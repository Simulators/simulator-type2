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50C27FFE" w:rsidR="00E906D4" w:rsidRPr="00212D29" w:rsidRDefault="009E4E3F" w:rsidP="0062540C">
      <w:pPr>
        <w:jc w:val="center"/>
        <w:rPr>
          <w:sz w:val="48"/>
          <w:szCs w:val="48"/>
        </w:rPr>
      </w:pPr>
      <w:r>
        <w:rPr>
          <w:sz w:val="48"/>
          <w:szCs w:val="48"/>
        </w:rPr>
        <w:t>0</w:t>
      </w:r>
      <w:r w:rsidR="00830BF2">
        <w:rPr>
          <w:sz w:val="48"/>
          <w:szCs w:val="48"/>
        </w:rPr>
        <w:t>7</w:t>
      </w:r>
      <w:r w:rsidR="00D230DD" w:rsidRPr="00212D29">
        <w:rPr>
          <w:sz w:val="48"/>
          <w:szCs w:val="48"/>
        </w:rPr>
        <w:t xml:space="preserve"> – </w:t>
      </w:r>
      <w:r w:rsidR="00830BF2">
        <w:rPr>
          <w:sz w:val="48"/>
          <w:szCs w:val="48"/>
        </w:rPr>
        <w:t xml:space="preserve">Multi-PC </w:t>
      </w:r>
      <w:r w:rsidR="00D57358" w:rsidRPr="00212D29">
        <w:rPr>
          <w:sz w:val="48"/>
          <w:szCs w:val="48"/>
        </w:rPr>
        <w:t>Guide</w:t>
      </w:r>
    </w:p>
    <w:p w14:paraId="06185C9C" w14:textId="77777777" w:rsidR="007E4CA5" w:rsidRPr="007E4CA5" w:rsidRDefault="007E4CA5" w:rsidP="0062540C">
      <w:pPr>
        <w:jc w:val="center"/>
        <w:rPr>
          <w:color w:val="00B050"/>
        </w:rPr>
      </w:pPr>
    </w:p>
    <w:p w14:paraId="6FA58D56" w14:textId="4A121AB1" w:rsidR="00F10EC4" w:rsidRDefault="00B76AD0" w:rsidP="007E4CA5">
      <w:pPr>
        <w:jc w:val="center"/>
      </w:pPr>
      <w:r>
        <w:rPr>
          <w:noProof/>
        </w:rPr>
        <w:drawing>
          <wp:inline distT="0" distB="0" distL="0" distR="0" wp14:anchorId="3396C315" wp14:editId="73E24AE0">
            <wp:extent cx="4320000" cy="3603600"/>
            <wp:effectExtent l="38100" t="38100" r="42545" b="3556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54.jpeg"/>
                    <pic:cNvPicPr/>
                  </pic:nvPicPr>
                  <pic:blipFill>
                    <a:blip r:embed="rId8">
                      <a:extLst>
                        <a:ext uri="{28A0092B-C50C-407E-A947-70E740481C1C}">
                          <a14:useLocalDpi xmlns:a14="http://schemas.microsoft.com/office/drawing/2010/main" val="0"/>
                        </a:ext>
                      </a:extLst>
                    </a:blip>
                    <a:stretch>
                      <a:fillRect/>
                    </a:stretch>
                  </pic:blipFill>
                  <pic:spPr>
                    <a:xfrm>
                      <a:off x="0" y="0"/>
                      <a:ext cx="4320000" cy="3603600"/>
                    </a:xfrm>
                    <a:prstGeom prst="rect">
                      <a:avLst/>
                    </a:prstGeom>
                    <a:ln w="31750">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0C4DE20B" w:rsidR="00D16CF7" w:rsidRPr="008B7DA0" w:rsidRDefault="00D16CF7" w:rsidP="00D16CF7">
      <w:pPr>
        <w:spacing w:after="0"/>
      </w:pPr>
      <w:r w:rsidRPr="008B7DA0">
        <w:t xml:space="preserve">Date: </w:t>
      </w:r>
      <w:ins w:id="0" w:author="Andrew Instone-Cowie" w:date="2025-05-07T11:15:00Z" w16du:dateUtc="2025-05-07T10:15:00Z">
        <w:r w:rsidR="00CD7437">
          <w:t>07 May 2025</w:t>
        </w:r>
      </w:ins>
      <w:del w:id="1" w:author="Andrew Instone-Cowie" w:date="2025-05-07T11:15:00Z" w16du:dateUtc="2025-05-07T10:15:00Z">
        <w:r w:rsidR="00B63DBB" w:rsidDel="00CD7437">
          <w:delText xml:space="preserve">28 August </w:delText>
        </w:r>
        <w:r w:rsidR="00C0072B" w:rsidDel="00CD7437">
          <w:delText>2024</w:delText>
        </w:r>
      </w:del>
    </w:p>
    <w:p w14:paraId="7C5BEF11" w14:textId="0CC40AC2" w:rsidR="00D16CF7" w:rsidRPr="008B7DA0" w:rsidRDefault="00D16CF7">
      <w:r w:rsidRPr="008B7DA0">
        <w:t xml:space="preserve">Version: </w:t>
      </w:r>
      <w:r w:rsidR="00405050">
        <w:t>1.</w:t>
      </w:r>
      <w:ins w:id="2" w:author="Andrew Instone-Cowie" w:date="2025-05-07T11:15:00Z" w16du:dateUtc="2025-05-07T10:15:00Z">
        <w:r w:rsidR="00CD7437">
          <w:t>6</w:t>
        </w:r>
      </w:ins>
      <w:del w:id="3" w:author="Andrew Instone-Cowie" w:date="2025-05-07T11:15:00Z" w16du:dateUtc="2025-05-07T10:15:00Z">
        <w:r w:rsidR="00B63DBB" w:rsidDel="00CD7437">
          <w:delText>5</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6448D729" w14:textId="03F29EC3" w:rsidR="001673E4" w:rsidRDefault="004A19E5">
          <w:pPr>
            <w:pStyle w:val="TOC1"/>
            <w:tabs>
              <w:tab w:val="right" w:leader="dot" w:pos="9016"/>
            </w:tabs>
            <w:rPr>
              <w:ins w:id="4" w:author="Andrew Instone-Cowie" w:date="2025-05-07T12:19:00Z" w16du:dateUtc="2025-05-07T11:19:00Z"/>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ins w:id="5" w:author="Andrew Instone-Cowie" w:date="2025-05-07T12:19:00Z" w16du:dateUtc="2025-05-07T11:19:00Z">
            <w:r w:rsidR="001673E4" w:rsidRPr="007355B1">
              <w:rPr>
                <w:rStyle w:val="Hyperlink"/>
                <w:noProof/>
              </w:rPr>
              <w:fldChar w:fldCharType="begin"/>
            </w:r>
            <w:r w:rsidR="001673E4" w:rsidRPr="007355B1">
              <w:rPr>
                <w:rStyle w:val="Hyperlink"/>
                <w:noProof/>
              </w:rPr>
              <w:instrText xml:space="preserve"> </w:instrText>
            </w:r>
            <w:r w:rsidR="001673E4">
              <w:rPr>
                <w:noProof/>
              </w:rPr>
              <w:instrText>HYPERLINK \l "_Toc197512755"</w:instrText>
            </w:r>
            <w:r w:rsidR="001673E4" w:rsidRPr="007355B1">
              <w:rPr>
                <w:rStyle w:val="Hyperlink"/>
                <w:noProof/>
              </w:rPr>
              <w:instrText xml:space="preserve"> </w:instrText>
            </w:r>
            <w:r w:rsidR="001673E4" w:rsidRPr="007355B1">
              <w:rPr>
                <w:rStyle w:val="Hyperlink"/>
                <w:noProof/>
              </w:rPr>
            </w:r>
            <w:r w:rsidR="001673E4" w:rsidRPr="007355B1">
              <w:rPr>
                <w:rStyle w:val="Hyperlink"/>
                <w:noProof/>
              </w:rPr>
              <w:fldChar w:fldCharType="separate"/>
            </w:r>
            <w:r w:rsidR="001673E4" w:rsidRPr="007355B1">
              <w:rPr>
                <w:rStyle w:val="Hyperlink"/>
                <w:noProof/>
              </w:rPr>
              <w:t>Index of Figures</w:t>
            </w:r>
            <w:r w:rsidR="001673E4">
              <w:rPr>
                <w:noProof/>
                <w:webHidden/>
              </w:rPr>
              <w:tab/>
            </w:r>
            <w:r w:rsidR="001673E4">
              <w:rPr>
                <w:noProof/>
                <w:webHidden/>
              </w:rPr>
              <w:fldChar w:fldCharType="begin"/>
            </w:r>
            <w:r w:rsidR="001673E4">
              <w:rPr>
                <w:noProof/>
                <w:webHidden/>
              </w:rPr>
              <w:instrText xml:space="preserve"> PAGEREF _Toc197512755 \h </w:instrText>
            </w:r>
            <w:r w:rsidR="001673E4">
              <w:rPr>
                <w:noProof/>
                <w:webHidden/>
              </w:rPr>
            </w:r>
          </w:ins>
          <w:r w:rsidR="001673E4">
            <w:rPr>
              <w:noProof/>
              <w:webHidden/>
            </w:rPr>
            <w:fldChar w:fldCharType="separate"/>
          </w:r>
          <w:ins w:id="6" w:author="Andrew Instone-Cowie" w:date="2025-05-07T12:20:00Z" w16du:dateUtc="2025-05-07T11:20:00Z">
            <w:r w:rsidR="00145FA6">
              <w:rPr>
                <w:noProof/>
                <w:webHidden/>
              </w:rPr>
              <w:t>3</w:t>
            </w:r>
          </w:ins>
          <w:ins w:id="7" w:author="Andrew Instone-Cowie" w:date="2025-05-07T12:19:00Z" w16du:dateUtc="2025-05-07T11:19:00Z">
            <w:r w:rsidR="001673E4">
              <w:rPr>
                <w:noProof/>
                <w:webHidden/>
              </w:rPr>
              <w:fldChar w:fldCharType="end"/>
            </w:r>
            <w:r w:rsidR="001673E4" w:rsidRPr="007355B1">
              <w:rPr>
                <w:rStyle w:val="Hyperlink"/>
                <w:noProof/>
              </w:rPr>
              <w:fldChar w:fldCharType="end"/>
            </w:r>
          </w:ins>
        </w:p>
        <w:p w14:paraId="597327AB" w14:textId="5660F539" w:rsidR="001673E4" w:rsidRDefault="001673E4">
          <w:pPr>
            <w:pStyle w:val="TOC1"/>
            <w:tabs>
              <w:tab w:val="right" w:leader="dot" w:pos="9016"/>
            </w:tabs>
            <w:rPr>
              <w:ins w:id="8" w:author="Andrew Instone-Cowie" w:date="2025-05-07T12:19:00Z" w16du:dateUtc="2025-05-07T11:19:00Z"/>
              <w:rFonts w:eastAsiaTheme="minorEastAsia"/>
              <w:noProof/>
              <w:kern w:val="2"/>
              <w:sz w:val="24"/>
              <w:szCs w:val="24"/>
              <w:lang w:eastAsia="en-GB"/>
              <w14:ligatures w14:val="standardContextual"/>
            </w:rPr>
          </w:pPr>
          <w:ins w:id="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"_Toc197512756"</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Index of Tables</w:t>
            </w:r>
            <w:r>
              <w:rPr>
                <w:noProof/>
                <w:webHidden/>
              </w:rPr>
              <w:tab/>
            </w:r>
            <w:r>
              <w:rPr>
                <w:noProof/>
                <w:webHidden/>
              </w:rPr>
              <w:fldChar w:fldCharType="begin"/>
            </w:r>
            <w:r>
              <w:rPr>
                <w:noProof/>
                <w:webHidden/>
              </w:rPr>
              <w:instrText xml:space="preserve"> PAGEREF _Toc197512756 \h </w:instrText>
            </w:r>
            <w:r>
              <w:rPr>
                <w:noProof/>
                <w:webHidden/>
              </w:rPr>
            </w:r>
          </w:ins>
          <w:r>
            <w:rPr>
              <w:noProof/>
              <w:webHidden/>
            </w:rPr>
            <w:fldChar w:fldCharType="separate"/>
          </w:r>
          <w:ins w:id="10" w:author="Andrew Instone-Cowie" w:date="2025-05-07T12:20:00Z" w16du:dateUtc="2025-05-07T11:20:00Z">
            <w:r w:rsidR="00145FA6">
              <w:rPr>
                <w:noProof/>
                <w:webHidden/>
              </w:rPr>
              <w:t>4</w:t>
            </w:r>
          </w:ins>
          <w:ins w:id="11" w:author="Andrew Instone-Cowie" w:date="2025-05-07T12:19:00Z" w16du:dateUtc="2025-05-07T11:19:00Z">
            <w:r>
              <w:rPr>
                <w:noProof/>
                <w:webHidden/>
              </w:rPr>
              <w:fldChar w:fldCharType="end"/>
            </w:r>
            <w:r w:rsidRPr="007355B1">
              <w:rPr>
                <w:rStyle w:val="Hyperlink"/>
                <w:noProof/>
              </w:rPr>
              <w:fldChar w:fldCharType="end"/>
            </w:r>
          </w:ins>
        </w:p>
        <w:p w14:paraId="31C5BAEA" w14:textId="53D9D9D6" w:rsidR="001673E4" w:rsidRDefault="001673E4">
          <w:pPr>
            <w:pStyle w:val="TOC1"/>
            <w:tabs>
              <w:tab w:val="right" w:leader="dot" w:pos="9016"/>
            </w:tabs>
            <w:rPr>
              <w:ins w:id="12" w:author="Andrew Instone-Cowie" w:date="2025-05-07T12:19:00Z" w16du:dateUtc="2025-05-07T11:19:00Z"/>
              <w:rFonts w:eastAsiaTheme="minorEastAsia"/>
              <w:noProof/>
              <w:kern w:val="2"/>
              <w:sz w:val="24"/>
              <w:szCs w:val="24"/>
              <w:lang w:eastAsia="en-GB"/>
              <w14:ligatures w14:val="standardContextual"/>
            </w:rPr>
          </w:pPr>
          <w:ins w:id="1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"_Toc197512757"</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Document History</w:t>
            </w:r>
            <w:r>
              <w:rPr>
                <w:noProof/>
                <w:webHidden/>
              </w:rPr>
              <w:tab/>
            </w:r>
            <w:r>
              <w:rPr>
                <w:noProof/>
                <w:webHidden/>
              </w:rPr>
              <w:fldChar w:fldCharType="begin"/>
            </w:r>
            <w:r>
              <w:rPr>
                <w:noProof/>
                <w:webHidden/>
              </w:rPr>
              <w:instrText xml:space="preserve"> PAGEREF _Toc197512757 \h </w:instrText>
            </w:r>
            <w:r>
              <w:rPr>
                <w:noProof/>
                <w:webHidden/>
              </w:rPr>
            </w:r>
          </w:ins>
          <w:r>
            <w:rPr>
              <w:noProof/>
              <w:webHidden/>
            </w:rPr>
            <w:fldChar w:fldCharType="separate"/>
          </w:r>
          <w:ins w:id="14" w:author="Andrew Instone-Cowie" w:date="2025-05-07T12:20:00Z" w16du:dateUtc="2025-05-07T11:20:00Z">
            <w:r w:rsidR="00145FA6">
              <w:rPr>
                <w:noProof/>
                <w:webHidden/>
              </w:rPr>
              <w:t>5</w:t>
            </w:r>
          </w:ins>
          <w:ins w:id="15" w:author="Andrew Instone-Cowie" w:date="2025-05-07T12:19:00Z" w16du:dateUtc="2025-05-07T11:19:00Z">
            <w:r>
              <w:rPr>
                <w:noProof/>
                <w:webHidden/>
              </w:rPr>
              <w:fldChar w:fldCharType="end"/>
            </w:r>
            <w:r w:rsidRPr="007355B1">
              <w:rPr>
                <w:rStyle w:val="Hyperlink"/>
                <w:noProof/>
              </w:rPr>
              <w:fldChar w:fldCharType="end"/>
            </w:r>
          </w:ins>
        </w:p>
        <w:p w14:paraId="09A07D26" w14:textId="398B0F4C" w:rsidR="001673E4" w:rsidRDefault="001673E4">
          <w:pPr>
            <w:pStyle w:val="TOC1"/>
            <w:tabs>
              <w:tab w:val="right" w:leader="dot" w:pos="9016"/>
            </w:tabs>
            <w:rPr>
              <w:ins w:id="16" w:author="Andrew Instone-Cowie" w:date="2025-05-07T12:19:00Z" w16du:dateUtc="2025-05-07T11:19:00Z"/>
              <w:rFonts w:eastAsiaTheme="minorEastAsia"/>
              <w:noProof/>
              <w:kern w:val="2"/>
              <w:sz w:val="24"/>
              <w:szCs w:val="24"/>
              <w:lang w:eastAsia="en-GB"/>
              <w14:ligatures w14:val="standardContextual"/>
            </w:rPr>
          </w:pPr>
          <w:ins w:id="1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"_Toc197512758"</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Licence</w:t>
            </w:r>
            <w:r>
              <w:rPr>
                <w:noProof/>
                <w:webHidden/>
              </w:rPr>
              <w:tab/>
            </w:r>
            <w:r>
              <w:rPr>
                <w:noProof/>
                <w:webHidden/>
              </w:rPr>
              <w:fldChar w:fldCharType="begin"/>
            </w:r>
            <w:r>
              <w:rPr>
                <w:noProof/>
                <w:webHidden/>
              </w:rPr>
              <w:instrText xml:space="preserve"> PAGEREF _Toc197512758 \h </w:instrText>
            </w:r>
            <w:r>
              <w:rPr>
                <w:noProof/>
                <w:webHidden/>
              </w:rPr>
            </w:r>
          </w:ins>
          <w:r>
            <w:rPr>
              <w:noProof/>
              <w:webHidden/>
            </w:rPr>
            <w:fldChar w:fldCharType="separate"/>
          </w:r>
          <w:ins w:id="18" w:author="Andrew Instone-Cowie" w:date="2025-05-07T12:20:00Z" w16du:dateUtc="2025-05-07T11:20:00Z">
            <w:r w:rsidR="00145FA6">
              <w:rPr>
                <w:noProof/>
                <w:webHidden/>
              </w:rPr>
              <w:t>6</w:t>
            </w:r>
          </w:ins>
          <w:ins w:id="19" w:author="Andrew Instone-Cowie" w:date="2025-05-07T12:19:00Z" w16du:dateUtc="2025-05-07T11:19:00Z">
            <w:r>
              <w:rPr>
                <w:noProof/>
                <w:webHidden/>
              </w:rPr>
              <w:fldChar w:fldCharType="end"/>
            </w:r>
            <w:r w:rsidRPr="007355B1">
              <w:rPr>
                <w:rStyle w:val="Hyperlink"/>
                <w:noProof/>
              </w:rPr>
              <w:fldChar w:fldCharType="end"/>
            </w:r>
          </w:ins>
        </w:p>
        <w:p w14:paraId="6CEDE1FC" w14:textId="16F0E9CB" w:rsidR="001673E4" w:rsidRDefault="001673E4">
          <w:pPr>
            <w:pStyle w:val="TOC1"/>
            <w:tabs>
              <w:tab w:val="right" w:leader="dot" w:pos="9016"/>
            </w:tabs>
            <w:rPr>
              <w:ins w:id="20" w:author="Andrew Instone-Cowie" w:date="2025-05-07T12:19:00Z" w16du:dateUtc="2025-05-07T11:19:00Z"/>
              <w:rFonts w:eastAsiaTheme="minorEastAsia"/>
              <w:noProof/>
              <w:kern w:val="2"/>
              <w:sz w:val="24"/>
              <w:szCs w:val="24"/>
              <w:lang w:eastAsia="en-GB"/>
              <w14:ligatures w14:val="standardContextual"/>
            </w:rPr>
          </w:pPr>
          <w:ins w:id="2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"_Toc197512759"</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Documentation Map</w:t>
            </w:r>
            <w:r>
              <w:rPr>
                <w:noProof/>
                <w:webHidden/>
              </w:rPr>
              <w:tab/>
            </w:r>
            <w:r>
              <w:rPr>
                <w:noProof/>
                <w:webHidden/>
              </w:rPr>
              <w:fldChar w:fldCharType="begin"/>
            </w:r>
            <w:r>
              <w:rPr>
                <w:noProof/>
                <w:webHidden/>
              </w:rPr>
              <w:instrText xml:space="preserve"> PAGEREF _Toc197512759 \h </w:instrText>
            </w:r>
            <w:r>
              <w:rPr>
                <w:noProof/>
                <w:webHidden/>
              </w:rPr>
            </w:r>
          </w:ins>
          <w:r>
            <w:rPr>
              <w:noProof/>
              <w:webHidden/>
            </w:rPr>
            <w:fldChar w:fldCharType="separate"/>
          </w:r>
          <w:ins w:id="22" w:author="Andrew Instone-Cowie" w:date="2025-05-07T12:20:00Z" w16du:dateUtc="2025-05-07T11:20:00Z">
            <w:r w:rsidR="00145FA6">
              <w:rPr>
                <w:noProof/>
                <w:webHidden/>
              </w:rPr>
              <w:t>7</w:t>
            </w:r>
          </w:ins>
          <w:ins w:id="23" w:author="Andrew Instone-Cowie" w:date="2025-05-07T12:19:00Z" w16du:dateUtc="2025-05-07T11:19:00Z">
            <w:r>
              <w:rPr>
                <w:noProof/>
                <w:webHidden/>
              </w:rPr>
              <w:fldChar w:fldCharType="end"/>
            </w:r>
            <w:r w:rsidRPr="007355B1">
              <w:rPr>
                <w:rStyle w:val="Hyperlink"/>
                <w:noProof/>
              </w:rPr>
              <w:fldChar w:fldCharType="end"/>
            </w:r>
          </w:ins>
        </w:p>
        <w:p w14:paraId="7D036FD0" w14:textId="1A5124AB" w:rsidR="001673E4" w:rsidRDefault="001673E4">
          <w:pPr>
            <w:pStyle w:val="TOC1"/>
            <w:tabs>
              <w:tab w:val="right" w:leader="dot" w:pos="9016"/>
            </w:tabs>
            <w:rPr>
              <w:ins w:id="24" w:author="Andrew Instone-Cowie" w:date="2025-05-07T12:19:00Z" w16du:dateUtc="2025-05-07T11:19:00Z"/>
              <w:rFonts w:eastAsiaTheme="minorEastAsia"/>
              <w:noProof/>
              <w:kern w:val="2"/>
              <w:sz w:val="24"/>
              <w:szCs w:val="24"/>
              <w:lang w:eastAsia="en-GB"/>
              <w14:ligatures w14:val="standardContextual"/>
            </w:rPr>
          </w:pPr>
          <w:ins w:id="2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"_Toc197512760"</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About This Guide</w:t>
            </w:r>
            <w:r>
              <w:rPr>
                <w:noProof/>
                <w:webHidden/>
              </w:rPr>
              <w:tab/>
            </w:r>
            <w:r>
              <w:rPr>
                <w:noProof/>
                <w:webHidden/>
              </w:rPr>
              <w:fldChar w:fldCharType="begin"/>
            </w:r>
            <w:r>
              <w:rPr>
                <w:noProof/>
                <w:webHidden/>
              </w:rPr>
              <w:instrText xml:space="preserve"> PAGEREF _Toc197512760 \h </w:instrText>
            </w:r>
            <w:r>
              <w:rPr>
                <w:noProof/>
                <w:webHidden/>
              </w:rPr>
            </w:r>
          </w:ins>
          <w:r>
            <w:rPr>
              <w:noProof/>
              <w:webHidden/>
            </w:rPr>
            <w:fldChar w:fldCharType="separate"/>
          </w:r>
          <w:ins w:id="26" w:author="Andrew Instone-Cowie" w:date="2025-05-07T12:20:00Z" w16du:dateUtc="2025-05-07T11:20:00Z">
            <w:r w:rsidR="00145FA6">
              <w:rPr>
                <w:noProof/>
                <w:webHidden/>
              </w:rPr>
              <w:t>8</w:t>
            </w:r>
          </w:ins>
          <w:ins w:id="27" w:author="Andrew Instone-Cowie" w:date="2025-05-07T12:19:00Z" w16du:dateUtc="2025-05-07T11:19:00Z">
            <w:r>
              <w:rPr>
                <w:noProof/>
                <w:webHidden/>
              </w:rPr>
              <w:fldChar w:fldCharType="end"/>
            </w:r>
            <w:r w:rsidRPr="007355B1">
              <w:rPr>
                <w:rStyle w:val="Hyperlink"/>
                <w:noProof/>
              </w:rPr>
              <w:fldChar w:fldCharType="end"/>
            </w:r>
          </w:ins>
        </w:p>
        <w:p w14:paraId="07E574BA" w14:textId="19937D40" w:rsidR="001673E4" w:rsidRDefault="001673E4">
          <w:pPr>
            <w:pStyle w:val="TOC1"/>
            <w:tabs>
              <w:tab w:val="right" w:leader="dot" w:pos="9016"/>
            </w:tabs>
            <w:rPr>
              <w:ins w:id="28" w:author="Andrew Instone-Cowie" w:date="2025-05-07T12:19:00Z" w16du:dateUtc="2025-05-07T11:19:00Z"/>
              <w:rFonts w:eastAsiaTheme="minorEastAsia"/>
              <w:noProof/>
              <w:kern w:val="2"/>
              <w:sz w:val="24"/>
              <w:szCs w:val="24"/>
              <w:lang w:eastAsia="en-GB"/>
              <w14:ligatures w14:val="standardContextual"/>
            </w:rPr>
          </w:pPr>
          <w:ins w:id="2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"_Toc197512761"</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Using Multiple PCs</w:t>
            </w:r>
            <w:r>
              <w:rPr>
                <w:noProof/>
                <w:webHidden/>
              </w:rPr>
              <w:tab/>
            </w:r>
            <w:r>
              <w:rPr>
                <w:noProof/>
                <w:webHidden/>
              </w:rPr>
              <w:fldChar w:fldCharType="begin"/>
            </w:r>
            <w:r>
              <w:rPr>
                <w:noProof/>
                <w:webHidden/>
              </w:rPr>
              <w:instrText xml:space="preserve"> PAGEREF _Toc197512761 \h </w:instrText>
            </w:r>
            <w:r>
              <w:rPr>
                <w:noProof/>
                <w:webHidden/>
              </w:rPr>
            </w:r>
          </w:ins>
          <w:r>
            <w:rPr>
              <w:noProof/>
              <w:webHidden/>
            </w:rPr>
            <w:fldChar w:fldCharType="separate"/>
          </w:r>
          <w:ins w:id="30" w:author="Andrew Instone-Cowie" w:date="2025-05-07T12:20:00Z" w16du:dateUtc="2025-05-07T11:20:00Z">
            <w:r w:rsidR="00145FA6">
              <w:rPr>
                <w:noProof/>
                <w:webHidden/>
              </w:rPr>
              <w:t>9</w:t>
            </w:r>
          </w:ins>
          <w:ins w:id="31" w:author="Andrew Instone-Cowie" w:date="2025-05-07T12:19:00Z" w16du:dateUtc="2025-05-07T11:19:00Z">
            <w:r>
              <w:rPr>
                <w:noProof/>
                <w:webHidden/>
              </w:rPr>
              <w:fldChar w:fldCharType="end"/>
            </w:r>
            <w:r w:rsidRPr="007355B1">
              <w:rPr>
                <w:rStyle w:val="Hyperlink"/>
                <w:noProof/>
              </w:rPr>
              <w:fldChar w:fldCharType="end"/>
            </w:r>
          </w:ins>
        </w:p>
        <w:p w14:paraId="08BBC849" w14:textId="7FCED026" w:rsidR="001673E4" w:rsidRDefault="001673E4">
          <w:pPr>
            <w:pStyle w:val="TOC2"/>
            <w:tabs>
              <w:tab w:val="right" w:leader="dot" w:pos="9016"/>
            </w:tabs>
            <w:rPr>
              <w:ins w:id="32" w:author="Andrew Instone-Cowie" w:date="2025-05-07T12:19:00Z" w16du:dateUtc="2025-05-07T11:19:00Z"/>
              <w:rFonts w:eastAsiaTheme="minorEastAsia"/>
              <w:noProof/>
              <w:kern w:val="2"/>
              <w:sz w:val="24"/>
              <w:szCs w:val="24"/>
              <w:lang w:eastAsia="en-GB"/>
              <w14:ligatures w14:val="standardContextual"/>
            </w:rPr>
          </w:pPr>
          <w:ins w:id="3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"_Toc197512762"</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Second PC Module</w:t>
            </w:r>
            <w:r>
              <w:rPr>
                <w:noProof/>
                <w:webHidden/>
              </w:rPr>
              <w:tab/>
            </w:r>
            <w:r>
              <w:rPr>
                <w:noProof/>
                <w:webHidden/>
              </w:rPr>
              <w:fldChar w:fldCharType="begin"/>
            </w:r>
            <w:r>
              <w:rPr>
                <w:noProof/>
                <w:webHidden/>
              </w:rPr>
              <w:instrText xml:space="preserve"> PAGEREF _Toc197512762 \h </w:instrText>
            </w:r>
            <w:r>
              <w:rPr>
                <w:noProof/>
                <w:webHidden/>
              </w:rPr>
            </w:r>
          </w:ins>
          <w:r>
            <w:rPr>
              <w:noProof/>
              <w:webHidden/>
            </w:rPr>
            <w:fldChar w:fldCharType="separate"/>
          </w:r>
          <w:ins w:id="34" w:author="Andrew Instone-Cowie" w:date="2025-05-07T12:20:00Z" w16du:dateUtc="2025-05-07T11:20:00Z">
            <w:r w:rsidR="00145FA6">
              <w:rPr>
                <w:noProof/>
                <w:webHidden/>
              </w:rPr>
              <w:t>10</w:t>
            </w:r>
          </w:ins>
          <w:ins w:id="35" w:author="Andrew Instone-Cowie" w:date="2025-05-07T12:19:00Z" w16du:dateUtc="2025-05-07T11:19:00Z">
            <w:r>
              <w:rPr>
                <w:noProof/>
                <w:webHidden/>
              </w:rPr>
              <w:fldChar w:fldCharType="end"/>
            </w:r>
            <w:r w:rsidRPr="007355B1">
              <w:rPr>
                <w:rStyle w:val="Hyperlink"/>
                <w:noProof/>
              </w:rPr>
              <w:fldChar w:fldCharType="end"/>
            </w:r>
          </w:ins>
        </w:p>
        <w:p w14:paraId="26FF3B4A" w14:textId="6E692D2A" w:rsidR="001673E4" w:rsidRDefault="001673E4">
          <w:pPr>
            <w:pStyle w:val="TOC2"/>
            <w:tabs>
              <w:tab w:val="right" w:leader="dot" w:pos="9016"/>
            </w:tabs>
            <w:rPr>
              <w:ins w:id="36" w:author="Andrew Instone-Cowie" w:date="2025-05-07T12:19:00Z" w16du:dateUtc="2025-05-07T11:19:00Z"/>
              <w:rFonts w:eastAsiaTheme="minorEastAsia"/>
              <w:noProof/>
              <w:kern w:val="2"/>
              <w:sz w:val="24"/>
              <w:szCs w:val="24"/>
              <w:lang w:eastAsia="en-GB"/>
              <w14:ligatures w14:val="standardContextual"/>
            </w:rPr>
          </w:pPr>
          <w:ins w:id="3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"_Toc197512763"</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Basic Serial Splitter Module</w:t>
            </w:r>
            <w:r>
              <w:rPr>
                <w:noProof/>
                <w:webHidden/>
              </w:rPr>
              <w:tab/>
            </w:r>
            <w:r>
              <w:rPr>
                <w:noProof/>
                <w:webHidden/>
              </w:rPr>
              <w:fldChar w:fldCharType="begin"/>
            </w:r>
            <w:r>
              <w:rPr>
                <w:noProof/>
                <w:webHidden/>
              </w:rPr>
              <w:instrText xml:space="preserve"> PAGEREF _Toc197512763 \h </w:instrText>
            </w:r>
            <w:r>
              <w:rPr>
                <w:noProof/>
                <w:webHidden/>
              </w:rPr>
            </w:r>
          </w:ins>
          <w:r>
            <w:rPr>
              <w:noProof/>
              <w:webHidden/>
            </w:rPr>
            <w:fldChar w:fldCharType="separate"/>
          </w:r>
          <w:ins w:id="38" w:author="Andrew Instone-Cowie" w:date="2025-05-07T12:20:00Z" w16du:dateUtc="2025-05-07T11:20:00Z">
            <w:r w:rsidR="00145FA6">
              <w:rPr>
                <w:noProof/>
                <w:webHidden/>
              </w:rPr>
              <w:t>11</w:t>
            </w:r>
          </w:ins>
          <w:ins w:id="39" w:author="Andrew Instone-Cowie" w:date="2025-05-07T12:19:00Z" w16du:dateUtc="2025-05-07T11:19:00Z">
            <w:r>
              <w:rPr>
                <w:noProof/>
                <w:webHidden/>
              </w:rPr>
              <w:fldChar w:fldCharType="end"/>
            </w:r>
            <w:r w:rsidRPr="007355B1">
              <w:rPr>
                <w:rStyle w:val="Hyperlink"/>
                <w:noProof/>
              </w:rPr>
              <w:fldChar w:fldCharType="end"/>
            </w:r>
          </w:ins>
        </w:p>
        <w:p w14:paraId="28924426" w14:textId="345E5F3D" w:rsidR="001673E4" w:rsidRDefault="001673E4">
          <w:pPr>
            <w:pStyle w:val="TOC2"/>
            <w:tabs>
              <w:tab w:val="right" w:leader="dot" w:pos="9016"/>
            </w:tabs>
            <w:rPr>
              <w:ins w:id="40" w:author="Andrew Instone-Cowie" w:date="2025-05-07T12:19:00Z" w16du:dateUtc="2025-05-07T11:19:00Z"/>
              <w:rFonts w:eastAsiaTheme="minorEastAsia"/>
              <w:noProof/>
              <w:kern w:val="2"/>
              <w:sz w:val="24"/>
              <w:szCs w:val="24"/>
              <w:lang w:eastAsia="en-GB"/>
              <w14:ligatures w14:val="standardContextual"/>
            </w:rPr>
          </w:pPr>
          <w:ins w:id="4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"_Toc197512764"</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Modules Configurations</w:t>
            </w:r>
            <w:r>
              <w:rPr>
                <w:noProof/>
                <w:webHidden/>
              </w:rPr>
              <w:tab/>
            </w:r>
            <w:r>
              <w:rPr>
                <w:noProof/>
                <w:webHidden/>
              </w:rPr>
              <w:fldChar w:fldCharType="begin"/>
            </w:r>
            <w:r>
              <w:rPr>
                <w:noProof/>
                <w:webHidden/>
              </w:rPr>
              <w:instrText xml:space="preserve"> PAGEREF _Toc197512764 \h </w:instrText>
            </w:r>
            <w:r>
              <w:rPr>
                <w:noProof/>
                <w:webHidden/>
              </w:rPr>
            </w:r>
          </w:ins>
          <w:r>
            <w:rPr>
              <w:noProof/>
              <w:webHidden/>
            </w:rPr>
            <w:fldChar w:fldCharType="separate"/>
          </w:r>
          <w:ins w:id="42" w:author="Andrew Instone-Cowie" w:date="2025-05-07T12:20:00Z" w16du:dateUtc="2025-05-07T11:20:00Z">
            <w:r w:rsidR="00145FA6">
              <w:rPr>
                <w:noProof/>
                <w:webHidden/>
              </w:rPr>
              <w:t>12</w:t>
            </w:r>
          </w:ins>
          <w:ins w:id="43" w:author="Andrew Instone-Cowie" w:date="2025-05-07T12:19:00Z" w16du:dateUtc="2025-05-07T11:19:00Z">
            <w:r>
              <w:rPr>
                <w:noProof/>
                <w:webHidden/>
              </w:rPr>
              <w:fldChar w:fldCharType="end"/>
            </w:r>
            <w:r w:rsidRPr="007355B1">
              <w:rPr>
                <w:rStyle w:val="Hyperlink"/>
                <w:noProof/>
              </w:rPr>
              <w:fldChar w:fldCharType="end"/>
            </w:r>
          </w:ins>
        </w:p>
        <w:p w14:paraId="0E4D3D79" w14:textId="5F3662F9" w:rsidR="001673E4" w:rsidRDefault="001673E4">
          <w:pPr>
            <w:pStyle w:val="TOC1"/>
            <w:tabs>
              <w:tab w:val="right" w:leader="dot" w:pos="9016"/>
            </w:tabs>
            <w:rPr>
              <w:ins w:id="44" w:author="Andrew Instone-Cowie" w:date="2025-05-07T12:19:00Z" w16du:dateUtc="2025-05-07T11:19:00Z"/>
              <w:rFonts w:eastAsiaTheme="minorEastAsia"/>
              <w:noProof/>
              <w:kern w:val="2"/>
              <w:sz w:val="24"/>
              <w:szCs w:val="24"/>
              <w:lang w:eastAsia="en-GB"/>
              <w14:ligatures w14:val="standardContextual"/>
            </w:rPr>
          </w:pPr>
          <w:ins w:id="4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"_Toc197512765"</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What You Will Need</w:t>
            </w:r>
            <w:r>
              <w:rPr>
                <w:noProof/>
                <w:webHidden/>
              </w:rPr>
              <w:tab/>
            </w:r>
            <w:r>
              <w:rPr>
                <w:noProof/>
                <w:webHidden/>
              </w:rPr>
              <w:fldChar w:fldCharType="begin"/>
            </w:r>
            <w:r>
              <w:rPr>
                <w:noProof/>
                <w:webHidden/>
              </w:rPr>
              <w:instrText xml:space="preserve"> PAGEREF _Toc197512765 \h </w:instrText>
            </w:r>
            <w:r>
              <w:rPr>
                <w:noProof/>
                <w:webHidden/>
              </w:rPr>
            </w:r>
          </w:ins>
          <w:r>
            <w:rPr>
              <w:noProof/>
              <w:webHidden/>
            </w:rPr>
            <w:fldChar w:fldCharType="separate"/>
          </w:r>
          <w:ins w:id="46" w:author="Andrew Instone-Cowie" w:date="2025-05-07T12:20:00Z" w16du:dateUtc="2025-05-07T11:20:00Z">
            <w:r w:rsidR="00145FA6">
              <w:rPr>
                <w:noProof/>
                <w:webHidden/>
              </w:rPr>
              <w:t>13</w:t>
            </w:r>
          </w:ins>
          <w:ins w:id="47" w:author="Andrew Instone-Cowie" w:date="2025-05-07T12:19:00Z" w16du:dateUtc="2025-05-07T11:19:00Z">
            <w:r>
              <w:rPr>
                <w:noProof/>
                <w:webHidden/>
              </w:rPr>
              <w:fldChar w:fldCharType="end"/>
            </w:r>
            <w:r w:rsidRPr="007355B1">
              <w:rPr>
                <w:rStyle w:val="Hyperlink"/>
                <w:noProof/>
              </w:rPr>
              <w:fldChar w:fldCharType="end"/>
            </w:r>
          </w:ins>
        </w:p>
        <w:p w14:paraId="443C125D" w14:textId="798290C3" w:rsidR="001673E4" w:rsidRDefault="001673E4">
          <w:pPr>
            <w:pStyle w:val="TOC2"/>
            <w:tabs>
              <w:tab w:val="right" w:leader="dot" w:pos="9016"/>
            </w:tabs>
            <w:rPr>
              <w:ins w:id="48" w:author="Andrew Instone-Cowie" w:date="2025-05-07T12:19:00Z" w16du:dateUtc="2025-05-07T11:19:00Z"/>
              <w:rFonts w:eastAsiaTheme="minorEastAsia"/>
              <w:noProof/>
              <w:kern w:val="2"/>
              <w:sz w:val="24"/>
              <w:szCs w:val="24"/>
              <w:lang w:eastAsia="en-GB"/>
              <w14:ligatures w14:val="standardContextual"/>
            </w:rPr>
          </w:pPr>
          <w:ins w:id="4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"_Toc197512766"</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Skills</w:t>
            </w:r>
            <w:r>
              <w:rPr>
                <w:noProof/>
                <w:webHidden/>
              </w:rPr>
              <w:tab/>
            </w:r>
            <w:r>
              <w:rPr>
                <w:noProof/>
                <w:webHidden/>
              </w:rPr>
              <w:fldChar w:fldCharType="begin"/>
            </w:r>
            <w:r>
              <w:rPr>
                <w:noProof/>
                <w:webHidden/>
              </w:rPr>
              <w:instrText xml:space="preserve"> PAGEREF _Toc197512766 \h </w:instrText>
            </w:r>
            <w:r>
              <w:rPr>
                <w:noProof/>
                <w:webHidden/>
              </w:rPr>
            </w:r>
          </w:ins>
          <w:r>
            <w:rPr>
              <w:noProof/>
              <w:webHidden/>
            </w:rPr>
            <w:fldChar w:fldCharType="separate"/>
          </w:r>
          <w:ins w:id="50" w:author="Andrew Instone-Cowie" w:date="2025-05-07T12:20:00Z" w16du:dateUtc="2025-05-07T11:20:00Z">
            <w:r w:rsidR="00145FA6">
              <w:rPr>
                <w:noProof/>
                <w:webHidden/>
              </w:rPr>
              <w:t>13</w:t>
            </w:r>
          </w:ins>
          <w:ins w:id="51" w:author="Andrew Instone-Cowie" w:date="2025-05-07T12:19:00Z" w16du:dateUtc="2025-05-07T11:19:00Z">
            <w:r>
              <w:rPr>
                <w:noProof/>
                <w:webHidden/>
              </w:rPr>
              <w:fldChar w:fldCharType="end"/>
            </w:r>
            <w:r w:rsidRPr="007355B1">
              <w:rPr>
                <w:rStyle w:val="Hyperlink"/>
                <w:noProof/>
              </w:rPr>
              <w:fldChar w:fldCharType="end"/>
            </w:r>
          </w:ins>
        </w:p>
        <w:p w14:paraId="4F995798" w14:textId="79F059D7" w:rsidR="001673E4" w:rsidRDefault="001673E4">
          <w:pPr>
            <w:pStyle w:val="TOC2"/>
            <w:tabs>
              <w:tab w:val="right" w:leader="dot" w:pos="9016"/>
            </w:tabs>
            <w:rPr>
              <w:ins w:id="52" w:author="Andrew Instone-Cowie" w:date="2025-05-07T12:19:00Z" w16du:dateUtc="2025-05-07T11:19:00Z"/>
              <w:rFonts w:eastAsiaTheme="minorEastAsia"/>
              <w:noProof/>
              <w:kern w:val="2"/>
              <w:sz w:val="24"/>
              <w:szCs w:val="24"/>
              <w:lang w:eastAsia="en-GB"/>
              <w14:ligatures w14:val="standardContextual"/>
            </w:rPr>
          </w:pPr>
          <w:ins w:id="5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"_Toc197512767"</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w:t>
            </w:r>
            <w:r>
              <w:rPr>
                <w:noProof/>
                <w:webHidden/>
              </w:rPr>
              <w:tab/>
            </w:r>
            <w:r>
              <w:rPr>
                <w:noProof/>
                <w:webHidden/>
              </w:rPr>
              <w:fldChar w:fldCharType="begin"/>
            </w:r>
            <w:r>
              <w:rPr>
                <w:noProof/>
                <w:webHidden/>
              </w:rPr>
              <w:instrText xml:space="preserve"> PAGEREF _Toc197512767 \h </w:instrText>
            </w:r>
            <w:r>
              <w:rPr>
                <w:noProof/>
                <w:webHidden/>
              </w:rPr>
            </w:r>
          </w:ins>
          <w:r>
            <w:rPr>
              <w:noProof/>
              <w:webHidden/>
            </w:rPr>
            <w:fldChar w:fldCharType="separate"/>
          </w:r>
          <w:ins w:id="54" w:author="Andrew Instone-Cowie" w:date="2025-05-07T12:20:00Z" w16du:dateUtc="2025-05-07T11:20:00Z">
            <w:r w:rsidR="00145FA6">
              <w:rPr>
                <w:noProof/>
                <w:webHidden/>
              </w:rPr>
              <w:t>13</w:t>
            </w:r>
          </w:ins>
          <w:ins w:id="55" w:author="Andrew Instone-Cowie" w:date="2025-05-07T12:19:00Z" w16du:dateUtc="2025-05-07T11:19:00Z">
            <w:r>
              <w:rPr>
                <w:noProof/>
                <w:webHidden/>
              </w:rPr>
              <w:fldChar w:fldCharType="end"/>
            </w:r>
            <w:r w:rsidRPr="007355B1">
              <w:rPr>
                <w:rStyle w:val="Hyperlink"/>
                <w:noProof/>
              </w:rPr>
              <w:fldChar w:fldCharType="end"/>
            </w:r>
          </w:ins>
        </w:p>
        <w:p w14:paraId="48C24BF1" w14:textId="46918969" w:rsidR="001673E4" w:rsidRDefault="001673E4">
          <w:pPr>
            <w:pStyle w:val="TOC2"/>
            <w:tabs>
              <w:tab w:val="right" w:leader="dot" w:pos="9016"/>
            </w:tabs>
            <w:rPr>
              <w:ins w:id="56" w:author="Andrew Instone-Cowie" w:date="2025-05-07T12:19:00Z" w16du:dateUtc="2025-05-07T11:19:00Z"/>
              <w:rFonts w:eastAsiaTheme="minorEastAsia"/>
              <w:noProof/>
              <w:kern w:val="2"/>
              <w:sz w:val="24"/>
              <w:szCs w:val="24"/>
              <w:lang w:eastAsia="en-GB"/>
              <w14:ligatures w14:val="standardContextual"/>
            </w:rPr>
          </w:pPr>
          <w:ins w:id="5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"_Toc197512768"</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PCBs</w:t>
            </w:r>
            <w:r>
              <w:rPr>
                <w:noProof/>
                <w:webHidden/>
              </w:rPr>
              <w:tab/>
            </w:r>
            <w:r>
              <w:rPr>
                <w:noProof/>
                <w:webHidden/>
              </w:rPr>
              <w:fldChar w:fldCharType="begin"/>
            </w:r>
            <w:r>
              <w:rPr>
                <w:noProof/>
                <w:webHidden/>
              </w:rPr>
              <w:instrText xml:space="preserve"> PAGEREF _Toc197512768 \h </w:instrText>
            </w:r>
            <w:r>
              <w:rPr>
                <w:noProof/>
                <w:webHidden/>
              </w:rPr>
            </w:r>
          </w:ins>
          <w:r>
            <w:rPr>
              <w:noProof/>
              <w:webHidden/>
            </w:rPr>
            <w:fldChar w:fldCharType="separate"/>
          </w:r>
          <w:ins w:id="58" w:author="Andrew Instone-Cowie" w:date="2025-05-07T12:20:00Z" w16du:dateUtc="2025-05-07T11:20:00Z">
            <w:r w:rsidR="00145FA6">
              <w:rPr>
                <w:noProof/>
                <w:webHidden/>
              </w:rPr>
              <w:t>13</w:t>
            </w:r>
          </w:ins>
          <w:ins w:id="59" w:author="Andrew Instone-Cowie" w:date="2025-05-07T12:19:00Z" w16du:dateUtc="2025-05-07T11:19:00Z">
            <w:r>
              <w:rPr>
                <w:noProof/>
                <w:webHidden/>
              </w:rPr>
              <w:fldChar w:fldCharType="end"/>
            </w:r>
            <w:r w:rsidRPr="007355B1">
              <w:rPr>
                <w:rStyle w:val="Hyperlink"/>
                <w:noProof/>
              </w:rPr>
              <w:fldChar w:fldCharType="end"/>
            </w:r>
          </w:ins>
        </w:p>
        <w:p w14:paraId="60E841B4" w14:textId="438F6D8E" w:rsidR="001673E4" w:rsidRDefault="001673E4">
          <w:pPr>
            <w:pStyle w:val="TOC3"/>
            <w:tabs>
              <w:tab w:val="right" w:leader="dot" w:pos="9016"/>
            </w:tabs>
            <w:rPr>
              <w:ins w:id="60" w:author="Andrew Instone-Cowie" w:date="2025-05-07T12:19:00Z" w16du:dateUtc="2025-05-07T11:19:00Z"/>
              <w:noProof/>
              <w:kern w:val="2"/>
              <w:sz w:val="24"/>
              <w:szCs w:val="24"/>
              <w:lang w:val="en-GB" w:eastAsia="en-GB"/>
              <w14:ligatures w14:val="standardContextual"/>
            </w:rPr>
          </w:pPr>
          <w:ins w:id="6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"_Toc197512769"</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PCB Design Software Change</w:t>
            </w:r>
            <w:r>
              <w:rPr>
                <w:noProof/>
                <w:webHidden/>
              </w:rPr>
              <w:tab/>
            </w:r>
            <w:r>
              <w:rPr>
                <w:noProof/>
                <w:webHidden/>
              </w:rPr>
              <w:fldChar w:fldCharType="begin"/>
            </w:r>
            <w:r>
              <w:rPr>
                <w:noProof/>
                <w:webHidden/>
              </w:rPr>
              <w:instrText xml:space="preserve"> PAGEREF _Toc197512769 \h </w:instrText>
            </w:r>
            <w:r>
              <w:rPr>
                <w:noProof/>
                <w:webHidden/>
              </w:rPr>
            </w:r>
          </w:ins>
          <w:r>
            <w:rPr>
              <w:noProof/>
              <w:webHidden/>
            </w:rPr>
            <w:fldChar w:fldCharType="separate"/>
          </w:r>
          <w:ins w:id="62" w:author="Andrew Instone-Cowie" w:date="2025-05-07T12:20:00Z" w16du:dateUtc="2025-05-07T11:20:00Z">
            <w:r w:rsidR="00145FA6">
              <w:rPr>
                <w:noProof/>
                <w:webHidden/>
              </w:rPr>
              <w:t>13</w:t>
            </w:r>
          </w:ins>
          <w:ins w:id="63" w:author="Andrew Instone-Cowie" w:date="2025-05-07T12:19:00Z" w16du:dateUtc="2025-05-07T11:19:00Z">
            <w:r>
              <w:rPr>
                <w:noProof/>
                <w:webHidden/>
              </w:rPr>
              <w:fldChar w:fldCharType="end"/>
            </w:r>
            <w:r w:rsidRPr="007355B1">
              <w:rPr>
                <w:rStyle w:val="Hyperlink"/>
                <w:noProof/>
              </w:rPr>
              <w:fldChar w:fldCharType="end"/>
            </w:r>
          </w:ins>
        </w:p>
        <w:p w14:paraId="492D7879" w14:textId="4AF18896" w:rsidR="001673E4" w:rsidRDefault="001673E4">
          <w:pPr>
            <w:pStyle w:val="TOC1"/>
            <w:tabs>
              <w:tab w:val="right" w:leader="dot" w:pos="9016"/>
            </w:tabs>
            <w:rPr>
              <w:ins w:id="64" w:author="Andrew Instone-Cowie" w:date="2025-05-07T12:19:00Z" w16du:dateUtc="2025-05-07T11:19:00Z"/>
              <w:rFonts w:eastAsiaTheme="minorEastAsia"/>
              <w:noProof/>
              <w:kern w:val="2"/>
              <w:sz w:val="24"/>
              <w:szCs w:val="24"/>
              <w:lang w:eastAsia="en-GB"/>
              <w14:ligatures w14:val="standardContextual"/>
            </w:rPr>
          </w:pPr>
          <w:ins w:id="6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"_Toc197512770"</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Hardware Assembly</w:t>
            </w:r>
            <w:r>
              <w:rPr>
                <w:noProof/>
                <w:webHidden/>
              </w:rPr>
              <w:tab/>
            </w:r>
            <w:r>
              <w:rPr>
                <w:noProof/>
                <w:webHidden/>
              </w:rPr>
              <w:fldChar w:fldCharType="begin"/>
            </w:r>
            <w:r>
              <w:rPr>
                <w:noProof/>
                <w:webHidden/>
              </w:rPr>
              <w:instrText xml:space="preserve"> PAGEREF _Toc197512770 \h </w:instrText>
            </w:r>
            <w:r>
              <w:rPr>
                <w:noProof/>
                <w:webHidden/>
              </w:rPr>
            </w:r>
          </w:ins>
          <w:r>
            <w:rPr>
              <w:noProof/>
              <w:webHidden/>
            </w:rPr>
            <w:fldChar w:fldCharType="separate"/>
          </w:r>
          <w:ins w:id="66" w:author="Andrew Instone-Cowie" w:date="2025-05-07T12:20:00Z" w16du:dateUtc="2025-05-07T11:20:00Z">
            <w:r w:rsidR="00145FA6">
              <w:rPr>
                <w:noProof/>
                <w:webHidden/>
              </w:rPr>
              <w:t>14</w:t>
            </w:r>
          </w:ins>
          <w:ins w:id="67" w:author="Andrew Instone-Cowie" w:date="2025-05-07T12:19:00Z" w16du:dateUtc="2025-05-07T11:19:00Z">
            <w:r>
              <w:rPr>
                <w:noProof/>
                <w:webHidden/>
              </w:rPr>
              <w:fldChar w:fldCharType="end"/>
            </w:r>
            <w:r w:rsidRPr="007355B1">
              <w:rPr>
                <w:rStyle w:val="Hyperlink"/>
                <w:noProof/>
              </w:rPr>
              <w:fldChar w:fldCharType="end"/>
            </w:r>
          </w:ins>
        </w:p>
        <w:p w14:paraId="70738AE1" w14:textId="573651C1" w:rsidR="001673E4" w:rsidRDefault="001673E4">
          <w:pPr>
            <w:pStyle w:val="TOC2"/>
            <w:tabs>
              <w:tab w:val="right" w:leader="dot" w:pos="9016"/>
            </w:tabs>
            <w:rPr>
              <w:ins w:id="68" w:author="Andrew Instone-Cowie" w:date="2025-05-07T12:19:00Z" w16du:dateUtc="2025-05-07T11:19:00Z"/>
              <w:rFonts w:eastAsiaTheme="minorEastAsia"/>
              <w:noProof/>
              <w:kern w:val="2"/>
              <w:sz w:val="24"/>
              <w:szCs w:val="24"/>
              <w:lang w:eastAsia="en-GB"/>
              <w14:ligatures w14:val="standardContextual"/>
            </w:rPr>
          </w:pPr>
          <w:ins w:id="6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"_Toc197512771"</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Polarised Components</w:t>
            </w:r>
            <w:r>
              <w:rPr>
                <w:noProof/>
                <w:webHidden/>
              </w:rPr>
              <w:tab/>
            </w:r>
            <w:r>
              <w:rPr>
                <w:noProof/>
                <w:webHidden/>
              </w:rPr>
              <w:fldChar w:fldCharType="begin"/>
            </w:r>
            <w:r>
              <w:rPr>
                <w:noProof/>
                <w:webHidden/>
              </w:rPr>
              <w:instrText xml:space="preserve"> PAGEREF _Toc197512771 \h </w:instrText>
            </w:r>
            <w:r>
              <w:rPr>
                <w:noProof/>
                <w:webHidden/>
              </w:rPr>
            </w:r>
          </w:ins>
          <w:r>
            <w:rPr>
              <w:noProof/>
              <w:webHidden/>
            </w:rPr>
            <w:fldChar w:fldCharType="separate"/>
          </w:r>
          <w:ins w:id="70" w:author="Andrew Instone-Cowie" w:date="2025-05-07T12:20:00Z" w16du:dateUtc="2025-05-07T11:20:00Z">
            <w:r w:rsidR="00145FA6">
              <w:rPr>
                <w:noProof/>
                <w:webHidden/>
              </w:rPr>
              <w:t>14</w:t>
            </w:r>
          </w:ins>
          <w:ins w:id="71" w:author="Andrew Instone-Cowie" w:date="2025-05-07T12:19:00Z" w16du:dateUtc="2025-05-07T11:19:00Z">
            <w:r>
              <w:rPr>
                <w:noProof/>
                <w:webHidden/>
              </w:rPr>
              <w:fldChar w:fldCharType="end"/>
            </w:r>
            <w:r w:rsidRPr="007355B1">
              <w:rPr>
                <w:rStyle w:val="Hyperlink"/>
                <w:noProof/>
              </w:rPr>
              <w:fldChar w:fldCharType="end"/>
            </w:r>
          </w:ins>
        </w:p>
        <w:p w14:paraId="1BA3BA2C" w14:textId="32FC9F0D" w:rsidR="001673E4" w:rsidRDefault="001673E4">
          <w:pPr>
            <w:pStyle w:val="TOC2"/>
            <w:tabs>
              <w:tab w:val="right" w:leader="dot" w:pos="9016"/>
            </w:tabs>
            <w:rPr>
              <w:ins w:id="72" w:author="Andrew Instone-Cowie" w:date="2025-05-07T12:19:00Z" w16du:dateUtc="2025-05-07T11:19:00Z"/>
              <w:rFonts w:eastAsiaTheme="minorEastAsia"/>
              <w:noProof/>
              <w:kern w:val="2"/>
              <w:sz w:val="24"/>
              <w:szCs w:val="24"/>
              <w:lang w:eastAsia="en-GB"/>
              <w14:ligatures w14:val="standardContextual"/>
            </w:rPr>
          </w:pPr>
          <w:ins w:id="7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"_Toc197512772"</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Second PC Board</w:t>
            </w:r>
            <w:r>
              <w:rPr>
                <w:noProof/>
                <w:webHidden/>
              </w:rPr>
              <w:tab/>
            </w:r>
            <w:r>
              <w:rPr>
                <w:noProof/>
                <w:webHidden/>
              </w:rPr>
              <w:fldChar w:fldCharType="begin"/>
            </w:r>
            <w:r>
              <w:rPr>
                <w:noProof/>
                <w:webHidden/>
              </w:rPr>
              <w:instrText xml:space="preserve"> PAGEREF _Toc197512772 \h </w:instrText>
            </w:r>
            <w:r>
              <w:rPr>
                <w:noProof/>
                <w:webHidden/>
              </w:rPr>
            </w:r>
          </w:ins>
          <w:r>
            <w:rPr>
              <w:noProof/>
              <w:webHidden/>
            </w:rPr>
            <w:fldChar w:fldCharType="separate"/>
          </w:r>
          <w:ins w:id="74" w:author="Andrew Instone-Cowie" w:date="2025-05-07T12:20:00Z" w16du:dateUtc="2025-05-07T11:20:00Z">
            <w:r w:rsidR="00145FA6">
              <w:rPr>
                <w:noProof/>
                <w:webHidden/>
              </w:rPr>
              <w:t>14</w:t>
            </w:r>
          </w:ins>
          <w:ins w:id="75" w:author="Andrew Instone-Cowie" w:date="2025-05-07T12:19:00Z" w16du:dateUtc="2025-05-07T11:19:00Z">
            <w:r>
              <w:rPr>
                <w:noProof/>
                <w:webHidden/>
              </w:rPr>
              <w:fldChar w:fldCharType="end"/>
            </w:r>
            <w:r w:rsidRPr="007355B1">
              <w:rPr>
                <w:rStyle w:val="Hyperlink"/>
                <w:noProof/>
              </w:rPr>
              <w:fldChar w:fldCharType="end"/>
            </w:r>
          </w:ins>
        </w:p>
        <w:p w14:paraId="7329FB21" w14:textId="49058155" w:rsidR="001673E4" w:rsidRDefault="001673E4">
          <w:pPr>
            <w:pStyle w:val="TOC3"/>
            <w:tabs>
              <w:tab w:val="right" w:leader="dot" w:pos="9016"/>
            </w:tabs>
            <w:rPr>
              <w:ins w:id="76" w:author="Andrew Instone-Cowie" w:date="2025-05-07T12:19:00Z" w16du:dateUtc="2025-05-07T11:19:00Z"/>
              <w:noProof/>
              <w:kern w:val="2"/>
              <w:sz w:val="24"/>
              <w:szCs w:val="24"/>
              <w:lang w:val="en-GB" w:eastAsia="en-GB"/>
              <w14:ligatures w14:val="standardContextual"/>
            </w:rPr>
          </w:pPr>
          <w:ins w:id="7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"_Toc197512773"</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 List</w:t>
            </w:r>
            <w:r>
              <w:rPr>
                <w:noProof/>
                <w:webHidden/>
              </w:rPr>
              <w:tab/>
            </w:r>
            <w:r>
              <w:rPr>
                <w:noProof/>
                <w:webHidden/>
              </w:rPr>
              <w:fldChar w:fldCharType="begin"/>
            </w:r>
            <w:r>
              <w:rPr>
                <w:noProof/>
                <w:webHidden/>
              </w:rPr>
              <w:instrText xml:space="preserve"> PAGEREF _Toc197512773 \h </w:instrText>
            </w:r>
            <w:r>
              <w:rPr>
                <w:noProof/>
                <w:webHidden/>
              </w:rPr>
            </w:r>
          </w:ins>
          <w:r>
            <w:rPr>
              <w:noProof/>
              <w:webHidden/>
            </w:rPr>
            <w:fldChar w:fldCharType="separate"/>
          </w:r>
          <w:ins w:id="78" w:author="Andrew Instone-Cowie" w:date="2025-05-07T12:20:00Z" w16du:dateUtc="2025-05-07T11:20:00Z">
            <w:r w:rsidR="00145FA6">
              <w:rPr>
                <w:noProof/>
                <w:webHidden/>
              </w:rPr>
              <w:t>14</w:t>
            </w:r>
          </w:ins>
          <w:ins w:id="79" w:author="Andrew Instone-Cowie" w:date="2025-05-07T12:19:00Z" w16du:dateUtc="2025-05-07T11:19:00Z">
            <w:r>
              <w:rPr>
                <w:noProof/>
                <w:webHidden/>
              </w:rPr>
              <w:fldChar w:fldCharType="end"/>
            </w:r>
            <w:r w:rsidRPr="007355B1">
              <w:rPr>
                <w:rStyle w:val="Hyperlink"/>
                <w:noProof/>
              </w:rPr>
              <w:fldChar w:fldCharType="end"/>
            </w:r>
          </w:ins>
        </w:p>
        <w:p w14:paraId="2C941654" w14:textId="672CCA26" w:rsidR="001673E4" w:rsidRDefault="001673E4">
          <w:pPr>
            <w:pStyle w:val="TOC3"/>
            <w:tabs>
              <w:tab w:val="right" w:leader="dot" w:pos="9016"/>
            </w:tabs>
            <w:rPr>
              <w:ins w:id="80" w:author="Andrew Instone-Cowie" w:date="2025-05-07T12:19:00Z" w16du:dateUtc="2025-05-07T11:19:00Z"/>
              <w:noProof/>
              <w:kern w:val="2"/>
              <w:sz w:val="24"/>
              <w:szCs w:val="24"/>
              <w:lang w:val="en-GB" w:eastAsia="en-GB"/>
              <w14:ligatures w14:val="standardContextual"/>
            </w:rPr>
          </w:pPr>
          <w:ins w:id="8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"_Toc197512774"</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Schematic</w:t>
            </w:r>
            <w:r>
              <w:rPr>
                <w:noProof/>
                <w:webHidden/>
              </w:rPr>
              <w:tab/>
            </w:r>
            <w:r>
              <w:rPr>
                <w:noProof/>
                <w:webHidden/>
              </w:rPr>
              <w:fldChar w:fldCharType="begin"/>
            </w:r>
            <w:r>
              <w:rPr>
                <w:noProof/>
                <w:webHidden/>
              </w:rPr>
              <w:instrText xml:space="preserve"> PAGEREF _Toc197512774 \h </w:instrText>
            </w:r>
            <w:r>
              <w:rPr>
                <w:noProof/>
                <w:webHidden/>
              </w:rPr>
            </w:r>
          </w:ins>
          <w:r>
            <w:rPr>
              <w:noProof/>
              <w:webHidden/>
            </w:rPr>
            <w:fldChar w:fldCharType="separate"/>
          </w:r>
          <w:ins w:id="82" w:author="Andrew Instone-Cowie" w:date="2025-05-07T12:20:00Z" w16du:dateUtc="2025-05-07T11:20:00Z">
            <w:r w:rsidR="00145FA6">
              <w:rPr>
                <w:noProof/>
                <w:webHidden/>
              </w:rPr>
              <w:t>15</w:t>
            </w:r>
          </w:ins>
          <w:ins w:id="83" w:author="Andrew Instone-Cowie" w:date="2025-05-07T12:19:00Z" w16du:dateUtc="2025-05-07T11:19:00Z">
            <w:r>
              <w:rPr>
                <w:noProof/>
                <w:webHidden/>
              </w:rPr>
              <w:fldChar w:fldCharType="end"/>
            </w:r>
            <w:r w:rsidRPr="007355B1">
              <w:rPr>
                <w:rStyle w:val="Hyperlink"/>
                <w:noProof/>
              </w:rPr>
              <w:fldChar w:fldCharType="end"/>
            </w:r>
          </w:ins>
        </w:p>
        <w:p w14:paraId="48295960" w14:textId="7C631281" w:rsidR="001673E4" w:rsidRDefault="001673E4">
          <w:pPr>
            <w:pStyle w:val="TOC3"/>
            <w:tabs>
              <w:tab w:val="right" w:leader="dot" w:pos="9016"/>
            </w:tabs>
            <w:rPr>
              <w:ins w:id="84" w:author="Andrew Instone-Cowie" w:date="2025-05-07T12:19:00Z" w16du:dateUtc="2025-05-07T11:19:00Z"/>
              <w:noProof/>
              <w:kern w:val="2"/>
              <w:sz w:val="24"/>
              <w:szCs w:val="24"/>
              <w:lang w:val="en-GB" w:eastAsia="en-GB"/>
              <w14:ligatures w14:val="standardContextual"/>
            </w:rPr>
          </w:pPr>
          <w:ins w:id="8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"_Toc197512775"</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w:t>
            </w:r>
            <w:r>
              <w:rPr>
                <w:noProof/>
                <w:webHidden/>
              </w:rPr>
              <w:tab/>
            </w:r>
            <w:r>
              <w:rPr>
                <w:noProof/>
                <w:webHidden/>
              </w:rPr>
              <w:fldChar w:fldCharType="begin"/>
            </w:r>
            <w:r>
              <w:rPr>
                <w:noProof/>
                <w:webHidden/>
              </w:rPr>
              <w:instrText xml:space="preserve"> PAGEREF _Toc197512775 \h </w:instrText>
            </w:r>
            <w:r>
              <w:rPr>
                <w:noProof/>
                <w:webHidden/>
              </w:rPr>
            </w:r>
          </w:ins>
          <w:r>
            <w:rPr>
              <w:noProof/>
              <w:webHidden/>
            </w:rPr>
            <w:fldChar w:fldCharType="separate"/>
          </w:r>
          <w:ins w:id="86" w:author="Andrew Instone-Cowie" w:date="2025-05-07T12:20:00Z" w16du:dateUtc="2025-05-07T11:20:00Z">
            <w:r w:rsidR="00145FA6">
              <w:rPr>
                <w:noProof/>
                <w:webHidden/>
              </w:rPr>
              <w:t>16</w:t>
            </w:r>
          </w:ins>
          <w:ins w:id="87" w:author="Andrew Instone-Cowie" w:date="2025-05-07T12:19:00Z" w16du:dateUtc="2025-05-07T11:19:00Z">
            <w:r>
              <w:rPr>
                <w:noProof/>
                <w:webHidden/>
              </w:rPr>
              <w:fldChar w:fldCharType="end"/>
            </w:r>
            <w:r w:rsidRPr="007355B1">
              <w:rPr>
                <w:rStyle w:val="Hyperlink"/>
                <w:noProof/>
              </w:rPr>
              <w:fldChar w:fldCharType="end"/>
            </w:r>
          </w:ins>
        </w:p>
        <w:p w14:paraId="75568EF0" w14:textId="7E34A448" w:rsidR="001673E4" w:rsidRDefault="001673E4">
          <w:pPr>
            <w:pStyle w:val="TOC3"/>
            <w:tabs>
              <w:tab w:val="right" w:leader="dot" w:pos="9016"/>
            </w:tabs>
            <w:rPr>
              <w:ins w:id="88" w:author="Andrew Instone-Cowie" w:date="2025-05-07T12:19:00Z" w16du:dateUtc="2025-05-07T11:19:00Z"/>
              <w:noProof/>
              <w:kern w:val="2"/>
              <w:sz w:val="24"/>
              <w:szCs w:val="24"/>
              <w:lang w:val="en-GB" w:eastAsia="en-GB"/>
              <w14:ligatures w14:val="standardContextual"/>
            </w:rPr>
          </w:pPr>
          <w:ins w:id="8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"_Toc197512776"</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PCB Layout</w:t>
            </w:r>
            <w:r>
              <w:rPr>
                <w:noProof/>
                <w:webHidden/>
              </w:rPr>
              <w:tab/>
            </w:r>
            <w:r>
              <w:rPr>
                <w:noProof/>
                <w:webHidden/>
              </w:rPr>
              <w:fldChar w:fldCharType="begin"/>
            </w:r>
            <w:r>
              <w:rPr>
                <w:noProof/>
                <w:webHidden/>
              </w:rPr>
              <w:instrText xml:space="preserve"> PAGEREF _Toc197512776 \h </w:instrText>
            </w:r>
            <w:r>
              <w:rPr>
                <w:noProof/>
                <w:webHidden/>
              </w:rPr>
            </w:r>
          </w:ins>
          <w:r>
            <w:rPr>
              <w:noProof/>
              <w:webHidden/>
            </w:rPr>
            <w:fldChar w:fldCharType="separate"/>
          </w:r>
          <w:ins w:id="90" w:author="Andrew Instone-Cowie" w:date="2025-05-07T12:20:00Z" w16du:dateUtc="2025-05-07T11:20:00Z">
            <w:r w:rsidR="00145FA6">
              <w:rPr>
                <w:noProof/>
                <w:webHidden/>
              </w:rPr>
              <w:t>16</w:t>
            </w:r>
          </w:ins>
          <w:ins w:id="91" w:author="Andrew Instone-Cowie" w:date="2025-05-07T12:19:00Z" w16du:dateUtc="2025-05-07T11:19:00Z">
            <w:r>
              <w:rPr>
                <w:noProof/>
                <w:webHidden/>
              </w:rPr>
              <w:fldChar w:fldCharType="end"/>
            </w:r>
            <w:r w:rsidRPr="007355B1">
              <w:rPr>
                <w:rStyle w:val="Hyperlink"/>
                <w:noProof/>
              </w:rPr>
              <w:fldChar w:fldCharType="end"/>
            </w:r>
          </w:ins>
        </w:p>
        <w:p w14:paraId="14B68FF1" w14:textId="4AF0037F" w:rsidR="001673E4" w:rsidRDefault="001673E4">
          <w:pPr>
            <w:pStyle w:val="TOC3"/>
            <w:tabs>
              <w:tab w:val="right" w:leader="dot" w:pos="9016"/>
            </w:tabs>
            <w:rPr>
              <w:ins w:id="92" w:author="Andrew Instone-Cowie" w:date="2025-05-07T12:19:00Z" w16du:dateUtc="2025-05-07T11:19:00Z"/>
              <w:noProof/>
              <w:kern w:val="2"/>
              <w:sz w:val="24"/>
              <w:szCs w:val="24"/>
              <w:lang w:val="en-GB" w:eastAsia="en-GB"/>
              <w14:ligatures w14:val="standardContextual"/>
            </w:rPr>
          </w:pPr>
          <w:ins w:id="9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"_Toc197512777"</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Construction</w:t>
            </w:r>
            <w:r>
              <w:rPr>
                <w:noProof/>
                <w:webHidden/>
              </w:rPr>
              <w:tab/>
            </w:r>
            <w:r>
              <w:rPr>
                <w:noProof/>
                <w:webHidden/>
              </w:rPr>
              <w:fldChar w:fldCharType="begin"/>
            </w:r>
            <w:r>
              <w:rPr>
                <w:noProof/>
                <w:webHidden/>
              </w:rPr>
              <w:instrText xml:space="preserve"> PAGEREF _Toc197512777 \h </w:instrText>
            </w:r>
            <w:r>
              <w:rPr>
                <w:noProof/>
                <w:webHidden/>
              </w:rPr>
            </w:r>
          </w:ins>
          <w:r>
            <w:rPr>
              <w:noProof/>
              <w:webHidden/>
            </w:rPr>
            <w:fldChar w:fldCharType="separate"/>
          </w:r>
          <w:ins w:id="94" w:author="Andrew Instone-Cowie" w:date="2025-05-07T12:20:00Z" w16du:dateUtc="2025-05-07T11:20:00Z">
            <w:r w:rsidR="00145FA6">
              <w:rPr>
                <w:noProof/>
                <w:webHidden/>
              </w:rPr>
              <w:t>17</w:t>
            </w:r>
          </w:ins>
          <w:ins w:id="95" w:author="Andrew Instone-Cowie" w:date="2025-05-07T12:19:00Z" w16du:dateUtc="2025-05-07T11:19:00Z">
            <w:r>
              <w:rPr>
                <w:noProof/>
                <w:webHidden/>
              </w:rPr>
              <w:fldChar w:fldCharType="end"/>
            </w:r>
            <w:r w:rsidRPr="007355B1">
              <w:rPr>
                <w:rStyle w:val="Hyperlink"/>
                <w:noProof/>
              </w:rPr>
              <w:fldChar w:fldCharType="end"/>
            </w:r>
          </w:ins>
        </w:p>
        <w:p w14:paraId="3ABCC2AE" w14:textId="776EB9A3" w:rsidR="001673E4" w:rsidRDefault="001673E4">
          <w:pPr>
            <w:pStyle w:val="TOC3"/>
            <w:tabs>
              <w:tab w:val="right" w:leader="dot" w:pos="9016"/>
            </w:tabs>
            <w:rPr>
              <w:ins w:id="96" w:author="Andrew Instone-Cowie" w:date="2025-05-07T12:19:00Z" w16du:dateUtc="2025-05-07T11:19:00Z"/>
              <w:noProof/>
              <w:kern w:val="2"/>
              <w:sz w:val="24"/>
              <w:szCs w:val="24"/>
              <w:lang w:val="en-GB" w:eastAsia="en-GB"/>
              <w14:ligatures w14:val="standardContextual"/>
            </w:rPr>
          </w:pPr>
          <w:ins w:id="9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"_Toc197512778"</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Enclosure</w:t>
            </w:r>
            <w:r>
              <w:rPr>
                <w:noProof/>
                <w:webHidden/>
              </w:rPr>
              <w:tab/>
            </w:r>
            <w:r>
              <w:rPr>
                <w:noProof/>
                <w:webHidden/>
              </w:rPr>
              <w:fldChar w:fldCharType="begin"/>
            </w:r>
            <w:r>
              <w:rPr>
                <w:noProof/>
                <w:webHidden/>
              </w:rPr>
              <w:instrText xml:space="preserve"> PAGEREF _Toc197512778 \h </w:instrText>
            </w:r>
            <w:r>
              <w:rPr>
                <w:noProof/>
                <w:webHidden/>
              </w:rPr>
            </w:r>
          </w:ins>
          <w:r>
            <w:rPr>
              <w:noProof/>
              <w:webHidden/>
            </w:rPr>
            <w:fldChar w:fldCharType="separate"/>
          </w:r>
          <w:ins w:id="98" w:author="Andrew Instone-Cowie" w:date="2025-05-07T12:20:00Z" w16du:dateUtc="2025-05-07T11:20:00Z">
            <w:r w:rsidR="00145FA6">
              <w:rPr>
                <w:noProof/>
                <w:webHidden/>
              </w:rPr>
              <w:t>17</w:t>
            </w:r>
          </w:ins>
          <w:ins w:id="99" w:author="Andrew Instone-Cowie" w:date="2025-05-07T12:19:00Z" w16du:dateUtc="2025-05-07T11:19:00Z">
            <w:r>
              <w:rPr>
                <w:noProof/>
                <w:webHidden/>
              </w:rPr>
              <w:fldChar w:fldCharType="end"/>
            </w:r>
            <w:r w:rsidRPr="007355B1">
              <w:rPr>
                <w:rStyle w:val="Hyperlink"/>
                <w:noProof/>
              </w:rPr>
              <w:fldChar w:fldCharType="end"/>
            </w:r>
          </w:ins>
        </w:p>
        <w:p w14:paraId="7685548A" w14:textId="0D5CE32E" w:rsidR="001673E4" w:rsidRDefault="001673E4">
          <w:pPr>
            <w:pStyle w:val="TOC2"/>
            <w:tabs>
              <w:tab w:val="right" w:leader="dot" w:pos="9016"/>
            </w:tabs>
            <w:rPr>
              <w:ins w:id="100" w:author="Andrew Instone-Cowie" w:date="2025-05-07T12:19:00Z" w16du:dateUtc="2025-05-07T11:19:00Z"/>
              <w:rFonts w:eastAsiaTheme="minorEastAsia"/>
              <w:noProof/>
              <w:kern w:val="2"/>
              <w:sz w:val="24"/>
              <w:szCs w:val="24"/>
              <w:lang w:eastAsia="en-GB"/>
              <w14:ligatures w14:val="standardContextual"/>
            </w:rPr>
          </w:pPr>
          <w:ins w:id="10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"_Toc197512779"</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Basic Serial Splitter Module – Master Board</w:t>
            </w:r>
            <w:r>
              <w:rPr>
                <w:noProof/>
                <w:webHidden/>
              </w:rPr>
              <w:tab/>
            </w:r>
            <w:r>
              <w:rPr>
                <w:noProof/>
                <w:webHidden/>
              </w:rPr>
              <w:fldChar w:fldCharType="begin"/>
            </w:r>
            <w:r>
              <w:rPr>
                <w:noProof/>
                <w:webHidden/>
              </w:rPr>
              <w:instrText xml:space="preserve"> PAGEREF _Toc197512779 \h </w:instrText>
            </w:r>
            <w:r>
              <w:rPr>
                <w:noProof/>
                <w:webHidden/>
              </w:rPr>
            </w:r>
          </w:ins>
          <w:r>
            <w:rPr>
              <w:noProof/>
              <w:webHidden/>
            </w:rPr>
            <w:fldChar w:fldCharType="separate"/>
          </w:r>
          <w:ins w:id="102" w:author="Andrew Instone-Cowie" w:date="2025-05-07T12:20:00Z" w16du:dateUtc="2025-05-07T11:20:00Z">
            <w:r w:rsidR="00145FA6">
              <w:rPr>
                <w:noProof/>
                <w:webHidden/>
              </w:rPr>
              <w:t>18</w:t>
            </w:r>
          </w:ins>
          <w:ins w:id="103" w:author="Andrew Instone-Cowie" w:date="2025-05-07T12:19:00Z" w16du:dateUtc="2025-05-07T11:19:00Z">
            <w:r>
              <w:rPr>
                <w:noProof/>
                <w:webHidden/>
              </w:rPr>
              <w:fldChar w:fldCharType="end"/>
            </w:r>
            <w:r w:rsidRPr="007355B1">
              <w:rPr>
                <w:rStyle w:val="Hyperlink"/>
                <w:noProof/>
              </w:rPr>
              <w:fldChar w:fldCharType="end"/>
            </w:r>
          </w:ins>
        </w:p>
        <w:p w14:paraId="74092F56" w14:textId="47618075" w:rsidR="001673E4" w:rsidRDefault="001673E4">
          <w:pPr>
            <w:pStyle w:val="TOC3"/>
            <w:tabs>
              <w:tab w:val="right" w:leader="dot" w:pos="9016"/>
            </w:tabs>
            <w:rPr>
              <w:ins w:id="104" w:author="Andrew Instone-Cowie" w:date="2025-05-07T12:19:00Z" w16du:dateUtc="2025-05-07T11:19:00Z"/>
              <w:noProof/>
              <w:kern w:val="2"/>
              <w:sz w:val="24"/>
              <w:szCs w:val="24"/>
              <w:lang w:val="en-GB" w:eastAsia="en-GB"/>
              <w14:ligatures w14:val="standardContextual"/>
            </w:rPr>
          </w:pPr>
          <w:ins w:id="10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"_Toc197512780"</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 List</w:t>
            </w:r>
            <w:r>
              <w:rPr>
                <w:noProof/>
                <w:webHidden/>
              </w:rPr>
              <w:tab/>
            </w:r>
            <w:r>
              <w:rPr>
                <w:noProof/>
                <w:webHidden/>
              </w:rPr>
              <w:fldChar w:fldCharType="begin"/>
            </w:r>
            <w:r>
              <w:rPr>
                <w:noProof/>
                <w:webHidden/>
              </w:rPr>
              <w:instrText xml:space="preserve"> PAGEREF _Toc197512780 \h </w:instrText>
            </w:r>
            <w:r>
              <w:rPr>
                <w:noProof/>
                <w:webHidden/>
              </w:rPr>
            </w:r>
          </w:ins>
          <w:r>
            <w:rPr>
              <w:noProof/>
              <w:webHidden/>
            </w:rPr>
            <w:fldChar w:fldCharType="separate"/>
          </w:r>
          <w:ins w:id="106" w:author="Andrew Instone-Cowie" w:date="2025-05-07T12:20:00Z" w16du:dateUtc="2025-05-07T11:20:00Z">
            <w:r w:rsidR="00145FA6">
              <w:rPr>
                <w:noProof/>
                <w:webHidden/>
              </w:rPr>
              <w:t>18</w:t>
            </w:r>
          </w:ins>
          <w:ins w:id="107" w:author="Andrew Instone-Cowie" w:date="2025-05-07T12:19:00Z" w16du:dateUtc="2025-05-07T11:19:00Z">
            <w:r>
              <w:rPr>
                <w:noProof/>
                <w:webHidden/>
              </w:rPr>
              <w:fldChar w:fldCharType="end"/>
            </w:r>
            <w:r w:rsidRPr="007355B1">
              <w:rPr>
                <w:rStyle w:val="Hyperlink"/>
                <w:noProof/>
              </w:rPr>
              <w:fldChar w:fldCharType="end"/>
            </w:r>
          </w:ins>
        </w:p>
        <w:p w14:paraId="1F69E42A" w14:textId="7C55F750" w:rsidR="001673E4" w:rsidRDefault="001673E4">
          <w:pPr>
            <w:pStyle w:val="TOC3"/>
            <w:tabs>
              <w:tab w:val="right" w:leader="dot" w:pos="9016"/>
            </w:tabs>
            <w:rPr>
              <w:ins w:id="108" w:author="Andrew Instone-Cowie" w:date="2025-05-07T12:19:00Z" w16du:dateUtc="2025-05-07T11:19:00Z"/>
              <w:noProof/>
              <w:kern w:val="2"/>
              <w:sz w:val="24"/>
              <w:szCs w:val="24"/>
              <w:lang w:val="en-GB" w:eastAsia="en-GB"/>
              <w14:ligatures w14:val="standardContextual"/>
            </w:rPr>
          </w:pPr>
          <w:ins w:id="10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"_Toc197512781"</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Schematic</w:t>
            </w:r>
            <w:r>
              <w:rPr>
                <w:noProof/>
                <w:webHidden/>
              </w:rPr>
              <w:tab/>
            </w:r>
            <w:r>
              <w:rPr>
                <w:noProof/>
                <w:webHidden/>
              </w:rPr>
              <w:fldChar w:fldCharType="begin"/>
            </w:r>
            <w:r>
              <w:rPr>
                <w:noProof/>
                <w:webHidden/>
              </w:rPr>
              <w:instrText xml:space="preserve"> PAGEREF _Toc197512781 \h </w:instrText>
            </w:r>
            <w:r>
              <w:rPr>
                <w:noProof/>
                <w:webHidden/>
              </w:rPr>
            </w:r>
          </w:ins>
          <w:r>
            <w:rPr>
              <w:noProof/>
              <w:webHidden/>
            </w:rPr>
            <w:fldChar w:fldCharType="separate"/>
          </w:r>
          <w:ins w:id="110" w:author="Andrew Instone-Cowie" w:date="2025-05-07T12:20:00Z" w16du:dateUtc="2025-05-07T11:20:00Z">
            <w:r w:rsidR="00145FA6">
              <w:rPr>
                <w:noProof/>
                <w:webHidden/>
              </w:rPr>
              <w:t>19</w:t>
            </w:r>
          </w:ins>
          <w:ins w:id="111" w:author="Andrew Instone-Cowie" w:date="2025-05-07T12:19:00Z" w16du:dateUtc="2025-05-07T11:19:00Z">
            <w:r>
              <w:rPr>
                <w:noProof/>
                <w:webHidden/>
              </w:rPr>
              <w:fldChar w:fldCharType="end"/>
            </w:r>
            <w:r w:rsidRPr="007355B1">
              <w:rPr>
                <w:rStyle w:val="Hyperlink"/>
                <w:noProof/>
              </w:rPr>
              <w:fldChar w:fldCharType="end"/>
            </w:r>
          </w:ins>
        </w:p>
        <w:p w14:paraId="3C62E4B8" w14:textId="087072EF" w:rsidR="001673E4" w:rsidRDefault="001673E4">
          <w:pPr>
            <w:pStyle w:val="TOC3"/>
            <w:tabs>
              <w:tab w:val="right" w:leader="dot" w:pos="9016"/>
            </w:tabs>
            <w:rPr>
              <w:ins w:id="112" w:author="Andrew Instone-Cowie" w:date="2025-05-07T12:19:00Z" w16du:dateUtc="2025-05-07T11:19:00Z"/>
              <w:noProof/>
              <w:kern w:val="2"/>
              <w:sz w:val="24"/>
              <w:szCs w:val="24"/>
              <w:lang w:val="en-GB" w:eastAsia="en-GB"/>
              <w14:ligatures w14:val="standardContextual"/>
            </w:rPr>
          </w:pPr>
          <w:ins w:id="11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"_Toc197512782"</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w:t>
            </w:r>
            <w:r>
              <w:rPr>
                <w:noProof/>
                <w:webHidden/>
              </w:rPr>
              <w:tab/>
            </w:r>
            <w:r>
              <w:rPr>
                <w:noProof/>
                <w:webHidden/>
              </w:rPr>
              <w:fldChar w:fldCharType="begin"/>
            </w:r>
            <w:r>
              <w:rPr>
                <w:noProof/>
                <w:webHidden/>
              </w:rPr>
              <w:instrText xml:space="preserve"> PAGEREF _Toc197512782 \h </w:instrText>
            </w:r>
            <w:r>
              <w:rPr>
                <w:noProof/>
                <w:webHidden/>
              </w:rPr>
            </w:r>
          </w:ins>
          <w:r>
            <w:rPr>
              <w:noProof/>
              <w:webHidden/>
            </w:rPr>
            <w:fldChar w:fldCharType="separate"/>
          </w:r>
          <w:ins w:id="114" w:author="Andrew Instone-Cowie" w:date="2025-05-07T12:20:00Z" w16du:dateUtc="2025-05-07T11:20:00Z">
            <w:r w:rsidR="00145FA6">
              <w:rPr>
                <w:noProof/>
                <w:webHidden/>
              </w:rPr>
              <w:t>20</w:t>
            </w:r>
          </w:ins>
          <w:ins w:id="115" w:author="Andrew Instone-Cowie" w:date="2025-05-07T12:19:00Z" w16du:dateUtc="2025-05-07T11:19:00Z">
            <w:r>
              <w:rPr>
                <w:noProof/>
                <w:webHidden/>
              </w:rPr>
              <w:fldChar w:fldCharType="end"/>
            </w:r>
            <w:r w:rsidRPr="007355B1">
              <w:rPr>
                <w:rStyle w:val="Hyperlink"/>
                <w:noProof/>
              </w:rPr>
              <w:fldChar w:fldCharType="end"/>
            </w:r>
          </w:ins>
        </w:p>
        <w:p w14:paraId="38ED28EE" w14:textId="62002EED" w:rsidR="001673E4" w:rsidRDefault="001673E4">
          <w:pPr>
            <w:pStyle w:val="TOC3"/>
            <w:tabs>
              <w:tab w:val="right" w:leader="dot" w:pos="9016"/>
            </w:tabs>
            <w:rPr>
              <w:ins w:id="116" w:author="Andrew Instone-Cowie" w:date="2025-05-07T12:19:00Z" w16du:dateUtc="2025-05-07T11:19:00Z"/>
              <w:noProof/>
              <w:kern w:val="2"/>
              <w:sz w:val="24"/>
              <w:szCs w:val="24"/>
              <w:lang w:val="en-GB" w:eastAsia="en-GB"/>
              <w14:ligatures w14:val="standardContextual"/>
            </w:rPr>
          </w:pPr>
          <w:ins w:id="11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"_Toc197512783"</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PCB Layout</w:t>
            </w:r>
            <w:r>
              <w:rPr>
                <w:noProof/>
                <w:webHidden/>
              </w:rPr>
              <w:tab/>
            </w:r>
            <w:r>
              <w:rPr>
                <w:noProof/>
                <w:webHidden/>
              </w:rPr>
              <w:fldChar w:fldCharType="begin"/>
            </w:r>
            <w:r>
              <w:rPr>
                <w:noProof/>
                <w:webHidden/>
              </w:rPr>
              <w:instrText xml:space="preserve"> PAGEREF _Toc197512783 \h </w:instrText>
            </w:r>
            <w:r>
              <w:rPr>
                <w:noProof/>
                <w:webHidden/>
              </w:rPr>
            </w:r>
          </w:ins>
          <w:r>
            <w:rPr>
              <w:noProof/>
              <w:webHidden/>
            </w:rPr>
            <w:fldChar w:fldCharType="separate"/>
          </w:r>
          <w:ins w:id="118" w:author="Andrew Instone-Cowie" w:date="2025-05-07T12:20:00Z" w16du:dateUtc="2025-05-07T11:20:00Z">
            <w:r w:rsidR="00145FA6">
              <w:rPr>
                <w:noProof/>
                <w:webHidden/>
              </w:rPr>
              <w:t>20</w:t>
            </w:r>
          </w:ins>
          <w:ins w:id="119" w:author="Andrew Instone-Cowie" w:date="2025-05-07T12:19:00Z" w16du:dateUtc="2025-05-07T11:19:00Z">
            <w:r>
              <w:rPr>
                <w:noProof/>
                <w:webHidden/>
              </w:rPr>
              <w:fldChar w:fldCharType="end"/>
            </w:r>
            <w:r w:rsidRPr="007355B1">
              <w:rPr>
                <w:rStyle w:val="Hyperlink"/>
                <w:noProof/>
              </w:rPr>
              <w:fldChar w:fldCharType="end"/>
            </w:r>
          </w:ins>
        </w:p>
        <w:p w14:paraId="7D48143D" w14:textId="13E09F5D" w:rsidR="001673E4" w:rsidRDefault="001673E4">
          <w:pPr>
            <w:pStyle w:val="TOC3"/>
            <w:tabs>
              <w:tab w:val="right" w:leader="dot" w:pos="9016"/>
            </w:tabs>
            <w:rPr>
              <w:ins w:id="120" w:author="Andrew Instone-Cowie" w:date="2025-05-07T12:19:00Z" w16du:dateUtc="2025-05-07T11:19:00Z"/>
              <w:noProof/>
              <w:kern w:val="2"/>
              <w:sz w:val="24"/>
              <w:szCs w:val="24"/>
              <w:lang w:val="en-GB" w:eastAsia="en-GB"/>
              <w14:ligatures w14:val="standardContextual"/>
            </w:rPr>
          </w:pPr>
          <w:ins w:id="12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"_Toc197512784"</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Construction</w:t>
            </w:r>
            <w:r>
              <w:rPr>
                <w:noProof/>
                <w:webHidden/>
              </w:rPr>
              <w:tab/>
            </w:r>
            <w:r>
              <w:rPr>
                <w:noProof/>
                <w:webHidden/>
              </w:rPr>
              <w:fldChar w:fldCharType="begin"/>
            </w:r>
            <w:r>
              <w:rPr>
                <w:noProof/>
                <w:webHidden/>
              </w:rPr>
              <w:instrText xml:space="preserve"> PAGEREF _Toc197512784 \h </w:instrText>
            </w:r>
            <w:r>
              <w:rPr>
                <w:noProof/>
                <w:webHidden/>
              </w:rPr>
            </w:r>
          </w:ins>
          <w:r>
            <w:rPr>
              <w:noProof/>
              <w:webHidden/>
            </w:rPr>
            <w:fldChar w:fldCharType="separate"/>
          </w:r>
          <w:ins w:id="122" w:author="Andrew Instone-Cowie" w:date="2025-05-07T12:20:00Z" w16du:dateUtc="2025-05-07T11:20:00Z">
            <w:r w:rsidR="00145FA6">
              <w:rPr>
                <w:noProof/>
                <w:webHidden/>
              </w:rPr>
              <w:t>21</w:t>
            </w:r>
          </w:ins>
          <w:ins w:id="123" w:author="Andrew Instone-Cowie" w:date="2025-05-07T12:19:00Z" w16du:dateUtc="2025-05-07T11:19:00Z">
            <w:r>
              <w:rPr>
                <w:noProof/>
                <w:webHidden/>
              </w:rPr>
              <w:fldChar w:fldCharType="end"/>
            </w:r>
            <w:r w:rsidRPr="007355B1">
              <w:rPr>
                <w:rStyle w:val="Hyperlink"/>
                <w:noProof/>
              </w:rPr>
              <w:fldChar w:fldCharType="end"/>
            </w:r>
          </w:ins>
        </w:p>
        <w:p w14:paraId="513D69EF" w14:textId="7DC39B52" w:rsidR="001673E4" w:rsidRDefault="001673E4">
          <w:pPr>
            <w:pStyle w:val="TOC2"/>
            <w:tabs>
              <w:tab w:val="right" w:leader="dot" w:pos="9016"/>
            </w:tabs>
            <w:rPr>
              <w:ins w:id="124" w:author="Andrew Instone-Cowie" w:date="2025-05-07T12:19:00Z" w16du:dateUtc="2025-05-07T11:19:00Z"/>
              <w:rFonts w:eastAsiaTheme="minorEastAsia"/>
              <w:noProof/>
              <w:kern w:val="2"/>
              <w:sz w:val="24"/>
              <w:szCs w:val="24"/>
              <w:lang w:eastAsia="en-GB"/>
              <w14:ligatures w14:val="standardContextual"/>
            </w:rPr>
          </w:pPr>
          <w:ins w:id="12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"_Toc197512785"</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Basic Serial Splitter Module – Expander Board</w:t>
            </w:r>
            <w:r>
              <w:rPr>
                <w:noProof/>
                <w:webHidden/>
              </w:rPr>
              <w:tab/>
            </w:r>
            <w:r>
              <w:rPr>
                <w:noProof/>
                <w:webHidden/>
              </w:rPr>
              <w:fldChar w:fldCharType="begin"/>
            </w:r>
            <w:r>
              <w:rPr>
                <w:noProof/>
                <w:webHidden/>
              </w:rPr>
              <w:instrText xml:space="preserve"> PAGEREF _Toc197512785 \h </w:instrText>
            </w:r>
            <w:r>
              <w:rPr>
                <w:noProof/>
                <w:webHidden/>
              </w:rPr>
            </w:r>
          </w:ins>
          <w:r>
            <w:rPr>
              <w:noProof/>
              <w:webHidden/>
            </w:rPr>
            <w:fldChar w:fldCharType="separate"/>
          </w:r>
          <w:ins w:id="126" w:author="Andrew Instone-Cowie" w:date="2025-05-07T12:20:00Z" w16du:dateUtc="2025-05-07T11:20:00Z">
            <w:r w:rsidR="00145FA6">
              <w:rPr>
                <w:noProof/>
                <w:webHidden/>
              </w:rPr>
              <w:t>23</w:t>
            </w:r>
          </w:ins>
          <w:ins w:id="127" w:author="Andrew Instone-Cowie" w:date="2025-05-07T12:19:00Z" w16du:dateUtc="2025-05-07T11:19:00Z">
            <w:r>
              <w:rPr>
                <w:noProof/>
                <w:webHidden/>
              </w:rPr>
              <w:fldChar w:fldCharType="end"/>
            </w:r>
            <w:r w:rsidRPr="007355B1">
              <w:rPr>
                <w:rStyle w:val="Hyperlink"/>
                <w:noProof/>
              </w:rPr>
              <w:fldChar w:fldCharType="end"/>
            </w:r>
          </w:ins>
        </w:p>
        <w:p w14:paraId="3C15E6BE" w14:textId="026FAC43" w:rsidR="001673E4" w:rsidRDefault="001673E4">
          <w:pPr>
            <w:pStyle w:val="TOC3"/>
            <w:tabs>
              <w:tab w:val="right" w:leader="dot" w:pos="9016"/>
            </w:tabs>
            <w:rPr>
              <w:ins w:id="128" w:author="Andrew Instone-Cowie" w:date="2025-05-07T12:19:00Z" w16du:dateUtc="2025-05-07T11:19:00Z"/>
              <w:noProof/>
              <w:kern w:val="2"/>
              <w:sz w:val="24"/>
              <w:szCs w:val="24"/>
              <w:lang w:val="en-GB" w:eastAsia="en-GB"/>
              <w14:ligatures w14:val="standardContextual"/>
            </w:rPr>
          </w:pPr>
          <w:ins w:id="12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"_Toc197512786"</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 List</w:t>
            </w:r>
            <w:r>
              <w:rPr>
                <w:noProof/>
                <w:webHidden/>
              </w:rPr>
              <w:tab/>
            </w:r>
            <w:r>
              <w:rPr>
                <w:noProof/>
                <w:webHidden/>
              </w:rPr>
              <w:fldChar w:fldCharType="begin"/>
            </w:r>
            <w:r>
              <w:rPr>
                <w:noProof/>
                <w:webHidden/>
              </w:rPr>
              <w:instrText xml:space="preserve"> PAGEREF _Toc197512786 \h </w:instrText>
            </w:r>
            <w:r>
              <w:rPr>
                <w:noProof/>
                <w:webHidden/>
              </w:rPr>
            </w:r>
          </w:ins>
          <w:r>
            <w:rPr>
              <w:noProof/>
              <w:webHidden/>
            </w:rPr>
            <w:fldChar w:fldCharType="separate"/>
          </w:r>
          <w:ins w:id="130" w:author="Andrew Instone-Cowie" w:date="2025-05-07T12:20:00Z" w16du:dateUtc="2025-05-07T11:20:00Z">
            <w:r w:rsidR="00145FA6">
              <w:rPr>
                <w:noProof/>
                <w:webHidden/>
              </w:rPr>
              <w:t>23</w:t>
            </w:r>
          </w:ins>
          <w:ins w:id="131" w:author="Andrew Instone-Cowie" w:date="2025-05-07T12:19:00Z" w16du:dateUtc="2025-05-07T11:19:00Z">
            <w:r>
              <w:rPr>
                <w:noProof/>
                <w:webHidden/>
              </w:rPr>
              <w:fldChar w:fldCharType="end"/>
            </w:r>
            <w:r w:rsidRPr="007355B1">
              <w:rPr>
                <w:rStyle w:val="Hyperlink"/>
                <w:noProof/>
              </w:rPr>
              <w:fldChar w:fldCharType="end"/>
            </w:r>
          </w:ins>
        </w:p>
        <w:p w14:paraId="2F41D699" w14:textId="0155020B" w:rsidR="001673E4" w:rsidRDefault="001673E4">
          <w:pPr>
            <w:pStyle w:val="TOC3"/>
            <w:tabs>
              <w:tab w:val="right" w:leader="dot" w:pos="9016"/>
            </w:tabs>
            <w:rPr>
              <w:ins w:id="132" w:author="Andrew Instone-Cowie" w:date="2025-05-07T12:19:00Z" w16du:dateUtc="2025-05-07T11:19:00Z"/>
              <w:noProof/>
              <w:kern w:val="2"/>
              <w:sz w:val="24"/>
              <w:szCs w:val="24"/>
              <w:lang w:val="en-GB" w:eastAsia="en-GB"/>
              <w14:ligatures w14:val="standardContextual"/>
            </w:rPr>
          </w:pPr>
          <w:ins w:id="133" w:author="Andrew Instone-Cowie" w:date="2025-05-07T12:19:00Z" w16du:dateUtc="2025-05-07T11:19:00Z">
            <w:r w:rsidRPr="007355B1">
              <w:rPr>
                <w:rStyle w:val="Hyperlink"/>
                <w:noProof/>
              </w:rPr>
              <w:lastRenderedPageBreak/>
              <w:fldChar w:fldCharType="begin"/>
            </w:r>
            <w:r w:rsidRPr="007355B1">
              <w:rPr>
                <w:rStyle w:val="Hyperlink"/>
                <w:noProof/>
              </w:rPr>
              <w:instrText xml:space="preserve"> </w:instrText>
            </w:r>
            <w:r>
              <w:rPr>
                <w:noProof/>
              </w:rPr>
              <w:instrText>HYPERLINK \l "_Toc197512787"</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w:t>
            </w:r>
            <w:r>
              <w:rPr>
                <w:noProof/>
                <w:webHidden/>
              </w:rPr>
              <w:tab/>
            </w:r>
            <w:r>
              <w:rPr>
                <w:noProof/>
                <w:webHidden/>
              </w:rPr>
              <w:fldChar w:fldCharType="begin"/>
            </w:r>
            <w:r>
              <w:rPr>
                <w:noProof/>
                <w:webHidden/>
              </w:rPr>
              <w:instrText xml:space="preserve"> PAGEREF _Toc197512787 \h </w:instrText>
            </w:r>
            <w:r>
              <w:rPr>
                <w:noProof/>
                <w:webHidden/>
              </w:rPr>
            </w:r>
          </w:ins>
          <w:r>
            <w:rPr>
              <w:noProof/>
              <w:webHidden/>
            </w:rPr>
            <w:fldChar w:fldCharType="separate"/>
          </w:r>
          <w:ins w:id="134" w:author="Andrew Instone-Cowie" w:date="2025-05-07T12:20:00Z" w16du:dateUtc="2025-05-07T11:20:00Z">
            <w:r w:rsidR="00145FA6">
              <w:rPr>
                <w:noProof/>
                <w:webHidden/>
              </w:rPr>
              <w:t>24</w:t>
            </w:r>
          </w:ins>
          <w:ins w:id="135" w:author="Andrew Instone-Cowie" w:date="2025-05-07T12:19:00Z" w16du:dateUtc="2025-05-07T11:19:00Z">
            <w:r>
              <w:rPr>
                <w:noProof/>
                <w:webHidden/>
              </w:rPr>
              <w:fldChar w:fldCharType="end"/>
            </w:r>
            <w:r w:rsidRPr="007355B1">
              <w:rPr>
                <w:rStyle w:val="Hyperlink"/>
                <w:noProof/>
              </w:rPr>
              <w:fldChar w:fldCharType="end"/>
            </w:r>
          </w:ins>
        </w:p>
        <w:p w14:paraId="0BD281AE" w14:textId="5F3C3E2D" w:rsidR="001673E4" w:rsidRDefault="001673E4">
          <w:pPr>
            <w:pStyle w:val="TOC3"/>
            <w:tabs>
              <w:tab w:val="right" w:leader="dot" w:pos="9016"/>
            </w:tabs>
            <w:rPr>
              <w:ins w:id="136" w:author="Andrew Instone-Cowie" w:date="2025-05-07T12:19:00Z" w16du:dateUtc="2025-05-07T11:19:00Z"/>
              <w:noProof/>
              <w:kern w:val="2"/>
              <w:sz w:val="24"/>
              <w:szCs w:val="24"/>
              <w:lang w:val="en-GB" w:eastAsia="en-GB"/>
              <w14:ligatures w14:val="standardContextual"/>
            </w:rPr>
          </w:pPr>
          <w:ins w:id="13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"_Toc197512788"</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Construction</w:t>
            </w:r>
            <w:r>
              <w:rPr>
                <w:noProof/>
                <w:webHidden/>
              </w:rPr>
              <w:tab/>
            </w:r>
            <w:r>
              <w:rPr>
                <w:noProof/>
                <w:webHidden/>
              </w:rPr>
              <w:fldChar w:fldCharType="begin"/>
            </w:r>
            <w:r>
              <w:rPr>
                <w:noProof/>
                <w:webHidden/>
              </w:rPr>
              <w:instrText xml:space="preserve"> PAGEREF _Toc197512788 \h </w:instrText>
            </w:r>
            <w:r>
              <w:rPr>
                <w:noProof/>
                <w:webHidden/>
              </w:rPr>
            </w:r>
          </w:ins>
          <w:r>
            <w:rPr>
              <w:noProof/>
              <w:webHidden/>
            </w:rPr>
            <w:fldChar w:fldCharType="separate"/>
          </w:r>
          <w:ins w:id="138" w:author="Andrew Instone-Cowie" w:date="2025-05-07T12:20:00Z" w16du:dateUtc="2025-05-07T11:20:00Z">
            <w:r w:rsidR="00145FA6">
              <w:rPr>
                <w:noProof/>
                <w:webHidden/>
              </w:rPr>
              <w:t>24</w:t>
            </w:r>
          </w:ins>
          <w:ins w:id="139" w:author="Andrew Instone-Cowie" w:date="2025-05-07T12:19:00Z" w16du:dateUtc="2025-05-07T11:19:00Z">
            <w:r>
              <w:rPr>
                <w:noProof/>
                <w:webHidden/>
              </w:rPr>
              <w:fldChar w:fldCharType="end"/>
            </w:r>
            <w:r w:rsidRPr="007355B1">
              <w:rPr>
                <w:rStyle w:val="Hyperlink"/>
                <w:noProof/>
              </w:rPr>
              <w:fldChar w:fldCharType="end"/>
            </w:r>
          </w:ins>
        </w:p>
        <w:p w14:paraId="25C59860" w14:textId="5F994DC2" w:rsidR="001673E4" w:rsidRDefault="001673E4">
          <w:pPr>
            <w:pStyle w:val="TOC2"/>
            <w:tabs>
              <w:tab w:val="right" w:leader="dot" w:pos="9016"/>
            </w:tabs>
            <w:rPr>
              <w:ins w:id="140" w:author="Andrew Instone-Cowie" w:date="2025-05-07T12:19:00Z" w16du:dateUtc="2025-05-07T11:19:00Z"/>
              <w:rFonts w:eastAsiaTheme="minorEastAsia"/>
              <w:noProof/>
              <w:kern w:val="2"/>
              <w:sz w:val="24"/>
              <w:szCs w:val="24"/>
              <w:lang w:eastAsia="en-GB"/>
              <w14:ligatures w14:val="standardContextual"/>
            </w:rPr>
          </w:pPr>
          <w:ins w:id="14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"_Toc197512789"</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Enclosures</w:t>
            </w:r>
            <w:r>
              <w:rPr>
                <w:noProof/>
                <w:webHidden/>
              </w:rPr>
              <w:tab/>
            </w:r>
            <w:r>
              <w:rPr>
                <w:noProof/>
                <w:webHidden/>
              </w:rPr>
              <w:fldChar w:fldCharType="begin"/>
            </w:r>
            <w:r>
              <w:rPr>
                <w:noProof/>
                <w:webHidden/>
              </w:rPr>
              <w:instrText xml:space="preserve"> PAGEREF _Toc197512789 \h </w:instrText>
            </w:r>
            <w:r>
              <w:rPr>
                <w:noProof/>
                <w:webHidden/>
              </w:rPr>
            </w:r>
          </w:ins>
          <w:r>
            <w:rPr>
              <w:noProof/>
              <w:webHidden/>
            </w:rPr>
            <w:fldChar w:fldCharType="separate"/>
          </w:r>
          <w:ins w:id="142" w:author="Andrew Instone-Cowie" w:date="2025-05-07T12:20:00Z" w16du:dateUtc="2025-05-07T11:20:00Z">
            <w:r w:rsidR="00145FA6">
              <w:rPr>
                <w:noProof/>
                <w:webHidden/>
              </w:rPr>
              <w:t>26</w:t>
            </w:r>
          </w:ins>
          <w:ins w:id="143" w:author="Andrew Instone-Cowie" w:date="2025-05-07T12:19:00Z" w16du:dateUtc="2025-05-07T11:19:00Z">
            <w:r>
              <w:rPr>
                <w:noProof/>
                <w:webHidden/>
              </w:rPr>
              <w:fldChar w:fldCharType="end"/>
            </w:r>
            <w:r w:rsidRPr="007355B1">
              <w:rPr>
                <w:rStyle w:val="Hyperlink"/>
                <w:noProof/>
              </w:rPr>
              <w:fldChar w:fldCharType="end"/>
            </w:r>
          </w:ins>
        </w:p>
        <w:p w14:paraId="28735C24" w14:textId="62CBA382" w:rsidR="001673E4" w:rsidRDefault="001673E4">
          <w:pPr>
            <w:pStyle w:val="TOC3"/>
            <w:tabs>
              <w:tab w:val="right" w:leader="dot" w:pos="9016"/>
            </w:tabs>
            <w:rPr>
              <w:ins w:id="144" w:author="Andrew Instone-Cowie" w:date="2025-05-07T12:19:00Z" w16du:dateUtc="2025-05-07T11:19:00Z"/>
              <w:noProof/>
              <w:kern w:val="2"/>
              <w:sz w:val="24"/>
              <w:szCs w:val="24"/>
              <w:lang w:val="en-GB" w:eastAsia="en-GB"/>
              <w14:ligatures w14:val="standardContextual"/>
            </w:rPr>
          </w:pPr>
          <w:ins w:id="14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"_Toc197512790"</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Parts List</w:t>
            </w:r>
            <w:r>
              <w:rPr>
                <w:noProof/>
                <w:webHidden/>
              </w:rPr>
              <w:tab/>
            </w:r>
            <w:r>
              <w:rPr>
                <w:noProof/>
                <w:webHidden/>
              </w:rPr>
              <w:fldChar w:fldCharType="begin"/>
            </w:r>
            <w:r>
              <w:rPr>
                <w:noProof/>
                <w:webHidden/>
              </w:rPr>
              <w:instrText xml:space="preserve"> PAGEREF _Toc197512790 \h </w:instrText>
            </w:r>
            <w:r>
              <w:rPr>
                <w:noProof/>
                <w:webHidden/>
              </w:rPr>
            </w:r>
          </w:ins>
          <w:r>
            <w:rPr>
              <w:noProof/>
              <w:webHidden/>
            </w:rPr>
            <w:fldChar w:fldCharType="separate"/>
          </w:r>
          <w:ins w:id="146" w:author="Andrew Instone-Cowie" w:date="2025-05-07T12:20:00Z" w16du:dateUtc="2025-05-07T11:20:00Z">
            <w:r w:rsidR="00145FA6">
              <w:rPr>
                <w:noProof/>
                <w:webHidden/>
              </w:rPr>
              <w:t>26</w:t>
            </w:r>
          </w:ins>
          <w:ins w:id="147" w:author="Andrew Instone-Cowie" w:date="2025-05-07T12:19:00Z" w16du:dateUtc="2025-05-07T11:19:00Z">
            <w:r>
              <w:rPr>
                <w:noProof/>
                <w:webHidden/>
              </w:rPr>
              <w:fldChar w:fldCharType="end"/>
            </w:r>
            <w:r w:rsidRPr="007355B1">
              <w:rPr>
                <w:rStyle w:val="Hyperlink"/>
                <w:noProof/>
              </w:rPr>
              <w:fldChar w:fldCharType="end"/>
            </w:r>
          </w:ins>
        </w:p>
        <w:p w14:paraId="6CA28C92" w14:textId="4D7A423D" w:rsidR="001673E4" w:rsidRDefault="001673E4">
          <w:pPr>
            <w:pStyle w:val="TOC3"/>
            <w:tabs>
              <w:tab w:val="right" w:leader="dot" w:pos="9016"/>
            </w:tabs>
            <w:rPr>
              <w:ins w:id="148" w:author="Andrew Instone-Cowie" w:date="2025-05-07T12:19:00Z" w16du:dateUtc="2025-05-07T11:19:00Z"/>
              <w:noProof/>
              <w:kern w:val="2"/>
              <w:sz w:val="24"/>
              <w:szCs w:val="24"/>
              <w:lang w:val="en-GB" w:eastAsia="en-GB"/>
              <w14:ligatures w14:val="standardContextual"/>
            </w:rPr>
          </w:pPr>
          <w:ins w:id="14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"_Toc197512791"</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Second PC Module Enclosure</w:t>
            </w:r>
            <w:r>
              <w:rPr>
                <w:noProof/>
                <w:webHidden/>
              </w:rPr>
              <w:tab/>
            </w:r>
            <w:r>
              <w:rPr>
                <w:noProof/>
                <w:webHidden/>
              </w:rPr>
              <w:fldChar w:fldCharType="begin"/>
            </w:r>
            <w:r>
              <w:rPr>
                <w:noProof/>
                <w:webHidden/>
              </w:rPr>
              <w:instrText xml:space="preserve"> PAGEREF _Toc197512791 \h </w:instrText>
            </w:r>
            <w:r>
              <w:rPr>
                <w:noProof/>
                <w:webHidden/>
              </w:rPr>
            </w:r>
          </w:ins>
          <w:r>
            <w:rPr>
              <w:noProof/>
              <w:webHidden/>
            </w:rPr>
            <w:fldChar w:fldCharType="separate"/>
          </w:r>
          <w:ins w:id="150" w:author="Andrew Instone-Cowie" w:date="2025-05-07T12:20:00Z" w16du:dateUtc="2025-05-07T11:20:00Z">
            <w:r w:rsidR="00145FA6">
              <w:rPr>
                <w:noProof/>
                <w:webHidden/>
              </w:rPr>
              <w:t>27</w:t>
            </w:r>
          </w:ins>
          <w:ins w:id="151" w:author="Andrew Instone-Cowie" w:date="2025-05-07T12:19:00Z" w16du:dateUtc="2025-05-07T11:19:00Z">
            <w:r>
              <w:rPr>
                <w:noProof/>
                <w:webHidden/>
              </w:rPr>
              <w:fldChar w:fldCharType="end"/>
            </w:r>
            <w:r w:rsidRPr="007355B1">
              <w:rPr>
                <w:rStyle w:val="Hyperlink"/>
                <w:noProof/>
              </w:rPr>
              <w:fldChar w:fldCharType="end"/>
            </w:r>
          </w:ins>
        </w:p>
        <w:p w14:paraId="32F79F6C" w14:textId="0A4AF720" w:rsidR="001673E4" w:rsidRDefault="001673E4">
          <w:pPr>
            <w:pStyle w:val="TOC3"/>
            <w:tabs>
              <w:tab w:val="right" w:leader="dot" w:pos="9016"/>
            </w:tabs>
            <w:rPr>
              <w:ins w:id="152" w:author="Andrew Instone-Cowie" w:date="2025-05-07T12:19:00Z" w16du:dateUtc="2025-05-07T11:19:00Z"/>
              <w:noProof/>
              <w:kern w:val="2"/>
              <w:sz w:val="24"/>
              <w:szCs w:val="24"/>
              <w:lang w:val="en-GB" w:eastAsia="en-GB"/>
              <w14:ligatures w14:val="standardContextual"/>
            </w:rPr>
          </w:pPr>
          <w:ins w:id="15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"_Toc197512792"</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D Sub Serial Connector Alternative Drilling</w:t>
            </w:r>
            <w:r>
              <w:rPr>
                <w:noProof/>
                <w:webHidden/>
              </w:rPr>
              <w:tab/>
            </w:r>
            <w:r>
              <w:rPr>
                <w:noProof/>
                <w:webHidden/>
              </w:rPr>
              <w:fldChar w:fldCharType="begin"/>
            </w:r>
            <w:r>
              <w:rPr>
                <w:noProof/>
                <w:webHidden/>
              </w:rPr>
              <w:instrText xml:space="preserve"> PAGEREF _Toc197512792 \h </w:instrText>
            </w:r>
            <w:r>
              <w:rPr>
                <w:noProof/>
                <w:webHidden/>
              </w:rPr>
            </w:r>
          </w:ins>
          <w:r>
            <w:rPr>
              <w:noProof/>
              <w:webHidden/>
            </w:rPr>
            <w:fldChar w:fldCharType="separate"/>
          </w:r>
          <w:ins w:id="154" w:author="Andrew Instone-Cowie" w:date="2025-05-07T12:20:00Z" w16du:dateUtc="2025-05-07T11:20:00Z">
            <w:r w:rsidR="00145FA6">
              <w:rPr>
                <w:noProof/>
                <w:webHidden/>
              </w:rPr>
              <w:t>28</w:t>
            </w:r>
          </w:ins>
          <w:ins w:id="155" w:author="Andrew Instone-Cowie" w:date="2025-05-07T12:19:00Z" w16du:dateUtc="2025-05-07T11:19:00Z">
            <w:r>
              <w:rPr>
                <w:noProof/>
                <w:webHidden/>
              </w:rPr>
              <w:fldChar w:fldCharType="end"/>
            </w:r>
            <w:r w:rsidRPr="007355B1">
              <w:rPr>
                <w:rStyle w:val="Hyperlink"/>
                <w:noProof/>
              </w:rPr>
              <w:fldChar w:fldCharType="end"/>
            </w:r>
          </w:ins>
        </w:p>
        <w:p w14:paraId="60ABB8BD" w14:textId="40687E83" w:rsidR="001673E4" w:rsidRDefault="001673E4">
          <w:pPr>
            <w:pStyle w:val="TOC3"/>
            <w:tabs>
              <w:tab w:val="right" w:leader="dot" w:pos="9016"/>
            </w:tabs>
            <w:rPr>
              <w:ins w:id="156" w:author="Andrew Instone-Cowie" w:date="2025-05-07T12:19:00Z" w16du:dateUtc="2025-05-07T11:19:00Z"/>
              <w:noProof/>
              <w:kern w:val="2"/>
              <w:sz w:val="24"/>
              <w:szCs w:val="24"/>
              <w:lang w:val="en-GB" w:eastAsia="en-GB"/>
              <w14:ligatures w14:val="standardContextual"/>
            </w:rPr>
          </w:pPr>
          <w:ins w:id="15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"_Toc197512793"</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Basic Serial Splitter Enclosure</w:t>
            </w:r>
            <w:r>
              <w:rPr>
                <w:noProof/>
                <w:webHidden/>
              </w:rPr>
              <w:tab/>
            </w:r>
            <w:r>
              <w:rPr>
                <w:noProof/>
                <w:webHidden/>
              </w:rPr>
              <w:fldChar w:fldCharType="begin"/>
            </w:r>
            <w:r>
              <w:rPr>
                <w:noProof/>
                <w:webHidden/>
              </w:rPr>
              <w:instrText xml:space="preserve"> PAGEREF _Toc197512793 \h </w:instrText>
            </w:r>
            <w:r>
              <w:rPr>
                <w:noProof/>
                <w:webHidden/>
              </w:rPr>
            </w:r>
          </w:ins>
          <w:r>
            <w:rPr>
              <w:noProof/>
              <w:webHidden/>
            </w:rPr>
            <w:fldChar w:fldCharType="separate"/>
          </w:r>
          <w:ins w:id="158" w:author="Andrew Instone-Cowie" w:date="2025-05-07T12:20:00Z" w16du:dateUtc="2025-05-07T11:20:00Z">
            <w:r w:rsidR="00145FA6">
              <w:rPr>
                <w:noProof/>
                <w:webHidden/>
              </w:rPr>
              <w:t>29</w:t>
            </w:r>
          </w:ins>
          <w:ins w:id="159" w:author="Andrew Instone-Cowie" w:date="2025-05-07T12:19:00Z" w16du:dateUtc="2025-05-07T11:19:00Z">
            <w:r>
              <w:rPr>
                <w:noProof/>
                <w:webHidden/>
              </w:rPr>
              <w:fldChar w:fldCharType="end"/>
            </w:r>
            <w:r w:rsidRPr="007355B1">
              <w:rPr>
                <w:rStyle w:val="Hyperlink"/>
                <w:noProof/>
              </w:rPr>
              <w:fldChar w:fldCharType="end"/>
            </w:r>
          </w:ins>
        </w:p>
        <w:p w14:paraId="36DB27F1" w14:textId="02455EBD" w:rsidR="001673E4" w:rsidRDefault="001673E4">
          <w:pPr>
            <w:pStyle w:val="TOC3"/>
            <w:tabs>
              <w:tab w:val="right" w:leader="dot" w:pos="9016"/>
            </w:tabs>
            <w:rPr>
              <w:ins w:id="160" w:author="Andrew Instone-Cowie" w:date="2025-05-07T12:19:00Z" w16du:dateUtc="2025-05-07T11:19:00Z"/>
              <w:noProof/>
              <w:kern w:val="2"/>
              <w:sz w:val="24"/>
              <w:szCs w:val="24"/>
              <w:lang w:val="en-GB" w:eastAsia="en-GB"/>
              <w14:ligatures w14:val="standardContextual"/>
            </w:rPr>
          </w:pPr>
          <w:ins w:id="16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"_Toc197512794"</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PCB Mounting Hardware</w:t>
            </w:r>
            <w:r>
              <w:rPr>
                <w:noProof/>
                <w:webHidden/>
              </w:rPr>
              <w:tab/>
            </w:r>
            <w:r>
              <w:rPr>
                <w:noProof/>
                <w:webHidden/>
              </w:rPr>
              <w:fldChar w:fldCharType="begin"/>
            </w:r>
            <w:r>
              <w:rPr>
                <w:noProof/>
                <w:webHidden/>
              </w:rPr>
              <w:instrText xml:space="preserve"> PAGEREF _Toc197512794 \h </w:instrText>
            </w:r>
            <w:r>
              <w:rPr>
                <w:noProof/>
                <w:webHidden/>
              </w:rPr>
            </w:r>
          </w:ins>
          <w:r>
            <w:rPr>
              <w:noProof/>
              <w:webHidden/>
            </w:rPr>
            <w:fldChar w:fldCharType="separate"/>
          </w:r>
          <w:ins w:id="162" w:author="Andrew Instone-Cowie" w:date="2025-05-07T12:20:00Z" w16du:dateUtc="2025-05-07T11:20:00Z">
            <w:r w:rsidR="00145FA6">
              <w:rPr>
                <w:noProof/>
                <w:webHidden/>
              </w:rPr>
              <w:t>30</w:t>
            </w:r>
          </w:ins>
          <w:ins w:id="163" w:author="Andrew Instone-Cowie" w:date="2025-05-07T12:19:00Z" w16du:dateUtc="2025-05-07T11:19:00Z">
            <w:r>
              <w:rPr>
                <w:noProof/>
                <w:webHidden/>
              </w:rPr>
              <w:fldChar w:fldCharType="end"/>
            </w:r>
            <w:r w:rsidRPr="007355B1">
              <w:rPr>
                <w:rStyle w:val="Hyperlink"/>
                <w:noProof/>
              </w:rPr>
              <w:fldChar w:fldCharType="end"/>
            </w:r>
          </w:ins>
        </w:p>
        <w:p w14:paraId="10981701" w14:textId="31554568" w:rsidR="001673E4" w:rsidRDefault="001673E4">
          <w:pPr>
            <w:pStyle w:val="TOC2"/>
            <w:tabs>
              <w:tab w:val="right" w:leader="dot" w:pos="9016"/>
            </w:tabs>
            <w:rPr>
              <w:ins w:id="164" w:author="Andrew Instone-Cowie" w:date="2025-05-07T12:19:00Z" w16du:dateUtc="2025-05-07T11:19:00Z"/>
              <w:rFonts w:eastAsiaTheme="minorEastAsia"/>
              <w:noProof/>
              <w:kern w:val="2"/>
              <w:sz w:val="24"/>
              <w:szCs w:val="24"/>
              <w:lang w:eastAsia="en-GB"/>
              <w14:ligatures w14:val="standardContextual"/>
            </w:rPr>
          </w:pPr>
          <w:ins w:id="16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"_Toc197512795"</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Completed Assemblies</w:t>
            </w:r>
            <w:r>
              <w:rPr>
                <w:noProof/>
                <w:webHidden/>
              </w:rPr>
              <w:tab/>
            </w:r>
            <w:r>
              <w:rPr>
                <w:noProof/>
                <w:webHidden/>
              </w:rPr>
              <w:fldChar w:fldCharType="begin"/>
            </w:r>
            <w:r>
              <w:rPr>
                <w:noProof/>
                <w:webHidden/>
              </w:rPr>
              <w:instrText xml:space="preserve"> PAGEREF _Toc197512795 \h </w:instrText>
            </w:r>
            <w:r>
              <w:rPr>
                <w:noProof/>
                <w:webHidden/>
              </w:rPr>
            </w:r>
          </w:ins>
          <w:r>
            <w:rPr>
              <w:noProof/>
              <w:webHidden/>
            </w:rPr>
            <w:fldChar w:fldCharType="separate"/>
          </w:r>
          <w:ins w:id="166" w:author="Andrew Instone-Cowie" w:date="2025-05-07T12:20:00Z" w16du:dateUtc="2025-05-07T11:20:00Z">
            <w:r w:rsidR="00145FA6">
              <w:rPr>
                <w:noProof/>
                <w:webHidden/>
              </w:rPr>
              <w:t>32</w:t>
            </w:r>
          </w:ins>
          <w:ins w:id="167" w:author="Andrew Instone-Cowie" w:date="2025-05-07T12:19:00Z" w16du:dateUtc="2025-05-07T11:19:00Z">
            <w:r>
              <w:rPr>
                <w:noProof/>
                <w:webHidden/>
              </w:rPr>
              <w:fldChar w:fldCharType="end"/>
            </w:r>
            <w:r w:rsidRPr="007355B1">
              <w:rPr>
                <w:rStyle w:val="Hyperlink"/>
                <w:noProof/>
              </w:rPr>
              <w:fldChar w:fldCharType="end"/>
            </w:r>
          </w:ins>
        </w:p>
        <w:p w14:paraId="35B73BA9" w14:textId="569DD387" w:rsidR="001673E4" w:rsidRDefault="001673E4">
          <w:pPr>
            <w:pStyle w:val="TOC3"/>
            <w:tabs>
              <w:tab w:val="right" w:leader="dot" w:pos="9016"/>
            </w:tabs>
            <w:rPr>
              <w:ins w:id="168" w:author="Andrew Instone-Cowie" w:date="2025-05-07T12:19:00Z" w16du:dateUtc="2025-05-07T11:19:00Z"/>
              <w:noProof/>
              <w:kern w:val="2"/>
              <w:sz w:val="24"/>
              <w:szCs w:val="24"/>
              <w:lang w:val="en-GB" w:eastAsia="en-GB"/>
              <w14:ligatures w14:val="standardContextual"/>
            </w:rPr>
          </w:pPr>
          <w:ins w:id="16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"_Toc197512796"</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Second PC Module</w:t>
            </w:r>
            <w:r>
              <w:rPr>
                <w:noProof/>
                <w:webHidden/>
              </w:rPr>
              <w:tab/>
            </w:r>
            <w:r>
              <w:rPr>
                <w:noProof/>
                <w:webHidden/>
              </w:rPr>
              <w:fldChar w:fldCharType="begin"/>
            </w:r>
            <w:r>
              <w:rPr>
                <w:noProof/>
                <w:webHidden/>
              </w:rPr>
              <w:instrText xml:space="preserve"> PAGEREF _Toc197512796 \h </w:instrText>
            </w:r>
            <w:r>
              <w:rPr>
                <w:noProof/>
                <w:webHidden/>
              </w:rPr>
            </w:r>
          </w:ins>
          <w:r>
            <w:rPr>
              <w:noProof/>
              <w:webHidden/>
            </w:rPr>
            <w:fldChar w:fldCharType="separate"/>
          </w:r>
          <w:ins w:id="170" w:author="Andrew Instone-Cowie" w:date="2025-05-07T12:20:00Z" w16du:dateUtc="2025-05-07T11:20:00Z">
            <w:r w:rsidR="00145FA6">
              <w:rPr>
                <w:noProof/>
                <w:webHidden/>
              </w:rPr>
              <w:t>32</w:t>
            </w:r>
          </w:ins>
          <w:ins w:id="171" w:author="Andrew Instone-Cowie" w:date="2025-05-07T12:19:00Z" w16du:dateUtc="2025-05-07T11:19:00Z">
            <w:r>
              <w:rPr>
                <w:noProof/>
                <w:webHidden/>
              </w:rPr>
              <w:fldChar w:fldCharType="end"/>
            </w:r>
            <w:r w:rsidRPr="007355B1">
              <w:rPr>
                <w:rStyle w:val="Hyperlink"/>
                <w:noProof/>
              </w:rPr>
              <w:fldChar w:fldCharType="end"/>
            </w:r>
          </w:ins>
        </w:p>
        <w:p w14:paraId="51788202" w14:textId="56DED09A" w:rsidR="001673E4" w:rsidRDefault="001673E4">
          <w:pPr>
            <w:pStyle w:val="TOC3"/>
            <w:tabs>
              <w:tab w:val="right" w:leader="dot" w:pos="9016"/>
            </w:tabs>
            <w:rPr>
              <w:ins w:id="172" w:author="Andrew Instone-Cowie" w:date="2025-05-07T12:19:00Z" w16du:dateUtc="2025-05-07T11:19:00Z"/>
              <w:noProof/>
              <w:kern w:val="2"/>
              <w:sz w:val="24"/>
              <w:szCs w:val="24"/>
              <w:lang w:val="en-GB" w:eastAsia="en-GB"/>
              <w14:ligatures w14:val="standardContextual"/>
            </w:rPr>
          </w:pPr>
          <w:ins w:id="17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"_Toc197512797"</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Basic Serial Splitter Module</w:t>
            </w:r>
            <w:r>
              <w:rPr>
                <w:noProof/>
                <w:webHidden/>
              </w:rPr>
              <w:tab/>
            </w:r>
            <w:r>
              <w:rPr>
                <w:noProof/>
                <w:webHidden/>
              </w:rPr>
              <w:fldChar w:fldCharType="begin"/>
            </w:r>
            <w:r>
              <w:rPr>
                <w:noProof/>
                <w:webHidden/>
              </w:rPr>
              <w:instrText xml:space="preserve"> PAGEREF _Toc197512797 \h </w:instrText>
            </w:r>
            <w:r>
              <w:rPr>
                <w:noProof/>
                <w:webHidden/>
              </w:rPr>
            </w:r>
          </w:ins>
          <w:r>
            <w:rPr>
              <w:noProof/>
              <w:webHidden/>
            </w:rPr>
            <w:fldChar w:fldCharType="separate"/>
          </w:r>
          <w:ins w:id="174" w:author="Andrew Instone-Cowie" w:date="2025-05-07T12:20:00Z" w16du:dateUtc="2025-05-07T11:20:00Z">
            <w:r w:rsidR="00145FA6">
              <w:rPr>
                <w:noProof/>
                <w:webHidden/>
              </w:rPr>
              <w:t>32</w:t>
            </w:r>
          </w:ins>
          <w:ins w:id="175" w:author="Andrew Instone-Cowie" w:date="2025-05-07T12:19:00Z" w16du:dateUtc="2025-05-07T11:19:00Z">
            <w:r>
              <w:rPr>
                <w:noProof/>
                <w:webHidden/>
              </w:rPr>
              <w:fldChar w:fldCharType="end"/>
            </w:r>
            <w:r w:rsidRPr="007355B1">
              <w:rPr>
                <w:rStyle w:val="Hyperlink"/>
                <w:noProof/>
              </w:rPr>
              <w:fldChar w:fldCharType="end"/>
            </w:r>
          </w:ins>
        </w:p>
        <w:p w14:paraId="172068BC" w14:textId="34962F46" w:rsidR="001673E4" w:rsidRDefault="001673E4">
          <w:pPr>
            <w:pStyle w:val="TOC2"/>
            <w:tabs>
              <w:tab w:val="right" w:leader="dot" w:pos="9016"/>
            </w:tabs>
            <w:rPr>
              <w:ins w:id="176" w:author="Andrew Instone-Cowie" w:date="2025-05-07T12:19:00Z" w16du:dateUtc="2025-05-07T11:19:00Z"/>
              <w:rFonts w:eastAsiaTheme="minorEastAsia"/>
              <w:noProof/>
              <w:kern w:val="2"/>
              <w:sz w:val="24"/>
              <w:szCs w:val="24"/>
              <w:lang w:eastAsia="en-GB"/>
              <w14:ligatures w14:val="standardContextual"/>
            </w:rPr>
          </w:pPr>
          <w:ins w:id="17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"_Toc197512798"</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Cabling</w:t>
            </w:r>
            <w:r>
              <w:rPr>
                <w:noProof/>
                <w:webHidden/>
              </w:rPr>
              <w:tab/>
            </w:r>
            <w:r>
              <w:rPr>
                <w:noProof/>
                <w:webHidden/>
              </w:rPr>
              <w:fldChar w:fldCharType="begin"/>
            </w:r>
            <w:r>
              <w:rPr>
                <w:noProof/>
                <w:webHidden/>
              </w:rPr>
              <w:instrText xml:space="preserve"> PAGEREF _Toc197512798 \h </w:instrText>
            </w:r>
            <w:r>
              <w:rPr>
                <w:noProof/>
                <w:webHidden/>
              </w:rPr>
            </w:r>
          </w:ins>
          <w:r>
            <w:rPr>
              <w:noProof/>
              <w:webHidden/>
            </w:rPr>
            <w:fldChar w:fldCharType="separate"/>
          </w:r>
          <w:ins w:id="178" w:author="Andrew Instone-Cowie" w:date="2025-05-07T12:20:00Z" w16du:dateUtc="2025-05-07T11:20:00Z">
            <w:r w:rsidR="00145FA6">
              <w:rPr>
                <w:noProof/>
                <w:webHidden/>
              </w:rPr>
              <w:t>34</w:t>
            </w:r>
          </w:ins>
          <w:ins w:id="179" w:author="Andrew Instone-Cowie" w:date="2025-05-07T12:19:00Z" w16du:dateUtc="2025-05-07T11:19:00Z">
            <w:r>
              <w:rPr>
                <w:noProof/>
                <w:webHidden/>
              </w:rPr>
              <w:fldChar w:fldCharType="end"/>
            </w:r>
            <w:r w:rsidRPr="007355B1">
              <w:rPr>
                <w:rStyle w:val="Hyperlink"/>
                <w:noProof/>
              </w:rPr>
              <w:fldChar w:fldCharType="end"/>
            </w:r>
          </w:ins>
        </w:p>
        <w:p w14:paraId="515EBE40" w14:textId="23AF7B09" w:rsidR="001673E4" w:rsidRDefault="001673E4">
          <w:pPr>
            <w:pStyle w:val="TOC3"/>
            <w:tabs>
              <w:tab w:val="right" w:leader="dot" w:pos="9016"/>
            </w:tabs>
            <w:rPr>
              <w:ins w:id="180" w:author="Andrew Instone-Cowie" w:date="2025-05-07T12:19:00Z" w16du:dateUtc="2025-05-07T11:19:00Z"/>
              <w:noProof/>
              <w:kern w:val="2"/>
              <w:sz w:val="24"/>
              <w:szCs w:val="24"/>
              <w:lang w:val="en-GB" w:eastAsia="en-GB"/>
              <w14:ligatures w14:val="standardContextual"/>
            </w:rPr>
          </w:pPr>
          <w:ins w:id="18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"_Toc197512799"</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Second PC Module</w:t>
            </w:r>
            <w:r>
              <w:rPr>
                <w:noProof/>
                <w:webHidden/>
              </w:rPr>
              <w:tab/>
            </w:r>
            <w:r>
              <w:rPr>
                <w:noProof/>
                <w:webHidden/>
              </w:rPr>
              <w:fldChar w:fldCharType="begin"/>
            </w:r>
            <w:r>
              <w:rPr>
                <w:noProof/>
                <w:webHidden/>
              </w:rPr>
              <w:instrText xml:space="preserve"> PAGEREF _Toc197512799 \h </w:instrText>
            </w:r>
            <w:r>
              <w:rPr>
                <w:noProof/>
                <w:webHidden/>
              </w:rPr>
            </w:r>
          </w:ins>
          <w:r>
            <w:rPr>
              <w:noProof/>
              <w:webHidden/>
            </w:rPr>
            <w:fldChar w:fldCharType="separate"/>
          </w:r>
          <w:ins w:id="182" w:author="Andrew Instone-Cowie" w:date="2025-05-07T12:20:00Z" w16du:dateUtc="2025-05-07T11:20:00Z">
            <w:r w:rsidR="00145FA6">
              <w:rPr>
                <w:noProof/>
                <w:webHidden/>
              </w:rPr>
              <w:t>34</w:t>
            </w:r>
          </w:ins>
          <w:ins w:id="183" w:author="Andrew Instone-Cowie" w:date="2025-05-07T12:19:00Z" w16du:dateUtc="2025-05-07T11:19:00Z">
            <w:r>
              <w:rPr>
                <w:noProof/>
                <w:webHidden/>
              </w:rPr>
              <w:fldChar w:fldCharType="end"/>
            </w:r>
            <w:r w:rsidRPr="007355B1">
              <w:rPr>
                <w:rStyle w:val="Hyperlink"/>
                <w:noProof/>
              </w:rPr>
              <w:fldChar w:fldCharType="end"/>
            </w:r>
          </w:ins>
        </w:p>
        <w:p w14:paraId="3AB581CE" w14:textId="5FA4C8E6" w:rsidR="001673E4" w:rsidRDefault="001673E4">
          <w:pPr>
            <w:pStyle w:val="TOC3"/>
            <w:tabs>
              <w:tab w:val="right" w:leader="dot" w:pos="9016"/>
            </w:tabs>
            <w:rPr>
              <w:ins w:id="184" w:author="Andrew Instone-Cowie" w:date="2025-05-07T12:19:00Z" w16du:dateUtc="2025-05-07T11:19:00Z"/>
              <w:noProof/>
              <w:kern w:val="2"/>
              <w:sz w:val="24"/>
              <w:szCs w:val="24"/>
              <w:lang w:val="en-GB" w:eastAsia="en-GB"/>
              <w14:ligatures w14:val="standardContextual"/>
            </w:rPr>
          </w:pPr>
          <w:ins w:id="18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"_Toc197512800"</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Basic Serial Splitter Module</w:t>
            </w:r>
            <w:r>
              <w:rPr>
                <w:noProof/>
                <w:webHidden/>
              </w:rPr>
              <w:tab/>
            </w:r>
            <w:r>
              <w:rPr>
                <w:noProof/>
                <w:webHidden/>
              </w:rPr>
              <w:fldChar w:fldCharType="begin"/>
            </w:r>
            <w:r>
              <w:rPr>
                <w:noProof/>
                <w:webHidden/>
              </w:rPr>
              <w:instrText xml:space="preserve"> PAGEREF _Toc197512800 \h </w:instrText>
            </w:r>
            <w:r>
              <w:rPr>
                <w:noProof/>
                <w:webHidden/>
              </w:rPr>
            </w:r>
          </w:ins>
          <w:r>
            <w:rPr>
              <w:noProof/>
              <w:webHidden/>
            </w:rPr>
            <w:fldChar w:fldCharType="separate"/>
          </w:r>
          <w:ins w:id="186" w:author="Andrew Instone-Cowie" w:date="2025-05-07T12:20:00Z" w16du:dateUtc="2025-05-07T11:20:00Z">
            <w:r w:rsidR="00145FA6">
              <w:rPr>
                <w:noProof/>
                <w:webHidden/>
              </w:rPr>
              <w:t>34</w:t>
            </w:r>
          </w:ins>
          <w:ins w:id="187" w:author="Andrew Instone-Cowie" w:date="2025-05-07T12:19:00Z" w16du:dateUtc="2025-05-07T11:19:00Z">
            <w:r>
              <w:rPr>
                <w:noProof/>
                <w:webHidden/>
              </w:rPr>
              <w:fldChar w:fldCharType="end"/>
            </w:r>
            <w:r w:rsidRPr="007355B1">
              <w:rPr>
                <w:rStyle w:val="Hyperlink"/>
                <w:noProof/>
              </w:rPr>
              <w:fldChar w:fldCharType="end"/>
            </w:r>
          </w:ins>
        </w:p>
        <w:p w14:paraId="60418C88" w14:textId="7CB292EC" w:rsidR="001673E4" w:rsidRDefault="001673E4">
          <w:pPr>
            <w:pStyle w:val="TOC1"/>
            <w:tabs>
              <w:tab w:val="right" w:leader="dot" w:pos="9016"/>
            </w:tabs>
            <w:rPr>
              <w:ins w:id="188" w:author="Andrew Instone-Cowie" w:date="2025-05-07T12:19:00Z" w16du:dateUtc="2025-05-07T11:19:00Z"/>
              <w:rFonts w:eastAsiaTheme="minorEastAsia"/>
              <w:noProof/>
              <w:kern w:val="2"/>
              <w:sz w:val="24"/>
              <w:szCs w:val="24"/>
              <w:lang w:eastAsia="en-GB"/>
              <w14:ligatures w14:val="standardContextual"/>
            </w:rPr>
          </w:pPr>
          <w:ins w:id="18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"_Toc197512801"</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Appendix: Older Interface Boards</w:t>
            </w:r>
            <w:r>
              <w:rPr>
                <w:noProof/>
                <w:webHidden/>
              </w:rPr>
              <w:tab/>
            </w:r>
            <w:r>
              <w:rPr>
                <w:noProof/>
                <w:webHidden/>
              </w:rPr>
              <w:fldChar w:fldCharType="begin"/>
            </w:r>
            <w:r>
              <w:rPr>
                <w:noProof/>
                <w:webHidden/>
              </w:rPr>
              <w:instrText xml:space="preserve"> PAGEREF _Toc197512801 \h </w:instrText>
            </w:r>
            <w:r>
              <w:rPr>
                <w:noProof/>
                <w:webHidden/>
              </w:rPr>
            </w:r>
          </w:ins>
          <w:r>
            <w:rPr>
              <w:noProof/>
              <w:webHidden/>
            </w:rPr>
            <w:fldChar w:fldCharType="separate"/>
          </w:r>
          <w:ins w:id="190" w:author="Andrew Instone-Cowie" w:date="2025-05-07T12:20:00Z" w16du:dateUtc="2025-05-07T11:20:00Z">
            <w:r w:rsidR="00145FA6">
              <w:rPr>
                <w:noProof/>
                <w:webHidden/>
              </w:rPr>
              <w:t>35</w:t>
            </w:r>
          </w:ins>
          <w:ins w:id="191" w:author="Andrew Instone-Cowie" w:date="2025-05-07T12:19:00Z" w16du:dateUtc="2025-05-07T11:19:00Z">
            <w:r>
              <w:rPr>
                <w:noProof/>
                <w:webHidden/>
              </w:rPr>
              <w:fldChar w:fldCharType="end"/>
            </w:r>
            <w:r w:rsidRPr="007355B1">
              <w:rPr>
                <w:rStyle w:val="Hyperlink"/>
                <w:noProof/>
              </w:rPr>
              <w:fldChar w:fldCharType="end"/>
            </w:r>
          </w:ins>
        </w:p>
        <w:p w14:paraId="4DB92F4C" w14:textId="56416BEA" w:rsidR="001673E4" w:rsidRDefault="001673E4">
          <w:pPr>
            <w:pStyle w:val="TOC1"/>
            <w:tabs>
              <w:tab w:val="right" w:leader="dot" w:pos="9016"/>
            </w:tabs>
            <w:rPr>
              <w:ins w:id="192" w:author="Andrew Instone-Cowie" w:date="2025-05-07T12:19:00Z" w16du:dateUtc="2025-05-07T11:19:00Z"/>
              <w:rFonts w:eastAsiaTheme="minorEastAsia"/>
              <w:noProof/>
              <w:kern w:val="2"/>
              <w:sz w:val="24"/>
              <w:szCs w:val="24"/>
              <w:lang w:eastAsia="en-GB"/>
              <w14:ligatures w14:val="standardContextual"/>
            </w:rPr>
          </w:pPr>
          <w:ins w:id="193"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"_Toc197512802"</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Appendix: Configuring the Interface</w:t>
            </w:r>
            <w:r>
              <w:rPr>
                <w:noProof/>
                <w:webHidden/>
              </w:rPr>
              <w:tab/>
            </w:r>
            <w:r>
              <w:rPr>
                <w:noProof/>
                <w:webHidden/>
              </w:rPr>
              <w:fldChar w:fldCharType="begin"/>
            </w:r>
            <w:r>
              <w:rPr>
                <w:noProof/>
                <w:webHidden/>
              </w:rPr>
              <w:instrText xml:space="preserve"> PAGEREF _Toc197512802 \h </w:instrText>
            </w:r>
            <w:r>
              <w:rPr>
                <w:noProof/>
                <w:webHidden/>
              </w:rPr>
            </w:r>
          </w:ins>
          <w:r>
            <w:rPr>
              <w:noProof/>
              <w:webHidden/>
            </w:rPr>
            <w:fldChar w:fldCharType="separate"/>
          </w:r>
          <w:ins w:id="194" w:author="Andrew Instone-Cowie" w:date="2025-05-07T12:20:00Z" w16du:dateUtc="2025-05-07T11:20:00Z">
            <w:r w:rsidR="00145FA6">
              <w:rPr>
                <w:noProof/>
                <w:webHidden/>
              </w:rPr>
              <w:t>36</w:t>
            </w:r>
          </w:ins>
          <w:ins w:id="195" w:author="Andrew Instone-Cowie" w:date="2025-05-07T12:19:00Z" w16du:dateUtc="2025-05-07T11:19:00Z">
            <w:r>
              <w:rPr>
                <w:noProof/>
                <w:webHidden/>
              </w:rPr>
              <w:fldChar w:fldCharType="end"/>
            </w:r>
            <w:r w:rsidRPr="007355B1">
              <w:rPr>
                <w:rStyle w:val="Hyperlink"/>
                <w:noProof/>
              </w:rPr>
              <w:fldChar w:fldCharType="end"/>
            </w:r>
          </w:ins>
        </w:p>
        <w:p w14:paraId="5458540B" w14:textId="759B99BF" w:rsidR="001673E4" w:rsidRDefault="001673E4">
          <w:pPr>
            <w:pStyle w:val="TOC1"/>
            <w:tabs>
              <w:tab w:val="right" w:leader="dot" w:pos="9016"/>
            </w:tabs>
            <w:rPr>
              <w:ins w:id="196" w:author="Andrew Instone-Cowie" w:date="2025-05-07T12:19:00Z" w16du:dateUtc="2025-05-07T11:19:00Z"/>
              <w:rFonts w:eastAsiaTheme="minorEastAsia"/>
              <w:noProof/>
              <w:kern w:val="2"/>
              <w:sz w:val="24"/>
              <w:szCs w:val="24"/>
              <w:lang w:eastAsia="en-GB"/>
              <w14:ligatures w14:val="standardContextual"/>
            </w:rPr>
          </w:pPr>
          <w:ins w:id="197"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"_Toc197512803"</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Licensing &amp; Disclaimers</w:t>
            </w:r>
            <w:r>
              <w:rPr>
                <w:noProof/>
                <w:webHidden/>
              </w:rPr>
              <w:tab/>
            </w:r>
            <w:r>
              <w:rPr>
                <w:noProof/>
                <w:webHidden/>
              </w:rPr>
              <w:fldChar w:fldCharType="begin"/>
            </w:r>
            <w:r>
              <w:rPr>
                <w:noProof/>
                <w:webHidden/>
              </w:rPr>
              <w:instrText xml:space="preserve"> PAGEREF _Toc197512803 \h </w:instrText>
            </w:r>
            <w:r>
              <w:rPr>
                <w:noProof/>
                <w:webHidden/>
              </w:rPr>
            </w:r>
          </w:ins>
          <w:r>
            <w:rPr>
              <w:noProof/>
              <w:webHidden/>
            </w:rPr>
            <w:fldChar w:fldCharType="separate"/>
          </w:r>
          <w:ins w:id="198" w:author="Andrew Instone-Cowie" w:date="2025-05-07T12:20:00Z" w16du:dateUtc="2025-05-07T11:20:00Z">
            <w:r w:rsidR="00145FA6">
              <w:rPr>
                <w:noProof/>
                <w:webHidden/>
              </w:rPr>
              <w:t>37</w:t>
            </w:r>
          </w:ins>
          <w:ins w:id="199" w:author="Andrew Instone-Cowie" w:date="2025-05-07T12:19:00Z" w16du:dateUtc="2025-05-07T11:19:00Z">
            <w:r>
              <w:rPr>
                <w:noProof/>
                <w:webHidden/>
              </w:rPr>
              <w:fldChar w:fldCharType="end"/>
            </w:r>
            <w:r w:rsidRPr="007355B1">
              <w:rPr>
                <w:rStyle w:val="Hyperlink"/>
                <w:noProof/>
              </w:rPr>
              <w:fldChar w:fldCharType="end"/>
            </w:r>
          </w:ins>
        </w:p>
        <w:p w14:paraId="5B9D173D" w14:textId="04B479EA" w:rsidR="001673E4" w:rsidRDefault="001673E4">
          <w:pPr>
            <w:pStyle w:val="TOC2"/>
            <w:tabs>
              <w:tab w:val="right" w:leader="dot" w:pos="9016"/>
            </w:tabs>
            <w:rPr>
              <w:ins w:id="200" w:author="Andrew Instone-Cowie" w:date="2025-05-07T12:19:00Z" w16du:dateUtc="2025-05-07T11:19:00Z"/>
              <w:rFonts w:eastAsiaTheme="minorEastAsia"/>
              <w:noProof/>
              <w:kern w:val="2"/>
              <w:sz w:val="24"/>
              <w:szCs w:val="24"/>
              <w:lang w:eastAsia="en-GB"/>
              <w14:ligatures w14:val="standardContextual"/>
            </w:rPr>
          </w:pPr>
          <w:ins w:id="201"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"_Toc197512804"</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Documentation</w:t>
            </w:r>
            <w:r>
              <w:rPr>
                <w:noProof/>
                <w:webHidden/>
              </w:rPr>
              <w:tab/>
            </w:r>
            <w:r>
              <w:rPr>
                <w:noProof/>
                <w:webHidden/>
              </w:rPr>
              <w:fldChar w:fldCharType="begin"/>
            </w:r>
            <w:r>
              <w:rPr>
                <w:noProof/>
                <w:webHidden/>
              </w:rPr>
              <w:instrText xml:space="preserve"> PAGEREF _Toc197512804 \h </w:instrText>
            </w:r>
            <w:r>
              <w:rPr>
                <w:noProof/>
                <w:webHidden/>
              </w:rPr>
            </w:r>
          </w:ins>
          <w:r>
            <w:rPr>
              <w:noProof/>
              <w:webHidden/>
            </w:rPr>
            <w:fldChar w:fldCharType="separate"/>
          </w:r>
          <w:ins w:id="202" w:author="Andrew Instone-Cowie" w:date="2025-05-07T12:20:00Z" w16du:dateUtc="2025-05-07T11:20:00Z">
            <w:r w:rsidR="00145FA6">
              <w:rPr>
                <w:noProof/>
                <w:webHidden/>
              </w:rPr>
              <w:t>37</w:t>
            </w:r>
          </w:ins>
          <w:ins w:id="203" w:author="Andrew Instone-Cowie" w:date="2025-05-07T12:19:00Z" w16du:dateUtc="2025-05-07T11:19:00Z">
            <w:r>
              <w:rPr>
                <w:noProof/>
                <w:webHidden/>
              </w:rPr>
              <w:fldChar w:fldCharType="end"/>
            </w:r>
            <w:r w:rsidRPr="007355B1">
              <w:rPr>
                <w:rStyle w:val="Hyperlink"/>
                <w:noProof/>
              </w:rPr>
              <w:fldChar w:fldCharType="end"/>
            </w:r>
          </w:ins>
        </w:p>
        <w:p w14:paraId="349178EB" w14:textId="48D31922" w:rsidR="001673E4" w:rsidRDefault="001673E4">
          <w:pPr>
            <w:pStyle w:val="TOC2"/>
            <w:tabs>
              <w:tab w:val="right" w:leader="dot" w:pos="9016"/>
            </w:tabs>
            <w:rPr>
              <w:ins w:id="204" w:author="Andrew Instone-Cowie" w:date="2025-05-07T12:19:00Z" w16du:dateUtc="2025-05-07T11:19:00Z"/>
              <w:rFonts w:eastAsiaTheme="minorEastAsia"/>
              <w:noProof/>
              <w:kern w:val="2"/>
              <w:sz w:val="24"/>
              <w:szCs w:val="24"/>
              <w:lang w:eastAsia="en-GB"/>
              <w14:ligatures w14:val="standardContextual"/>
            </w:rPr>
          </w:pPr>
          <w:ins w:id="205"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"_Toc197512805"</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Software</w:t>
            </w:r>
            <w:r>
              <w:rPr>
                <w:noProof/>
                <w:webHidden/>
              </w:rPr>
              <w:tab/>
            </w:r>
            <w:r>
              <w:rPr>
                <w:noProof/>
                <w:webHidden/>
              </w:rPr>
              <w:fldChar w:fldCharType="begin"/>
            </w:r>
            <w:r>
              <w:rPr>
                <w:noProof/>
                <w:webHidden/>
              </w:rPr>
              <w:instrText xml:space="preserve"> PAGEREF _Toc197512805 \h </w:instrText>
            </w:r>
            <w:r>
              <w:rPr>
                <w:noProof/>
                <w:webHidden/>
              </w:rPr>
            </w:r>
          </w:ins>
          <w:r>
            <w:rPr>
              <w:noProof/>
              <w:webHidden/>
            </w:rPr>
            <w:fldChar w:fldCharType="separate"/>
          </w:r>
          <w:ins w:id="206" w:author="Andrew Instone-Cowie" w:date="2025-05-07T12:20:00Z" w16du:dateUtc="2025-05-07T11:20:00Z">
            <w:r w:rsidR="00145FA6">
              <w:rPr>
                <w:noProof/>
                <w:webHidden/>
              </w:rPr>
              <w:t>37</w:t>
            </w:r>
          </w:ins>
          <w:ins w:id="207" w:author="Andrew Instone-Cowie" w:date="2025-05-07T12:19:00Z" w16du:dateUtc="2025-05-07T11:19:00Z">
            <w:r>
              <w:rPr>
                <w:noProof/>
                <w:webHidden/>
              </w:rPr>
              <w:fldChar w:fldCharType="end"/>
            </w:r>
            <w:r w:rsidRPr="007355B1">
              <w:rPr>
                <w:rStyle w:val="Hyperlink"/>
                <w:noProof/>
              </w:rPr>
              <w:fldChar w:fldCharType="end"/>
            </w:r>
          </w:ins>
        </w:p>
        <w:p w14:paraId="4BD8AF94" w14:textId="47CCFF14" w:rsidR="001673E4" w:rsidRDefault="001673E4">
          <w:pPr>
            <w:pStyle w:val="TOC1"/>
            <w:tabs>
              <w:tab w:val="right" w:leader="dot" w:pos="9016"/>
            </w:tabs>
            <w:rPr>
              <w:ins w:id="208" w:author="Andrew Instone-Cowie" w:date="2025-05-07T12:19:00Z" w16du:dateUtc="2025-05-07T11:19:00Z"/>
              <w:rFonts w:eastAsiaTheme="minorEastAsia"/>
              <w:noProof/>
              <w:kern w:val="2"/>
              <w:sz w:val="24"/>
              <w:szCs w:val="24"/>
              <w:lang w:eastAsia="en-GB"/>
              <w14:ligatures w14:val="standardContextual"/>
            </w:rPr>
          </w:pPr>
          <w:ins w:id="209" w:author="Andrew Instone-Cowie" w:date="2025-05-07T12:19:00Z" w16du:dateUtc="2025-05-07T11:19:00Z">
            <w:r w:rsidRPr="007355B1">
              <w:rPr>
                <w:rStyle w:val="Hyperlink"/>
                <w:noProof/>
              </w:rPr>
              <w:fldChar w:fldCharType="begin"/>
            </w:r>
            <w:r w:rsidRPr="007355B1">
              <w:rPr>
                <w:rStyle w:val="Hyperlink"/>
                <w:noProof/>
              </w:rPr>
              <w:instrText xml:space="preserve"> </w:instrText>
            </w:r>
            <w:r>
              <w:rPr>
                <w:noProof/>
              </w:rPr>
              <w:instrText>HYPERLINK \l "_Toc197512806"</w:instrText>
            </w:r>
            <w:r w:rsidRPr="007355B1">
              <w:rPr>
                <w:rStyle w:val="Hyperlink"/>
                <w:noProof/>
              </w:rPr>
              <w:instrText xml:space="preserve"> </w:instrText>
            </w:r>
            <w:r w:rsidRPr="007355B1">
              <w:rPr>
                <w:rStyle w:val="Hyperlink"/>
                <w:noProof/>
              </w:rPr>
            </w:r>
            <w:r w:rsidRPr="007355B1">
              <w:rPr>
                <w:rStyle w:val="Hyperlink"/>
                <w:noProof/>
              </w:rPr>
              <w:fldChar w:fldCharType="separate"/>
            </w:r>
            <w:r w:rsidRPr="007355B1">
              <w:rPr>
                <w:rStyle w:val="Hyperlink"/>
                <w:noProof/>
              </w:rPr>
              <w:t>Acknowledgements</w:t>
            </w:r>
            <w:r>
              <w:rPr>
                <w:noProof/>
                <w:webHidden/>
              </w:rPr>
              <w:tab/>
            </w:r>
            <w:r>
              <w:rPr>
                <w:noProof/>
                <w:webHidden/>
              </w:rPr>
              <w:fldChar w:fldCharType="begin"/>
            </w:r>
            <w:r>
              <w:rPr>
                <w:noProof/>
                <w:webHidden/>
              </w:rPr>
              <w:instrText xml:space="preserve"> PAGEREF _Toc197512806 \h </w:instrText>
            </w:r>
            <w:r>
              <w:rPr>
                <w:noProof/>
                <w:webHidden/>
              </w:rPr>
            </w:r>
          </w:ins>
          <w:r>
            <w:rPr>
              <w:noProof/>
              <w:webHidden/>
            </w:rPr>
            <w:fldChar w:fldCharType="separate"/>
          </w:r>
          <w:ins w:id="210" w:author="Andrew Instone-Cowie" w:date="2025-05-07T12:20:00Z" w16du:dateUtc="2025-05-07T11:20:00Z">
            <w:r w:rsidR="00145FA6">
              <w:rPr>
                <w:noProof/>
                <w:webHidden/>
              </w:rPr>
              <w:t>38</w:t>
            </w:r>
          </w:ins>
          <w:ins w:id="211" w:author="Andrew Instone-Cowie" w:date="2025-05-07T12:19:00Z" w16du:dateUtc="2025-05-07T11:19:00Z">
            <w:r>
              <w:rPr>
                <w:noProof/>
                <w:webHidden/>
              </w:rPr>
              <w:fldChar w:fldCharType="end"/>
            </w:r>
            <w:r w:rsidRPr="007355B1">
              <w:rPr>
                <w:rStyle w:val="Hyperlink"/>
                <w:noProof/>
              </w:rPr>
              <w:fldChar w:fldCharType="end"/>
            </w:r>
          </w:ins>
        </w:p>
        <w:p w14:paraId="4DFEC813" w14:textId="52D4A34C" w:rsidR="008A112E" w:rsidDel="001673E4" w:rsidRDefault="008A112E">
          <w:pPr>
            <w:pStyle w:val="TOC1"/>
            <w:tabs>
              <w:tab w:val="right" w:leader="dot" w:pos="9016"/>
            </w:tabs>
            <w:rPr>
              <w:del w:id="212" w:author="Andrew Instone-Cowie" w:date="2025-05-07T12:19:00Z" w16du:dateUtc="2025-05-07T11:19:00Z"/>
              <w:rFonts w:eastAsiaTheme="minorEastAsia"/>
              <w:noProof/>
              <w:kern w:val="2"/>
              <w:sz w:val="24"/>
              <w:szCs w:val="24"/>
              <w:lang w:eastAsia="en-GB"/>
              <w14:ligatures w14:val="standardContextual"/>
            </w:rPr>
          </w:pPr>
          <w:del w:id="213" w:author="Andrew Instone-Cowie" w:date="2025-05-07T12:19:00Z" w16du:dateUtc="2025-05-07T11:19:00Z">
            <w:r w:rsidRPr="001673E4" w:rsidDel="001673E4">
              <w:rPr>
                <w:noProof/>
                <w:rPrChange w:id="214" w:author="Andrew Instone-Cowie" w:date="2025-05-07T12:19:00Z" w16du:dateUtc="2025-05-07T11:19:00Z">
                  <w:rPr>
                    <w:rStyle w:val="Hyperlink"/>
                    <w:noProof/>
                  </w:rPr>
                </w:rPrChange>
              </w:rPr>
              <w:delText>Index of Figures</w:delText>
            </w:r>
            <w:r w:rsidDel="001673E4">
              <w:rPr>
                <w:noProof/>
                <w:webHidden/>
              </w:rPr>
              <w:tab/>
            </w:r>
            <w:r w:rsidR="00987E49" w:rsidDel="001673E4">
              <w:rPr>
                <w:noProof/>
                <w:webHidden/>
              </w:rPr>
              <w:delText>3</w:delText>
            </w:r>
          </w:del>
        </w:p>
        <w:p w14:paraId="424E6648" w14:textId="6CF6DF67" w:rsidR="008A112E" w:rsidDel="001673E4" w:rsidRDefault="008A112E">
          <w:pPr>
            <w:pStyle w:val="TOC1"/>
            <w:tabs>
              <w:tab w:val="right" w:leader="dot" w:pos="9016"/>
            </w:tabs>
            <w:rPr>
              <w:del w:id="215" w:author="Andrew Instone-Cowie" w:date="2025-05-07T12:19:00Z" w16du:dateUtc="2025-05-07T11:19:00Z"/>
              <w:rFonts w:eastAsiaTheme="minorEastAsia"/>
              <w:noProof/>
              <w:kern w:val="2"/>
              <w:sz w:val="24"/>
              <w:szCs w:val="24"/>
              <w:lang w:eastAsia="en-GB"/>
              <w14:ligatures w14:val="standardContextual"/>
            </w:rPr>
          </w:pPr>
          <w:del w:id="216" w:author="Andrew Instone-Cowie" w:date="2025-05-07T12:19:00Z" w16du:dateUtc="2025-05-07T11:19:00Z">
            <w:r w:rsidRPr="001673E4" w:rsidDel="001673E4">
              <w:rPr>
                <w:noProof/>
                <w:rPrChange w:id="217" w:author="Andrew Instone-Cowie" w:date="2025-05-07T12:19:00Z" w16du:dateUtc="2025-05-07T11:19:00Z">
                  <w:rPr>
                    <w:rStyle w:val="Hyperlink"/>
                    <w:noProof/>
                  </w:rPr>
                </w:rPrChange>
              </w:rPr>
              <w:delText>Index of Tables</w:delText>
            </w:r>
            <w:r w:rsidDel="001673E4">
              <w:rPr>
                <w:noProof/>
                <w:webHidden/>
              </w:rPr>
              <w:tab/>
            </w:r>
            <w:r w:rsidR="00987E49" w:rsidDel="001673E4">
              <w:rPr>
                <w:noProof/>
                <w:webHidden/>
              </w:rPr>
              <w:delText>4</w:delText>
            </w:r>
          </w:del>
        </w:p>
        <w:p w14:paraId="54B6A8C7" w14:textId="2BBF0F72" w:rsidR="008A112E" w:rsidDel="001673E4" w:rsidRDefault="008A112E">
          <w:pPr>
            <w:pStyle w:val="TOC1"/>
            <w:tabs>
              <w:tab w:val="right" w:leader="dot" w:pos="9016"/>
            </w:tabs>
            <w:rPr>
              <w:del w:id="218" w:author="Andrew Instone-Cowie" w:date="2025-05-07T12:19:00Z" w16du:dateUtc="2025-05-07T11:19:00Z"/>
              <w:rFonts w:eastAsiaTheme="minorEastAsia"/>
              <w:noProof/>
              <w:kern w:val="2"/>
              <w:sz w:val="24"/>
              <w:szCs w:val="24"/>
              <w:lang w:eastAsia="en-GB"/>
              <w14:ligatures w14:val="standardContextual"/>
            </w:rPr>
          </w:pPr>
          <w:del w:id="219" w:author="Andrew Instone-Cowie" w:date="2025-05-07T12:19:00Z" w16du:dateUtc="2025-05-07T11:19:00Z">
            <w:r w:rsidRPr="001673E4" w:rsidDel="001673E4">
              <w:rPr>
                <w:noProof/>
                <w:rPrChange w:id="220" w:author="Andrew Instone-Cowie" w:date="2025-05-07T12:19:00Z" w16du:dateUtc="2025-05-07T11:19:00Z">
                  <w:rPr>
                    <w:rStyle w:val="Hyperlink"/>
                    <w:noProof/>
                  </w:rPr>
                </w:rPrChange>
              </w:rPr>
              <w:delText>Document History</w:delText>
            </w:r>
            <w:r w:rsidDel="001673E4">
              <w:rPr>
                <w:noProof/>
                <w:webHidden/>
              </w:rPr>
              <w:tab/>
            </w:r>
            <w:r w:rsidR="00987E49" w:rsidDel="001673E4">
              <w:rPr>
                <w:noProof/>
                <w:webHidden/>
              </w:rPr>
              <w:delText>5</w:delText>
            </w:r>
          </w:del>
        </w:p>
        <w:p w14:paraId="7E75C536" w14:textId="37677F43" w:rsidR="008A112E" w:rsidDel="001673E4" w:rsidRDefault="008A112E">
          <w:pPr>
            <w:pStyle w:val="TOC1"/>
            <w:tabs>
              <w:tab w:val="right" w:leader="dot" w:pos="9016"/>
            </w:tabs>
            <w:rPr>
              <w:del w:id="221" w:author="Andrew Instone-Cowie" w:date="2025-05-07T12:19:00Z" w16du:dateUtc="2025-05-07T11:19:00Z"/>
              <w:rFonts w:eastAsiaTheme="minorEastAsia"/>
              <w:noProof/>
              <w:kern w:val="2"/>
              <w:sz w:val="24"/>
              <w:szCs w:val="24"/>
              <w:lang w:eastAsia="en-GB"/>
              <w14:ligatures w14:val="standardContextual"/>
            </w:rPr>
          </w:pPr>
          <w:del w:id="222" w:author="Andrew Instone-Cowie" w:date="2025-05-07T12:19:00Z" w16du:dateUtc="2025-05-07T11:19:00Z">
            <w:r w:rsidRPr="001673E4" w:rsidDel="001673E4">
              <w:rPr>
                <w:noProof/>
                <w:rPrChange w:id="223" w:author="Andrew Instone-Cowie" w:date="2025-05-07T12:19:00Z" w16du:dateUtc="2025-05-07T11:19:00Z">
                  <w:rPr>
                    <w:rStyle w:val="Hyperlink"/>
                    <w:noProof/>
                  </w:rPr>
                </w:rPrChange>
              </w:rPr>
              <w:delText>Licence</w:delText>
            </w:r>
            <w:r w:rsidDel="001673E4">
              <w:rPr>
                <w:noProof/>
                <w:webHidden/>
              </w:rPr>
              <w:tab/>
            </w:r>
            <w:r w:rsidR="00987E49" w:rsidDel="001673E4">
              <w:rPr>
                <w:noProof/>
                <w:webHidden/>
              </w:rPr>
              <w:delText>6</w:delText>
            </w:r>
          </w:del>
        </w:p>
        <w:p w14:paraId="071BB08A" w14:textId="149F8552" w:rsidR="008A112E" w:rsidDel="001673E4" w:rsidRDefault="008A112E">
          <w:pPr>
            <w:pStyle w:val="TOC1"/>
            <w:tabs>
              <w:tab w:val="right" w:leader="dot" w:pos="9016"/>
            </w:tabs>
            <w:rPr>
              <w:del w:id="224" w:author="Andrew Instone-Cowie" w:date="2025-05-07T12:19:00Z" w16du:dateUtc="2025-05-07T11:19:00Z"/>
              <w:rFonts w:eastAsiaTheme="minorEastAsia"/>
              <w:noProof/>
              <w:kern w:val="2"/>
              <w:sz w:val="24"/>
              <w:szCs w:val="24"/>
              <w:lang w:eastAsia="en-GB"/>
              <w14:ligatures w14:val="standardContextual"/>
            </w:rPr>
          </w:pPr>
          <w:del w:id="225" w:author="Andrew Instone-Cowie" w:date="2025-05-07T12:19:00Z" w16du:dateUtc="2025-05-07T11:19:00Z">
            <w:r w:rsidRPr="001673E4" w:rsidDel="001673E4">
              <w:rPr>
                <w:noProof/>
                <w:rPrChange w:id="226" w:author="Andrew Instone-Cowie" w:date="2025-05-07T12:19:00Z" w16du:dateUtc="2025-05-07T11:19:00Z">
                  <w:rPr>
                    <w:rStyle w:val="Hyperlink"/>
                    <w:noProof/>
                  </w:rPr>
                </w:rPrChange>
              </w:rPr>
              <w:delText>Documentation Map</w:delText>
            </w:r>
            <w:r w:rsidDel="001673E4">
              <w:rPr>
                <w:noProof/>
                <w:webHidden/>
              </w:rPr>
              <w:tab/>
            </w:r>
            <w:r w:rsidR="00987E49" w:rsidDel="001673E4">
              <w:rPr>
                <w:noProof/>
                <w:webHidden/>
              </w:rPr>
              <w:delText>7</w:delText>
            </w:r>
          </w:del>
        </w:p>
        <w:p w14:paraId="4C5064CA" w14:textId="182294B2" w:rsidR="008A112E" w:rsidDel="001673E4" w:rsidRDefault="008A112E">
          <w:pPr>
            <w:pStyle w:val="TOC1"/>
            <w:tabs>
              <w:tab w:val="right" w:leader="dot" w:pos="9016"/>
            </w:tabs>
            <w:rPr>
              <w:del w:id="227" w:author="Andrew Instone-Cowie" w:date="2025-05-07T12:19:00Z" w16du:dateUtc="2025-05-07T11:19:00Z"/>
              <w:rFonts w:eastAsiaTheme="minorEastAsia"/>
              <w:noProof/>
              <w:kern w:val="2"/>
              <w:sz w:val="24"/>
              <w:szCs w:val="24"/>
              <w:lang w:eastAsia="en-GB"/>
              <w14:ligatures w14:val="standardContextual"/>
            </w:rPr>
          </w:pPr>
          <w:del w:id="228" w:author="Andrew Instone-Cowie" w:date="2025-05-07T12:19:00Z" w16du:dateUtc="2025-05-07T11:19:00Z">
            <w:r w:rsidRPr="001673E4" w:rsidDel="001673E4">
              <w:rPr>
                <w:noProof/>
                <w:rPrChange w:id="229" w:author="Andrew Instone-Cowie" w:date="2025-05-07T12:19:00Z" w16du:dateUtc="2025-05-07T11:19:00Z">
                  <w:rPr>
                    <w:rStyle w:val="Hyperlink"/>
                    <w:noProof/>
                  </w:rPr>
                </w:rPrChange>
              </w:rPr>
              <w:delText>About This Guide</w:delText>
            </w:r>
            <w:r w:rsidDel="001673E4">
              <w:rPr>
                <w:noProof/>
                <w:webHidden/>
              </w:rPr>
              <w:tab/>
            </w:r>
            <w:r w:rsidR="00987E49" w:rsidDel="001673E4">
              <w:rPr>
                <w:noProof/>
                <w:webHidden/>
              </w:rPr>
              <w:delText>8</w:delText>
            </w:r>
          </w:del>
        </w:p>
        <w:p w14:paraId="43377E3D" w14:textId="25C36BED" w:rsidR="008A112E" w:rsidDel="001673E4" w:rsidRDefault="008A112E">
          <w:pPr>
            <w:pStyle w:val="TOC1"/>
            <w:tabs>
              <w:tab w:val="right" w:leader="dot" w:pos="9016"/>
            </w:tabs>
            <w:rPr>
              <w:del w:id="230" w:author="Andrew Instone-Cowie" w:date="2025-05-07T12:19:00Z" w16du:dateUtc="2025-05-07T11:19:00Z"/>
              <w:rFonts w:eastAsiaTheme="minorEastAsia"/>
              <w:noProof/>
              <w:kern w:val="2"/>
              <w:sz w:val="24"/>
              <w:szCs w:val="24"/>
              <w:lang w:eastAsia="en-GB"/>
              <w14:ligatures w14:val="standardContextual"/>
            </w:rPr>
          </w:pPr>
          <w:del w:id="231" w:author="Andrew Instone-Cowie" w:date="2025-05-07T12:19:00Z" w16du:dateUtc="2025-05-07T11:19:00Z">
            <w:r w:rsidRPr="001673E4" w:rsidDel="001673E4">
              <w:rPr>
                <w:noProof/>
                <w:rPrChange w:id="232" w:author="Andrew Instone-Cowie" w:date="2025-05-07T12:19:00Z" w16du:dateUtc="2025-05-07T11:19:00Z">
                  <w:rPr>
                    <w:rStyle w:val="Hyperlink"/>
                    <w:noProof/>
                  </w:rPr>
                </w:rPrChange>
              </w:rPr>
              <w:delText>Using Multiple PCs</w:delText>
            </w:r>
            <w:r w:rsidDel="001673E4">
              <w:rPr>
                <w:noProof/>
                <w:webHidden/>
              </w:rPr>
              <w:tab/>
            </w:r>
            <w:r w:rsidR="00987E49" w:rsidDel="001673E4">
              <w:rPr>
                <w:noProof/>
                <w:webHidden/>
              </w:rPr>
              <w:delText>9</w:delText>
            </w:r>
          </w:del>
        </w:p>
        <w:p w14:paraId="42F2B05E" w14:textId="1434D86F" w:rsidR="008A112E" w:rsidDel="001673E4" w:rsidRDefault="008A112E">
          <w:pPr>
            <w:pStyle w:val="TOC2"/>
            <w:tabs>
              <w:tab w:val="right" w:leader="dot" w:pos="9016"/>
            </w:tabs>
            <w:rPr>
              <w:del w:id="233" w:author="Andrew Instone-Cowie" w:date="2025-05-07T12:19:00Z" w16du:dateUtc="2025-05-07T11:19:00Z"/>
              <w:rFonts w:eastAsiaTheme="minorEastAsia"/>
              <w:noProof/>
              <w:kern w:val="2"/>
              <w:sz w:val="24"/>
              <w:szCs w:val="24"/>
              <w:lang w:eastAsia="en-GB"/>
              <w14:ligatures w14:val="standardContextual"/>
            </w:rPr>
          </w:pPr>
          <w:del w:id="234" w:author="Andrew Instone-Cowie" w:date="2025-05-07T12:19:00Z" w16du:dateUtc="2025-05-07T11:19:00Z">
            <w:r w:rsidRPr="001673E4" w:rsidDel="001673E4">
              <w:rPr>
                <w:noProof/>
                <w:rPrChange w:id="235" w:author="Andrew Instone-Cowie" w:date="2025-05-07T12:19:00Z" w16du:dateUtc="2025-05-07T11:19:00Z">
                  <w:rPr>
                    <w:rStyle w:val="Hyperlink"/>
                    <w:noProof/>
                  </w:rPr>
                </w:rPrChange>
              </w:rPr>
              <w:delText>Second PC Module</w:delText>
            </w:r>
            <w:r w:rsidDel="001673E4">
              <w:rPr>
                <w:noProof/>
                <w:webHidden/>
              </w:rPr>
              <w:tab/>
            </w:r>
            <w:r w:rsidR="00987E49" w:rsidDel="001673E4">
              <w:rPr>
                <w:noProof/>
                <w:webHidden/>
              </w:rPr>
              <w:delText>10</w:delText>
            </w:r>
          </w:del>
        </w:p>
        <w:p w14:paraId="7364E78D" w14:textId="58445DF5" w:rsidR="008A112E" w:rsidDel="001673E4" w:rsidRDefault="008A112E">
          <w:pPr>
            <w:pStyle w:val="TOC2"/>
            <w:tabs>
              <w:tab w:val="right" w:leader="dot" w:pos="9016"/>
            </w:tabs>
            <w:rPr>
              <w:del w:id="236" w:author="Andrew Instone-Cowie" w:date="2025-05-07T12:19:00Z" w16du:dateUtc="2025-05-07T11:19:00Z"/>
              <w:rFonts w:eastAsiaTheme="minorEastAsia"/>
              <w:noProof/>
              <w:kern w:val="2"/>
              <w:sz w:val="24"/>
              <w:szCs w:val="24"/>
              <w:lang w:eastAsia="en-GB"/>
              <w14:ligatures w14:val="standardContextual"/>
            </w:rPr>
          </w:pPr>
          <w:del w:id="237" w:author="Andrew Instone-Cowie" w:date="2025-05-07T12:19:00Z" w16du:dateUtc="2025-05-07T11:19:00Z">
            <w:r w:rsidRPr="001673E4" w:rsidDel="001673E4">
              <w:rPr>
                <w:noProof/>
                <w:rPrChange w:id="238" w:author="Andrew Instone-Cowie" w:date="2025-05-07T12:19:00Z" w16du:dateUtc="2025-05-07T11:19:00Z">
                  <w:rPr>
                    <w:rStyle w:val="Hyperlink"/>
                    <w:noProof/>
                  </w:rPr>
                </w:rPrChange>
              </w:rPr>
              <w:delText>Basic Serial Splitter Module</w:delText>
            </w:r>
            <w:r w:rsidDel="001673E4">
              <w:rPr>
                <w:noProof/>
                <w:webHidden/>
              </w:rPr>
              <w:tab/>
            </w:r>
            <w:r w:rsidR="00987E49" w:rsidDel="001673E4">
              <w:rPr>
                <w:noProof/>
                <w:webHidden/>
              </w:rPr>
              <w:delText>11</w:delText>
            </w:r>
          </w:del>
        </w:p>
        <w:p w14:paraId="01141186" w14:textId="1DFF6818" w:rsidR="008A112E" w:rsidDel="001673E4" w:rsidRDefault="008A112E">
          <w:pPr>
            <w:pStyle w:val="TOC2"/>
            <w:tabs>
              <w:tab w:val="right" w:leader="dot" w:pos="9016"/>
            </w:tabs>
            <w:rPr>
              <w:del w:id="239" w:author="Andrew Instone-Cowie" w:date="2025-05-07T12:19:00Z" w16du:dateUtc="2025-05-07T11:19:00Z"/>
              <w:rFonts w:eastAsiaTheme="minorEastAsia"/>
              <w:noProof/>
              <w:kern w:val="2"/>
              <w:sz w:val="24"/>
              <w:szCs w:val="24"/>
              <w:lang w:eastAsia="en-GB"/>
              <w14:ligatures w14:val="standardContextual"/>
            </w:rPr>
          </w:pPr>
          <w:del w:id="240" w:author="Andrew Instone-Cowie" w:date="2025-05-07T12:19:00Z" w16du:dateUtc="2025-05-07T11:19:00Z">
            <w:r w:rsidRPr="001673E4" w:rsidDel="001673E4">
              <w:rPr>
                <w:noProof/>
                <w:rPrChange w:id="241" w:author="Andrew Instone-Cowie" w:date="2025-05-07T12:19:00Z" w16du:dateUtc="2025-05-07T11:19:00Z">
                  <w:rPr>
                    <w:rStyle w:val="Hyperlink"/>
                    <w:noProof/>
                  </w:rPr>
                </w:rPrChange>
              </w:rPr>
              <w:delText>Modules Configurations</w:delText>
            </w:r>
            <w:r w:rsidDel="001673E4">
              <w:rPr>
                <w:noProof/>
                <w:webHidden/>
              </w:rPr>
              <w:tab/>
            </w:r>
            <w:r w:rsidR="00987E49" w:rsidDel="001673E4">
              <w:rPr>
                <w:noProof/>
                <w:webHidden/>
              </w:rPr>
              <w:delText>12</w:delText>
            </w:r>
          </w:del>
        </w:p>
        <w:p w14:paraId="79F0FA8C" w14:textId="42F3A071" w:rsidR="008A112E" w:rsidDel="001673E4" w:rsidRDefault="008A112E">
          <w:pPr>
            <w:pStyle w:val="TOC1"/>
            <w:tabs>
              <w:tab w:val="right" w:leader="dot" w:pos="9016"/>
            </w:tabs>
            <w:rPr>
              <w:del w:id="242" w:author="Andrew Instone-Cowie" w:date="2025-05-07T12:19:00Z" w16du:dateUtc="2025-05-07T11:19:00Z"/>
              <w:rFonts w:eastAsiaTheme="minorEastAsia"/>
              <w:noProof/>
              <w:kern w:val="2"/>
              <w:sz w:val="24"/>
              <w:szCs w:val="24"/>
              <w:lang w:eastAsia="en-GB"/>
              <w14:ligatures w14:val="standardContextual"/>
            </w:rPr>
          </w:pPr>
          <w:del w:id="243" w:author="Andrew Instone-Cowie" w:date="2025-05-07T12:19:00Z" w16du:dateUtc="2025-05-07T11:19:00Z">
            <w:r w:rsidRPr="001673E4" w:rsidDel="001673E4">
              <w:rPr>
                <w:noProof/>
                <w:rPrChange w:id="244" w:author="Andrew Instone-Cowie" w:date="2025-05-07T12:19:00Z" w16du:dateUtc="2025-05-07T11:19:00Z">
                  <w:rPr>
                    <w:rStyle w:val="Hyperlink"/>
                    <w:noProof/>
                  </w:rPr>
                </w:rPrChange>
              </w:rPr>
              <w:delText>What You Will Need</w:delText>
            </w:r>
            <w:r w:rsidDel="001673E4">
              <w:rPr>
                <w:noProof/>
                <w:webHidden/>
              </w:rPr>
              <w:tab/>
            </w:r>
            <w:r w:rsidR="00987E49" w:rsidDel="001673E4">
              <w:rPr>
                <w:noProof/>
                <w:webHidden/>
              </w:rPr>
              <w:delText>13</w:delText>
            </w:r>
          </w:del>
        </w:p>
        <w:p w14:paraId="2CC8C7E5" w14:textId="1CC37C43" w:rsidR="008A112E" w:rsidDel="001673E4" w:rsidRDefault="008A112E">
          <w:pPr>
            <w:pStyle w:val="TOC2"/>
            <w:tabs>
              <w:tab w:val="right" w:leader="dot" w:pos="9016"/>
            </w:tabs>
            <w:rPr>
              <w:del w:id="245" w:author="Andrew Instone-Cowie" w:date="2025-05-07T12:19:00Z" w16du:dateUtc="2025-05-07T11:19:00Z"/>
              <w:rFonts w:eastAsiaTheme="minorEastAsia"/>
              <w:noProof/>
              <w:kern w:val="2"/>
              <w:sz w:val="24"/>
              <w:szCs w:val="24"/>
              <w:lang w:eastAsia="en-GB"/>
              <w14:ligatures w14:val="standardContextual"/>
            </w:rPr>
          </w:pPr>
          <w:del w:id="246" w:author="Andrew Instone-Cowie" w:date="2025-05-07T12:19:00Z" w16du:dateUtc="2025-05-07T11:19:00Z">
            <w:r w:rsidRPr="001673E4" w:rsidDel="001673E4">
              <w:rPr>
                <w:noProof/>
                <w:rPrChange w:id="247" w:author="Andrew Instone-Cowie" w:date="2025-05-07T12:19:00Z" w16du:dateUtc="2025-05-07T11:19:00Z">
                  <w:rPr>
                    <w:rStyle w:val="Hyperlink"/>
                    <w:noProof/>
                  </w:rPr>
                </w:rPrChange>
              </w:rPr>
              <w:delText>Skills</w:delText>
            </w:r>
            <w:r w:rsidDel="001673E4">
              <w:rPr>
                <w:noProof/>
                <w:webHidden/>
              </w:rPr>
              <w:tab/>
            </w:r>
            <w:r w:rsidR="00987E49" w:rsidDel="001673E4">
              <w:rPr>
                <w:noProof/>
                <w:webHidden/>
              </w:rPr>
              <w:delText>13</w:delText>
            </w:r>
          </w:del>
        </w:p>
        <w:p w14:paraId="2DA964F3" w14:textId="6F50902A" w:rsidR="008A112E" w:rsidDel="001673E4" w:rsidRDefault="008A112E">
          <w:pPr>
            <w:pStyle w:val="TOC2"/>
            <w:tabs>
              <w:tab w:val="right" w:leader="dot" w:pos="9016"/>
            </w:tabs>
            <w:rPr>
              <w:del w:id="248" w:author="Andrew Instone-Cowie" w:date="2025-05-07T12:19:00Z" w16du:dateUtc="2025-05-07T11:19:00Z"/>
              <w:rFonts w:eastAsiaTheme="minorEastAsia"/>
              <w:noProof/>
              <w:kern w:val="2"/>
              <w:sz w:val="24"/>
              <w:szCs w:val="24"/>
              <w:lang w:eastAsia="en-GB"/>
              <w14:ligatures w14:val="standardContextual"/>
            </w:rPr>
          </w:pPr>
          <w:del w:id="249" w:author="Andrew Instone-Cowie" w:date="2025-05-07T12:19:00Z" w16du:dateUtc="2025-05-07T11:19:00Z">
            <w:r w:rsidRPr="001673E4" w:rsidDel="001673E4">
              <w:rPr>
                <w:noProof/>
                <w:rPrChange w:id="250" w:author="Andrew Instone-Cowie" w:date="2025-05-07T12:19:00Z" w16du:dateUtc="2025-05-07T11:19:00Z">
                  <w:rPr>
                    <w:rStyle w:val="Hyperlink"/>
                    <w:noProof/>
                  </w:rPr>
                </w:rPrChange>
              </w:rPr>
              <w:delText>Parts</w:delText>
            </w:r>
            <w:r w:rsidDel="001673E4">
              <w:rPr>
                <w:noProof/>
                <w:webHidden/>
              </w:rPr>
              <w:tab/>
            </w:r>
            <w:r w:rsidR="00987E49" w:rsidDel="001673E4">
              <w:rPr>
                <w:noProof/>
                <w:webHidden/>
              </w:rPr>
              <w:delText>13</w:delText>
            </w:r>
          </w:del>
        </w:p>
        <w:p w14:paraId="56928010" w14:textId="2FF3027F" w:rsidR="008A112E" w:rsidDel="001673E4" w:rsidRDefault="008A112E">
          <w:pPr>
            <w:pStyle w:val="TOC2"/>
            <w:tabs>
              <w:tab w:val="right" w:leader="dot" w:pos="9016"/>
            </w:tabs>
            <w:rPr>
              <w:del w:id="251" w:author="Andrew Instone-Cowie" w:date="2025-05-07T12:19:00Z" w16du:dateUtc="2025-05-07T11:19:00Z"/>
              <w:rFonts w:eastAsiaTheme="minorEastAsia"/>
              <w:noProof/>
              <w:kern w:val="2"/>
              <w:sz w:val="24"/>
              <w:szCs w:val="24"/>
              <w:lang w:eastAsia="en-GB"/>
              <w14:ligatures w14:val="standardContextual"/>
            </w:rPr>
          </w:pPr>
          <w:del w:id="252" w:author="Andrew Instone-Cowie" w:date="2025-05-07T12:19:00Z" w16du:dateUtc="2025-05-07T11:19:00Z">
            <w:r w:rsidRPr="001673E4" w:rsidDel="001673E4">
              <w:rPr>
                <w:noProof/>
                <w:rPrChange w:id="253" w:author="Andrew Instone-Cowie" w:date="2025-05-07T12:19:00Z" w16du:dateUtc="2025-05-07T11:19:00Z">
                  <w:rPr>
                    <w:rStyle w:val="Hyperlink"/>
                    <w:noProof/>
                  </w:rPr>
                </w:rPrChange>
              </w:rPr>
              <w:delText>PCBs</w:delText>
            </w:r>
            <w:r w:rsidDel="001673E4">
              <w:rPr>
                <w:noProof/>
                <w:webHidden/>
              </w:rPr>
              <w:tab/>
            </w:r>
            <w:r w:rsidR="00987E49" w:rsidDel="001673E4">
              <w:rPr>
                <w:noProof/>
                <w:webHidden/>
              </w:rPr>
              <w:delText>13</w:delText>
            </w:r>
          </w:del>
        </w:p>
        <w:p w14:paraId="4D47D215" w14:textId="46CB6A25" w:rsidR="008A112E" w:rsidDel="001673E4" w:rsidRDefault="008A112E">
          <w:pPr>
            <w:pStyle w:val="TOC1"/>
            <w:tabs>
              <w:tab w:val="right" w:leader="dot" w:pos="9016"/>
            </w:tabs>
            <w:rPr>
              <w:del w:id="254" w:author="Andrew Instone-Cowie" w:date="2025-05-07T12:19:00Z" w16du:dateUtc="2025-05-07T11:19:00Z"/>
              <w:rFonts w:eastAsiaTheme="minorEastAsia"/>
              <w:noProof/>
              <w:kern w:val="2"/>
              <w:sz w:val="24"/>
              <w:szCs w:val="24"/>
              <w:lang w:eastAsia="en-GB"/>
              <w14:ligatures w14:val="standardContextual"/>
            </w:rPr>
          </w:pPr>
          <w:del w:id="255" w:author="Andrew Instone-Cowie" w:date="2025-05-07T12:19:00Z" w16du:dateUtc="2025-05-07T11:19:00Z">
            <w:r w:rsidRPr="001673E4" w:rsidDel="001673E4">
              <w:rPr>
                <w:noProof/>
                <w:rPrChange w:id="256" w:author="Andrew Instone-Cowie" w:date="2025-05-07T12:19:00Z" w16du:dateUtc="2025-05-07T11:19:00Z">
                  <w:rPr>
                    <w:rStyle w:val="Hyperlink"/>
                    <w:noProof/>
                  </w:rPr>
                </w:rPrChange>
              </w:rPr>
              <w:delText>Hardware Assembly</w:delText>
            </w:r>
            <w:r w:rsidDel="001673E4">
              <w:rPr>
                <w:noProof/>
                <w:webHidden/>
              </w:rPr>
              <w:tab/>
            </w:r>
            <w:r w:rsidR="00987E49" w:rsidDel="001673E4">
              <w:rPr>
                <w:noProof/>
                <w:webHidden/>
              </w:rPr>
              <w:delText>14</w:delText>
            </w:r>
          </w:del>
        </w:p>
        <w:p w14:paraId="57535B86" w14:textId="7C5940C6" w:rsidR="008A112E" w:rsidDel="001673E4" w:rsidRDefault="008A112E">
          <w:pPr>
            <w:pStyle w:val="TOC2"/>
            <w:tabs>
              <w:tab w:val="right" w:leader="dot" w:pos="9016"/>
            </w:tabs>
            <w:rPr>
              <w:del w:id="257" w:author="Andrew Instone-Cowie" w:date="2025-05-07T12:19:00Z" w16du:dateUtc="2025-05-07T11:19:00Z"/>
              <w:rFonts w:eastAsiaTheme="minorEastAsia"/>
              <w:noProof/>
              <w:kern w:val="2"/>
              <w:sz w:val="24"/>
              <w:szCs w:val="24"/>
              <w:lang w:eastAsia="en-GB"/>
              <w14:ligatures w14:val="standardContextual"/>
            </w:rPr>
          </w:pPr>
          <w:del w:id="258" w:author="Andrew Instone-Cowie" w:date="2025-05-07T12:19:00Z" w16du:dateUtc="2025-05-07T11:19:00Z">
            <w:r w:rsidRPr="001673E4" w:rsidDel="001673E4">
              <w:rPr>
                <w:noProof/>
                <w:rPrChange w:id="259" w:author="Andrew Instone-Cowie" w:date="2025-05-07T12:19:00Z" w16du:dateUtc="2025-05-07T11:19:00Z">
                  <w:rPr>
                    <w:rStyle w:val="Hyperlink"/>
                    <w:noProof/>
                  </w:rPr>
                </w:rPrChange>
              </w:rPr>
              <w:delText>Polarised Components</w:delText>
            </w:r>
            <w:r w:rsidDel="001673E4">
              <w:rPr>
                <w:noProof/>
                <w:webHidden/>
              </w:rPr>
              <w:tab/>
            </w:r>
            <w:r w:rsidR="00987E49" w:rsidDel="001673E4">
              <w:rPr>
                <w:noProof/>
                <w:webHidden/>
              </w:rPr>
              <w:delText>14</w:delText>
            </w:r>
          </w:del>
        </w:p>
        <w:p w14:paraId="33EB1319" w14:textId="417FC1A0" w:rsidR="008A112E" w:rsidDel="001673E4" w:rsidRDefault="008A112E">
          <w:pPr>
            <w:pStyle w:val="TOC2"/>
            <w:tabs>
              <w:tab w:val="right" w:leader="dot" w:pos="9016"/>
            </w:tabs>
            <w:rPr>
              <w:del w:id="260" w:author="Andrew Instone-Cowie" w:date="2025-05-07T12:19:00Z" w16du:dateUtc="2025-05-07T11:19:00Z"/>
              <w:rFonts w:eastAsiaTheme="minorEastAsia"/>
              <w:noProof/>
              <w:kern w:val="2"/>
              <w:sz w:val="24"/>
              <w:szCs w:val="24"/>
              <w:lang w:eastAsia="en-GB"/>
              <w14:ligatures w14:val="standardContextual"/>
            </w:rPr>
          </w:pPr>
          <w:del w:id="261" w:author="Andrew Instone-Cowie" w:date="2025-05-07T12:19:00Z" w16du:dateUtc="2025-05-07T11:19:00Z">
            <w:r w:rsidRPr="001673E4" w:rsidDel="001673E4">
              <w:rPr>
                <w:noProof/>
                <w:rPrChange w:id="262" w:author="Andrew Instone-Cowie" w:date="2025-05-07T12:19:00Z" w16du:dateUtc="2025-05-07T11:19:00Z">
                  <w:rPr>
                    <w:rStyle w:val="Hyperlink"/>
                    <w:noProof/>
                  </w:rPr>
                </w:rPrChange>
              </w:rPr>
              <w:delText>Second PC Board</w:delText>
            </w:r>
            <w:r w:rsidDel="001673E4">
              <w:rPr>
                <w:noProof/>
                <w:webHidden/>
              </w:rPr>
              <w:tab/>
            </w:r>
            <w:r w:rsidR="00987E49" w:rsidDel="001673E4">
              <w:rPr>
                <w:noProof/>
                <w:webHidden/>
              </w:rPr>
              <w:delText>14</w:delText>
            </w:r>
          </w:del>
        </w:p>
        <w:p w14:paraId="5C4883BE" w14:textId="1F377942" w:rsidR="008A112E" w:rsidDel="001673E4" w:rsidRDefault="008A112E">
          <w:pPr>
            <w:pStyle w:val="TOC3"/>
            <w:tabs>
              <w:tab w:val="right" w:leader="dot" w:pos="9016"/>
            </w:tabs>
            <w:rPr>
              <w:del w:id="263" w:author="Andrew Instone-Cowie" w:date="2025-05-07T12:19:00Z" w16du:dateUtc="2025-05-07T11:19:00Z"/>
              <w:noProof/>
              <w:kern w:val="2"/>
              <w:sz w:val="24"/>
              <w:szCs w:val="24"/>
              <w:lang w:val="en-GB" w:eastAsia="en-GB"/>
              <w14:ligatures w14:val="standardContextual"/>
            </w:rPr>
          </w:pPr>
          <w:del w:id="264" w:author="Andrew Instone-Cowie" w:date="2025-05-07T12:19:00Z" w16du:dateUtc="2025-05-07T11:19:00Z">
            <w:r w:rsidRPr="001673E4" w:rsidDel="001673E4">
              <w:rPr>
                <w:noProof/>
                <w:rPrChange w:id="265" w:author="Andrew Instone-Cowie" w:date="2025-05-07T12:19:00Z" w16du:dateUtc="2025-05-07T11:19:00Z">
                  <w:rPr>
                    <w:rStyle w:val="Hyperlink"/>
                    <w:noProof/>
                  </w:rPr>
                </w:rPrChange>
              </w:rPr>
              <w:delText>Parts List</w:delText>
            </w:r>
            <w:r w:rsidDel="001673E4">
              <w:rPr>
                <w:noProof/>
                <w:webHidden/>
              </w:rPr>
              <w:tab/>
            </w:r>
            <w:r w:rsidR="00987E49" w:rsidDel="001673E4">
              <w:rPr>
                <w:noProof/>
                <w:webHidden/>
              </w:rPr>
              <w:delText>14</w:delText>
            </w:r>
          </w:del>
        </w:p>
        <w:p w14:paraId="64F2EBCF" w14:textId="106990F2" w:rsidR="008A112E" w:rsidDel="001673E4" w:rsidRDefault="008A112E">
          <w:pPr>
            <w:pStyle w:val="TOC3"/>
            <w:tabs>
              <w:tab w:val="right" w:leader="dot" w:pos="9016"/>
            </w:tabs>
            <w:rPr>
              <w:del w:id="266" w:author="Andrew Instone-Cowie" w:date="2025-05-07T12:19:00Z" w16du:dateUtc="2025-05-07T11:19:00Z"/>
              <w:noProof/>
              <w:kern w:val="2"/>
              <w:sz w:val="24"/>
              <w:szCs w:val="24"/>
              <w:lang w:val="en-GB" w:eastAsia="en-GB"/>
              <w14:ligatures w14:val="standardContextual"/>
            </w:rPr>
          </w:pPr>
          <w:del w:id="267" w:author="Andrew Instone-Cowie" w:date="2025-05-07T12:19:00Z" w16du:dateUtc="2025-05-07T11:19:00Z">
            <w:r w:rsidRPr="001673E4" w:rsidDel="001673E4">
              <w:rPr>
                <w:noProof/>
                <w:rPrChange w:id="268" w:author="Andrew Instone-Cowie" w:date="2025-05-07T12:19:00Z" w16du:dateUtc="2025-05-07T11:19:00Z">
                  <w:rPr>
                    <w:rStyle w:val="Hyperlink"/>
                    <w:noProof/>
                  </w:rPr>
                </w:rPrChange>
              </w:rPr>
              <w:delText>Schematic</w:delText>
            </w:r>
            <w:r w:rsidDel="001673E4">
              <w:rPr>
                <w:noProof/>
                <w:webHidden/>
              </w:rPr>
              <w:tab/>
            </w:r>
            <w:r w:rsidR="00987E49" w:rsidDel="001673E4">
              <w:rPr>
                <w:noProof/>
                <w:webHidden/>
              </w:rPr>
              <w:delText>15</w:delText>
            </w:r>
          </w:del>
        </w:p>
        <w:p w14:paraId="564D5198" w14:textId="598CC2FE" w:rsidR="008A112E" w:rsidDel="001673E4" w:rsidRDefault="008A112E">
          <w:pPr>
            <w:pStyle w:val="TOC3"/>
            <w:tabs>
              <w:tab w:val="right" w:leader="dot" w:pos="9016"/>
            </w:tabs>
            <w:rPr>
              <w:del w:id="269" w:author="Andrew Instone-Cowie" w:date="2025-05-07T12:19:00Z" w16du:dateUtc="2025-05-07T11:19:00Z"/>
              <w:noProof/>
              <w:kern w:val="2"/>
              <w:sz w:val="24"/>
              <w:szCs w:val="24"/>
              <w:lang w:val="en-GB" w:eastAsia="en-GB"/>
              <w14:ligatures w14:val="standardContextual"/>
            </w:rPr>
          </w:pPr>
          <w:del w:id="270" w:author="Andrew Instone-Cowie" w:date="2025-05-07T12:19:00Z" w16du:dateUtc="2025-05-07T11:19:00Z">
            <w:r w:rsidRPr="001673E4" w:rsidDel="001673E4">
              <w:rPr>
                <w:noProof/>
                <w:rPrChange w:id="271" w:author="Andrew Instone-Cowie" w:date="2025-05-07T12:19:00Z" w16du:dateUtc="2025-05-07T11:19:00Z">
                  <w:rPr>
                    <w:rStyle w:val="Hyperlink"/>
                    <w:noProof/>
                  </w:rPr>
                </w:rPrChange>
              </w:rPr>
              <w:delText>Parts</w:delText>
            </w:r>
            <w:r w:rsidDel="001673E4">
              <w:rPr>
                <w:noProof/>
                <w:webHidden/>
              </w:rPr>
              <w:tab/>
            </w:r>
            <w:r w:rsidR="00987E49" w:rsidDel="001673E4">
              <w:rPr>
                <w:noProof/>
                <w:webHidden/>
              </w:rPr>
              <w:delText>16</w:delText>
            </w:r>
          </w:del>
        </w:p>
        <w:p w14:paraId="6F40158C" w14:textId="467A75BE" w:rsidR="008A112E" w:rsidDel="001673E4" w:rsidRDefault="008A112E">
          <w:pPr>
            <w:pStyle w:val="TOC3"/>
            <w:tabs>
              <w:tab w:val="right" w:leader="dot" w:pos="9016"/>
            </w:tabs>
            <w:rPr>
              <w:del w:id="272" w:author="Andrew Instone-Cowie" w:date="2025-05-07T12:19:00Z" w16du:dateUtc="2025-05-07T11:19:00Z"/>
              <w:noProof/>
              <w:kern w:val="2"/>
              <w:sz w:val="24"/>
              <w:szCs w:val="24"/>
              <w:lang w:val="en-GB" w:eastAsia="en-GB"/>
              <w14:ligatures w14:val="standardContextual"/>
            </w:rPr>
          </w:pPr>
          <w:del w:id="273" w:author="Andrew Instone-Cowie" w:date="2025-05-07T12:19:00Z" w16du:dateUtc="2025-05-07T11:19:00Z">
            <w:r w:rsidRPr="001673E4" w:rsidDel="001673E4">
              <w:rPr>
                <w:noProof/>
                <w:rPrChange w:id="274" w:author="Andrew Instone-Cowie" w:date="2025-05-07T12:19:00Z" w16du:dateUtc="2025-05-07T11:19:00Z">
                  <w:rPr>
                    <w:rStyle w:val="Hyperlink"/>
                    <w:noProof/>
                  </w:rPr>
                </w:rPrChange>
              </w:rPr>
              <w:delText>PCB Layout</w:delText>
            </w:r>
            <w:r w:rsidDel="001673E4">
              <w:rPr>
                <w:noProof/>
                <w:webHidden/>
              </w:rPr>
              <w:tab/>
            </w:r>
            <w:r w:rsidR="00987E49" w:rsidDel="001673E4">
              <w:rPr>
                <w:noProof/>
                <w:webHidden/>
              </w:rPr>
              <w:delText>16</w:delText>
            </w:r>
          </w:del>
        </w:p>
        <w:p w14:paraId="08879A31" w14:textId="7F8A880F" w:rsidR="008A112E" w:rsidDel="001673E4" w:rsidRDefault="008A112E">
          <w:pPr>
            <w:pStyle w:val="TOC3"/>
            <w:tabs>
              <w:tab w:val="right" w:leader="dot" w:pos="9016"/>
            </w:tabs>
            <w:rPr>
              <w:del w:id="275" w:author="Andrew Instone-Cowie" w:date="2025-05-07T12:19:00Z" w16du:dateUtc="2025-05-07T11:19:00Z"/>
              <w:noProof/>
              <w:kern w:val="2"/>
              <w:sz w:val="24"/>
              <w:szCs w:val="24"/>
              <w:lang w:val="en-GB" w:eastAsia="en-GB"/>
              <w14:ligatures w14:val="standardContextual"/>
            </w:rPr>
          </w:pPr>
          <w:del w:id="276" w:author="Andrew Instone-Cowie" w:date="2025-05-07T12:19:00Z" w16du:dateUtc="2025-05-07T11:19:00Z">
            <w:r w:rsidRPr="001673E4" w:rsidDel="001673E4">
              <w:rPr>
                <w:noProof/>
                <w:rPrChange w:id="277" w:author="Andrew Instone-Cowie" w:date="2025-05-07T12:19:00Z" w16du:dateUtc="2025-05-07T11:19:00Z">
                  <w:rPr>
                    <w:rStyle w:val="Hyperlink"/>
                    <w:noProof/>
                  </w:rPr>
                </w:rPrChange>
              </w:rPr>
              <w:delText>Construction</w:delText>
            </w:r>
            <w:r w:rsidDel="001673E4">
              <w:rPr>
                <w:noProof/>
                <w:webHidden/>
              </w:rPr>
              <w:tab/>
            </w:r>
            <w:r w:rsidR="00987E49" w:rsidDel="001673E4">
              <w:rPr>
                <w:noProof/>
                <w:webHidden/>
              </w:rPr>
              <w:delText>17</w:delText>
            </w:r>
          </w:del>
        </w:p>
        <w:p w14:paraId="553306DE" w14:textId="638C4FB6" w:rsidR="008A112E" w:rsidDel="001673E4" w:rsidRDefault="008A112E">
          <w:pPr>
            <w:pStyle w:val="TOC3"/>
            <w:tabs>
              <w:tab w:val="right" w:leader="dot" w:pos="9016"/>
            </w:tabs>
            <w:rPr>
              <w:del w:id="278" w:author="Andrew Instone-Cowie" w:date="2025-05-07T12:19:00Z" w16du:dateUtc="2025-05-07T11:19:00Z"/>
              <w:noProof/>
              <w:kern w:val="2"/>
              <w:sz w:val="24"/>
              <w:szCs w:val="24"/>
              <w:lang w:val="en-GB" w:eastAsia="en-GB"/>
              <w14:ligatures w14:val="standardContextual"/>
            </w:rPr>
          </w:pPr>
          <w:del w:id="279" w:author="Andrew Instone-Cowie" w:date="2025-05-07T12:19:00Z" w16du:dateUtc="2025-05-07T11:19:00Z">
            <w:r w:rsidRPr="001673E4" w:rsidDel="001673E4">
              <w:rPr>
                <w:noProof/>
                <w:rPrChange w:id="280" w:author="Andrew Instone-Cowie" w:date="2025-05-07T12:19:00Z" w16du:dateUtc="2025-05-07T11:19:00Z">
                  <w:rPr>
                    <w:rStyle w:val="Hyperlink"/>
                    <w:noProof/>
                  </w:rPr>
                </w:rPrChange>
              </w:rPr>
              <w:delText>Enclosure</w:delText>
            </w:r>
            <w:r w:rsidDel="001673E4">
              <w:rPr>
                <w:noProof/>
                <w:webHidden/>
              </w:rPr>
              <w:tab/>
            </w:r>
            <w:r w:rsidR="00987E49" w:rsidDel="001673E4">
              <w:rPr>
                <w:noProof/>
                <w:webHidden/>
              </w:rPr>
              <w:delText>17</w:delText>
            </w:r>
          </w:del>
        </w:p>
        <w:p w14:paraId="219B4DEA" w14:textId="14A6C62C" w:rsidR="008A112E" w:rsidDel="001673E4" w:rsidRDefault="008A112E">
          <w:pPr>
            <w:pStyle w:val="TOC2"/>
            <w:tabs>
              <w:tab w:val="right" w:leader="dot" w:pos="9016"/>
            </w:tabs>
            <w:rPr>
              <w:del w:id="281" w:author="Andrew Instone-Cowie" w:date="2025-05-07T12:19:00Z" w16du:dateUtc="2025-05-07T11:19:00Z"/>
              <w:rFonts w:eastAsiaTheme="minorEastAsia"/>
              <w:noProof/>
              <w:kern w:val="2"/>
              <w:sz w:val="24"/>
              <w:szCs w:val="24"/>
              <w:lang w:eastAsia="en-GB"/>
              <w14:ligatures w14:val="standardContextual"/>
            </w:rPr>
          </w:pPr>
          <w:del w:id="282" w:author="Andrew Instone-Cowie" w:date="2025-05-07T12:19:00Z" w16du:dateUtc="2025-05-07T11:19:00Z">
            <w:r w:rsidRPr="001673E4" w:rsidDel="001673E4">
              <w:rPr>
                <w:noProof/>
                <w:rPrChange w:id="283" w:author="Andrew Instone-Cowie" w:date="2025-05-07T12:19:00Z" w16du:dateUtc="2025-05-07T11:19:00Z">
                  <w:rPr>
                    <w:rStyle w:val="Hyperlink"/>
                    <w:noProof/>
                  </w:rPr>
                </w:rPrChange>
              </w:rPr>
              <w:delText>Basic Serial Splitter Module – Master Board</w:delText>
            </w:r>
            <w:r w:rsidDel="001673E4">
              <w:rPr>
                <w:noProof/>
                <w:webHidden/>
              </w:rPr>
              <w:tab/>
            </w:r>
            <w:r w:rsidR="00987E49" w:rsidDel="001673E4">
              <w:rPr>
                <w:noProof/>
                <w:webHidden/>
              </w:rPr>
              <w:delText>18</w:delText>
            </w:r>
          </w:del>
        </w:p>
        <w:p w14:paraId="5E08C6A0" w14:textId="281C397C" w:rsidR="008A112E" w:rsidDel="001673E4" w:rsidRDefault="008A112E">
          <w:pPr>
            <w:pStyle w:val="TOC3"/>
            <w:tabs>
              <w:tab w:val="right" w:leader="dot" w:pos="9016"/>
            </w:tabs>
            <w:rPr>
              <w:del w:id="284" w:author="Andrew Instone-Cowie" w:date="2025-05-07T12:19:00Z" w16du:dateUtc="2025-05-07T11:19:00Z"/>
              <w:noProof/>
              <w:kern w:val="2"/>
              <w:sz w:val="24"/>
              <w:szCs w:val="24"/>
              <w:lang w:val="en-GB" w:eastAsia="en-GB"/>
              <w14:ligatures w14:val="standardContextual"/>
            </w:rPr>
          </w:pPr>
          <w:del w:id="285" w:author="Andrew Instone-Cowie" w:date="2025-05-07T12:19:00Z" w16du:dateUtc="2025-05-07T11:19:00Z">
            <w:r w:rsidRPr="001673E4" w:rsidDel="001673E4">
              <w:rPr>
                <w:noProof/>
                <w:rPrChange w:id="286" w:author="Andrew Instone-Cowie" w:date="2025-05-07T12:19:00Z" w16du:dateUtc="2025-05-07T11:19:00Z">
                  <w:rPr>
                    <w:rStyle w:val="Hyperlink"/>
                    <w:noProof/>
                  </w:rPr>
                </w:rPrChange>
              </w:rPr>
              <w:delText>Parts List</w:delText>
            </w:r>
            <w:r w:rsidDel="001673E4">
              <w:rPr>
                <w:noProof/>
                <w:webHidden/>
              </w:rPr>
              <w:tab/>
            </w:r>
            <w:r w:rsidR="00987E49" w:rsidDel="001673E4">
              <w:rPr>
                <w:noProof/>
                <w:webHidden/>
              </w:rPr>
              <w:delText>18</w:delText>
            </w:r>
          </w:del>
        </w:p>
        <w:p w14:paraId="11B8BFF2" w14:textId="0DDE0BB6" w:rsidR="008A112E" w:rsidDel="001673E4" w:rsidRDefault="008A112E">
          <w:pPr>
            <w:pStyle w:val="TOC3"/>
            <w:tabs>
              <w:tab w:val="right" w:leader="dot" w:pos="9016"/>
            </w:tabs>
            <w:rPr>
              <w:del w:id="287" w:author="Andrew Instone-Cowie" w:date="2025-05-07T12:19:00Z" w16du:dateUtc="2025-05-07T11:19:00Z"/>
              <w:noProof/>
              <w:kern w:val="2"/>
              <w:sz w:val="24"/>
              <w:szCs w:val="24"/>
              <w:lang w:val="en-GB" w:eastAsia="en-GB"/>
              <w14:ligatures w14:val="standardContextual"/>
            </w:rPr>
          </w:pPr>
          <w:del w:id="288" w:author="Andrew Instone-Cowie" w:date="2025-05-07T12:19:00Z" w16du:dateUtc="2025-05-07T11:19:00Z">
            <w:r w:rsidRPr="001673E4" w:rsidDel="001673E4">
              <w:rPr>
                <w:noProof/>
                <w:rPrChange w:id="289" w:author="Andrew Instone-Cowie" w:date="2025-05-07T12:19:00Z" w16du:dateUtc="2025-05-07T11:19:00Z">
                  <w:rPr>
                    <w:rStyle w:val="Hyperlink"/>
                    <w:noProof/>
                  </w:rPr>
                </w:rPrChange>
              </w:rPr>
              <w:delText>Schematic</w:delText>
            </w:r>
            <w:r w:rsidDel="001673E4">
              <w:rPr>
                <w:noProof/>
                <w:webHidden/>
              </w:rPr>
              <w:tab/>
            </w:r>
            <w:r w:rsidR="00987E49" w:rsidDel="001673E4">
              <w:rPr>
                <w:noProof/>
                <w:webHidden/>
              </w:rPr>
              <w:delText>19</w:delText>
            </w:r>
          </w:del>
        </w:p>
        <w:p w14:paraId="77A855E4" w14:textId="1D159971" w:rsidR="008A112E" w:rsidDel="001673E4" w:rsidRDefault="008A112E">
          <w:pPr>
            <w:pStyle w:val="TOC3"/>
            <w:tabs>
              <w:tab w:val="right" w:leader="dot" w:pos="9016"/>
            </w:tabs>
            <w:rPr>
              <w:del w:id="290" w:author="Andrew Instone-Cowie" w:date="2025-05-07T12:19:00Z" w16du:dateUtc="2025-05-07T11:19:00Z"/>
              <w:noProof/>
              <w:kern w:val="2"/>
              <w:sz w:val="24"/>
              <w:szCs w:val="24"/>
              <w:lang w:val="en-GB" w:eastAsia="en-GB"/>
              <w14:ligatures w14:val="standardContextual"/>
            </w:rPr>
          </w:pPr>
          <w:del w:id="291" w:author="Andrew Instone-Cowie" w:date="2025-05-07T12:19:00Z" w16du:dateUtc="2025-05-07T11:19:00Z">
            <w:r w:rsidRPr="001673E4" w:rsidDel="001673E4">
              <w:rPr>
                <w:noProof/>
                <w:rPrChange w:id="292" w:author="Andrew Instone-Cowie" w:date="2025-05-07T12:19:00Z" w16du:dateUtc="2025-05-07T11:19:00Z">
                  <w:rPr>
                    <w:rStyle w:val="Hyperlink"/>
                    <w:noProof/>
                  </w:rPr>
                </w:rPrChange>
              </w:rPr>
              <w:delText>Parts</w:delText>
            </w:r>
            <w:r w:rsidDel="001673E4">
              <w:rPr>
                <w:noProof/>
                <w:webHidden/>
              </w:rPr>
              <w:tab/>
            </w:r>
            <w:r w:rsidR="00987E49" w:rsidDel="001673E4">
              <w:rPr>
                <w:noProof/>
                <w:webHidden/>
              </w:rPr>
              <w:delText>20</w:delText>
            </w:r>
          </w:del>
        </w:p>
        <w:p w14:paraId="0FF407C3" w14:textId="398C10FD" w:rsidR="008A112E" w:rsidDel="001673E4" w:rsidRDefault="008A112E">
          <w:pPr>
            <w:pStyle w:val="TOC3"/>
            <w:tabs>
              <w:tab w:val="right" w:leader="dot" w:pos="9016"/>
            </w:tabs>
            <w:rPr>
              <w:del w:id="293" w:author="Andrew Instone-Cowie" w:date="2025-05-07T12:19:00Z" w16du:dateUtc="2025-05-07T11:19:00Z"/>
              <w:noProof/>
              <w:kern w:val="2"/>
              <w:sz w:val="24"/>
              <w:szCs w:val="24"/>
              <w:lang w:val="en-GB" w:eastAsia="en-GB"/>
              <w14:ligatures w14:val="standardContextual"/>
            </w:rPr>
          </w:pPr>
          <w:del w:id="294" w:author="Andrew Instone-Cowie" w:date="2025-05-07T12:19:00Z" w16du:dateUtc="2025-05-07T11:19:00Z">
            <w:r w:rsidRPr="001673E4" w:rsidDel="001673E4">
              <w:rPr>
                <w:noProof/>
                <w:rPrChange w:id="295" w:author="Andrew Instone-Cowie" w:date="2025-05-07T12:19:00Z" w16du:dateUtc="2025-05-07T11:19:00Z">
                  <w:rPr>
                    <w:rStyle w:val="Hyperlink"/>
                    <w:noProof/>
                  </w:rPr>
                </w:rPrChange>
              </w:rPr>
              <w:delText>PCB Layout</w:delText>
            </w:r>
            <w:r w:rsidDel="001673E4">
              <w:rPr>
                <w:noProof/>
                <w:webHidden/>
              </w:rPr>
              <w:tab/>
            </w:r>
          </w:del>
          <w:del w:id="296" w:author="Andrew Instone-Cowie" w:date="2025-05-07T12:02:00Z" w16du:dateUtc="2025-05-07T11:02:00Z">
            <w:r w:rsidR="002561BD" w:rsidDel="00147A9A">
              <w:rPr>
                <w:noProof/>
                <w:webHidden/>
              </w:rPr>
              <w:delText>21</w:delText>
            </w:r>
          </w:del>
        </w:p>
        <w:p w14:paraId="1FDA881A" w14:textId="70AD49B3" w:rsidR="008A112E" w:rsidDel="001673E4" w:rsidRDefault="008A112E">
          <w:pPr>
            <w:pStyle w:val="TOC3"/>
            <w:tabs>
              <w:tab w:val="right" w:leader="dot" w:pos="9016"/>
            </w:tabs>
            <w:rPr>
              <w:del w:id="297" w:author="Andrew Instone-Cowie" w:date="2025-05-07T12:19:00Z" w16du:dateUtc="2025-05-07T11:19:00Z"/>
              <w:noProof/>
              <w:kern w:val="2"/>
              <w:sz w:val="24"/>
              <w:szCs w:val="24"/>
              <w:lang w:val="en-GB" w:eastAsia="en-GB"/>
              <w14:ligatures w14:val="standardContextual"/>
            </w:rPr>
          </w:pPr>
          <w:del w:id="298" w:author="Andrew Instone-Cowie" w:date="2025-05-07T12:19:00Z" w16du:dateUtc="2025-05-07T11:19:00Z">
            <w:r w:rsidRPr="001673E4" w:rsidDel="001673E4">
              <w:rPr>
                <w:noProof/>
                <w:rPrChange w:id="299" w:author="Andrew Instone-Cowie" w:date="2025-05-07T12:19:00Z" w16du:dateUtc="2025-05-07T11:19:00Z">
                  <w:rPr>
                    <w:rStyle w:val="Hyperlink"/>
                    <w:noProof/>
                  </w:rPr>
                </w:rPrChange>
              </w:rPr>
              <w:delText>Construction</w:delText>
            </w:r>
            <w:r w:rsidDel="001673E4">
              <w:rPr>
                <w:noProof/>
                <w:webHidden/>
              </w:rPr>
              <w:tab/>
            </w:r>
            <w:r w:rsidR="00987E49" w:rsidDel="001673E4">
              <w:rPr>
                <w:noProof/>
                <w:webHidden/>
              </w:rPr>
              <w:delText>21</w:delText>
            </w:r>
          </w:del>
        </w:p>
        <w:p w14:paraId="1DA41322" w14:textId="4D749459" w:rsidR="008A112E" w:rsidDel="001673E4" w:rsidRDefault="008A112E">
          <w:pPr>
            <w:pStyle w:val="TOC2"/>
            <w:tabs>
              <w:tab w:val="right" w:leader="dot" w:pos="9016"/>
            </w:tabs>
            <w:rPr>
              <w:del w:id="300" w:author="Andrew Instone-Cowie" w:date="2025-05-07T12:19:00Z" w16du:dateUtc="2025-05-07T11:19:00Z"/>
              <w:rFonts w:eastAsiaTheme="minorEastAsia"/>
              <w:noProof/>
              <w:kern w:val="2"/>
              <w:sz w:val="24"/>
              <w:szCs w:val="24"/>
              <w:lang w:eastAsia="en-GB"/>
              <w14:ligatures w14:val="standardContextual"/>
            </w:rPr>
          </w:pPr>
          <w:del w:id="301" w:author="Andrew Instone-Cowie" w:date="2025-05-07T12:19:00Z" w16du:dateUtc="2025-05-07T11:19:00Z">
            <w:r w:rsidRPr="001673E4" w:rsidDel="001673E4">
              <w:rPr>
                <w:noProof/>
                <w:rPrChange w:id="302" w:author="Andrew Instone-Cowie" w:date="2025-05-07T12:19:00Z" w16du:dateUtc="2025-05-07T11:19:00Z">
                  <w:rPr>
                    <w:rStyle w:val="Hyperlink"/>
                    <w:noProof/>
                  </w:rPr>
                </w:rPrChange>
              </w:rPr>
              <w:delText>Basic Serial Splitter Module – Expander Board</w:delText>
            </w:r>
            <w:r w:rsidDel="001673E4">
              <w:rPr>
                <w:noProof/>
                <w:webHidden/>
              </w:rPr>
              <w:tab/>
            </w:r>
          </w:del>
          <w:del w:id="303" w:author="Andrew Instone-Cowie" w:date="2025-05-07T12:02:00Z" w16du:dateUtc="2025-05-07T11:02:00Z">
            <w:r w:rsidR="002561BD" w:rsidDel="00147A9A">
              <w:rPr>
                <w:noProof/>
                <w:webHidden/>
              </w:rPr>
              <w:delText>24</w:delText>
            </w:r>
          </w:del>
        </w:p>
        <w:p w14:paraId="3A7EAFFB" w14:textId="0C6BFD64" w:rsidR="008A112E" w:rsidDel="001673E4" w:rsidRDefault="008A112E">
          <w:pPr>
            <w:pStyle w:val="TOC3"/>
            <w:tabs>
              <w:tab w:val="right" w:leader="dot" w:pos="9016"/>
            </w:tabs>
            <w:rPr>
              <w:del w:id="304" w:author="Andrew Instone-Cowie" w:date="2025-05-07T12:19:00Z" w16du:dateUtc="2025-05-07T11:19:00Z"/>
              <w:noProof/>
              <w:kern w:val="2"/>
              <w:sz w:val="24"/>
              <w:szCs w:val="24"/>
              <w:lang w:val="en-GB" w:eastAsia="en-GB"/>
              <w14:ligatures w14:val="standardContextual"/>
            </w:rPr>
          </w:pPr>
          <w:del w:id="305" w:author="Andrew Instone-Cowie" w:date="2025-05-07T12:19:00Z" w16du:dateUtc="2025-05-07T11:19:00Z">
            <w:r w:rsidRPr="001673E4" w:rsidDel="001673E4">
              <w:rPr>
                <w:noProof/>
                <w:rPrChange w:id="306" w:author="Andrew Instone-Cowie" w:date="2025-05-07T12:19:00Z" w16du:dateUtc="2025-05-07T11:19:00Z">
                  <w:rPr>
                    <w:rStyle w:val="Hyperlink"/>
                    <w:noProof/>
                  </w:rPr>
                </w:rPrChange>
              </w:rPr>
              <w:delText>Parts List</w:delText>
            </w:r>
            <w:r w:rsidDel="001673E4">
              <w:rPr>
                <w:noProof/>
                <w:webHidden/>
              </w:rPr>
              <w:tab/>
            </w:r>
          </w:del>
          <w:del w:id="307" w:author="Andrew Instone-Cowie" w:date="2025-05-07T12:02:00Z" w16du:dateUtc="2025-05-07T11:02:00Z">
            <w:r w:rsidR="002561BD" w:rsidDel="00147A9A">
              <w:rPr>
                <w:noProof/>
                <w:webHidden/>
              </w:rPr>
              <w:delText>24</w:delText>
            </w:r>
          </w:del>
        </w:p>
        <w:p w14:paraId="2932059B" w14:textId="25E49DC0" w:rsidR="008A112E" w:rsidDel="001673E4" w:rsidRDefault="008A112E">
          <w:pPr>
            <w:pStyle w:val="TOC3"/>
            <w:tabs>
              <w:tab w:val="right" w:leader="dot" w:pos="9016"/>
            </w:tabs>
            <w:rPr>
              <w:del w:id="308" w:author="Andrew Instone-Cowie" w:date="2025-05-07T12:19:00Z" w16du:dateUtc="2025-05-07T11:19:00Z"/>
              <w:noProof/>
              <w:kern w:val="2"/>
              <w:sz w:val="24"/>
              <w:szCs w:val="24"/>
              <w:lang w:val="en-GB" w:eastAsia="en-GB"/>
              <w14:ligatures w14:val="standardContextual"/>
            </w:rPr>
          </w:pPr>
          <w:del w:id="309" w:author="Andrew Instone-Cowie" w:date="2025-05-07T12:19:00Z" w16du:dateUtc="2025-05-07T11:19:00Z">
            <w:r w:rsidRPr="001673E4" w:rsidDel="001673E4">
              <w:rPr>
                <w:noProof/>
                <w:rPrChange w:id="310" w:author="Andrew Instone-Cowie" w:date="2025-05-07T12:19:00Z" w16du:dateUtc="2025-05-07T11:19:00Z">
                  <w:rPr>
                    <w:rStyle w:val="Hyperlink"/>
                    <w:noProof/>
                  </w:rPr>
                </w:rPrChange>
              </w:rPr>
              <w:delText>Parts</w:delText>
            </w:r>
            <w:r w:rsidDel="001673E4">
              <w:rPr>
                <w:noProof/>
                <w:webHidden/>
              </w:rPr>
              <w:tab/>
            </w:r>
          </w:del>
          <w:del w:id="311" w:author="Andrew Instone-Cowie" w:date="2025-05-07T12:02:00Z" w16du:dateUtc="2025-05-07T11:02:00Z">
            <w:r w:rsidR="002561BD" w:rsidDel="00147A9A">
              <w:rPr>
                <w:noProof/>
                <w:webHidden/>
              </w:rPr>
              <w:delText>25</w:delText>
            </w:r>
          </w:del>
        </w:p>
        <w:p w14:paraId="7F0DC17A" w14:textId="4E849FF9" w:rsidR="008A112E" w:rsidDel="001673E4" w:rsidRDefault="008A112E">
          <w:pPr>
            <w:pStyle w:val="TOC3"/>
            <w:tabs>
              <w:tab w:val="right" w:leader="dot" w:pos="9016"/>
            </w:tabs>
            <w:rPr>
              <w:del w:id="312" w:author="Andrew Instone-Cowie" w:date="2025-05-07T12:19:00Z" w16du:dateUtc="2025-05-07T11:19:00Z"/>
              <w:noProof/>
              <w:kern w:val="2"/>
              <w:sz w:val="24"/>
              <w:szCs w:val="24"/>
              <w:lang w:val="en-GB" w:eastAsia="en-GB"/>
              <w14:ligatures w14:val="standardContextual"/>
            </w:rPr>
          </w:pPr>
          <w:del w:id="313" w:author="Andrew Instone-Cowie" w:date="2025-05-07T12:19:00Z" w16du:dateUtc="2025-05-07T11:19:00Z">
            <w:r w:rsidRPr="001673E4" w:rsidDel="001673E4">
              <w:rPr>
                <w:noProof/>
                <w:rPrChange w:id="314" w:author="Andrew Instone-Cowie" w:date="2025-05-07T12:19:00Z" w16du:dateUtc="2025-05-07T11:19:00Z">
                  <w:rPr>
                    <w:rStyle w:val="Hyperlink"/>
                    <w:noProof/>
                  </w:rPr>
                </w:rPrChange>
              </w:rPr>
              <w:delText>Construction</w:delText>
            </w:r>
            <w:r w:rsidDel="001673E4">
              <w:rPr>
                <w:noProof/>
                <w:webHidden/>
              </w:rPr>
              <w:tab/>
            </w:r>
          </w:del>
          <w:del w:id="315" w:author="Andrew Instone-Cowie" w:date="2025-05-07T12:02:00Z" w16du:dateUtc="2025-05-07T11:02:00Z">
            <w:r w:rsidR="002561BD" w:rsidDel="00147A9A">
              <w:rPr>
                <w:noProof/>
                <w:webHidden/>
              </w:rPr>
              <w:delText>25</w:delText>
            </w:r>
          </w:del>
        </w:p>
        <w:p w14:paraId="4DC47209" w14:textId="50F9E966" w:rsidR="008A112E" w:rsidDel="001673E4" w:rsidRDefault="008A112E">
          <w:pPr>
            <w:pStyle w:val="TOC2"/>
            <w:tabs>
              <w:tab w:val="right" w:leader="dot" w:pos="9016"/>
            </w:tabs>
            <w:rPr>
              <w:del w:id="316" w:author="Andrew Instone-Cowie" w:date="2025-05-07T12:19:00Z" w16du:dateUtc="2025-05-07T11:19:00Z"/>
              <w:rFonts w:eastAsiaTheme="minorEastAsia"/>
              <w:noProof/>
              <w:kern w:val="2"/>
              <w:sz w:val="24"/>
              <w:szCs w:val="24"/>
              <w:lang w:eastAsia="en-GB"/>
              <w14:ligatures w14:val="standardContextual"/>
            </w:rPr>
          </w:pPr>
          <w:del w:id="317" w:author="Andrew Instone-Cowie" w:date="2025-05-07T12:19:00Z" w16du:dateUtc="2025-05-07T11:19:00Z">
            <w:r w:rsidRPr="001673E4" w:rsidDel="001673E4">
              <w:rPr>
                <w:noProof/>
                <w:rPrChange w:id="318" w:author="Andrew Instone-Cowie" w:date="2025-05-07T12:19:00Z" w16du:dateUtc="2025-05-07T11:19:00Z">
                  <w:rPr>
                    <w:rStyle w:val="Hyperlink"/>
                    <w:noProof/>
                  </w:rPr>
                </w:rPrChange>
              </w:rPr>
              <w:delText>Enclosures</w:delText>
            </w:r>
            <w:r w:rsidDel="001673E4">
              <w:rPr>
                <w:noProof/>
                <w:webHidden/>
              </w:rPr>
              <w:tab/>
            </w:r>
          </w:del>
          <w:del w:id="319" w:author="Andrew Instone-Cowie" w:date="2025-05-07T12:02:00Z" w16du:dateUtc="2025-05-07T11:02:00Z">
            <w:r w:rsidR="002561BD" w:rsidDel="00147A9A">
              <w:rPr>
                <w:noProof/>
                <w:webHidden/>
              </w:rPr>
              <w:delText>27</w:delText>
            </w:r>
          </w:del>
        </w:p>
        <w:p w14:paraId="0457A1E8" w14:textId="1E7BD502" w:rsidR="008A112E" w:rsidDel="001673E4" w:rsidRDefault="008A112E">
          <w:pPr>
            <w:pStyle w:val="TOC3"/>
            <w:tabs>
              <w:tab w:val="right" w:leader="dot" w:pos="9016"/>
            </w:tabs>
            <w:rPr>
              <w:del w:id="320" w:author="Andrew Instone-Cowie" w:date="2025-05-07T12:19:00Z" w16du:dateUtc="2025-05-07T11:19:00Z"/>
              <w:noProof/>
              <w:kern w:val="2"/>
              <w:sz w:val="24"/>
              <w:szCs w:val="24"/>
              <w:lang w:val="en-GB" w:eastAsia="en-GB"/>
              <w14:ligatures w14:val="standardContextual"/>
            </w:rPr>
          </w:pPr>
          <w:del w:id="321" w:author="Andrew Instone-Cowie" w:date="2025-05-07T12:19:00Z" w16du:dateUtc="2025-05-07T11:19:00Z">
            <w:r w:rsidRPr="001673E4" w:rsidDel="001673E4">
              <w:rPr>
                <w:noProof/>
                <w:rPrChange w:id="322" w:author="Andrew Instone-Cowie" w:date="2025-05-07T12:19:00Z" w16du:dateUtc="2025-05-07T11:19:00Z">
                  <w:rPr>
                    <w:rStyle w:val="Hyperlink"/>
                    <w:noProof/>
                  </w:rPr>
                </w:rPrChange>
              </w:rPr>
              <w:delText>Parts List</w:delText>
            </w:r>
            <w:r w:rsidDel="001673E4">
              <w:rPr>
                <w:noProof/>
                <w:webHidden/>
              </w:rPr>
              <w:tab/>
            </w:r>
          </w:del>
          <w:del w:id="323" w:author="Andrew Instone-Cowie" w:date="2025-05-07T12:02:00Z" w16du:dateUtc="2025-05-07T11:02:00Z">
            <w:r w:rsidR="002561BD" w:rsidDel="00147A9A">
              <w:rPr>
                <w:noProof/>
                <w:webHidden/>
              </w:rPr>
              <w:delText>27</w:delText>
            </w:r>
          </w:del>
        </w:p>
        <w:p w14:paraId="30EB0491" w14:textId="0FA7773C" w:rsidR="008A112E" w:rsidDel="001673E4" w:rsidRDefault="008A112E">
          <w:pPr>
            <w:pStyle w:val="TOC3"/>
            <w:tabs>
              <w:tab w:val="right" w:leader="dot" w:pos="9016"/>
            </w:tabs>
            <w:rPr>
              <w:del w:id="324" w:author="Andrew Instone-Cowie" w:date="2025-05-07T12:19:00Z" w16du:dateUtc="2025-05-07T11:19:00Z"/>
              <w:noProof/>
              <w:kern w:val="2"/>
              <w:sz w:val="24"/>
              <w:szCs w:val="24"/>
              <w:lang w:val="en-GB" w:eastAsia="en-GB"/>
              <w14:ligatures w14:val="standardContextual"/>
            </w:rPr>
          </w:pPr>
          <w:del w:id="325" w:author="Andrew Instone-Cowie" w:date="2025-05-07T12:19:00Z" w16du:dateUtc="2025-05-07T11:19:00Z">
            <w:r w:rsidRPr="001673E4" w:rsidDel="001673E4">
              <w:rPr>
                <w:noProof/>
                <w:rPrChange w:id="326" w:author="Andrew Instone-Cowie" w:date="2025-05-07T12:18:00Z" w16du:dateUtc="2025-05-07T11:18:00Z">
                  <w:rPr>
                    <w:rStyle w:val="Hyperlink"/>
                    <w:noProof/>
                  </w:rPr>
                </w:rPrChange>
              </w:rPr>
              <w:delText>Second PC Module Enclosure</w:delText>
            </w:r>
            <w:r w:rsidDel="001673E4">
              <w:rPr>
                <w:noProof/>
                <w:webHidden/>
              </w:rPr>
              <w:tab/>
            </w:r>
          </w:del>
          <w:del w:id="327" w:author="Andrew Instone-Cowie" w:date="2025-05-07T12:02:00Z" w16du:dateUtc="2025-05-07T11:02:00Z">
            <w:r w:rsidR="002561BD" w:rsidDel="00147A9A">
              <w:rPr>
                <w:noProof/>
                <w:webHidden/>
              </w:rPr>
              <w:delText>28</w:delText>
            </w:r>
          </w:del>
        </w:p>
        <w:p w14:paraId="431B0CDC" w14:textId="2695F38B" w:rsidR="008A112E" w:rsidDel="001673E4" w:rsidRDefault="008A112E">
          <w:pPr>
            <w:pStyle w:val="TOC3"/>
            <w:tabs>
              <w:tab w:val="right" w:leader="dot" w:pos="9016"/>
            </w:tabs>
            <w:rPr>
              <w:del w:id="328" w:author="Andrew Instone-Cowie" w:date="2025-05-07T12:19:00Z" w16du:dateUtc="2025-05-07T11:19:00Z"/>
              <w:noProof/>
              <w:kern w:val="2"/>
              <w:sz w:val="24"/>
              <w:szCs w:val="24"/>
              <w:lang w:val="en-GB" w:eastAsia="en-GB"/>
              <w14:ligatures w14:val="standardContextual"/>
            </w:rPr>
          </w:pPr>
          <w:del w:id="329" w:author="Andrew Instone-Cowie" w:date="2025-05-07T12:19:00Z" w16du:dateUtc="2025-05-07T11:19:00Z">
            <w:r w:rsidRPr="001673E4" w:rsidDel="001673E4">
              <w:rPr>
                <w:noProof/>
                <w:rPrChange w:id="330" w:author="Andrew Instone-Cowie" w:date="2025-05-07T12:18:00Z" w16du:dateUtc="2025-05-07T11:18:00Z">
                  <w:rPr>
                    <w:rStyle w:val="Hyperlink"/>
                    <w:noProof/>
                  </w:rPr>
                </w:rPrChange>
              </w:rPr>
              <w:delText>D Sub Serial Connector Alternative Drilling</w:delText>
            </w:r>
            <w:r w:rsidDel="001673E4">
              <w:rPr>
                <w:noProof/>
                <w:webHidden/>
              </w:rPr>
              <w:tab/>
            </w:r>
          </w:del>
          <w:del w:id="331" w:author="Andrew Instone-Cowie" w:date="2025-05-07T12:02:00Z" w16du:dateUtc="2025-05-07T11:02:00Z">
            <w:r w:rsidR="002561BD" w:rsidDel="00147A9A">
              <w:rPr>
                <w:noProof/>
                <w:webHidden/>
              </w:rPr>
              <w:delText>29</w:delText>
            </w:r>
          </w:del>
        </w:p>
        <w:p w14:paraId="7FC93A1F" w14:textId="61ACDE8E" w:rsidR="008A112E" w:rsidDel="001673E4" w:rsidRDefault="008A112E">
          <w:pPr>
            <w:pStyle w:val="TOC3"/>
            <w:tabs>
              <w:tab w:val="right" w:leader="dot" w:pos="9016"/>
            </w:tabs>
            <w:rPr>
              <w:del w:id="332" w:author="Andrew Instone-Cowie" w:date="2025-05-07T12:19:00Z" w16du:dateUtc="2025-05-07T11:19:00Z"/>
              <w:noProof/>
              <w:kern w:val="2"/>
              <w:sz w:val="24"/>
              <w:szCs w:val="24"/>
              <w:lang w:val="en-GB" w:eastAsia="en-GB"/>
              <w14:ligatures w14:val="standardContextual"/>
            </w:rPr>
          </w:pPr>
          <w:del w:id="333" w:author="Andrew Instone-Cowie" w:date="2025-05-07T12:19:00Z" w16du:dateUtc="2025-05-07T11:19:00Z">
            <w:r w:rsidRPr="001673E4" w:rsidDel="001673E4">
              <w:rPr>
                <w:noProof/>
                <w:rPrChange w:id="334" w:author="Andrew Instone-Cowie" w:date="2025-05-07T12:18:00Z" w16du:dateUtc="2025-05-07T11:18:00Z">
                  <w:rPr>
                    <w:rStyle w:val="Hyperlink"/>
                    <w:noProof/>
                  </w:rPr>
                </w:rPrChange>
              </w:rPr>
              <w:delText>Basic Serial Splitter Enclosure</w:delText>
            </w:r>
            <w:r w:rsidDel="001673E4">
              <w:rPr>
                <w:noProof/>
                <w:webHidden/>
              </w:rPr>
              <w:tab/>
            </w:r>
          </w:del>
          <w:del w:id="335" w:author="Andrew Instone-Cowie" w:date="2025-05-07T12:02:00Z" w16du:dateUtc="2025-05-07T11:02:00Z">
            <w:r w:rsidR="002561BD" w:rsidDel="00147A9A">
              <w:rPr>
                <w:noProof/>
                <w:webHidden/>
              </w:rPr>
              <w:delText>30</w:delText>
            </w:r>
          </w:del>
        </w:p>
        <w:p w14:paraId="65C7AE2C" w14:textId="3FE2DD3B" w:rsidR="008A112E" w:rsidDel="001673E4" w:rsidRDefault="008A112E">
          <w:pPr>
            <w:pStyle w:val="TOC3"/>
            <w:tabs>
              <w:tab w:val="right" w:leader="dot" w:pos="9016"/>
            </w:tabs>
            <w:rPr>
              <w:del w:id="336" w:author="Andrew Instone-Cowie" w:date="2025-05-07T12:19:00Z" w16du:dateUtc="2025-05-07T11:19:00Z"/>
              <w:noProof/>
              <w:kern w:val="2"/>
              <w:sz w:val="24"/>
              <w:szCs w:val="24"/>
              <w:lang w:val="en-GB" w:eastAsia="en-GB"/>
              <w14:ligatures w14:val="standardContextual"/>
            </w:rPr>
          </w:pPr>
          <w:del w:id="337" w:author="Andrew Instone-Cowie" w:date="2025-05-07T12:19:00Z" w16du:dateUtc="2025-05-07T11:19:00Z">
            <w:r w:rsidRPr="001673E4" w:rsidDel="001673E4">
              <w:rPr>
                <w:noProof/>
                <w:rPrChange w:id="338" w:author="Andrew Instone-Cowie" w:date="2025-05-07T12:18:00Z" w16du:dateUtc="2025-05-07T11:18:00Z">
                  <w:rPr>
                    <w:rStyle w:val="Hyperlink"/>
                    <w:noProof/>
                  </w:rPr>
                </w:rPrChange>
              </w:rPr>
              <w:delText>PCB Mounting Hardware</w:delText>
            </w:r>
            <w:r w:rsidDel="001673E4">
              <w:rPr>
                <w:noProof/>
                <w:webHidden/>
              </w:rPr>
              <w:tab/>
            </w:r>
          </w:del>
          <w:del w:id="339" w:author="Andrew Instone-Cowie" w:date="2025-05-07T12:02:00Z" w16du:dateUtc="2025-05-07T11:02:00Z">
            <w:r w:rsidR="002561BD" w:rsidDel="00147A9A">
              <w:rPr>
                <w:noProof/>
                <w:webHidden/>
              </w:rPr>
              <w:delText>31</w:delText>
            </w:r>
          </w:del>
        </w:p>
        <w:p w14:paraId="3871B204" w14:textId="7D4DECA2" w:rsidR="008A112E" w:rsidDel="001673E4" w:rsidRDefault="008A112E">
          <w:pPr>
            <w:pStyle w:val="TOC2"/>
            <w:tabs>
              <w:tab w:val="right" w:leader="dot" w:pos="9016"/>
            </w:tabs>
            <w:rPr>
              <w:del w:id="340" w:author="Andrew Instone-Cowie" w:date="2025-05-07T12:19:00Z" w16du:dateUtc="2025-05-07T11:19:00Z"/>
              <w:rFonts w:eastAsiaTheme="minorEastAsia"/>
              <w:noProof/>
              <w:kern w:val="2"/>
              <w:sz w:val="24"/>
              <w:szCs w:val="24"/>
              <w:lang w:eastAsia="en-GB"/>
              <w14:ligatures w14:val="standardContextual"/>
            </w:rPr>
          </w:pPr>
          <w:del w:id="341" w:author="Andrew Instone-Cowie" w:date="2025-05-07T12:19:00Z" w16du:dateUtc="2025-05-07T11:19:00Z">
            <w:r w:rsidRPr="001673E4" w:rsidDel="001673E4">
              <w:rPr>
                <w:noProof/>
                <w:rPrChange w:id="342" w:author="Andrew Instone-Cowie" w:date="2025-05-07T12:18:00Z" w16du:dateUtc="2025-05-07T11:18:00Z">
                  <w:rPr>
                    <w:rStyle w:val="Hyperlink"/>
                    <w:noProof/>
                  </w:rPr>
                </w:rPrChange>
              </w:rPr>
              <w:delText>Completed Assemblies</w:delText>
            </w:r>
            <w:r w:rsidDel="001673E4">
              <w:rPr>
                <w:noProof/>
                <w:webHidden/>
              </w:rPr>
              <w:tab/>
            </w:r>
          </w:del>
          <w:del w:id="343" w:author="Andrew Instone-Cowie" w:date="2025-05-07T12:02:00Z" w16du:dateUtc="2025-05-07T11:02:00Z">
            <w:r w:rsidR="002561BD" w:rsidDel="00147A9A">
              <w:rPr>
                <w:noProof/>
                <w:webHidden/>
              </w:rPr>
              <w:delText>33</w:delText>
            </w:r>
          </w:del>
        </w:p>
        <w:p w14:paraId="7CC709BC" w14:textId="317BF8A4" w:rsidR="008A112E" w:rsidDel="001673E4" w:rsidRDefault="008A112E">
          <w:pPr>
            <w:pStyle w:val="TOC3"/>
            <w:tabs>
              <w:tab w:val="right" w:leader="dot" w:pos="9016"/>
            </w:tabs>
            <w:rPr>
              <w:del w:id="344" w:author="Andrew Instone-Cowie" w:date="2025-05-07T12:19:00Z" w16du:dateUtc="2025-05-07T11:19:00Z"/>
              <w:noProof/>
              <w:kern w:val="2"/>
              <w:sz w:val="24"/>
              <w:szCs w:val="24"/>
              <w:lang w:val="en-GB" w:eastAsia="en-GB"/>
              <w14:ligatures w14:val="standardContextual"/>
            </w:rPr>
          </w:pPr>
          <w:del w:id="345" w:author="Andrew Instone-Cowie" w:date="2025-05-07T12:19:00Z" w16du:dateUtc="2025-05-07T11:19:00Z">
            <w:r w:rsidRPr="001673E4" w:rsidDel="001673E4">
              <w:rPr>
                <w:noProof/>
                <w:rPrChange w:id="346" w:author="Andrew Instone-Cowie" w:date="2025-05-07T12:18:00Z" w16du:dateUtc="2025-05-07T11:18:00Z">
                  <w:rPr>
                    <w:rStyle w:val="Hyperlink"/>
                    <w:noProof/>
                  </w:rPr>
                </w:rPrChange>
              </w:rPr>
              <w:delText>Second PC Module</w:delText>
            </w:r>
            <w:r w:rsidDel="001673E4">
              <w:rPr>
                <w:noProof/>
                <w:webHidden/>
              </w:rPr>
              <w:tab/>
            </w:r>
          </w:del>
          <w:del w:id="347" w:author="Andrew Instone-Cowie" w:date="2025-05-07T12:02:00Z" w16du:dateUtc="2025-05-07T11:02:00Z">
            <w:r w:rsidR="002561BD" w:rsidDel="00147A9A">
              <w:rPr>
                <w:noProof/>
                <w:webHidden/>
              </w:rPr>
              <w:delText>33</w:delText>
            </w:r>
          </w:del>
        </w:p>
        <w:p w14:paraId="7ACD59AB" w14:textId="7BFE73BB" w:rsidR="008A112E" w:rsidDel="001673E4" w:rsidRDefault="008A112E">
          <w:pPr>
            <w:pStyle w:val="TOC3"/>
            <w:tabs>
              <w:tab w:val="right" w:leader="dot" w:pos="9016"/>
            </w:tabs>
            <w:rPr>
              <w:del w:id="348" w:author="Andrew Instone-Cowie" w:date="2025-05-07T12:19:00Z" w16du:dateUtc="2025-05-07T11:19:00Z"/>
              <w:noProof/>
              <w:kern w:val="2"/>
              <w:sz w:val="24"/>
              <w:szCs w:val="24"/>
              <w:lang w:val="en-GB" w:eastAsia="en-GB"/>
              <w14:ligatures w14:val="standardContextual"/>
            </w:rPr>
          </w:pPr>
          <w:del w:id="349" w:author="Andrew Instone-Cowie" w:date="2025-05-07T12:19:00Z" w16du:dateUtc="2025-05-07T11:19:00Z">
            <w:r w:rsidRPr="001673E4" w:rsidDel="001673E4">
              <w:rPr>
                <w:noProof/>
                <w:rPrChange w:id="350" w:author="Andrew Instone-Cowie" w:date="2025-05-07T12:18:00Z" w16du:dateUtc="2025-05-07T11:18:00Z">
                  <w:rPr>
                    <w:rStyle w:val="Hyperlink"/>
                    <w:noProof/>
                  </w:rPr>
                </w:rPrChange>
              </w:rPr>
              <w:delText>Basic Serial Splitter Module</w:delText>
            </w:r>
            <w:r w:rsidDel="001673E4">
              <w:rPr>
                <w:noProof/>
                <w:webHidden/>
              </w:rPr>
              <w:tab/>
            </w:r>
          </w:del>
          <w:del w:id="351" w:author="Andrew Instone-Cowie" w:date="2025-05-07T12:02:00Z" w16du:dateUtc="2025-05-07T11:02:00Z">
            <w:r w:rsidR="002561BD" w:rsidDel="00147A9A">
              <w:rPr>
                <w:noProof/>
                <w:webHidden/>
              </w:rPr>
              <w:delText>33</w:delText>
            </w:r>
          </w:del>
        </w:p>
        <w:p w14:paraId="32F5F660" w14:textId="6BAACA10" w:rsidR="008A112E" w:rsidDel="001673E4" w:rsidRDefault="008A112E">
          <w:pPr>
            <w:pStyle w:val="TOC2"/>
            <w:tabs>
              <w:tab w:val="right" w:leader="dot" w:pos="9016"/>
            </w:tabs>
            <w:rPr>
              <w:del w:id="352" w:author="Andrew Instone-Cowie" w:date="2025-05-07T12:19:00Z" w16du:dateUtc="2025-05-07T11:19:00Z"/>
              <w:rFonts w:eastAsiaTheme="minorEastAsia"/>
              <w:noProof/>
              <w:kern w:val="2"/>
              <w:sz w:val="24"/>
              <w:szCs w:val="24"/>
              <w:lang w:eastAsia="en-GB"/>
              <w14:ligatures w14:val="standardContextual"/>
            </w:rPr>
          </w:pPr>
          <w:del w:id="353" w:author="Andrew Instone-Cowie" w:date="2025-05-07T12:19:00Z" w16du:dateUtc="2025-05-07T11:19:00Z">
            <w:r w:rsidRPr="001673E4" w:rsidDel="001673E4">
              <w:rPr>
                <w:noProof/>
                <w:rPrChange w:id="354" w:author="Andrew Instone-Cowie" w:date="2025-05-07T12:18:00Z" w16du:dateUtc="2025-05-07T11:18:00Z">
                  <w:rPr>
                    <w:rStyle w:val="Hyperlink"/>
                    <w:noProof/>
                  </w:rPr>
                </w:rPrChange>
              </w:rPr>
              <w:delText>Cabling</w:delText>
            </w:r>
            <w:r w:rsidDel="001673E4">
              <w:rPr>
                <w:noProof/>
                <w:webHidden/>
              </w:rPr>
              <w:tab/>
            </w:r>
          </w:del>
          <w:del w:id="355" w:author="Andrew Instone-Cowie" w:date="2025-05-07T12:02:00Z" w16du:dateUtc="2025-05-07T11:02:00Z">
            <w:r w:rsidR="002561BD" w:rsidDel="00147A9A">
              <w:rPr>
                <w:noProof/>
                <w:webHidden/>
              </w:rPr>
              <w:delText>35</w:delText>
            </w:r>
          </w:del>
        </w:p>
        <w:p w14:paraId="20F98117" w14:textId="1216AED8" w:rsidR="008A112E" w:rsidDel="001673E4" w:rsidRDefault="008A112E">
          <w:pPr>
            <w:pStyle w:val="TOC3"/>
            <w:tabs>
              <w:tab w:val="right" w:leader="dot" w:pos="9016"/>
            </w:tabs>
            <w:rPr>
              <w:del w:id="356" w:author="Andrew Instone-Cowie" w:date="2025-05-07T12:19:00Z" w16du:dateUtc="2025-05-07T11:19:00Z"/>
              <w:noProof/>
              <w:kern w:val="2"/>
              <w:sz w:val="24"/>
              <w:szCs w:val="24"/>
              <w:lang w:val="en-GB" w:eastAsia="en-GB"/>
              <w14:ligatures w14:val="standardContextual"/>
            </w:rPr>
          </w:pPr>
          <w:del w:id="357" w:author="Andrew Instone-Cowie" w:date="2025-05-07T12:19:00Z" w16du:dateUtc="2025-05-07T11:19:00Z">
            <w:r w:rsidRPr="001673E4" w:rsidDel="001673E4">
              <w:rPr>
                <w:noProof/>
                <w:rPrChange w:id="358" w:author="Andrew Instone-Cowie" w:date="2025-05-07T12:18:00Z" w16du:dateUtc="2025-05-07T11:18:00Z">
                  <w:rPr>
                    <w:rStyle w:val="Hyperlink"/>
                    <w:noProof/>
                  </w:rPr>
                </w:rPrChange>
              </w:rPr>
              <w:delText>Second PC Module</w:delText>
            </w:r>
            <w:r w:rsidDel="001673E4">
              <w:rPr>
                <w:noProof/>
                <w:webHidden/>
              </w:rPr>
              <w:tab/>
            </w:r>
          </w:del>
          <w:del w:id="359" w:author="Andrew Instone-Cowie" w:date="2025-05-07T12:02:00Z" w16du:dateUtc="2025-05-07T11:02:00Z">
            <w:r w:rsidR="002561BD" w:rsidDel="00147A9A">
              <w:rPr>
                <w:noProof/>
                <w:webHidden/>
              </w:rPr>
              <w:delText>35</w:delText>
            </w:r>
          </w:del>
        </w:p>
        <w:p w14:paraId="1EDA1C62" w14:textId="0B3E3EA8" w:rsidR="008A112E" w:rsidDel="001673E4" w:rsidRDefault="008A112E">
          <w:pPr>
            <w:pStyle w:val="TOC3"/>
            <w:tabs>
              <w:tab w:val="right" w:leader="dot" w:pos="9016"/>
            </w:tabs>
            <w:rPr>
              <w:del w:id="360" w:author="Andrew Instone-Cowie" w:date="2025-05-07T12:19:00Z" w16du:dateUtc="2025-05-07T11:19:00Z"/>
              <w:noProof/>
              <w:kern w:val="2"/>
              <w:sz w:val="24"/>
              <w:szCs w:val="24"/>
              <w:lang w:val="en-GB" w:eastAsia="en-GB"/>
              <w14:ligatures w14:val="standardContextual"/>
            </w:rPr>
          </w:pPr>
          <w:del w:id="361" w:author="Andrew Instone-Cowie" w:date="2025-05-07T12:19:00Z" w16du:dateUtc="2025-05-07T11:19:00Z">
            <w:r w:rsidRPr="001673E4" w:rsidDel="001673E4">
              <w:rPr>
                <w:noProof/>
                <w:rPrChange w:id="362" w:author="Andrew Instone-Cowie" w:date="2025-05-07T12:18:00Z" w16du:dateUtc="2025-05-07T11:18:00Z">
                  <w:rPr>
                    <w:rStyle w:val="Hyperlink"/>
                    <w:noProof/>
                  </w:rPr>
                </w:rPrChange>
              </w:rPr>
              <w:delText>Basic Serial Splitter Module</w:delText>
            </w:r>
            <w:r w:rsidDel="001673E4">
              <w:rPr>
                <w:noProof/>
                <w:webHidden/>
              </w:rPr>
              <w:tab/>
            </w:r>
          </w:del>
          <w:del w:id="363" w:author="Andrew Instone-Cowie" w:date="2025-05-07T12:02:00Z" w16du:dateUtc="2025-05-07T11:02:00Z">
            <w:r w:rsidR="002561BD" w:rsidDel="00147A9A">
              <w:rPr>
                <w:noProof/>
                <w:webHidden/>
              </w:rPr>
              <w:delText>35</w:delText>
            </w:r>
          </w:del>
        </w:p>
        <w:p w14:paraId="307FAAF4" w14:textId="6DF6709F" w:rsidR="008A112E" w:rsidDel="001673E4" w:rsidRDefault="008A112E">
          <w:pPr>
            <w:pStyle w:val="TOC1"/>
            <w:tabs>
              <w:tab w:val="right" w:leader="dot" w:pos="9016"/>
            </w:tabs>
            <w:rPr>
              <w:del w:id="364" w:author="Andrew Instone-Cowie" w:date="2025-05-07T12:19:00Z" w16du:dateUtc="2025-05-07T11:19:00Z"/>
              <w:rFonts w:eastAsiaTheme="minorEastAsia"/>
              <w:noProof/>
              <w:kern w:val="2"/>
              <w:sz w:val="24"/>
              <w:szCs w:val="24"/>
              <w:lang w:eastAsia="en-GB"/>
              <w14:ligatures w14:val="standardContextual"/>
            </w:rPr>
          </w:pPr>
          <w:del w:id="365" w:author="Andrew Instone-Cowie" w:date="2025-05-07T12:19:00Z" w16du:dateUtc="2025-05-07T11:19:00Z">
            <w:r w:rsidRPr="001673E4" w:rsidDel="001673E4">
              <w:rPr>
                <w:noProof/>
                <w:rPrChange w:id="366" w:author="Andrew Instone-Cowie" w:date="2025-05-07T12:18:00Z" w16du:dateUtc="2025-05-07T11:18:00Z">
                  <w:rPr>
                    <w:rStyle w:val="Hyperlink"/>
                    <w:noProof/>
                  </w:rPr>
                </w:rPrChange>
              </w:rPr>
              <w:delText>Appendix: Older Interface Boards</w:delText>
            </w:r>
            <w:r w:rsidDel="001673E4">
              <w:rPr>
                <w:noProof/>
                <w:webHidden/>
              </w:rPr>
              <w:tab/>
            </w:r>
          </w:del>
          <w:del w:id="367" w:author="Andrew Instone-Cowie" w:date="2025-05-07T12:02:00Z" w16du:dateUtc="2025-05-07T11:02:00Z">
            <w:r w:rsidR="002561BD" w:rsidDel="00147A9A">
              <w:rPr>
                <w:noProof/>
                <w:webHidden/>
              </w:rPr>
              <w:delText>36</w:delText>
            </w:r>
          </w:del>
        </w:p>
        <w:p w14:paraId="2CCE13D4" w14:textId="224B6971" w:rsidR="008A112E" w:rsidDel="001673E4" w:rsidRDefault="008A112E">
          <w:pPr>
            <w:pStyle w:val="TOC1"/>
            <w:tabs>
              <w:tab w:val="right" w:leader="dot" w:pos="9016"/>
            </w:tabs>
            <w:rPr>
              <w:del w:id="368" w:author="Andrew Instone-Cowie" w:date="2025-05-07T12:19:00Z" w16du:dateUtc="2025-05-07T11:19:00Z"/>
              <w:rFonts w:eastAsiaTheme="minorEastAsia"/>
              <w:noProof/>
              <w:kern w:val="2"/>
              <w:sz w:val="24"/>
              <w:szCs w:val="24"/>
              <w:lang w:eastAsia="en-GB"/>
              <w14:ligatures w14:val="standardContextual"/>
            </w:rPr>
          </w:pPr>
          <w:del w:id="369" w:author="Andrew Instone-Cowie" w:date="2025-05-07T12:19:00Z" w16du:dateUtc="2025-05-07T11:19:00Z">
            <w:r w:rsidRPr="001673E4" w:rsidDel="001673E4">
              <w:rPr>
                <w:noProof/>
                <w:rPrChange w:id="370" w:author="Andrew Instone-Cowie" w:date="2025-05-07T12:18:00Z" w16du:dateUtc="2025-05-07T11:18:00Z">
                  <w:rPr>
                    <w:rStyle w:val="Hyperlink"/>
                    <w:noProof/>
                  </w:rPr>
                </w:rPrChange>
              </w:rPr>
              <w:delText>Appendix: Configuring the Interface</w:delText>
            </w:r>
            <w:r w:rsidDel="001673E4">
              <w:rPr>
                <w:noProof/>
                <w:webHidden/>
              </w:rPr>
              <w:tab/>
            </w:r>
          </w:del>
          <w:del w:id="371" w:author="Andrew Instone-Cowie" w:date="2025-05-07T12:02:00Z" w16du:dateUtc="2025-05-07T11:02:00Z">
            <w:r w:rsidR="002561BD" w:rsidDel="00147A9A">
              <w:rPr>
                <w:noProof/>
                <w:webHidden/>
              </w:rPr>
              <w:delText>37</w:delText>
            </w:r>
          </w:del>
        </w:p>
        <w:p w14:paraId="78DB86E7" w14:textId="4218DA42" w:rsidR="008A112E" w:rsidDel="001673E4" w:rsidRDefault="008A112E">
          <w:pPr>
            <w:pStyle w:val="TOC1"/>
            <w:tabs>
              <w:tab w:val="right" w:leader="dot" w:pos="9016"/>
            </w:tabs>
            <w:rPr>
              <w:del w:id="372" w:author="Andrew Instone-Cowie" w:date="2025-05-07T12:19:00Z" w16du:dateUtc="2025-05-07T11:19:00Z"/>
              <w:rFonts w:eastAsiaTheme="minorEastAsia"/>
              <w:noProof/>
              <w:kern w:val="2"/>
              <w:sz w:val="24"/>
              <w:szCs w:val="24"/>
              <w:lang w:eastAsia="en-GB"/>
              <w14:ligatures w14:val="standardContextual"/>
            </w:rPr>
          </w:pPr>
          <w:del w:id="373" w:author="Andrew Instone-Cowie" w:date="2025-05-07T12:19:00Z" w16du:dateUtc="2025-05-07T11:19:00Z">
            <w:r w:rsidRPr="001673E4" w:rsidDel="001673E4">
              <w:rPr>
                <w:noProof/>
                <w:rPrChange w:id="374" w:author="Andrew Instone-Cowie" w:date="2025-05-07T12:18:00Z" w16du:dateUtc="2025-05-07T11:18:00Z">
                  <w:rPr>
                    <w:rStyle w:val="Hyperlink"/>
                    <w:noProof/>
                  </w:rPr>
                </w:rPrChange>
              </w:rPr>
              <w:delText>Licensing &amp; Disclaimers</w:delText>
            </w:r>
            <w:r w:rsidDel="001673E4">
              <w:rPr>
                <w:noProof/>
                <w:webHidden/>
              </w:rPr>
              <w:tab/>
            </w:r>
          </w:del>
          <w:del w:id="375" w:author="Andrew Instone-Cowie" w:date="2025-05-07T12:02:00Z" w16du:dateUtc="2025-05-07T11:02:00Z">
            <w:r w:rsidR="002561BD" w:rsidDel="00147A9A">
              <w:rPr>
                <w:noProof/>
                <w:webHidden/>
              </w:rPr>
              <w:delText>38</w:delText>
            </w:r>
          </w:del>
        </w:p>
        <w:p w14:paraId="18D3326C" w14:textId="4E79F762" w:rsidR="008A112E" w:rsidDel="001673E4" w:rsidRDefault="008A112E">
          <w:pPr>
            <w:pStyle w:val="TOC2"/>
            <w:tabs>
              <w:tab w:val="right" w:leader="dot" w:pos="9016"/>
            </w:tabs>
            <w:rPr>
              <w:del w:id="376" w:author="Andrew Instone-Cowie" w:date="2025-05-07T12:19:00Z" w16du:dateUtc="2025-05-07T11:19:00Z"/>
              <w:rFonts w:eastAsiaTheme="minorEastAsia"/>
              <w:noProof/>
              <w:kern w:val="2"/>
              <w:sz w:val="24"/>
              <w:szCs w:val="24"/>
              <w:lang w:eastAsia="en-GB"/>
              <w14:ligatures w14:val="standardContextual"/>
            </w:rPr>
          </w:pPr>
          <w:del w:id="377" w:author="Andrew Instone-Cowie" w:date="2025-05-07T12:19:00Z" w16du:dateUtc="2025-05-07T11:19:00Z">
            <w:r w:rsidRPr="001673E4" w:rsidDel="001673E4">
              <w:rPr>
                <w:noProof/>
                <w:rPrChange w:id="378" w:author="Andrew Instone-Cowie" w:date="2025-05-07T12:18:00Z" w16du:dateUtc="2025-05-07T11:18:00Z">
                  <w:rPr>
                    <w:rStyle w:val="Hyperlink"/>
                    <w:noProof/>
                  </w:rPr>
                </w:rPrChange>
              </w:rPr>
              <w:delText>Documentation</w:delText>
            </w:r>
            <w:r w:rsidDel="001673E4">
              <w:rPr>
                <w:noProof/>
                <w:webHidden/>
              </w:rPr>
              <w:tab/>
            </w:r>
          </w:del>
          <w:del w:id="379" w:author="Andrew Instone-Cowie" w:date="2025-05-07T12:02:00Z" w16du:dateUtc="2025-05-07T11:02:00Z">
            <w:r w:rsidR="002561BD" w:rsidDel="00147A9A">
              <w:rPr>
                <w:noProof/>
                <w:webHidden/>
              </w:rPr>
              <w:delText>38</w:delText>
            </w:r>
          </w:del>
        </w:p>
        <w:p w14:paraId="79421F4A" w14:textId="38144989" w:rsidR="008A112E" w:rsidDel="001673E4" w:rsidRDefault="008A112E">
          <w:pPr>
            <w:pStyle w:val="TOC2"/>
            <w:tabs>
              <w:tab w:val="right" w:leader="dot" w:pos="9016"/>
            </w:tabs>
            <w:rPr>
              <w:del w:id="380" w:author="Andrew Instone-Cowie" w:date="2025-05-07T12:19:00Z" w16du:dateUtc="2025-05-07T11:19:00Z"/>
              <w:rFonts w:eastAsiaTheme="minorEastAsia"/>
              <w:noProof/>
              <w:kern w:val="2"/>
              <w:sz w:val="24"/>
              <w:szCs w:val="24"/>
              <w:lang w:eastAsia="en-GB"/>
              <w14:ligatures w14:val="standardContextual"/>
            </w:rPr>
          </w:pPr>
          <w:del w:id="381" w:author="Andrew Instone-Cowie" w:date="2025-05-07T12:19:00Z" w16du:dateUtc="2025-05-07T11:19:00Z">
            <w:r w:rsidRPr="001673E4" w:rsidDel="001673E4">
              <w:rPr>
                <w:noProof/>
                <w:rPrChange w:id="382" w:author="Andrew Instone-Cowie" w:date="2025-05-07T12:18:00Z" w16du:dateUtc="2025-05-07T11:18:00Z">
                  <w:rPr>
                    <w:rStyle w:val="Hyperlink"/>
                    <w:noProof/>
                  </w:rPr>
                </w:rPrChange>
              </w:rPr>
              <w:delText>Software</w:delText>
            </w:r>
            <w:r w:rsidDel="001673E4">
              <w:rPr>
                <w:noProof/>
                <w:webHidden/>
              </w:rPr>
              <w:tab/>
            </w:r>
          </w:del>
          <w:del w:id="383" w:author="Andrew Instone-Cowie" w:date="2025-05-07T12:02:00Z" w16du:dateUtc="2025-05-07T11:02:00Z">
            <w:r w:rsidR="002561BD" w:rsidDel="00147A9A">
              <w:rPr>
                <w:noProof/>
                <w:webHidden/>
              </w:rPr>
              <w:delText>38</w:delText>
            </w:r>
          </w:del>
        </w:p>
        <w:p w14:paraId="78B753B7" w14:textId="7D55EBED" w:rsidR="008A112E" w:rsidDel="001673E4" w:rsidRDefault="008A112E">
          <w:pPr>
            <w:pStyle w:val="TOC1"/>
            <w:tabs>
              <w:tab w:val="right" w:leader="dot" w:pos="9016"/>
            </w:tabs>
            <w:rPr>
              <w:del w:id="384" w:author="Andrew Instone-Cowie" w:date="2025-05-07T12:19:00Z" w16du:dateUtc="2025-05-07T11:19:00Z"/>
              <w:rFonts w:eastAsiaTheme="minorEastAsia"/>
              <w:noProof/>
              <w:kern w:val="2"/>
              <w:sz w:val="24"/>
              <w:szCs w:val="24"/>
              <w:lang w:eastAsia="en-GB"/>
              <w14:ligatures w14:val="standardContextual"/>
            </w:rPr>
          </w:pPr>
          <w:del w:id="385" w:author="Andrew Instone-Cowie" w:date="2025-05-07T12:19:00Z" w16du:dateUtc="2025-05-07T11:19:00Z">
            <w:r w:rsidRPr="001673E4" w:rsidDel="001673E4">
              <w:rPr>
                <w:noProof/>
                <w:rPrChange w:id="386" w:author="Andrew Instone-Cowie" w:date="2025-05-07T12:18:00Z" w16du:dateUtc="2025-05-07T11:18:00Z">
                  <w:rPr>
                    <w:rStyle w:val="Hyperlink"/>
                    <w:noProof/>
                  </w:rPr>
                </w:rPrChange>
              </w:rPr>
              <w:delText>Acknowledgements</w:delText>
            </w:r>
            <w:r w:rsidDel="001673E4">
              <w:rPr>
                <w:noProof/>
                <w:webHidden/>
              </w:rPr>
              <w:tab/>
            </w:r>
          </w:del>
          <w:del w:id="387" w:author="Andrew Instone-Cowie" w:date="2025-05-07T12:02:00Z" w16du:dateUtc="2025-05-07T11:02:00Z">
            <w:r w:rsidR="002561BD" w:rsidDel="00147A9A">
              <w:rPr>
                <w:noProof/>
                <w:webHidden/>
              </w:rPr>
              <w:delText>39</w:delText>
            </w:r>
          </w:del>
        </w:p>
        <w:p w14:paraId="3829239B" w14:textId="6079CAC7" w:rsidR="001060D5" w:rsidRDefault="004A19E5" w:rsidP="00D16CF7">
          <w:pPr>
            <w:rPr>
              <w:noProof/>
            </w:rPr>
          </w:pPr>
          <w:r>
            <w:rPr>
              <w:b/>
              <w:bCs/>
              <w:noProof/>
            </w:rPr>
            <w:fldChar w:fldCharType="end"/>
          </w:r>
        </w:p>
      </w:sdtContent>
    </w:sdt>
    <w:p w14:paraId="1D47D27E" w14:textId="77777777" w:rsidR="003A3D10" w:rsidRPr="00787764" w:rsidRDefault="00B7322D" w:rsidP="001E1F78">
      <w:pPr>
        <w:pStyle w:val="Heading1"/>
        <w:spacing w:after="100"/>
      </w:pPr>
      <w:bookmarkStart w:id="388" w:name="_Toc197512755"/>
      <w:r>
        <w:t>I</w:t>
      </w:r>
      <w:r w:rsidR="00E35852">
        <w:t>ndex</w:t>
      </w:r>
      <w:r w:rsidR="003A3D10">
        <w:t xml:space="preserve"> of Figures</w:t>
      </w:r>
      <w:bookmarkEnd w:id="388"/>
    </w:p>
    <w:p w14:paraId="2E8313A4" w14:textId="25E006F8" w:rsidR="001673E4" w:rsidRDefault="003A3D10" w:rsidP="001673E4">
      <w:pPr>
        <w:pStyle w:val="TableofFigures"/>
        <w:tabs>
          <w:tab w:val="right" w:leader="dot" w:pos="9016"/>
        </w:tabs>
        <w:spacing w:after="120"/>
        <w:rPr>
          <w:ins w:id="389" w:author="Andrew Instone-Cowie" w:date="2025-05-07T12:19:00Z" w16du:dateUtc="2025-05-07T11:19:00Z"/>
          <w:rFonts w:eastAsiaTheme="minorEastAsia"/>
          <w:noProof/>
          <w:kern w:val="2"/>
          <w:sz w:val="24"/>
          <w:szCs w:val="24"/>
          <w:lang w:eastAsia="en-GB"/>
          <w14:ligatures w14:val="standardContextual"/>
        </w:rPr>
        <w:pPrChange w:id="390" w:author="Andrew Instone-Cowie" w:date="2025-05-07T12:19:00Z" w16du:dateUtc="2025-05-07T11:19: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391" w:author="Andrew Instone-Cowie" w:date="2025-05-07T12:19:00Z" w16du:dateUtc="2025-05-07T11:19:00Z">
        <w:r w:rsidR="001673E4" w:rsidRPr="00B05257">
          <w:rPr>
            <w:rStyle w:val="Hyperlink"/>
            <w:noProof/>
          </w:rPr>
          <w:fldChar w:fldCharType="begin"/>
        </w:r>
        <w:r w:rsidR="001673E4" w:rsidRPr="00B05257">
          <w:rPr>
            <w:rStyle w:val="Hyperlink"/>
            <w:noProof/>
          </w:rPr>
          <w:instrText xml:space="preserve"> </w:instrText>
        </w:r>
        <w:r w:rsidR="001673E4">
          <w:rPr>
            <w:noProof/>
          </w:rPr>
          <w:instrText>HYPERLINK \l "_Toc197512807"</w:instrText>
        </w:r>
        <w:r w:rsidR="001673E4" w:rsidRPr="00B05257">
          <w:rPr>
            <w:rStyle w:val="Hyperlink"/>
            <w:noProof/>
          </w:rPr>
          <w:instrText xml:space="preserve"> </w:instrText>
        </w:r>
        <w:r w:rsidR="001673E4" w:rsidRPr="00B05257">
          <w:rPr>
            <w:rStyle w:val="Hyperlink"/>
            <w:noProof/>
          </w:rPr>
        </w:r>
        <w:r w:rsidR="001673E4" w:rsidRPr="00B05257">
          <w:rPr>
            <w:rStyle w:val="Hyperlink"/>
            <w:noProof/>
          </w:rPr>
          <w:fldChar w:fldCharType="separate"/>
        </w:r>
        <w:r w:rsidR="001673E4" w:rsidRPr="00B05257">
          <w:rPr>
            <w:rStyle w:val="Hyperlink"/>
            <w:noProof/>
          </w:rPr>
          <w:t>Figure 1 – Documentation Map</w:t>
        </w:r>
        <w:r w:rsidR="001673E4">
          <w:rPr>
            <w:noProof/>
            <w:webHidden/>
          </w:rPr>
          <w:tab/>
        </w:r>
        <w:r w:rsidR="001673E4">
          <w:rPr>
            <w:noProof/>
            <w:webHidden/>
          </w:rPr>
          <w:fldChar w:fldCharType="begin"/>
        </w:r>
        <w:r w:rsidR="001673E4">
          <w:rPr>
            <w:noProof/>
            <w:webHidden/>
          </w:rPr>
          <w:instrText xml:space="preserve"> PAGEREF _Toc197512807 \h </w:instrText>
        </w:r>
        <w:r w:rsidR="001673E4">
          <w:rPr>
            <w:noProof/>
            <w:webHidden/>
          </w:rPr>
        </w:r>
      </w:ins>
      <w:r w:rsidR="001673E4">
        <w:rPr>
          <w:noProof/>
          <w:webHidden/>
        </w:rPr>
        <w:fldChar w:fldCharType="separate"/>
      </w:r>
      <w:ins w:id="392" w:author="Andrew Instone-Cowie" w:date="2025-05-07T12:20:00Z" w16du:dateUtc="2025-05-07T11:20:00Z">
        <w:r w:rsidR="00145FA6">
          <w:rPr>
            <w:noProof/>
            <w:webHidden/>
          </w:rPr>
          <w:t>7</w:t>
        </w:r>
      </w:ins>
      <w:ins w:id="393" w:author="Andrew Instone-Cowie" w:date="2025-05-07T12:19:00Z" w16du:dateUtc="2025-05-07T11:19:00Z">
        <w:r w:rsidR="001673E4">
          <w:rPr>
            <w:noProof/>
            <w:webHidden/>
          </w:rPr>
          <w:fldChar w:fldCharType="end"/>
        </w:r>
        <w:r w:rsidR="001673E4" w:rsidRPr="00B05257">
          <w:rPr>
            <w:rStyle w:val="Hyperlink"/>
            <w:noProof/>
          </w:rPr>
          <w:fldChar w:fldCharType="end"/>
        </w:r>
      </w:ins>
    </w:p>
    <w:p w14:paraId="759554CA" w14:textId="03E41237" w:rsidR="001673E4" w:rsidRDefault="001673E4" w:rsidP="001673E4">
      <w:pPr>
        <w:pStyle w:val="TableofFigures"/>
        <w:tabs>
          <w:tab w:val="right" w:leader="dot" w:pos="9016"/>
        </w:tabs>
        <w:spacing w:after="120"/>
        <w:rPr>
          <w:ins w:id="394" w:author="Andrew Instone-Cowie" w:date="2025-05-07T12:19:00Z" w16du:dateUtc="2025-05-07T11:19:00Z"/>
          <w:rFonts w:eastAsiaTheme="minorEastAsia"/>
          <w:noProof/>
          <w:kern w:val="2"/>
          <w:sz w:val="24"/>
          <w:szCs w:val="24"/>
          <w:lang w:eastAsia="en-GB"/>
          <w14:ligatures w14:val="standardContextual"/>
        </w:rPr>
        <w:pPrChange w:id="395" w:author="Andrew Instone-Cowie" w:date="2025-05-07T12:19:00Z" w16du:dateUtc="2025-05-07T11:19:00Z">
          <w:pPr>
            <w:pStyle w:val="TableofFigures"/>
            <w:tabs>
              <w:tab w:val="right" w:leader="dot" w:pos="9016"/>
            </w:tabs>
          </w:pPr>
        </w:pPrChange>
      </w:pPr>
      <w:ins w:id="39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"_Toc197512808"</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 – Second PC Module General Arrangement</w:t>
        </w:r>
        <w:r>
          <w:rPr>
            <w:noProof/>
            <w:webHidden/>
          </w:rPr>
          <w:tab/>
        </w:r>
        <w:r>
          <w:rPr>
            <w:noProof/>
            <w:webHidden/>
          </w:rPr>
          <w:fldChar w:fldCharType="begin"/>
        </w:r>
        <w:r>
          <w:rPr>
            <w:noProof/>
            <w:webHidden/>
          </w:rPr>
          <w:instrText xml:space="preserve"> PAGEREF _Toc197512808 \h </w:instrText>
        </w:r>
        <w:r>
          <w:rPr>
            <w:noProof/>
            <w:webHidden/>
          </w:rPr>
        </w:r>
      </w:ins>
      <w:r>
        <w:rPr>
          <w:noProof/>
          <w:webHidden/>
        </w:rPr>
        <w:fldChar w:fldCharType="separate"/>
      </w:r>
      <w:ins w:id="397" w:author="Andrew Instone-Cowie" w:date="2025-05-07T12:20:00Z" w16du:dateUtc="2025-05-07T11:20:00Z">
        <w:r w:rsidR="00145FA6">
          <w:rPr>
            <w:noProof/>
            <w:webHidden/>
          </w:rPr>
          <w:t>10</w:t>
        </w:r>
      </w:ins>
      <w:ins w:id="398" w:author="Andrew Instone-Cowie" w:date="2025-05-07T12:19:00Z" w16du:dateUtc="2025-05-07T11:19:00Z">
        <w:r>
          <w:rPr>
            <w:noProof/>
            <w:webHidden/>
          </w:rPr>
          <w:fldChar w:fldCharType="end"/>
        </w:r>
        <w:r w:rsidRPr="00B05257">
          <w:rPr>
            <w:rStyle w:val="Hyperlink"/>
            <w:noProof/>
          </w:rPr>
          <w:fldChar w:fldCharType="end"/>
        </w:r>
      </w:ins>
    </w:p>
    <w:p w14:paraId="7CE2BDE5" w14:textId="6C435902" w:rsidR="001673E4" w:rsidRDefault="001673E4" w:rsidP="001673E4">
      <w:pPr>
        <w:pStyle w:val="TableofFigures"/>
        <w:tabs>
          <w:tab w:val="right" w:leader="dot" w:pos="9016"/>
        </w:tabs>
        <w:spacing w:after="120"/>
        <w:rPr>
          <w:ins w:id="399" w:author="Andrew Instone-Cowie" w:date="2025-05-07T12:19:00Z" w16du:dateUtc="2025-05-07T11:19:00Z"/>
          <w:rFonts w:eastAsiaTheme="minorEastAsia"/>
          <w:noProof/>
          <w:kern w:val="2"/>
          <w:sz w:val="24"/>
          <w:szCs w:val="24"/>
          <w:lang w:eastAsia="en-GB"/>
          <w14:ligatures w14:val="standardContextual"/>
        </w:rPr>
        <w:pPrChange w:id="400" w:author="Andrew Instone-Cowie" w:date="2025-05-07T12:19:00Z" w16du:dateUtc="2025-05-07T11:19:00Z">
          <w:pPr>
            <w:pStyle w:val="TableofFigures"/>
            <w:tabs>
              <w:tab w:val="right" w:leader="dot" w:pos="9016"/>
            </w:tabs>
          </w:pPr>
        </w:pPrChange>
      </w:pPr>
      <w:ins w:id="40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"_Toc197512809"</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3 – Basic Serial Splitter Modules General Arrangement</w:t>
        </w:r>
        <w:r>
          <w:rPr>
            <w:noProof/>
            <w:webHidden/>
          </w:rPr>
          <w:tab/>
        </w:r>
        <w:r>
          <w:rPr>
            <w:noProof/>
            <w:webHidden/>
          </w:rPr>
          <w:fldChar w:fldCharType="begin"/>
        </w:r>
        <w:r>
          <w:rPr>
            <w:noProof/>
            <w:webHidden/>
          </w:rPr>
          <w:instrText xml:space="preserve"> PAGEREF _Toc197512809 \h </w:instrText>
        </w:r>
        <w:r>
          <w:rPr>
            <w:noProof/>
            <w:webHidden/>
          </w:rPr>
        </w:r>
      </w:ins>
      <w:r>
        <w:rPr>
          <w:noProof/>
          <w:webHidden/>
        </w:rPr>
        <w:fldChar w:fldCharType="separate"/>
      </w:r>
      <w:ins w:id="402" w:author="Andrew Instone-Cowie" w:date="2025-05-07T12:20:00Z" w16du:dateUtc="2025-05-07T11:20:00Z">
        <w:r w:rsidR="00145FA6">
          <w:rPr>
            <w:noProof/>
            <w:webHidden/>
          </w:rPr>
          <w:t>11</w:t>
        </w:r>
      </w:ins>
      <w:ins w:id="403" w:author="Andrew Instone-Cowie" w:date="2025-05-07T12:19:00Z" w16du:dateUtc="2025-05-07T11:19:00Z">
        <w:r>
          <w:rPr>
            <w:noProof/>
            <w:webHidden/>
          </w:rPr>
          <w:fldChar w:fldCharType="end"/>
        </w:r>
        <w:r w:rsidRPr="00B05257">
          <w:rPr>
            <w:rStyle w:val="Hyperlink"/>
            <w:noProof/>
          </w:rPr>
          <w:fldChar w:fldCharType="end"/>
        </w:r>
      </w:ins>
    </w:p>
    <w:p w14:paraId="219BE56A" w14:textId="065C3663" w:rsidR="001673E4" w:rsidRDefault="001673E4" w:rsidP="001673E4">
      <w:pPr>
        <w:pStyle w:val="TableofFigures"/>
        <w:tabs>
          <w:tab w:val="right" w:leader="dot" w:pos="9016"/>
        </w:tabs>
        <w:spacing w:after="120"/>
        <w:rPr>
          <w:ins w:id="404" w:author="Andrew Instone-Cowie" w:date="2025-05-07T12:19:00Z" w16du:dateUtc="2025-05-07T11:19:00Z"/>
          <w:rFonts w:eastAsiaTheme="minorEastAsia"/>
          <w:noProof/>
          <w:kern w:val="2"/>
          <w:sz w:val="24"/>
          <w:szCs w:val="24"/>
          <w:lang w:eastAsia="en-GB"/>
          <w14:ligatures w14:val="standardContextual"/>
        </w:rPr>
        <w:pPrChange w:id="405" w:author="Andrew Instone-Cowie" w:date="2025-05-07T12:19:00Z" w16du:dateUtc="2025-05-07T11:19:00Z">
          <w:pPr>
            <w:pStyle w:val="TableofFigures"/>
            <w:tabs>
              <w:tab w:val="right" w:leader="dot" w:pos="9016"/>
            </w:tabs>
          </w:pPr>
        </w:pPrChange>
      </w:pPr>
      <w:ins w:id="40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"_Toc197512810"</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4 – Second PC Module Parts</w:t>
        </w:r>
        <w:r>
          <w:rPr>
            <w:noProof/>
            <w:webHidden/>
          </w:rPr>
          <w:tab/>
        </w:r>
        <w:r>
          <w:rPr>
            <w:noProof/>
            <w:webHidden/>
          </w:rPr>
          <w:fldChar w:fldCharType="begin"/>
        </w:r>
        <w:r>
          <w:rPr>
            <w:noProof/>
            <w:webHidden/>
          </w:rPr>
          <w:instrText xml:space="preserve"> PAGEREF _Toc197512810 \h </w:instrText>
        </w:r>
        <w:r>
          <w:rPr>
            <w:noProof/>
            <w:webHidden/>
          </w:rPr>
        </w:r>
      </w:ins>
      <w:r>
        <w:rPr>
          <w:noProof/>
          <w:webHidden/>
        </w:rPr>
        <w:fldChar w:fldCharType="separate"/>
      </w:r>
      <w:ins w:id="407" w:author="Andrew Instone-Cowie" w:date="2025-05-07T12:20:00Z" w16du:dateUtc="2025-05-07T11:20:00Z">
        <w:r w:rsidR="00145FA6">
          <w:rPr>
            <w:noProof/>
            <w:webHidden/>
          </w:rPr>
          <w:t>16</w:t>
        </w:r>
      </w:ins>
      <w:ins w:id="408" w:author="Andrew Instone-Cowie" w:date="2025-05-07T12:19:00Z" w16du:dateUtc="2025-05-07T11:19:00Z">
        <w:r>
          <w:rPr>
            <w:noProof/>
            <w:webHidden/>
          </w:rPr>
          <w:fldChar w:fldCharType="end"/>
        </w:r>
        <w:r w:rsidRPr="00B05257">
          <w:rPr>
            <w:rStyle w:val="Hyperlink"/>
            <w:noProof/>
          </w:rPr>
          <w:fldChar w:fldCharType="end"/>
        </w:r>
      </w:ins>
    </w:p>
    <w:p w14:paraId="74BCEAA6" w14:textId="63FB8B47" w:rsidR="001673E4" w:rsidRDefault="001673E4" w:rsidP="001673E4">
      <w:pPr>
        <w:pStyle w:val="TableofFigures"/>
        <w:tabs>
          <w:tab w:val="right" w:leader="dot" w:pos="9016"/>
        </w:tabs>
        <w:spacing w:after="120"/>
        <w:rPr>
          <w:ins w:id="409" w:author="Andrew Instone-Cowie" w:date="2025-05-07T12:19:00Z" w16du:dateUtc="2025-05-07T11:19:00Z"/>
          <w:rFonts w:eastAsiaTheme="minorEastAsia"/>
          <w:noProof/>
          <w:kern w:val="2"/>
          <w:sz w:val="24"/>
          <w:szCs w:val="24"/>
          <w:lang w:eastAsia="en-GB"/>
          <w14:ligatures w14:val="standardContextual"/>
        </w:rPr>
        <w:pPrChange w:id="410" w:author="Andrew Instone-Cowie" w:date="2025-05-07T12:19:00Z" w16du:dateUtc="2025-05-07T11:19:00Z">
          <w:pPr>
            <w:pStyle w:val="TableofFigures"/>
            <w:tabs>
              <w:tab w:val="right" w:leader="dot" w:pos="9016"/>
            </w:tabs>
          </w:pPr>
        </w:pPrChange>
      </w:pPr>
      <w:ins w:id="41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"_Toc197512811"</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5 – Second PC Module PCB Layout</w:t>
        </w:r>
        <w:r>
          <w:rPr>
            <w:noProof/>
            <w:webHidden/>
          </w:rPr>
          <w:tab/>
        </w:r>
        <w:r>
          <w:rPr>
            <w:noProof/>
            <w:webHidden/>
          </w:rPr>
          <w:fldChar w:fldCharType="begin"/>
        </w:r>
        <w:r>
          <w:rPr>
            <w:noProof/>
            <w:webHidden/>
          </w:rPr>
          <w:instrText xml:space="preserve"> PAGEREF _Toc197512811 \h </w:instrText>
        </w:r>
        <w:r>
          <w:rPr>
            <w:noProof/>
            <w:webHidden/>
          </w:rPr>
        </w:r>
      </w:ins>
      <w:r>
        <w:rPr>
          <w:noProof/>
          <w:webHidden/>
        </w:rPr>
        <w:fldChar w:fldCharType="separate"/>
      </w:r>
      <w:ins w:id="412" w:author="Andrew Instone-Cowie" w:date="2025-05-07T12:20:00Z" w16du:dateUtc="2025-05-07T11:20:00Z">
        <w:r w:rsidR="00145FA6">
          <w:rPr>
            <w:noProof/>
            <w:webHidden/>
          </w:rPr>
          <w:t>16</w:t>
        </w:r>
      </w:ins>
      <w:ins w:id="413" w:author="Andrew Instone-Cowie" w:date="2025-05-07T12:19:00Z" w16du:dateUtc="2025-05-07T11:19:00Z">
        <w:r>
          <w:rPr>
            <w:noProof/>
            <w:webHidden/>
          </w:rPr>
          <w:fldChar w:fldCharType="end"/>
        </w:r>
        <w:r w:rsidRPr="00B05257">
          <w:rPr>
            <w:rStyle w:val="Hyperlink"/>
            <w:noProof/>
          </w:rPr>
          <w:fldChar w:fldCharType="end"/>
        </w:r>
      </w:ins>
    </w:p>
    <w:p w14:paraId="0E82C5AA" w14:textId="5B7FD755" w:rsidR="001673E4" w:rsidRDefault="001673E4" w:rsidP="001673E4">
      <w:pPr>
        <w:pStyle w:val="TableofFigures"/>
        <w:tabs>
          <w:tab w:val="right" w:leader="dot" w:pos="9016"/>
        </w:tabs>
        <w:spacing w:after="120"/>
        <w:rPr>
          <w:ins w:id="414" w:author="Andrew Instone-Cowie" w:date="2025-05-07T12:19:00Z" w16du:dateUtc="2025-05-07T11:19:00Z"/>
          <w:rFonts w:eastAsiaTheme="minorEastAsia"/>
          <w:noProof/>
          <w:kern w:val="2"/>
          <w:sz w:val="24"/>
          <w:szCs w:val="24"/>
          <w:lang w:eastAsia="en-GB"/>
          <w14:ligatures w14:val="standardContextual"/>
        </w:rPr>
        <w:pPrChange w:id="415" w:author="Andrew Instone-Cowie" w:date="2025-05-07T12:19:00Z" w16du:dateUtc="2025-05-07T11:19:00Z">
          <w:pPr>
            <w:pStyle w:val="TableofFigures"/>
            <w:tabs>
              <w:tab w:val="right" w:leader="dot" w:pos="9016"/>
            </w:tabs>
          </w:pPr>
        </w:pPrChange>
      </w:pPr>
      <w:ins w:id="41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"_Toc197512812"</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6 – Completed Second PC Module</w:t>
        </w:r>
        <w:r>
          <w:rPr>
            <w:noProof/>
            <w:webHidden/>
          </w:rPr>
          <w:tab/>
        </w:r>
        <w:r>
          <w:rPr>
            <w:noProof/>
            <w:webHidden/>
          </w:rPr>
          <w:fldChar w:fldCharType="begin"/>
        </w:r>
        <w:r>
          <w:rPr>
            <w:noProof/>
            <w:webHidden/>
          </w:rPr>
          <w:instrText xml:space="preserve"> PAGEREF _Toc197512812 \h </w:instrText>
        </w:r>
        <w:r>
          <w:rPr>
            <w:noProof/>
            <w:webHidden/>
          </w:rPr>
        </w:r>
      </w:ins>
      <w:r>
        <w:rPr>
          <w:noProof/>
          <w:webHidden/>
        </w:rPr>
        <w:fldChar w:fldCharType="separate"/>
      </w:r>
      <w:ins w:id="417" w:author="Andrew Instone-Cowie" w:date="2025-05-07T12:20:00Z" w16du:dateUtc="2025-05-07T11:20:00Z">
        <w:r w:rsidR="00145FA6">
          <w:rPr>
            <w:noProof/>
            <w:webHidden/>
          </w:rPr>
          <w:t>17</w:t>
        </w:r>
      </w:ins>
      <w:ins w:id="418" w:author="Andrew Instone-Cowie" w:date="2025-05-07T12:19:00Z" w16du:dateUtc="2025-05-07T11:19:00Z">
        <w:r>
          <w:rPr>
            <w:noProof/>
            <w:webHidden/>
          </w:rPr>
          <w:fldChar w:fldCharType="end"/>
        </w:r>
        <w:r w:rsidRPr="00B05257">
          <w:rPr>
            <w:rStyle w:val="Hyperlink"/>
            <w:noProof/>
          </w:rPr>
          <w:fldChar w:fldCharType="end"/>
        </w:r>
      </w:ins>
    </w:p>
    <w:p w14:paraId="49E5B8D7" w14:textId="6200AF72" w:rsidR="001673E4" w:rsidRDefault="001673E4" w:rsidP="001673E4">
      <w:pPr>
        <w:pStyle w:val="TableofFigures"/>
        <w:tabs>
          <w:tab w:val="right" w:leader="dot" w:pos="9016"/>
        </w:tabs>
        <w:spacing w:after="120"/>
        <w:rPr>
          <w:ins w:id="419" w:author="Andrew Instone-Cowie" w:date="2025-05-07T12:19:00Z" w16du:dateUtc="2025-05-07T11:19:00Z"/>
          <w:rFonts w:eastAsiaTheme="minorEastAsia"/>
          <w:noProof/>
          <w:kern w:val="2"/>
          <w:sz w:val="24"/>
          <w:szCs w:val="24"/>
          <w:lang w:eastAsia="en-GB"/>
          <w14:ligatures w14:val="standardContextual"/>
        </w:rPr>
        <w:pPrChange w:id="420" w:author="Andrew Instone-Cowie" w:date="2025-05-07T12:19:00Z" w16du:dateUtc="2025-05-07T11:19:00Z">
          <w:pPr>
            <w:pStyle w:val="TableofFigures"/>
            <w:tabs>
              <w:tab w:val="right" w:leader="dot" w:pos="9016"/>
            </w:tabs>
          </w:pPr>
        </w:pPrChange>
      </w:pPr>
      <w:ins w:id="42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"_Toc197512813"</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7 – Basic Serial Splitter Module Master Board Parts</w:t>
        </w:r>
        <w:r>
          <w:rPr>
            <w:noProof/>
            <w:webHidden/>
          </w:rPr>
          <w:tab/>
        </w:r>
        <w:r>
          <w:rPr>
            <w:noProof/>
            <w:webHidden/>
          </w:rPr>
          <w:fldChar w:fldCharType="begin"/>
        </w:r>
        <w:r>
          <w:rPr>
            <w:noProof/>
            <w:webHidden/>
          </w:rPr>
          <w:instrText xml:space="preserve"> PAGEREF _Toc197512813 \h </w:instrText>
        </w:r>
        <w:r>
          <w:rPr>
            <w:noProof/>
            <w:webHidden/>
          </w:rPr>
        </w:r>
      </w:ins>
      <w:r>
        <w:rPr>
          <w:noProof/>
          <w:webHidden/>
        </w:rPr>
        <w:fldChar w:fldCharType="separate"/>
      </w:r>
      <w:ins w:id="422" w:author="Andrew Instone-Cowie" w:date="2025-05-07T12:20:00Z" w16du:dateUtc="2025-05-07T11:20:00Z">
        <w:r w:rsidR="00145FA6">
          <w:rPr>
            <w:noProof/>
            <w:webHidden/>
          </w:rPr>
          <w:t>20</w:t>
        </w:r>
      </w:ins>
      <w:ins w:id="423" w:author="Andrew Instone-Cowie" w:date="2025-05-07T12:19:00Z" w16du:dateUtc="2025-05-07T11:19:00Z">
        <w:r>
          <w:rPr>
            <w:noProof/>
            <w:webHidden/>
          </w:rPr>
          <w:fldChar w:fldCharType="end"/>
        </w:r>
        <w:r w:rsidRPr="00B05257">
          <w:rPr>
            <w:rStyle w:val="Hyperlink"/>
            <w:noProof/>
          </w:rPr>
          <w:fldChar w:fldCharType="end"/>
        </w:r>
      </w:ins>
    </w:p>
    <w:p w14:paraId="0CF0DEC9" w14:textId="6CB97770" w:rsidR="001673E4" w:rsidRDefault="001673E4" w:rsidP="001673E4">
      <w:pPr>
        <w:pStyle w:val="TableofFigures"/>
        <w:tabs>
          <w:tab w:val="right" w:leader="dot" w:pos="9016"/>
        </w:tabs>
        <w:spacing w:after="120"/>
        <w:rPr>
          <w:ins w:id="424" w:author="Andrew Instone-Cowie" w:date="2025-05-07T12:19:00Z" w16du:dateUtc="2025-05-07T11:19:00Z"/>
          <w:rFonts w:eastAsiaTheme="minorEastAsia"/>
          <w:noProof/>
          <w:kern w:val="2"/>
          <w:sz w:val="24"/>
          <w:szCs w:val="24"/>
          <w:lang w:eastAsia="en-GB"/>
          <w14:ligatures w14:val="standardContextual"/>
        </w:rPr>
        <w:pPrChange w:id="425" w:author="Andrew Instone-Cowie" w:date="2025-05-07T12:19:00Z" w16du:dateUtc="2025-05-07T11:19:00Z">
          <w:pPr>
            <w:pStyle w:val="TableofFigures"/>
            <w:tabs>
              <w:tab w:val="right" w:leader="dot" w:pos="9016"/>
            </w:tabs>
          </w:pPr>
        </w:pPrChange>
      </w:pPr>
      <w:ins w:id="42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"_Toc197512814"</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8 – Basic Serial Splitter Module Master Board Layout</w:t>
        </w:r>
        <w:r>
          <w:rPr>
            <w:noProof/>
            <w:webHidden/>
          </w:rPr>
          <w:tab/>
        </w:r>
        <w:r>
          <w:rPr>
            <w:noProof/>
            <w:webHidden/>
          </w:rPr>
          <w:fldChar w:fldCharType="begin"/>
        </w:r>
        <w:r>
          <w:rPr>
            <w:noProof/>
            <w:webHidden/>
          </w:rPr>
          <w:instrText xml:space="preserve"> PAGEREF _Toc197512814 \h </w:instrText>
        </w:r>
        <w:r>
          <w:rPr>
            <w:noProof/>
            <w:webHidden/>
          </w:rPr>
        </w:r>
      </w:ins>
      <w:r>
        <w:rPr>
          <w:noProof/>
          <w:webHidden/>
        </w:rPr>
        <w:fldChar w:fldCharType="separate"/>
      </w:r>
      <w:ins w:id="427" w:author="Andrew Instone-Cowie" w:date="2025-05-07T12:20:00Z" w16du:dateUtc="2025-05-07T11:20:00Z">
        <w:r w:rsidR="00145FA6">
          <w:rPr>
            <w:noProof/>
            <w:webHidden/>
          </w:rPr>
          <w:t>20</w:t>
        </w:r>
      </w:ins>
      <w:ins w:id="428" w:author="Andrew Instone-Cowie" w:date="2025-05-07T12:19:00Z" w16du:dateUtc="2025-05-07T11:19:00Z">
        <w:r>
          <w:rPr>
            <w:noProof/>
            <w:webHidden/>
          </w:rPr>
          <w:fldChar w:fldCharType="end"/>
        </w:r>
        <w:r w:rsidRPr="00B05257">
          <w:rPr>
            <w:rStyle w:val="Hyperlink"/>
            <w:noProof/>
          </w:rPr>
          <w:fldChar w:fldCharType="end"/>
        </w:r>
      </w:ins>
    </w:p>
    <w:p w14:paraId="0F9F6DDC" w14:textId="6F5BCAEC" w:rsidR="001673E4" w:rsidRDefault="001673E4" w:rsidP="001673E4">
      <w:pPr>
        <w:pStyle w:val="TableofFigures"/>
        <w:tabs>
          <w:tab w:val="right" w:leader="dot" w:pos="9016"/>
        </w:tabs>
        <w:spacing w:after="120"/>
        <w:rPr>
          <w:ins w:id="429" w:author="Andrew Instone-Cowie" w:date="2025-05-07T12:19:00Z" w16du:dateUtc="2025-05-07T11:19:00Z"/>
          <w:rFonts w:eastAsiaTheme="minorEastAsia"/>
          <w:noProof/>
          <w:kern w:val="2"/>
          <w:sz w:val="24"/>
          <w:szCs w:val="24"/>
          <w:lang w:eastAsia="en-GB"/>
          <w14:ligatures w14:val="standardContextual"/>
        </w:rPr>
        <w:pPrChange w:id="430" w:author="Andrew Instone-Cowie" w:date="2025-05-07T12:19:00Z" w16du:dateUtc="2025-05-07T11:19:00Z">
          <w:pPr>
            <w:pStyle w:val="TableofFigures"/>
            <w:tabs>
              <w:tab w:val="right" w:leader="dot" w:pos="9016"/>
            </w:tabs>
          </w:pPr>
        </w:pPrChange>
      </w:pPr>
      <w:ins w:id="43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"_Toc197512815"</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9 – Voltage Check Pin Locations</w:t>
        </w:r>
        <w:r>
          <w:rPr>
            <w:noProof/>
            <w:webHidden/>
          </w:rPr>
          <w:tab/>
        </w:r>
        <w:r>
          <w:rPr>
            <w:noProof/>
            <w:webHidden/>
          </w:rPr>
          <w:fldChar w:fldCharType="begin"/>
        </w:r>
        <w:r>
          <w:rPr>
            <w:noProof/>
            <w:webHidden/>
          </w:rPr>
          <w:instrText xml:space="preserve"> PAGEREF _Toc197512815 \h </w:instrText>
        </w:r>
        <w:r>
          <w:rPr>
            <w:noProof/>
            <w:webHidden/>
          </w:rPr>
        </w:r>
      </w:ins>
      <w:r>
        <w:rPr>
          <w:noProof/>
          <w:webHidden/>
        </w:rPr>
        <w:fldChar w:fldCharType="separate"/>
      </w:r>
      <w:ins w:id="432" w:author="Andrew Instone-Cowie" w:date="2025-05-07T12:20:00Z" w16du:dateUtc="2025-05-07T11:20:00Z">
        <w:r w:rsidR="00145FA6">
          <w:rPr>
            <w:noProof/>
            <w:webHidden/>
          </w:rPr>
          <w:t>21</w:t>
        </w:r>
      </w:ins>
      <w:ins w:id="433" w:author="Andrew Instone-Cowie" w:date="2025-05-07T12:19:00Z" w16du:dateUtc="2025-05-07T11:19:00Z">
        <w:r>
          <w:rPr>
            <w:noProof/>
            <w:webHidden/>
          </w:rPr>
          <w:fldChar w:fldCharType="end"/>
        </w:r>
        <w:r w:rsidRPr="00B05257">
          <w:rPr>
            <w:rStyle w:val="Hyperlink"/>
            <w:noProof/>
          </w:rPr>
          <w:fldChar w:fldCharType="end"/>
        </w:r>
      </w:ins>
    </w:p>
    <w:p w14:paraId="7246442C" w14:textId="139BC250" w:rsidR="001673E4" w:rsidRDefault="001673E4" w:rsidP="001673E4">
      <w:pPr>
        <w:pStyle w:val="TableofFigures"/>
        <w:tabs>
          <w:tab w:val="right" w:leader="dot" w:pos="9016"/>
        </w:tabs>
        <w:spacing w:after="120"/>
        <w:rPr>
          <w:ins w:id="434" w:author="Andrew Instone-Cowie" w:date="2025-05-07T12:19:00Z" w16du:dateUtc="2025-05-07T11:19:00Z"/>
          <w:rFonts w:eastAsiaTheme="minorEastAsia"/>
          <w:noProof/>
          <w:kern w:val="2"/>
          <w:sz w:val="24"/>
          <w:szCs w:val="24"/>
          <w:lang w:eastAsia="en-GB"/>
          <w14:ligatures w14:val="standardContextual"/>
        </w:rPr>
        <w:pPrChange w:id="435" w:author="Andrew Instone-Cowie" w:date="2025-05-07T12:19:00Z" w16du:dateUtc="2025-05-07T11:19:00Z">
          <w:pPr>
            <w:pStyle w:val="TableofFigures"/>
            <w:tabs>
              <w:tab w:val="right" w:leader="dot" w:pos="9016"/>
            </w:tabs>
          </w:pPr>
        </w:pPrChange>
      </w:pPr>
      <w:ins w:id="43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"_Toc197512816"</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10 – Completed Basic Serial Splitter Module Master Board</w:t>
        </w:r>
        <w:r>
          <w:rPr>
            <w:noProof/>
            <w:webHidden/>
          </w:rPr>
          <w:tab/>
        </w:r>
        <w:r>
          <w:rPr>
            <w:noProof/>
            <w:webHidden/>
          </w:rPr>
          <w:fldChar w:fldCharType="begin"/>
        </w:r>
        <w:r>
          <w:rPr>
            <w:noProof/>
            <w:webHidden/>
          </w:rPr>
          <w:instrText xml:space="preserve"> PAGEREF _Toc197512816 \h </w:instrText>
        </w:r>
        <w:r>
          <w:rPr>
            <w:noProof/>
            <w:webHidden/>
          </w:rPr>
        </w:r>
      </w:ins>
      <w:r>
        <w:rPr>
          <w:noProof/>
          <w:webHidden/>
        </w:rPr>
        <w:fldChar w:fldCharType="separate"/>
      </w:r>
      <w:ins w:id="437" w:author="Andrew Instone-Cowie" w:date="2025-05-07T12:20:00Z" w16du:dateUtc="2025-05-07T11:20:00Z">
        <w:r w:rsidR="00145FA6">
          <w:rPr>
            <w:noProof/>
            <w:webHidden/>
          </w:rPr>
          <w:t>22</w:t>
        </w:r>
      </w:ins>
      <w:ins w:id="438" w:author="Andrew Instone-Cowie" w:date="2025-05-07T12:19:00Z" w16du:dateUtc="2025-05-07T11:19:00Z">
        <w:r>
          <w:rPr>
            <w:noProof/>
            <w:webHidden/>
          </w:rPr>
          <w:fldChar w:fldCharType="end"/>
        </w:r>
        <w:r w:rsidRPr="00B05257">
          <w:rPr>
            <w:rStyle w:val="Hyperlink"/>
            <w:noProof/>
          </w:rPr>
          <w:fldChar w:fldCharType="end"/>
        </w:r>
      </w:ins>
    </w:p>
    <w:p w14:paraId="0CB22F1E" w14:textId="4070CE47" w:rsidR="001673E4" w:rsidRDefault="001673E4" w:rsidP="001673E4">
      <w:pPr>
        <w:pStyle w:val="TableofFigures"/>
        <w:tabs>
          <w:tab w:val="right" w:leader="dot" w:pos="9016"/>
        </w:tabs>
        <w:spacing w:after="120"/>
        <w:rPr>
          <w:ins w:id="439" w:author="Andrew Instone-Cowie" w:date="2025-05-07T12:19:00Z" w16du:dateUtc="2025-05-07T11:19:00Z"/>
          <w:rFonts w:eastAsiaTheme="minorEastAsia"/>
          <w:noProof/>
          <w:kern w:val="2"/>
          <w:sz w:val="24"/>
          <w:szCs w:val="24"/>
          <w:lang w:eastAsia="en-GB"/>
          <w14:ligatures w14:val="standardContextual"/>
        </w:rPr>
        <w:pPrChange w:id="440" w:author="Andrew Instone-Cowie" w:date="2025-05-07T12:19:00Z" w16du:dateUtc="2025-05-07T11:19:00Z">
          <w:pPr>
            <w:pStyle w:val="TableofFigures"/>
            <w:tabs>
              <w:tab w:val="right" w:leader="dot" w:pos="9016"/>
            </w:tabs>
          </w:pPr>
        </w:pPrChange>
      </w:pPr>
      <w:ins w:id="441" w:author="Andrew Instone-Cowie" w:date="2025-05-07T12:19:00Z" w16du:dateUtc="2025-05-07T11:19:00Z">
        <w:r w:rsidRPr="00B05257">
          <w:rPr>
            <w:rStyle w:val="Hyperlink"/>
            <w:noProof/>
          </w:rPr>
          <w:lastRenderedPageBreak/>
          <w:fldChar w:fldCharType="begin"/>
        </w:r>
        <w:r w:rsidRPr="00B05257">
          <w:rPr>
            <w:rStyle w:val="Hyperlink"/>
            <w:noProof/>
          </w:rPr>
          <w:instrText xml:space="preserve"> </w:instrText>
        </w:r>
        <w:r>
          <w:rPr>
            <w:noProof/>
          </w:rPr>
          <w:instrText>HYPERLINK \l "_Toc197512817"</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11 – Basic Serial Splitter Module Expander Board Parts</w:t>
        </w:r>
        <w:r>
          <w:rPr>
            <w:noProof/>
            <w:webHidden/>
          </w:rPr>
          <w:tab/>
        </w:r>
        <w:r>
          <w:rPr>
            <w:noProof/>
            <w:webHidden/>
          </w:rPr>
          <w:fldChar w:fldCharType="begin"/>
        </w:r>
        <w:r>
          <w:rPr>
            <w:noProof/>
            <w:webHidden/>
          </w:rPr>
          <w:instrText xml:space="preserve"> PAGEREF _Toc197512817 \h </w:instrText>
        </w:r>
        <w:r>
          <w:rPr>
            <w:noProof/>
            <w:webHidden/>
          </w:rPr>
        </w:r>
      </w:ins>
      <w:r>
        <w:rPr>
          <w:noProof/>
          <w:webHidden/>
        </w:rPr>
        <w:fldChar w:fldCharType="separate"/>
      </w:r>
      <w:ins w:id="442" w:author="Andrew Instone-Cowie" w:date="2025-05-07T12:20:00Z" w16du:dateUtc="2025-05-07T11:20:00Z">
        <w:r w:rsidR="00145FA6">
          <w:rPr>
            <w:noProof/>
            <w:webHidden/>
          </w:rPr>
          <w:t>24</w:t>
        </w:r>
      </w:ins>
      <w:ins w:id="443" w:author="Andrew Instone-Cowie" w:date="2025-05-07T12:19:00Z" w16du:dateUtc="2025-05-07T11:19:00Z">
        <w:r>
          <w:rPr>
            <w:noProof/>
            <w:webHidden/>
          </w:rPr>
          <w:fldChar w:fldCharType="end"/>
        </w:r>
        <w:r w:rsidRPr="00B05257">
          <w:rPr>
            <w:rStyle w:val="Hyperlink"/>
            <w:noProof/>
          </w:rPr>
          <w:fldChar w:fldCharType="end"/>
        </w:r>
      </w:ins>
    </w:p>
    <w:p w14:paraId="2AC6515D" w14:textId="008D2EEB" w:rsidR="001673E4" w:rsidRDefault="001673E4" w:rsidP="001673E4">
      <w:pPr>
        <w:pStyle w:val="TableofFigures"/>
        <w:tabs>
          <w:tab w:val="right" w:leader="dot" w:pos="9016"/>
        </w:tabs>
        <w:spacing w:after="120"/>
        <w:rPr>
          <w:ins w:id="444" w:author="Andrew Instone-Cowie" w:date="2025-05-07T12:19:00Z" w16du:dateUtc="2025-05-07T11:19:00Z"/>
          <w:rFonts w:eastAsiaTheme="minorEastAsia"/>
          <w:noProof/>
          <w:kern w:val="2"/>
          <w:sz w:val="24"/>
          <w:szCs w:val="24"/>
          <w:lang w:eastAsia="en-GB"/>
          <w14:ligatures w14:val="standardContextual"/>
        </w:rPr>
        <w:pPrChange w:id="445" w:author="Andrew Instone-Cowie" w:date="2025-05-07T12:19:00Z" w16du:dateUtc="2025-05-07T11:19:00Z">
          <w:pPr>
            <w:pStyle w:val="TableofFigures"/>
            <w:tabs>
              <w:tab w:val="right" w:leader="dot" w:pos="9016"/>
            </w:tabs>
          </w:pPr>
        </w:pPrChange>
      </w:pPr>
      <w:ins w:id="44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"_Toc197512818"</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12 – Basic Serial Splitter Master &amp; Expander PCBs</w:t>
        </w:r>
        <w:r>
          <w:rPr>
            <w:noProof/>
            <w:webHidden/>
          </w:rPr>
          <w:tab/>
        </w:r>
        <w:r>
          <w:rPr>
            <w:noProof/>
            <w:webHidden/>
          </w:rPr>
          <w:fldChar w:fldCharType="begin"/>
        </w:r>
        <w:r>
          <w:rPr>
            <w:noProof/>
            <w:webHidden/>
          </w:rPr>
          <w:instrText xml:space="preserve"> PAGEREF _Toc197512818 \h </w:instrText>
        </w:r>
        <w:r>
          <w:rPr>
            <w:noProof/>
            <w:webHidden/>
          </w:rPr>
        </w:r>
      </w:ins>
      <w:r>
        <w:rPr>
          <w:noProof/>
          <w:webHidden/>
        </w:rPr>
        <w:fldChar w:fldCharType="separate"/>
      </w:r>
      <w:ins w:id="447" w:author="Andrew Instone-Cowie" w:date="2025-05-07T12:20:00Z" w16du:dateUtc="2025-05-07T11:20:00Z">
        <w:r w:rsidR="00145FA6">
          <w:rPr>
            <w:noProof/>
            <w:webHidden/>
          </w:rPr>
          <w:t>25</w:t>
        </w:r>
      </w:ins>
      <w:ins w:id="448" w:author="Andrew Instone-Cowie" w:date="2025-05-07T12:19:00Z" w16du:dateUtc="2025-05-07T11:19:00Z">
        <w:r>
          <w:rPr>
            <w:noProof/>
            <w:webHidden/>
          </w:rPr>
          <w:fldChar w:fldCharType="end"/>
        </w:r>
        <w:r w:rsidRPr="00B05257">
          <w:rPr>
            <w:rStyle w:val="Hyperlink"/>
            <w:noProof/>
          </w:rPr>
          <w:fldChar w:fldCharType="end"/>
        </w:r>
      </w:ins>
    </w:p>
    <w:p w14:paraId="152C30DC" w14:textId="12D025A4" w:rsidR="001673E4" w:rsidRDefault="001673E4" w:rsidP="001673E4">
      <w:pPr>
        <w:pStyle w:val="TableofFigures"/>
        <w:tabs>
          <w:tab w:val="right" w:leader="dot" w:pos="9016"/>
        </w:tabs>
        <w:spacing w:after="120"/>
        <w:rPr>
          <w:ins w:id="449" w:author="Andrew Instone-Cowie" w:date="2025-05-07T12:19:00Z" w16du:dateUtc="2025-05-07T11:19:00Z"/>
          <w:rFonts w:eastAsiaTheme="minorEastAsia"/>
          <w:noProof/>
          <w:kern w:val="2"/>
          <w:sz w:val="24"/>
          <w:szCs w:val="24"/>
          <w:lang w:eastAsia="en-GB"/>
          <w14:ligatures w14:val="standardContextual"/>
        </w:rPr>
        <w:pPrChange w:id="450" w:author="Andrew Instone-Cowie" w:date="2025-05-07T12:19:00Z" w16du:dateUtc="2025-05-07T11:19:00Z">
          <w:pPr>
            <w:pStyle w:val="TableofFigures"/>
            <w:tabs>
              <w:tab w:val="right" w:leader="dot" w:pos="9016"/>
            </w:tabs>
          </w:pPr>
        </w:pPrChange>
      </w:pPr>
      <w:ins w:id="45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"_Toc197512819"</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13 – Second PC Module Enclosure Drilling Guide</w:t>
        </w:r>
        <w:r>
          <w:rPr>
            <w:noProof/>
            <w:webHidden/>
          </w:rPr>
          <w:tab/>
        </w:r>
        <w:r>
          <w:rPr>
            <w:noProof/>
            <w:webHidden/>
          </w:rPr>
          <w:fldChar w:fldCharType="begin"/>
        </w:r>
        <w:r>
          <w:rPr>
            <w:noProof/>
            <w:webHidden/>
          </w:rPr>
          <w:instrText xml:space="preserve"> PAGEREF _Toc197512819 \h </w:instrText>
        </w:r>
        <w:r>
          <w:rPr>
            <w:noProof/>
            <w:webHidden/>
          </w:rPr>
        </w:r>
      </w:ins>
      <w:r>
        <w:rPr>
          <w:noProof/>
          <w:webHidden/>
        </w:rPr>
        <w:fldChar w:fldCharType="separate"/>
      </w:r>
      <w:ins w:id="452" w:author="Andrew Instone-Cowie" w:date="2025-05-07T12:20:00Z" w16du:dateUtc="2025-05-07T11:20:00Z">
        <w:r w:rsidR="00145FA6">
          <w:rPr>
            <w:noProof/>
            <w:webHidden/>
          </w:rPr>
          <w:t>27</w:t>
        </w:r>
      </w:ins>
      <w:ins w:id="453" w:author="Andrew Instone-Cowie" w:date="2025-05-07T12:19:00Z" w16du:dateUtc="2025-05-07T11:19:00Z">
        <w:r>
          <w:rPr>
            <w:noProof/>
            <w:webHidden/>
          </w:rPr>
          <w:fldChar w:fldCharType="end"/>
        </w:r>
        <w:r w:rsidRPr="00B05257">
          <w:rPr>
            <w:rStyle w:val="Hyperlink"/>
            <w:noProof/>
          </w:rPr>
          <w:fldChar w:fldCharType="end"/>
        </w:r>
      </w:ins>
    </w:p>
    <w:p w14:paraId="5B5B13C1" w14:textId="0B0D0C55" w:rsidR="001673E4" w:rsidRDefault="001673E4" w:rsidP="001673E4">
      <w:pPr>
        <w:pStyle w:val="TableofFigures"/>
        <w:tabs>
          <w:tab w:val="right" w:leader="dot" w:pos="9016"/>
        </w:tabs>
        <w:spacing w:after="120"/>
        <w:rPr>
          <w:ins w:id="454" w:author="Andrew Instone-Cowie" w:date="2025-05-07T12:19:00Z" w16du:dateUtc="2025-05-07T11:19:00Z"/>
          <w:rFonts w:eastAsiaTheme="minorEastAsia"/>
          <w:noProof/>
          <w:kern w:val="2"/>
          <w:sz w:val="24"/>
          <w:szCs w:val="24"/>
          <w:lang w:eastAsia="en-GB"/>
          <w14:ligatures w14:val="standardContextual"/>
        </w:rPr>
        <w:pPrChange w:id="455" w:author="Andrew Instone-Cowie" w:date="2025-05-07T12:19:00Z" w16du:dateUtc="2025-05-07T11:19:00Z">
          <w:pPr>
            <w:pStyle w:val="TableofFigures"/>
            <w:tabs>
              <w:tab w:val="right" w:leader="dot" w:pos="9016"/>
            </w:tabs>
          </w:pPr>
        </w:pPrChange>
      </w:pPr>
      <w:ins w:id="45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"_Toc197512820"</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14 – Alternative Drilling Guide for DB9 Connector</w:t>
        </w:r>
        <w:r>
          <w:rPr>
            <w:noProof/>
            <w:webHidden/>
          </w:rPr>
          <w:tab/>
        </w:r>
        <w:r>
          <w:rPr>
            <w:noProof/>
            <w:webHidden/>
          </w:rPr>
          <w:fldChar w:fldCharType="begin"/>
        </w:r>
        <w:r>
          <w:rPr>
            <w:noProof/>
            <w:webHidden/>
          </w:rPr>
          <w:instrText xml:space="preserve"> PAGEREF _Toc197512820 \h </w:instrText>
        </w:r>
        <w:r>
          <w:rPr>
            <w:noProof/>
            <w:webHidden/>
          </w:rPr>
        </w:r>
      </w:ins>
      <w:r>
        <w:rPr>
          <w:noProof/>
          <w:webHidden/>
        </w:rPr>
        <w:fldChar w:fldCharType="separate"/>
      </w:r>
      <w:ins w:id="457" w:author="Andrew Instone-Cowie" w:date="2025-05-07T12:20:00Z" w16du:dateUtc="2025-05-07T11:20:00Z">
        <w:r w:rsidR="00145FA6">
          <w:rPr>
            <w:noProof/>
            <w:webHidden/>
          </w:rPr>
          <w:t>28</w:t>
        </w:r>
      </w:ins>
      <w:ins w:id="458" w:author="Andrew Instone-Cowie" w:date="2025-05-07T12:19:00Z" w16du:dateUtc="2025-05-07T11:19:00Z">
        <w:r>
          <w:rPr>
            <w:noProof/>
            <w:webHidden/>
          </w:rPr>
          <w:fldChar w:fldCharType="end"/>
        </w:r>
        <w:r w:rsidRPr="00B05257">
          <w:rPr>
            <w:rStyle w:val="Hyperlink"/>
            <w:noProof/>
          </w:rPr>
          <w:fldChar w:fldCharType="end"/>
        </w:r>
      </w:ins>
    </w:p>
    <w:p w14:paraId="5011B6EB" w14:textId="7CB694DE" w:rsidR="001673E4" w:rsidRDefault="001673E4" w:rsidP="001673E4">
      <w:pPr>
        <w:pStyle w:val="TableofFigures"/>
        <w:tabs>
          <w:tab w:val="right" w:leader="dot" w:pos="9016"/>
        </w:tabs>
        <w:spacing w:after="120"/>
        <w:rPr>
          <w:ins w:id="459" w:author="Andrew Instone-Cowie" w:date="2025-05-07T12:19:00Z" w16du:dateUtc="2025-05-07T11:19:00Z"/>
          <w:rFonts w:eastAsiaTheme="minorEastAsia"/>
          <w:noProof/>
          <w:kern w:val="2"/>
          <w:sz w:val="24"/>
          <w:szCs w:val="24"/>
          <w:lang w:eastAsia="en-GB"/>
          <w14:ligatures w14:val="standardContextual"/>
        </w:rPr>
        <w:pPrChange w:id="460" w:author="Andrew Instone-Cowie" w:date="2025-05-07T12:19:00Z" w16du:dateUtc="2025-05-07T11:19:00Z">
          <w:pPr>
            <w:pStyle w:val="TableofFigures"/>
            <w:tabs>
              <w:tab w:val="right" w:leader="dot" w:pos="9016"/>
            </w:tabs>
          </w:pPr>
        </w:pPrChange>
      </w:pPr>
      <w:ins w:id="46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"_Toc197512821"</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15 – Basic Serial Splitter Module Enclosure Drilling Guide</w:t>
        </w:r>
        <w:r>
          <w:rPr>
            <w:noProof/>
            <w:webHidden/>
          </w:rPr>
          <w:tab/>
        </w:r>
        <w:r>
          <w:rPr>
            <w:noProof/>
            <w:webHidden/>
          </w:rPr>
          <w:fldChar w:fldCharType="begin"/>
        </w:r>
        <w:r>
          <w:rPr>
            <w:noProof/>
            <w:webHidden/>
          </w:rPr>
          <w:instrText xml:space="preserve"> PAGEREF _Toc197512821 \h </w:instrText>
        </w:r>
        <w:r>
          <w:rPr>
            <w:noProof/>
            <w:webHidden/>
          </w:rPr>
        </w:r>
      </w:ins>
      <w:r>
        <w:rPr>
          <w:noProof/>
          <w:webHidden/>
        </w:rPr>
        <w:fldChar w:fldCharType="separate"/>
      </w:r>
      <w:ins w:id="462" w:author="Andrew Instone-Cowie" w:date="2025-05-07T12:20:00Z" w16du:dateUtc="2025-05-07T11:20:00Z">
        <w:r w:rsidR="00145FA6">
          <w:rPr>
            <w:noProof/>
            <w:webHidden/>
          </w:rPr>
          <w:t>29</w:t>
        </w:r>
      </w:ins>
      <w:ins w:id="463" w:author="Andrew Instone-Cowie" w:date="2025-05-07T12:19:00Z" w16du:dateUtc="2025-05-07T11:19:00Z">
        <w:r>
          <w:rPr>
            <w:noProof/>
            <w:webHidden/>
          </w:rPr>
          <w:fldChar w:fldCharType="end"/>
        </w:r>
        <w:r w:rsidRPr="00B05257">
          <w:rPr>
            <w:rStyle w:val="Hyperlink"/>
            <w:noProof/>
          </w:rPr>
          <w:fldChar w:fldCharType="end"/>
        </w:r>
      </w:ins>
    </w:p>
    <w:p w14:paraId="52A32D1C" w14:textId="78654AF6" w:rsidR="001673E4" w:rsidRDefault="001673E4" w:rsidP="001673E4">
      <w:pPr>
        <w:pStyle w:val="TableofFigures"/>
        <w:tabs>
          <w:tab w:val="right" w:leader="dot" w:pos="9016"/>
        </w:tabs>
        <w:spacing w:after="120"/>
        <w:rPr>
          <w:ins w:id="464" w:author="Andrew Instone-Cowie" w:date="2025-05-07T12:19:00Z" w16du:dateUtc="2025-05-07T11:19:00Z"/>
          <w:rFonts w:eastAsiaTheme="minorEastAsia"/>
          <w:noProof/>
          <w:kern w:val="2"/>
          <w:sz w:val="24"/>
          <w:szCs w:val="24"/>
          <w:lang w:eastAsia="en-GB"/>
          <w14:ligatures w14:val="standardContextual"/>
        </w:rPr>
        <w:pPrChange w:id="465" w:author="Andrew Instone-Cowie" w:date="2025-05-07T12:19:00Z" w16du:dateUtc="2025-05-07T11:19:00Z">
          <w:pPr>
            <w:pStyle w:val="TableofFigures"/>
            <w:tabs>
              <w:tab w:val="right" w:leader="dot" w:pos="9016"/>
            </w:tabs>
          </w:pPr>
        </w:pPrChange>
      </w:pPr>
      <w:ins w:id="46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"_Toc197512822"</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16 – PCB Mounting Hardware</w:t>
        </w:r>
        <w:r>
          <w:rPr>
            <w:noProof/>
            <w:webHidden/>
          </w:rPr>
          <w:tab/>
        </w:r>
        <w:r>
          <w:rPr>
            <w:noProof/>
            <w:webHidden/>
          </w:rPr>
          <w:fldChar w:fldCharType="begin"/>
        </w:r>
        <w:r>
          <w:rPr>
            <w:noProof/>
            <w:webHidden/>
          </w:rPr>
          <w:instrText xml:space="preserve"> PAGEREF _Toc197512822 \h </w:instrText>
        </w:r>
        <w:r>
          <w:rPr>
            <w:noProof/>
            <w:webHidden/>
          </w:rPr>
        </w:r>
      </w:ins>
      <w:r>
        <w:rPr>
          <w:noProof/>
          <w:webHidden/>
        </w:rPr>
        <w:fldChar w:fldCharType="separate"/>
      </w:r>
      <w:ins w:id="467" w:author="Andrew Instone-Cowie" w:date="2025-05-07T12:20:00Z" w16du:dateUtc="2025-05-07T11:20:00Z">
        <w:r w:rsidR="00145FA6">
          <w:rPr>
            <w:noProof/>
            <w:webHidden/>
          </w:rPr>
          <w:t>30</w:t>
        </w:r>
      </w:ins>
      <w:ins w:id="468" w:author="Andrew Instone-Cowie" w:date="2025-05-07T12:19:00Z" w16du:dateUtc="2025-05-07T11:19:00Z">
        <w:r>
          <w:rPr>
            <w:noProof/>
            <w:webHidden/>
          </w:rPr>
          <w:fldChar w:fldCharType="end"/>
        </w:r>
        <w:r w:rsidRPr="00B05257">
          <w:rPr>
            <w:rStyle w:val="Hyperlink"/>
            <w:noProof/>
          </w:rPr>
          <w:fldChar w:fldCharType="end"/>
        </w:r>
      </w:ins>
    </w:p>
    <w:p w14:paraId="59067FE9" w14:textId="66CA0622" w:rsidR="001673E4" w:rsidRDefault="001673E4" w:rsidP="001673E4">
      <w:pPr>
        <w:pStyle w:val="TableofFigures"/>
        <w:tabs>
          <w:tab w:val="right" w:leader="dot" w:pos="9016"/>
        </w:tabs>
        <w:spacing w:after="120"/>
        <w:rPr>
          <w:ins w:id="469" w:author="Andrew Instone-Cowie" w:date="2025-05-07T12:19:00Z" w16du:dateUtc="2025-05-07T11:19:00Z"/>
          <w:rFonts w:eastAsiaTheme="minorEastAsia"/>
          <w:noProof/>
          <w:kern w:val="2"/>
          <w:sz w:val="24"/>
          <w:szCs w:val="24"/>
          <w:lang w:eastAsia="en-GB"/>
          <w14:ligatures w14:val="standardContextual"/>
        </w:rPr>
        <w:pPrChange w:id="470" w:author="Andrew Instone-Cowie" w:date="2025-05-07T12:19:00Z" w16du:dateUtc="2025-05-07T11:19:00Z">
          <w:pPr>
            <w:pStyle w:val="TableofFigures"/>
            <w:tabs>
              <w:tab w:val="right" w:leader="dot" w:pos="9016"/>
            </w:tabs>
          </w:pPr>
        </w:pPrChange>
      </w:pPr>
      <w:ins w:id="47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"_Toc197512823"</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17 – Enclosure Marking Out</w:t>
        </w:r>
        <w:r>
          <w:rPr>
            <w:noProof/>
            <w:webHidden/>
          </w:rPr>
          <w:tab/>
        </w:r>
        <w:r>
          <w:rPr>
            <w:noProof/>
            <w:webHidden/>
          </w:rPr>
          <w:fldChar w:fldCharType="begin"/>
        </w:r>
        <w:r>
          <w:rPr>
            <w:noProof/>
            <w:webHidden/>
          </w:rPr>
          <w:instrText xml:space="preserve"> PAGEREF _Toc197512823 \h </w:instrText>
        </w:r>
        <w:r>
          <w:rPr>
            <w:noProof/>
            <w:webHidden/>
          </w:rPr>
        </w:r>
      </w:ins>
      <w:r>
        <w:rPr>
          <w:noProof/>
          <w:webHidden/>
        </w:rPr>
        <w:fldChar w:fldCharType="separate"/>
      </w:r>
      <w:ins w:id="472" w:author="Andrew Instone-Cowie" w:date="2025-05-07T12:20:00Z" w16du:dateUtc="2025-05-07T11:20:00Z">
        <w:r w:rsidR="00145FA6">
          <w:rPr>
            <w:noProof/>
            <w:webHidden/>
          </w:rPr>
          <w:t>30</w:t>
        </w:r>
      </w:ins>
      <w:ins w:id="473" w:author="Andrew Instone-Cowie" w:date="2025-05-07T12:19:00Z" w16du:dateUtc="2025-05-07T11:19:00Z">
        <w:r>
          <w:rPr>
            <w:noProof/>
            <w:webHidden/>
          </w:rPr>
          <w:fldChar w:fldCharType="end"/>
        </w:r>
        <w:r w:rsidRPr="00B05257">
          <w:rPr>
            <w:rStyle w:val="Hyperlink"/>
            <w:noProof/>
          </w:rPr>
          <w:fldChar w:fldCharType="end"/>
        </w:r>
      </w:ins>
    </w:p>
    <w:p w14:paraId="6965E755" w14:textId="73323FB3" w:rsidR="001673E4" w:rsidRDefault="001673E4" w:rsidP="001673E4">
      <w:pPr>
        <w:pStyle w:val="TableofFigures"/>
        <w:tabs>
          <w:tab w:val="right" w:leader="dot" w:pos="9016"/>
        </w:tabs>
        <w:spacing w:after="120"/>
        <w:rPr>
          <w:ins w:id="474" w:author="Andrew Instone-Cowie" w:date="2025-05-07T12:19:00Z" w16du:dateUtc="2025-05-07T11:19:00Z"/>
          <w:rFonts w:eastAsiaTheme="minorEastAsia"/>
          <w:noProof/>
          <w:kern w:val="2"/>
          <w:sz w:val="24"/>
          <w:szCs w:val="24"/>
          <w:lang w:eastAsia="en-GB"/>
          <w14:ligatures w14:val="standardContextual"/>
        </w:rPr>
        <w:pPrChange w:id="475" w:author="Andrew Instone-Cowie" w:date="2025-05-07T12:19:00Z" w16du:dateUtc="2025-05-07T11:19:00Z">
          <w:pPr>
            <w:pStyle w:val="TableofFigures"/>
            <w:tabs>
              <w:tab w:val="right" w:leader="dot" w:pos="9016"/>
            </w:tabs>
          </w:pPr>
        </w:pPrChange>
      </w:pPr>
      <w:ins w:id="47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"_Toc197512824"</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18 – Enclosure Marked for Drilling</w:t>
        </w:r>
        <w:r>
          <w:rPr>
            <w:noProof/>
            <w:webHidden/>
          </w:rPr>
          <w:tab/>
        </w:r>
        <w:r>
          <w:rPr>
            <w:noProof/>
            <w:webHidden/>
          </w:rPr>
          <w:fldChar w:fldCharType="begin"/>
        </w:r>
        <w:r>
          <w:rPr>
            <w:noProof/>
            <w:webHidden/>
          </w:rPr>
          <w:instrText xml:space="preserve"> PAGEREF _Toc197512824 \h </w:instrText>
        </w:r>
        <w:r>
          <w:rPr>
            <w:noProof/>
            <w:webHidden/>
          </w:rPr>
        </w:r>
      </w:ins>
      <w:r>
        <w:rPr>
          <w:noProof/>
          <w:webHidden/>
        </w:rPr>
        <w:fldChar w:fldCharType="separate"/>
      </w:r>
      <w:ins w:id="477" w:author="Andrew Instone-Cowie" w:date="2025-05-07T12:20:00Z" w16du:dateUtc="2025-05-07T11:20:00Z">
        <w:r w:rsidR="00145FA6">
          <w:rPr>
            <w:noProof/>
            <w:webHidden/>
          </w:rPr>
          <w:t>31</w:t>
        </w:r>
      </w:ins>
      <w:ins w:id="478" w:author="Andrew Instone-Cowie" w:date="2025-05-07T12:19:00Z" w16du:dateUtc="2025-05-07T11:19:00Z">
        <w:r>
          <w:rPr>
            <w:noProof/>
            <w:webHidden/>
          </w:rPr>
          <w:fldChar w:fldCharType="end"/>
        </w:r>
        <w:r w:rsidRPr="00B05257">
          <w:rPr>
            <w:rStyle w:val="Hyperlink"/>
            <w:noProof/>
          </w:rPr>
          <w:fldChar w:fldCharType="end"/>
        </w:r>
      </w:ins>
    </w:p>
    <w:p w14:paraId="056891FB" w14:textId="69C535FE" w:rsidR="001673E4" w:rsidRDefault="001673E4" w:rsidP="001673E4">
      <w:pPr>
        <w:pStyle w:val="TableofFigures"/>
        <w:tabs>
          <w:tab w:val="right" w:leader="dot" w:pos="9016"/>
        </w:tabs>
        <w:spacing w:after="120"/>
        <w:rPr>
          <w:ins w:id="479" w:author="Andrew Instone-Cowie" w:date="2025-05-07T12:19:00Z" w16du:dateUtc="2025-05-07T11:19:00Z"/>
          <w:rFonts w:eastAsiaTheme="minorEastAsia"/>
          <w:noProof/>
          <w:kern w:val="2"/>
          <w:sz w:val="24"/>
          <w:szCs w:val="24"/>
          <w:lang w:eastAsia="en-GB"/>
          <w14:ligatures w14:val="standardContextual"/>
        </w:rPr>
        <w:pPrChange w:id="480" w:author="Andrew Instone-Cowie" w:date="2025-05-07T12:19:00Z" w16du:dateUtc="2025-05-07T11:19:00Z">
          <w:pPr>
            <w:pStyle w:val="TableofFigures"/>
            <w:tabs>
              <w:tab w:val="right" w:leader="dot" w:pos="9016"/>
            </w:tabs>
          </w:pPr>
        </w:pPrChange>
      </w:pPr>
      <w:ins w:id="48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"_Toc197512825"</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19 – Completed Second PC Module in Enclosure</w:t>
        </w:r>
        <w:r>
          <w:rPr>
            <w:noProof/>
            <w:webHidden/>
          </w:rPr>
          <w:tab/>
        </w:r>
        <w:r>
          <w:rPr>
            <w:noProof/>
            <w:webHidden/>
          </w:rPr>
          <w:fldChar w:fldCharType="begin"/>
        </w:r>
        <w:r>
          <w:rPr>
            <w:noProof/>
            <w:webHidden/>
          </w:rPr>
          <w:instrText xml:space="preserve"> PAGEREF _Toc197512825 \h </w:instrText>
        </w:r>
        <w:r>
          <w:rPr>
            <w:noProof/>
            <w:webHidden/>
          </w:rPr>
        </w:r>
      </w:ins>
      <w:r>
        <w:rPr>
          <w:noProof/>
          <w:webHidden/>
        </w:rPr>
        <w:fldChar w:fldCharType="separate"/>
      </w:r>
      <w:ins w:id="482" w:author="Andrew Instone-Cowie" w:date="2025-05-07T12:20:00Z" w16du:dateUtc="2025-05-07T11:20:00Z">
        <w:r w:rsidR="00145FA6">
          <w:rPr>
            <w:noProof/>
            <w:webHidden/>
          </w:rPr>
          <w:t>32</w:t>
        </w:r>
      </w:ins>
      <w:ins w:id="483" w:author="Andrew Instone-Cowie" w:date="2025-05-07T12:19:00Z" w16du:dateUtc="2025-05-07T11:19:00Z">
        <w:r>
          <w:rPr>
            <w:noProof/>
            <w:webHidden/>
          </w:rPr>
          <w:fldChar w:fldCharType="end"/>
        </w:r>
        <w:r w:rsidRPr="00B05257">
          <w:rPr>
            <w:rStyle w:val="Hyperlink"/>
            <w:noProof/>
          </w:rPr>
          <w:fldChar w:fldCharType="end"/>
        </w:r>
      </w:ins>
    </w:p>
    <w:p w14:paraId="17B50574" w14:textId="4056E33E" w:rsidR="001673E4" w:rsidRDefault="001673E4" w:rsidP="001673E4">
      <w:pPr>
        <w:pStyle w:val="TableofFigures"/>
        <w:tabs>
          <w:tab w:val="right" w:leader="dot" w:pos="9016"/>
        </w:tabs>
        <w:spacing w:after="120"/>
        <w:rPr>
          <w:ins w:id="484" w:author="Andrew Instone-Cowie" w:date="2025-05-07T12:19:00Z" w16du:dateUtc="2025-05-07T11:19:00Z"/>
          <w:rFonts w:eastAsiaTheme="minorEastAsia"/>
          <w:noProof/>
          <w:kern w:val="2"/>
          <w:sz w:val="24"/>
          <w:szCs w:val="24"/>
          <w:lang w:eastAsia="en-GB"/>
          <w14:ligatures w14:val="standardContextual"/>
        </w:rPr>
        <w:pPrChange w:id="485" w:author="Andrew Instone-Cowie" w:date="2025-05-07T12:19:00Z" w16du:dateUtc="2025-05-07T11:19:00Z">
          <w:pPr>
            <w:pStyle w:val="TableofFigures"/>
            <w:tabs>
              <w:tab w:val="right" w:leader="dot" w:pos="9016"/>
            </w:tabs>
          </w:pPr>
        </w:pPrChange>
      </w:pPr>
      <w:ins w:id="48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"_Toc197512826"</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20 – Completed Basic Serial Splitter Module in Enclosure</w:t>
        </w:r>
        <w:r>
          <w:rPr>
            <w:noProof/>
            <w:webHidden/>
          </w:rPr>
          <w:tab/>
        </w:r>
        <w:r>
          <w:rPr>
            <w:noProof/>
            <w:webHidden/>
          </w:rPr>
          <w:fldChar w:fldCharType="begin"/>
        </w:r>
        <w:r>
          <w:rPr>
            <w:noProof/>
            <w:webHidden/>
          </w:rPr>
          <w:instrText xml:space="preserve"> PAGEREF _Toc197512826 \h </w:instrText>
        </w:r>
        <w:r>
          <w:rPr>
            <w:noProof/>
            <w:webHidden/>
          </w:rPr>
        </w:r>
      </w:ins>
      <w:r>
        <w:rPr>
          <w:noProof/>
          <w:webHidden/>
        </w:rPr>
        <w:fldChar w:fldCharType="separate"/>
      </w:r>
      <w:ins w:id="487" w:author="Andrew Instone-Cowie" w:date="2025-05-07T12:20:00Z" w16du:dateUtc="2025-05-07T11:20:00Z">
        <w:r w:rsidR="00145FA6">
          <w:rPr>
            <w:noProof/>
            <w:webHidden/>
          </w:rPr>
          <w:t>32</w:t>
        </w:r>
      </w:ins>
      <w:ins w:id="488" w:author="Andrew Instone-Cowie" w:date="2025-05-07T12:19:00Z" w16du:dateUtc="2025-05-07T11:19:00Z">
        <w:r>
          <w:rPr>
            <w:noProof/>
            <w:webHidden/>
          </w:rPr>
          <w:fldChar w:fldCharType="end"/>
        </w:r>
        <w:r w:rsidRPr="00B05257">
          <w:rPr>
            <w:rStyle w:val="Hyperlink"/>
            <w:noProof/>
          </w:rPr>
          <w:fldChar w:fldCharType="end"/>
        </w:r>
      </w:ins>
    </w:p>
    <w:p w14:paraId="169F009F" w14:textId="419238DD" w:rsidR="001673E4" w:rsidRDefault="001673E4" w:rsidP="001673E4">
      <w:pPr>
        <w:pStyle w:val="TableofFigures"/>
        <w:tabs>
          <w:tab w:val="right" w:leader="dot" w:pos="9016"/>
        </w:tabs>
        <w:spacing w:after="120"/>
        <w:rPr>
          <w:ins w:id="489" w:author="Andrew Instone-Cowie" w:date="2025-05-07T12:19:00Z" w16du:dateUtc="2025-05-07T11:19:00Z"/>
          <w:rFonts w:eastAsiaTheme="minorEastAsia"/>
          <w:noProof/>
          <w:kern w:val="2"/>
          <w:sz w:val="24"/>
          <w:szCs w:val="24"/>
          <w:lang w:eastAsia="en-GB"/>
          <w14:ligatures w14:val="standardContextual"/>
        </w:rPr>
        <w:pPrChange w:id="490" w:author="Andrew Instone-Cowie" w:date="2025-05-07T12:19:00Z" w16du:dateUtc="2025-05-07T11:19:00Z">
          <w:pPr>
            <w:pStyle w:val="TableofFigures"/>
            <w:tabs>
              <w:tab w:val="right" w:leader="dot" w:pos="9016"/>
            </w:tabs>
          </w:pPr>
        </w:pPrChange>
      </w:pPr>
      <w:ins w:id="49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"_Toc197512827"</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21 – Completed Basic Serial Splitter Module</w:t>
        </w:r>
        <w:r>
          <w:rPr>
            <w:noProof/>
            <w:webHidden/>
          </w:rPr>
          <w:tab/>
        </w:r>
        <w:r>
          <w:rPr>
            <w:noProof/>
            <w:webHidden/>
          </w:rPr>
          <w:fldChar w:fldCharType="begin"/>
        </w:r>
        <w:r>
          <w:rPr>
            <w:noProof/>
            <w:webHidden/>
          </w:rPr>
          <w:instrText xml:space="preserve"> PAGEREF _Toc197512827 \h </w:instrText>
        </w:r>
        <w:r>
          <w:rPr>
            <w:noProof/>
            <w:webHidden/>
          </w:rPr>
        </w:r>
      </w:ins>
      <w:r>
        <w:rPr>
          <w:noProof/>
          <w:webHidden/>
        </w:rPr>
        <w:fldChar w:fldCharType="separate"/>
      </w:r>
      <w:ins w:id="492" w:author="Andrew Instone-Cowie" w:date="2025-05-07T12:20:00Z" w16du:dateUtc="2025-05-07T11:20:00Z">
        <w:r w:rsidR="00145FA6">
          <w:rPr>
            <w:noProof/>
            <w:webHidden/>
          </w:rPr>
          <w:t>33</w:t>
        </w:r>
      </w:ins>
      <w:ins w:id="493" w:author="Andrew Instone-Cowie" w:date="2025-05-07T12:19:00Z" w16du:dateUtc="2025-05-07T11:19:00Z">
        <w:r>
          <w:rPr>
            <w:noProof/>
            <w:webHidden/>
          </w:rPr>
          <w:fldChar w:fldCharType="end"/>
        </w:r>
        <w:r w:rsidRPr="00B05257">
          <w:rPr>
            <w:rStyle w:val="Hyperlink"/>
            <w:noProof/>
          </w:rPr>
          <w:fldChar w:fldCharType="end"/>
        </w:r>
      </w:ins>
    </w:p>
    <w:p w14:paraId="6CE78031" w14:textId="048F8F3E" w:rsidR="001673E4" w:rsidRDefault="001673E4" w:rsidP="001673E4">
      <w:pPr>
        <w:pStyle w:val="TableofFigures"/>
        <w:tabs>
          <w:tab w:val="right" w:leader="dot" w:pos="9016"/>
        </w:tabs>
        <w:spacing w:after="120"/>
        <w:rPr>
          <w:ins w:id="494" w:author="Andrew Instone-Cowie" w:date="2025-05-07T12:19:00Z" w16du:dateUtc="2025-05-07T11:19:00Z"/>
          <w:rFonts w:eastAsiaTheme="minorEastAsia"/>
          <w:noProof/>
          <w:kern w:val="2"/>
          <w:sz w:val="24"/>
          <w:szCs w:val="24"/>
          <w:lang w:eastAsia="en-GB"/>
          <w14:ligatures w14:val="standardContextual"/>
        </w:rPr>
        <w:pPrChange w:id="495" w:author="Andrew Instone-Cowie" w:date="2025-05-07T12:19:00Z" w16du:dateUtc="2025-05-07T11:19:00Z">
          <w:pPr>
            <w:pStyle w:val="TableofFigures"/>
            <w:tabs>
              <w:tab w:val="right" w:leader="dot" w:pos="9016"/>
            </w:tabs>
          </w:pPr>
        </w:pPrChange>
      </w:pPr>
      <w:ins w:id="49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"_Toc197512828"</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22 – Second PC Module Cabling</w:t>
        </w:r>
        <w:r>
          <w:rPr>
            <w:noProof/>
            <w:webHidden/>
          </w:rPr>
          <w:tab/>
        </w:r>
        <w:r>
          <w:rPr>
            <w:noProof/>
            <w:webHidden/>
          </w:rPr>
          <w:fldChar w:fldCharType="begin"/>
        </w:r>
        <w:r>
          <w:rPr>
            <w:noProof/>
            <w:webHidden/>
          </w:rPr>
          <w:instrText xml:space="preserve"> PAGEREF _Toc197512828 \h </w:instrText>
        </w:r>
        <w:r>
          <w:rPr>
            <w:noProof/>
            <w:webHidden/>
          </w:rPr>
        </w:r>
      </w:ins>
      <w:r>
        <w:rPr>
          <w:noProof/>
          <w:webHidden/>
        </w:rPr>
        <w:fldChar w:fldCharType="separate"/>
      </w:r>
      <w:ins w:id="497" w:author="Andrew Instone-Cowie" w:date="2025-05-07T12:20:00Z" w16du:dateUtc="2025-05-07T11:20:00Z">
        <w:r w:rsidR="00145FA6">
          <w:rPr>
            <w:noProof/>
            <w:webHidden/>
          </w:rPr>
          <w:t>34</w:t>
        </w:r>
      </w:ins>
      <w:ins w:id="498" w:author="Andrew Instone-Cowie" w:date="2025-05-07T12:19:00Z" w16du:dateUtc="2025-05-07T11:19:00Z">
        <w:r>
          <w:rPr>
            <w:noProof/>
            <w:webHidden/>
          </w:rPr>
          <w:fldChar w:fldCharType="end"/>
        </w:r>
        <w:r w:rsidRPr="00B05257">
          <w:rPr>
            <w:rStyle w:val="Hyperlink"/>
            <w:noProof/>
          </w:rPr>
          <w:fldChar w:fldCharType="end"/>
        </w:r>
      </w:ins>
    </w:p>
    <w:p w14:paraId="082DCCFE" w14:textId="75BB192E" w:rsidR="001673E4" w:rsidRDefault="001673E4" w:rsidP="001673E4">
      <w:pPr>
        <w:pStyle w:val="TableofFigures"/>
        <w:tabs>
          <w:tab w:val="right" w:leader="dot" w:pos="9016"/>
        </w:tabs>
        <w:spacing w:after="120"/>
        <w:rPr>
          <w:ins w:id="499" w:author="Andrew Instone-Cowie" w:date="2025-05-07T12:19:00Z" w16du:dateUtc="2025-05-07T11:19:00Z"/>
          <w:rFonts w:eastAsiaTheme="minorEastAsia"/>
          <w:noProof/>
          <w:kern w:val="2"/>
          <w:sz w:val="24"/>
          <w:szCs w:val="24"/>
          <w:lang w:eastAsia="en-GB"/>
          <w14:ligatures w14:val="standardContextual"/>
        </w:rPr>
        <w:pPrChange w:id="500" w:author="Andrew Instone-Cowie" w:date="2025-05-07T12:19:00Z" w16du:dateUtc="2025-05-07T11:19:00Z">
          <w:pPr>
            <w:pStyle w:val="TableofFigures"/>
            <w:tabs>
              <w:tab w:val="right" w:leader="dot" w:pos="9016"/>
            </w:tabs>
          </w:pPr>
        </w:pPrChange>
      </w:pPr>
      <w:ins w:id="501"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"_Toc197512829"</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23 – Basic Serial Splitter Module Cabling</w:t>
        </w:r>
        <w:r>
          <w:rPr>
            <w:noProof/>
            <w:webHidden/>
          </w:rPr>
          <w:tab/>
        </w:r>
        <w:r>
          <w:rPr>
            <w:noProof/>
            <w:webHidden/>
          </w:rPr>
          <w:fldChar w:fldCharType="begin"/>
        </w:r>
        <w:r>
          <w:rPr>
            <w:noProof/>
            <w:webHidden/>
          </w:rPr>
          <w:instrText xml:space="preserve"> PAGEREF _Toc197512829 \h </w:instrText>
        </w:r>
        <w:r>
          <w:rPr>
            <w:noProof/>
            <w:webHidden/>
          </w:rPr>
        </w:r>
      </w:ins>
      <w:r>
        <w:rPr>
          <w:noProof/>
          <w:webHidden/>
        </w:rPr>
        <w:fldChar w:fldCharType="separate"/>
      </w:r>
      <w:ins w:id="502" w:author="Andrew Instone-Cowie" w:date="2025-05-07T12:20:00Z" w16du:dateUtc="2025-05-07T11:20:00Z">
        <w:r w:rsidR="00145FA6">
          <w:rPr>
            <w:noProof/>
            <w:webHidden/>
          </w:rPr>
          <w:t>34</w:t>
        </w:r>
      </w:ins>
      <w:ins w:id="503" w:author="Andrew Instone-Cowie" w:date="2025-05-07T12:19:00Z" w16du:dateUtc="2025-05-07T11:19:00Z">
        <w:r>
          <w:rPr>
            <w:noProof/>
            <w:webHidden/>
          </w:rPr>
          <w:fldChar w:fldCharType="end"/>
        </w:r>
        <w:r w:rsidRPr="00B05257">
          <w:rPr>
            <w:rStyle w:val="Hyperlink"/>
            <w:noProof/>
          </w:rPr>
          <w:fldChar w:fldCharType="end"/>
        </w:r>
      </w:ins>
    </w:p>
    <w:p w14:paraId="601DE30B" w14:textId="1DABB709" w:rsidR="001673E4" w:rsidRDefault="001673E4" w:rsidP="001673E4">
      <w:pPr>
        <w:pStyle w:val="TableofFigures"/>
        <w:tabs>
          <w:tab w:val="right" w:leader="dot" w:pos="9016"/>
        </w:tabs>
        <w:spacing w:after="120"/>
        <w:rPr>
          <w:ins w:id="504" w:author="Andrew Instone-Cowie" w:date="2025-05-07T12:19:00Z" w16du:dateUtc="2025-05-07T11:19:00Z"/>
          <w:rFonts w:eastAsiaTheme="minorEastAsia"/>
          <w:noProof/>
          <w:kern w:val="2"/>
          <w:sz w:val="24"/>
          <w:szCs w:val="24"/>
          <w:lang w:eastAsia="en-GB"/>
          <w14:ligatures w14:val="standardContextual"/>
        </w:rPr>
        <w:pPrChange w:id="505" w:author="Andrew Instone-Cowie" w:date="2025-05-07T12:19:00Z" w16du:dateUtc="2025-05-07T11:19:00Z">
          <w:pPr>
            <w:pStyle w:val="TableofFigures"/>
            <w:tabs>
              <w:tab w:val="right" w:leader="dot" w:pos="9016"/>
            </w:tabs>
          </w:pPr>
        </w:pPrChange>
      </w:pPr>
      <w:ins w:id="506"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"_Toc197512830"</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24 – Modification for Older Interface PCBs</w:t>
        </w:r>
        <w:r>
          <w:rPr>
            <w:noProof/>
            <w:webHidden/>
          </w:rPr>
          <w:tab/>
        </w:r>
        <w:r>
          <w:rPr>
            <w:noProof/>
            <w:webHidden/>
          </w:rPr>
          <w:fldChar w:fldCharType="begin"/>
        </w:r>
        <w:r>
          <w:rPr>
            <w:noProof/>
            <w:webHidden/>
          </w:rPr>
          <w:instrText xml:space="preserve"> PAGEREF _Toc197512830 \h </w:instrText>
        </w:r>
        <w:r>
          <w:rPr>
            <w:noProof/>
            <w:webHidden/>
          </w:rPr>
        </w:r>
      </w:ins>
      <w:r>
        <w:rPr>
          <w:noProof/>
          <w:webHidden/>
        </w:rPr>
        <w:fldChar w:fldCharType="separate"/>
      </w:r>
      <w:ins w:id="507" w:author="Andrew Instone-Cowie" w:date="2025-05-07T12:20:00Z" w16du:dateUtc="2025-05-07T11:20:00Z">
        <w:r w:rsidR="00145FA6">
          <w:rPr>
            <w:noProof/>
            <w:webHidden/>
          </w:rPr>
          <w:t>35</w:t>
        </w:r>
      </w:ins>
      <w:ins w:id="508" w:author="Andrew Instone-Cowie" w:date="2025-05-07T12:19:00Z" w16du:dateUtc="2025-05-07T11:19:00Z">
        <w:r>
          <w:rPr>
            <w:noProof/>
            <w:webHidden/>
          </w:rPr>
          <w:fldChar w:fldCharType="end"/>
        </w:r>
        <w:r w:rsidRPr="00B05257">
          <w:rPr>
            <w:rStyle w:val="Hyperlink"/>
            <w:noProof/>
          </w:rPr>
          <w:fldChar w:fldCharType="end"/>
        </w:r>
      </w:ins>
    </w:p>
    <w:p w14:paraId="759C14BB" w14:textId="22917E30" w:rsidR="001673E4" w:rsidRDefault="001673E4">
      <w:pPr>
        <w:pStyle w:val="TableofFigures"/>
        <w:tabs>
          <w:tab w:val="right" w:leader="dot" w:pos="9016"/>
        </w:tabs>
        <w:rPr>
          <w:ins w:id="509" w:author="Andrew Instone-Cowie" w:date="2025-05-07T12:19:00Z" w16du:dateUtc="2025-05-07T11:19:00Z"/>
          <w:rFonts w:eastAsiaTheme="minorEastAsia"/>
          <w:noProof/>
          <w:kern w:val="2"/>
          <w:sz w:val="24"/>
          <w:szCs w:val="24"/>
          <w:lang w:eastAsia="en-GB"/>
          <w14:ligatures w14:val="standardContextual"/>
        </w:rPr>
      </w:pPr>
      <w:ins w:id="510" w:author="Andrew Instone-Cowie" w:date="2025-05-07T12:19:00Z" w16du:dateUtc="2025-05-07T11:19:00Z">
        <w:r w:rsidRPr="00B05257">
          <w:rPr>
            <w:rStyle w:val="Hyperlink"/>
            <w:noProof/>
          </w:rPr>
          <w:fldChar w:fldCharType="begin"/>
        </w:r>
        <w:r w:rsidRPr="00B05257">
          <w:rPr>
            <w:rStyle w:val="Hyperlink"/>
            <w:noProof/>
          </w:rPr>
          <w:instrText xml:space="preserve"> </w:instrText>
        </w:r>
        <w:r>
          <w:rPr>
            <w:noProof/>
          </w:rPr>
          <w:instrText>HYPERLINK \l "_Toc197512831"</w:instrText>
        </w:r>
        <w:r w:rsidRPr="00B05257">
          <w:rPr>
            <w:rStyle w:val="Hyperlink"/>
            <w:noProof/>
          </w:rPr>
          <w:instrText xml:space="preserve"> </w:instrText>
        </w:r>
        <w:r w:rsidRPr="00B05257">
          <w:rPr>
            <w:rStyle w:val="Hyperlink"/>
            <w:noProof/>
          </w:rPr>
        </w:r>
        <w:r w:rsidRPr="00B05257">
          <w:rPr>
            <w:rStyle w:val="Hyperlink"/>
            <w:noProof/>
          </w:rPr>
          <w:fldChar w:fldCharType="separate"/>
        </w:r>
        <w:r w:rsidRPr="00B05257">
          <w:rPr>
            <w:rStyle w:val="Hyperlink"/>
            <w:noProof/>
          </w:rPr>
          <w:t>Figure 25 – Modified Interface Board</w:t>
        </w:r>
        <w:r>
          <w:rPr>
            <w:noProof/>
            <w:webHidden/>
          </w:rPr>
          <w:tab/>
        </w:r>
        <w:r>
          <w:rPr>
            <w:noProof/>
            <w:webHidden/>
          </w:rPr>
          <w:fldChar w:fldCharType="begin"/>
        </w:r>
        <w:r>
          <w:rPr>
            <w:noProof/>
            <w:webHidden/>
          </w:rPr>
          <w:instrText xml:space="preserve"> PAGEREF _Toc197512831 \h </w:instrText>
        </w:r>
        <w:r>
          <w:rPr>
            <w:noProof/>
            <w:webHidden/>
          </w:rPr>
        </w:r>
      </w:ins>
      <w:r>
        <w:rPr>
          <w:noProof/>
          <w:webHidden/>
        </w:rPr>
        <w:fldChar w:fldCharType="separate"/>
      </w:r>
      <w:ins w:id="511" w:author="Andrew Instone-Cowie" w:date="2025-05-07T12:20:00Z" w16du:dateUtc="2025-05-07T11:20:00Z">
        <w:r w:rsidR="00145FA6">
          <w:rPr>
            <w:noProof/>
            <w:webHidden/>
          </w:rPr>
          <w:t>36</w:t>
        </w:r>
      </w:ins>
      <w:ins w:id="512" w:author="Andrew Instone-Cowie" w:date="2025-05-07T12:19:00Z" w16du:dateUtc="2025-05-07T11:19:00Z">
        <w:r>
          <w:rPr>
            <w:noProof/>
            <w:webHidden/>
          </w:rPr>
          <w:fldChar w:fldCharType="end"/>
        </w:r>
        <w:r w:rsidRPr="00B05257">
          <w:rPr>
            <w:rStyle w:val="Hyperlink"/>
            <w:noProof/>
          </w:rPr>
          <w:fldChar w:fldCharType="end"/>
        </w:r>
      </w:ins>
    </w:p>
    <w:p w14:paraId="48975C2A" w14:textId="7FD42DCF" w:rsidR="008A112E" w:rsidDel="001673E4" w:rsidRDefault="008A112E" w:rsidP="007D0CE0">
      <w:pPr>
        <w:pStyle w:val="TableofFigures"/>
        <w:tabs>
          <w:tab w:val="right" w:leader="dot" w:pos="9016"/>
        </w:tabs>
        <w:spacing w:after="120"/>
        <w:rPr>
          <w:del w:id="513" w:author="Andrew Instone-Cowie" w:date="2025-05-07T12:19:00Z" w16du:dateUtc="2025-05-07T11:19:00Z"/>
          <w:rFonts w:eastAsiaTheme="minorEastAsia"/>
          <w:noProof/>
          <w:kern w:val="2"/>
          <w:sz w:val="24"/>
          <w:szCs w:val="24"/>
          <w:lang w:eastAsia="en-GB"/>
          <w14:ligatures w14:val="standardContextual"/>
        </w:rPr>
      </w:pPr>
      <w:del w:id="514" w:author="Andrew Instone-Cowie" w:date="2025-05-07T12:19:00Z" w16du:dateUtc="2025-05-07T11:19:00Z">
        <w:r w:rsidRPr="001673E4" w:rsidDel="001673E4">
          <w:rPr>
            <w:noProof/>
            <w:rPrChange w:id="515" w:author="Andrew Instone-Cowie" w:date="2025-05-07T12:19:00Z" w16du:dateUtc="2025-05-07T11:19:00Z">
              <w:rPr>
                <w:rStyle w:val="Hyperlink"/>
                <w:noProof/>
              </w:rPr>
            </w:rPrChange>
          </w:rPr>
          <w:delText>Figure 1 – Documentation Map</w:delText>
        </w:r>
        <w:r w:rsidDel="001673E4">
          <w:rPr>
            <w:noProof/>
            <w:webHidden/>
          </w:rPr>
          <w:tab/>
        </w:r>
        <w:r w:rsidR="00987E49" w:rsidDel="001673E4">
          <w:rPr>
            <w:noProof/>
            <w:webHidden/>
          </w:rPr>
          <w:delText>7</w:delText>
        </w:r>
      </w:del>
    </w:p>
    <w:p w14:paraId="71B78AE0" w14:textId="62C52F0F" w:rsidR="008A112E" w:rsidDel="001673E4" w:rsidRDefault="008A112E" w:rsidP="007D0CE0">
      <w:pPr>
        <w:pStyle w:val="TableofFigures"/>
        <w:tabs>
          <w:tab w:val="right" w:leader="dot" w:pos="9016"/>
        </w:tabs>
        <w:spacing w:after="120"/>
        <w:rPr>
          <w:del w:id="516" w:author="Andrew Instone-Cowie" w:date="2025-05-07T12:19:00Z" w16du:dateUtc="2025-05-07T11:19:00Z"/>
          <w:rFonts w:eastAsiaTheme="minorEastAsia"/>
          <w:noProof/>
          <w:kern w:val="2"/>
          <w:sz w:val="24"/>
          <w:szCs w:val="24"/>
          <w:lang w:eastAsia="en-GB"/>
          <w14:ligatures w14:val="standardContextual"/>
        </w:rPr>
      </w:pPr>
      <w:del w:id="517" w:author="Andrew Instone-Cowie" w:date="2025-05-07T12:19:00Z" w16du:dateUtc="2025-05-07T11:19:00Z">
        <w:r w:rsidRPr="001673E4" w:rsidDel="001673E4">
          <w:rPr>
            <w:noProof/>
            <w:rPrChange w:id="518" w:author="Andrew Instone-Cowie" w:date="2025-05-07T12:19:00Z" w16du:dateUtc="2025-05-07T11:19:00Z">
              <w:rPr>
                <w:rStyle w:val="Hyperlink"/>
                <w:noProof/>
              </w:rPr>
            </w:rPrChange>
          </w:rPr>
          <w:delText>Figure 2 – Second PC Module General Arrangement</w:delText>
        </w:r>
        <w:r w:rsidDel="001673E4">
          <w:rPr>
            <w:noProof/>
            <w:webHidden/>
          </w:rPr>
          <w:tab/>
        </w:r>
        <w:r w:rsidR="00987E49" w:rsidDel="001673E4">
          <w:rPr>
            <w:noProof/>
            <w:webHidden/>
          </w:rPr>
          <w:delText>10</w:delText>
        </w:r>
      </w:del>
    </w:p>
    <w:p w14:paraId="2957A87D" w14:textId="039E266A" w:rsidR="008A112E" w:rsidDel="001673E4" w:rsidRDefault="008A112E" w:rsidP="007D0CE0">
      <w:pPr>
        <w:pStyle w:val="TableofFigures"/>
        <w:tabs>
          <w:tab w:val="right" w:leader="dot" w:pos="9016"/>
        </w:tabs>
        <w:spacing w:after="120"/>
        <w:rPr>
          <w:del w:id="519" w:author="Andrew Instone-Cowie" w:date="2025-05-07T12:19:00Z" w16du:dateUtc="2025-05-07T11:19:00Z"/>
          <w:rFonts w:eastAsiaTheme="minorEastAsia"/>
          <w:noProof/>
          <w:kern w:val="2"/>
          <w:sz w:val="24"/>
          <w:szCs w:val="24"/>
          <w:lang w:eastAsia="en-GB"/>
          <w14:ligatures w14:val="standardContextual"/>
        </w:rPr>
      </w:pPr>
      <w:del w:id="520" w:author="Andrew Instone-Cowie" w:date="2025-05-07T12:19:00Z" w16du:dateUtc="2025-05-07T11:19:00Z">
        <w:r w:rsidRPr="001673E4" w:rsidDel="001673E4">
          <w:rPr>
            <w:noProof/>
            <w:rPrChange w:id="521" w:author="Andrew Instone-Cowie" w:date="2025-05-07T12:19:00Z" w16du:dateUtc="2025-05-07T11:19:00Z">
              <w:rPr>
                <w:rStyle w:val="Hyperlink"/>
                <w:noProof/>
              </w:rPr>
            </w:rPrChange>
          </w:rPr>
          <w:delText>Figure 3 – Basic Serial Splitter Modules General Arrangement</w:delText>
        </w:r>
        <w:r w:rsidDel="001673E4">
          <w:rPr>
            <w:noProof/>
            <w:webHidden/>
          </w:rPr>
          <w:tab/>
        </w:r>
        <w:r w:rsidR="00987E49" w:rsidDel="001673E4">
          <w:rPr>
            <w:noProof/>
            <w:webHidden/>
          </w:rPr>
          <w:delText>11</w:delText>
        </w:r>
      </w:del>
    </w:p>
    <w:p w14:paraId="22E799A8" w14:textId="7215A467" w:rsidR="008A112E" w:rsidDel="001673E4" w:rsidRDefault="008A112E" w:rsidP="007D0CE0">
      <w:pPr>
        <w:pStyle w:val="TableofFigures"/>
        <w:tabs>
          <w:tab w:val="right" w:leader="dot" w:pos="9016"/>
        </w:tabs>
        <w:spacing w:after="120"/>
        <w:rPr>
          <w:del w:id="522" w:author="Andrew Instone-Cowie" w:date="2025-05-07T12:19:00Z" w16du:dateUtc="2025-05-07T11:19:00Z"/>
          <w:rFonts w:eastAsiaTheme="minorEastAsia"/>
          <w:noProof/>
          <w:kern w:val="2"/>
          <w:sz w:val="24"/>
          <w:szCs w:val="24"/>
          <w:lang w:eastAsia="en-GB"/>
          <w14:ligatures w14:val="standardContextual"/>
        </w:rPr>
      </w:pPr>
      <w:del w:id="523" w:author="Andrew Instone-Cowie" w:date="2025-05-07T12:19:00Z" w16du:dateUtc="2025-05-07T11:19:00Z">
        <w:r w:rsidRPr="001673E4" w:rsidDel="001673E4">
          <w:rPr>
            <w:noProof/>
            <w:rPrChange w:id="524" w:author="Andrew Instone-Cowie" w:date="2025-05-07T12:19:00Z" w16du:dateUtc="2025-05-07T11:19:00Z">
              <w:rPr>
                <w:rStyle w:val="Hyperlink"/>
                <w:noProof/>
              </w:rPr>
            </w:rPrChange>
          </w:rPr>
          <w:delText>Figure 4 – Second PC Module Parts</w:delText>
        </w:r>
        <w:r w:rsidDel="001673E4">
          <w:rPr>
            <w:noProof/>
            <w:webHidden/>
          </w:rPr>
          <w:tab/>
        </w:r>
        <w:r w:rsidR="00987E49" w:rsidDel="001673E4">
          <w:rPr>
            <w:noProof/>
            <w:webHidden/>
          </w:rPr>
          <w:delText>16</w:delText>
        </w:r>
      </w:del>
    </w:p>
    <w:p w14:paraId="29FE7822" w14:textId="7B1ACF9C" w:rsidR="008A112E" w:rsidDel="001673E4" w:rsidRDefault="008A112E" w:rsidP="007D0CE0">
      <w:pPr>
        <w:pStyle w:val="TableofFigures"/>
        <w:tabs>
          <w:tab w:val="right" w:leader="dot" w:pos="9016"/>
        </w:tabs>
        <w:spacing w:after="120"/>
        <w:rPr>
          <w:del w:id="525" w:author="Andrew Instone-Cowie" w:date="2025-05-07T12:19:00Z" w16du:dateUtc="2025-05-07T11:19:00Z"/>
          <w:rFonts w:eastAsiaTheme="minorEastAsia"/>
          <w:noProof/>
          <w:kern w:val="2"/>
          <w:sz w:val="24"/>
          <w:szCs w:val="24"/>
          <w:lang w:eastAsia="en-GB"/>
          <w14:ligatures w14:val="standardContextual"/>
        </w:rPr>
      </w:pPr>
      <w:del w:id="526" w:author="Andrew Instone-Cowie" w:date="2025-05-07T12:19:00Z" w16du:dateUtc="2025-05-07T11:19:00Z">
        <w:r w:rsidRPr="001673E4" w:rsidDel="001673E4">
          <w:rPr>
            <w:noProof/>
            <w:rPrChange w:id="527" w:author="Andrew Instone-Cowie" w:date="2025-05-07T12:19:00Z" w16du:dateUtc="2025-05-07T11:19:00Z">
              <w:rPr>
                <w:rStyle w:val="Hyperlink"/>
                <w:noProof/>
              </w:rPr>
            </w:rPrChange>
          </w:rPr>
          <w:delText>Figure 5 – Second PC Module PCB Layout</w:delText>
        </w:r>
        <w:r w:rsidDel="001673E4">
          <w:rPr>
            <w:noProof/>
            <w:webHidden/>
          </w:rPr>
          <w:tab/>
        </w:r>
        <w:r w:rsidR="00987E49" w:rsidDel="001673E4">
          <w:rPr>
            <w:noProof/>
            <w:webHidden/>
          </w:rPr>
          <w:delText>16</w:delText>
        </w:r>
      </w:del>
    </w:p>
    <w:p w14:paraId="22536960" w14:textId="44D8C37A" w:rsidR="008A112E" w:rsidDel="001673E4" w:rsidRDefault="008A112E" w:rsidP="007D0CE0">
      <w:pPr>
        <w:pStyle w:val="TableofFigures"/>
        <w:tabs>
          <w:tab w:val="right" w:leader="dot" w:pos="9016"/>
        </w:tabs>
        <w:spacing w:after="120"/>
        <w:rPr>
          <w:del w:id="528" w:author="Andrew Instone-Cowie" w:date="2025-05-07T12:19:00Z" w16du:dateUtc="2025-05-07T11:19:00Z"/>
          <w:rFonts w:eastAsiaTheme="minorEastAsia"/>
          <w:noProof/>
          <w:kern w:val="2"/>
          <w:sz w:val="24"/>
          <w:szCs w:val="24"/>
          <w:lang w:eastAsia="en-GB"/>
          <w14:ligatures w14:val="standardContextual"/>
        </w:rPr>
      </w:pPr>
      <w:del w:id="529" w:author="Andrew Instone-Cowie" w:date="2025-05-07T12:19:00Z" w16du:dateUtc="2025-05-07T11:19:00Z">
        <w:r w:rsidRPr="001673E4" w:rsidDel="001673E4">
          <w:rPr>
            <w:noProof/>
            <w:rPrChange w:id="530" w:author="Andrew Instone-Cowie" w:date="2025-05-07T12:19:00Z" w16du:dateUtc="2025-05-07T11:19:00Z">
              <w:rPr>
                <w:rStyle w:val="Hyperlink"/>
                <w:noProof/>
              </w:rPr>
            </w:rPrChange>
          </w:rPr>
          <w:delText>Figure 6 – Completed Second PC Module</w:delText>
        </w:r>
        <w:r w:rsidDel="001673E4">
          <w:rPr>
            <w:noProof/>
            <w:webHidden/>
          </w:rPr>
          <w:tab/>
        </w:r>
        <w:r w:rsidR="00987E49" w:rsidDel="001673E4">
          <w:rPr>
            <w:noProof/>
            <w:webHidden/>
          </w:rPr>
          <w:delText>17</w:delText>
        </w:r>
      </w:del>
    </w:p>
    <w:p w14:paraId="74FE441D" w14:textId="1B4B7B0E" w:rsidR="008A112E" w:rsidDel="001673E4" w:rsidRDefault="008A112E" w:rsidP="007D0CE0">
      <w:pPr>
        <w:pStyle w:val="TableofFigures"/>
        <w:tabs>
          <w:tab w:val="right" w:leader="dot" w:pos="9016"/>
        </w:tabs>
        <w:spacing w:after="120"/>
        <w:rPr>
          <w:del w:id="531" w:author="Andrew Instone-Cowie" w:date="2025-05-07T12:19:00Z" w16du:dateUtc="2025-05-07T11:19:00Z"/>
          <w:rFonts w:eastAsiaTheme="minorEastAsia"/>
          <w:noProof/>
          <w:kern w:val="2"/>
          <w:sz w:val="24"/>
          <w:szCs w:val="24"/>
          <w:lang w:eastAsia="en-GB"/>
          <w14:ligatures w14:val="standardContextual"/>
        </w:rPr>
      </w:pPr>
      <w:del w:id="532" w:author="Andrew Instone-Cowie" w:date="2025-05-07T12:19:00Z" w16du:dateUtc="2025-05-07T11:19:00Z">
        <w:r w:rsidRPr="001673E4" w:rsidDel="001673E4">
          <w:rPr>
            <w:noProof/>
            <w:rPrChange w:id="533" w:author="Andrew Instone-Cowie" w:date="2025-05-07T12:19:00Z" w16du:dateUtc="2025-05-07T11:19:00Z">
              <w:rPr>
                <w:rStyle w:val="Hyperlink"/>
                <w:noProof/>
              </w:rPr>
            </w:rPrChange>
          </w:rPr>
          <w:delText>Figure 7 – Basic Serial Splitter Module Master Board Parts</w:delText>
        </w:r>
        <w:r w:rsidDel="001673E4">
          <w:rPr>
            <w:noProof/>
            <w:webHidden/>
          </w:rPr>
          <w:tab/>
        </w:r>
        <w:r w:rsidR="00987E49" w:rsidDel="001673E4">
          <w:rPr>
            <w:noProof/>
            <w:webHidden/>
          </w:rPr>
          <w:delText>20</w:delText>
        </w:r>
      </w:del>
    </w:p>
    <w:p w14:paraId="59880E3C" w14:textId="503BBC4D" w:rsidR="008A112E" w:rsidDel="001673E4" w:rsidRDefault="008A112E" w:rsidP="007D0CE0">
      <w:pPr>
        <w:pStyle w:val="TableofFigures"/>
        <w:tabs>
          <w:tab w:val="right" w:leader="dot" w:pos="9016"/>
        </w:tabs>
        <w:spacing w:after="120"/>
        <w:rPr>
          <w:del w:id="534" w:author="Andrew Instone-Cowie" w:date="2025-05-07T12:19:00Z" w16du:dateUtc="2025-05-07T11:19:00Z"/>
          <w:rFonts w:eastAsiaTheme="minorEastAsia"/>
          <w:noProof/>
          <w:kern w:val="2"/>
          <w:sz w:val="24"/>
          <w:szCs w:val="24"/>
          <w:lang w:eastAsia="en-GB"/>
          <w14:ligatures w14:val="standardContextual"/>
        </w:rPr>
      </w:pPr>
      <w:del w:id="535" w:author="Andrew Instone-Cowie" w:date="2025-05-07T12:19:00Z" w16du:dateUtc="2025-05-07T11:19:00Z">
        <w:r w:rsidRPr="001673E4" w:rsidDel="001673E4">
          <w:rPr>
            <w:noProof/>
            <w:rPrChange w:id="536" w:author="Andrew Instone-Cowie" w:date="2025-05-07T12:19:00Z" w16du:dateUtc="2025-05-07T11:19:00Z">
              <w:rPr>
                <w:rStyle w:val="Hyperlink"/>
                <w:noProof/>
              </w:rPr>
            </w:rPrChange>
          </w:rPr>
          <w:delText>Figure 8 – Basic Serial Splitter Module Master Board Layout</w:delText>
        </w:r>
        <w:r w:rsidDel="001673E4">
          <w:rPr>
            <w:noProof/>
            <w:webHidden/>
          </w:rPr>
          <w:tab/>
        </w:r>
      </w:del>
      <w:del w:id="537" w:author="Andrew Instone-Cowie" w:date="2025-05-07T12:02:00Z" w16du:dateUtc="2025-05-07T11:02:00Z">
        <w:r w:rsidR="002561BD" w:rsidDel="00147A9A">
          <w:rPr>
            <w:noProof/>
            <w:webHidden/>
          </w:rPr>
          <w:delText>21</w:delText>
        </w:r>
      </w:del>
    </w:p>
    <w:p w14:paraId="5396FDD2" w14:textId="1EB3C0F9" w:rsidR="008A112E" w:rsidDel="001673E4" w:rsidRDefault="008A112E" w:rsidP="007D0CE0">
      <w:pPr>
        <w:pStyle w:val="TableofFigures"/>
        <w:tabs>
          <w:tab w:val="right" w:leader="dot" w:pos="9016"/>
        </w:tabs>
        <w:spacing w:after="120"/>
        <w:rPr>
          <w:del w:id="538" w:author="Andrew Instone-Cowie" w:date="2025-05-07T12:19:00Z" w16du:dateUtc="2025-05-07T11:19:00Z"/>
          <w:rFonts w:eastAsiaTheme="minorEastAsia"/>
          <w:noProof/>
          <w:kern w:val="2"/>
          <w:sz w:val="24"/>
          <w:szCs w:val="24"/>
          <w:lang w:eastAsia="en-GB"/>
          <w14:ligatures w14:val="standardContextual"/>
        </w:rPr>
      </w:pPr>
      <w:del w:id="539" w:author="Andrew Instone-Cowie" w:date="2025-05-07T12:19:00Z" w16du:dateUtc="2025-05-07T11:19:00Z">
        <w:r w:rsidRPr="001673E4" w:rsidDel="001673E4">
          <w:rPr>
            <w:noProof/>
            <w:rPrChange w:id="540" w:author="Andrew Instone-Cowie" w:date="2025-05-07T12:19:00Z" w16du:dateUtc="2025-05-07T11:19:00Z">
              <w:rPr>
                <w:rStyle w:val="Hyperlink"/>
                <w:noProof/>
              </w:rPr>
            </w:rPrChange>
          </w:rPr>
          <w:delText>Figure 9 – Voltage Check Pin Locations</w:delText>
        </w:r>
        <w:r w:rsidDel="001673E4">
          <w:rPr>
            <w:noProof/>
            <w:webHidden/>
          </w:rPr>
          <w:tab/>
        </w:r>
      </w:del>
      <w:del w:id="541" w:author="Andrew Instone-Cowie" w:date="2025-05-07T12:02:00Z" w16du:dateUtc="2025-05-07T11:02:00Z">
        <w:r w:rsidR="002561BD" w:rsidDel="00147A9A">
          <w:rPr>
            <w:noProof/>
            <w:webHidden/>
          </w:rPr>
          <w:delText>22</w:delText>
        </w:r>
      </w:del>
    </w:p>
    <w:p w14:paraId="62943BF3" w14:textId="70FED29E" w:rsidR="008A112E" w:rsidDel="001673E4" w:rsidRDefault="008A112E" w:rsidP="007D0CE0">
      <w:pPr>
        <w:pStyle w:val="TableofFigures"/>
        <w:tabs>
          <w:tab w:val="right" w:leader="dot" w:pos="9016"/>
        </w:tabs>
        <w:spacing w:after="120"/>
        <w:rPr>
          <w:del w:id="542" w:author="Andrew Instone-Cowie" w:date="2025-05-07T12:19:00Z" w16du:dateUtc="2025-05-07T11:19:00Z"/>
          <w:rFonts w:eastAsiaTheme="minorEastAsia"/>
          <w:noProof/>
          <w:kern w:val="2"/>
          <w:sz w:val="24"/>
          <w:szCs w:val="24"/>
          <w:lang w:eastAsia="en-GB"/>
          <w14:ligatures w14:val="standardContextual"/>
        </w:rPr>
      </w:pPr>
      <w:del w:id="543" w:author="Andrew Instone-Cowie" w:date="2025-05-07T12:19:00Z" w16du:dateUtc="2025-05-07T11:19:00Z">
        <w:r w:rsidRPr="001673E4" w:rsidDel="001673E4">
          <w:rPr>
            <w:noProof/>
            <w:rPrChange w:id="544" w:author="Andrew Instone-Cowie" w:date="2025-05-07T12:19:00Z" w16du:dateUtc="2025-05-07T11:19:00Z">
              <w:rPr>
                <w:rStyle w:val="Hyperlink"/>
                <w:noProof/>
              </w:rPr>
            </w:rPrChange>
          </w:rPr>
          <w:delText>Figure 10 – Completed Basic Serial Splitter Module Master Board</w:delText>
        </w:r>
        <w:r w:rsidDel="001673E4">
          <w:rPr>
            <w:noProof/>
            <w:webHidden/>
          </w:rPr>
          <w:tab/>
        </w:r>
      </w:del>
      <w:del w:id="545" w:author="Andrew Instone-Cowie" w:date="2025-05-07T12:02:00Z" w16du:dateUtc="2025-05-07T11:02:00Z">
        <w:r w:rsidR="002561BD" w:rsidDel="00147A9A">
          <w:rPr>
            <w:noProof/>
            <w:webHidden/>
          </w:rPr>
          <w:delText>23</w:delText>
        </w:r>
      </w:del>
    </w:p>
    <w:p w14:paraId="6BCCD13C" w14:textId="7AE2E025" w:rsidR="008A112E" w:rsidDel="001673E4" w:rsidRDefault="008A112E" w:rsidP="007D0CE0">
      <w:pPr>
        <w:pStyle w:val="TableofFigures"/>
        <w:tabs>
          <w:tab w:val="right" w:leader="dot" w:pos="9016"/>
        </w:tabs>
        <w:spacing w:after="120"/>
        <w:rPr>
          <w:del w:id="546" w:author="Andrew Instone-Cowie" w:date="2025-05-07T12:19:00Z" w16du:dateUtc="2025-05-07T11:19:00Z"/>
          <w:rFonts w:eastAsiaTheme="minorEastAsia"/>
          <w:noProof/>
          <w:kern w:val="2"/>
          <w:sz w:val="24"/>
          <w:szCs w:val="24"/>
          <w:lang w:eastAsia="en-GB"/>
          <w14:ligatures w14:val="standardContextual"/>
        </w:rPr>
      </w:pPr>
      <w:del w:id="547" w:author="Andrew Instone-Cowie" w:date="2025-05-07T12:19:00Z" w16du:dateUtc="2025-05-07T11:19:00Z">
        <w:r w:rsidRPr="001673E4" w:rsidDel="001673E4">
          <w:rPr>
            <w:noProof/>
            <w:rPrChange w:id="548" w:author="Andrew Instone-Cowie" w:date="2025-05-07T12:19:00Z" w16du:dateUtc="2025-05-07T11:19:00Z">
              <w:rPr>
                <w:rStyle w:val="Hyperlink"/>
                <w:noProof/>
              </w:rPr>
            </w:rPrChange>
          </w:rPr>
          <w:delText>Figure 11 – Basic Serial Splitter Module Expander Board Parts</w:delText>
        </w:r>
        <w:r w:rsidDel="001673E4">
          <w:rPr>
            <w:noProof/>
            <w:webHidden/>
          </w:rPr>
          <w:tab/>
        </w:r>
      </w:del>
      <w:del w:id="549" w:author="Andrew Instone-Cowie" w:date="2025-05-07T12:02:00Z" w16du:dateUtc="2025-05-07T11:02:00Z">
        <w:r w:rsidR="002561BD" w:rsidDel="00147A9A">
          <w:rPr>
            <w:noProof/>
            <w:webHidden/>
          </w:rPr>
          <w:delText>25</w:delText>
        </w:r>
      </w:del>
    </w:p>
    <w:p w14:paraId="2B83E395" w14:textId="6CBDE93E" w:rsidR="008A112E" w:rsidDel="001673E4" w:rsidRDefault="008A112E" w:rsidP="007D0CE0">
      <w:pPr>
        <w:pStyle w:val="TableofFigures"/>
        <w:tabs>
          <w:tab w:val="right" w:leader="dot" w:pos="9016"/>
        </w:tabs>
        <w:spacing w:after="120"/>
        <w:rPr>
          <w:del w:id="550" w:author="Andrew Instone-Cowie" w:date="2025-05-07T12:19:00Z" w16du:dateUtc="2025-05-07T11:19:00Z"/>
          <w:rFonts w:eastAsiaTheme="minorEastAsia"/>
          <w:noProof/>
          <w:kern w:val="2"/>
          <w:sz w:val="24"/>
          <w:szCs w:val="24"/>
          <w:lang w:eastAsia="en-GB"/>
          <w14:ligatures w14:val="standardContextual"/>
        </w:rPr>
      </w:pPr>
      <w:del w:id="551" w:author="Andrew Instone-Cowie" w:date="2025-05-07T12:19:00Z" w16du:dateUtc="2025-05-07T11:19:00Z">
        <w:r w:rsidRPr="001673E4" w:rsidDel="001673E4">
          <w:rPr>
            <w:noProof/>
            <w:rPrChange w:id="552" w:author="Andrew Instone-Cowie" w:date="2025-05-07T12:19:00Z" w16du:dateUtc="2025-05-07T11:19:00Z">
              <w:rPr>
                <w:rStyle w:val="Hyperlink"/>
                <w:noProof/>
              </w:rPr>
            </w:rPrChange>
          </w:rPr>
          <w:delText>Figure 12 – Basic Serial Splitter Master &amp; Expander PCBs</w:delText>
        </w:r>
        <w:r w:rsidDel="001673E4">
          <w:rPr>
            <w:noProof/>
            <w:webHidden/>
          </w:rPr>
          <w:tab/>
        </w:r>
      </w:del>
      <w:del w:id="553" w:author="Andrew Instone-Cowie" w:date="2025-05-07T12:02:00Z" w16du:dateUtc="2025-05-07T11:02:00Z">
        <w:r w:rsidR="002561BD" w:rsidDel="00147A9A">
          <w:rPr>
            <w:noProof/>
            <w:webHidden/>
          </w:rPr>
          <w:delText>26</w:delText>
        </w:r>
      </w:del>
    </w:p>
    <w:p w14:paraId="7DBE9D79" w14:textId="4CA9EED3" w:rsidR="008A112E" w:rsidDel="001673E4" w:rsidRDefault="008A112E" w:rsidP="007D0CE0">
      <w:pPr>
        <w:pStyle w:val="TableofFigures"/>
        <w:tabs>
          <w:tab w:val="right" w:leader="dot" w:pos="9016"/>
        </w:tabs>
        <w:spacing w:after="120"/>
        <w:rPr>
          <w:del w:id="554" w:author="Andrew Instone-Cowie" w:date="2025-05-07T12:19:00Z" w16du:dateUtc="2025-05-07T11:19:00Z"/>
          <w:rFonts w:eastAsiaTheme="minorEastAsia"/>
          <w:noProof/>
          <w:kern w:val="2"/>
          <w:sz w:val="24"/>
          <w:szCs w:val="24"/>
          <w:lang w:eastAsia="en-GB"/>
          <w14:ligatures w14:val="standardContextual"/>
        </w:rPr>
      </w:pPr>
      <w:del w:id="555" w:author="Andrew Instone-Cowie" w:date="2025-05-07T12:19:00Z" w16du:dateUtc="2025-05-07T11:19:00Z">
        <w:r w:rsidRPr="001673E4" w:rsidDel="001673E4">
          <w:rPr>
            <w:noProof/>
            <w:rPrChange w:id="556" w:author="Andrew Instone-Cowie" w:date="2025-05-07T12:19:00Z" w16du:dateUtc="2025-05-07T11:19:00Z">
              <w:rPr>
                <w:rStyle w:val="Hyperlink"/>
                <w:noProof/>
              </w:rPr>
            </w:rPrChange>
          </w:rPr>
          <w:delText>Figure 13 – Second PC Module Enclosure Drilling Guide</w:delText>
        </w:r>
        <w:r w:rsidDel="001673E4">
          <w:rPr>
            <w:noProof/>
            <w:webHidden/>
          </w:rPr>
          <w:tab/>
        </w:r>
      </w:del>
      <w:del w:id="557" w:author="Andrew Instone-Cowie" w:date="2025-05-07T12:02:00Z" w16du:dateUtc="2025-05-07T11:02:00Z">
        <w:r w:rsidR="002561BD" w:rsidDel="00147A9A">
          <w:rPr>
            <w:noProof/>
            <w:webHidden/>
          </w:rPr>
          <w:delText>28</w:delText>
        </w:r>
      </w:del>
    </w:p>
    <w:p w14:paraId="14AC1CB3" w14:textId="2E3C05DF" w:rsidR="008A112E" w:rsidDel="001673E4" w:rsidRDefault="008A112E" w:rsidP="007D0CE0">
      <w:pPr>
        <w:pStyle w:val="TableofFigures"/>
        <w:tabs>
          <w:tab w:val="right" w:leader="dot" w:pos="9016"/>
        </w:tabs>
        <w:spacing w:after="120"/>
        <w:rPr>
          <w:del w:id="558" w:author="Andrew Instone-Cowie" w:date="2025-05-07T12:19:00Z" w16du:dateUtc="2025-05-07T11:19:00Z"/>
          <w:rFonts w:eastAsiaTheme="minorEastAsia"/>
          <w:noProof/>
          <w:kern w:val="2"/>
          <w:sz w:val="24"/>
          <w:szCs w:val="24"/>
          <w:lang w:eastAsia="en-GB"/>
          <w14:ligatures w14:val="standardContextual"/>
        </w:rPr>
      </w:pPr>
      <w:del w:id="559" w:author="Andrew Instone-Cowie" w:date="2025-05-07T12:19:00Z" w16du:dateUtc="2025-05-07T11:19:00Z">
        <w:r w:rsidRPr="001673E4" w:rsidDel="001673E4">
          <w:rPr>
            <w:noProof/>
            <w:rPrChange w:id="560" w:author="Andrew Instone-Cowie" w:date="2025-05-07T12:19:00Z" w16du:dateUtc="2025-05-07T11:19:00Z">
              <w:rPr>
                <w:rStyle w:val="Hyperlink"/>
                <w:noProof/>
              </w:rPr>
            </w:rPrChange>
          </w:rPr>
          <w:delText>Figure 14 – Alternative Drilling Guide for DB9 Connector</w:delText>
        </w:r>
        <w:r w:rsidDel="001673E4">
          <w:rPr>
            <w:noProof/>
            <w:webHidden/>
          </w:rPr>
          <w:tab/>
        </w:r>
      </w:del>
      <w:del w:id="561" w:author="Andrew Instone-Cowie" w:date="2025-05-07T12:02:00Z" w16du:dateUtc="2025-05-07T11:02:00Z">
        <w:r w:rsidR="002561BD" w:rsidDel="00147A9A">
          <w:rPr>
            <w:noProof/>
            <w:webHidden/>
          </w:rPr>
          <w:delText>29</w:delText>
        </w:r>
      </w:del>
    </w:p>
    <w:p w14:paraId="29D5CEAE" w14:textId="4FBA0118" w:rsidR="008A112E" w:rsidDel="001673E4" w:rsidRDefault="008A112E" w:rsidP="007D0CE0">
      <w:pPr>
        <w:pStyle w:val="TableofFigures"/>
        <w:tabs>
          <w:tab w:val="right" w:leader="dot" w:pos="9016"/>
        </w:tabs>
        <w:spacing w:after="120"/>
        <w:rPr>
          <w:del w:id="562" w:author="Andrew Instone-Cowie" w:date="2025-05-07T12:19:00Z" w16du:dateUtc="2025-05-07T11:19:00Z"/>
          <w:rFonts w:eastAsiaTheme="minorEastAsia"/>
          <w:noProof/>
          <w:kern w:val="2"/>
          <w:sz w:val="24"/>
          <w:szCs w:val="24"/>
          <w:lang w:eastAsia="en-GB"/>
          <w14:ligatures w14:val="standardContextual"/>
        </w:rPr>
      </w:pPr>
      <w:del w:id="563" w:author="Andrew Instone-Cowie" w:date="2025-05-07T12:19:00Z" w16du:dateUtc="2025-05-07T11:19:00Z">
        <w:r w:rsidRPr="001673E4" w:rsidDel="001673E4">
          <w:rPr>
            <w:noProof/>
            <w:rPrChange w:id="564" w:author="Andrew Instone-Cowie" w:date="2025-05-07T12:19:00Z" w16du:dateUtc="2025-05-07T11:19:00Z">
              <w:rPr>
                <w:rStyle w:val="Hyperlink"/>
                <w:noProof/>
              </w:rPr>
            </w:rPrChange>
          </w:rPr>
          <w:delText>Figure 15 – Basic Serial Splitter Module Enclosure Drilling Guide</w:delText>
        </w:r>
        <w:r w:rsidDel="001673E4">
          <w:rPr>
            <w:noProof/>
            <w:webHidden/>
          </w:rPr>
          <w:tab/>
        </w:r>
      </w:del>
      <w:del w:id="565" w:author="Andrew Instone-Cowie" w:date="2025-05-07T12:02:00Z" w16du:dateUtc="2025-05-07T11:02:00Z">
        <w:r w:rsidR="002561BD" w:rsidDel="00147A9A">
          <w:rPr>
            <w:noProof/>
            <w:webHidden/>
          </w:rPr>
          <w:delText>30</w:delText>
        </w:r>
      </w:del>
    </w:p>
    <w:p w14:paraId="0A669FEA" w14:textId="2DC8E1B1" w:rsidR="008A112E" w:rsidDel="001673E4" w:rsidRDefault="008A112E" w:rsidP="007D0CE0">
      <w:pPr>
        <w:pStyle w:val="TableofFigures"/>
        <w:tabs>
          <w:tab w:val="right" w:leader="dot" w:pos="9016"/>
        </w:tabs>
        <w:spacing w:after="120"/>
        <w:rPr>
          <w:del w:id="566" w:author="Andrew Instone-Cowie" w:date="2025-05-07T12:19:00Z" w16du:dateUtc="2025-05-07T11:19:00Z"/>
          <w:rFonts w:eastAsiaTheme="minorEastAsia"/>
          <w:noProof/>
          <w:kern w:val="2"/>
          <w:sz w:val="24"/>
          <w:szCs w:val="24"/>
          <w:lang w:eastAsia="en-GB"/>
          <w14:ligatures w14:val="standardContextual"/>
        </w:rPr>
      </w:pPr>
      <w:del w:id="567" w:author="Andrew Instone-Cowie" w:date="2025-05-07T12:19:00Z" w16du:dateUtc="2025-05-07T11:19:00Z">
        <w:r w:rsidRPr="001673E4" w:rsidDel="001673E4">
          <w:rPr>
            <w:noProof/>
            <w:rPrChange w:id="568" w:author="Andrew Instone-Cowie" w:date="2025-05-07T12:19:00Z" w16du:dateUtc="2025-05-07T11:19:00Z">
              <w:rPr>
                <w:rStyle w:val="Hyperlink"/>
                <w:noProof/>
              </w:rPr>
            </w:rPrChange>
          </w:rPr>
          <w:delText>Figure 16 – PCB Mounting Hardware</w:delText>
        </w:r>
        <w:r w:rsidDel="001673E4">
          <w:rPr>
            <w:noProof/>
            <w:webHidden/>
          </w:rPr>
          <w:tab/>
        </w:r>
      </w:del>
      <w:del w:id="569" w:author="Andrew Instone-Cowie" w:date="2025-05-07T12:02:00Z" w16du:dateUtc="2025-05-07T11:02:00Z">
        <w:r w:rsidR="002561BD" w:rsidDel="00147A9A">
          <w:rPr>
            <w:noProof/>
            <w:webHidden/>
          </w:rPr>
          <w:delText>31</w:delText>
        </w:r>
      </w:del>
    </w:p>
    <w:p w14:paraId="1E11780D" w14:textId="0E871354" w:rsidR="008A112E" w:rsidDel="001673E4" w:rsidRDefault="008A112E" w:rsidP="007D0CE0">
      <w:pPr>
        <w:pStyle w:val="TableofFigures"/>
        <w:tabs>
          <w:tab w:val="right" w:leader="dot" w:pos="9016"/>
        </w:tabs>
        <w:spacing w:after="120"/>
        <w:rPr>
          <w:del w:id="570" w:author="Andrew Instone-Cowie" w:date="2025-05-07T12:19:00Z" w16du:dateUtc="2025-05-07T11:19:00Z"/>
          <w:rFonts w:eastAsiaTheme="minorEastAsia"/>
          <w:noProof/>
          <w:kern w:val="2"/>
          <w:sz w:val="24"/>
          <w:szCs w:val="24"/>
          <w:lang w:eastAsia="en-GB"/>
          <w14:ligatures w14:val="standardContextual"/>
        </w:rPr>
      </w:pPr>
      <w:del w:id="571" w:author="Andrew Instone-Cowie" w:date="2025-05-07T12:19:00Z" w16du:dateUtc="2025-05-07T11:19:00Z">
        <w:r w:rsidRPr="001673E4" w:rsidDel="001673E4">
          <w:rPr>
            <w:noProof/>
            <w:rPrChange w:id="572" w:author="Andrew Instone-Cowie" w:date="2025-05-07T12:19:00Z" w16du:dateUtc="2025-05-07T11:19:00Z">
              <w:rPr>
                <w:rStyle w:val="Hyperlink"/>
                <w:noProof/>
              </w:rPr>
            </w:rPrChange>
          </w:rPr>
          <w:delText>Figure 17 – Enclosure Marking Out</w:delText>
        </w:r>
        <w:r w:rsidDel="001673E4">
          <w:rPr>
            <w:noProof/>
            <w:webHidden/>
          </w:rPr>
          <w:tab/>
        </w:r>
      </w:del>
      <w:del w:id="573" w:author="Andrew Instone-Cowie" w:date="2025-05-07T12:02:00Z" w16du:dateUtc="2025-05-07T11:02:00Z">
        <w:r w:rsidR="002561BD" w:rsidDel="00147A9A">
          <w:rPr>
            <w:noProof/>
            <w:webHidden/>
          </w:rPr>
          <w:delText>31</w:delText>
        </w:r>
      </w:del>
    </w:p>
    <w:p w14:paraId="1F374C5D" w14:textId="6EFD30B0" w:rsidR="008A112E" w:rsidDel="001673E4" w:rsidRDefault="008A112E" w:rsidP="007D0CE0">
      <w:pPr>
        <w:pStyle w:val="TableofFigures"/>
        <w:tabs>
          <w:tab w:val="right" w:leader="dot" w:pos="9016"/>
        </w:tabs>
        <w:spacing w:after="120"/>
        <w:rPr>
          <w:del w:id="574" w:author="Andrew Instone-Cowie" w:date="2025-05-07T12:19:00Z" w16du:dateUtc="2025-05-07T11:19:00Z"/>
          <w:rFonts w:eastAsiaTheme="minorEastAsia"/>
          <w:noProof/>
          <w:kern w:val="2"/>
          <w:sz w:val="24"/>
          <w:szCs w:val="24"/>
          <w:lang w:eastAsia="en-GB"/>
          <w14:ligatures w14:val="standardContextual"/>
        </w:rPr>
      </w:pPr>
      <w:del w:id="575" w:author="Andrew Instone-Cowie" w:date="2025-05-07T12:19:00Z" w16du:dateUtc="2025-05-07T11:19:00Z">
        <w:r w:rsidRPr="001673E4" w:rsidDel="001673E4">
          <w:rPr>
            <w:noProof/>
            <w:rPrChange w:id="576" w:author="Andrew Instone-Cowie" w:date="2025-05-07T12:19:00Z" w16du:dateUtc="2025-05-07T11:19:00Z">
              <w:rPr>
                <w:rStyle w:val="Hyperlink"/>
                <w:noProof/>
              </w:rPr>
            </w:rPrChange>
          </w:rPr>
          <w:delText>Figure 18 – Enclosure Marked for Drilling</w:delText>
        </w:r>
        <w:r w:rsidDel="001673E4">
          <w:rPr>
            <w:noProof/>
            <w:webHidden/>
          </w:rPr>
          <w:tab/>
        </w:r>
      </w:del>
      <w:del w:id="577" w:author="Andrew Instone-Cowie" w:date="2025-05-07T12:02:00Z" w16du:dateUtc="2025-05-07T11:02:00Z">
        <w:r w:rsidR="002561BD" w:rsidDel="00147A9A">
          <w:rPr>
            <w:noProof/>
            <w:webHidden/>
          </w:rPr>
          <w:delText>32</w:delText>
        </w:r>
      </w:del>
    </w:p>
    <w:p w14:paraId="277943C2" w14:textId="0241D277" w:rsidR="008A112E" w:rsidDel="001673E4" w:rsidRDefault="008A112E" w:rsidP="007D0CE0">
      <w:pPr>
        <w:pStyle w:val="TableofFigures"/>
        <w:tabs>
          <w:tab w:val="right" w:leader="dot" w:pos="9016"/>
        </w:tabs>
        <w:spacing w:after="120"/>
        <w:rPr>
          <w:del w:id="578" w:author="Andrew Instone-Cowie" w:date="2025-05-07T12:19:00Z" w16du:dateUtc="2025-05-07T11:19:00Z"/>
          <w:rFonts w:eastAsiaTheme="minorEastAsia"/>
          <w:noProof/>
          <w:kern w:val="2"/>
          <w:sz w:val="24"/>
          <w:szCs w:val="24"/>
          <w:lang w:eastAsia="en-GB"/>
          <w14:ligatures w14:val="standardContextual"/>
        </w:rPr>
      </w:pPr>
      <w:del w:id="579" w:author="Andrew Instone-Cowie" w:date="2025-05-07T12:19:00Z" w16du:dateUtc="2025-05-07T11:19:00Z">
        <w:r w:rsidRPr="001673E4" w:rsidDel="001673E4">
          <w:rPr>
            <w:noProof/>
            <w:rPrChange w:id="580" w:author="Andrew Instone-Cowie" w:date="2025-05-07T12:19:00Z" w16du:dateUtc="2025-05-07T11:19:00Z">
              <w:rPr>
                <w:rStyle w:val="Hyperlink"/>
                <w:noProof/>
              </w:rPr>
            </w:rPrChange>
          </w:rPr>
          <w:delText>Figure 19 – Completed Second PC Module in Enclosure</w:delText>
        </w:r>
        <w:r w:rsidDel="001673E4">
          <w:rPr>
            <w:noProof/>
            <w:webHidden/>
          </w:rPr>
          <w:tab/>
        </w:r>
      </w:del>
      <w:del w:id="581" w:author="Andrew Instone-Cowie" w:date="2025-05-07T12:02:00Z" w16du:dateUtc="2025-05-07T11:02:00Z">
        <w:r w:rsidR="002561BD" w:rsidDel="00147A9A">
          <w:rPr>
            <w:noProof/>
            <w:webHidden/>
          </w:rPr>
          <w:delText>33</w:delText>
        </w:r>
      </w:del>
    </w:p>
    <w:p w14:paraId="72293740" w14:textId="3233E2E4" w:rsidR="008A112E" w:rsidDel="001673E4" w:rsidRDefault="008A112E" w:rsidP="007D0CE0">
      <w:pPr>
        <w:pStyle w:val="TableofFigures"/>
        <w:tabs>
          <w:tab w:val="right" w:leader="dot" w:pos="9016"/>
        </w:tabs>
        <w:spacing w:after="120"/>
        <w:rPr>
          <w:del w:id="582" w:author="Andrew Instone-Cowie" w:date="2025-05-07T12:19:00Z" w16du:dateUtc="2025-05-07T11:19:00Z"/>
          <w:rFonts w:eastAsiaTheme="minorEastAsia"/>
          <w:noProof/>
          <w:kern w:val="2"/>
          <w:sz w:val="24"/>
          <w:szCs w:val="24"/>
          <w:lang w:eastAsia="en-GB"/>
          <w14:ligatures w14:val="standardContextual"/>
        </w:rPr>
      </w:pPr>
      <w:del w:id="583" w:author="Andrew Instone-Cowie" w:date="2025-05-07T12:19:00Z" w16du:dateUtc="2025-05-07T11:19:00Z">
        <w:r w:rsidRPr="001673E4" w:rsidDel="001673E4">
          <w:rPr>
            <w:noProof/>
            <w:rPrChange w:id="584" w:author="Andrew Instone-Cowie" w:date="2025-05-07T12:19:00Z" w16du:dateUtc="2025-05-07T11:19:00Z">
              <w:rPr>
                <w:rStyle w:val="Hyperlink"/>
                <w:noProof/>
              </w:rPr>
            </w:rPrChange>
          </w:rPr>
          <w:delText>Figure 20 – Completed Basic Serial Splitter Module in Enclosure</w:delText>
        </w:r>
        <w:r w:rsidDel="001673E4">
          <w:rPr>
            <w:noProof/>
            <w:webHidden/>
          </w:rPr>
          <w:tab/>
        </w:r>
      </w:del>
      <w:del w:id="585" w:author="Andrew Instone-Cowie" w:date="2025-05-07T12:02:00Z" w16du:dateUtc="2025-05-07T11:02:00Z">
        <w:r w:rsidR="002561BD" w:rsidDel="00147A9A">
          <w:rPr>
            <w:noProof/>
            <w:webHidden/>
          </w:rPr>
          <w:delText>33</w:delText>
        </w:r>
      </w:del>
    </w:p>
    <w:p w14:paraId="323980EC" w14:textId="0B941F7F" w:rsidR="008A112E" w:rsidDel="001673E4" w:rsidRDefault="008A112E" w:rsidP="007D0CE0">
      <w:pPr>
        <w:pStyle w:val="TableofFigures"/>
        <w:tabs>
          <w:tab w:val="right" w:leader="dot" w:pos="9016"/>
        </w:tabs>
        <w:spacing w:after="120"/>
        <w:rPr>
          <w:del w:id="586" w:author="Andrew Instone-Cowie" w:date="2025-05-07T12:19:00Z" w16du:dateUtc="2025-05-07T11:19:00Z"/>
          <w:rFonts w:eastAsiaTheme="minorEastAsia"/>
          <w:noProof/>
          <w:kern w:val="2"/>
          <w:sz w:val="24"/>
          <w:szCs w:val="24"/>
          <w:lang w:eastAsia="en-GB"/>
          <w14:ligatures w14:val="standardContextual"/>
        </w:rPr>
      </w:pPr>
      <w:del w:id="587" w:author="Andrew Instone-Cowie" w:date="2025-05-07T12:19:00Z" w16du:dateUtc="2025-05-07T11:19:00Z">
        <w:r w:rsidRPr="001673E4" w:rsidDel="001673E4">
          <w:rPr>
            <w:noProof/>
            <w:rPrChange w:id="588" w:author="Andrew Instone-Cowie" w:date="2025-05-07T12:19:00Z" w16du:dateUtc="2025-05-07T11:19:00Z">
              <w:rPr>
                <w:rStyle w:val="Hyperlink"/>
                <w:noProof/>
              </w:rPr>
            </w:rPrChange>
          </w:rPr>
          <w:delText>Figure 21 – Completed Basic Serial Splitter Module</w:delText>
        </w:r>
        <w:r w:rsidDel="001673E4">
          <w:rPr>
            <w:noProof/>
            <w:webHidden/>
          </w:rPr>
          <w:tab/>
        </w:r>
      </w:del>
      <w:del w:id="589" w:author="Andrew Instone-Cowie" w:date="2025-05-07T12:02:00Z" w16du:dateUtc="2025-05-07T11:02:00Z">
        <w:r w:rsidR="002561BD" w:rsidDel="00147A9A">
          <w:rPr>
            <w:noProof/>
            <w:webHidden/>
          </w:rPr>
          <w:delText>34</w:delText>
        </w:r>
      </w:del>
    </w:p>
    <w:p w14:paraId="63139C26" w14:textId="4C890D5F" w:rsidR="008A112E" w:rsidDel="001673E4" w:rsidRDefault="008A112E" w:rsidP="007D0CE0">
      <w:pPr>
        <w:pStyle w:val="TableofFigures"/>
        <w:tabs>
          <w:tab w:val="right" w:leader="dot" w:pos="9016"/>
        </w:tabs>
        <w:spacing w:after="120"/>
        <w:rPr>
          <w:del w:id="590" w:author="Andrew Instone-Cowie" w:date="2025-05-07T12:19:00Z" w16du:dateUtc="2025-05-07T11:19:00Z"/>
          <w:rFonts w:eastAsiaTheme="minorEastAsia"/>
          <w:noProof/>
          <w:kern w:val="2"/>
          <w:sz w:val="24"/>
          <w:szCs w:val="24"/>
          <w:lang w:eastAsia="en-GB"/>
          <w14:ligatures w14:val="standardContextual"/>
        </w:rPr>
      </w:pPr>
      <w:del w:id="591" w:author="Andrew Instone-Cowie" w:date="2025-05-07T12:19:00Z" w16du:dateUtc="2025-05-07T11:19:00Z">
        <w:r w:rsidRPr="001673E4" w:rsidDel="001673E4">
          <w:rPr>
            <w:noProof/>
            <w:rPrChange w:id="592" w:author="Andrew Instone-Cowie" w:date="2025-05-07T12:19:00Z" w16du:dateUtc="2025-05-07T11:19:00Z">
              <w:rPr>
                <w:rStyle w:val="Hyperlink"/>
                <w:noProof/>
              </w:rPr>
            </w:rPrChange>
          </w:rPr>
          <w:delText>Figure 22 – Second PC Module Cabling</w:delText>
        </w:r>
        <w:r w:rsidDel="001673E4">
          <w:rPr>
            <w:noProof/>
            <w:webHidden/>
          </w:rPr>
          <w:tab/>
        </w:r>
      </w:del>
      <w:del w:id="593" w:author="Andrew Instone-Cowie" w:date="2025-05-07T12:02:00Z" w16du:dateUtc="2025-05-07T11:02:00Z">
        <w:r w:rsidR="002561BD" w:rsidDel="00147A9A">
          <w:rPr>
            <w:noProof/>
            <w:webHidden/>
          </w:rPr>
          <w:delText>35</w:delText>
        </w:r>
      </w:del>
    </w:p>
    <w:p w14:paraId="025A4369" w14:textId="40D2E53B" w:rsidR="008A112E" w:rsidDel="001673E4" w:rsidRDefault="008A112E" w:rsidP="007D0CE0">
      <w:pPr>
        <w:pStyle w:val="TableofFigures"/>
        <w:tabs>
          <w:tab w:val="right" w:leader="dot" w:pos="9016"/>
        </w:tabs>
        <w:spacing w:after="120"/>
        <w:rPr>
          <w:del w:id="594" w:author="Andrew Instone-Cowie" w:date="2025-05-07T12:19:00Z" w16du:dateUtc="2025-05-07T11:19:00Z"/>
          <w:rFonts w:eastAsiaTheme="minorEastAsia"/>
          <w:noProof/>
          <w:kern w:val="2"/>
          <w:sz w:val="24"/>
          <w:szCs w:val="24"/>
          <w:lang w:eastAsia="en-GB"/>
          <w14:ligatures w14:val="standardContextual"/>
        </w:rPr>
      </w:pPr>
      <w:del w:id="595" w:author="Andrew Instone-Cowie" w:date="2025-05-07T12:19:00Z" w16du:dateUtc="2025-05-07T11:19:00Z">
        <w:r w:rsidRPr="001673E4" w:rsidDel="001673E4">
          <w:rPr>
            <w:noProof/>
            <w:rPrChange w:id="596" w:author="Andrew Instone-Cowie" w:date="2025-05-07T12:19:00Z" w16du:dateUtc="2025-05-07T11:19:00Z">
              <w:rPr>
                <w:rStyle w:val="Hyperlink"/>
                <w:noProof/>
              </w:rPr>
            </w:rPrChange>
          </w:rPr>
          <w:delText>Figure 23 – Basic Serial Splitter Module Cabling</w:delText>
        </w:r>
        <w:r w:rsidDel="001673E4">
          <w:rPr>
            <w:noProof/>
            <w:webHidden/>
          </w:rPr>
          <w:tab/>
        </w:r>
      </w:del>
      <w:del w:id="597" w:author="Andrew Instone-Cowie" w:date="2025-05-07T12:02:00Z" w16du:dateUtc="2025-05-07T11:02:00Z">
        <w:r w:rsidR="002561BD" w:rsidDel="00147A9A">
          <w:rPr>
            <w:noProof/>
            <w:webHidden/>
          </w:rPr>
          <w:delText>35</w:delText>
        </w:r>
      </w:del>
    </w:p>
    <w:p w14:paraId="5BD8D24F" w14:textId="75B0DB9A" w:rsidR="008A112E" w:rsidDel="001673E4" w:rsidRDefault="008A112E" w:rsidP="007D0CE0">
      <w:pPr>
        <w:pStyle w:val="TableofFigures"/>
        <w:tabs>
          <w:tab w:val="right" w:leader="dot" w:pos="9016"/>
        </w:tabs>
        <w:spacing w:after="120"/>
        <w:rPr>
          <w:del w:id="598" w:author="Andrew Instone-Cowie" w:date="2025-05-07T12:19:00Z" w16du:dateUtc="2025-05-07T11:19:00Z"/>
          <w:rFonts w:eastAsiaTheme="minorEastAsia"/>
          <w:noProof/>
          <w:kern w:val="2"/>
          <w:sz w:val="24"/>
          <w:szCs w:val="24"/>
          <w:lang w:eastAsia="en-GB"/>
          <w14:ligatures w14:val="standardContextual"/>
        </w:rPr>
      </w:pPr>
      <w:del w:id="599" w:author="Andrew Instone-Cowie" w:date="2025-05-07T12:19:00Z" w16du:dateUtc="2025-05-07T11:19:00Z">
        <w:r w:rsidRPr="001673E4" w:rsidDel="001673E4">
          <w:rPr>
            <w:noProof/>
            <w:rPrChange w:id="600" w:author="Andrew Instone-Cowie" w:date="2025-05-07T12:19:00Z" w16du:dateUtc="2025-05-07T11:19:00Z">
              <w:rPr>
                <w:rStyle w:val="Hyperlink"/>
                <w:noProof/>
              </w:rPr>
            </w:rPrChange>
          </w:rPr>
          <w:delText>Figure 24 – Modification for Older Interface PCBs</w:delText>
        </w:r>
        <w:r w:rsidDel="001673E4">
          <w:rPr>
            <w:noProof/>
            <w:webHidden/>
          </w:rPr>
          <w:tab/>
        </w:r>
      </w:del>
      <w:del w:id="601" w:author="Andrew Instone-Cowie" w:date="2025-05-07T12:02:00Z" w16du:dateUtc="2025-05-07T11:02:00Z">
        <w:r w:rsidR="002561BD" w:rsidDel="00147A9A">
          <w:rPr>
            <w:noProof/>
            <w:webHidden/>
          </w:rPr>
          <w:delText>36</w:delText>
        </w:r>
      </w:del>
    </w:p>
    <w:p w14:paraId="2808FF43" w14:textId="1CE5949D" w:rsidR="008A112E" w:rsidDel="001673E4" w:rsidRDefault="008A112E" w:rsidP="007D0CE0">
      <w:pPr>
        <w:pStyle w:val="TableofFigures"/>
        <w:tabs>
          <w:tab w:val="right" w:leader="dot" w:pos="9016"/>
        </w:tabs>
        <w:spacing w:after="120"/>
        <w:rPr>
          <w:del w:id="602" w:author="Andrew Instone-Cowie" w:date="2025-05-07T12:19:00Z" w16du:dateUtc="2025-05-07T11:19:00Z"/>
          <w:rFonts w:eastAsiaTheme="minorEastAsia"/>
          <w:noProof/>
          <w:kern w:val="2"/>
          <w:sz w:val="24"/>
          <w:szCs w:val="24"/>
          <w:lang w:eastAsia="en-GB"/>
          <w14:ligatures w14:val="standardContextual"/>
        </w:rPr>
      </w:pPr>
      <w:del w:id="603" w:author="Andrew Instone-Cowie" w:date="2025-05-07T12:19:00Z" w16du:dateUtc="2025-05-07T11:19:00Z">
        <w:r w:rsidRPr="001673E4" w:rsidDel="001673E4">
          <w:rPr>
            <w:noProof/>
            <w:rPrChange w:id="604" w:author="Andrew Instone-Cowie" w:date="2025-05-07T12:19:00Z" w16du:dateUtc="2025-05-07T11:19:00Z">
              <w:rPr>
                <w:rStyle w:val="Hyperlink"/>
                <w:noProof/>
              </w:rPr>
            </w:rPrChange>
          </w:rPr>
          <w:delText>Figure 25 – Modified Interface Board</w:delText>
        </w:r>
        <w:r w:rsidDel="001673E4">
          <w:rPr>
            <w:noProof/>
            <w:webHidden/>
          </w:rPr>
          <w:tab/>
        </w:r>
      </w:del>
      <w:del w:id="605" w:author="Andrew Instone-Cowie" w:date="2025-05-07T12:02:00Z" w16du:dateUtc="2025-05-07T11:02:00Z">
        <w:r w:rsidR="002561BD" w:rsidDel="00147A9A">
          <w:rPr>
            <w:noProof/>
            <w:webHidden/>
          </w:rPr>
          <w:delText>37</w:delText>
        </w:r>
      </w:del>
    </w:p>
    <w:p w14:paraId="6CF22875" w14:textId="732E6A25" w:rsidR="003A3D10" w:rsidRDefault="003A3D10" w:rsidP="004E080F">
      <w:pPr>
        <w:pStyle w:val="Heading1"/>
        <w:spacing w:after="100"/>
      </w:pPr>
      <w:r>
        <w:fldChar w:fldCharType="end"/>
      </w:r>
      <w:bookmarkStart w:id="606" w:name="_Toc197512756"/>
      <w:r w:rsidR="00E35852">
        <w:t>Index of Tables</w:t>
      </w:r>
      <w:bookmarkEnd w:id="606"/>
    </w:p>
    <w:p w14:paraId="2A5DDEAB" w14:textId="6CF5473F" w:rsidR="001673E4" w:rsidRDefault="00E35852" w:rsidP="001673E4">
      <w:pPr>
        <w:pStyle w:val="TableofFigures"/>
        <w:tabs>
          <w:tab w:val="right" w:leader="dot" w:pos="9016"/>
        </w:tabs>
        <w:spacing w:after="120"/>
        <w:rPr>
          <w:ins w:id="607" w:author="Andrew Instone-Cowie" w:date="2025-05-07T12:19:00Z" w16du:dateUtc="2025-05-07T11:19:00Z"/>
          <w:rFonts w:eastAsiaTheme="minorEastAsia"/>
          <w:noProof/>
          <w:kern w:val="2"/>
          <w:sz w:val="24"/>
          <w:szCs w:val="24"/>
          <w:lang w:eastAsia="en-GB"/>
          <w14:ligatures w14:val="standardContextual"/>
        </w:rPr>
        <w:pPrChange w:id="608" w:author="Andrew Instone-Cowie" w:date="2025-05-07T12:19:00Z" w16du:dateUtc="2025-05-07T11:19:00Z">
          <w:pPr>
            <w:pStyle w:val="TableofFigures"/>
            <w:tabs>
              <w:tab w:val="right" w:leader="dot" w:pos="9016"/>
            </w:tabs>
          </w:pPr>
        </w:pPrChange>
      </w:pPr>
      <w:r>
        <w:fldChar w:fldCharType="begin"/>
      </w:r>
      <w:r>
        <w:instrText xml:space="preserve"> TOC \h \z \c "Table" </w:instrText>
      </w:r>
      <w:r>
        <w:fldChar w:fldCharType="separate"/>
      </w:r>
      <w:ins w:id="609" w:author="Andrew Instone-Cowie" w:date="2025-05-07T12:19:00Z" w16du:dateUtc="2025-05-07T11:19:00Z">
        <w:r w:rsidR="001673E4" w:rsidRPr="00DA42B5">
          <w:rPr>
            <w:rStyle w:val="Hyperlink"/>
            <w:noProof/>
          </w:rPr>
          <w:fldChar w:fldCharType="begin"/>
        </w:r>
        <w:r w:rsidR="001673E4" w:rsidRPr="00DA42B5">
          <w:rPr>
            <w:rStyle w:val="Hyperlink"/>
            <w:noProof/>
          </w:rPr>
          <w:instrText xml:space="preserve"> </w:instrText>
        </w:r>
        <w:r w:rsidR="001673E4">
          <w:rPr>
            <w:noProof/>
          </w:rPr>
          <w:instrText>HYPERLINK \l "_Toc197512832"</w:instrText>
        </w:r>
        <w:r w:rsidR="001673E4" w:rsidRPr="00DA42B5">
          <w:rPr>
            <w:rStyle w:val="Hyperlink"/>
            <w:noProof/>
          </w:rPr>
          <w:instrText xml:space="preserve"> </w:instrText>
        </w:r>
        <w:r w:rsidR="001673E4" w:rsidRPr="00DA42B5">
          <w:rPr>
            <w:rStyle w:val="Hyperlink"/>
            <w:noProof/>
          </w:rPr>
        </w:r>
        <w:r w:rsidR="001673E4" w:rsidRPr="00DA42B5">
          <w:rPr>
            <w:rStyle w:val="Hyperlink"/>
            <w:noProof/>
          </w:rPr>
          <w:fldChar w:fldCharType="separate"/>
        </w:r>
        <w:r w:rsidR="001673E4" w:rsidRPr="00DA42B5">
          <w:rPr>
            <w:rStyle w:val="Hyperlink"/>
            <w:noProof/>
          </w:rPr>
          <w:t>Table 1 – Multi-PC Module Configurations</w:t>
        </w:r>
        <w:r w:rsidR="001673E4">
          <w:rPr>
            <w:noProof/>
            <w:webHidden/>
          </w:rPr>
          <w:tab/>
        </w:r>
        <w:r w:rsidR="001673E4">
          <w:rPr>
            <w:noProof/>
            <w:webHidden/>
          </w:rPr>
          <w:fldChar w:fldCharType="begin"/>
        </w:r>
        <w:r w:rsidR="001673E4">
          <w:rPr>
            <w:noProof/>
            <w:webHidden/>
          </w:rPr>
          <w:instrText xml:space="preserve"> PAGEREF _Toc197512832 \h </w:instrText>
        </w:r>
        <w:r w:rsidR="001673E4">
          <w:rPr>
            <w:noProof/>
            <w:webHidden/>
          </w:rPr>
        </w:r>
      </w:ins>
      <w:r w:rsidR="001673E4">
        <w:rPr>
          <w:noProof/>
          <w:webHidden/>
        </w:rPr>
        <w:fldChar w:fldCharType="separate"/>
      </w:r>
      <w:ins w:id="610" w:author="Andrew Instone-Cowie" w:date="2025-05-07T12:20:00Z" w16du:dateUtc="2025-05-07T11:20:00Z">
        <w:r w:rsidR="00145FA6">
          <w:rPr>
            <w:noProof/>
            <w:webHidden/>
          </w:rPr>
          <w:t>12</w:t>
        </w:r>
      </w:ins>
      <w:ins w:id="611" w:author="Andrew Instone-Cowie" w:date="2025-05-07T12:19:00Z" w16du:dateUtc="2025-05-07T11:19:00Z">
        <w:r w:rsidR="001673E4">
          <w:rPr>
            <w:noProof/>
            <w:webHidden/>
          </w:rPr>
          <w:fldChar w:fldCharType="end"/>
        </w:r>
        <w:r w:rsidR="001673E4" w:rsidRPr="00DA42B5">
          <w:rPr>
            <w:rStyle w:val="Hyperlink"/>
            <w:noProof/>
          </w:rPr>
          <w:fldChar w:fldCharType="end"/>
        </w:r>
      </w:ins>
    </w:p>
    <w:p w14:paraId="6E341578" w14:textId="61001B7B" w:rsidR="001673E4" w:rsidRDefault="001673E4" w:rsidP="001673E4">
      <w:pPr>
        <w:pStyle w:val="TableofFigures"/>
        <w:tabs>
          <w:tab w:val="right" w:leader="dot" w:pos="9016"/>
        </w:tabs>
        <w:spacing w:after="120"/>
        <w:rPr>
          <w:ins w:id="612" w:author="Andrew Instone-Cowie" w:date="2025-05-07T12:19:00Z" w16du:dateUtc="2025-05-07T11:19:00Z"/>
          <w:rFonts w:eastAsiaTheme="minorEastAsia"/>
          <w:noProof/>
          <w:kern w:val="2"/>
          <w:sz w:val="24"/>
          <w:szCs w:val="24"/>
          <w:lang w:eastAsia="en-GB"/>
          <w14:ligatures w14:val="standardContextual"/>
        </w:rPr>
        <w:pPrChange w:id="613" w:author="Andrew Instone-Cowie" w:date="2025-05-07T12:19:00Z" w16du:dateUtc="2025-05-07T11:19:00Z">
          <w:pPr>
            <w:pStyle w:val="TableofFigures"/>
            <w:tabs>
              <w:tab w:val="right" w:leader="dot" w:pos="9016"/>
            </w:tabs>
          </w:pPr>
        </w:pPrChange>
      </w:pPr>
      <w:ins w:id="614" w:author="Andrew Instone-Cowie" w:date="2025-05-07T12:19:00Z" w16du:dateUtc="2025-05-07T11:19:00Z">
        <w:r w:rsidRPr="00DA42B5">
          <w:rPr>
            <w:rStyle w:val="Hyperlink"/>
            <w:noProof/>
          </w:rPr>
          <w:fldChar w:fldCharType="begin"/>
        </w:r>
        <w:r w:rsidRPr="00DA42B5">
          <w:rPr>
            <w:rStyle w:val="Hyperlink"/>
            <w:noProof/>
          </w:rPr>
          <w:instrText xml:space="preserve"> </w:instrText>
        </w:r>
        <w:r>
          <w:rPr>
            <w:noProof/>
          </w:rPr>
          <w:instrText>HYPERLINK \l "_Toc197512833"</w:instrText>
        </w:r>
        <w:r w:rsidRPr="00DA42B5">
          <w:rPr>
            <w:rStyle w:val="Hyperlink"/>
            <w:noProof/>
          </w:rPr>
          <w:instrText xml:space="preserve"> </w:instrText>
        </w:r>
        <w:r w:rsidRPr="00DA42B5">
          <w:rPr>
            <w:rStyle w:val="Hyperlink"/>
            <w:noProof/>
          </w:rPr>
        </w:r>
        <w:r w:rsidRPr="00DA42B5">
          <w:rPr>
            <w:rStyle w:val="Hyperlink"/>
            <w:noProof/>
          </w:rPr>
          <w:fldChar w:fldCharType="separate"/>
        </w:r>
        <w:r w:rsidRPr="00DA42B5">
          <w:rPr>
            <w:rStyle w:val="Hyperlink"/>
            <w:noProof/>
          </w:rPr>
          <w:t>Table 2 – Second PC Module PCB Parts List</w:t>
        </w:r>
        <w:r>
          <w:rPr>
            <w:noProof/>
            <w:webHidden/>
          </w:rPr>
          <w:tab/>
        </w:r>
        <w:r>
          <w:rPr>
            <w:noProof/>
            <w:webHidden/>
          </w:rPr>
          <w:fldChar w:fldCharType="begin"/>
        </w:r>
        <w:r>
          <w:rPr>
            <w:noProof/>
            <w:webHidden/>
          </w:rPr>
          <w:instrText xml:space="preserve"> PAGEREF _Toc197512833 \h </w:instrText>
        </w:r>
        <w:r>
          <w:rPr>
            <w:noProof/>
            <w:webHidden/>
          </w:rPr>
        </w:r>
      </w:ins>
      <w:r>
        <w:rPr>
          <w:noProof/>
          <w:webHidden/>
        </w:rPr>
        <w:fldChar w:fldCharType="separate"/>
      </w:r>
      <w:ins w:id="615" w:author="Andrew Instone-Cowie" w:date="2025-05-07T12:20:00Z" w16du:dateUtc="2025-05-07T11:20:00Z">
        <w:r w:rsidR="00145FA6">
          <w:rPr>
            <w:noProof/>
            <w:webHidden/>
          </w:rPr>
          <w:t>14</w:t>
        </w:r>
      </w:ins>
      <w:ins w:id="616" w:author="Andrew Instone-Cowie" w:date="2025-05-07T12:19:00Z" w16du:dateUtc="2025-05-07T11:19:00Z">
        <w:r>
          <w:rPr>
            <w:noProof/>
            <w:webHidden/>
          </w:rPr>
          <w:fldChar w:fldCharType="end"/>
        </w:r>
        <w:r w:rsidRPr="00DA42B5">
          <w:rPr>
            <w:rStyle w:val="Hyperlink"/>
            <w:noProof/>
          </w:rPr>
          <w:fldChar w:fldCharType="end"/>
        </w:r>
      </w:ins>
    </w:p>
    <w:p w14:paraId="5F288425" w14:textId="7FC73818" w:rsidR="001673E4" w:rsidRDefault="001673E4" w:rsidP="001673E4">
      <w:pPr>
        <w:pStyle w:val="TableofFigures"/>
        <w:tabs>
          <w:tab w:val="right" w:leader="dot" w:pos="9016"/>
        </w:tabs>
        <w:spacing w:after="120"/>
        <w:rPr>
          <w:ins w:id="617" w:author="Andrew Instone-Cowie" w:date="2025-05-07T12:19:00Z" w16du:dateUtc="2025-05-07T11:19:00Z"/>
          <w:rFonts w:eastAsiaTheme="minorEastAsia"/>
          <w:noProof/>
          <w:kern w:val="2"/>
          <w:sz w:val="24"/>
          <w:szCs w:val="24"/>
          <w:lang w:eastAsia="en-GB"/>
          <w14:ligatures w14:val="standardContextual"/>
        </w:rPr>
        <w:pPrChange w:id="618" w:author="Andrew Instone-Cowie" w:date="2025-05-07T12:19:00Z" w16du:dateUtc="2025-05-07T11:19:00Z">
          <w:pPr>
            <w:pStyle w:val="TableofFigures"/>
            <w:tabs>
              <w:tab w:val="right" w:leader="dot" w:pos="9016"/>
            </w:tabs>
          </w:pPr>
        </w:pPrChange>
      </w:pPr>
      <w:ins w:id="619" w:author="Andrew Instone-Cowie" w:date="2025-05-07T12:19:00Z" w16du:dateUtc="2025-05-07T11:19:00Z">
        <w:r w:rsidRPr="00DA42B5">
          <w:rPr>
            <w:rStyle w:val="Hyperlink"/>
            <w:noProof/>
          </w:rPr>
          <w:fldChar w:fldCharType="begin"/>
        </w:r>
        <w:r w:rsidRPr="00DA42B5">
          <w:rPr>
            <w:rStyle w:val="Hyperlink"/>
            <w:noProof/>
          </w:rPr>
          <w:instrText xml:space="preserve"> </w:instrText>
        </w:r>
        <w:r>
          <w:rPr>
            <w:noProof/>
          </w:rPr>
          <w:instrText>HYPERLINK \l "_Toc197512834"</w:instrText>
        </w:r>
        <w:r w:rsidRPr="00DA42B5">
          <w:rPr>
            <w:rStyle w:val="Hyperlink"/>
            <w:noProof/>
          </w:rPr>
          <w:instrText xml:space="preserve"> </w:instrText>
        </w:r>
        <w:r w:rsidRPr="00DA42B5">
          <w:rPr>
            <w:rStyle w:val="Hyperlink"/>
            <w:noProof/>
          </w:rPr>
        </w:r>
        <w:r w:rsidRPr="00DA42B5">
          <w:rPr>
            <w:rStyle w:val="Hyperlink"/>
            <w:noProof/>
          </w:rPr>
          <w:fldChar w:fldCharType="separate"/>
        </w:r>
        <w:r w:rsidRPr="00DA42B5">
          <w:rPr>
            <w:rStyle w:val="Hyperlink"/>
            <w:noProof/>
          </w:rPr>
          <w:t>Table 3 – Basic Serial Splitter Module Master Board Parts List</w:t>
        </w:r>
        <w:r>
          <w:rPr>
            <w:noProof/>
            <w:webHidden/>
          </w:rPr>
          <w:tab/>
        </w:r>
        <w:r>
          <w:rPr>
            <w:noProof/>
            <w:webHidden/>
          </w:rPr>
          <w:fldChar w:fldCharType="begin"/>
        </w:r>
        <w:r>
          <w:rPr>
            <w:noProof/>
            <w:webHidden/>
          </w:rPr>
          <w:instrText xml:space="preserve"> PAGEREF _Toc197512834 \h </w:instrText>
        </w:r>
        <w:r>
          <w:rPr>
            <w:noProof/>
            <w:webHidden/>
          </w:rPr>
        </w:r>
      </w:ins>
      <w:r>
        <w:rPr>
          <w:noProof/>
          <w:webHidden/>
        </w:rPr>
        <w:fldChar w:fldCharType="separate"/>
      </w:r>
      <w:ins w:id="620" w:author="Andrew Instone-Cowie" w:date="2025-05-07T12:20:00Z" w16du:dateUtc="2025-05-07T11:20:00Z">
        <w:r w:rsidR="00145FA6">
          <w:rPr>
            <w:noProof/>
            <w:webHidden/>
          </w:rPr>
          <w:t>18</w:t>
        </w:r>
      </w:ins>
      <w:ins w:id="621" w:author="Andrew Instone-Cowie" w:date="2025-05-07T12:19:00Z" w16du:dateUtc="2025-05-07T11:19:00Z">
        <w:r>
          <w:rPr>
            <w:noProof/>
            <w:webHidden/>
          </w:rPr>
          <w:fldChar w:fldCharType="end"/>
        </w:r>
        <w:r w:rsidRPr="00DA42B5">
          <w:rPr>
            <w:rStyle w:val="Hyperlink"/>
            <w:noProof/>
          </w:rPr>
          <w:fldChar w:fldCharType="end"/>
        </w:r>
      </w:ins>
    </w:p>
    <w:p w14:paraId="30625A7B" w14:textId="14EF51E7" w:rsidR="001673E4" w:rsidRDefault="001673E4" w:rsidP="001673E4">
      <w:pPr>
        <w:pStyle w:val="TableofFigures"/>
        <w:tabs>
          <w:tab w:val="right" w:leader="dot" w:pos="9016"/>
        </w:tabs>
        <w:spacing w:after="120"/>
        <w:rPr>
          <w:ins w:id="622" w:author="Andrew Instone-Cowie" w:date="2025-05-07T12:19:00Z" w16du:dateUtc="2025-05-07T11:19:00Z"/>
          <w:rFonts w:eastAsiaTheme="minorEastAsia"/>
          <w:noProof/>
          <w:kern w:val="2"/>
          <w:sz w:val="24"/>
          <w:szCs w:val="24"/>
          <w:lang w:eastAsia="en-GB"/>
          <w14:ligatures w14:val="standardContextual"/>
        </w:rPr>
        <w:pPrChange w:id="623" w:author="Andrew Instone-Cowie" w:date="2025-05-07T12:19:00Z" w16du:dateUtc="2025-05-07T11:19:00Z">
          <w:pPr>
            <w:pStyle w:val="TableofFigures"/>
            <w:tabs>
              <w:tab w:val="right" w:leader="dot" w:pos="9016"/>
            </w:tabs>
          </w:pPr>
        </w:pPrChange>
      </w:pPr>
      <w:ins w:id="624" w:author="Andrew Instone-Cowie" w:date="2025-05-07T12:19:00Z" w16du:dateUtc="2025-05-07T11:19:00Z">
        <w:r w:rsidRPr="00DA42B5">
          <w:rPr>
            <w:rStyle w:val="Hyperlink"/>
            <w:noProof/>
          </w:rPr>
          <w:fldChar w:fldCharType="begin"/>
        </w:r>
        <w:r w:rsidRPr="00DA42B5">
          <w:rPr>
            <w:rStyle w:val="Hyperlink"/>
            <w:noProof/>
          </w:rPr>
          <w:instrText xml:space="preserve"> </w:instrText>
        </w:r>
        <w:r>
          <w:rPr>
            <w:noProof/>
          </w:rPr>
          <w:instrText>HYPERLINK \l "_Toc197512835"</w:instrText>
        </w:r>
        <w:r w:rsidRPr="00DA42B5">
          <w:rPr>
            <w:rStyle w:val="Hyperlink"/>
            <w:noProof/>
          </w:rPr>
          <w:instrText xml:space="preserve"> </w:instrText>
        </w:r>
        <w:r w:rsidRPr="00DA42B5">
          <w:rPr>
            <w:rStyle w:val="Hyperlink"/>
            <w:noProof/>
          </w:rPr>
        </w:r>
        <w:r w:rsidRPr="00DA42B5">
          <w:rPr>
            <w:rStyle w:val="Hyperlink"/>
            <w:noProof/>
          </w:rPr>
          <w:fldChar w:fldCharType="separate"/>
        </w:r>
        <w:r w:rsidRPr="00DA42B5">
          <w:rPr>
            <w:rStyle w:val="Hyperlink"/>
            <w:noProof/>
          </w:rPr>
          <w:t>Table 4 – Basic Serial Splitter Module Expander Board Parts List</w:t>
        </w:r>
        <w:r>
          <w:rPr>
            <w:noProof/>
            <w:webHidden/>
          </w:rPr>
          <w:tab/>
        </w:r>
        <w:r>
          <w:rPr>
            <w:noProof/>
            <w:webHidden/>
          </w:rPr>
          <w:fldChar w:fldCharType="begin"/>
        </w:r>
        <w:r>
          <w:rPr>
            <w:noProof/>
            <w:webHidden/>
          </w:rPr>
          <w:instrText xml:space="preserve"> PAGEREF _Toc197512835 \h </w:instrText>
        </w:r>
        <w:r>
          <w:rPr>
            <w:noProof/>
            <w:webHidden/>
          </w:rPr>
        </w:r>
      </w:ins>
      <w:r>
        <w:rPr>
          <w:noProof/>
          <w:webHidden/>
        </w:rPr>
        <w:fldChar w:fldCharType="separate"/>
      </w:r>
      <w:ins w:id="625" w:author="Andrew Instone-Cowie" w:date="2025-05-07T12:20:00Z" w16du:dateUtc="2025-05-07T11:20:00Z">
        <w:r w:rsidR="00145FA6">
          <w:rPr>
            <w:noProof/>
            <w:webHidden/>
          </w:rPr>
          <w:t>23</w:t>
        </w:r>
      </w:ins>
      <w:ins w:id="626" w:author="Andrew Instone-Cowie" w:date="2025-05-07T12:19:00Z" w16du:dateUtc="2025-05-07T11:19:00Z">
        <w:r>
          <w:rPr>
            <w:noProof/>
            <w:webHidden/>
          </w:rPr>
          <w:fldChar w:fldCharType="end"/>
        </w:r>
        <w:r w:rsidRPr="00DA42B5">
          <w:rPr>
            <w:rStyle w:val="Hyperlink"/>
            <w:noProof/>
          </w:rPr>
          <w:fldChar w:fldCharType="end"/>
        </w:r>
      </w:ins>
    </w:p>
    <w:p w14:paraId="4835EEC2" w14:textId="11088338" w:rsidR="001673E4" w:rsidRDefault="001673E4">
      <w:pPr>
        <w:pStyle w:val="TableofFigures"/>
        <w:tabs>
          <w:tab w:val="right" w:leader="dot" w:pos="9016"/>
        </w:tabs>
        <w:rPr>
          <w:ins w:id="627" w:author="Andrew Instone-Cowie" w:date="2025-05-07T12:19:00Z" w16du:dateUtc="2025-05-07T11:19:00Z"/>
          <w:rFonts w:eastAsiaTheme="minorEastAsia"/>
          <w:noProof/>
          <w:kern w:val="2"/>
          <w:sz w:val="24"/>
          <w:szCs w:val="24"/>
          <w:lang w:eastAsia="en-GB"/>
          <w14:ligatures w14:val="standardContextual"/>
        </w:rPr>
      </w:pPr>
      <w:ins w:id="628" w:author="Andrew Instone-Cowie" w:date="2025-05-07T12:19:00Z" w16du:dateUtc="2025-05-07T11:19:00Z">
        <w:r w:rsidRPr="00DA42B5">
          <w:rPr>
            <w:rStyle w:val="Hyperlink"/>
            <w:noProof/>
          </w:rPr>
          <w:fldChar w:fldCharType="begin"/>
        </w:r>
        <w:r w:rsidRPr="00DA42B5">
          <w:rPr>
            <w:rStyle w:val="Hyperlink"/>
            <w:noProof/>
          </w:rPr>
          <w:instrText xml:space="preserve"> </w:instrText>
        </w:r>
        <w:r>
          <w:rPr>
            <w:noProof/>
          </w:rPr>
          <w:instrText>HYPERLINK \l "_Toc197512836"</w:instrText>
        </w:r>
        <w:r w:rsidRPr="00DA42B5">
          <w:rPr>
            <w:rStyle w:val="Hyperlink"/>
            <w:noProof/>
          </w:rPr>
          <w:instrText xml:space="preserve"> </w:instrText>
        </w:r>
        <w:r w:rsidRPr="00DA42B5">
          <w:rPr>
            <w:rStyle w:val="Hyperlink"/>
            <w:noProof/>
          </w:rPr>
        </w:r>
        <w:r w:rsidRPr="00DA42B5">
          <w:rPr>
            <w:rStyle w:val="Hyperlink"/>
            <w:noProof/>
          </w:rPr>
          <w:fldChar w:fldCharType="separate"/>
        </w:r>
        <w:r w:rsidRPr="00DA42B5">
          <w:rPr>
            <w:rStyle w:val="Hyperlink"/>
            <w:noProof/>
          </w:rPr>
          <w:t>Table 5 – Enclosures Parts List</w:t>
        </w:r>
        <w:r>
          <w:rPr>
            <w:noProof/>
            <w:webHidden/>
          </w:rPr>
          <w:tab/>
        </w:r>
        <w:r>
          <w:rPr>
            <w:noProof/>
            <w:webHidden/>
          </w:rPr>
          <w:fldChar w:fldCharType="begin"/>
        </w:r>
        <w:r>
          <w:rPr>
            <w:noProof/>
            <w:webHidden/>
          </w:rPr>
          <w:instrText xml:space="preserve"> PAGEREF _Toc197512836 \h </w:instrText>
        </w:r>
        <w:r>
          <w:rPr>
            <w:noProof/>
            <w:webHidden/>
          </w:rPr>
        </w:r>
      </w:ins>
      <w:r>
        <w:rPr>
          <w:noProof/>
          <w:webHidden/>
        </w:rPr>
        <w:fldChar w:fldCharType="separate"/>
      </w:r>
      <w:ins w:id="629" w:author="Andrew Instone-Cowie" w:date="2025-05-07T12:20:00Z" w16du:dateUtc="2025-05-07T11:20:00Z">
        <w:r w:rsidR="00145FA6">
          <w:rPr>
            <w:noProof/>
            <w:webHidden/>
          </w:rPr>
          <w:t>26</w:t>
        </w:r>
      </w:ins>
      <w:ins w:id="630" w:author="Andrew Instone-Cowie" w:date="2025-05-07T12:19:00Z" w16du:dateUtc="2025-05-07T11:19:00Z">
        <w:r>
          <w:rPr>
            <w:noProof/>
            <w:webHidden/>
          </w:rPr>
          <w:fldChar w:fldCharType="end"/>
        </w:r>
        <w:r w:rsidRPr="00DA42B5">
          <w:rPr>
            <w:rStyle w:val="Hyperlink"/>
            <w:noProof/>
          </w:rPr>
          <w:fldChar w:fldCharType="end"/>
        </w:r>
      </w:ins>
    </w:p>
    <w:p w14:paraId="6ED9CB10" w14:textId="58156CA8" w:rsidR="008A112E" w:rsidDel="001673E4" w:rsidRDefault="008A112E" w:rsidP="007D0CE0">
      <w:pPr>
        <w:pStyle w:val="TableofFigures"/>
        <w:tabs>
          <w:tab w:val="right" w:leader="dot" w:pos="9016"/>
        </w:tabs>
        <w:spacing w:after="120"/>
        <w:rPr>
          <w:del w:id="631" w:author="Andrew Instone-Cowie" w:date="2025-05-07T12:19:00Z" w16du:dateUtc="2025-05-07T11:19:00Z"/>
          <w:rFonts w:eastAsiaTheme="minorEastAsia"/>
          <w:noProof/>
          <w:kern w:val="2"/>
          <w:sz w:val="24"/>
          <w:szCs w:val="24"/>
          <w:lang w:eastAsia="en-GB"/>
          <w14:ligatures w14:val="standardContextual"/>
        </w:rPr>
      </w:pPr>
      <w:del w:id="632" w:author="Andrew Instone-Cowie" w:date="2025-05-07T12:19:00Z" w16du:dateUtc="2025-05-07T11:19:00Z">
        <w:r w:rsidRPr="001673E4" w:rsidDel="001673E4">
          <w:rPr>
            <w:noProof/>
            <w:rPrChange w:id="633" w:author="Andrew Instone-Cowie" w:date="2025-05-07T12:19:00Z" w16du:dateUtc="2025-05-07T11:19:00Z">
              <w:rPr>
                <w:rStyle w:val="Hyperlink"/>
                <w:noProof/>
              </w:rPr>
            </w:rPrChange>
          </w:rPr>
          <w:delText>Table 1 – Multi-PC Module Configurations</w:delText>
        </w:r>
        <w:r w:rsidDel="001673E4">
          <w:rPr>
            <w:noProof/>
            <w:webHidden/>
          </w:rPr>
          <w:tab/>
        </w:r>
        <w:r w:rsidR="00987E49" w:rsidDel="001673E4">
          <w:rPr>
            <w:noProof/>
            <w:webHidden/>
          </w:rPr>
          <w:delText>12</w:delText>
        </w:r>
      </w:del>
    </w:p>
    <w:p w14:paraId="34500C5D" w14:textId="676BEA9C" w:rsidR="008A112E" w:rsidDel="001673E4" w:rsidRDefault="008A112E" w:rsidP="007D0CE0">
      <w:pPr>
        <w:pStyle w:val="TableofFigures"/>
        <w:tabs>
          <w:tab w:val="right" w:leader="dot" w:pos="9016"/>
        </w:tabs>
        <w:spacing w:after="120"/>
        <w:rPr>
          <w:del w:id="634" w:author="Andrew Instone-Cowie" w:date="2025-05-07T12:19:00Z" w16du:dateUtc="2025-05-07T11:19:00Z"/>
          <w:rFonts w:eastAsiaTheme="minorEastAsia"/>
          <w:noProof/>
          <w:kern w:val="2"/>
          <w:sz w:val="24"/>
          <w:szCs w:val="24"/>
          <w:lang w:eastAsia="en-GB"/>
          <w14:ligatures w14:val="standardContextual"/>
        </w:rPr>
      </w:pPr>
      <w:del w:id="635" w:author="Andrew Instone-Cowie" w:date="2025-05-07T12:19:00Z" w16du:dateUtc="2025-05-07T11:19:00Z">
        <w:r w:rsidRPr="001673E4" w:rsidDel="001673E4">
          <w:rPr>
            <w:noProof/>
            <w:rPrChange w:id="636" w:author="Andrew Instone-Cowie" w:date="2025-05-07T12:19:00Z" w16du:dateUtc="2025-05-07T11:19:00Z">
              <w:rPr>
                <w:rStyle w:val="Hyperlink"/>
                <w:noProof/>
              </w:rPr>
            </w:rPrChange>
          </w:rPr>
          <w:delText>Table 2 – Second PC Module PCB Parts List</w:delText>
        </w:r>
        <w:r w:rsidDel="001673E4">
          <w:rPr>
            <w:noProof/>
            <w:webHidden/>
          </w:rPr>
          <w:tab/>
        </w:r>
        <w:r w:rsidR="00987E49" w:rsidDel="001673E4">
          <w:rPr>
            <w:noProof/>
            <w:webHidden/>
          </w:rPr>
          <w:delText>14</w:delText>
        </w:r>
      </w:del>
    </w:p>
    <w:p w14:paraId="7DF726D2" w14:textId="55BC5934" w:rsidR="008A112E" w:rsidDel="001673E4" w:rsidRDefault="008A112E" w:rsidP="007D0CE0">
      <w:pPr>
        <w:pStyle w:val="TableofFigures"/>
        <w:tabs>
          <w:tab w:val="right" w:leader="dot" w:pos="9016"/>
        </w:tabs>
        <w:spacing w:after="120"/>
        <w:rPr>
          <w:del w:id="637" w:author="Andrew Instone-Cowie" w:date="2025-05-07T12:19:00Z" w16du:dateUtc="2025-05-07T11:19:00Z"/>
          <w:rFonts w:eastAsiaTheme="minorEastAsia"/>
          <w:noProof/>
          <w:kern w:val="2"/>
          <w:sz w:val="24"/>
          <w:szCs w:val="24"/>
          <w:lang w:eastAsia="en-GB"/>
          <w14:ligatures w14:val="standardContextual"/>
        </w:rPr>
      </w:pPr>
      <w:del w:id="638" w:author="Andrew Instone-Cowie" w:date="2025-05-07T12:19:00Z" w16du:dateUtc="2025-05-07T11:19:00Z">
        <w:r w:rsidRPr="001673E4" w:rsidDel="001673E4">
          <w:rPr>
            <w:noProof/>
            <w:rPrChange w:id="639" w:author="Andrew Instone-Cowie" w:date="2025-05-07T12:19:00Z" w16du:dateUtc="2025-05-07T11:19:00Z">
              <w:rPr>
                <w:rStyle w:val="Hyperlink"/>
                <w:noProof/>
              </w:rPr>
            </w:rPrChange>
          </w:rPr>
          <w:delText>Table 3 – Basic Serial Splitter Module Master Board Parts List</w:delText>
        </w:r>
        <w:r w:rsidDel="001673E4">
          <w:rPr>
            <w:noProof/>
            <w:webHidden/>
          </w:rPr>
          <w:tab/>
        </w:r>
        <w:r w:rsidR="00987E49" w:rsidDel="001673E4">
          <w:rPr>
            <w:noProof/>
            <w:webHidden/>
          </w:rPr>
          <w:delText>18</w:delText>
        </w:r>
      </w:del>
    </w:p>
    <w:p w14:paraId="0D993ABB" w14:textId="15C216E1" w:rsidR="008A112E" w:rsidDel="001673E4" w:rsidRDefault="008A112E" w:rsidP="007D0CE0">
      <w:pPr>
        <w:pStyle w:val="TableofFigures"/>
        <w:tabs>
          <w:tab w:val="right" w:leader="dot" w:pos="9016"/>
        </w:tabs>
        <w:spacing w:after="120"/>
        <w:rPr>
          <w:del w:id="640" w:author="Andrew Instone-Cowie" w:date="2025-05-07T12:19:00Z" w16du:dateUtc="2025-05-07T11:19:00Z"/>
          <w:rFonts w:eastAsiaTheme="minorEastAsia"/>
          <w:noProof/>
          <w:kern w:val="2"/>
          <w:sz w:val="24"/>
          <w:szCs w:val="24"/>
          <w:lang w:eastAsia="en-GB"/>
          <w14:ligatures w14:val="standardContextual"/>
        </w:rPr>
      </w:pPr>
      <w:del w:id="641" w:author="Andrew Instone-Cowie" w:date="2025-05-07T12:19:00Z" w16du:dateUtc="2025-05-07T11:19:00Z">
        <w:r w:rsidRPr="001673E4" w:rsidDel="001673E4">
          <w:rPr>
            <w:noProof/>
            <w:rPrChange w:id="642" w:author="Andrew Instone-Cowie" w:date="2025-05-07T12:19:00Z" w16du:dateUtc="2025-05-07T11:19:00Z">
              <w:rPr>
                <w:rStyle w:val="Hyperlink"/>
                <w:noProof/>
              </w:rPr>
            </w:rPrChange>
          </w:rPr>
          <w:delText>Table 4 – Basic Serial Splitter Module Expander Board Parts List</w:delText>
        </w:r>
        <w:r w:rsidDel="001673E4">
          <w:rPr>
            <w:noProof/>
            <w:webHidden/>
          </w:rPr>
          <w:tab/>
        </w:r>
      </w:del>
      <w:del w:id="643" w:author="Andrew Instone-Cowie" w:date="2025-05-07T12:02:00Z" w16du:dateUtc="2025-05-07T11:02:00Z">
        <w:r w:rsidR="002561BD" w:rsidDel="00147A9A">
          <w:rPr>
            <w:noProof/>
            <w:webHidden/>
          </w:rPr>
          <w:delText>24</w:delText>
        </w:r>
      </w:del>
    </w:p>
    <w:p w14:paraId="4A6ED5E6" w14:textId="51F475F3" w:rsidR="008A112E" w:rsidDel="001673E4" w:rsidRDefault="008A112E" w:rsidP="007D0CE0">
      <w:pPr>
        <w:pStyle w:val="TableofFigures"/>
        <w:tabs>
          <w:tab w:val="right" w:leader="dot" w:pos="9016"/>
        </w:tabs>
        <w:spacing w:after="120"/>
        <w:rPr>
          <w:del w:id="644" w:author="Andrew Instone-Cowie" w:date="2025-05-07T12:19:00Z" w16du:dateUtc="2025-05-07T11:19:00Z"/>
          <w:rFonts w:eastAsiaTheme="minorEastAsia"/>
          <w:noProof/>
          <w:kern w:val="2"/>
          <w:sz w:val="24"/>
          <w:szCs w:val="24"/>
          <w:lang w:eastAsia="en-GB"/>
          <w14:ligatures w14:val="standardContextual"/>
        </w:rPr>
      </w:pPr>
      <w:del w:id="645" w:author="Andrew Instone-Cowie" w:date="2025-05-07T12:19:00Z" w16du:dateUtc="2025-05-07T11:19:00Z">
        <w:r w:rsidRPr="001673E4" w:rsidDel="001673E4">
          <w:rPr>
            <w:noProof/>
            <w:rPrChange w:id="646" w:author="Andrew Instone-Cowie" w:date="2025-05-07T12:19:00Z" w16du:dateUtc="2025-05-07T11:19:00Z">
              <w:rPr>
                <w:rStyle w:val="Hyperlink"/>
                <w:noProof/>
              </w:rPr>
            </w:rPrChange>
          </w:rPr>
          <w:delText>Table 5 – Enclosures Parts List</w:delText>
        </w:r>
        <w:r w:rsidDel="001673E4">
          <w:rPr>
            <w:noProof/>
            <w:webHidden/>
          </w:rPr>
          <w:tab/>
        </w:r>
      </w:del>
      <w:del w:id="647" w:author="Andrew Instone-Cowie" w:date="2025-05-07T12:02:00Z" w16du:dateUtc="2025-05-07T11:02:00Z">
        <w:r w:rsidR="002561BD" w:rsidDel="00147A9A">
          <w:rPr>
            <w:noProof/>
            <w:webHidden/>
          </w:rPr>
          <w:delText>27</w:delText>
        </w:r>
      </w:del>
    </w:p>
    <w:p w14:paraId="1473B8C8" w14:textId="432F02C7" w:rsidR="004D7582" w:rsidRPr="00787764" w:rsidRDefault="00E35852" w:rsidP="004E080F">
      <w:pPr>
        <w:pStyle w:val="Heading1"/>
        <w:pageBreakBefore/>
        <w:spacing w:after="100"/>
      </w:pPr>
      <w:r>
        <w:lastRenderedPageBreak/>
        <w:fldChar w:fldCharType="end"/>
      </w:r>
      <w:bookmarkStart w:id="648" w:name="_Toc197512757"/>
      <w:r w:rsidR="004D7582">
        <w:t>Document History</w:t>
      </w:r>
      <w:bookmarkEnd w:id="64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68D82415" w:rsidR="00483BB7" w:rsidRPr="00212D29" w:rsidRDefault="00983D7A" w:rsidP="00483BB7">
            <w:pPr>
              <w:contextualSpacing/>
            </w:pPr>
            <w:r>
              <w:t>1.0</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397BC762" w:rsidR="00483BB7" w:rsidRPr="00212D29" w:rsidRDefault="00983D7A">
            <w:pPr>
              <w:contextualSpacing/>
            </w:pPr>
            <w:r>
              <w:t>01/10</w:t>
            </w:r>
            <w:r w:rsidR="00483BB7" w:rsidRPr="00212D29">
              <w:t>/201</w:t>
            </w:r>
            <w:r w:rsidR="00830BF2">
              <w:t>9</w:t>
            </w:r>
          </w:p>
        </w:tc>
        <w:tc>
          <w:tcPr>
            <w:tcW w:w="4931" w:type="dxa"/>
          </w:tcPr>
          <w:p w14:paraId="66D448E8" w14:textId="782FA697" w:rsidR="00483BB7" w:rsidRPr="00212D29" w:rsidRDefault="00C508EE">
            <w:pPr>
              <w:contextualSpacing/>
            </w:pPr>
            <w:r w:rsidRPr="00212D29">
              <w:t xml:space="preserve">First </w:t>
            </w:r>
            <w:r w:rsidR="00983D7A">
              <w:t>Release</w:t>
            </w:r>
            <w:r w:rsidR="00172EEB" w:rsidRPr="00212D29">
              <w:t>.</w:t>
            </w:r>
          </w:p>
        </w:tc>
      </w:tr>
      <w:tr w:rsidR="00354EEC" w:rsidRPr="00D57358" w14:paraId="20CC8C2E" w14:textId="77777777" w:rsidTr="003A2793">
        <w:tc>
          <w:tcPr>
            <w:tcW w:w="991" w:type="dxa"/>
          </w:tcPr>
          <w:p w14:paraId="0DAD0F74" w14:textId="41CBA8CB" w:rsidR="00354EEC" w:rsidRDefault="00354EEC" w:rsidP="00354EEC">
            <w:pPr>
              <w:contextualSpacing/>
            </w:pPr>
            <w:r>
              <w:t>1.1</w:t>
            </w:r>
          </w:p>
        </w:tc>
        <w:tc>
          <w:tcPr>
            <w:tcW w:w="1822" w:type="dxa"/>
          </w:tcPr>
          <w:p w14:paraId="4336908F" w14:textId="36CF0F46" w:rsidR="00354EEC" w:rsidRPr="00212D29" w:rsidRDefault="00354EEC" w:rsidP="00354EEC">
            <w:pPr>
              <w:contextualSpacing/>
            </w:pPr>
            <w:r w:rsidRPr="00212D29">
              <w:t>A J Instone-Cowie</w:t>
            </w:r>
          </w:p>
        </w:tc>
        <w:tc>
          <w:tcPr>
            <w:tcW w:w="1390" w:type="dxa"/>
          </w:tcPr>
          <w:p w14:paraId="1F54995D" w14:textId="33EA3D51" w:rsidR="00354EEC" w:rsidRDefault="00354EEC" w:rsidP="00354EEC">
            <w:pPr>
              <w:contextualSpacing/>
            </w:pPr>
            <w:r>
              <w:t>18/08/2020</w:t>
            </w:r>
          </w:p>
        </w:tc>
        <w:tc>
          <w:tcPr>
            <w:tcW w:w="4931" w:type="dxa"/>
          </w:tcPr>
          <w:p w14:paraId="0B8C4F58" w14:textId="77E32822" w:rsidR="00354EEC" w:rsidRPr="00212D29" w:rsidRDefault="00354EEC" w:rsidP="00354EEC">
            <w:pPr>
              <w:contextualSpacing/>
            </w:pPr>
            <w:r>
              <w:t>Minor update</w:t>
            </w:r>
            <w:r w:rsidRPr="00212D29">
              <w:t>.</w:t>
            </w:r>
          </w:p>
        </w:tc>
      </w:tr>
      <w:tr w:rsidR="00174309" w:rsidRPr="00D57358" w14:paraId="6DA34E38" w14:textId="77777777" w:rsidTr="003A2793">
        <w:tc>
          <w:tcPr>
            <w:tcW w:w="991" w:type="dxa"/>
          </w:tcPr>
          <w:p w14:paraId="2F69E480" w14:textId="65F921C3" w:rsidR="00174309" w:rsidRDefault="00174309" w:rsidP="00174309">
            <w:pPr>
              <w:contextualSpacing/>
            </w:pPr>
            <w:r>
              <w:t>1.2</w:t>
            </w:r>
          </w:p>
        </w:tc>
        <w:tc>
          <w:tcPr>
            <w:tcW w:w="1822" w:type="dxa"/>
          </w:tcPr>
          <w:p w14:paraId="0C6FCF61" w14:textId="49641287" w:rsidR="00174309" w:rsidRPr="00212D29" w:rsidRDefault="00174309" w:rsidP="00174309">
            <w:pPr>
              <w:contextualSpacing/>
            </w:pPr>
            <w:r w:rsidRPr="00212D29">
              <w:t>A J Instone-Cowie</w:t>
            </w:r>
          </w:p>
        </w:tc>
        <w:tc>
          <w:tcPr>
            <w:tcW w:w="1390" w:type="dxa"/>
          </w:tcPr>
          <w:p w14:paraId="38737DA7" w14:textId="69FFA682" w:rsidR="00174309" w:rsidRDefault="00174309" w:rsidP="00174309">
            <w:pPr>
              <w:contextualSpacing/>
            </w:pPr>
            <w:r>
              <w:t>27/08/2021</w:t>
            </w:r>
          </w:p>
        </w:tc>
        <w:tc>
          <w:tcPr>
            <w:tcW w:w="4931" w:type="dxa"/>
          </w:tcPr>
          <w:p w14:paraId="41A83919" w14:textId="401F3611" w:rsidR="00174309" w:rsidRDefault="00174309" w:rsidP="00174309">
            <w:pPr>
              <w:contextualSpacing/>
            </w:pPr>
            <w:r>
              <w:t>Alternative DB9 enclosure drilling option, DB9 part.</w:t>
            </w:r>
          </w:p>
        </w:tc>
      </w:tr>
      <w:tr w:rsidR="00C0072B" w:rsidRPr="00D57358" w14:paraId="3BD60837" w14:textId="77777777" w:rsidTr="003A2793">
        <w:tc>
          <w:tcPr>
            <w:tcW w:w="991" w:type="dxa"/>
          </w:tcPr>
          <w:p w14:paraId="21D19246" w14:textId="1336EB35" w:rsidR="00C0072B" w:rsidRDefault="00C0072B" w:rsidP="00174309">
            <w:pPr>
              <w:contextualSpacing/>
            </w:pPr>
            <w:r>
              <w:t>1.3</w:t>
            </w:r>
          </w:p>
        </w:tc>
        <w:tc>
          <w:tcPr>
            <w:tcW w:w="1822" w:type="dxa"/>
          </w:tcPr>
          <w:p w14:paraId="7FE53D26" w14:textId="102BED3F" w:rsidR="00C0072B" w:rsidRPr="00212D29" w:rsidRDefault="00C0072B" w:rsidP="00174309">
            <w:pPr>
              <w:contextualSpacing/>
            </w:pPr>
            <w:r>
              <w:t>A J Instone-Cowie</w:t>
            </w:r>
          </w:p>
        </w:tc>
        <w:tc>
          <w:tcPr>
            <w:tcW w:w="1390" w:type="dxa"/>
          </w:tcPr>
          <w:p w14:paraId="1867E413" w14:textId="59F4FC02" w:rsidR="00C0072B" w:rsidRDefault="00C0072B" w:rsidP="00174309">
            <w:pPr>
              <w:contextualSpacing/>
            </w:pPr>
            <w:r>
              <w:t>1</w:t>
            </w:r>
            <w:r w:rsidR="0029171C">
              <w:t>9</w:t>
            </w:r>
            <w:r>
              <w:t>/06/2024</w:t>
            </w:r>
          </w:p>
        </w:tc>
        <w:tc>
          <w:tcPr>
            <w:tcW w:w="4931" w:type="dxa"/>
          </w:tcPr>
          <w:p w14:paraId="64A57DC0" w14:textId="63F737F6" w:rsidR="00C0072B" w:rsidRDefault="00C0072B" w:rsidP="00174309">
            <w:pPr>
              <w:contextualSpacing/>
            </w:pPr>
            <w:r>
              <w:t>Update external links.</w:t>
            </w:r>
          </w:p>
        </w:tc>
      </w:tr>
      <w:tr w:rsidR="005F3226" w:rsidRPr="00D57358" w14:paraId="73F4191F" w14:textId="77777777" w:rsidTr="003A2793">
        <w:tc>
          <w:tcPr>
            <w:tcW w:w="991" w:type="dxa"/>
          </w:tcPr>
          <w:p w14:paraId="0C5A4363" w14:textId="5AA02C4C" w:rsidR="005F3226" w:rsidRDefault="005F3226" w:rsidP="005F3226">
            <w:pPr>
              <w:contextualSpacing/>
            </w:pPr>
            <w:r>
              <w:t>1.4</w:t>
            </w:r>
          </w:p>
        </w:tc>
        <w:tc>
          <w:tcPr>
            <w:tcW w:w="1822" w:type="dxa"/>
          </w:tcPr>
          <w:p w14:paraId="7DD7E1B6" w14:textId="00E41188" w:rsidR="005F3226" w:rsidRDefault="005F3226" w:rsidP="005F3226">
            <w:pPr>
              <w:contextualSpacing/>
            </w:pPr>
            <w:r>
              <w:t>A J Instone-Cowie</w:t>
            </w:r>
          </w:p>
        </w:tc>
        <w:tc>
          <w:tcPr>
            <w:tcW w:w="1390" w:type="dxa"/>
          </w:tcPr>
          <w:p w14:paraId="5DFAFE86" w14:textId="479535CC" w:rsidR="005F3226" w:rsidRDefault="005F3226" w:rsidP="005F3226">
            <w:pPr>
              <w:contextualSpacing/>
            </w:pPr>
            <w:r>
              <w:t>26/06/2024</w:t>
            </w:r>
          </w:p>
        </w:tc>
        <w:tc>
          <w:tcPr>
            <w:tcW w:w="4931" w:type="dxa"/>
          </w:tcPr>
          <w:p w14:paraId="01033AD1" w14:textId="6227DDB3" w:rsidR="005F3226" w:rsidRDefault="005F3226" w:rsidP="005F3226">
            <w:pPr>
              <w:contextualSpacing/>
            </w:pPr>
            <w:r>
              <w:t>Updated Farnell/Screwfix part numbers.</w:t>
            </w:r>
          </w:p>
        </w:tc>
      </w:tr>
      <w:tr w:rsidR="00B63DBB" w:rsidRPr="00D57358" w14:paraId="211A5563" w14:textId="77777777" w:rsidTr="003A2793">
        <w:tc>
          <w:tcPr>
            <w:tcW w:w="991" w:type="dxa"/>
          </w:tcPr>
          <w:p w14:paraId="1E343AE7" w14:textId="31A68B81" w:rsidR="00B63DBB" w:rsidRDefault="00B63DBB" w:rsidP="005F3226">
            <w:pPr>
              <w:contextualSpacing/>
            </w:pPr>
            <w:r>
              <w:t>1.5</w:t>
            </w:r>
          </w:p>
        </w:tc>
        <w:tc>
          <w:tcPr>
            <w:tcW w:w="1822" w:type="dxa"/>
          </w:tcPr>
          <w:p w14:paraId="54C463B1" w14:textId="1E9C4C93" w:rsidR="00B63DBB" w:rsidRDefault="00B63DBB" w:rsidP="005F3226">
            <w:pPr>
              <w:contextualSpacing/>
            </w:pPr>
            <w:r>
              <w:t>A J Instone-Cowie</w:t>
            </w:r>
          </w:p>
        </w:tc>
        <w:tc>
          <w:tcPr>
            <w:tcW w:w="1390" w:type="dxa"/>
          </w:tcPr>
          <w:p w14:paraId="0D316AD9" w14:textId="1F31B7E5" w:rsidR="00B63DBB" w:rsidRDefault="00B63DBB" w:rsidP="005F3226">
            <w:pPr>
              <w:contextualSpacing/>
            </w:pPr>
            <w:r>
              <w:t>28/08/2024</w:t>
            </w:r>
          </w:p>
        </w:tc>
        <w:tc>
          <w:tcPr>
            <w:tcW w:w="4931" w:type="dxa"/>
          </w:tcPr>
          <w:p w14:paraId="3BDCCFBD" w14:textId="08FB5DC0" w:rsidR="00B63DBB" w:rsidRDefault="00B63DBB" w:rsidP="005F3226">
            <w:pPr>
              <w:contextualSpacing/>
            </w:pPr>
            <w:r>
              <w:t>Improve diagrams following feedback</w:t>
            </w:r>
            <w:r w:rsidR="008A112E">
              <w:t>, add module configurations table.</w:t>
            </w:r>
          </w:p>
        </w:tc>
      </w:tr>
      <w:tr w:rsidR="00CD7437" w:rsidRPr="00D57358" w14:paraId="7946CF52" w14:textId="77777777" w:rsidTr="003A2793">
        <w:trPr>
          <w:ins w:id="649" w:author="Andrew Instone-Cowie" w:date="2025-05-07T11:16:00Z"/>
        </w:trPr>
        <w:tc>
          <w:tcPr>
            <w:tcW w:w="991" w:type="dxa"/>
          </w:tcPr>
          <w:p w14:paraId="73A6BBBC" w14:textId="7010EF92" w:rsidR="00CD7437" w:rsidRDefault="00CD7437" w:rsidP="005F3226">
            <w:pPr>
              <w:contextualSpacing/>
              <w:rPr>
                <w:ins w:id="650" w:author="Andrew Instone-Cowie" w:date="2025-05-07T11:16:00Z" w16du:dateUtc="2025-05-07T10:16:00Z"/>
              </w:rPr>
            </w:pPr>
            <w:ins w:id="651" w:author="Andrew Instone-Cowie" w:date="2025-05-07T11:16:00Z" w16du:dateUtc="2025-05-07T10:16:00Z">
              <w:r>
                <w:t>1.6</w:t>
              </w:r>
            </w:ins>
          </w:p>
        </w:tc>
        <w:tc>
          <w:tcPr>
            <w:tcW w:w="1822" w:type="dxa"/>
          </w:tcPr>
          <w:p w14:paraId="5E7D03F8" w14:textId="11FD03D5" w:rsidR="00CD7437" w:rsidRDefault="00CD7437" w:rsidP="005F3226">
            <w:pPr>
              <w:contextualSpacing/>
              <w:rPr>
                <w:ins w:id="652" w:author="Andrew Instone-Cowie" w:date="2025-05-07T11:16:00Z" w16du:dateUtc="2025-05-07T10:16:00Z"/>
              </w:rPr>
            </w:pPr>
            <w:ins w:id="653" w:author="Andrew Instone-Cowie" w:date="2025-05-07T11:16:00Z" w16du:dateUtc="2025-05-07T10:16:00Z">
              <w:r>
                <w:t xml:space="preserve">A J </w:t>
              </w:r>
            </w:ins>
            <w:ins w:id="654" w:author="Andrew Instone-Cowie" w:date="2025-05-07T11:17:00Z" w16du:dateUtc="2025-05-07T10:17:00Z">
              <w:r>
                <w:t>Instone-Cowie</w:t>
              </w:r>
            </w:ins>
          </w:p>
        </w:tc>
        <w:tc>
          <w:tcPr>
            <w:tcW w:w="1390" w:type="dxa"/>
          </w:tcPr>
          <w:p w14:paraId="7D0E37DA" w14:textId="3F2594A0" w:rsidR="00CD7437" w:rsidRDefault="00CD7437" w:rsidP="005F3226">
            <w:pPr>
              <w:contextualSpacing/>
              <w:rPr>
                <w:ins w:id="655" w:author="Andrew Instone-Cowie" w:date="2025-05-07T11:16:00Z" w16du:dateUtc="2025-05-07T10:16:00Z"/>
              </w:rPr>
            </w:pPr>
            <w:ins w:id="656" w:author="Andrew Instone-Cowie" w:date="2025-05-07T11:17:00Z" w16du:dateUtc="2025-05-07T10:17:00Z">
              <w:r>
                <w:t>07/05/2025</w:t>
              </w:r>
            </w:ins>
          </w:p>
        </w:tc>
        <w:tc>
          <w:tcPr>
            <w:tcW w:w="4931" w:type="dxa"/>
          </w:tcPr>
          <w:p w14:paraId="2581A294" w14:textId="77ACEA81" w:rsidR="00CD7437" w:rsidRDefault="00CD7437" w:rsidP="005F3226">
            <w:pPr>
              <w:contextualSpacing/>
              <w:rPr>
                <w:ins w:id="657" w:author="Andrew Instone-Cowie" w:date="2025-05-07T11:16:00Z" w16du:dateUtc="2025-05-07T10:16:00Z"/>
              </w:rPr>
            </w:pPr>
            <w:ins w:id="658" w:author="Andrew Instone-Cowie" w:date="2025-05-07T11:16:00Z" w16du:dateUtc="2025-05-07T10:16:00Z">
              <w:r>
                <w:t>Eagle to KiCad PCB design tool migration. Updated schematics and board layouts.</w:t>
              </w:r>
            </w:ins>
          </w:p>
        </w:tc>
      </w:tr>
    </w:tbl>
    <w:p w14:paraId="26FA6299" w14:textId="77777777" w:rsidR="006C2C39" w:rsidRDefault="006C2C39" w:rsidP="00756131">
      <w:pPr>
        <w:rPr>
          <w:i/>
          <w:color w:val="00B050"/>
        </w:rPr>
      </w:pPr>
    </w:p>
    <w:p w14:paraId="6EA54818" w14:textId="0133F270" w:rsidR="002663FF" w:rsidRPr="00212D29" w:rsidRDefault="002663FF" w:rsidP="00756131">
      <w:pPr>
        <w:rPr>
          <w:i/>
        </w:rPr>
      </w:pPr>
      <w:r w:rsidRPr="00212D29">
        <w:rPr>
          <w:i/>
        </w:rPr>
        <w:t>Copyright ©20</w:t>
      </w:r>
      <w:r w:rsidR="00C9246B">
        <w:rPr>
          <w:i/>
        </w:rPr>
        <w:t>19</w:t>
      </w:r>
      <w:r w:rsidR="00354EEC">
        <w:rPr>
          <w:i/>
        </w:rPr>
        <w:t>-2</w:t>
      </w:r>
      <w:ins w:id="659" w:author="Andrew Instone-Cowie" w:date="2025-05-07T11:16:00Z" w16du:dateUtc="2025-05-07T10:16:00Z">
        <w:r w:rsidR="00CD7437">
          <w:rPr>
            <w:i/>
          </w:rPr>
          <w:t>5</w:t>
        </w:r>
      </w:ins>
      <w:del w:id="660" w:author="Andrew Instone-Cowie" w:date="2025-05-07T11:16:00Z" w16du:dateUtc="2025-05-07T10:16:00Z">
        <w:r w:rsidR="00C0072B" w:rsidDel="00CD7437">
          <w:rPr>
            <w:i/>
          </w:rPr>
          <w:delText>4</w:delText>
        </w:r>
      </w:del>
      <w:r w:rsidRPr="00212D29">
        <w:rPr>
          <w:i/>
        </w:rPr>
        <w:t xml:space="preserve"> Andrew Instone-Cowie.</w:t>
      </w:r>
    </w:p>
    <w:p w14:paraId="55CBA99E" w14:textId="4E4E55EA" w:rsidR="007023D1" w:rsidRDefault="007023D1" w:rsidP="00756131">
      <w:pPr>
        <w:rPr>
          <w:i/>
        </w:rPr>
      </w:pPr>
      <w:r w:rsidRPr="00B76AD0">
        <w:rPr>
          <w:i/>
        </w:rPr>
        <w:t>Cover photograph: A completed</w:t>
      </w:r>
      <w:r w:rsidR="00D230DD" w:rsidRPr="00B76AD0">
        <w:rPr>
          <w:i/>
        </w:rPr>
        <w:t xml:space="preserve"> Type 2</w:t>
      </w:r>
      <w:r w:rsidRPr="00B76AD0">
        <w:rPr>
          <w:i/>
        </w:rPr>
        <w:t xml:space="preserve"> </w:t>
      </w:r>
      <w:r w:rsidR="00B76AD0" w:rsidRPr="00B76AD0">
        <w:rPr>
          <w:i/>
        </w:rPr>
        <w:t>Basic Serial Splitter PCB</w:t>
      </w:r>
      <w:r w:rsidRPr="00B76AD0">
        <w:rPr>
          <w:i/>
        </w:rPr>
        <w:t>.</w:t>
      </w:r>
    </w:p>
    <w:p w14:paraId="0AD21BD8" w14:textId="2701850A" w:rsidR="006E0931" w:rsidRPr="00212D29" w:rsidRDefault="006E0931" w:rsidP="00756131">
      <w:pPr>
        <w:rPr>
          <w:i/>
        </w:rPr>
      </w:pPr>
      <w:r w:rsidRPr="006E0931">
        <w:rPr>
          <w:i/>
        </w:rPr>
        <w:t xml:space="preserve">PC ports vector graphic design by </w:t>
      </w:r>
      <w:r>
        <w:fldChar w:fldCharType="begin"/>
      </w:r>
      <w:r>
        <w:instrText>HYPERLINK "https://www.vecteezy.com"</w:instrText>
      </w:r>
      <w:ins w:id="661" w:author="Andrew Instone-Cowie" w:date="2025-05-07T12:19:00Z" w16du:dateUtc="2025-05-07T11:19:00Z"/>
      <w:r>
        <w:fldChar w:fldCharType="separate"/>
      </w:r>
      <w:r w:rsidRPr="00AC2A14">
        <w:rPr>
          <w:rStyle w:val="Hyperlink"/>
          <w:i/>
        </w:rPr>
        <w:t>https://www.vecteezy.com</w:t>
      </w:r>
      <w: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662" w:name="_Toc197512758"/>
      <w:r>
        <w:lastRenderedPageBreak/>
        <w:t>Licence</w:t>
      </w:r>
      <w:bookmarkEnd w:id="662"/>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663" w:name="_Toc197512759"/>
      <w:r>
        <w:lastRenderedPageBreak/>
        <w:t>Documentation Map</w:t>
      </w:r>
      <w:bookmarkEnd w:id="663"/>
    </w:p>
    <w:p w14:paraId="5943A3DC" w14:textId="77777777" w:rsidR="00212D29" w:rsidRPr="00212D29" w:rsidRDefault="00212D29" w:rsidP="00212D29">
      <w:pPr>
        <w:keepNext/>
      </w:pPr>
    </w:p>
    <w:p w14:paraId="4B293322" w14:textId="6E30B7E9" w:rsidR="00D30D7C" w:rsidRDefault="00983D7A" w:rsidP="00D30D7C">
      <w:pPr>
        <w:keepNext/>
        <w:jc w:val="center"/>
      </w:pPr>
      <w:r>
        <w:rPr>
          <w:noProof/>
        </w:rPr>
        <w:drawing>
          <wp:inline distT="0" distB="0" distL="0" distR="0" wp14:anchorId="5E0C5A02" wp14:editId="01919A23">
            <wp:extent cx="4752000" cy="5832000"/>
            <wp:effectExtent l="19050" t="19050" r="10795" b="165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DocMap 7 MultiPC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2FA8F516" w:rsidR="004E080F" w:rsidRDefault="00D30D7C" w:rsidP="00D30D7C">
      <w:pPr>
        <w:pStyle w:val="Caption"/>
        <w:jc w:val="center"/>
      </w:pPr>
      <w:bookmarkStart w:id="664" w:name="_Toc197512807"/>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145FA6">
        <w:rPr>
          <w:noProof/>
        </w:rPr>
        <w:t>1</w:t>
      </w:r>
      <w:r w:rsidR="00927EE7">
        <w:rPr>
          <w:noProof/>
        </w:rPr>
        <w:fldChar w:fldCharType="end"/>
      </w:r>
      <w:r>
        <w:t xml:space="preserve"> – Documentation Map</w:t>
      </w:r>
      <w:bookmarkEnd w:id="664"/>
    </w:p>
    <w:p w14:paraId="6A46F282" w14:textId="77777777" w:rsidR="004E080F" w:rsidRPr="004E080F" w:rsidRDefault="000306A5" w:rsidP="004E080F">
      <w:pPr>
        <w:pStyle w:val="Heading1"/>
        <w:pageBreakBefore/>
      </w:pPr>
      <w:bookmarkStart w:id="665" w:name="_Toc197512760"/>
      <w:r>
        <w:lastRenderedPageBreak/>
        <w:t>About This Guide</w:t>
      </w:r>
      <w:bookmarkEnd w:id="665"/>
    </w:p>
    <w:p w14:paraId="64645594" w14:textId="09EF1BE5" w:rsidR="007C5AB7" w:rsidRDefault="007C5AB7" w:rsidP="007C5AB7">
      <w:r>
        <w:t>This guide contains information on building modules which allow multiple PCs to be used concurrently with the Type 2 Liverpool Ringing Simulator:</w:t>
      </w:r>
    </w:p>
    <w:p w14:paraId="0494E83A" w14:textId="77777777" w:rsidR="007C5AB7" w:rsidRDefault="007C5AB7" w:rsidP="007C5AB7">
      <w:pPr>
        <w:pStyle w:val="ListParagraph"/>
        <w:numPr>
          <w:ilvl w:val="0"/>
          <w:numId w:val="32"/>
        </w:numPr>
      </w:pPr>
      <w:r>
        <w:t>Second PC module</w:t>
      </w:r>
    </w:p>
    <w:p w14:paraId="35B89555" w14:textId="52FAD71D" w:rsidR="007C5AB7" w:rsidRDefault="007C5AB7" w:rsidP="007C5AB7">
      <w:pPr>
        <w:pStyle w:val="ListParagraph"/>
        <w:numPr>
          <w:ilvl w:val="0"/>
          <w:numId w:val="32"/>
        </w:numPr>
      </w:pPr>
      <w:r>
        <w:t>Basic Serial Splitter module</w:t>
      </w:r>
    </w:p>
    <w:p w14:paraId="41B5338B" w14:textId="1C05ABA6" w:rsidR="007C5AB7" w:rsidRPr="00212D29" w:rsidRDefault="007C5AB7" w:rsidP="007C5AB7">
      <w:r>
        <w:t xml:space="preserve">If you are planning to use multiple PCs, it is strongly recommended that you complete and test the core Simulator modules first (Power, Interface, Sensors), as described in the </w:t>
      </w:r>
      <w:r w:rsidRPr="007C5AB7">
        <w:rPr>
          <w:b/>
          <w:bCs/>
          <w:i/>
          <w:iCs/>
        </w:rPr>
        <w:t>Build &amp; Installation Guide</w:t>
      </w:r>
      <w:r>
        <w:t>, before moving on to build the multiple PC modules.</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48A58CC8" w14:textId="77777777" w:rsidR="007C5AB7" w:rsidRDefault="007C5AB7" w:rsidP="00FC43B0">
      <w:r>
        <w:t xml:space="preserve">Notes on configuring the </w:t>
      </w:r>
      <w:r w:rsidR="00FC43B0" w:rsidRPr="00212D29">
        <w:t xml:space="preserve">main Simulator Software Packages </w:t>
      </w:r>
      <w:r>
        <w:t>for use with multiple PCs can be found in the relevant software guides.</w:t>
      </w:r>
    </w:p>
    <w:p w14:paraId="7901FBD0" w14:textId="12514167"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7C98A2AA" w14:textId="77777777" w:rsidR="00354EEC" w:rsidRPr="00212D29" w:rsidRDefault="00354EEC" w:rsidP="00FC43B0"/>
    <w:p w14:paraId="5D08582A" w14:textId="530F5753" w:rsidR="00A5556C" w:rsidRDefault="00A5556C" w:rsidP="00A5556C">
      <w:pPr>
        <w:pStyle w:val="Heading1"/>
        <w:pageBreakBefore/>
      </w:pPr>
      <w:bookmarkStart w:id="666" w:name="_Toc197512761"/>
      <w:r>
        <w:lastRenderedPageBreak/>
        <w:t>Using Multiple PCs</w:t>
      </w:r>
      <w:bookmarkEnd w:id="666"/>
    </w:p>
    <w:p w14:paraId="242B372D" w14:textId="4C7A116C" w:rsidR="00A5556C" w:rsidRDefault="00A5556C" w:rsidP="00A5556C">
      <w:r w:rsidRPr="00E83890">
        <w:t>The Liverpool Ringing Simulator currently supports</w:t>
      </w:r>
      <w:r>
        <w:t xml:space="preserve"> two </w:t>
      </w:r>
      <w:r w:rsidR="007C5AB7">
        <w:t xml:space="preserve">alternative </w:t>
      </w:r>
      <w:r w:rsidR="00200038">
        <w:t>modules</w:t>
      </w:r>
      <w:r>
        <w:t xml:space="preserve"> to </w:t>
      </w:r>
      <w:r w:rsidRPr="00E83890">
        <w:t xml:space="preserve">use </w:t>
      </w:r>
      <w:r>
        <w:t xml:space="preserve">multiple </w:t>
      </w:r>
      <w:r w:rsidRPr="00E83890">
        <w:t xml:space="preserve">Simulator PCs concurrently. </w:t>
      </w:r>
      <w:r>
        <w:t>For example, typically t</w:t>
      </w:r>
      <w:r w:rsidRPr="00E83890">
        <w:t xml:space="preserve">his allows </w:t>
      </w:r>
      <w:r>
        <w:t xml:space="preserve">more than one </w:t>
      </w:r>
      <w:r w:rsidRPr="00E83890">
        <w:t xml:space="preserve">ringer </w:t>
      </w:r>
      <w:r>
        <w:t xml:space="preserve">with headphones </w:t>
      </w:r>
      <w:r w:rsidRPr="00E83890">
        <w:t>to use the simulator with a simulated band at the same time.</w:t>
      </w:r>
    </w:p>
    <w:p w14:paraId="425ACA28" w14:textId="569B24ED" w:rsidR="00A5556C" w:rsidRDefault="00A5556C" w:rsidP="00A5556C">
      <w:pPr>
        <w:pStyle w:val="ListParagraph"/>
        <w:numPr>
          <w:ilvl w:val="0"/>
          <w:numId w:val="30"/>
        </w:numPr>
      </w:pPr>
      <w:r>
        <w:t xml:space="preserve">The </w:t>
      </w:r>
      <w:r w:rsidRPr="00A5556C">
        <w:rPr>
          <w:b/>
          <w:bCs/>
        </w:rPr>
        <w:t xml:space="preserve">Second PC </w:t>
      </w:r>
      <w:r w:rsidR="00200038" w:rsidRPr="00200038">
        <w:t>module</w:t>
      </w:r>
      <w:r>
        <w:t xml:space="preserve">, as its name suggests, allows a second Simulator PC to be use concurrently with the PC connected to the Power </w:t>
      </w:r>
      <w:r w:rsidR="007C5AB7">
        <w:t>module</w:t>
      </w:r>
      <w:r>
        <w:t>.</w:t>
      </w:r>
    </w:p>
    <w:p w14:paraId="776B2D4C" w14:textId="6378E9D3" w:rsidR="00A5556C" w:rsidRDefault="00A5556C" w:rsidP="00A5556C">
      <w:pPr>
        <w:pStyle w:val="ListParagraph"/>
        <w:numPr>
          <w:ilvl w:val="0"/>
          <w:numId w:val="30"/>
        </w:numPr>
      </w:pPr>
      <w:r>
        <w:t xml:space="preserve">The </w:t>
      </w:r>
      <w:r w:rsidRPr="00A5556C">
        <w:rPr>
          <w:b/>
          <w:bCs/>
        </w:rPr>
        <w:t>Basic Serial Splitter</w:t>
      </w:r>
      <w:r>
        <w:t xml:space="preserve"> </w:t>
      </w:r>
      <w:r w:rsidR="00200038">
        <w:t>module</w:t>
      </w:r>
      <w:r>
        <w:t xml:space="preserve"> supports up to </w:t>
      </w:r>
      <w:r w:rsidR="00B81D2A">
        <w:t>four</w:t>
      </w:r>
      <w:r>
        <w:t xml:space="preserve"> Simulator PCs, or up to </w:t>
      </w:r>
      <w:r w:rsidR="00B81D2A">
        <w:t>eight</w:t>
      </w:r>
      <w:r>
        <w:t xml:space="preserve"> PCs with an expansion board. Up to two Basic Serial Splitters can </w:t>
      </w:r>
      <w:r w:rsidR="00200038">
        <w:t xml:space="preserve">also </w:t>
      </w:r>
      <w:r>
        <w:t>be daisy-chained together, supporting a maximum of 16 PCs.</w:t>
      </w:r>
    </w:p>
    <w:p w14:paraId="30AF21FD" w14:textId="6DD30708" w:rsidR="009B3ABE" w:rsidRDefault="009B3ABE" w:rsidP="009B3ABE">
      <w:r>
        <w:t>You can use either the Second PC module, or the Basic Serial Splitter module, depending on how many PCs you want to connect in total.</w:t>
      </w:r>
    </w:p>
    <w:p w14:paraId="5E851DDF" w14:textId="13DF0A47" w:rsidR="00A5556C" w:rsidRPr="00E83890" w:rsidRDefault="00A5556C" w:rsidP="000E33B1">
      <w:pPr>
        <w:pStyle w:val="Heading2"/>
        <w:pageBreakBefore/>
      </w:pPr>
      <w:bookmarkStart w:id="667" w:name="_Toc197512762"/>
      <w:r>
        <w:lastRenderedPageBreak/>
        <w:t xml:space="preserve">Second PC </w:t>
      </w:r>
      <w:r w:rsidR="00983D7A">
        <w:t>Module</w:t>
      </w:r>
      <w:bookmarkEnd w:id="667"/>
    </w:p>
    <w:p w14:paraId="678500C1" w14:textId="38C37231" w:rsidR="00A5556C" w:rsidRDefault="00A5556C" w:rsidP="00A5556C">
      <w:r>
        <w:t>A</w:t>
      </w:r>
      <w:r w:rsidRPr="00E83890">
        <w:t xml:space="preserve"> second Simulator PC </w:t>
      </w:r>
      <w:r>
        <w:t xml:space="preserve">can be connected </w:t>
      </w:r>
      <w:r w:rsidRPr="00E83890">
        <w:t xml:space="preserve">via a Second PC </w:t>
      </w:r>
      <w:r w:rsidR="00983D7A">
        <w:t>module</w:t>
      </w:r>
      <w:r w:rsidR="00B81D2A">
        <w:t>.</w:t>
      </w:r>
      <w:r w:rsidRPr="00E83890">
        <w:t xml:space="preserve"> This </w:t>
      </w:r>
      <w:r w:rsidR="00200038">
        <w:t>module</w:t>
      </w:r>
      <w:r w:rsidRPr="00E83890">
        <w:t xml:space="preserve"> </w:t>
      </w:r>
      <w:r w:rsidRPr="006034D1">
        <w:t xml:space="preserve">utilises the second </w:t>
      </w:r>
      <w:r>
        <w:t xml:space="preserve">transmitter </w:t>
      </w:r>
      <w:r w:rsidRPr="006034D1">
        <w:t xml:space="preserve">in the </w:t>
      </w:r>
      <w:r>
        <w:t xml:space="preserve">Simulator Interface </w:t>
      </w:r>
      <w:r w:rsidRPr="006034D1">
        <w:t>MAX233 RS-232 serial line driver IC, and a spare core in the Power/Data cable</w:t>
      </w:r>
      <w:r w:rsidR="00B81D2A">
        <w:t xml:space="preserve">, to provide a separate </w:t>
      </w:r>
      <w:r w:rsidR="00200038">
        <w:t>data</w:t>
      </w:r>
      <w:r w:rsidR="00B81D2A">
        <w:t xml:space="preserve"> feed to the Second PC</w:t>
      </w:r>
      <w:r>
        <w:t xml:space="preserve">. </w:t>
      </w:r>
    </w:p>
    <w:p w14:paraId="28F06CC0" w14:textId="1FF73FD5" w:rsidR="00A5556C" w:rsidRDefault="00B81D2A" w:rsidP="00A5556C">
      <w:r>
        <w:t xml:space="preserve">The </w:t>
      </w:r>
      <w:r w:rsidRPr="00E83890">
        <w:t xml:space="preserve">Second PC </w:t>
      </w:r>
      <w:r w:rsidR="00983D7A">
        <w:t>module</w:t>
      </w:r>
      <w:r>
        <w:t xml:space="preserve"> </w:t>
      </w:r>
      <w:r w:rsidR="00A5556C" w:rsidRPr="00E83890">
        <w:t xml:space="preserve">is similar in size and shape to the Power </w:t>
      </w:r>
      <w:r w:rsidR="007C5AB7">
        <w:t>module and</w:t>
      </w:r>
      <w:r w:rsidR="00A5556C" w:rsidRPr="00E83890">
        <w:t xml:space="preserve"> is daisy-chained between the Power </w:t>
      </w:r>
      <w:r w:rsidR="00983D7A">
        <w:t>module</w:t>
      </w:r>
      <w:r w:rsidR="00A5556C" w:rsidRPr="00E83890">
        <w:t xml:space="preserve"> and the Simulator Interface </w:t>
      </w:r>
      <w:r w:rsidR="00983D7A">
        <w:t>module</w:t>
      </w:r>
      <w:r w:rsidR="00A5556C" w:rsidRPr="00E83890">
        <w:t xml:space="preserve"> on an RJ45 cable, in a similar manner to the chains of sensors.</w:t>
      </w:r>
      <w:r w:rsidR="00A5556C">
        <w:t xml:space="preserve"> </w:t>
      </w:r>
      <w:r w:rsidR="00A5556C" w:rsidRPr="00212D29">
        <w:t xml:space="preserve">It also provides </w:t>
      </w:r>
      <w:r w:rsidR="00A5556C">
        <w:t>surge protection diodes on the power and serial lines.</w:t>
      </w:r>
    </w:p>
    <w:p w14:paraId="2A88CC75" w14:textId="08CA20D2" w:rsidR="00A5556C" w:rsidRPr="00E83890" w:rsidRDefault="00A5556C" w:rsidP="009B3ABE">
      <w:pPr>
        <w:keepNext/>
      </w:pPr>
      <w:r w:rsidRPr="00E83890">
        <w:t xml:space="preserve">A typical configuration </w:t>
      </w:r>
      <w:r>
        <w:t xml:space="preserve">with a Second PC </w:t>
      </w:r>
      <w:r w:rsidR="00983D7A">
        <w:t>module</w:t>
      </w:r>
      <w:r>
        <w:t xml:space="preserve"> </w:t>
      </w:r>
      <w:r w:rsidRPr="00E83890">
        <w:t>is illustrated in the following diagram</w:t>
      </w:r>
      <w:r w:rsidR="00A80EAD">
        <w:t xml:space="preserve"> (only eight sensors are shown to save space</w:t>
      </w:r>
      <w:r w:rsidR="00C40F9A">
        <w:t>, up to 16 may be connected</w:t>
      </w:r>
      <w:r w:rsidR="00A80EAD">
        <w:t>)</w:t>
      </w:r>
      <w:r w:rsidRPr="00E83890">
        <w:t>:</w:t>
      </w:r>
    </w:p>
    <w:p w14:paraId="5D185BA6" w14:textId="77777777" w:rsidR="00A5556C" w:rsidRDefault="00A5556C" w:rsidP="00A5556C">
      <w:pPr>
        <w:jc w:val="center"/>
      </w:pPr>
      <w:r>
        <w:rPr>
          <w:noProof/>
        </w:rPr>
        <w:drawing>
          <wp:inline distT="0" distB="0" distL="0" distR="0" wp14:anchorId="364358B3" wp14:editId="0EA1D9F9">
            <wp:extent cx="5731510" cy="3842884"/>
            <wp:effectExtent l="19050" t="19050" r="21590" b="247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42884"/>
                    </a:xfrm>
                    <a:prstGeom prst="rect">
                      <a:avLst/>
                    </a:prstGeom>
                    <a:ln w="12700">
                      <a:solidFill>
                        <a:schemeClr val="tx1"/>
                      </a:solidFill>
                    </a:ln>
                  </pic:spPr>
                </pic:pic>
              </a:graphicData>
            </a:graphic>
          </wp:inline>
        </w:drawing>
      </w:r>
    </w:p>
    <w:p w14:paraId="0A80E386" w14:textId="15CEFAD8" w:rsidR="00A5556C" w:rsidRPr="000F6726" w:rsidRDefault="00A5556C" w:rsidP="00A5556C">
      <w:pPr>
        <w:pStyle w:val="Caption"/>
        <w:jc w:val="center"/>
      </w:pPr>
      <w:bookmarkStart w:id="668" w:name="_Toc197512808"/>
      <w:r>
        <w:t xml:space="preserve">Figure </w:t>
      </w:r>
      <w:r>
        <w:rPr>
          <w:noProof/>
        </w:rPr>
        <w:fldChar w:fldCharType="begin"/>
      </w:r>
      <w:r>
        <w:rPr>
          <w:noProof/>
        </w:rPr>
        <w:instrText xml:space="preserve"> SEQ Figure \* ARABIC </w:instrText>
      </w:r>
      <w:r>
        <w:rPr>
          <w:noProof/>
        </w:rPr>
        <w:fldChar w:fldCharType="separate"/>
      </w:r>
      <w:r w:rsidR="00145FA6">
        <w:rPr>
          <w:noProof/>
        </w:rPr>
        <w:t>2</w:t>
      </w:r>
      <w:r>
        <w:rPr>
          <w:noProof/>
        </w:rPr>
        <w:fldChar w:fldCharType="end"/>
      </w:r>
      <w:r>
        <w:t xml:space="preserve"> – Second PC </w:t>
      </w:r>
      <w:r w:rsidR="00983D7A">
        <w:t xml:space="preserve">Module </w:t>
      </w:r>
      <w:r>
        <w:t>General Arrangement</w:t>
      </w:r>
      <w:bookmarkEnd w:id="668"/>
    </w:p>
    <w:p w14:paraId="0DA53498" w14:textId="1F3634F6" w:rsidR="00A5556C" w:rsidRDefault="00A5556C" w:rsidP="00A5556C">
      <w:r>
        <w:t xml:space="preserve">The </w:t>
      </w:r>
      <w:r w:rsidR="007C5AB7">
        <w:t>S</w:t>
      </w:r>
      <w:r>
        <w:t>econd PC receives a read-only copy of the same signals from the Simulator Interface</w:t>
      </w:r>
      <w:r w:rsidR="007C5AB7">
        <w:t xml:space="preserve"> module</w:t>
      </w:r>
      <w:r>
        <w:t xml:space="preserve"> as the primary PC. Both PCs run their own copies of the Simulator Software Package (or even of different </w:t>
      </w:r>
      <w:r w:rsidR="00B81D2A">
        <w:t xml:space="preserve">software </w:t>
      </w:r>
      <w:r>
        <w:t>packages),</w:t>
      </w:r>
      <w:r w:rsidR="00B81D2A">
        <w:t xml:space="preserve"> and the Simulator Software on each PC is </w:t>
      </w:r>
      <w:r>
        <w:t>configured to filter out unwanted signals.</w:t>
      </w:r>
    </w:p>
    <w:p w14:paraId="0B43993B" w14:textId="1A6C076D" w:rsidR="00B81D2A" w:rsidRDefault="00B81D2A" w:rsidP="00A5556C">
      <w:r>
        <w:t xml:space="preserve">Only the PC connected to the Power </w:t>
      </w:r>
      <w:r w:rsidR="007C5AB7">
        <w:t>module</w:t>
      </w:r>
      <w:r>
        <w:t xml:space="preserve"> can be used to configure the Simulator Interface.</w:t>
      </w:r>
    </w:p>
    <w:p w14:paraId="15DF6571" w14:textId="38E5F076" w:rsidR="00A5556C" w:rsidRDefault="00A5556C" w:rsidP="00A5556C">
      <w:r w:rsidRPr="00E83890">
        <w:rPr>
          <w:b/>
        </w:rPr>
        <w:t>Th</w:t>
      </w:r>
      <w:r>
        <w:rPr>
          <w:b/>
        </w:rPr>
        <w:t xml:space="preserve">e Second PC </w:t>
      </w:r>
      <w:r w:rsidR="009B3ABE">
        <w:rPr>
          <w:b/>
        </w:rPr>
        <w:t>module</w:t>
      </w:r>
      <w:r>
        <w:rPr>
          <w:b/>
        </w:rPr>
        <w:t xml:space="preserve"> </w:t>
      </w:r>
      <w:r w:rsidRPr="00E83890">
        <w:rPr>
          <w:b/>
        </w:rPr>
        <w:t xml:space="preserve">requires </w:t>
      </w:r>
      <w:r>
        <w:rPr>
          <w:b/>
        </w:rPr>
        <w:t xml:space="preserve">Revision D or later of the </w:t>
      </w:r>
      <w:r w:rsidRPr="00E83890">
        <w:rPr>
          <w:b/>
        </w:rPr>
        <w:t xml:space="preserve">Simulator Interface </w:t>
      </w:r>
      <w:r w:rsidR="009B3ABE">
        <w:rPr>
          <w:b/>
        </w:rPr>
        <w:t>PCB</w:t>
      </w:r>
      <w:r w:rsidRPr="00E83890">
        <w:rPr>
          <w:b/>
        </w:rPr>
        <w:t xml:space="preserve">. </w:t>
      </w:r>
      <w:r>
        <w:t xml:space="preserve">A modification is possible for older interface boards, and this is described </w:t>
      </w:r>
      <w:r w:rsidR="00B81D2A">
        <w:t xml:space="preserve">in an Appendix </w:t>
      </w:r>
      <w:r>
        <w:t xml:space="preserve">below. </w:t>
      </w:r>
    </w:p>
    <w:p w14:paraId="2D251B15" w14:textId="6E4FB5A1" w:rsidR="00B81D2A" w:rsidRDefault="00B81D2A" w:rsidP="00B81D2A">
      <w:pPr>
        <w:pStyle w:val="Heading2"/>
      </w:pPr>
      <w:bookmarkStart w:id="669" w:name="_Toc197512763"/>
      <w:r>
        <w:lastRenderedPageBreak/>
        <w:t>Basic Serial Splitter</w:t>
      </w:r>
      <w:r w:rsidR="00983D7A">
        <w:t xml:space="preserve"> Module</w:t>
      </w:r>
      <w:bookmarkEnd w:id="669"/>
    </w:p>
    <w:p w14:paraId="6F211BB8" w14:textId="00C42B28" w:rsidR="00B81D2A" w:rsidRDefault="00B81D2A" w:rsidP="00B81D2A">
      <w:r>
        <w:t xml:space="preserve">The Basic Serial Splitter </w:t>
      </w:r>
      <w:r w:rsidR="007C5AB7">
        <w:t xml:space="preserve">module </w:t>
      </w:r>
      <w:r>
        <w:t xml:space="preserve">uses additional RS-232 </w:t>
      </w:r>
      <w:r w:rsidR="00200038">
        <w:t xml:space="preserve">receiver and </w:t>
      </w:r>
      <w:r>
        <w:t xml:space="preserve">line driver ICs to copy the stream of signals from the Simulator Interface to multiple PCs. The minimum configuration of the Basic Serial Splitter (the “Master Board”) supports up to four PCs, but </w:t>
      </w:r>
      <w:r w:rsidR="00200038">
        <w:t xml:space="preserve">this </w:t>
      </w:r>
      <w:r>
        <w:t>can be linked to a second “Expander Board” which supports four more PCs.</w:t>
      </w:r>
    </w:p>
    <w:p w14:paraId="1A6E2863" w14:textId="43BF0822" w:rsidR="00B81D2A" w:rsidRDefault="00B81D2A" w:rsidP="00B81D2A">
      <w:r>
        <w:t xml:space="preserve">Up to two Basic Serial Splitters can be </w:t>
      </w:r>
      <w:r w:rsidRPr="00E83890">
        <w:t xml:space="preserve">daisy-chained between the Power </w:t>
      </w:r>
      <w:r w:rsidR="007C5AB7">
        <w:t>module</w:t>
      </w:r>
      <w:r w:rsidRPr="00E83890">
        <w:t xml:space="preserve"> and the Simulator Interface </w:t>
      </w:r>
      <w:r w:rsidR="007C5AB7">
        <w:t xml:space="preserve">module </w:t>
      </w:r>
      <w:r w:rsidRPr="00E83890">
        <w:t>on RJ45 cable</w:t>
      </w:r>
      <w:r>
        <w:t>s</w:t>
      </w:r>
      <w:r w:rsidRPr="00E83890">
        <w:t xml:space="preserve">, </w:t>
      </w:r>
      <w:r>
        <w:t xml:space="preserve">supporting a maximum of 16 Simulator PCs. The Basic Serial Splitter </w:t>
      </w:r>
      <w:r w:rsidR="007C5AB7">
        <w:t xml:space="preserve">module </w:t>
      </w:r>
      <w:r w:rsidRPr="00212D29">
        <w:t xml:space="preserve">also provides </w:t>
      </w:r>
      <w:r>
        <w:t>surge protection diodes on the power and serial lines.</w:t>
      </w:r>
    </w:p>
    <w:p w14:paraId="0F1021EE" w14:textId="48C5980C" w:rsidR="00B81D2A" w:rsidRPr="00E83890" w:rsidRDefault="00B81D2A" w:rsidP="00B81D2A">
      <w:r>
        <w:t xml:space="preserve">The maximum configuration of two </w:t>
      </w:r>
      <w:r w:rsidR="00A80EAD">
        <w:t xml:space="preserve">daisy-chained </w:t>
      </w:r>
      <w:r>
        <w:t xml:space="preserve">Basic Serial Splitters </w:t>
      </w:r>
      <w:r w:rsidR="00A80EAD">
        <w:t xml:space="preserve">is </w:t>
      </w:r>
      <w:r w:rsidRPr="00E83890">
        <w:t>illustrated in the following diagram</w:t>
      </w:r>
      <w:r w:rsidR="00A80EAD">
        <w:t xml:space="preserve"> </w:t>
      </w:r>
      <w:r w:rsidR="00C40F9A">
        <w:t>(only four sensors are shown to save space, up to 16 may be connected)</w:t>
      </w:r>
      <w:r w:rsidRPr="00E83890">
        <w:t>:</w:t>
      </w:r>
    </w:p>
    <w:p w14:paraId="78F25145" w14:textId="58B10826" w:rsidR="00B81D2A" w:rsidRDefault="00A80EAD" w:rsidP="00B81D2A">
      <w:pPr>
        <w:jc w:val="center"/>
      </w:pPr>
      <w:r>
        <w:rPr>
          <w:noProof/>
        </w:rPr>
        <w:drawing>
          <wp:inline distT="0" distB="0" distL="0" distR="0" wp14:anchorId="1A927B5D" wp14:editId="5D43D727">
            <wp:extent cx="5731017" cy="3843655"/>
            <wp:effectExtent l="19050" t="19050" r="222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017" cy="3843655"/>
                    </a:xfrm>
                    <a:prstGeom prst="rect">
                      <a:avLst/>
                    </a:prstGeom>
                    <a:ln w="12700">
                      <a:solidFill>
                        <a:schemeClr val="tx1"/>
                      </a:solidFill>
                    </a:ln>
                  </pic:spPr>
                </pic:pic>
              </a:graphicData>
            </a:graphic>
          </wp:inline>
        </w:drawing>
      </w:r>
    </w:p>
    <w:p w14:paraId="0324AB8C" w14:textId="2226868B" w:rsidR="00B81D2A" w:rsidRPr="000F6726" w:rsidRDefault="00B81D2A" w:rsidP="00B81D2A">
      <w:pPr>
        <w:pStyle w:val="Caption"/>
        <w:jc w:val="center"/>
      </w:pPr>
      <w:bookmarkStart w:id="670" w:name="_Toc197512809"/>
      <w:r>
        <w:t xml:space="preserve">Figure </w:t>
      </w:r>
      <w:r>
        <w:rPr>
          <w:noProof/>
        </w:rPr>
        <w:fldChar w:fldCharType="begin"/>
      </w:r>
      <w:r>
        <w:rPr>
          <w:noProof/>
        </w:rPr>
        <w:instrText xml:space="preserve"> SEQ Figure \* ARABIC </w:instrText>
      </w:r>
      <w:r>
        <w:rPr>
          <w:noProof/>
        </w:rPr>
        <w:fldChar w:fldCharType="separate"/>
      </w:r>
      <w:r w:rsidR="00145FA6">
        <w:rPr>
          <w:noProof/>
        </w:rPr>
        <w:t>3</w:t>
      </w:r>
      <w:r>
        <w:rPr>
          <w:noProof/>
        </w:rPr>
        <w:fldChar w:fldCharType="end"/>
      </w:r>
      <w:r>
        <w:t xml:space="preserve"> – </w:t>
      </w:r>
      <w:r w:rsidR="00A80EAD">
        <w:t>Basic Serial Splitter</w:t>
      </w:r>
      <w:r w:rsidR="00983D7A">
        <w:t xml:space="preserve"> Module</w:t>
      </w:r>
      <w:r w:rsidR="00A80EAD">
        <w:t xml:space="preserve">s </w:t>
      </w:r>
      <w:r>
        <w:t>General Arrangement</w:t>
      </w:r>
      <w:bookmarkEnd w:id="670"/>
    </w:p>
    <w:p w14:paraId="30D5C77E" w14:textId="1BC49D4B" w:rsidR="00B81D2A" w:rsidRDefault="00A80EAD" w:rsidP="00B81D2A">
      <w:r>
        <w:t xml:space="preserve">All Simulator </w:t>
      </w:r>
      <w:r w:rsidR="00B81D2A">
        <w:t>PC</w:t>
      </w:r>
      <w:r>
        <w:t>s</w:t>
      </w:r>
      <w:r w:rsidR="00B81D2A">
        <w:t xml:space="preserve"> receive a read-only copy of the same signals from the Simulator Interface</w:t>
      </w:r>
      <w:r>
        <w:t xml:space="preserve">. Each </w:t>
      </w:r>
      <w:r w:rsidR="00B81D2A">
        <w:t>PC run</w:t>
      </w:r>
      <w:r>
        <w:t xml:space="preserve">s its own </w:t>
      </w:r>
      <w:r w:rsidR="00B81D2A">
        <w:t>cop</w:t>
      </w:r>
      <w:r>
        <w:t>y</w:t>
      </w:r>
      <w:r w:rsidR="00B81D2A">
        <w:t xml:space="preserve"> of the Simulator Software Package (or even of different software packages), and the Simulator Software on each PC is configured to filter out unwanted signals.</w:t>
      </w:r>
    </w:p>
    <w:p w14:paraId="0A030EA6" w14:textId="3255A18A" w:rsidR="009B3ABE" w:rsidRDefault="009B3ABE" w:rsidP="00B81D2A">
      <w:r>
        <w:t>The PC connector on the Power module is not used with the Basic Serial Splitter.</w:t>
      </w:r>
    </w:p>
    <w:p w14:paraId="1452F802" w14:textId="01DB69B8" w:rsidR="00B81D2A" w:rsidRDefault="00A80EAD" w:rsidP="00B81D2A">
      <w:r>
        <w:t xml:space="preserve">Any one PC connected to </w:t>
      </w:r>
      <w:r w:rsidR="007C5AB7">
        <w:t xml:space="preserve">the </w:t>
      </w:r>
      <w:r>
        <w:t>Basic Serial Splitter can be used to send configuration data to the Simulator Interface, selectable by a switch</w:t>
      </w:r>
      <w:r w:rsidR="007C5AB7">
        <w:t xml:space="preserve"> on the splitter</w:t>
      </w:r>
      <w:r>
        <w:t xml:space="preserve">. </w:t>
      </w:r>
      <w:r w:rsidR="009B3ABE">
        <w:t>(If two Basic Serial Splitters are daisy-chained together, only PCs connected to the Splitter nearest to the Power module can be used to configure the Interface.)</w:t>
      </w:r>
    </w:p>
    <w:p w14:paraId="4E0116EE" w14:textId="4F589871" w:rsidR="00B81D2A" w:rsidRDefault="00A80EAD" w:rsidP="00B81D2A">
      <w:r>
        <w:rPr>
          <w:b/>
        </w:rPr>
        <w:lastRenderedPageBreak/>
        <w:t xml:space="preserve">Daisy-chaining two Basic Serial Splitters </w:t>
      </w:r>
      <w:r w:rsidR="00B81D2A" w:rsidRPr="00E83890">
        <w:rPr>
          <w:b/>
        </w:rPr>
        <w:t xml:space="preserve">requires </w:t>
      </w:r>
      <w:r w:rsidR="00B81D2A">
        <w:rPr>
          <w:b/>
        </w:rPr>
        <w:t xml:space="preserve">Revision D or later of the </w:t>
      </w:r>
      <w:r w:rsidR="00B81D2A" w:rsidRPr="00E83890">
        <w:rPr>
          <w:b/>
        </w:rPr>
        <w:t xml:space="preserve">Simulator Interface </w:t>
      </w:r>
      <w:r w:rsidR="009B3ABE">
        <w:rPr>
          <w:b/>
        </w:rPr>
        <w:t>PCB</w:t>
      </w:r>
      <w:r w:rsidR="00B81D2A" w:rsidRPr="00E83890">
        <w:rPr>
          <w:b/>
        </w:rPr>
        <w:t xml:space="preserve">. </w:t>
      </w:r>
      <w:r w:rsidR="00B81D2A">
        <w:t xml:space="preserve">A modification is possible for older interface boards, and this is described in an Appendix below. </w:t>
      </w:r>
    </w:p>
    <w:p w14:paraId="56C17BE5" w14:textId="4887D678" w:rsidR="00760899" w:rsidRPr="00A367D7" w:rsidRDefault="00760899" w:rsidP="00760899">
      <w:pPr>
        <w:pStyle w:val="Heading2"/>
        <w:rPr>
          <w:rStyle w:val="Hyperlink"/>
          <w:color w:val="4F81BD" w:themeColor="accent1"/>
          <w:u w:val="none"/>
        </w:rPr>
      </w:pPr>
      <w:bookmarkStart w:id="671" w:name="_Toc197512764"/>
      <w:r w:rsidRPr="00A367D7">
        <w:rPr>
          <w:rStyle w:val="Hyperlink"/>
          <w:color w:val="4F81BD" w:themeColor="accent1"/>
          <w:u w:val="none"/>
        </w:rPr>
        <w:t>Modules</w:t>
      </w:r>
      <w:r>
        <w:rPr>
          <w:rStyle w:val="Hyperlink"/>
          <w:color w:val="4F81BD" w:themeColor="accent1"/>
          <w:u w:val="none"/>
        </w:rPr>
        <w:t xml:space="preserve"> </w:t>
      </w:r>
      <w:r w:rsidR="008A112E">
        <w:rPr>
          <w:rStyle w:val="Hyperlink"/>
          <w:color w:val="4F81BD" w:themeColor="accent1"/>
          <w:u w:val="none"/>
        </w:rPr>
        <w:t>Configurations</w:t>
      </w:r>
      <w:bookmarkEnd w:id="671"/>
    </w:p>
    <w:p w14:paraId="57BAE1BF" w14:textId="5F607ED4" w:rsidR="00760899" w:rsidRDefault="00760899" w:rsidP="00760899">
      <w:r>
        <w:rPr>
          <w:rStyle w:val="Hyperlink"/>
          <w:color w:val="auto"/>
          <w:u w:val="none"/>
        </w:rPr>
        <w:t>In addition to one Simulator Interface module</w:t>
      </w:r>
      <w:r>
        <w:rPr>
          <w:rStyle w:val="FootnoteReference"/>
        </w:rPr>
        <w:footnoteReference w:id="2"/>
      </w:r>
      <w:r>
        <w:rPr>
          <w:rStyle w:val="Hyperlink"/>
          <w:color w:val="auto"/>
          <w:u w:val="none"/>
        </w:rPr>
        <w:t xml:space="preserve">, one Power Module, and between one and 16 Sensor Modules (all covered in the </w:t>
      </w:r>
      <w:r w:rsidRPr="009B3ABE">
        <w:rPr>
          <w:b/>
          <w:i/>
        </w:rPr>
        <w:t>Build &amp; Installation Guide</w:t>
      </w:r>
      <w:r>
        <w:t xml:space="preserve">), the multi-PC modules required depend on the number of Simulator PCs to be connected. The following table describes the possible </w:t>
      </w:r>
      <w:r w:rsidR="008A112E">
        <w:t>configurations</w:t>
      </w:r>
      <w:r>
        <w:t>.</w:t>
      </w:r>
    </w:p>
    <w:p w14:paraId="37734942" w14:textId="66AF9444" w:rsidR="00760899" w:rsidRPr="00393B25" w:rsidRDefault="00760899" w:rsidP="00760899">
      <w:pPr>
        <w:pStyle w:val="Caption"/>
        <w:keepNext/>
      </w:pPr>
      <w:bookmarkStart w:id="672" w:name="_Toc197512832"/>
      <w:r>
        <w:t xml:space="preserve">Table </w:t>
      </w:r>
      <w:r>
        <w:rPr>
          <w:noProof/>
        </w:rPr>
        <w:fldChar w:fldCharType="begin"/>
      </w:r>
      <w:r>
        <w:rPr>
          <w:noProof/>
        </w:rPr>
        <w:instrText xml:space="preserve"> SEQ Table \* ARABIC </w:instrText>
      </w:r>
      <w:r>
        <w:rPr>
          <w:noProof/>
        </w:rPr>
        <w:fldChar w:fldCharType="separate"/>
      </w:r>
      <w:r w:rsidR="00145FA6">
        <w:rPr>
          <w:noProof/>
        </w:rPr>
        <w:t>1</w:t>
      </w:r>
      <w:r>
        <w:rPr>
          <w:noProof/>
        </w:rPr>
        <w:fldChar w:fldCharType="end"/>
      </w:r>
      <w:r>
        <w:t xml:space="preserve"> – Multi-PC Module </w:t>
      </w:r>
      <w:r w:rsidR="008A112E">
        <w:t>Configurations</w:t>
      </w:r>
      <w:bookmarkEnd w:id="67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260"/>
        <w:gridCol w:w="4314"/>
      </w:tblGrid>
      <w:tr w:rsidR="00760899" w:rsidRPr="00AE25BB" w14:paraId="280A99ED" w14:textId="77777777" w:rsidTr="00A367D7">
        <w:tc>
          <w:tcPr>
            <w:tcW w:w="1560" w:type="dxa"/>
            <w:shd w:val="clear" w:color="auto" w:fill="D9D9D9" w:themeFill="background1" w:themeFillShade="D9"/>
          </w:tcPr>
          <w:p w14:paraId="5CCE3FE4" w14:textId="77777777" w:rsidR="00760899" w:rsidRPr="009B3ABE" w:rsidRDefault="00760899" w:rsidP="00A367D7">
            <w:pPr>
              <w:contextualSpacing/>
              <w:rPr>
                <w:b/>
              </w:rPr>
            </w:pPr>
            <w:r>
              <w:rPr>
                <w:b/>
              </w:rPr>
              <w:t>Number of Simulator PCs</w:t>
            </w:r>
          </w:p>
        </w:tc>
        <w:tc>
          <w:tcPr>
            <w:tcW w:w="3260" w:type="dxa"/>
            <w:shd w:val="clear" w:color="auto" w:fill="D9D9D9" w:themeFill="background1" w:themeFillShade="D9"/>
          </w:tcPr>
          <w:p w14:paraId="6F7602A4" w14:textId="77777777" w:rsidR="00760899" w:rsidRPr="009B3ABE" w:rsidRDefault="00760899" w:rsidP="00A367D7">
            <w:pPr>
              <w:contextualSpacing/>
              <w:rPr>
                <w:b/>
              </w:rPr>
            </w:pPr>
            <w:r>
              <w:rPr>
                <w:b/>
              </w:rPr>
              <w:t>Multi-PC Modules Required</w:t>
            </w:r>
          </w:p>
        </w:tc>
        <w:tc>
          <w:tcPr>
            <w:tcW w:w="4314" w:type="dxa"/>
            <w:shd w:val="clear" w:color="auto" w:fill="D9D9D9" w:themeFill="background1" w:themeFillShade="D9"/>
          </w:tcPr>
          <w:p w14:paraId="1D502E3D" w14:textId="77777777" w:rsidR="00760899" w:rsidRPr="009B3ABE" w:rsidRDefault="00760899" w:rsidP="00A367D7">
            <w:pPr>
              <w:contextualSpacing/>
              <w:rPr>
                <w:b/>
              </w:rPr>
            </w:pPr>
            <w:r>
              <w:rPr>
                <w:b/>
              </w:rPr>
              <w:t>Simulator PC Serial Connections</w:t>
            </w:r>
          </w:p>
        </w:tc>
      </w:tr>
      <w:tr w:rsidR="00760899" w:rsidRPr="007A4ECF" w14:paraId="1CD87E4A" w14:textId="77777777" w:rsidTr="00A367D7">
        <w:tc>
          <w:tcPr>
            <w:tcW w:w="1560" w:type="dxa"/>
          </w:tcPr>
          <w:p w14:paraId="39BFE2AE" w14:textId="77777777" w:rsidR="00760899" w:rsidRPr="009B3ABE" w:rsidRDefault="00760899" w:rsidP="00A367D7">
            <w:pPr>
              <w:contextualSpacing/>
            </w:pPr>
            <w:r>
              <w:t>1</w:t>
            </w:r>
          </w:p>
        </w:tc>
        <w:tc>
          <w:tcPr>
            <w:tcW w:w="3260" w:type="dxa"/>
          </w:tcPr>
          <w:p w14:paraId="1167EEED" w14:textId="77777777" w:rsidR="00760899" w:rsidRPr="009B3ABE" w:rsidRDefault="00760899" w:rsidP="00A367D7">
            <w:pPr>
              <w:contextualSpacing/>
            </w:pPr>
            <w:r>
              <w:t>None</w:t>
            </w:r>
          </w:p>
        </w:tc>
        <w:tc>
          <w:tcPr>
            <w:tcW w:w="4314" w:type="dxa"/>
          </w:tcPr>
          <w:p w14:paraId="5B45B909" w14:textId="77777777" w:rsidR="00760899" w:rsidRPr="009B3ABE" w:rsidRDefault="00760899" w:rsidP="00A367D7">
            <w:pPr>
              <w:contextualSpacing/>
            </w:pPr>
            <w:r>
              <w:t>Power Module</w:t>
            </w:r>
          </w:p>
        </w:tc>
      </w:tr>
      <w:tr w:rsidR="00760899" w:rsidRPr="007A4ECF" w14:paraId="1A5D96C8" w14:textId="77777777" w:rsidTr="00A367D7">
        <w:tc>
          <w:tcPr>
            <w:tcW w:w="1560" w:type="dxa"/>
          </w:tcPr>
          <w:p w14:paraId="3871A590" w14:textId="77777777" w:rsidR="00760899" w:rsidRPr="009B3ABE" w:rsidRDefault="00760899" w:rsidP="00A367D7">
            <w:pPr>
              <w:contextualSpacing/>
            </w:pPr>
            <w:r>
              <w:t>2</w:t>
            </w:r>
          </w:p>
        </w:tc>
        <w:tc>
          <w:tcPr>
            <w:tcW w:w="3260" w:type="dxa"/>
          </w:tcPr>
          <w:p w14:paraId="7AE9667E" w14:textId="77777777" w:rsidR="00760899" w:rsidRPr="009B3ABE" w:rsidRDefault="00760899" w:rsidP="00A367D7">
            <w:pPr>
              <w:contextualSpacing/>
            </w:pPr>
            <w:r>
              <w:t>1 x Second PC Board</w:t>
            </w:r>
          </w:p>
        </w:tc>
        <w:tc>
          <w:tcPr>
            <w:tcW w:w="4314" w:type="dxa"/>
          </w:tcPr>
          <w:p w14:paraId="670DE02A" w14:textId="77777777" w:rsidR="00760899" w:rsidRPr="009B3ABE" w:rsidRDefault="00760899" w:rsidP="00A367D7">
            <w:pPr>
              <w:contextualSpacing/>
            </w:pPr>
            <w:r>
              <w:t>Power Module &amp; Second PC Board</w:t>
            </w:r>
          </w:p>
        </w:tc>
      </w:tr>
      <w:tr w:rsidR="00760899" w:rsidRPr="007A4ECF" w14:paraId="01F23713" w14:textId="77777777" w:rsidTr="00A367D7">
        <w:tc>
          <w:tcPr>
            <w:tcW w:w="1560" w:type="dxa"/>
          </w:tcPr>
          <w:p w14:paraId="136E433C" w14:textId="77777777" w:rsidR="00760899" w:rsidRPr="009B3ABE" w:rsidRDefault="00760899" w:rsidP="00A367D7">
            <w:pPr>
              <w:contextualSpacing/>
            </w:pPr>
            <w:r>
              <w:t>3 or 4</w:t>
            </w:r>
          </w:p>
        </w:tc>
        <w:tc>
          <w:tcPr>
            <w:tcW w:w="3260" w:type="dxa"/>
          </w:tcPr>
          <w:p w14:paraId="081620B4" w14:textId="77777777" w:rsidR="00760899" w:rsidRPr="009B3ABE" w:rsidRDefault="00760899" w:rsidP="00A367D7">
            <w:pPr>
              <w:contextualSpacing/>
            </w:pPr>
            <w:r>
              <w:t>1 x Basic Serial Splitter (Master)</w:t>
            </w:r>
          </w:p>
        </w:tc>
        <w:tc>
          <w:tcPr>
            <w:tcW w:w="4314" w:type="dxa"/>
          </w:tcPr>
          <w:p w14:paraId="53F14CF1" w14:textId="77777777" w:rsidR="00760899" w:rsidRDefault="00760899" w:rsidP="00A367D7">
            <w:pPr>
              <w:contextualSpacing/>
            </w:pPr>
            <w:r>
              <w:t>Basic Serial Splitter</w:t>
            </w:r>
          </w:p>
          <w:p w14:paraId="6B219230" w14:textId="77777777" w:rsidR="00760899" w:rsidRPr="009B3ABE" w:rsidRDefault="00760899" w:rsidP="00A367D7">
            <w:pPr>
              <w:contextualSpacing/>
            </w:pPr>
            <w:r>
              <w:t>(Power Module serial connector not used)</w:t>
            </w:r>
          </w:p>
        </w:tc>
      </w:tr>
      <w:tr w:rsidR="00760899" w:rsidRPr="007A4ECF" w14:paraId="5F864023" w14:textId="77777777" w:rsidTr="00A367D7">
        <w:tc>
          <w:tcPr>
            <w:tcW w:w="1560" w:type="dxa"/>
          </w:tcPr>
          <w:p w14:paraId="44377C4A" w14:textId="77777777" w:rsidR="00760899" w:rsidRDefault="00760899" w:rsidP="00A367D7">
            <w:pPr>
              <w:contextualSpacing/>
            </w:pPr>
            <w:r>
              <w:t>5 to 8</w:t>
            </w:r>
          </w:p>
          <w:p w14:paraId="1FA7F90E" w14:textId="77777777" w:rsidR="00760899" w:rsidRPr="009B3ABE" w:rsidRDefault="00760899" w:rsidP="00A367D7">
            <w:pPr>
              <w:contextualSpacing/>
            </w:pPr>
            <w:r>
              <w:t>(Option 1)</w:t>
            </w:r>
          </w:p>
        </w:tc>
        <w:tc>
          <w:tcPr>
            <w:tcW w:w="3260" w:type="dxa"/>
          </w:tcPr>
          <w:p w14:paraId="0A0A5439" w14:textId="77777777" w:rsidR="00760899" w:rsidRDefault="00760899" w:rsidP="00A367D7">
            <w:pPr>
              <w:contextualSpacing/>
            </w:pPr>
            <w:r>
              <w:t>1 x Basic Serial Splitter (Master)</w:t>
            </w:r>
          </w:p>
          <w:p w14:paraId="494DC2C8" w14:textId="77777777" w:rsidR="00760899" w:rsidRPr="009B3ABE" w:rsidRDefault="00760899" w:rsidP="00A367D7">
            <w:pPr>
              <w:contextualSpacing/>
            </w:pPr>
            <w:r>
              <w:t>1 x Basic Serial Splitter (Expander)</w:t>
            </w:r>
          </w:p>
        </w:tc>
        <w:tc>
          <w:tcPr>
            <w:tcW w:w="4314" w:type="dxa"/>
          </w:tcPr>
          <w:p w14:paraId="473655B6" w14:textId="77777777" w:rsidR="00760899" w:rsidRDefault="00760899" w:rsidP="00A367D7">
            <w:pPr>
              <w:contextualSpacing/>
            </w:pPr>
            <w:r>
              <w:t>Basic Serial Splitters</w:t>
            </w:r>
          </w:p>
          <w:p w14:paraId="0A8305E8" w14:textId="77777777" w:rsidR="00760899" w:rsidRPr="009B3ABE" w:rsidRDefault="00760899" w:rsidP="00A367D7">
            <w:pPr>
              <w:contextualSpacing/>
            </w:pPr>
            <w:r>
              <w:t>(Power Module serial connector not used)</w:t>
            </w:r>
          </w:p>
        </w:tc>
      </w:tr>
      <w:tr w:rsidR="00760899" w:rsidRPr="007A4ECF" w14:paraId="38F7E9BA" w14:textId="77777777" w:rsidTr="00A367D7">
        <w:tc>
          <w:tcPr>
            <w:tcW w:w="1560" w:type="dxa"/>
          </w:tcPr>
          <w:p w14:paraId="3C577B05" w14:textId="77777777" w:rsidR="00760899" w:rsidRDefault="00760899" w:rsidP="00A367D7">
            <w:pPr>
              <w:contextualSpacing/>
            </w:pPr>
            <w:r>
              <w:t>5 to 8</w:t>
            </w:r>
          </w:p>
          <w:p w14:paraId="031755C6" w14:textId="77777777" w:rsidR="00760899" w:rsidRDefault="00760899" w:rsidP="00A367D7">
            <w:pPr>
              <w:contextualSpacing/>
            </w:pPr>
            <w:r>
              <w:t>(Option 2)</w:t>
            </w:r>
          </w:p>
        </w:tc>
        <w:tc>
          <w:tcPr>
            <w:tcW w:w="3260" w:type="dxa"/>
          </w:tcPr>
          <w:p w14:paraId="31423013" w14:textId="77777777" w:rsidR="00760899" w:rsidRDefault="00760899" w:rsidP="00A367D7">
            <w:pPr>
              <w:contextualSpacing/>
            </w:pPr>
            <w:r>
              <w:t>2 x Basic Serial Splitter (Master)</w:t>
            </w:r>
          </w:p>
        </w:tc>
        <w:tc>
          <w:tcPr>
            <w:tcW w:w="4314" w:type="dxa"/>
          </w:tcPr>
          <w:p w14:paraId="533B03A6" w14:textId="77777777" w:rsidR="00760899" w:rsidRDefault="00760899" w:rsidP="00A367D7">
            <w:pPr>
              <w:contextualSpacing/>
            </w:pPr>
            <w:r>
              <w:t>Basic Serial Splitters</w:t>
            </w:r>
          </w:p>
          <w:p w14:paraId="1A07D15F" w14:textId="77777777" w:rsidR="00760899" w:rsidRDefault="00760899" w:rsidP="00A367D7">
            <w:pPr>
              <w:contextualSpacing/>
            </w:pPr>
            <w:r>
              <w:t>(Power Module serial connector not used)</w:t>
            </w:r>
          </w:p>
        </w:tc>
      </w:tr>
      <w:tr w:rsidR="00760899" w:rsidRPr="007A4ECF" w14:paraId="46CDC736" w14:textId="77777777" w:rsidTr="00A367D7">
        <w:tc>
          <w:tcPr>
            <w:tcW w:w="1560" w:type="dxa"/>
          </w:tcPr>
          <w:p w14:paraId="19CE5199" w14:textId="77777777" w:rsidR="00760899" w:rsidRPr="009B3ABE" w:rsidRDefault="00760899" w:rsidP="00A367D7">
            <w:pPr>
              <w:contextualSpacing/>
            </w:pPr>
            <w:r>
              <w:t>9 to 12</w:t>
            </w:r>
          </w:p>
        </w:tc>
        <w:tc>
          <w:tcPr>
            <w:tcW w:w="3260" w:type="dxa"/>
          </w:tcPr>
          <w:p w14:paraId="1B1D29EF" w14:textId="77777777" w:rsidR="00760899" w:rsidRDefault="00760899" w:rsidP="00A367D7">
            <w:pPr>
              <w:contextualSpacing/>
            </w:pPr>
            <w:r>
              <w:t>2 x Basic Serial Splitter (Master)</w:t>
            </w:r>
          </w:p>
          <w:p w14:paraId="48DE7703" w14:textId="77777777" w:rsidR="00760899" w:rsidRPr="009B3ABE" w:rsidRDefault="00760899" w:rsidP="00A367D7">
            <w:pPr>
              <w:contextualSpacing/>
            </w:pPr>
            <w:r>
              <w:t>1 x Basic Serial Splitter (Expander)</w:t>
            </w:r>
          </w:p>
        </w:tc>
        <w:tc>
          <w:tcPr>
            <w:tcW w:w="4314" w:type="dxa"/>
          </w:tcPr>
          <w:p w14:paraId="198888FB" w14:textId="77777777" w:rsidR="00760899" w:rsidRDefault="00760899" w:rsidP="00A367D7">
            <w:pPr>
              <w:contextualSpacing/>
            </w:pPr>
            <w:r>
              <w:t>Basic Serial Splitters</w:t>
            </w:r>
          </w:p>
          <w:p w14:paraId="25FBC553" w14:textId="77777777" w:rsidR="00760899" w:rsidRPr="009B3ABE" w:rsidRDefault="00760899" w:rsidP="00A367D7">
            <w:pPr>
              <w:contextualSpacing/>
            </w:pPr>
            <w:r>
              <w:t>(Power Module serial connector not used)</w:t>
            </w:r>
          </w:p>
        </w:tc>
      </w:tr>
      <w:tr w:rsidR="00760899" w:rsidRPr="007A4ECF" w14:paraId="186BA247" w14:textId="77777777" w:rsidTr="00A367D7">
        <w:tc>
          <w:tcPr>
            <w:tcW w:w="1560" w:type="dxa"/>
          </w:tcPr>
          <w:p w14:paraId="5F603616" w14:textId="77777777" w:rsidR="00760899" w:rsidRDefault="00760899" w:rsidP="00A367D7">
            <w:pPr>
              <w:contextualSpacing/>
            </w:pPr>
            <w:r>
              <w:t>13 to 16</w:t>
            </w:r>
          </w:p>
        </w:tc>
        <w:tc>
          <w:tcPr>
            <w:tcW w:w="3260" w:type="dxa"/>
          </w:tcPr>
          <w:p w14:paraId="0907D12C" w14:textId="77777777" w:rsidR="00760899" w:rsidRDefault="00760899" w:rsidP="00A367D7">
            <w:pPr>
              <w:contextualSpacing/>
            </w:pPr>
            <w:r>
              <w:t>2 x Basic Serial Splitter (Master)</w:t>
            </w:r>
          </w:p>
          <w:p w14:paraId="0BF03D09" w14:textId="77777777" w:rsidR="00760899" w:rsidRPr="009B3ABE" w:rsidRDefault="00760899" w:rsidP="00A367D7">
            <w:pPr>
              <w:contextualSpacing/>
            </w:pPr>
            <w:r>
              <w:t>2 x Basic Serial Splitter (Expander)</w:t>
            </w:r>
          </w:p>
        </w:tc>
        <w:tc>
          <w:tcPr>
            <w:tcW w:w="4314" w:type="dxa"/>
          </w:tcPr>
          <w:p w14:paraId="1A6230A7" w14:textId="77777777" w:rsidR="00760899" w:rsidRDefault="00760899" w:rsidP="00A367D7">
            <w:pPr>
              <w:contextualSpacing/>
            </w:pPr>
            <w:r>
              <w:t>Basic Serial Splitters</w:t>
            </w:r>
          </w:p>
          <w:p w14:paraId="43F13ADA" w14:textId="77777777" w:rsidR="00760899" w:rsidRPr="009B3ABE" w:rsidRDefault="00760899" w:rsidP="00A367D7">
            <w:pPr>
              <w:contextualSpacing/>
            </w:pPr>
            <w:r>
              <w:t>(Power Module serial connector not used)</w:t>
            </w:r>
          </w:p>
        </w:tc>
      </w:tr>
    </w:tbl>
    <w:p w14:paraId="7FD78A21" w14:textId="6C71746F" w:rsidR="0051426B" w:rsidRDefault="006C2C39" w:rsidP="00CF647B">
      <w:pPr>
        <w:pStyle w:val="Heading1"/>
        <w:pageBreakBefore/>
      </w:pPr>
      <w:bookmarkStart w:id="673" w:name="_Toc197512765"/>
      <w:r>
        <w:lastRenderedPageBreak/>
        <w:t>What You Will Need</w:t>
      </w:r>
      <w:bookmarkEnd w:id="673"/>
      <w:r w:rsidR="00A13BF5">
        <w:t xml:space="preserve"> </w:t>
      </w:r>
    </w:p>
    <w:p w14:paraId="578CC8FF" w14:textId="1DF64A6B" w:rsidR="008C684E" w:rsidRPr="008C684E" w:rsidRDefault="008C684E" w:rsidP="008C684E">
      <w:pPr>
        <w:pStyle w:val="Heading2"/>
      </w:pPr>
      <w:bookmarkStart w:id="674" w:name="_Toc197512766"/>
      <w:r>
        <w:t>Skills</w:t>
      </w:r>
      <w:bookmarkEnd w:id="674"/>
    </w:p>
    <w:p w14:paraId="19E40599" w14:textId="5A7992A8" w:rsidR="002B5C70" w:rsidRPr="009B3ABE" w:rsidRDefault="002B5C70" w:rsidP="00F2560A">
      <w:r w:rsidRPr="009B3ABE">
        <w:t xml:space="preserve">Like the rest of the </w:t>
      </w:r>
      <w:r w:rsidR="00F2560A" w:rsidRPr="009B3ABE">
        <w:t>Liverpool Ringing Simulator</w:t>
      </w:r>
      <w:r w:rsidRPr="009B3ABE">
        <w:t xml:space="preserve">, the multi-PC modules are </w:t>
      </w:r>
      <w:r w:rsidR="00F2560A" w:rsidRPr="009B3ABE">
        <w:t>Build-it-Yourself project</w:t>
      </w:r>
      <w:r w:rsidRPr="009B3ABE">
        <w:t>s</w:t>
      </w:r>
      <w:r w:rsidR="00F2560A" w:rsidRPr="009B3ABE">
        <w:t>.</w:t>
      </w:r>
      <w:r w:rsidRPr="009B3ABE">
        <w:t xml:space="preserve"> </w:t>
      </w:r>
      <w:r w:rsidR="00F2560A" w:rsidRPr="009B3ABE">
        <w:t xml:space="preserve"> </w:t>
      </w:r>
      <w:r w:rsidRPr="009B3ABE">
        <w:t xml:space="preserve">Please refer to the main </w:t>
      </w:r>
      <w:r w:rsidRPr="009B3ABE">
        <w:rPr>
          <w:b/>
          <w:i/>
        </w:rPr>
        <w:t xml:space="preserve">Build &amp; Installation Guide </w:t>
      </w:r>
      <w:r w:rsidRPr="009B3ABE">
        <w:t xml:space="preserve">for details of the skills and tools you will require to build the Simulator. </w:t>
      </w:r>
    </w:p>
    <w:p w14:paraId="456FD44A" w14:textId="5038E216" w:rsidR="008C684E" w:rsidRPr="009B3ABE" w:rsidRDefault="008C684E" w:rsidP="00F2560A">
      <w:r w:rsidRPr="009B3ABE">
        <w:t>The Basic Serial Splitter</w:t>
      </w:r>
      <w:r w:rsidR="009B3ABE" w:rsidRPr="009B3ABE">
        <w:t xml:space="preserve"> module</w:t>
      </w:r>
      <w:r w:rsidRPr="009B3ABE">
        <w:t xml:space="preserve"> is more complex to build than the </w:t>
      </w:r>
      <w:r w:rsidR="00515573" w:rsidRPr="009B3ABE">
        <w:t>core</w:t>
      </w:r>
      <w:r w:rsidRPr="009B3ABE">
        <w:t xml:space="preserve"> Simulator modules, so it is probably best </w:t>
      </w:r>
      <w:r w:rsidR="00515573" w:rsidRPr="009B3ABE">
        <w:t>to</w:t>
      </w:r>
      <w:r w:rsidRPr="009B3ABE">
        <w:t xml:space="preserve"> complete and test the </w:t>
      </w:r>
      <w:r w:rsidR="00515573" w:rsidRPr="009B3ABE">
        <w:t>core</w:t>
      </w:r>
      <w:r w:rsidRPr="009B3ABE">
        <w:t xml:space="preserve"> modules before moving on to the multi-PC modules.</w:t>
      </w:r>
    </w:p>
    <w:p w14:paraId="720FFE5C" w14:textId="3A0226BB" w:rsidR="00F2560A" w:rsidRPr="009B3ABE" w:rsidRDefault="00797B39" w:rsidP="00F2560A">
      <w:r w:rsidRPr="009B3ABE">
        <w:t>Advice and guidance are available from the project via the contact form on the website.</w:t>
      </w:r>
    </w:p>
    <w:p w14:paraId="6650812E" w14:textId="5C996E5E" w:rsidR="006C2C39" w:rsidRDefault="006C2C39" w:rsidP="006C2C39">
      <w:pPr>
        <w:pStyle w:val="Heading2"/>
      </w:pPr>
      <w:bookmarkStart w:id="675" w:name="_Toc197512767"/>
      <w:r>
        <w:t>Parts</w:t>
      </w:r>
      <w:bookmarkEnd w:id="675"/>
    </w:p>
    <w:p w14:paraId="5B654436" w14:textId="5270418D" w:rsidR="007E1723" w:rsidRPr="009B3ABE" w:rsidRDefault="002B5C70" w:rsidP="005E14A6">
      <w:r w:rsidRPr="009B3ABE">
        <w:t xml:space="preserve">Please refer to the main </w:t>
      </w:r>
      <w:r w:rsidRPr="009B3ABE">
        <w:rPr>
          <w:b/>
          <w:i/>
        </w:rPr>
        <w:t xml:space="preserve">Build &amp; Installation Guide </w:t>
      </w:r>
      <w:r w:rsidRPr="009B3ABE">
        <w:t>for suggested sources of parts for the multi-PC modules. As with the core Simulator modules, w</w:t>
      </w:r>
      <w:r w:rsidR="00F2560A" w:rsidRPr="009B3ABE">
        <w:t>here possible Farnell</w:t>
      </w:r>
      <w:r w:rsidR="008F3DF9" w:rsidRPr="009B3ABE">
        <w:t xml:space="preserve"> or CPC</w:t>
      </w:r>
      <w:r w:rsidR="00F2560A" w:rsidRPr="009B3ABE">
        <w:t xml:space="preserve"> part numbers have been given. </w:t>
      </w:r>
    </w:p>
    <w:p w14:paraId="3179B10B" w14:textId="7325CE4A" w:rsidR="006C2C39" w:rsidRDefault="006C2C39" w:rsidP="00C9246B">
      <w:pPr>
        <w:pStyle w:val="Heading2"/>
      </w:pPr>
      <w:bookmarkStart w:id="676" w:name="_Toc197512768"/>
      <w:r>
        <w:t>PCBs</w:t>
      </w:r>
      <w:bookmarkEnd w:id="676"/>
    </w:p>
    <w:p w14:paraId="07A0B1F5" w14:textId="77777777" w:rsidR="00811CBE" w:rsidRPr="009B3ABE" w:rsidRDefault="00811CBE" w:rsidP="00811CBE">
      <w:pPr>
        <w:rPr>
          <w:rStyle w:val="Hyperlink"/>
          <w:b/>
          <w:color w:val="auto"/>
          <w:u w:val="none"/>
        </w:rPr>
      </w:pPr>
      <w:r w:rsidRPr="009B3ABE">
        <w:rPr>
          <w:rStyle w:val="Hyperlink"/>
          <w:b/>
          <w:color w:val="auto"/>
          <w:u w:val="none"/>
        </w:rPr>
        <w:t>Surplus development PCBs may be available from the Liverpool Ringing Simulator Project, please enquire about availability via the contact form on the website.</w:t>
      </w:r>
    </w:p>
    <w:p w14:paraId="2489CBA3" w14:textId="4F39B280" w:rsidR="00797B39" w:rsidRPr="009B3ABE" w:rsidRDefault="00797B39" w:rsidP="00797B39">
      <w:r w:rsidRPr="009B3ABE">
        <w:t xml:space="preserve">The </w:t>
      </w:r>
      <w:r w:rsidR="002B5C70" w:rsidRPr="009B3ABE">
        <w:t xml:space="preserve">multi-PC modules </w:t>
      </w:r>
      <w:r w:rsidRPr="009B3ABE">
        <w:t>use</w:t>
      </w:r>
      <w:r w:rsidR="002B5C70" w:rsidRPr="009B3ABE">
        <w:t xml:space="preserve"> two </w:t>
      </w:r>
      <w:r w:rsidR="00470523" w:rsidRPr="009B3ABE">
        <w:t xml:space="preserve">basic </w:t>
      </w:r>
      <w:r w:rsidRPr="009B3ABE">
        <w:t>types of PCB:</w:t>
      </w:r>
    </w:p>
    <w:p w14:paraId="3895DCA8" w14:textId="662A49D1" w:rsidR="00470523" w:rsidRPr="009B3ABE" w:rsidRDefault="002B5C70" w:rsidP="003171FA">
      <w:pPr>
        <w:pStyle w:val="ListParagraph"/>
        <w:numPr>
          <w:ilvl w:val="0"/>
          <w:numId w:val="22"/>
        </w:numPr>
      </w:pPr>
      <w:r w:rsidRPr="009B3ABE">
        <w:t>Second PC Board</w:t>
      </w:r>
      <w:r w:rsidR="00470523" w:rsidRPr="009B3ABE">
        <w:t>.</w:t>
      </w:r>
    </w:p>
    <w:p w14:paraId="7F5EBC26" w14:textId="6983FBFA" w:rsidR="002B5C70" w:rsidRPr="009B3ABE" w:rsidRDefault="002B5C70" w:rsidP="003171FA">
      <w:pPr>
        <w:pStyle w:val="ListParagraph"/>
        <w:numPr>
          <w:ilvl w:val="0"/>
          <w:numId w:val="22"/>
        </w:numPr>
      </w:pPr>
      <w:r w:rsidRPr="009B3ABE">
        <w:t>Basic Serial Splitter Board</w:t>
      </w:r>
    </w:p>
    <w:p w14:paraId="07668E6D" w14:textId="3B7AADFC" w:rsidR="002B5C70" w:rsidRPr="009B3ABE" w:rsidRDefault="002B5C70" w:rsidP="002B5C70">
      <w:r w:rsidRPr="009B3ABE">
        <w:t xml:space="preserve">Note that the Basic Serial Splitter has been designed so that the same </w:t>
      </w:r>
      <w:r w:rsidR="008C684E" w:rsidRPr="009B3ABE">
        <w:t xml:space="preserve">type of </w:t>
      </w:r>
      <w:r w:rsidRPr="009B3ABE">
        <w:t>PCB can be built either as the Master Board or the optional Expander Board.</w:t>
      </w:r>
    </w:p>
    <w:p w14:paraId="6C6B909E" w14:textId="7FFEBEA7" w:rsidR="001F4FB7" w:rsidRPr="009B3ABE" w:rsidRDefault="00A72C76" w:rsidP="00797B39">
      <w:r w:rsidRPr="009B3ABE">
        <w:t>S</w:t>
      </w:r>
      <w:r w:rsidR="003B6A4C" w:rsidRPr="009B3ABE">
        <w:t>uggested sources of PCBs are</w:t>
      </w:r>
      <w:r w:rsidR="008C684E" w:rsidRPr="009B3ABE">
        <w:t xml:space="preserve"> listed in the main </w:t>
      </w:r>
      <w:r w:rsidR="008C684E" w:rsidRPr="009B3ABE">
        <w:rPr>
          <w:b/>
          <w:i/>
        </w:rPr>
        <w:t>Build &amp; Installation Guide</w:t>
      </w:r>
      <w:r w:rsidR="008C684E" w:rsidRPr="009B3ABE">
        <w:t xml:space="preserve">, and </w:t>
      </w:r>
      <w:r w:rsidR="00990D1C" w:rsidRPr="009B3ABE">
        <w:t>PCB d</w:t>
      </w:r>
      <w:r w:rsidR="00797B39" w:rsidRPr="009B3ABE">
        <w:t>esign files, known as “Gerber files”</w:t>
      </w:r>
      <w:r w:rsidR="008C684E" w:rsidRPr="009B3ABE">
        <w:t xml:space="preserve">, </w:t>
      </w:r>
      <w:r w:rsidR="00797B39" w:rsidRPr="009B3ABE">
        <w:t>are available from the project GitHub repository</w:t>
      </w:r>
      <w:r w:rsidR="001F4FB7" w:rsidRPr="009B3ABE">
        <w:t>:</w:t>
      </w:r>
    </w:p>
    <w:p w14:paraId="7597E6AB" w14:textId="0533662C" w:rsidR="00990D1C" w:rsidRPr="00CD7437" w:rsidRDefault="001F4FB7" w:rsidP="006C4A3A">
      <w:pPr>
        <w:pStyle w:val="ListParagraph"/>
        <w:numPr>
          <w:ilvl w:val="0"/>
          <w:numId w:val="23"/>
        </w:numPr>
        <w:rPr>
          <w:ins w:id="677" w:author="Andrew Instone-Cowie" w:date="2025-05-07T11:18:00Z" w16du:dateUtc="2025-05-07T10:18:00Z"/>
          <w:rStyle w:val="Hyperlink"/>
          <w:color w:val="auto"/>
          <w:rPrChange w:id="678" w:author="Andrew Instone-Cowie" w:date="2025-05-07T11:18:00Z" w16du:dateUtc="2025-05-07T10:18:00Z">
            <w:rPr>
              <w:ins w:id="679" w:author="Andrew Instone-Cowie" w:date="2025-05-07T11:18:00Z" w16du:dateUtc="2025-05-07T10:18:00Z"/>
              <w:rStyle w:val="Hyperlink"/>
            </w:rPr>
          </w:rPrChange>
        </w:rPr>
      </w:pPr>
      <w:r>
        <w:fldChar w:fldCharType="begin"/>
      </w:r>
      <w:r>
        <w:instrText>HYPERLINK "https://github.com/Simulators/simulator-type2"</w:instrText>
      </w:r>
      <w:ins w:id="680" w:author="Andrew Instone-Cowie" w:date="2025-05-07T12:19:00Z" w16du:dateUtc="2025-05-07T11:19:00Z"/>
      <w:r>
        <w:fldChar w:fldCharType="separate"/>
      </w:r>
      <w:r w:rsidRPr="001F4FB7">
        <w:rPr>
          <w:rStyle w:val="Hyperlink"/>
        </w:rPr>
        <w:t>https://github.com/Simulators/simulator-type2</w:t>
      </w:r>
      <w:r>
        <w:fldChar w:fldCharType="end"/>
      </w:r>
    </w:p>
    <w:p w14:paraId="5EC5B578" w14:textId="77777777" w:rsidR="00CD7437" w:rsidRDefault="00CD7437">
      <w:pPr>
        <w:pStyle w:val="Heading3"/>
        <w:rPr>
          <w:ins w:id="681" w:author="Andrew Instone-Cowie" w:date="2025-05-07T11:18:00Z" w16du:dateUtc="2025-05-07T10:18:00Z"/>
        </w:rPr>
        <w:pPrChange w:id="682" w:author="Andrew Instone-Cowie" w:date="2025-05-07T11:19:00Z" w16du:dateUtc="2025-05-07T10:19:00Z">
          <w:pPr>
            <w:pStyle w:val="Heading2"/>
          </w:pPr>
        </w:pPrChange>
      </w:pPr>
      <w:bookmarkStart w:id="683" w:name="_Toc197512769"/>
      <w:ins w:id="684" w:author="Andrew Instone-Cowie" w:date="2025-05-07T11:18:00Z" w16du:dateUtc="2025-05-07T10:18:00Z">
        <w:r>
          <w:t>PCB Design Software Change</w:t>
        </w:r>
        <w:bookmarkEnd w:id="683"/>
      </w:ins>
    </w:p>
    <w:p w14:paraId="61CFB022" w14:textId="1E863DCC" w:rsidR="00CD7437" w:rsidRDefault="00CD7437" w:rsidP="00CD7437">
      <w:pPr>
        <w:rPr>
          <w:ins w:id="685" w:author="Andrew Instone-Cowie" w:date="2025-05-07T11:18:00Z" w16du:dateUtc="2025-05-07T10:18:00Z"/>
        </w:rPr>
      </w:pPr>
      <w:ins w:id="686" w:author="Andrew Instone-Cowie" w:date="2025-05-07T11:18:00Z" w16du:dateUtc="2025-05-07T10:18:00Z">
        <w:r>
          <w:t xml:space="preserve">The Cadsoft Eagle design tool, now owned by AutoDesk, and originally used for all Liverpool Ringing Simulator Project PCBs, is being discontinued. </w:t>
        </w:r>
      </w:ins>
      <w:ins w:id="687" w:author="Andrew Instone-Cowie" w:date="2025-05-07T11:57:00Z" w16du:dateUtc="2025-05-07T10:57:00Z">
        <w:r w:rsidR="00147A9A">
          <w:t>As of May</w:t>
        </w:r>
      </w:ins>
      <w:ins w:id="688" w:author="Andrew Instone-Cowie" w:date="2025-05-07T11:18:00Z" w16du:dateUtc="2025-05-07T10:18:00Z">
        <w:r>
          <w:t xml:space="preserve"> 2025, PCB designs </w:t>
        </w:r>
      </w:ins>
      <w:ins w:id="689" w:author="Andrew Instone-Cowie" w:date="2025-05-07T11:56:00Z" w16du:dateUtc="2025-05-07T10:56:00Z">
        <w:r w:rsidR="00147A9A">
          <w:t xml:space="preserve">have been </w:t>
        </w:r>
      </w:ins>
      <w:ins w:id="690" w:author="Andrew Instone-Cowie" w:date="2025-05-07T11:18:00Z" w16du:dateUtc="2025-05-07T10:18:00Z">
        <w:r>
          <w:t xml:space="preserve">migrated to the open source KiCad EDA package, and KiCad CAD files and KiCad-generated Gerber files </w:t>
        </w:r>
      </w:ins>
      <w:ins w:id="691" w:author="Andrew Instone-Cowie" w:date="2025-05-07T11:57:00Z" w16du:dateUtc="2025-05-07T10:57:00Z">
        <w:r w:rsidR="00147A9A">
          <w:t xml:space="preserve">have been </w:t>
        </w:r>
      </w:ins>
      <w:ins w:id="692" w:author="Andrew Instone-Cowie" w:date="2025-05-07T11:18:00Z" w16du:dateUtc="2025-05-07T10:18:00Z">
        <w:r>
          <w:t>made available in the GitHub repository.</w:t>
        </w:r>
      </w:ins>
    </w:p>
    <w:p w14:paraId="2369943E" w14:textId="08D58238" w:rsidR="00CD7437" w:rsidRPr="00CD7437" w:rsidDel="00CD7437" w:rsidRDefault="00CD7437">
      <w:pPr>
        <w:rPr>
          <w:del w:id="693" w:author="Andrew Instone-Cowie" w:date="2025-05-07T11:19:00Z" w16du:dateUtc="2025-05-07T10:19:00Z"/>
          <w:rStyle w:val="Hyperlink"/>
          <w:color w:val="auto"/>
          <w:u w:val="none"/>
          <w:rPrChange w:id="694" w:author="Andrew Instone-Cowie" w:date="2025-05-07T11:19:00Z" w16du:dateUtc="2025-05-07T10:19:00Z">
            <w:rPr>
              <w:del w:id="695" w:author="Andrew Instone-Cowie" w:date="2025-05-07T11:19:00Z" w16du:dateUtc="2025-05-07T10:19:00Z"/>
              <w:rStyle w:val="Hyperlink"/>
              <w:color w:val="auto"/>
            </w:rPr>
          </w:rPrChange>
        </w:rPr>
        <w:pPrChange w:id="696" w:author="Andrew Instone-Cowie" w:date="2025-05-07T11:18:00Z" w16du:dateUtc="2025-05-07T10:18:00Z">
          <w:pPr>
            <w:pStyle w:val="ListParagraph"/>
            <w:numPr>
              <w:numId w:val="23"/>
            </w:numPr>
            <w:ind w:hanging="360"/>
          </w:pPr>
        </w:pPrChange>
      </w:pPr>
      <w:ins w:id="697" w:author="Andrew Instone-Cowie" w:date="2025-05-07T11:18:00Z" w16du:dateUtc="2025-05-07T10:18:00Z">
        <w:r>
          <w:t xml:space="preserve">The project documentation </w:t>
        </w:r>
      </w:ins>
      <w:ins w:id="698" w:author="Andrew Instone-Cowie" w:date="2025-05-07T11:57:00Z" w16du:dateUtc="2025-05-07T10:57:00Z">
        <w:r w:rsidR="00147A9A">
          <w:t>has</w:t>
        </w:r>
      </w:ins>
      <w:ins w:id="699" w:author="Andrew Instone-Cowie" w:date="2025-05-07T11:18:00Z" w16du:dateUtc="2025-05-07T10:18:00Z">
        <w:r>
          <w:t xml:space="preserve"> also being updated with schematics and PCB layouts generated by KiCad, but board photographs may continue to show boards designed using Eagle. There may be cosmetic differences between the Eagle and KiCad versions of PCBs, but the functionality of the first KiCad and final Eagle versions of boards will be the same, except where noted otherwise.</w:t>
        </w:r>
      </w:ins>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1FD5753F" w:rsidR="001E1F78" w:rsidRDefault="00FA79CE" w:rsidP="00A13BF5">
      <w:pPr>
        <w:pStyle w:val="Heading1"/>
        <w:pageBreakBefore/>
      </w:pPr>
      <w:bookmarkStart w:id="700" w:name="_Toc197512770"/>
      <w:r>
        <w:lastRenderedPageBreak/>
        <w:t>Hardware</w:t>
      </w:r>
      <w:r w:rsidR="006C2C39">
        <w:t xml:space="preserve"> </w:t>
      </w:r>
      <w:r w:rsidR="00733A4D">
        <w:t>Assembly</w:t>
      </w:r>
      <w:bookmarkEnd w:id="700"/>
    </w:p>
    <w:p w14:paraId="41B8C21E" w14:textId="1E86E403" w:rsidR="009030AD" w:rsidRPr="009B3ABE" w:rsidRDefault="00CB469A" w:rsidP="009030AD">
      <w:r w:rsidRPr="009B3ABE">
        <w:t>Th</w:t>
      </w:r>
      <w:r w:rsidR="00811CBE" w:rsidRPr="009B3ABE">
        <w:t xml:space="preserve">is section </w:t>
      </w:r>
      <w:r w:rsidRPr="009B3ABE">
        <w:t>describe</w:t>
      </w:r>
      <w:r w:rsidR="00811CBE" w:rsidRPr="009B3ABE">
        <w:t>s</w:t>
      </w:r>
      <w:r w:rsidRPr="009B3ABE">
        <w:t xml:space="preserve"> the </w:t>
      </w:r>
      <w:r w:rsidR="00733A4D" w:rsidRPr="009B3ABE">
        <w:t>assembly</w:t>
      </w:r>
      <w:r w:rsidRPr="009B3ABE">
        <w:t xml:space="preserve"> of the </w:t>
      </w:r>
      <w:r w:rsidR="008C684E" w:rsidRPr="009B3ABE">
        <w:t>multi-PC module options</w:t>
      </w:r>
      <w:r w:rsidRPr="009B3ABE">
        <w:t>.</w:t>
      </w:r>
      <w:r w:rsidR="00811CBE" w:rsidRPr="009B3ABE">
        <w:t xml:space="preserve"> It also covers the suggested enclosures.</w:t>
      </w:r>
    </w:p>
    <w:p w14:paraId="76306410" w14:textId="2068BA05" w:rsidR="00357EE3" w:rsidRPr="009B3ABE" w:rsidRDefault="00357EE3" w:rsidP="00357EE3">
      <w:r w:rsidRPr="009B3ABE">
        <w:t xml:space="preserve">Before you start construction of the </w:t>
      </w:r>
      <w:r w:rsidR="008C684E" w:rsidRPr="009B3ABE">
        <w:t xml:space="preserve">multi-PC module </w:t>
      </w:r>
      <w:r w:rsidRPr="009B3ABE">
        <w:t xml:space="preserve">hardware, check the </w:t>
      </w:r>
      <w:r w:rsidR="00C56D36" w:rsidRPr="00B63DBB">
        <w:rPr>
          <w:b/>
          <w:bCs/>
          <w:i/>
          <w:iCs/>
        </w:rPr>
        <w:t>Release Notes</w:t>
      </w:r>
      <w:r w:rsidR="00C56D36">
        <w:t xml:space="preserve"> and the issues </w:t>
      </w:r>
      <w:r w:rsidRPr="009B3ABE">
        <w:t>log on the project GitHub repository for any open or late-breaking issues which may affect your build:</w:t>
      </w:r>
    </w:p>
    <w:p w14:paraId="397BAA48" w14:textId="71D47F8D" w:rsidR="00357EE3" w:rsidRDefault="00357EE3" w:rsidP="00357EE3">
      <w:pPr>
        <w:pStyle w:val="ListParagraph"/>
        <w:numPr>
          <w:ilvl w:val="0"/>
          <w:numId w:val="29"/>
        </w:numPr>
      </w:pPr>
      <w:r>
        <w:fldChar w:fldCharType="begin"/>
      </w:r>
      <w:r>
        <w:instrText>HYPERLINK "https://github.com/Simulators/simulator-type2/issues"</w:instrText>
      </w:r>
      <w:ins w:id="701" w:author="Andrew Instone-Cowie" w:date="2025-05-07T12:19:00Z" w16du:dateUtc="2025-05-07T11:19:00Z"/>
      <w:r>
        <w:fldChar w:fldCharType="separate"/>
      </w:r>
      <w:r>
        <w:rPr>
          <w:rStyle w:val="Hyperlink"/>
        </w:rPr>
        <w:t>https://github.com/Simulators/simulator-type2/issues</w:t>
      </w:r>
      <w:r>
        <w:fldChar w:fldCharType="end"/>
      </w:r>
    </w:p>
    <w:p w14:paraId="789FA4E7" w14:textId="77777777" w:rsidR="00A242A8" w:rsidRDefault="00A242A8" w:rsidP="00A7651F">
      <w:pPr>
        <w:pStyle w:val="Heading2"/>
      </w:pPr>
      <w:bookmarkStart w:id="702" w:name="_Toc197512771"/>
      <w:r>
        <w:t>Polarised Components</w:t>
      </w:r>
      <w:bookmarkEnd w:id="702"/>
    </w:p>
    <w:p w14:paraId="1F8619D9" w14:textId="17B7999C" w:rsidR="00A242A8" w:rsidRPr="009B3ABE" w:rsidRDefault="00A242A8" w:rsidP="00A242A8">
      <w:r w:rsidRPr="009B3ABE">
        <w:t xml:space="preserve">A number of the components of the </w:t>
      </w:r>
      <w:r w:rsidR="008C684E" w:rsidRPr="009B3ABE">
        <w:t xml:space="preserve">multi-PC modules </w:t>
      </w:r>
      <w:r w:rsidRPr="009B3ABE">
        <w:t xml:space="preserve">are </w:t>
      </w:r>
      <w:r w:rsidR="0099187C" w:rsidRPr="009B3ABE">
        <w:t>polarised and</w:t>
      </w:r>
      <w:r w:rsidRPr="009B3ABE">
        <w:t xml:space="preserve"> must be fitted the right way </w:t>
      </w:r>
      <w:r w:rsidR="005D0F57" w:rsidRPr="009B3ABE">
        <w:t>round</w:t>
      </w:r>
      <w:r w:rsidRPr="009B3ABE">
        <w:t xml:space="preserve"> for correct operation.</w:t>
      </w:r>
      <w:r w:rsidR="0099187C" w:rsidRPr="009B3ABE">
        <w:t xml:space="preserve"> Guidance is given </w:t>
      </w:r>
      <w:r w:rsidR="008C684E" w:rsidRPr="009B3ABE">
        <w:t xml:space="preserve">in the main </w:t>
      </w:r>
      <w:r w:rsidR="008C684E" w:rsidRPr="009B3ABE">
        <w:rPr>
          <w:b/>
          <w:i/>
        </w:rPr>
        <w:t>Build &amp; Installation Guide</w:t>
      </w:r>
      <w:r w:rsidR="0099187C" w:rsidRPr="009B3ABE">
        <w:t xml:space="preserve"> on correct orientation of the polarised components, but if in any doubt consult the component supplier or the manufacturer’s data sheets. Fitting a polarised component the wrong </w:t>
      </w:r>
      <w:r w:rsidR="0029171C">
        <w:t>w</w:t>
      </w:r>
      <w:r w:rsidR="0099187C" w:rsidRPr="009B3ABE">
        <w:t>ay round may result in damage to the component.</w:t>
      </w:r>
    </w:p>
    <w:p w14:paraId="6C8FB30E" w14:textId="77777777" w:rsidR="00A5556C" w:rsidRDefault="00A5556C" w:rsidP="008C684E">
      <w:pPr>
        <w:pStyle w:val="Heading2"/>
      </w:pPr>
      <w:bookmarkStart w:id="703" w:name="_Toc197512772"/>
      <w:r>
        <w:t>Second PC Board</w:t>
      </w:r>
      <w:bookmarkEnd w:id="703"/>
      <w:r>
        <w:t xml:space="preserve"> </w:t>
      </w:r>
    </w:p>
    <w:p w14:paraId="5FD521B6" w14:textId="77777777" w:rsidR="00A5556C" w:rsidRDefault="00A5556C" w:rsidP="00A5556C">
      <w:pPr>
        <w:pStyle w:val="Heading3"/>
      </w:pPr>
      <w:bookmarkStart w:id="704" w:name="_Toc197512773"/>
      <w:r>
        <w:t>Parts List</w:t>
      </w:r>
      <w:bookmarkEnd w:id="704"/>
    </w:p>
    <w:p w14:paraId="0E7B2640" w14:textId="09695951" w:rsidR="00A5556C" w:rsidRPr="00393B25" w:rsidRDefault="00A5556C" w:rsidP="00A5556C">
      <w:pPr>
        <w:pStyle w:val="Caption"/>
        <w:keepNext/>
      </w:pPr>
      <w:bookmarkStart w:id="705" w:name="_Toc197512833"/>
      <w:r>
        <w:t xml:space="preserve">Table </w:t>
      </w:r>
      <w:r>
        <w:rPr>
          <w:noProof/>
        </w:rPr>
        <w:fldChar w:fldCharType="begin"/>
      </w:r>
      <w:r>
        <w:rPr>
          <w:noProof/>
        </w:rPr>
        <w:instrText xml:space="preserve"> SEQ Table \* ARABIC </w:instrText>
      </w:r>
      <w:r>
        <w:rPr>
          <w:noProof/>
        </w:rPr>
        <w:fldChar w:fldCharType="separate"/>
      </w:r>
      <w:r w:rsidR="00145FA6">
        <w:rPr>
          <w:noProof/>
        </w:rPr>
        <w:t>2</w:t>
      </w:r>
      <w:r>
        <w:rPr>
          <w:noProof/>
        </w:rPr>
        <w:fldChar w:fldCharType="end"/>
      </w:r>
      <w:r>
        <w:t xml:space="preserve"> – Second PC </w:t>
      </w:r>
      <w:r w:rsidR="009B3ABE">
        <w:t>Module</w:t>
      </w:r>
      <w:r>
        <w:t xml:space="preserve"> PCB Parts List</w:t>
      </w:r>
      <w:bookmarkEnd w:id="70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A5556C" w:rsidRPr="00AE25BB" w14:paraId="4285D779" w14:textId="77777777" w:rsidTr="00B81D2A">
        <w:tc>
          <w:tcPr>
            <w:tcW w:w="2127" w:type="dxa"/>
            <w:shd w:val="clear" w:color="auto" w:fill="D9D9D9" w:themeFill="background1" w:themeFillShade="D9"/>
          </w:tcPr>
          <w:p w14:paraId="257724A4" w14:textId="77777777" w:rsidR="00A5556C" w:rsidRPr="009B3ABE" w:rsidRDefault="00A5556C" w:rsidP="00B81D2A">
            <w:pPr>
              <w:contextualSpacing/>
              <w:rPr>
                <w:b/>
              </w:rPr>
            </w:pPr>
            <w:r w:rsidRPr="009B3ABE">
              <w:rPr>
                <w:b/>
              </w:rPr>
              <w:t>Reference</w:t>
            </w:r>
          </w:p>
        </w:tc>
        <w:tc>
          <w:tcPr>
            <w:tcW w:w="3969" w:type="dxa"/>
            <w:shd w:val="clear" w:color="auto" w:fill="D9D9D9" w:themeFill="background1" w:themeFillShade="D9"/>
          </w:tcPr>
          <w:p w14:paraId="66C574AD" w14:textId="77777777" w:rsidR="00A5556C" w:rsidRPr="009B3ABE" w:rsidRDefault="00A5556C" w:rsidP="00B81D2A">
            <w:pPr>
              <w:contextualSpacing/>
              <w:rPr>
                <w:b/>
              </w:rPr>
            </w:pPr>
            <w:r w:rsidRPr="009B3ABE">
              <w:rPr>
                <w:b/>
              </w:rPr>
              <w:t>Component</w:t>
            </w:r>
          </w:p>
        </w:tc>
        <w:tc>
          <w:tcPr>
            <w:tcW w:w="3038" w:type="dxa"/>
            <w:shd w:val="clear" w:color="auto" w:fill="D9D9D9" w:themeFill="background1" w:themeFillShade="D9"/>
          </w:tcPr>
          <w:p w14:paraId="401A0D87" w14:textId="77777777" w:rsidR="00A5556C" w:rsidRPr="009B3ABE" w:rsidRDefault="00A5556C" w:rsidP="00B81D2A">
            <w:pPr>
              <w:contextualSpacing/>
              <w:rPr>
                <w:b/>
              </w:rPr>
            </w:pPr>
            <w:r w:rsidRPr="009B3ABE">
              <w:rPr>
                <w:b/>
              </w:rPr>
              <w:t>Notes</w:t>
            </w:r>
          </w:p>
        </w:tc>
      </w:tr>
      <w:tr w:rsidR="00A5556C" w:rsidRPr="007A4ECF" w14:paraId="73130170" w14:textId="77777777" w:rsidTr="00B81D2A">
        <w:tc>
          <w:tcPr>
            <w:tcW w:w="2127" w:type="dxa"/>
          </w:tcPr>
          <w:p w14:paraId="23A81839" w14:textId="77777777" w:rsidR="00A5556C" w:rsidRPr="009B3ABE" w:rsidRDefault="00A5556C" w:rsidP="00B81D2A">
            <w:pPr>
              <w:contextualSpacing/>
            </w:pPr>
            <w:r w:rsidRPr="009B3ABE">
              <w:t>PCB</w:t>
            </w:r>
          </w:p>
        </w:tc>
        <w:tc>
          <w:tcPr>
            <w:tcW w:w="3969" w:type="dxa"/>
          </w:tcPr>
          <w:p w14:paraId="02B5FF54" w14:textId="77777777" w:rsidR="00A5556C" w:rsidRPr="009B3ABE" w:rsidRDefault="00A5556C" w:rsidP="00B81D2A">
            <w:pPr>
              <w:contextualSpacing/>
            </w:pPr>
            <w:r w:rsidRPr="009B3ABE">
              <w:t>Type 2 Second PC Board PCB</w:t>
            </w:r>
          </w:p>
        </w:tc>
        <w:tc>
          <w:tcPr>
            <w:tcW w:w="3038" w:type="dxa"/>
          </w:tcPr>
          <w:p w14:paraId="1B10EAF9" w14:textId="77777777" w:rsidR="00A5556C" w:rsidRPr="009B3ABE" w:rsidRDefault="00A5556C" w:rsidP="00B81D2A">
            <w:pPr>
              <w:contextualSpacing/>
            </w:pPr>
          </w:p>
        </w:tc>
      </w:tr>
      <w:tr w:rsidR="00A5556C" w:rsidRPr="007A4ECF" w14:paraId="2CB76DD2" w14:textId="77777777" w:rsidTr="00B81D2A">
        <w:tc>
          <w:tcPr>
            <w:tcW w:w="2127" w:type="dxa"/>
          </w:tcPr>
          <w:p w14:paraId="3B2B1242" w14:textId="77777777" w:rsidR="00A5556C" w:rsidRPr="009B3ABE" w:rsidRDefault="00A5556C" w:rsidP="00B81D2A">
            <w:pPr>
              <w:contextualSpacing/>
            </w:pPr>
            <w:r w:rsidRPr="009B3ABE">
              <w:t>PC Connector</w:t>
            </w:r>
          </w:p>
        </w:tc>
        <w:tc>
          <w:tcPr>
            <w:tcW w:w="3969" w:type="dxa"/>
          </w:tcPr>
          <w:p w14:paraId="7E684F74" w14:textId="77777777" w:rsidR="00A5556C" w:rsidRPr="009B3ABE" w:rsidRDefault="00A5556C" w:rsidP="00B81D2A">
            <w:pPr>
              <w:contextualSpacing/>
            </w:pPr>
            <w:r w:rsidRPr="009B3ABE">
              <w:t>Right Angle PCB D Sub Connector 9 Pin</w:t>
            </w:r>
          </w:p>
        </w:tc>
        <w:tc>
          <w:tcPr>
            <w:tcW w:w="3038" w:type="dxa"/>
          </w:tcPr>
          <w:p w14:paraId="02BD2169" w14:textId="173B0AEB" w:rsidR="00A5556C" w:rsidRPr="009B3ABE" w:rsidRDefault="00A5556C" w:rsidP="00B81D2A">
            <w:pPr>
              <w:contextualSpacing/>
            </w:pPr>
            <w:r w:rsidRPr="009B3ABE">
              <w:t>Farnell 1848372</w:t>
            </w:r>
            <w:r w:rsidR="00174309">
              <w:t>*</w:t>
            </w:r>
          </w:p>
        </w:tc>
      </w:tr>
      <w:tr w:rsidR="00A5556C" w:rsidRPr="007A4ECF" w14:paraId="62A667D8" w14:textId="77777777" w:rsidTr="00B81D2A">
        <w:tc>
          <w:tcPr>
            <w:tcW w:w="2127" w:type="dxa"/>
          </w:tcPr>
          <w:p w14:paraId="13FCDF5F" w14:textId="77777777" w:rsidR="00A5556C" w:rsidRPr="009B3ABE" w:rsidRDefault="00A5556C" w:rsidP="00B81D2A">
            <w:pPr>
              <w:contextualSpacing/>
            </w:pPr>
            <w:r w:rsidRPr="009B3ABE">
              <w:t>Connector</w:t>
            </w:r>
          </w:p>
        </w:tc>
        <w:tc>
          <w:tcPr>
            <w:tcW w:w="3969" w:type="dxa"/>
          </w:tcPr>
          <w:p w14:paraId="6711EDF7" w14:textId="77777777" w:rsidR="00A5556C" w:rsidRPr="009B3ABE" w:rsidRDefault="00A5556C" w:rsidP="00B81D2A">
            <w:pPr>
              <w:contextualSpacing/>
            </w:pPr>
            <w:r w:rsidRPr="009B3ABE">
              <w:t>AMP TE Connectivity 5406526-1</w:t>
            </w:r>
          </w:p>
        </w:tc>
        <w:tc>
          <w:tcPr>
            <w:tcW w:w="3038" w:type="dxa"/>
          </w:tcPr>
          <w:p w14:paraId="35E30E3F" w14:textId="77777777" w:rsidR="00A5556C" w:rsidRPr="009B3ABE" w:rsidRDefault="00A5556C" w:rsidP="00B81D2A">
            <w:pPr>
              <w:contextualSpacing/>
            </w:pPr>
            <w:r w:rsidRPr="009B3ABE">
              <w:t>Farnell 2452587</w:t>
            </w:r>
          </w:p>
        </w:tc>
      </w:tr>
      <w:tr w:rsidR="00A5556C" w:rsidRPr="007A4ECF" w14:paraId="7504089A" w14:textId="77777777" w:rsidTr="00B81D2A">
        <w:tc>
          <w:tcPr>
            <w:tcW w:w="2127" w:type="dxa"/>
          </w:tcPr>
          <w:p w14:paraId="24EAA4F5" w14:textId="77777777" w:rsidR="00A5556C" w:rsidRPr="009B3ABE" w:rsidRDefault="00A5556C" w:rsidP="00B81D2A">
            <w:pPr>
              <w:contextualSpacing/>
            </w:pPr>
            <w:r w:rsidRPr="009B3ABE">
              <w:t>D1</w:t>
            </w:r>
          </w:p>
        </w:tc>
        <w:tc>
          <w:tcPr>
            <w:tcW w:w="3969" w:type="dxa"/>
          </w:tcPr>
          <w:p w14:paraId="58C71C86" w14:textId="77777777" w:rsidR="00A5556C" w:rsidRPr="009B3ABE" w:rsidRDefault="00A5556C" w:rsidP="00B81D2A">
            <w:pPr>
              <w:contextualSpacing/>
            </w:pPr>
            <w:r w:rsidRPr="009B3ABE">
              <w:t>SA12A</w:t>
            </w:r>
          </w:p>
        </w:tc>
        <w:tc>
          <w:tcPr>
            <w:tcW w:w="3038" w:type="dxa"/>
          </w:tcPr>
          <w:p w14:paraId="699E327E" w14:textId="77777777" w:rsidR="00A5556C" w:rsidRPr="009B3ABE" w:rsidRDefault="00A5556C" w:rsidP="00B81D2A">
            <w:pPr>
              <w:contextualSpacing/>
            </w:pPr>
            <w:r w:rsidRPr="009B3ABE">
              <w:t>Farnell 2679618</w:t>
            </w:r>
          </w:p>
        </w:tc>
      </w:tr>
      <w:tr w:rsidR="00A5556C" w:rsidRPr="007A4ECF" w14:paraId="79B43A15" w14:textId="77777777" w:rsidTr="00B81D2A">
        <w:tc>
          <w:tcPr>
            <w:tcW w:w="2127" w:type="dxa"/>
          </w:tcPr>
          <w:p w14:paraId="36CAED50" w14:textId="77777777" w:rsidR="00A5556C" w:rsidRPr="009B3ABE" w:rsidRDefault="00A5556C" w:rsidP="00B81D2A">
            <w:pPr>
              <w:contextualSpacing/>
            </w:pPr>
            <w:r w:rsidRPr="009B3ABE">
              <w:t>D2, D3, D4</w:t>
            </w:r>
          </w:p>
        </w:tc>
        <w:tc>
          <w:tcPr>
            <w:tcW w:w="3969" w:type="dxa"/>
          </w:tcPr>
          <w:p w14:paraId="21FEE929" w14:textId="77777777" w:rsidR="00A5556C" w:rsidRPr="009B3ABE" w:rsidRDefault="00A5556C" w:rsidP="00B81D2A">
            <w:pPr>
              <w:contextualSpacing/>
            </w:pPr>
            <w:r w:rsidRPr="009B3ABE">
              <w:t>SA15CA</w:t>
            </w:r>
          </w:p>
        </w:tc>
        <w:tc>
          <w:tcPr>
            <w:tcW w:w="3038" w:type="dxa"/>
          </w:tcPr>
          <w:p w14:paraId="4B438E3B" w14:textId="77777777" w:rsidR="00A5556C" w:rsidRPr="009B3ABE" w:rsidRDefault="00A5556C" w:rsidP="00B81D2A">
            <w:pPr>
              <w:contextualSpacing/>
            </w:pPr>
            <w:r w:rsidRPr="009B3ABE">
              <w:t>Farnell 2762809</w:t>
            </w:r>
          </w:p>
        </w:tc>
      </w:tr>
    </w:tbl>
    <w:p w14:paraId="773EFCC3" w14:textId="226E79FE" w:rsidR="00174309" w:rsidRPr="00174309" w:rsidRDefault="00174309" w:rsidP="00174309">
      <w:pPr>
        <w:spacing w:before="120"/>
        <w:sectPr w:rsidR="00174309" w:rsidRPr="00174309" w:rsidSect="00C83A63">
          <w:headerReference w:type="even" r:id="rId13"/>
          <w:headerReference w:type="default" r:id="rId14"/>
          <w:footerReference w:type="even" r:id="rId15"/>
          <w:footerReference w:type="default" r:id="rId16"/>
          <w:footerReference w:type="first" r:id="rId17"/>
          <w:endnotePr>
            <w:numFmt w:val="decimal"/>
          </w:endnotePr>
          <w:pgSz w:w="11906" w:h="16838"/>
          <w:pgMar w:top="1440" w:right="1440" w:bottom="1440" w:left="1440" w:header="709" w:footer="709" w:gutter="0"/>
          <w:cols w:space="708"/>
          <w:titlePg/>
          <w:docGrid w:linePitch="360"/>
        </w:sectPr>
      </w:pPr>
      <w:r>
        <w:t xml:space="preserve">(* Farnell part </w:t>
      </w:r>
      <w:r w:rsidRPr="00212D29">
        <w:t>1848372</w:t>
      </w:r>
      <w:r>
        <w:t xml:space="preserve"> has threaded screw lock posts for cable plugs fitted with locking screws. If you do not want these, use alternative part 1084701 instead.)</w:t>
      </w:r>
    </w:p>
    <w:p w14:paraId="37D0643B" w14:textId="1F9A230A" w:rsidR="00A5556C" w:rsidRDefault="00A5556C" w:rsidP="00A5556C">
      <w:pPr>
        <w:pStyle w:val="Heading3"/>
      </w:pPr>
      <w:bookmarkStart w:id="710" w:name="_Toc197512774"/>
      <w:r>
        <w:lastRenderedPageBreak/>
        <w:t>Schematic</w:t>
      </w:r>
      <w:bookmarkEnd w:id="710"/>
    </w:p>
    <w:p w14:paraId="50A1EC05" w14:textId="6419691D" w:rsidR="00A5556C" w:rsidRDefault="00A5556C" w:rsidP="00A5556C">
      <w:pPr>
        <w:jc w:val="center"/>
      </w:pPr>
      <w:del w:id="711" w:author="Andrew Instone-Cowie" w:date="2025-05-07T11:19:00Z" w16du:dateUtc="2025-05-07T10:19:00Z">
        <w:r w:rsidDel="00CD7437">
          <w:rPr>
            <w:noProof/>
          </w:rPr>
          <w:drawing>
            <wp:inline distT="0" distB="0" distL="0" distR="0" wp14:anchorId="148BFA3E" wp14:editId="30DE9D2A">
              <wp:extent cx="8107200" cy="5400000"/>
              <wp:effectExtent l="0" t="0" r="8255" b="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imulatorT2SecondPCRevB_s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del>
      <w:ins w:id="712" w:author="Andrew Instone-Cowie" w:date="2025-05-07T11:58:00Z" w16du:dateUtc="2025-05-07T10:58:00Z">
        <w:r w:rsidR="00147A9A">
          <w:rPr>
            <w:noProof/>
          </w:rPr>
          <w:drawing>
            <wp:inline distT="0" distB="0" distL="0" distR="0" wp14:anchorId="3DE2646A" wp14:editId="47CDA10F">
              <wp:extent cx="7869600" cy="5400000"/>
              <wp:effectExtent l="0" t="0" r="0" b="0"/>
              <wp:docPr id="30193214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2148" name="Picture 1" descr="A computer screen 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6EE86BAF" w14:textId="77777777" w:rsidR="00A5556C" w:rsidRDefault="00A5556C" w:rsidP="00A5556C">
      <w:pPr>
        <w:pStyle w:val="Heading3"/>
        <w:sectPr w:rsidR="00A5556C" w:rsidSect="00733A4D">
          <w:endnotePr>
            <w:numFmt w:val="decimal"/>
          </w:endnotePr>
          <w:pgSz w:w="16838" w:h="11906" w:orient="landscape"/>
          <w:pgMar w:top="1440" w:right="1440" w:bottom="1440" w:left="1440" w:header="709" w:footer="709" w:gutter="0"/>
          <w:cols w:space="708"/>
          <w:docGrid w:linePitch="360"/>
        </w:sectPr>
      </w:pPr>
    </w:p>
    <w:p w14:paraId="6577F9AE" w14:textId="77777777" w:rsidR="00A5556C" w:rsidRDefault="00A5556C" w:rsidP="00A5556C">
      <w:pPr>
        <w:pStyle w:val="Heading3"/>
      </w:pPr>
      <w:bookmarkStart w:id="713" w:name="_Toc197512775"/>
      <w:r>
        <w:lastRenderedPageBreak/>
        <w:t>Parts</w:t>
      </w:r>
      <w:bookmarkEnd w:id="713"/>
    </w:p>
    <w:p w14:paraId="46B271A3" w14:textId="73A97C03" w:rsidR="00A5556C" w:rsidRPr="009B3ABE" w:rsidRDefault="00A5556C" w:rsidP="00A5556C">
      <w:pPr>
        <w:keepNext/>
      </w:pPr>
      <w:r w:rsidRPr="009B3ABE">
        <w:t xml:space="preserve">The following photograph shows the complete set of parts required for the Second PC </w:t>
      </w:r>
      <w:r w:rsidR="009B3ABE">
        <w:t>module PCB</w:t>
      </w:r>
      <w:r w:rsidRPr="009B3ABE">
        <w:t xml:space="preserve">. </w:t>
      </w:r>
    </w:p>
    <w:p w14:paraId="46BE437F" w14:textId="77777777" w:rsidR="00A5556C" w:rsidRPr="00212D29" w:rsidRDefault="00A5556C" w:rsidP="00A5556C">
      <w:pPr>
        <w:keepNext/>
        <w:jc w:val="center"/>
      </w:pPr>
      <w:r>
        <w:rPr>
          <w:noProof/>
        </w:rPr>
        <w:drawing>
          <wp:inline distT="0" distB="0" distL="0" distR="0" wp14:anchorId="37148C34" wp14:editId="2A5386BA">
            <wp:extent cx="3600000" cy="2782800"/>
            <wp:effectExtent l="19050" t="19050" r="19685" b="17780"/>
            <wp:docPr id="102" name="Picture 10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0657.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2782800"/>
                    </a:xfrm>
                    <a:prstGeom prst="rect">
                      <a:avLst/>
                    </a:prstGeom>
                    <a:ln w="12700">
                      <a:solidFill>
                        <a:schemeClr val="tx1"/>
                      </a:solidFill>
                    </a:ln>
                  </pic:spPr>
                </pic:pic>
              </a:graphicData>
            </a:graphic>
          </wp:inline>
        </w:drawing>
      </w:r>
    </w:p>
    <w:p w14:paraId="0C302B58" w14:textId="0BF63E47" w:rsidR="00A5556C" w:rsidRPr="009B5FE2" w:rsidRDefault="00A5556C" w:rsidP="00A5556C">
      <w:pPr>
        <w:pStyle w:val="Caption"/>
        <w:jc w:val="center"/>
      </w:pPr>
      <w:bookmarkStart w:id="714" w:name="_Toc197512810"/>
      <w:r>
        <w:t xml:space="preserve">Figure </w:t>
      </w:r>
      <w:r>
        <w:rPr>
          <w:noProof/>
        </w:rPr>
        <w:fldChar w:fldCharType="begin"/>
      </w:r>
      <w:r>
        <w:rPr>
          <w:noProof/>
        </w:rPr>
        <w:instrText xml:space="preserve"> SEQ Figure \* ARABIC </w:instrText>
      </w:r>
      <w:r>
        <w:rPr>
          <w:noProof/>
        </w:rPr>
        <w:fldChar w:fldCharType="separate"/>
      </w:r>
      <w:r w:rsidR="00145FA6">
        <w:rPr>
          <w:noProof/>
        </w:rPr>
        <w:t>4</w:t>
      </w:r>
      <w:r>
        <w:rPr>
          <w:noProof/>
        </w:rPr>
        <w:fldChar w:fldCharType="end"/>
      </w:r>
      <w:r>
        <w:t xml:space="preserve"> – Second PC </w:t>
      </w:r>
      <w:r w:rsidR="009B3ABE">
        <w:t>Module</w:t>
      </w:r>
      <w:r>
        <w:t xml:space="preserve"> Parts</w:t>
      </w:r>
      <w:bookmarkEnd w:id="714"/>
    </w:p>
    <w:p w14:paraId="2EFB7808" w14:textId="77777777" w:rsidR="00A5556C" w:rsidRDefault="00A5556C" w:rsidP="00A5556C">
      <w:pPr>
        <w:pStyle w:val="Heading3"/>
      </w:pPr>
      <w:bookmarkStart w:id="715" w:name="_Toc197512776"/>
      <w:r>
        <w:t>PCB Layout</w:t>
      </w:r>
      <w:bookmarkEnd w:id="715"/>
    </w:p>
    <w:p w14:paraId="00389311" w14:textId="5DD3CF67" w:rsidR="00A5556C" w:rsidRPr="009B3ABE" w:rsidRDefault="00A5556C" w:rsidP="00A5556C">
      <w:pPr>
        <w:keepNext/>
      </w:pPr>
      <w:r w:rsidRPr="009B3ABE">
        <w:t xml:space="preserve">The following diagram shows the layout of the Second PC </w:t>
      </w:r>
      <w:r w:rsidR="009B3ABE" w:rsidRPr="009B3ABE">
        <w:t xml:space="preserve">module </w:t>
      </w:r>
      <w:r w:rsidRPr="009B3ABE">
        <w:t>PCB. All components are mounted on the top (silkscreen) side of the board.</w:t>
      </w:r>
    </w:p>
    <w:p w14:paraId="156EA395" w14:textId="102C924E" w:rsidR="00A5556C" w:rsidRPr="00212D29" w:rsidRDefault="00A5556C" w:rsidP="00A5556C">
      <w:pPr>
        <w:keepNext/>
        <w:jc w:val="center"/>
      </w:pPr>
      <w:del w:id="716" w:author="Andrew Instone-Cowie" w:date="2025-05-07T11:20:00Z" w16du:dateUtc="2025-05-07T10:20:00Z">
        <w:r w:rsidDel="00CD7437">
          <w:rPr>
            <w:noProof/>
          </w:rPr>
          <w:drawing>
            <wp:inline distT="0" distB="0" distL="0" distR="0" wp14:anchorId="61644D42" wp14:editId="72845821">
              <wp:extent cx="2736923" cy="2764615"/>
              <wp:effectExtent l="19050" t="19050" r="25400" b="17145"/>
              <wp:docPr id="106" name="Picture 10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mulatorT2SecondPCRevB_brd - white.png"/>
                      <pic:cNvPicPr/>
                    </pic:nvPicPr>
                    <pic:blipFill>
                      <a:blip r:embed="rId21">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del>
      <w:ins w:id="717" w:author="Andrew Instone-Cowie" w:date="2025-05-07T11:20:00Z" w16du:dateUtc="2025-05-07T10:20:00Z">
        <w:r w:rsidR="00CD7437">
          <w:rPr>
            <w:noProof/>
          </w:rPr>
          <w:drawing>
            <wp:inline distT="0" distB="0" distL="0" distR="0" wp14:anchorId="18F571C9" wp14:editId="7D2633DC">
              <wp:extent cx="2880000" cy="2469600"/>
              <wp:effectExtent l="0" t="0" r="0" b="6985"/>
              <wp:docPr id="2111467950" name="Picture 2" descr="A red circuit board with whit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67950" name="Picture 2" descr="A red circuit board with white text and black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2469600"/>
                      </a:xfrm>
                      <a:prstGeom prst="rect">
                        <a:avLst/>
                      </a:prstGeom>
                    </pic:spPr>
                  </pic:pic>
                </a:graphicData>
              </a:graphic>
            </wp:inline>
          </w:drawing>
        </w:r>
      </w:ins>
    </w:p>
    <w:p w14:paraId="50864BA5" w14:textId="4A71393D" w:rsidR="00A5556C" w:rsidRPr="009B5FE2" w:rsidRDefault="00A5556C" w:rsidP="00A5556C">
      <w:pPr>
        <w:pStyle w:val="Caption"/>
        <w:jc w:val="center"/>
      </w:pPr>
      <w:bookmarkStart w:id="718" w:name="_Toc197512811"/>
      <w:r>
        <w:t xml:space="preserve">Figure </w:t>
      </w:r>
      <w:r>
        <w:rPr>
          <w:noProof/>
        </w:rPr>
        <w:fldChar w:fldCharType="begin"/>
      </w:r>
      <w:r>
        <w:rPr>
          <w:noProof/>
        </w:rPr>
        <w:instrText xml:space="preserve"> SEQ Figure \* ARABIC </w:instrText>
      </w:r>
      <w:r>
        <w:rPr>
          <w:noProof/>
        </w:rPr>
        <w:fldChar w:fldCharType="separate"/>
      </w:r>
      <w:r w:rsidR="00145FA6">
        <w:rPr>
          <w:noProof/>
        </w:rPr>
        <w:t>5</w:t>
      </w:r>
      <w:r>
        <w:rPr>
          <w:noProof/>
        </w:rPr>
        <w:fldChar w:fldCharType="end"/>
      </w:r>
      <w:r>
        <w:t xml:space="preserve"> – Second PC </w:t>
      </w:r>
      <w:r w:rsidR="009B3ABE">
        <w:t>Module PCB</w:t>
      </w:r>
      <w:r>
        <w:t xml:space="preserve"> Layout</w:t>
      </w:r>
      <w:bookmarkEnd w:id="718"/>
    </w:p>
    <w:p w14:paraId="4B10C9D8" w14:textId="77777777" w:rsidR="00A5556C" w:rsidRDefault="00A5556C" w:rsidP="008C684E">
      <w:pPr>
        <w:pStyle w:val="Heading3"/>
        <w:pageBreakBefore/>
      </w:pPr>
      <w:bookmarkStart w:id="719" w:name="_Toc197512777"/>
      <w:r>
        <w:lastRenderedPageBreak/>
        <w:t>Construction</w:t>
      </w:r>
      <w:bookmarkEnd w:id="719"/>
    </w:p>
    <w:p w14:paraId="5E1C4BC4" w14:textId="43D168CC" w:rsidR="00A5556C" w:rsidRPr="009B3ABE" w:rsidRDefault="00A5556C" w:rsidP="00A5556C">
      <w:r w:rsidRPr="009B3ABE">
        <w:t xml:space="preserve">All the components on the Second PC </w:t>
      </w:r>
      <w:r w:rsidR="009B3ABE" w:rsidRPr="009B3ABE">
        <w:t>module PCB</w:t>
      </w:r>
      <w:r w:rsidRPr="009B3ABE">
        <w:t xml:space="preserve"> are mounted on top, silkscreen, side of the board.</w:t>
      </w:r>
    </w:p>
    <w:p w14:paraId="7E939868" w14:textId="2E91755B" w:rsidR="00A5556C" w:rsidRPr="009B3ABE" w:rsidRDefault="00A5556C" w:rsidP="00A5556C">
      <w:pPr>
        <w:pStyle w:val="ListParagraph"/>
        <w:numPr>
          <w:ilvl w:val="0"/>
          <w:numId w:val="6"/>
        </w:numPr>
      </w:pPr>
      <w:r w:rsidRPr="009B3ABE">
        <w:t xml:space="preserve">If your Second PC </w:t>
      </w:r>
      <w:r w:rsidR="009B3ABE" w:rsidRPr="009B3ABE">
        <w:t>PCB</w:t>
      </w:r>
      <w:r w:rsidRPr="009B3ABE">
        <w:t xml:space="preserve"> came from a panelized PCB, lightly file down any remaining nibs from the edges of the board.</w:t>
      </w:r>
    </w:p>
    <w:p w14:paraId="295D46D7" w14:textId="77777777" w:rsidR="008C684E" w:rsidRPr="009B3ABE" w:rsidRDefault="00A5556C" w:rsidP="00A5556C">
      <w:pPr>
        <w:pStyle w:val="ListParagraph"/>
        <w:numPr>
          <w:ilvl w:val="0"/>
          <w:numId w:val="6"/>
        </w:numPr>
      </w:pPr>
      <w:r w:rsidRPr="009B3ABE">
        <w:t>Pay close attention to the correct orientation of the polarised diode D1.</w:t>
      </w:r>
    </w:p>
    <w:p w14:paraId="7F4AD7CC" w14:textId="7A736C29" w:rsidR="00A5556C" w:rsidRPr="009B3ABE" w:rsidRDefault="00A5556C" w:rsidP="00A5556C">
      <w:pPr>
        <w:pStyle w:val="ListParagraph"/>
        <w:numPr>
          <w:ilvl w:val="0"/>
          <w:numId w:val="6"/>
        </w:numPr>
      </w:pPr>
      <w:r w:rsidRPr="009B3ABE">
        <w:t>D2, D3 &amp; D4 are not polarised.</w:t>
      </w:r>
    </w:p>
    <w:p w14:paraId="75459D6D" w14:textId="77777777" w:rsidR="00A5556C" w:rsidRPr="009B3ABE" w:rsidRDefault="00A5556C" w:rsidP="00A5556C">
      <w:pPr>
        <w:pStyle w:val="ListParagraph"/>
        <w:numPr>
          <w:ilvl w:val="0"/>
          <w:numId w:val="6"/>
        </w:numPr>
      </w:pPr>
      <w:r w:rsidRPr="009B3ABE">
        <w:t>There is no need to fit pins to the test point holes TP1 – TP2.</w:t>
      </w:r>
    </w:p>
    <w:p w14:paraId="0AB5433B" w14:textId="415DB76A" w:rsidR="00A5556C" w:rsidRPr="009B3ABE" w:rsidRDefault="00A5556C" w:rsidP="00A5556C">
      <w:pPr>
        <w:keepNext/>
      </w:pPr>
      <w:r w:rsidRPr="009B3ABE">
        <w:t xml:space="preserve">A completed Second PC </w:t>
      </w:r>
      <w:r w:rsidR="009B3ABE" w:rsidRPr="009B3ABE">
        <w:t>module</w:t>
      </w:r>
      <w:r w:rsidRPr="009B3ABE">
        <w:t xml:space="preserve"> is shown in the following photograph.</w:t>
      </w:r>
    </w:p>
    <w:p w14:paraId="66E0DFCF" w14:textId="77777777" w:rsidR="00A5556C" w:rsidRPr="00212D29" w:rsidRDefault="00A5556C" w:rsidP="00A5556C">
      <w:pPr>
        <w:keepNext/>
        <w:jc w:val="center"/>
      </w:pPr>
      <w:r>
        <w:rPr>
          <w:noProof/>
        </w:rPr>
        <w:drawing>
          <wp:inline distT="0" distB="0" distL="0" distR="0" wp14:anchorId="4C5AE779" wp14:editId="09CA4C52">
            <wp:extent cx="3600000" cy="2757600"/>
            <wp:effectExtent l="19050" t="19050" r="19685" b="24130"/>
            <wp:docPr id="103" name="Picture 1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066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757600"/>
                    </a:xfrm>
                    <a:prstGeom prst="rect">
                      <a:avLst/>
                    </a:prstGeom>
                    <a:ln w="12700">
                      <a:solidFill>
                        <a:schemeClr val="tx1"/>
                      </a:solidFill>
                    </a:ln>
                  </pic:spPr>
                </pic:pic>
              </a:graphicData>
            </a:graphic>
          </wp:inline>
        </w:drawing>
      </w:r>
    </w:p>
    <w:p w14:paraId="5BF6FCF0" w14:textId="69152934" w:rsidR="00A5556C" w:rsidRDefault="00A5556C" w:rsidP="00A5556C">
      <w:pPr>
        <w:pStyle w:val="Caption"/>
        <w:jc w:val="center"/>
      </w:pPr>
      <w:bookmarkStart w:id="720" w:name="_Toc197512812"/>
      <w:r>
        <w:t xml:space="preserve">Figure </w:t>
      </w:r>
      <w:r>
        <w:rPr>
          <w:noProof/>
        </w:rPr>
        <w:fldChar w:fldCharType="begin"/>
      </w:r>
      <w:r>
        <w:rPr>
          <w:noProof/>
        </w:rPr>
        <w:instrText xml:space="preserve"> SEQ Figure \* ARABIC </w:instrText>
      </w:r>
      <w:r>
        <w:rPr>
          <w:noProof/>
        </w:rPr>
        <w:fldChar w:fldCharType="separate"/>
      </w:r>
      <w:r w:rsidR="00145FA6">
        <w:rPr>
          <w:noProof/>
        </w:rPr>
        <w:t>6</w:t>
      </w:r>
      <w:r>
        <w:rPr>
          <w:noProof/>
        </w:rPr>
        <w:fldChar w:fldCharType="end"/>
      </w:r>
      <w:r>
        <w:t xml:space="preserve"> – Completed Second PC </w:t>
      </w:r>
      <w:r w:rsidR="009B3ABE">
        <w:t>Module</w:t>
      </w:r>
      <w:bookmarkEnd w:id="720"/>
    </w:p>
    <w:p w14:paraId="2D525CE1" w14:textId="77777777" w:rsidR="00A5556C" w:rsidRDefault="00A5556C" w:rsidP="00A5556C">
      <w:pPr>
        <w:pStyle w:val="Heading3"/>
      </w:pPr>
      <w:bookmarkStart w:id="721" w:name="_Toc197512778"/>
      <w:r>
        <w:t>Enclosure</w:t>
      </w:r>
      <w:bookmarkEnd w:id="721"/>
    </w:p>
    <w:p w14:paraId="4BC1E779" w14:textId="2BC1A215" w:rsidR="00A5556C" w:rsidRPr="009B3ABE" w:rsidRDefault="00A5556C" w:rsidP="00A5556C">
      <w:pPr>
        <w:keepNext/>
      </w:pPr>
      <w:r w:rsidRPr="009B3ABE">
        <w:t xml:space="preserve">The Second PC </w:t>
      </w:r>
      <w:r w:rsidR="009B3ABE" w:rsidRPr="009B3ABE">
        <w:t>module</w:t>
      </w:r>
      <w:r w:rsidRPr="009B3ABE">
        <w:t xml:space="preserve"> may be housed in a 0.75 litre Really Useful Box, </w:t>
      </w:r>
      <w:r w:rsidR="009B3ABE" w:rsidRPr="009B3ABE">
        <w:t xml:space="preserve">with space for a USB-Serial adapter if required, and </w:t>
      </w:r>
      <w:r w:rsidRPr="009B3ABE">
        <w:t xml:space="preserve">with the same drilling as for the </w:t>
      </w:r>
      <w:r w:rsidR="008C684E" w:rsidRPr="009B3ABE">
        <w:t xml:space="preserve">core </w:t>
      </w:r>
      <w:r w:rsidRPr="009B3ABE">
        <w:t xml:space="preserve">Power </w:t>
      </w:r>
      <w:r w:rsidR="008C684E" w:rsidRPr="009B3ABE">
        <w:t>module</w:t>
      </w:r>
      <w:r w:rsidRPr="009B3ABE">
        <w:t>.</w:t>
      </w:r>
      <w:r w:rsidR="009B3ABE">
        <w:t xml:space="preserve"> The PCB may be mounted on standoffs, as described in the </w:t>
      </w:r>
      <w:r w:rsidR="009B3ABE" w:rsidRPr="009B3ABE">
        <w:rPr>
          <w:b/>
          <w:bCs/>
          <w:i/>
          <w:iCs/>
        </w:rPr>
        <w:t>Build &amp; Installation Guide</w:t>
      </w:r>
      <w:r w:rsidR="009B3ABE">
        <w:t>.</w:t>
      </w:r>
    </w:p>
    <w:p w14:paraId="41B6BB02" w14:textId="267FCE69" w:rsidR="001E1F78" w:rsidRDefault="00830BF2" w:rsidP="00A7651F">
      <w:pPr>
        <w:pStyle w:val="Heading2"/>
        <w:pageBreakBefore/>
      </w:pPr>
      <w:bookmarkStart w:id="722" w:name="_Toc197512779"/>
      <w:r>
        <w:lastRenderedPageBreak/>
        <w:t xml:space="preserve">Basic Serial Splitter </w:t>
      </w:r>
      <w:r w:rsidR="009B3ABE">
        <w:t xml:space="preserve">Module – </w:t>
      </w:r>
      <w:r w:rsidR="009573EF">
        <w:t xml:space="preserve">Master </w:t>
      </w:r>
      <w:r w:rsidR="001E1F78">
        <w:t>Board</w:t>
      </w:r>
      <w:bookmarkEnd w:id="722"/>
      <w:r>
        <w:t xml:space="preserve"> </w:t>
      </w:r>
    </w:p>
    <w:p w14:paraId="654C4D6B" w14:textId="77777777" w:rsidR="00FB1524" w:rsidRDefault="00FB1524" w:rsidP="00783608">
      <w:pPr>
        <w:pStyle w:val="Heading3"/>
      </w:pPr>
      <w:bookmarkStart w:id="723" w:name="_Toc197512780"/>
      <w:r>
        <w:t>Parts List</w:t>
      </w:r>
      <w:bookmarkEnd w:id="723"/>
    </w:p>
    <w:p w14:paraId="3B42F3D6" w14:textId="05DABF7E" w:rsidR="00FB1524" w:rsidRPr="00393B25" w:rsidRDefault="00FB1524" w:rsidP="00FB1524">
      <w:pPr>
        <w:pStyle w:val="Caption"/>
        <w:keepNext/>
      </w:pPr>
      <w:bookmarkStart w:id="724" w:name="_Toc197512834"/>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145FA6">
        <w:rPr>
          <w:noProof/>
        </w:rPr>
        <w:t>3</w:t>
      </w:r>
      <w:r w:rsidR="00D15F53">
        <w:rPr>
          <w:noProof/>
        </w:rPr>
        <w:fldChar w:fldCharType="end"/>
      </w:r>
      <w:r>
        <w:t xml:space="preserve"> – </w:t>
      </w:r>
      <w:r w:rsidR="00830BF2">
        <w:t xml:space="preserve">Basic Serial Splitter </w:t>
      </w:r>
      <w:r w:rsidR="009B3ABE">
        <w:t xml:space="preserve">Module </w:t>
      </w:r>
      <w:r w:rsidR="009573EF">
        <w:t xml:space="preserve">Master </w:t>
      </w:r>
      <w:r w:rsidR="00152C2B">
        <w:t>Board</w:t>
      </w:r>
      <w:r>
        <w:t xml:space="preserve"> Parts List</w:t>
      </w:r>
      <w:bookmarkEnd w:id="72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9B3ABE" w:rsidRDefault="00FB1524" w:rsidP="001631DF">
            <w:pPr>
              <w:contextualSpacing/>
            </w:pPr>
            <w:r w:rsidRPr="009B3ABE">
              <w:t>PCB</w:t>
            </w:r>
          </w:p>
        </w:tc>
        <w:tc>
          <w:tcPr>
            <w:tcW w:w="4252" w:type="dxa"/>
          </w:tcPr>
          <w:p w14:paraId="4588EEA0" w14:textId="162F9B10" w:rsidR="00FB1524" w:rsidRPr="009B3ABE" w:rsidRDefault="00783608" w:rsidP="001631DF">
            <w:pPr>
              <w:contextualSpacing/>
            </w:pPr>
            <w:r w:rsidRPr="009B3ABE">
              <w:t xml:space="preserve">Type 2 </w:t>
            </w:r>
            <w:r w:rsidR="00830BF2" w:rsidRPr="009B3ABE">
              <w:t xml:space="preserve">Basic Serial Splitter </w:t>
            </w:r>
            <w:r w:rsidR="00733A4D" w:rsidRPr="009B3ABE">
              <w:t>PCB</w:t>
            </w:r>
          </w:p>
        </w:tc>
        <w:tc>
          <w:tcPr>
            <w:tcW w:w="2897" w:type="dxa"/>
          </w:tcPr>
          <w:p w14:paraId="31374877" w14:textId="77777777" w:rsidR="00FB1524" w:rsidRPr="009B3ABE" w:rsidRDefault="00FB1524" w:rsidP="001631DF">
            <w:pPr>
              <w:contextualSpacing/>
            </w:pPr>
          </w:p>
        </w:tc>
      </w:tr>
      <w:tr w:rsidR="00830BF2" w:rsidRPr="007A4ECF" w14:paraId="1749F390" w14:textId="77777777" w:rsidTr="001631DF">
        <w:tc>
          <w:tcPr>
            <w:tcW w:w="1985" w:type="dxa"/>
          </w:tcPr>
          <w:p w14:paraId="1C19F289" w14:textId="6AF1AA31" w:rsidR="00830BF2" w:rsidRPr="009B3ABE" w:rsidRDefault="00830BF2" w:rsidP="00830BF2">
            <w:pPr>
              <w:contextualSpacing/>
            </w:pPr>
            <w:r w:rsidRPr="009B3ABE">
              <w:t>R1</w:t>
            </w:r>
          </w:p>
        </w:tc>
        <w:tc>
          <w:tcPr>
            <w:tcW w:w="4252" w:type="dxa"/>
          </w:tcPr>
          <w:p w14:paraId="2A7A29E4" w14:textId="368C5735" w:rsidR="00830BF2" w:rsidRPr="009B3ABE" w:rsidRDefault="00830BF2" w:rsidP="00830BF2">
            <w:pPr>
              <w:contextualSpacing/>
            </w:pPr>
            <w:r w:rsidRPr="009B3ABE">
              <w:t>1k</w:t>
            </w:r>
            <w:r w:rsidRPr="009B3ABE">
              <w:rPr>
                <w:rFonts w:cs="Calibri"/>
              </w:rPr>
              <w:t>Ω 0.25W Metal Film</w:t>
            </w:r>
          </w:p>
        </w:tc>
        <w:tc>
          <w:tcPr>
            <w:tcW w:w="2897" w:type="dxa"/>
          </w:tcPr>
          <w:p w14:paraId="2BA5EB8B" w14:textId="40FA5B3B" w:rsidR="00830BF2" w:rsidRPr="00D705AF" w:rsidRDefault="00830BF2" w:rsidP="00830BF2">
            <w:pPr>
              <w:contextualSpacing/>
            </w:pPr>
            <w:r w:rsidRPr="00D705AF">
              <w:t>Farnell 9341102</w:t>
            </w:r>
          </w:p>
        </w:tc>
      </w:tr>
      <w:tr w:rsidR="00830BF2" w:rsidRPr="007A4ECF" w14:paraId="6CC564F9" w14:textId="77777777" w:rsidTr="001631DF">
        <w:tc>
          <w:tcPr>
            <w:tcW w:w="1985" w:type="dxa"/>
          </w:tcPr>
          <w:p w14:paraId="0B119A68" w14:textId="5AAD8625" w:rsidR="00830BF2" w:rsidRPr="009B3ABE" w:rsidRDefault="00830BF2" w:rsidP="00830BF2">
            <w:pPr>
              <w:contextualSpacing/>
            </w:pPr>
            <w:r w:rsidRPr="009B3ABE">
              <w:t>C1, C2</w:t>
            </w:r>
          </w:p>
        </w:tc>
        <w:tc>
          <w:tcPr>
            <w:tcW w:w="4252" w:type="dxa"/>
          </w:tcPr>
          <w:p w14:paraId="3D5D3902" w14:textId="4E0029C3" w:rsidR="00830BF2" w:rsidRPr="009B3ABE" w:rsidRDefault="00830BF2" w:rsidP="00830BF2">
            <w:pPr>
              <w:contextualSpacing/>
            </w:pPr>
            <w:r w:rsidRPr="009B3ABE">
              <w:t>100</w:t>
            </w:r>
            <w:r w:rsidRPr="009B3ABE">
              <w:rPr>
                <w:rFonts w:cs="Calibri"/>
              </w:rPr>
              <w:t>µF</w:t>
            </w:r>
            <w:r w:rsidRPr="009B3ABE">
              <w:t xml:space="preserve"> 25V Electrolytic (6.3mm Radial)</w:t>
            </w:r>
          </w:p>
        </w:tc>
        <w:tc>
          <w:tcPr>
            <w:tcW w:w="2897" w:type="dxa"/>
          </w:tcPr>
          <w:p w14:paraId="3C60E887" w14:textId="7C2D7AB6" w:rsidR="00830BF2" w:rsidRPr="00D705AF" w:rsidRDefault="00830BF2" w:rsidP="00830BF2">
            <w:pPr>
              <w:contextualSpacing/>
            </w:pPr>
            <w:r w:rsidRPr="00D705AF">
              <w:t>Farnell 9451188</w:t>
            </w:r>
          </w:p>
        </w:tc>
      </w:tr>
      <w:tr w:rsidR="00830BF2" w:rsidRPr="007A4ECF" w14:paraId="3B7EA0B6" w14:textId="77777777" w:rsidTr="001631DF">
        <w:tc>
          <w:tcPr>
            <w:tcW w:w="1985" w:type="dxa"/>
          </w:tcPr>
          <w:p w14:paraId="6BBF8DCE" w14:textId="3B5EC8A4" w:rsidR="00830BF2" w:rsidRPr="009B3ABE" w:rsidRDefault="00830BF2" w:rsidP="00830BF2">
            <w:pPr>
              <w:contextualSpacing/>
            </w:pPr>
            <w:r w:rsidRPr="009B3ABE">
              <w:t>C3, C5, C6</w:t>
            </w:r>
          </w:p>
        </w:tc>
        <w:tc>
          <w:tcPr>
            <w:tcW w:w="4252" w:type="dxa"/>
          </w:tcPr>
          <w:p w14:paraId="2EB000A9" w14:textId="747158A9" w:rsidR="00830BF2" w:rsidRPr="009B3ABE" w:rsidRDefault="00830BF2" w:rsidP="00830BF2">
            <w:pPr>
              <w:contextualSpacing/>
            </w:pPr>
            <w:r w:rsidRPr="009B3ABE">
              <w:t>330nF (0.33</w:t>
            </w:r>
            <w:r w:rsidRPr="009B3ABE">
              <w:rPr>
                <w:rFonts w:cs="Calibri"/>
              </w:rPr>
              <w:t>µF</w:t>
            </w:r>
            <w:r w:rsidRPr="009B3ABE">
              <w:t>) 50V MLCC</w:t>
            </w:r>
            <w:r w:rsidR="000133B9" w:rsidRPr="009B3ABE">
              <w:rPr>
                <w:rStyle w:val="FootnoteReference"/>
              </w:rPr>
              <w:footnoteReference w:id="3"/>
            </w:r>
            <w:r w:rsidR="000133B9" w:rsidRPr="009B3ABE">
              <w:t xml:space="preserve"> </w:t>
            </w:r>
            <w:r w:rsidRPr="009B3ABE">
              <w:t>(2.54mm Radial)</w:t>
            </w:r>
          </w:p>
        </w:tc>
        <w:tc>
          <w:tcPr>
            <w:tcW w:w="2897" w:type="dxa"/>
          </w:tcPr>
          <w:p w14:paraId="311631BB" w14:textId="4AF5E5E4" w:rsidR="00830BF2" w:rsidRPr="00D705AF" w:rsidRDefault="00830BF2" w:rsidP="00830BF2">
            <w:pPr>
              <w:contextualSpacing/>
            </w:pPr>
            <w:r w:rsidRPr="00D705AF">
              <w:t xml:space="preserve">Farnell </w:t>
            </w:r>
            <w:r w:rsidR="000133B9" w:rsidRPr="00D705AF">
              <w:t>2819679</w:t>
            </w:r>
          </w:p>
        </w:tc>
      </w:tr>
      <w:tr w:rsidR="00830BF2" w:rsidRPr="007A4ECF" w14:paraId="0ADB9404" w14:textId="77777777" w:rsidTr="001631DF">
        <w:tc>
          <w:tcPr>
            <w:tcW w:w="1985" w:type="dxa"/>
          </w:tcPr>
          <w:p w14:paraId="03E82E6D" w14:textId="5A67317D" w:rsidR="00830BF2" w:rsidRPr="009B3ABE" w:rsidRDefault="00830BF2" w:rsidP="00830BF2">
            <w:pPr>
              <w:contextualSpacing/>
            </w:pPr>
            <w:r w:rsidRPr="009B3ABE">
              <w:t>C4</w:t>
            </w:r>
          </w:p>
        </w:tc>
        <w:tc>
          <w:tcPr>
            <w:tcW w:w="4252" w:type="dxa"/>
          </w:tcPr>
          <w:p w14:paraId="7D49C9EF" w14:textId="1F34CFA7" w:rsidR="00830BF2" w:rsidRPr="009B3ABE" w:rsidRDefault="00830BF2" w:rsidP="00830BF2">
            <w:pPr>
              <w:contextualSpacing/>
            </w:pPr>
            <w:r w:rsidRPr="009B3ABE">
              <w:t>47nF (0.047</w:t>
            </w:r>
            <w:r w:rsidRPr="009B3ABE">
              <w:rPr>
                <w:rFonts w:cs="Calibri"/>
              </w:rPr>
              <w:t>µF</w:t>
            </w:r>
            <w:r w:rsidRPr="009B3ABE">
              <w:t>) 50V MLCC (2.54mm Radial)</w:t>
            </w:r>
          </w:p>
        </w:tc>
        <w:tc>
          <w:tcPr>
            <w:tcW w:w="2897" w:type="dxa"/>
          </w:tcPr>
          <w:p w14:paraId="12D4DAD3" w14:textId="53B1ED61" w:rsidR="00830BF2" w:rsidRPr="00D705AF" w:rsidRDefault="00830BF2" w:rsidP="00830BF2">
            <w:pPr>
              <w:contextualSpacing/>
            </w:pPr>
            <w:r w:rsidRPr="00D705AF">
              <w:t xml:space="preserve">Farnell </w:t>
            </w:r>
            <w:r w:rsidR="000133B9" w:rsidRPr="00D705AF">
              <w:t>2819680</w:t>
            </w:r>
          </w:p>
        </w:tc>
      </w:tr>
      <w:tr w:rsidR="00830BF2" w:rsidRPr="007A4ECF" w14:paraId="7986CEDD" w14:textId="77777777" w:rsidTr="001631DF">
        <w:tc>
          <w:tcPr>
            <w:tcW w:w="1985" w:type="dxa"/>
          </w:tcPr>
          <w:p w14:paraId="7AC913D4" w14:textId="77777777" w:rsidR="00DE1230" w:rsidRPr="009B3ABE" w:rsidRDefault="00830BF2" w:rsidP="00830BF2">
            <w:pPr>
              <w:contextualSpacing/>
            </w:pPr>
            <w:r w:rsidRPr="009B3ABE">
              <w:t>C7, C8, C9,</w:t>
            </w:r>
          </w:p>
          <w:p w14:paraId="24CA1C3F" w14:textId="73C8D610" w:rsidR="00830BF2" w:rsidRPr="009B3ABE" w:rsidRDefault="00830BF2" w:rsidP="00830BF2">
            <w:pPr>
              <w:contextualSpacing/>
            </w:pPr>
            <w:r w:rsidRPr="009B3ABE">
              <w:t>C10, C11, C12</w:t>
            </w:r>
          </w:p>
        </w:tc>
        <w:tc>
          <w:tcPr>
            <w:tcW w:w="4252" w:type="dxa"/>
          </w:tcPr>
          <w:p w14:paraId="78AA589A" w14:textId="013241B5" w:rsidR="00830BF2" w:rsidRPr="009B3ABE" w:rsidRDefault="00830BF2" w:rsidP="00830BF2">
            <w:pPr>
              <w:contextualSpacing/>
            </w:pPr>
            <w:r w:rsidRPr="009B3ABE">
              <w:t>100nF (0.1</w:t>
            </w:r>
            <w:r w:rsidRPr="009B3ABE">
              <w:rPr>
                <w:rFonts w:cs="Calibri"/>
              </w:rPr>
              <w:t>µF</w:t>
            </w:r>
            <w:r w:rsidRPr="009B3ABE">
              <w:t>) 50V MLCC (2.54mm Radial)</w:t>
            </w:r>
          </w:p>
        </w:tc>
        <w:tc>
          <w:tcPr>
            <w:tcW w:w="2897" w:type="dxa"/>
          </w:tcPr>
          <w:p w14:paraId="3A16033B" w14:textId="46F489AB" w:rsidR="00830BF2" w:rsidRPr="00D705AF" w:rsidRDefault="00830BF2" w:rsidP="00830BF2">
            <w:pPr>
              <w:contextualSpacing/>
            </w:pPr>
            <w:r w:rsidRPr="00D705AF">
              <w:t>Farnell 1457655</w:t>
            </w:r>
          </w:p>
        </w:tc>
      </w:tr>
      <w:tr w:rsidR="006E0865" w:rsidRPr="007A4ECF" w14:paraId="7188D63F" w14:textId="77777777" w:rsidTr="001631DF">
        <w:tc>
          <w:tcPr>
            <w:tcW w:w="1985" w:type="dxa"/>
          </w:tcPr>
          <w:p w14:paraId="43BAEBB9" w14:textId="74276A6D" w:rsidR="006E0865" w:rsidRPr="009B3ABE" w:rsidRDefault="006E0865" w:rsidP="006E0865">
            <w:pPr>
              <w:contextualSpacing/>
            </w:pPr>
            <w:r w:rsidRPr="009B3ABE">
              <w:t>D1</w:t>
            </w:r>
          </w:p>
        </w:tc>
        <w:tc>
          <w:tcPr>
            <w:tcW w:w="4252" w:type="dxa"/>
          </w:tcPr>
          <w:p w14:paraId="74F1E05C" w14:textId="6578E6EF" w:rsidR="006E0865" w:rsidRPr="009B3ABE" w:rsidRDefault="006E0865" w:rsidP="006E0865">
            <w:pPr>
              <w:contextualSpacing/>
            </w:pPr>
            <w:r w:rsidRPr="009B3ABE">
              <w:t>SA12A</w:t>
            </w:r>
          </w:p>
        </w:tc>
        <w:tc>
          <w:tcPr>
            <w:tcW w:w="2897" w:type="dxa"/>
          </w:tcPr>
          <w:p w14:paraId="7E39268C" w14:textId="28F6BF01" w:rsidR="006E0865" w:rsidRPr="00D705AF" w:rsidRDefault="006E0865" w:rsidP="006E0865">
            <w:pPr>
              <w:contextualSpacing/>
            </w:pPr>
            <w:r w:rsidRPr="00D705AF">
              <w:t>Farnell 2679618</w:t>
            </w:r>
          </w:p>
        </w:tc>
      </w:tr>
      <w:tr w:rsidR="006E0865" w:rsidRPr="007A4ECF" w14:paraId="040CAFCD" w14:textId="77777777" w:rsidTr="001631DF">
        <w:tc>
          <w:tcPr>
            <w:tcW w:w="1985" w:type="dxa"/>
          </w:tcPr>
          <w:p w14:paraId="299025CD" w14:textId="62ABC2F6" w:rsidR="006E0865" w:rsidRPr="009B3ABE" w:rsidRDefault="006E0865" w:rsidP="006E0865">
            <w:pPr>
              <w:contextualSpacing/>
            </w:pPr>
            <w:r w:rsidRPr="009B3ABE">
              <w:t>D2, D3, D4</w:t>
            </w:r>
          </w:p>
        </w:tc>
        <w:tc>
          <w:tcPr>
            <w:tcW w:w="4252" w:type="dxa"/>
          </w:tcPr>
          <w:p w14:paraId="1A06E724" w14:textId="28D7B7FE" w:rsidR="006E0865" w:rsidRPr="009B3ABE" w:rsidRDefault="006E0865" w:rsidP="006E0865">
            <w:pPr>
              <w:contextualSpacing/>
            </w:pPr>
            <w:r w:rsidRPr="009B3ABE">
              <w:t>SA15CA</w:t>
            </w:r>
          </w:p>
        </w:tc>
        <w:tc>
          <w:tcPr>
            <w:tcW w:w="2897" w:type="dxa"/>
          </w:tcPr>
          <w:p w14:paraId="15DE165D" w14:textId="3170005E" w:rsidR="006E0865" w:rsidRPr="00D705AF" w:rsidRDefault="006E0865" w:rsidP="006E0865">
            <w:pPr>
              <w:contextualSpacing/>
            </w:pPr>
            <w:r w:rsidRPr="00D705AF">
              <w:t>Farnell 2762809</w:t>
            </w:r>
          </w:p>
        </w:tc>
      </w:tr>
      <w:tr w:rsidR="006E0865" w:rsidRPr="007A4ECF" w14:paraId="1B4C00DB" w14:textId="77777777" w:rsidTr="001631DF">
        <w:tc>
          <w:tcPr>
            <w:tcW w:w="1985" w:type="dxa"/>
          </w:tcPr>
          <w:p w14:paraId="75C0FFEB" w14:textId="199DAA5F" w:rsidR="006E0865" w:rsidRPr="009B3ABE" w:rsidRDefault="006E0865" w:rsidP="006E0865">
            <w:pPr>
              <w:contextualSpacing/>
            </w:pPr>
            <w:r w:rsidRPr="009B3ABE">
              <w:t>D5</w:t>
            </w:r>
          </w:p>
        </w:tc>
        <w:tc>
          <w:tcPr>
            <w:tcW w:w="4252" w:type="dxa"/>
          </w:tcPr>
          <w:p w14:paraId="0826E046" w14:textId="5AEEF80A" w:rsidR="006E0865" w:rsidRPr="009B3ABE" w:rsidRDefault="006E0865" w:rsidP="006E0865">
            <w:pPr>
              <w:contextualSpacing/>
            </w:pPr>
            <w:r w:rsidRPr="009B3ABE">
              <w:t>1N4001</w:t>
            </w:r>
          </w:p>
        </w:tc>
        <w:tc>
          <w:tcPr>
            <w:tcW w:w="2897" w:type="dxa"/>
          </w:tcPr>
          <w:p w14:paraId="56768152" w14:textId="1CAE77EB" w:rsidR="006E0865" w:rsidRPr="00D705AF" w:rsidRDefault="006E0865" w:rsidP="006E0865">
            <w:pPr>
              <w:contextualSpacing/>
            </w:pPr>
            <w:r w:rsidRPr="00D705AF">
              <w:t>Farnell 1458986</w:t>
            </w:r>
          </w:p>
        </w:tc>
      </w:tr>
      <w:tr w:rsidR="006E0865" w:rsidRPr="007A4ECF" w14:paraId="0E241F40" w14:textId="77777777" w:rsidTr="001631DF">
        <w:tc>
          <w:tcPr>
            <w:tcW w:w="1985" w:type="dxa"/>
          </w:tcPr>
          <w:p w14:paraId="4DC991C6" w14:textId="4E9C533E" w:rsidR="006E0865" w:rsidRPr="009B3ABE" w:rsidRDefault="006E0865" w:rsidP="006E0865">
            <w:pPr>
              <w:contextualSpacing/>
            </w:pPr>
            <w:r w:rsidRPr="009B3ABE">
              <w:t>D6</w:t>
            </w:r>
          </w:p>
        </w:tc>
        <w:tc>
          <w:tcPr>
            <w:tcW w:w="4252" w:type="dxa"/>
          </w:tcPr>
          <w:p w14:paraId="48EA25F5" w14:textId="004C0277" w:rsidR="006E0865" w:rsidRPr="009B3ABE" w:rsidRDefault="006E0865" w:rsidP="006E0865">
            <w:pPr>
              <w:contextualSpacing/>
            </w:pPr>
            <w:r w:rsidRPr="009B3ABE">
              <w:t>SA5.0A</w:t>
            </w:r>
          </w:p>
        </w:tc>
        <w:tc>
          <w:tcPr>
            <w:tcW w:w="2897" w:type="dxa"/>
          </w:tcPr>
          <w:p w14:paraId="59BEF75A" w14:textId="7F07391D" w:rsidR="006E0865" w:rsidRPr="00D705AF" w:rsidRDefault="006E0865" w:rsidP="006E0865">
            <w:pPr>
              <w:contextualSpacing/>
            </w:pPr>
            <w:r w:rsidRPr="00D705AF">
              <w:t>Farnell 1886342</w:t>
            </w:r>
          </w:p>
        </w:tc>
      </w:tr>
      <w:tr w:rsidR="006E0865" w:rsidRPr="007A4ECF" w14:paraId="396EB313" w14:textId="77777777" w:rsidTr="001631DF">
        <w:tc>
          <w:tcPr>
            <w:tcW w:w="1985" w:type="dxa"/>
          </w:tcPr>
          <w:p w14:paraId="1ACF8EC7" w14:textId="7870F103" w:rsidR="006E0865" w:rsidRPr="009B3ABE" w:rsidRDefault="006E0865" w:rsidP="006E0865">
            <w:pPr>
              <w:contextualSpacing/>
            </w:pPr>
            <w:r w:rsidRPr="009B3ABE">
              <w:t>IC1</w:t>
            </w:r>
          </w:p>
        </w:tc>
        <w:tc>
          <w:tcPr>
            <w:tcW w:w="4252" w:type="dxa"/>
          </w:tcPr>
          <w:p w14:paraId="27A5286F" w14:textId="35A5D27A" w:rsidR="006E0865" w:rsidRPr="009B3ABE" w:rsidRDefault="00C56D36" w:rsidP="006E0865">
            <w:pPr>
              <w:contextualSpacing/>
            </w:pPr>
            <w:r>
              <w:t>MC7805CTG</w:t>
            </w:r>
            <w:r w:rsidR="006E0865" w:rsidRPr="009B3ABE">
              <w:t xml:space="preserve"> (replacement for LM7805)</w:t>
            </w:r>
          </w:p>
        </w:tc>
        <w:tc>
          <w:tcPr>
            <w:tcW w:w="2897" w:type="dxa"/>
          </w:tcPr>
          <w:p w14:paraId="060CF063" w14:textId="3588632B" w:rsidR="006E0865" w:rsidRPr="00D705AF" w:rsidRDefault="006E0865" w:rsidP="006E0865">
            <w:pPr>
              <w:contextualSpacing/>
            </w:pPr>
            <w:r w:rsidRPr="00D705AF">
              <w:t>Farnell 9</w:t>
            </w:r>
            <w:r w:rsidR="00C56D36" w:rsidRPr="00D705AF">
              <w:t>666095</w:t>
            </w:r>
          </w:p>
        </w:tc>
      </w:tr>
      <w:tr w:rsidR="006E0865" w:rsidRPr="007A4ECF" w14:paraId="5B8EA896" w14:textId="77777777" w:rsidTr="001631DF">
        <w:tc>
          <w:tcPr>
            <w:tcW w:w="1985" w:type="dxa"/>
          </w:tcPr>
          <w:p w14:paraId="66D8A0B7" w14:textId="382C5F46" w:rsidR="006E0865" w:rsidRPr="009B3ABE" w:rsidRDefault="006E0865" w:rsidP="006E0865">
            <w:pPr>
              <w:contextualSpacing/>
            </w:pPr>
            <w:r w:rsidRPr="009B3ABE">
              <w:t>IC2</w:t>
            </w:r>
          </w:p>
        </w:tc>
        <w:tc>
          <w:tcPr>
            <w:tcW w:w="4252" w:type="dxa"/>
          </w:tcPr>
          <w:p w14:paraId="1F9A6AE4" w14:textId="47C55A19" w:rsidR="006E0865" w:rsidRPr="009B3ABE" w:rsidRDefault="006E0865" w:rsidP="006E0865">
            <w:pPr>
              <w:contextualSpacing/>
            </w:pPr>
            <w:r w:rsidRPr="009B3ABE">
              <w:t>MAX3323</w:t>
            </w:r>
            <w:r w:rsidR="000133B9" w:rsidRPr="009B3ABE">
              <w:t>EEPE+</w:t>
            </w:r>
          </w:p>
        </w:tc>
        <w:tc>
          <w:tcPr>
            <w:tcW w:w="2897" w:type="dxa"/>
          </w:tcPr>
          <w:p w14:paraId="02038193" w14:textId="4161940A" w:rsidR="006E0865" w:rsidRPr="00D705AF" w:rsidRDefault="006E0865" w:rsidP="006E0865">
            <w:pPr>
              <w:contextualSpacing/>
            </w:pPr>
            <w:r w:rsidRPr="00D705AF">
              <w:t xml:space="preserve">Farnell </w:t>
            </w:r>
            <w:r w:rsidR="000133B9" w:rsidRPr="00D705AF">
              <w:t>2511866</w:t>
            </w:r>
          </w:p>
        </w:tc>
      </w:tr>
      <w:tr w:rsidR="006E0865" w:rsidRPr="007A4ECF" w14:paraId="5CC1988B" w14:textId="77777777" w:rsidTr="001631DF">
        <w:tc>
          <w:tcPr>
            <w:tcW w:w="1985" w:type="dxa"/>
          </w:tcPr>
          <w:p w14:paraId="30A1B4FF" w14:textId="0BFC3D7E" w:rsidR="006E0865" w:rsidRPr="009B3ABE" w:rsidRDefault="006E0865" w:rsidP="006E0865">
            <w:pPr>
              <w:contextualSpacing/>
            </w:pPr>
            <w:r w:rsidRPr="009B3ABE">
              <w:t>IC3</w:t>
            </w:r>
          </w:p>
        </w:tc>
        <w:tc>
          <w:tcPr>
            <w:tcW w:w="4252" w:type="dxa"/>
          </w:tcPr>
          <w:p w14:paraId="46A9615E" w14:textId="75F76B4E" w:rsidR="006E0865" w:rsidRPr="009B3ABE" w:rsidRDefault="006E0865" w:rsidP="006E0865">
            <w:pPr>
              <w:contextualSpacing/>
            </w:pPr>
            <w:r w:rsidRPr="009B3ABE">
              <w:t>MAX208</w:t>
            </w:r>
            <w:r w:rsidR="000133B9" w:rsidRPr="009B3ABE">
              <w:t>CNG+</w:t>
            </w:r>
          </w:p>
        </w:tc>
        <w:tc>
          <w:tcPr>
            <w:tcW w:w="2897" w:type="dxa"/>
          </w:tcPr>
          <w:p w14:paraId="6B093EF8" w14:textId="78550DB5" w:rsidR="006E0865" w:rsidRPr="00D705AF" w:rsidRDefault="006E0865" w:rsidP="006E0865">
            <w:pPr>
              <w:contextualSpacing/>
            </w:pPr>
            <w:r w:rsidRPr="00D705AF">
              <w:t xml:space="preserve">Farnell </w:t>
            </w:r>
            <w:r w:rsidR="000133B9" w:rsidRPr="00D705AF">
              <w:t>2511906</w:t>
            </w:r>
          </w:p>
        </w:tc>
      </w:tr>
      <w:tr w:rsidR="006E0865" w:rsidRPr="007A4ECF" w14:paraId="6951C12D" w14:textId="77777777" w:rsidTr="001631DF">
        <w:tc>
          <w:tcPr>
            <w:tcW w:w="1985" w:type="dxa"/>
          </w:tcPr>
          <w:p w14:paraId="0A05EE6E" w14:textId="608E1148" w:rsidR="006E0865" w:rsidRPr="009B3ABE" w:rsidRDefault="00161B07" w:rsidP="006E0865">
            <w:pPr>
              <w:contextualSpacing/>
            </w:pPr>
            <w:r w:rsidRPr="009B3ABE">
              <w:t>RJ45 Connector</w:t>
            </w:r>
          </w:p>
        </w:tc>
        <w:tc>
          <w:tcPr>
            <w:tcW w:w="4252" w:type="dxa"/>
          </w:tcPr>
          <w:p w14:paraId="2098B4F3" w14:textId="27BA0E3B" w:rsidR="006E0865" w:rsidRPr="009B3ABE" w:rsidRDefault="006E0865" w:rsidP="006E0865">
            <w:pPr>
              <w:contextualSpacing/>
            </w:pPr>
            <w:r w:rsidRPr="009B3ABE">
              <w:t>AMP TE Connectivity 5406526-1</w:t>
            </w:r>
          </w:p>
        </w:tc>
        <w:tc>
          <w:tcPr>
            <w:tcW w:w="2897" w:type="dxa"/>
          </w:tcPr>
          <w:p w14:paraId="1D629097" w14:textId="271FF755" w:rsidR="006E0865" w:rsidRPr="00D705AF" w:rsidRDefault="006E0865" w:rsidP="006E0865">
            <w:pPr>
              <w:contextualSpacing/>
            </w:pPr>
            <w:r w:rsidRPr="00D705AF">
              <w:t>Farnell 2452587</w:t>
            </w:r>
          </w:p>
        </w:tc>
      </w:tr>
      <w:tr w:rsidR="006E0865" w:rsidRPr="007A4ECF" w14:paraId="4013EC93" w14:textId="77777777" w:rsidTr="001631DF">
        <w:tc>
          <w:tcPr>
            <w:tcW w:w="1985" w:type="dxa"/>
          </w:tcPr>
          <w:p w14:paraId="6AC60A4C" w14:textId="63CA51BA" w:rsidR="006E0865" w:rsidRPr="009B3ABE" w:rsidRDefault="006E0865" w:rsidP="006E0865">
            <w:pPr>
              <w:contextualSpacing/>
            </w:pPr>
            <w:r w:rsidRPr="009B3ABE">
              <w:t>PC1, PC2, PC3, PC4</w:t>
            </w:r>
          </w:p>
        </w:tc>
        <w:tc>
          <w:tcPr>
            <w:tcW w:w="4252" w:type="dxa"/>
          </w:tcPr>
          <w:p w14:paraId="4A85E7FD" w14:textId="44730A8A" w:rsidR="006E0865" w:rsidRPr="009B3ABE" w:rsidRDefault="006E0865" w:rsidP="006E0865">
            <w:pPr>
              <w:contextualSpacing/>
            </w:pPr>
            <w:r w:rsidRPr="009B3ABE">
              <w:t>Right Angle PCB D Sub Connector 9 Pin</w:t>
            </w:r>
          </w:p>
        </w:tc>
        <w:tc>
          <w:tcPr>
            <w:tcW w:w="2897" w:type="dxa"/>
          </w:tcPr>
          <w:p w14:paraId="0E21C1C9" w14:textId="204417F3" w:rsidR="006E0865" w:rsidRPr="00D705AF" w:rsidRDefault="006E0865" w:rsidP="006E0865">
            <w:pPr>
              <w:contextualSpacing/>
            </w:pPr>
            <w:r w:rsidRPr="00D705AF">
              <w:t>Farnell 1848372</w:t>
            </w:r>
            <w:r w:rsidR="00174309" w:rsidRPr="00D705AF">
              <w:t>*</w:t>
            </w:r>
          </w:p>
        </w:tc>
      </w:tr>
      <w:tr w:rsidR="006E0865" w:rsidRPr="007A4ECF" w14:paraId="1A1D9B9F" w14:textId="77777777" w:rsidTr="001631DF">
        <w:tc>
          <w:tcPr>
            <w:tcW w:w="1985" w:type="dxa"/>
          </w:tcPr>
          <w:p w14:paraId="006CD0C4" w14:textId="484E9361" w:rsidR="006E0865" w:rsidRPr="009B3ABE" w:rsidRDefault="006E0865" w:rsidP="006E0865">
            <w:pPr>
              <w:contextualSpacing/>
            </w:pPr>
            <w:r w:rsidRPr="009B3ABE">
              <w:t>SW1</w:t>
            </w:r>
          </w:p>
        </w:tc>
        <w:tc>
          <w:tcPr>
            <w:tcW w:w="4252" w:type="dxa"/>
          </w:tcPr>
          <w:p w14:paraId="69919484" w14:textId="10A7EE3D" w:rsidR="006E0865" w:rsidRPr="009B3ABE" w:rsidRDefault="000133B9" w:rsidP="006E0865">
            <w:pPr>
              <w:contextualSpacing/>
            </w:pPr>
            <w:r w:rsidRPr="009B3ABE">
              <w:t>DIP Switch 8-Way SPST</w:t>
            </w:r>
          </w:p>
        </w:tc>
        <w:tc>
          <w:tcPr>
            <w:tcW w:w="2897" w:type="dxa"/>
          </w:tcPr>
          <w:p w14:paraId="10FB7754" w14:textId="4C514216" w:rsidR="006E0865" w:rsidRPr="00D705AF" w:rsidRDefault="000133B9" w:rsidP="006E0865">
            <w:pPr>
              <w:contextualSpacing/>
            </w:pPr>
            <w:r w:rsidRPr="00D705AF">
              <w:t>Farnell 94721</w:t>
            </w:r>
            <w:r w:rsidR="0075036A" w:rsidRPr="00B63DBB">
              <w:t>1</w:t>
            </w:r>
            <w:r w:rsidRPr="00D705AF">
              <w:t>5</w:t>
            </w:r>
          </w:p>
        </w:tc>
      </w:tr>
      <w:tr w:rsidR="006E0865" w:rsidRPr="007A4ECF" w14:paraId="13710560" w14:textId="77777777" w:rsidTr="001631DF">
        <w:tc>
          <w:tcPr>
            <w:tcW w:w="1985" w:type="dxa"/>
          </w:tcPr>
          <w:p w14:paraId="7CE7EEE3" w14:textId="1D2A8295" w:rsidR="006E0865" w:rsidRPr="009B3ABE" w:rsidRDefault="006E0865" w:rsidP="006E0865">
            <w:pPr>
              <w:contextualSpacing/>
            </w:pPr>
            <w:r w:rsidRPr="009B3ABE">
              <w:t>IC Socket</w:t>
            </w:r>
          </w:p>
        </w:tc>
        <w:tc>
          <w:tcPr>
            <w:tcW w:w="4252" w:type="dxa"/>
          </w:tcPr>
          <w:p w14:paraId="68C46948" w14:textId="740451A9" w:rsidR="006E0865" w:rsidRPr="009B3ABE" w:rsidRDefault="006E0865" w:rsidP="006E0865">
            <w:pPr>
              <w:contextualSpacing/>
            </w:pPr>
            <w:r w:rsidRPr="009B3ABE">
              <w:t>16-pin, 0.3” pitch</w:t>
            </w:r>
          </w:p>
        </w:tc>
        <w:tc>
          <w:tcPr>
            <w:tcW w:w="2897" w:type="dxa"/>
          </w:tcPr>
          <w:p w14:paraId="5207E1DF" w14:textId="64611B2F" w:rsidR="006E0865" w:rsidRPr="005F3226" w:rsidRDefault="006E0865" w:rsidP="006E0865">
            <w:pPr>
              <w:contextualSpacing/>
            </w:pPr>
            <w:r w:rsidRPr="005F3226">
              <w:t xml:space="preserve">Farnell </w:t>
            </w:r>
            <w:r w:rsidR="004D625D" w:rsidRPr="00B63DBB">
              <w:t>2445622</w:t>
            </w:r>
          </w:p>
        </w:tc>
      </w:tr>
      <w:tr w:rsidR="006E0865" w:rsidRPr="007A4ECF" w14:paraId="471D1204" w14:textId="77777777" w:rsidTr="001631DF">
        <w:tc>
          <w:tcPr>
            <w:tcW w:w="1985" w:type="dxa"/>
          </w:tcPr>
          <w:p w14:paraId="71E7F3C9" w14:textId="471854A5" w:rsidR="006E0865" w:rsidRPr="009B3ABE" w:rsidRDefault="006E0865" w:rsidP="006E0865">
            <w:pPr>
              <w:contextualSpacing/>
            </w:pPr>
            <w:r w:rsidRPr="009B3ABE">
              <w:t>IC Socket</w:t>
            </w:r>
          </w:p>
        </w:tc>
        <w:tc>
          <w:tcPr>
            <w:tcW w:w="4252" w:type="dxa"/>
          </w:tcPr>
          <w:p w14:paraId="6A8063E6" w14:textId="5141700D" w:rsidR="006E0865" w:rsidRPr="009B3ABE" w:rsidRDefault="006E0865" w:rsidP="006E0865">
            <w:pPr>
              <w:contextualSpacing/>
            </w:pPr>
            <w:r w:rsidRPr="009B3ABE">
              <w:t>24-pin, 0.3” pitch</w:t>
            </w:r>
          </w:p>
        </w:tc>
        <w:tc>
          <w:tcPr>
            <w:tcW w:w="2897" w:type="dxa"/>
          </w:tcPr>
          <w:p w14:paraId="5A854E63" w14:textId="7C5CC811" w:rsidR="004D625D" w:rsidRPr="005F3226" w:rsidRDefault="006E0865" w:rsidP="006E0865">
            <w:pPr>
              <w:contextualSpacing/>
            </w:pPr>
            <w:r w:rsidRPr="005F3226">
              <w:t xml:space="preserve">Farnell </w:t>
            </w:r>
            <w:r w:rsidR="004D625D" w:rsidRPr="00B63DBB">
              <w:t>2672303</w:t>
            </w:r>
          </w:p>
        </w:tc>
      </w:tr>
      <w:tr w:rsidR="006E0865" w:rsidRPr="007A4ECF" w14:paraId="05850F07" w14:textId="77777777" w:rsidTr="001631DF">
        <w:tc>
          <w:tcPr>
            <w:tcW w:w="1985" w:type="dxa"/>
          </w:tcPr>
          <w:p w14:paraId="41490C6E" w14:textId="7EF431F8" w:rsidR="006E0865" w:rsidRPr="009B3ABE" w:rsidRDefault="006E0865" w:rsidP="006E0865">
            <w:pPr>
              <w:contextualSpacing/>
            </w:pPr>
            <w:r w:rsidRPr="009B3ABE">
              <w:t>LED</w:t>
            </w:r>
            <w:r w:rsidR="00161B07" w:rsidRPr="009B3ABE">
              <w:t>1</w:t>
            </w:r>
          </w:p>
        </w:tc>
        <w:tc>
          <w:tcPr>
            <w:tcW w:w="4252" w:type="dxa"/>
          </w:tcPr>
          <w:p w14:paraId="2A6E9DCC" w14:textId="181D9B01" w:rsidR="006E0865" w:rsidRPr="009B3ABE" w:rsidRDefault="00A0057A" w:rsidP="006E0865">
            <w:pPr>
              <w:contextualSpacing/>
            </w:pPr>
            <w:r w:rsidRPr="009B3ABE">
              <w:t>Green 3mm</w:t>
            </w:r>
          </w:p>
        </w:tc>
        <w:tc>
          <w:tcPr>
            <w:tcW w:w="2897" w:type="dxa"/>
          </w:tcPr>
          <w:p w14:paraId="70A859AC" w14:textId="32AA169C" w:rsidR="0075036A" w:rsidRPr="00D705AF" w:rsidRDefault="00A0057A" w:rsidP="006E0865">
            <w:pPr>
              <w:contextualSpacing/>
            </w:pPr>
            <w:r w:rsidRPr="00D705AF">
              <w:t>Farnell 1581114</w:t>
            </w:r>
          </w:p>
        </w:tc>
      </w:tr>
      <w:tr w:rsidR="006E0865" w:rsidRPr="007A4ECF" w14:paraId="7B5EB962" w14:textId="77777777" w:rsidTr="001631DF">
        <w:tc>
          <w:tcPr>
            <w:tcW w:w="1985" w:type="dxa"/>
          </w:tcPr>
          <w:p w14:paraId="25E1E668" w14:textId="3618AFBB" w:rsidR="006E0865" w:rsidRPr="009B3ABE" w:rsidRDefault="006E0865" w:rsidP="006E0865">
            <w:pPr>
              <w:contextualSpacing/>
            </w:pPr>
            <w:r w:rsidRPr="009B3ABE">
              <w:t>Hardware</w:t>
            </w:r>
          </w:p>
        </w:tc>
        <w:tc>
          <w:tcPr>
            <w:tcW w:w="4252" w:type="dxa"/>
          </w:tcPr>
          <w:p w14:paraId="6650DCF3" w14:textId="3EC5A25C" w:rsidR="006E0865" w:rsidRPr="009B3ABE" w:rsidRDefault="00FA79CE" w:rsidP="006E0865">
            <w:pPr>
              <w:contextualSpacing/>
            </w:pPr>
            <w:r w:rsidRPr="009B3ABE">
              <w:t xml:space="preserve">6mm </w:t>
            </w:r>
            <w:r w:rsidR="00161B07" w:rsidRPr="009B3ABE">
              <w:t xml:space="preserve">M3 </w:t>
            </w:r>
            <w:r w:rsidR="006E0865" w:rsidRPr="009B3ABE">
              <w:t>PCB Stand</w:t>
            </w:r>
            <w:r w:rsidRPr="009B3ABE">
              <w:t>o</w:t>
            </w:r>
            <w:r w:rsidR="006E0865" w:rsidRPr="009B3ABE">
              <w:t>ffs</w:t>
            </w:r>
            <w:r w:rsidRPr="009B3ABE">
              <w:t>, Nuts &amp; Screws</w:t>
            </w:r>
            <w:r w:rsidR="006E0865" w:rsidRPr="009B3ABE">
              <w:t xml:space="preserve"> </w:t>
            </w:r>
          </w:p>
        </w:tc>
        <w:tc>
          <w:tcPr>
            <w:tcW w:w="2897" w:type="dxa"/>
          </w:tcPr>
          <w:p w14:paraId="473946D2" w14:textId="0F13A80D" w:rsidR="006E0865" w:rsidRPr="009B3ABE" w:rsidRDefault="00FA79CE" w:rsidP="006E0865">
            <w:pPr>
              <w:contextualSpacing/>
            </w:pPr>
            <w:r w:rsidRPr="009B3ABE">
              <w:t>eBay</w:t>
            </w:r>
          </w:p>
        </w:tc>
      </w:tr>
    </w:tbl>
    <w:p w14:paraId="023AAE79" w14:textId="03029B57" w:rsidR="00174309" w:rsidRPr="00174309" w:rsidRDefault="00174309" w:rsidP="00174309">
      <w:pPr>
        <w:spacing w:before="120"/>
        <w:sectPr w:rsidR="00174309" w:rsidRPr="00174309" w:rsidSect="00174309">
          <w:footerReference w:type="even" r:id="rId24"/>
          <w:footerReference w:type="default" r:id="rId25"/>
          <w:footerReference w:type="first" r:id="rId26"/>
          <w:endnotePr>
            <w:numFmt w:val="decimal"/>
          </w:endnotePr>
          <w:pgSz w:w="11906" w:h="16838"/>
          <w:pgMar w:top="1440" w:right="1440" w:bottom="1440" w:left="1440" w:header="709" w:footer="709" w:gutter="0"/>
          <w:cols w:space="708"/>
          <w:docGrid w:linePitch="360"/>
        </w:sectPr>
      </w:pPr>
      <w:bookmarkStart w:id="725" w:name="_Hlk80967987"/>
      <w:r>
        <w:t xml:space="preserve">(* Farnell part </w:t>
      </w:r>
      <w:r w:rsidRPr="00212D29">
        <w:t>1848372</w:t>
      </w:r>
      <w:r>
        <w:t xml:space="preserve"> has threaded screw lock posts for cable plugs fitted with locking screws. If you do not want these, use alternative part 1084701 instead.)</w:t>
      </w:r>
      <w:bookmarkEnd w:id="725"/>
    </w:p>
    <w:p w14:paraId="5FEF899F" w14:textId="4D243CBB" w:rsidR="001E1F78" w:rsidRDefault="001E1F78" w:rsidP="00557FB7">
      <w:pPr>
        <w:pStyle w:val="Heading3"/>
      </w:pPr>
      <w:bookmarkStart w:id="726" w:name="_Toc197512781"/>
      <w:r>
        <w:lastRenderedPageBreak/>
        <w:t>Schematic</w:t>
      </w:r>
      <w:bookmarkEnd w:id="726"/>
    </w:p>
    <w:p w14:paraId="037F9213" w14:textId="10FB9617" w:rsidR="001818BB" w:rsidRPr="001818BB" w:rsidRDefault="00430D30" w:rsidP="00783608">
      <w:pPr>
        <w:jc w:val="center"/>
      </w:pPr>
      <w:del w:id="727" w:author="Andrew Instone-Cowie" w:date="2025-05-07T11:21:00Z" w16du:dateUtc="2025-05-07T10:21:00Z">
        <w:r w:rsidDel="00CD7437">
          <w:rPr>
            <w:noProof/>
          </w:rPr>
          <w:drawing>
            <wp:inline distT="0" distB="0" distL="0" distR="0" wp14:anchorId="14B15889" wp14:editId="4FBC670D">
              <wp:extent cx="8107200" cy="5400000"/>
              <wp:effectExtent l="0" t="0" r="825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2BasicSerialSplitterRevC_s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del>
      <w:ins w:id="728" w:author="Andrew Instone-Cowie" w:date="2025-05-07T11:59:00Z" w16du:dateUtc="2025-05-07T10:59:00Z">
        <w:r w:rsidR="00147A9A">
          <w:rPr>
            <w:noProof/>
          </w:rPr>
          <w:drawing>
            <wp:inline distT="0" distB="0" distL="0" distR="0" wp14:anchorId="1EB99872" wp14:editId="5435EB33">
              <wp:extent cx="7869600" cy="5400000"/>
              <wp:effectExtent l="0" t="0" r="0" b="0"/>
              <wp:docPr id="953177455"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77455" name="Picture 2" descr="A computer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729" w:name="_Toc197512782"/>
      <w:r>
        <w:lastRenderedPageBreak/>
        <w:t>Parts</w:t>
      </w:r>
      <w:bookmarkEnd w:id="729"/>
    </w:p>
    <w:p w14:paraId="0F545DC6" w14:textId="255FDC8F" w:rsidR="00D230DD" w:rsidRPr="00430D30" w:rsidRDefault="00D230DD" w:rsidP="00D230DD">
      <w:pPr>
        <w:keepNext/>
      </w:pPr>
      <w:r w:rsidRPr="00430D30">
        <w:t xml:space="preserve">The following photograph shows the complete set of parts </w:t>
      </w:r>
      <w:r w:rsidR="00212D29" w:rsidRPr="00430D30">
        <w:t xml:space="preserve">required </w:t>
      </w:r>
      <w:r w:rsidRPr="00430D30">
        <w:t xml:space="preserve">for the </w:t>
      </w:r>
      <w:r w:rsidR="00F36105" w:rsidRPr="00430D30">
        <w:t xml:space="preserve">Basic Serial Splitter </w:t>
      </w:r>
      <w:r w:rsidR="00430D30" w:rsidRPr="00430D30">
        <w:t xml:space="preserve">Module </w:t>
      </w:r>
      <w:r w:rsidR="00F36105" w:rsidRPr="00430D30">
        <w:t xml:space="preserve">Master </w:t>
      </w:r>
      <w:r w:rsidR="008C684E" w:rsidRPr="00430D30">
        <w:t>Board</w:t>
      </w:r>
      <w:r w:rsidRPr="00430D30">
        <w:t xml:space="preserve">. </w:t>
      </w:r>
    </w:p>
    <w:p w14:paraId="329E2B67" w14:textId="32012FCE" w:rsidR="00D230DD" w:rsidRDefault="00F36105" w:rsidP="00D230DD">
      <w:pPr>
        <w:keepNext/>
        <w:jc w:val="center"/>
      </w:pPr>
      <w:r>
        <w:rPr>
          <w:noProof/>
        </w:rPr>
        <w:drawing>
          <wp:inline distT="0" distB="0" distL="0" distR="0" wp14:anchorId="7293D1E4" wp14:editId="3EF44A6B">
            <wp:extent cx="3600000" cy="2736000"/>
            <wp:effectExtent l="19050" t="19050" r="19685" b="26670"/>
            <wp:docPr id="109" name="Picture 10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066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736000"/>
                    </a:xfrm>
                    <a:prstGeom prst="rect">
                      <a:avLst/>
                    </a:prstGeom>
                    <a:ln w="12700">
                      <a:solidFill>
                        <a:schemeClr val="tx1"/>
                      </a:solidFill>
                    </a:ln>
                  </pic:spPr>
                </pic:pic>
              </a:graphicData>
            </a:graphic>
          </wp:inline>
        </w:drawing>
      </w:r>
    </w:p>
    <w:p w14:paraId="78F3EA47" w14:textId="070FE057" w:rsidR="00D230DD" w:rsidRPr="009B5FE2" w:rsidRDefault="00D230DD" w:rsidP="00D230DD">
      <w:pPr>
        <w:pStyle w:val="Caption"/>
        <w:jc w:val="center"/>
      </w:pPr>
      <w:bookmarkStart w:id="730" w:name="_Toc197512813"/>
      <w:r>
        <w:t xml:space="preserve">Figure </w:t>
      </w:r>
      <w:r>
        <w:rPr>
          <w:noProof/>
        </w:rPr>
        <w:fldChar w:fldCharType="begin"/>
      </w:r>
      <w:r>
        <w:rPr>
          <w:noProof/>
        </w:rPr>
        <w:instrText xml:space="preserve"> SEQ Figure \* ARABIC </w:instrText>
      </w:r>
      <w:r>
        <w:rPr>
          <w:noProof/>
        </w:rPr>
        <w:fldChar w:fldCharType="separate"/>
      </w:r>
      <w:r w:rsidR="00145FA6">
        <w:rPr>
          <w:noProof/>
        </w:rPr>
        <w:t>7</w:t>
      </w:r>
      <w:r>
        <w:rPr>
          <w:noProof/>
        </w:rPr>
        <w:fldChar w:fldCharType="end"/>
      </w:r>
      <w:r>
        <w:t xml:space="preserve"> – </w:t>
      </w:r>
      <w:r w:rsidR="00F36105">
        <w:t xml:space="preserve">Basic Serial Splitter </w:t>
      </w:r>
      <w:r w:rsidR="00430D30">
        <w:t xml:space="preserve">Module </w:t>
      </w:r>
      <w:r w:rsidR="00F36105">
        <w:t xml:space="preserve">Master </w:t>
      </w:r>
      <w:r w:rsidR="00FA79CE">
        <w:t xml:space="preserve">Board </w:t>
      </w:r>
      <w:r>
        <w:t>Parts</w:t>
      </w:r>
      <w:bookmarkEnd w:id="730"/>
    </w:p>
    <w:p w14:paraId="406F9A28" w14:textId="77777777" w:rsidR="001E1F78" w:rsidRDefault="009B5FE2" w:rsidP="00557FB7">
      <w:pPr>
        <w:pStyle w:val="Heading3"/>
      </w:pPr>
      <w:bookmarkStart w:id="731" w:name="_Toc197512783"/>
      <w:r>
        <w:t>PCB Layout</w:t>
      </w:r>
      <w:bookmarkEnd w:id="731"/>
    </w:p>
    <w:p w14:paraId="1479CDD2" w14:textId="4C262E23" w:rsidR="004408BF" w:rsidRPr="00430D30" w:rsidRDefault="00C5143D" w:rsidP="004408BF">
      <w:pPr>
        <w:keepNext/>
      </w:pPr>
      <w:r w:rsidRPr="00430D30">
        <w:t xml:space="preserve">The following diagram shows the layout of the </w:t>
      </w:r>
      <w:r w:rsidR="00F36105" w:rsidRPr="00430D30">
        <w:t>Basic Serial Splitter Master PCB</w:t>
      </w:r>
      <w:r w:rsidRPr="00430D30">
        <w:t xml:space="preserve">. All components are mounted on the top </w:t>
      </w:r>
      <w:r w:rsidR="009030AD" w:rsidRPr="00430D30">
        <w:t xml:space="preserve">(silkscreen) </w:t>
      </w:r>
      <w:r w:rsidRPr="00430D30">
        <w:t>side of the board.</w:t>
      </w:r>
      <w:r w:rsidR="009573EF" w:rsidRPr="00430D30">
        <w:t xml:space="preserve"> Note that the Expander uses an identical PCB.</w:t>
      </w:r>
    </w:p>
    <w:p w14:paraId="1FD9AA3D" w14:textId="06FAB13B" w:rsidR="009030AD" w:rsidRDefault="00430D30" w:rsidP="009030AD">
      <w:pPr>
        <w:keepNext/>
        <w:jc w:val="center"/>
      </w:pPr>
      <w:del w:id="732" w:author="Andrew Instone-Cowie" w:date="2025-05-07T11:21:00Z" w16du:dateUtc="2025-05-07T10:21:00Z">
        <w:r w:rsidDel="00CD7437">
          <w:rPr>
            <w:noProof/>
          </w:rPr>
          <w:drawing>
            <wp:inline distT="0" distB="0" distL="0" distR="0" wp14:anchorId="7752BBBD" wp14:editId="7D473A42">
              <wp:extent cx="4740000" cy="4029231"/>
              <wp:effectExtent l="0" t="0" r="3810" b="0"/>
              <wp:docPr id="10" name="Picture 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BasicSerialSplitterRevC_brd - white.png"/>
                      <pic:cNvPicPr/>
                    </pic:nvPicPr>
                    <pic:blipFill>
                      <a:blip r:embed="rId30">
                        <a:extLst>
                          <a:ext uri="{28A0092B-C50C-407E-A947-70E740481C1C}">
                            <a14:useLocalDpi xmlns:a14="http://schemas.microsoft.com/office/drawing/2010/main" val="0"/>
                          </a:ext>
                        </a:extLst>
                      </a:blip>
                      <a:stretch>
                        <a:fillRect/>
                      </a:stretch>
                    </pic:blipFill>
                    <pic:spPr>
                      <a:xfrm>
                        <a:off x="0" y="0"/>
                        <a:ext cx="4740000" cy="4029231"/>
                      </a:xfrm>
                      <a:prstGeom prst="rect">
                        <a:avLst/>
                      </a:prstGeom>
                    </pic:spPr>
                  </pic:pic>
                </a:graphicData>
              </a:graphic>
            </wp:inline>
          </w:drawing>
        </w:r>
      </w:del>
      <w:ins w:id="733" w:author="Andrew Instone-Cowie" w:date="2025-05-07T11:21:00Z" w16du:dateUtc="2025-05-07T10:21:00Z">
        <w:r w:rsidR="00CD7437">
          <w:rPr>
            <w:noProof/>
          </w:rPr>
          <w:drawing>
            <wp:inline distT="0" distB="0" distL="0" distR="0" wp14:anchorId="5A6DDE21" wp14:editId="5F48CFB8">
              <wp:extent cx="3600000" cy="3650400"/>
              <wp:effectExtent l="0" t="0" r="635" b="7620"/>
              <wp:docPr id="2145003907" name="Picture 4" descr="A red circuit board with blu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3907" name="Picture 4" descr="A red circuit board with blue lines and do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650400"/>
                      </a:xfrm>
                      <a:prstGeom prst="rect">
                        <a:avLst/>
                      </a:prstGeom>
                    </pic:spPr>
                  </pic:pic>
                </a:graphicData>
              </a:graphic>
            </wp:inline>
          </w:drawing>
        </w:r>
      </w:ins>
    </w:p>
    <w:p w14:paraId="7C649B6E" w14:textId="08DCE9DE" w:rsidR="009B5FE2" w:rsidRPr="009B5FE2" w:rsidRDefault="009030AD" w:rsidP="009030AD">
      <w:pPr>
        <w:pStyle w:val="Caption"/>
        <w:jc w:val="center"/>
      </w:pPr>
      <w:bookmarkStart w:id="734" w:name="_Toc19751281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145FA6">
        <w:rPr>
          <w:noProof/>
        </w:rPr>
        <w:t>8</w:t>
      </w:r>
      <w:r w:rsidR="00D15F53">
        <w:rPr>
          <w:noProof/>
        </w:rPr>
        <w:fldChar w:fldCharType="end"/>
      </w:r>
      <w:r>
        <w:t xml:space="preserve"> – </w:t>
      </w:r>
      <w:r w:rsidR="00F36105">
        <w:t xml:space="preserve">Basic Serial Splitter </w:t>
      </w:r>
      <w:r w:rsidR="00430D30">
        <w:t xml:space="preserve">Module </w:t>
      </w:r>
      <w:r w:rsidR="00F36105">
        <w:t xml:space="preserve">Master </w:t>
      </w:r>
      <w:r>
        <w:t>Board Layout</w:t>
      </w:r>
      <w:bookmarkEnd w:id="734"/>
    </w:p>
    <w:p w14:paraId="3AABD0C9" w14:textId="77777777" w:rsidR="001E1F78" w:rsidRDefault="001E1F78" w:rsidP="00557FB7">
      <w:pPr>
        <w:pStyle w:val="Heading3"/>
      </w:pPr>
      <w:bookmarkStart w:id="735" w:name="_Toc197512784"/>
      <w:r>
        <w:lastRenderedPageBreak/>
        <w:t>Construction</w:t>
      </w:r>
      <w:bookmarkEnd w:id="735"/>
    </w:p>
    <w:p w14:paraId="6C757261" w14:textId="6EFCACE2" w:rsidR="00152A9A" w:rsidRPr="00430D30" w:rsidRDefault="00152A9A" w:rsidP="00152A9A">
      <w:r w:rsidRPr="00430D30">
        <w:t xml:space="preserve">All the components on the </w:t>
      </w:r>
      <w:r w:rsidR="009573EF" w:rsidRPr="00430D30">
        <w:t xml:space="preserve">Basic Serial Splitter </w:t>
      </w:r>
      <w:r w:rsidR="00430D30" w:rsidRPr="00430D30">
        <w:t xml:space="preserve">Module </w:t>
      </w:r>
      <w:r w:rsidR="009573EF" w:rsidRPr="00430D30">
        <w:t xml:space="preserve">Master </w:t>
      </w:r>
      <w:r w:rsidRPr="00430D30">
        <w:t>Board are mounted on top, silkscreen, side of the board.</w:t>
      </w:r>
    </w:p>
    <w:p w14:paraId="70B1D864" w14:textId="671CAF45" w:rsidR="00152A9A" w:rsidRPr="00430D30" w:rsidRDefault="00152A9A" w:rsidP="006C4A3A">
      <w:pPr>
        <w:pStyle w:val="ListParagraph"/>
        <w:numPr>
          <w:ilvl w:val="0"/>
          <w:numId w:val="6"/>
        </w:numPr>
      </w:pPr>
      <w:r w:rsidRPr="00430D30">
        <w:t xml:space="preserve">Start by soldering the components with the lowest profile (resistors, ceramic capacitors), then the remainder of the components in order of increasing height, ending with the </w:t>
      </w:r>
      <w:r w:rsidR="00CA2E9E" w:rsidRPr="00430D30">
        <w:t xml:space="preserve">RJ45 </w:t>
      </w:r>
      <w:r w:rsidR="009573EF" w:rsidRPr="00430D30">
        <w:t xml:space="preserve">and </w:t>
      </w:r>
      <w:r w:rsidR="00BC3D0B" w:rsidRPr="00430D30">
        <w:t>9-Pin Serial connectors</w:t>
      </w:r>
      <w:r w:rsidRPr="00430D30">
        <w:t>.</w:t>
      </w:r>
    </w:p>
    <w:p w14:paraId="71C7568E" w14:textId="77777777" w:rsidR="00152A9A" w:rsidRPr="00430D30" w:rsidRDefault="00152A9A" w:rsidP="006C4A3A">
      <w:pPr>
        <w:pStyle w:val="ListParagraph"/>
        <w:numPr>
          <w:ilvl w:val="0"/>
          <w:numId w:val="6"/>
        </w:numPr>
      </w:pPr>
      <w:r w:rsidRPr="00430D30">
        <w:t>The use of IC sockets for IC2 &amp; IC3 is strongly recommended.</w:t>
      </w:r>
    </w:p>
    <w:p w14:paraId="07508AE3" w14:textId="5D975B84" w:rsidR="00CA2E9E" w:rsidRPr="00430D30" w:rsidRDefault="00CA2E9E" w:rsidP="006C4A3A">
      <w:pPr>
        <w:pStyle w:val="ListParagraph"/>
        <w:numPr>
          <w:ilvl w:val="0"/>
          <w:numId w:val="6"/>
        </w:numPr>
      </w:pPr>
      <w:r w:rsidRPr="00430D30">
        <w:t>When fitting the voltage regulator, carefully bend the pins through 90 degrees</w:t>
      </w:r>
      <w:r w:rsidR="00BC3D0B" w:rsidRPr="00430D30">
        <w:t xml:space="preserve"> </w:t>
      </w:r>
      <w:r w:rsidRPr="00430D30">
        <w:t xml:space="preserve">so that the mounting hole in the tab lines up with the mounting hole in the PCB. Secure the regulator to the board with an M3 nut, bolt and washer </w:t>
      </w:r>
      <w:r w:rsidRPr="00430D30">
        <w:rPr>
          <w:u w:val="single"/>
        </w:rPr>
        <w:t>before</w:t>
      </w:r>
      <w:r w:rsidRPr="00430D30">
        <w:t xml:space="preserve"> soldering the pins. A tiny smear of heatsink compound between the tab and board will improve heatsinking.</w:t>
      </w:r>
      <w:r w:rsidR="00BC3D0B" w:rsidRPr="00430D30">
        <w:t xml:space="preserve"> No additional heatsink is required.</w:t>
      </w:r>
    </w:p>
    <w:p w14:paraId="403EC605" w14:textId="2D760796" w:rsidR="00A62A0F" w:rsidRPr="00430D30" w:rsidRDefault="00A62A0F" w:rsidP="00E804E5">
      <w:pPr>
        <w:pStyle w:val="ListParagraph"/>
        <w:keepNext/>
        <w:numPr>
          <w:ilvl w:val="0"/>
          <w:numId w:val="1"/>
        </w:numPr>
        <w:ind w:left="714" w:hanging="357"/>
      </w:pPr>
      <w:r w:rsidRPr="00430D30">
        <w:t>Before fitting the socketed ICs, connect the board to a power supply</w:t>
      </w:r>
      <w:r w:rsidR="008A35FF" w:rsidRPr="00430D30">
        <w:t xml:space="preserve"> (using the </w:t>
      </w:r>
      <w:r w:rsidR="009B47B0" w:rsidRPr="00430D30">
        <w:t>P</w:t>
      </w:r>
      <w:r w:rsidR="008A35FF" w:rsidRPr="00430D30">
        <w:t xml:space="preserve">ower </w:t>
      </w:r>
      <w:r w:rsidR="00430D30">
        <w:t>module</w:t>
      </w:r>
      <w:r w:rsidR="008A35FF" w:rsidRPr="00430D30">
        <w:t xml:space="preserve"> and a short RJ45 cable)</w:t>
      </w:r>
      <w:r w:rsidRPr="00430D30">
        <w:t xml:space="preserve"> and check </w:t>
      </w:r>
      <w:r w:rsidR="000E6CD5" w:rsidRPr="00430D30">
        <w:t xml:space="preserve">using a multimeter </w:t>
      </w:r>
      <w:r w:rsidRPr="00430D30">
        <w:t xml:space="preserve">that </w:t>
      </w:r>
      <w:r w:rsidR="00514E8C" w:rsidRPr="00430D30">
        <w:t>the supply voltage appears on the pins o</w:t>
      </w:r>
      <w:r w:rsidR="00DD635C" w:rsidRPr="00430D30">
        <w:t>f</w:t>
      </w:r>
      <w:r w:rsidR="00514E8C" w:rsidRPr="00430D30">
        <w:t xml:space="preserve"> TP</w:t>
      </w:r>
      <w:r w:rsidR="00BC3D0B" w:rsidRPr="00430D30">
        <w:t>2</w:t>
      </w:r>
      <w:r w:rsidR="00514E8C" w:rsidRPr="00430D30">
        <w:t xml:space="preserve">, and that </w:t>
      </w:r>
      <w:r w:rsidRPr="00430D30">
        <w:t xml:space="preserve">+5V and 0V appear on the </w:t>
      </w:r>
      <w:r w:rsidR="00BC3D0B" w:rsidRPr="00430D30">
        <w:t xml:space="preserve">pins of TP1 and the </w:t>
      </w:r>
      <w:r w:rsidRPr="00430D30">
        <w:t xml:space="preserve">correct pins of the </w:t>
      </w:r>
      <w:r w:rsidR="00514E8C" w:rsidRPr="00430D30">
        <w:t xml:space="preserve">IC </w:t>
      </w:r>
      <w:r w:rsidRPr="00430D30">
        <w:t>sockets</w:t>
      </w:r>
      <w:r w:rsidR="00A960F8" w:rsidRPr="00430D30">
        <w:t>.</w:t>
      </w:r>
      <w:r w:rsidR="00514E8C" w:rsidRPr="00430D30">
        <w:t xml:space="preserve"> The pins are identified in the diagram below.</w:t>
      </w:r>
      <w:r w:rsidR="00A960F8" w:rsidRPr="00430D30">
        <w:t xml:space="preserve"> </w:t>
      </w:r>
      <w:r w:rsidR="008A35FF" w:rsidRPr="00430D30">
        <w:t xml:space="preserve">The green power LED should also light. </w:t>
      </w:r>
      <w:r w:rsidR="00A960F8" w:rsidRPr="00430D30">
        <w:t>Disconnect the power supply and fit the ICs.</w:t>
      </w:r>
    </w:p>
    <w:p w14:paraId="355580BF" w14:textId="5339A1A0" w:rsidR="00514E8C" w:rsidRDefault="00FA79CE" w:rsidP="00E804E5">
      <w:pPr>
        <w:pStyle w:val="ListParagraph"/>
        <w:keepNext/>
        <w:jc w:val="center"/>
      </w:pPr>
      <w:r>
        <w:rPr>
          <w:noProof/>
        </w:rPr>
        <w:drawing>
          <wp:inline distT="0" distB="0" distL="0" distR="0" wp14:anchorId="64FA5036" wp14:editId="05B81A81">
            <wp:extent cx="3380400" cy="2552400"/>
            <wp:effectExtent l="0" t="0" r="0" b="63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2 Basic Splitter Voltag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0400" cy="2552400"/>
                    </a:xfrm>
                    <a:prstGeom prst="rect">
                      <a:avLst/>
                    </a:prstGeom>
                  </pic:spPr>
                </pic:pic>
              </a:graphicData>
            </a:graphic>
          </wp:inline>
        </w:drawing>
      </w:r>
    </w:p>
    <w:p w14:paraId="7D954A96" w14:textId="11805B06" w:rsidR="00514E8C" w:rsidRPr="00152A9A" w:rsidRDefault="00514E8C" w:rsidP="00E804E5">
      <w:pPr>
        <w:pStyle w:val="Caption"/>
        <w:ind w:left="720"/>
        <w:jc w:val="center"/>
      </w:pPr>
      <w:bookmarkStart w:id="736" w:name="_Toc197512815"/>
      <w:r>
        <w:t xml:space="preserve">Figure </w:t>
      </w:r>
      <w:r>
        <w:rPr>
          <w:noProof/>
        </w:rPr>
        <w:fldChar w:fldCharType="begin"/>
      </w:r>
      <w:r>
        <w:rPr>
          <w:noProof/>
        </w:rPr>
        <w:instrText xml:space="preserve"> SEQ Figure \* ARABIC </w:instrText>
      </w:r>
      <w:r>
        <w:rPr>
          <w:noProof/>
        </w:rPr>
        <w:fldChar w:fldCharType="separate"/>
      </w:r>
      <w:r w:rsidR="00145FA6">
        <w:rPr>
          <w:noProof/>
        </w:rPr>
        <w:t>9</w:t>
      </w:r>
      <w:r>
        <w:rPr>
          <w:noProof/>
        </w:rPr>
        <w:fldChar w:fldCharType="end"/>
      </w:r>
      <w:r>
        <w:t xml:space="preserve"> – Voltage Check Pin Locations</w:t>
      </w:r>
      <w:bookmarkEnd w:id="736"/>
    </w:p>
    <w:p w14:paraId="2217C2F2" w14:textId="77777777" w:rsidR="008C684E" w:rsidRPr="00430D30" w:rsidRDefault="00F75438" w:rsidP="006C4A3A">
      <w:pPr>
        <w:pStyle w:val="ListParagraph"/>
        <w:numPr>
          <w:ilvl w:val="0"/>
          <w:numId w:val="1"/>
        </w:numPr>
      </w:pPr>
      <w:r w:rsidRPr="00430D30">
        <w:t xml:space="preserve">Pay </w:t>
      </w:r>
      <w:r w:rsidR="000E6CD5" w:rsidRPr="00430D30">
        <w:t>close</w:t>
      </w:r>
      <w:r w:rsidRPr="00430D30">
        <w:t xml:space="preserve"> attention to the correct orientation of the polarised components D1, </w:t>
      </w:r>
      <w:r w:rsidR="00EE1BC3" w:rsidRPr="00430D30">
        <w:t>D</w:t>
      </w:r>
      <w:r w:rsidR="00BC3D0B" w:rsidRPr="00430D30">
        <w:t xml:space="preserve">5, D6, </w:t>
      </w:r>
      <w:r w:rsidRPr="00430D30">
        <w:t>C1, C2, IC1, IC2</w:t>
      </w:r>
      <w:r w:rsidR="00BC3D0B" w:rsidRPr="00430D30">
        <w:t>,</w:t>
      </w:r>
      <w:r w:rsidRPr="00430D30">
        <w:t xml:space="preserve"> IC3</w:t>
      </w:r>
      <w:r w:rsidR="00BC3D0B" w:rsidRPr="00430D30">
        <w:t xml:space="preserve"> &amp; LED1</w:t>
      </w:r>
      <w:r w:rsidRPr="00430D30">
        <w:t>.</w:t>
      </w:r>
      <w:r w:rsidR="00BC3D0B" w:rsidRPr="00430D30">
        <w:t xml:space="preserve"> </w:t>
      </w:r>
    </w:p>
    <w:p w14:paraId="77132BE6" w14:textId="02B9845E" w:rsidR="00F75438" w:rsidRPr="00430D30" w:rsidRDefault="00BC3D0B" w:rsidP="006C4A3A">
      <w:pPr>
        <w:pStyle w:val="ListParagraph"/>
        <w:numPr>
          <w:ilvl w:val="0"/>
          <w:numId w:val="1"/>
        </w:numPr>
      </w:pPr>
      <w:r w:rsidRPr="00430D30">
        <w:t>Diodes D2, D3 &amp; D4 are not polarised.</w:t>
      </w:r>
    </w:p>
    <w:p w14:paraId="35880FA4" w14:textId="7988626D" w:rsidR="008A35FF" w:rsidRPr="00430D30" w:rsidRDefault="008A35FF" w:rsidP="006C4A3A">
      <w:pPr>
        <w:pStyle w:val="ListParagraph"/>
        <w:numPr>
          <w:ilvl w:val="0"/>
          <w:numId w:val="1"/>
        </w:numPr>
      </w:pPr>
      <w:r w:rsidRPr="00430D30">
        <w:t xml:space="preserve">The mounting lugs of the RJ45 </w:t>
      </w:r>
      <w:r w:rsidR="00BC3D0B" w:rsidRPr="00430D30">
        <w:t xml:space="preserve">and 9-Way D-Sub </w:t>
      </w:r>
      <w:r w:rsidRPr="00430D30">
        <w:t>connectors clip into the holes in the PCB. Make sure the connector pins are correctly aligned with the holes before clipping the connector into the board</w:t>
      </w:r>
      <w:r w:rsidR="00212D29" w:rsidRPr="00430D30">
        <w:t>, and then soldering the pins.</w:t>
      </w:r>
    </w:p>
    <w:p w14:paraId="2F185995" w14:textId="11870329" w:rsidR="00152A9A" w:rsidRPr="00212D29" w:rsidRDefault="00FB1524" w:rsidP="00172EEB">
      <w:pPr>
        <w:keepNext/>
      </w:pPr>
      <w:r w:rsidRPr="00430D30">
        <w:lastRenderedPageBreak/>
        <w:t xml:space="preserve">A completed </w:t>
      </w:r>
      <w:r w:rsidR="009573EF" w:rsidRPr="00430D30">
        <w:t xml:space="preserve">Basic Serial Splitter </w:t>
      </w:r>
      <w:r w:rsidR="00430D30" w:rsidRPr="00430D30">
        <w:t xml:space="preserve">module </w:t>
      </w:r>
      <w:r w:rsidR="009573EF" w:rsidRPr="00430D30">
        <w:t xml:space="preserve">Master </w:t>
      </w:r>
      <w:r w:rsidR="008C684E" w:rsidRPr="00430D30">
        <w:t>Board</w:t>
      </w:r>
      <w:r w:rsidRPr="00430D30">
        <w:t xml:space="preserve"> </w:t>
      </w:r>
      <w:r w:rsidR="008A236E" w:rsidRPr="00430D30">
        <w:t>is shown</w:t>
      </w:r>
      <w:r w:rsidRPr="00430D30">
        <w:t xml:space="preserve"> in the following photograph.</w:t>
      </w:r>
    </w:p>
    <w:p w14:paraId="54317A20" w14:textId="2A9B37FA" w:rsidR="00E21E80" w:rsidRPr="00152C2B" w:rsidRDefault="00430D30" w:rsidP="00E21E80">
      <w:pPr>
        <w:keepNext/>
        <w:jc w:val="center"/>
        <w:rPr>
          <w:color w:val="00B050"/>
        </w:rPr>
      </w:pPr>
      <w:r>
        <w:rPr>
          <w:noProof/>
          <w:color w:val="00B050"/>
        </w:rPr>
        <w:drawing>
          <wp:inline distT="0" distB="0" distL="0" distR="0" wp14:anchorId="1FBF443E" wp14:editId="50AD6C11">
            <wp:extent cx="4320000" cy="3603600"/>
            <wp:effectExtent l="19050" t="19050" r="23495" b="16510"/>
            <wp:docPr id="11" name="Picture 1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54.jpeg"/>
                    <pic:cNvPicPr/>
                  </pic:nvPicPr>
                  <pic:blipFill>
                    <a:blip r:embed="rId8">
                      <a:extLst>
                        <a:ext uri="{28A0092B-C50C-407E-A947-70E740481C1C}">
                          <a14:useLocalDpi xmlns:a14="http://schemas.microsoft.com/office/drawing/2010/main" val="0"/>
                        </a:ext>
                      </a:extLst>
                    </a:blip>
                    <a:stretch>
                      <a:fillRect/>
                    </a:stretch>
                  </pic:blipFill>
                  <pic:spPr>
                    <a:xfrm>
                      <a:off x="0" y="0"/>
                      <a:ext cx="4320000" cy="3603600"/>
                    </a:xfrm>
                    <a:prstGeom prst="rect">
                      <a:avLst/>
                    </a:prstGeom>
                    <a:ln w="12700">
                      <a:solidFill>
                        <a:schemeClr val="tx1"/>
                      </a:solidFill>
                    </a:ln>
                  </pic:spPr>
                </pic:pic>
              </a:graphicData>
            </a:graphic>
          </wp:inline>
        </w:drawing>
      </w:r>
    </w:p>
    <w:p w14:paraId="09270508" w14:textId="1D748F0E" w:rsidR="00152A9A" w:rsidRDefault="00152A9A" w:rsidP="00152A9A">
      <w:pPr>
        <w:pStyle w:val="Caption"/>
        <w:jc w:val="center"/>
      </w:pPr>
      <w:bookmarkStart w:id="737" w:name="_Toc19751281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145FA6">
        <w:rPr>
          <w:noProof/>
        </w:rPr>
        <w:t>10</w:t>
      </w:r>
      <w:r w:rsidR="00D15F53">
        <w:rPr>
          <w:noProof/>
        </w:rPr>
        <w:fldChar w:fldCharType="end"/>
      </w:r>
      <w:r>
        <w:t xml:space="preserve"> – Completed </w:t>
      </w:r>
      <w:r w:rsidR="00BC3D0B">
        <w:t xml:space="preserve">Basic Serial Splitter </w:t>
      </w:r>
      <w:r w:rsidR="00430D30">
        <w:t xml:space="preserve">Module </w:t>
      </w:r>
      <w:r w:rsidR="00BC3D0B">
        <w:t xml:space="preserve">Master </w:t>
      </w:r>
      <w:r w:rsidR="008C684E">
        <w:t>Board</w:t>
      </w:r>
      <w:bookmarkEnd w:id="737"/>
    </w:p>
    <w:p w14:paraId="02B3F967" w14:textId="77777777" w:rsidR="00EA7EB9" w:rsidRPr="00A7651F" w:rsidRDefault="00EA7EB9" w:rsidP="00A7651F"/>
    <w:p w14:paraId="38F8AA7F" w14:textId="77777777" w:rsidR="009F0812" w:rsidRDefault="009F0812" w:rsidP="009F0812">
      <w:pPr>
        <w:pStyle w:val="ListParagraph"/>
      </w:pPr>
    </w:p>
    <w:p w14:paraId="7ED0F2D5" w14:textId="6C205DE5" w:rsidR="00161B07" w:rsidRDefault="00161B07" w:rsidP="00161B07">
      <w:pPr>
        <w:pStyle w:val="Heading2"/>
        <w:pageBreakBefore/>
      </w:pPr>
      <w:bookmarkStart w:id="738" w:name="_Toc197512785"/>
      <w:r>
        <w:lastRenderedPageBreak/>
        <w:t xml:space="preserve">Basic Serial Splitter </w:t>
      </w:r>
      <w:r w:rsidR="00430D30">
        <w:t xml:space="preserve">Module – </w:t>
      </w:r>
      <w:r w:rsidR="009573EF">
        <w:t xml:space="preserve">Expander </w:t>
      </w:r>
      <w:r>
        <w:t>Board</w:t>
      </w:r>
      <w:bookmarkEnd w:id="738"/>
      <w:r>
        <w:t xml:space="preserve"> </w:t>
      </w:r>
    </w:p>
    <w:p w14:paraId="11C9DDFE" w14:textId="30BEFFB8" w:rsidR="008C684E" w:rsidRPr="00430D30" w:rsidRDefault="008C684E" w:rsidP="008C684E">
      <w:r w:rsidRPr="00430D30">
        <w:t xml:space="preserve">The Expander Board links to the Master Board and provides four additional serial ports for Simulator PCs. Only one Expander can be linked to </w:t>
      </w:r>
      <w:r w:rsidR="003D1535" w:rsidRPr="00430D30">
        <w:t>a Master Board.</w:t>
      </w:r>
    </w:p>
    <w:p w14:paraId="05B00218" w14:textId="77777777" w:rsidR="00161B07" w:rsidRDefault="00161B07" w:rsidP="00161B07">
      <w:pPr>
        <w:pStyle w:val="Heading3"/>
      </w:pPr>
      <w:bookmarkStart w:id="739" w:name="_Toc197512786"/>
      <w:r>
        <w:t>Parts List</w:t>
      </w:r>
      <w:bookmarkEnd w:id="739"/>
    </w:p>
    <w:p w14:paraId="4C4CF8EF" w14:textId="23FDA4CD" w:rsidR="00161B07" w:rsidRPr="00393B25" w:rsidRDefault="00161B07" w:rsidP="00161B07">
      <w:pPr>
        <w:pStyle w:val="Caption"/>
        <w:keepNext/>
      </w:pPr>
      <w:bookmarkStart w:id="740" w:name="_Toc197512835"/>
      <w:r>
        <w:t xml:space="preserve">Table </w:t>
      </w:r>
      <w:r>
        <w:rPr>
          <w:noProof/>
        </w:rPr>
        <w:fldChar w:fldCharType="begin"/>
      </w:r>
      <w:r>
        <w:rPr>
          <w:noProof/>
        </w:rPr>
        <w:instrText xml:space="preserve"> SEQ Table \* ARABIC </w:instrText>
      </w:r>
      <w:r>
        <w:rPr>
          <w:noProof/>
        </w:rPr>
        <w:fldChar w:fldCharType="separate"/>
      </w:r>
      <w:r w:rsidR="00145FA6">
        <w:rPr>
          <w:noProof/>
        </w:rPr>
        <w:t>4</w:t>
      </w:r>
      <w:r>
        <w:rPr>
          <w:noProof/>
        </w:rPr>
        <w:fldChar w:fldCharType="end"/>
      </w:r>
      <w:r>
        <w:t xml:space="preserve"> – Basic Serial Splitter </w:t>
      </w:r>
      <w:r w:rsidR="00430D30">
        <w:t xml:space="preserve">Module </w:t>
      </w:r>
      <w:r w:rsidR="009573EF">
        <w:t xml:space="preserve">Expander </w:t>
      </w:r>
      <w:r>
        <w:t>Board Parts List</w:t>
      </w:r>
      <w:bookmarkEnd w:id="74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4110"/>
        <w:gridCol w:w="2897"/>
      </w:tblGrid>
      <w:tr w:rsidR="00161B07" w:rsidRPr="00AE25BB" w14:paraId="62BF9347" w14:textId="77777777" w:rsidTr="00F36105">
        <w:tc>
          <w:tcPr>
            <w:tcW w:w="2127" w:type="dxa"/>
            <w:shd w:val="clear" w:color="auto" w:fill="D9D9D9" w:themeFill="background1" w:themeFillShade="D9"/>
          </w:tcPr>
          <w:p w14:paraId="3FF6B4BA" w14:textId="77777777" w:rsidR="00161B07" w:rsidRPr="00430D30" w:rsidRDefault="00161B07" w:rsidP="00B81D2A">
            <w:pPr>
              <w:contextualSpacing/>
              <w:rPr>
                <w:b/>
              </w:rPr>
            </w:pPr>
            <w:r w:rsidRPr="00430D30">
              <w:rPr>
                <w:b/>
              </w:rPr>
              <w:t>Reference</w:t>
            </w:r>
          </w:p>
        </w:tc>
        <w:tc>
          <w:tcPr>
            <w:tcW w:w="4110" w:type="dxa"/>
            <w:shd w:val="clear" w:color="auto" w:fill="D9D9D9" w:themeFill="background1" w:themeFillShade="D9"/>
          </w:tcPr>
          <w:p w14:paraId="76801D7B" w14:textId="77777777" w:rsidR="00161B07" w:rsidRPr="00430D30" w:rsidRDefault="00161B07" w:rsidP="00B81D2A">
            <w:pPr>
              <w:contextualSpacing/>
              <w:rPr>
                <w:b/>
              </w:rPr>
            </w:pPr>
            <w:r w:rsidRPr="00430D30">
              <w:rPr>
                <w:b/>
              </w:rPr>
              <w:t>Component</w:t>
            </w:r>
          </w:p>
        </w:tc>
        <w:tc>
          <w:tcPr>
            <w:tcW w:w="2897" w:type="dxa"/>
            <w:shd w:val="clear" w:color="auto" w:fill="D9D9D9" w:themeFill="background1" w:themeFillShade="D9"/>
          </w:tcPr>
          <w:p w14:paraId="2BF7F6B0" w14:textId="77777777" w:rsidR="00161B07" w:rsidRPr="00430D30" w:rsidRDefault="00161B07" w:rsidP="00B81D2A">
            <w:pPr>
              <w:contextualSpacing/>
              <w:rPr>
                <w:b/>
              </w:rPr>
            </w:pPr>
            <w:r w:rsidRPr="00430D30">
              <w:rPr>
                <w:b/>
              </w:rPr>
              <w:t>Notes</w:t>
            </w:r>
          </w:p>
        </w:tc>
      </w:tr>
      <w:tr w:rsidR="00161B07" w:rsidRPr="007A4ECF" w14:paraId="4B7DCF06" w14:textId="77777777" w:rsidTr="00F36105">
        <w:tc>
          <w:tcPr>
            <w:tcW w:w="2127" w:type="dxa"/>
          </w:tcPr>
          <w:p w14:paraId="6A8206B9" w14:textId="77777777" w:rsidR="00161B07" w:rsidRPr="00430D30" w:rsidRDefault="00161B07" w:rsidP="00B81D2A">
            <w:pPr>
              <w:contextualSpacing/>
            </w:pPr>
            <w:r w:rsidRPr="00430D30">
              <w:t>PCB</w:t>
            </w:r>
          </w:p>
        </w:tc>
        <w:tc>
          <w:tcPr>
            <w:tcW w:w="4110" w:type="dxa"/>
          </w:tcPr>
          <w:p w14:paraId="1948D1AF" w14:textId="77777777" w:rsidR="00161B07" w:rsidRPr="00430D30" w:rsidRDefault="00161B07" w:rsidP="00B81D2A">
            <w:pPr>
              <w:contextualSpacing/>
            </w:pPr>
            <w:r w:rsidRPr="00430D30">
              <w:t>Type 2 Basic Serial Splitter PCB</w:t>
            </w:r>
          </w:p>
        </w:tc>
        <w:tc>
          <w:tcPr>
            <w:tcW w:w="2897" w:type="dxa"/>
          </w:tcPr>
          <w:p w14:paraId="19A0DE53" w14:textId="77777777" w:rsidR="00161B07" w:rsidRPr="00430D30" w:rsidRDefault="00161B07" w:rsidP="00B81D2A">
            <w:pPr>
              <w:contextualSpacing/>
            </w:pPr>
          </w:p>
        </w:tc>
      </w:tr>
      <w:tr w:rsidR="00161B07" w:rsidRPr="007A4ECF" w14:paraId="580244B5" w14:textId="77777777" w:rsidTr="00F36105">
        <w:tc>
          <w:tcPr>
            <w:tcW w:w="2127" w:type="dxa"/>
          </w:tcPr>
          <w:p w14:paraId="103C31C9" w14:textId="77777777" w:rsidR="00161B07" w:rsidRPr="00430D30" w:rsidRDefault="00161B07" w:rsidP="00161B07">
            <w:pPr>
              <w:contextualSpacing/>
            </w:pPr>
            <w:r w:rsidRPr="00430D30">
              <w:t>C8, C9, C10,</w:t>
            </w:r>
          </w:p>
          <w:p w14:paraId="347BEDDA" w14:textId="704E935B" w:rsidR="00161B07" w:rsidRPr="00430D30" w:rsidRDefault="00161B07" w:rsidP="00161B07">
            <w:pPr>
              <w:contextualSpacing/>
              <w:rPr>
                <w:strike/>
              </w:rPr>
            </w:pPr>
            <w:r w:rsidRPr="00430D30">
              <w:t>C11, C12</w:t>
            </w:r>
          </w:p>
        </w:tc>
        <w:tc>
          <w:tcPr>
            <w:tcW w:w="4110" w:type="dxa"/>
          </w:tcPr>
          <w:p w14:paraId="1160816A" w14:textId="1177F1C3" w:rsidR="00161B07" w:rsidRPr="00430D30" w:rsidRDefault="00161B07" w:rsidP="00161B07">
            <w:pPr>
              <w:contextualSpacing/>
              <w:rPr>
                <w:strike/>
              </w:rPr>
            </w:pPr>
            <w:r w:rsidRPr="00430D30">
              <w:t>100nF (0.1</w:t>
            </w:r>
            <w:r w:rsidRPr="00430D30">
              <w:rPr>
                <w:rFonts w:cs="Calibri"/>
              </w:rPr>
              <w:t>µF</w:t>
            </w:r>
            <w:r w:rsidRPr="00430D30">
              <w:t>) 50V MLCC (2.54mm Radial)</w:t>
            </w:r>
          </w:p>
        </w:tc>
        <w:tc>
          <w:tcPr>
            <w:tcW w:w="2897" w:type="dxa"/>
          </w:tcPr>
          <w:p w14:paraId="3E518258" w14:textId="4182884D" w:rsidR="00161B07" w:rsidRPr="00D705AF" w:rsidRDefault="00161B07" w:rsidP="00161B07">
            <w:pPr>
              <w:contextualSpacing/>
              <w:rPr>
                <w:strike/>
              </w:rPr>
            </w:pPr>
            <w:r w:rsidRPr="00D705AF">
              <w:t>Farnell 1457655</w:t>
            </w:r>
          </w:p>
        </w:tc>
      </w:tr>
      <w:tr w:rsidR="00161B07" w:rsidRPr="007A4ECF" w14:paraId="7C600C1E" w14:textId="77777777" w:rsidTr="00F36105">
        <w:tc>
          <w:tcPr>
            <w:tcW w:w="2127" w:type="dxa"/>
          </w:tcPr>
          <w:p w14:paraId="6A12AC51" w14:textId="78A88852" w:rsidR="00161B07" w:rsidRPr="00430D30" w:rsidRDefault="00161B07" w:rsidP="00161B07">
            <w:pPr>
              <w:contextualSpacing/>
              <w:rPr>
                <w:strike/>
              </w:rPr>
            </w:pPr>
            <w:r w:rsidRPr="00430D30">
              <w:t>IC3</w:t>
            </w:r>
          </w:p>
        </w:tc>
        <w:tc>
          <w:tcPr>
            <w:tcW w:w="4110" w:type="dxa"/>
          </w:tcPr>
          <w:p w14:paraId="69699416" w14:textId="7482A733" w:rsidR="00161B07" w:rsidRPr="00430D30" w:rsidRDefault="00161B07" w:rsidP="00161B07">
            <w:pPr>
              <w:contextualSpacing/>
              <w:rPr>
                <w:strike/>
              </w:rPr>
            </w:pPr>
            <w:r w:rsidRPr="00430D30">
              <w:t>MAX208CNG+</w:t>
            </w:r>
          </w:p>
        </w:tc>
        <w:tc>
          <w:tcPr>
            <w:tcW w:w="2897" w:type="dxa"/>
          </w:tcPr>
          <w:p w14:paraId="12630914" w14:textId="535541A4" w:rsidR="00161B07" w:rsidRPr="00D705AF" w:rsidRDefault="00161B07" w:rsidP="00161B07">
            <w:pPr>
              <w:contextualSpacing/>
              <w:rPr>
                <w:strike/>
              </w:rPr>
            </w:pPr>
            <w:r w:rsidRPr="00D705AF">
              <w:t>Farnell 2511906</w:t>
            </w:r>
          </w:p>
        </w:tc>
      </w:tr>
      <w:tr w:rsidR="00161B07" w:rsidRPr="007A4ECF" w14:paraId="558CAAF6" w14:textId="77777777" w:rsidTr="00F36105">
        <w:tc>
          <w:tcPr>
            <w:tcW w:w="2127" w:type="dxa"/>
          </w:tcPr>
          <w:p w14:paraId="0BBDE286" w14:textId="0E8B5B9C" w:rsidR="00161B07" w:rsidRPr="00430D30" w:rsidRDefault="00161B07" w:rsidP="00161B07">
            <w:pPr>
              <w:contextualSpacing/>
              <w:rPr>
                <w:strike/>
              </w:rPr>
            </w:pPr>
            <w:r w:rsidRPr="00430D30">
              <w:t>PC5, PC6, PC7, PC8</w:t>
            </w:r>
          </w:p>
        </w:tc>
        <w:tc>
          <w:tcPr>
            <w:tcW w:w="4110" w:type="dxa"/>
          </w:tcPr>
          <w:p w14:paraId="0EA7D978" w14:textId="134634D5" w:rsidR="00161B07" w:rsidRPr="00430D30" w:rsidRDefault="00161B07" w:rsidP="00161B07">
            <w:pPr>
              <w:contextualSpacing/>
              <w:rPr>
                <w:strike/>
              </w:rPr>
            </w:pPr>
            <w:r w:rsidRPr="00430D30">
              <w:t>Right Angle PCB D Sub Connector 9 Pin</w:t>
            </w:r>
          </w:p>
        </w:tc>
        <w:tc>
          <w:tcPr>
            <w:tcW w:w="2897" w:type="dxa"/>
          </w:tcPr>
          <w:p w14:paraId="584E7934" w14:textId="3ABEA83D" w:rsidR="00161B07" w:rsidRPr="00D705AF" w:rsidRDefault="00161B07" w:rsidP="00161B07">
            <w:pPr>
              <w:contextualSpacing/>
              <w:rPr>
                <w:strike/>
              </w:rPr>
            </w:pPr>
            <w:r w:rsidRPr="00D705AF">
              <w:t>Farnell 1848372</w:t>
            </w:r>
            <w:r w:rsidR="00174309" w:rsidRPr="00D705AF">
              <w:t>*</w:t>
            </w:r>
          </w:p>
        </w:tc>
      </w:tr>
      <w:tr w:rsidR="00161B07" w:rsidRPr="007A4ECF" w14:paraId="1B598C3D" w14:textId="77777777" w:rsidTr="00F36105">
        <w:tc>
          <w:tcPr>
            <w:tcW w:w="2127" w:type="dxa"/>
          </w:tcPr>
          <w:p w14:paraId="10878EDD" w14:textId="4F30B852" w:rsidR="00161B07" w:rsidRPr="00430D30" w:rsidRDefault="00161B07" w:rsidP="00161B07">
            <w:pPr>
              <w:contextualSpacing/>
              <w:rPr>
                <w:strike/>
              </w:rPr>
            </w:pPr>
            <w:r w:rsidRPr="00430D30">
              <w:t>IC Socket</w:t>
            </w:r>
          </w:p>
        </w:tc>
        <w:tc>
          <w:tcPr>
            <w:tcW w:w="4110" w:type="dxa"/>
          </w:tcPr>
          <w:p w14:paraId="3B80728D" w14:textId="1B1C0080" w:rsidR="00161B07" w:rsidRPr="00430D30" w:rsidRDefault="00161B07" w:rsidP="00161B07">
            <w:pPr>
              <w:contextualSpacing/>
              <w:rPr>
                <w:strike/>
              </w:rPr>
            </w:pPr>
            <w:r w:rsidRPr="00430D30">
              <w:t>24-pin, 0.3” pitch</w:t>
            </w:r>
          </w:p>
        </w:tc>
        <w:tc>
          <w:tcPr>
            <w:tcW w:w="2897" w:type="dxa"/>
          </w:tcPr>
          <w:p w14:paraId="49B762E3" w14:textId="0E7426E5" w:rsidR="00161B07" w:rsidRPr="00D705AF" w:rsidRDefault="00161B07" w:rsidP="00161B07">
            <w:pPr>
              <w:contextualSpacing/>
              <w:rPr>
                <w:strike/>
              </w:rPr>
            </w:pPr>
            <w:r w:rsidRPr="00D705AF">
              <w:t xml:space="preserve">Farnell </w:t>
            </w:r>
            <w:r w:rsidR="005F3226" w:rsidRPr="00882FAE">
              <w:t>2672303</w:t>
            </w:r>
          </w:p>
        </w:tc>
      </w:tr>
      <w:tr w:rsidR="00161B07" w:rsidRPr="007A4ECF" w14:paraId="30CF2255" w14:textId="77777777" w:rsidTr="00F36105">
        <w:tc>
          <w:tcPr>
            <w:tcW w:w="2127" w:type="dxa"/>
          </w:tcPr>
          <w:p w14:paraId="3A419F08" w14:textId="52FD1169" w:rsidR="00161B07" w:rsidRPr="00430D30" w:rsidRDefault="006462B6" w:rsidP="00161B07">
            <w:pPr>
              <w:contextualSpacing/>
            </w:pPr>
            <w:r w:rsidRPr="00430D30">
              <w:t>Master Connector</w:t>
            </w:r>
          </w:p>
        </w:tc>
        <w:tc>
          <w:tcPr>
            <w:tcW w:w="4110" w:type="dxa"/>
          </w:tcPr>
          <w:p w14:paraId="027EDB10" w14:textId="49E239D9" w:rsidR="00161B07" w:rsidRPr="00430D30" w:rsidRDefault="006462B6" w:rsidP="00161B07">
            <w:pPr>
              <w:contextualSpacing/>
            </w:pPr>
            <w:r w:rsidRPr="00430D30">
              <w:t>8-Way Right Angle Header</w:t>
            </w:r>
          </w:p>
        </w:tc>
        <w:tc>
          <w:tcPr>
            <w:tcW w:w="2897" w:type="dxa"/>
          </w:tcPr>
          <w:p w14:paraId="57A6B087" w14:textId="3E33BBFF" w:rsidR="00161B07" w:rsidRPr="00430D30" w:rsidRDefault="00A0057A" w:rsidP="00161B07">
            <w:pPr>
              <w:contextualSpacing/>
            </w:pPr>
            <w:r w:rsidRPr="00430D30">
              <w:t xml:space="preserve">Farnell </w:t>
            </w:r>
            <w:r w:rsidR="006462B6" w:rsidRPr="00430D30">
              <w:t>2356196</w:t>
            </w:r>
          </w:p>
        </w:tc>
      </w:tr>
      <w:tr w:rsidR="006462B6" w:rsidRPr="007A4ECF" w14:paraId="22FD0779" w14:textId="77777777" w:rsidTr="00F36105">
        <w:tc>
          <w:tcPr>
            <w:tcW w:w="2127" w:type="dxa"/>
          </w:tcPr>
          <w:p w14:paraId="1564E7F4" w14:textId="502A485B" w:rsidR="006462B6" w:rsidRPr="00430D30" w:rsidRDefault="006462B6" w:rsidP="006462B6">
            <w:pPr>
              <w:contextualSpacing/>
            </w:pPr>
            <w:r w:rsidRPr="00430D30">
              <w:t>Expand Connector</w:t>
            </w:r>
            <w:r w:rsidR="00F36105" w:rsidRPr="00430D30">
              <w:rPr>
                <w:rStyle w:val="FootnoteReference"/>
              </w:rPr>
              <w:footnoteReference w:id="4"/>
            </w:r>
          </w:p>
        </w:tc>
        <w:tc>
          <w:tcPr>
            <w:tcW w:w="4110" w:type="dxa"/>
          </w:tcPr>
          <w:p w14:paraId="5B2343A5" w14:textId="3DF9C002" w:rsidR="006462B6" w:rsidRPr="00430D30" w:rsidRDefault="006462B6" w:rsidP="006462B6">
            <w:pPr>
              <w:contextualSpacing/>
              <w:rPr>
                <w:strike/>
              </w:rPr>
            </w:pPr>
            <w:r w:rsidRPr="00430D30">
              <w:t>8-Way Right Angle Socket</w:t>
            </w:r>
          </w:p>
        </w:tc>
        <w:tc>
          <w:tcPr>
            <w:tcW w:w="2897" w:type="dxa"/>
          </w:tcPr>
          <w:p w14:paraId="72E70022" w14:textId="7D375E51" w:rsidR="006462B6" w:rsidRPr="00430D30" w:rsidRDefault="00F36105" w:rsidP="006462B6">
            <w:pPr>
              <w:contextualSpacing/>
            </w:pPr>
            <w:r w:rsidRPr="00430D30">
              <w:t xml:space="preserve">Farnell </w:t>
            </w:r>
            <w:r w:rsidR="006462B6" w:rsidRPr="00430D30">
              <w:t>1668343</w:t>
            </w:r>
          </w:p>
        </w:tc>
      </w:tr>
      <w:tr w:rsidR="00FA79CE" w:rsidRPr="007A4ECF" w14:paraId="7CDF2759" w14:textId="77777777" w:rsidTr="00F36105">
        <w:tc>
          <w:tcPr>
            <w:tcW w:w="2127" w:type="dxa"/>
          </w:tcPr>
          <w:p w14:paraId="6A1675E6" w14:textId="7F6FA63E" w:rsidR="00FA79CE" w:rsidRPr="00430D30" w:rsidRDefault="00FA79CE" w:rsidP="00FA79CE">
            <w:pPr>
              <w:contextualSpacing/>
            </w:pPr>
            <w:r w:rsidRPr="00430D30">
              <w:t>Hardware</w:t>
            </w:r>
          </w:p>
        </w:tc>
        <w:tc>
          <w:tcPr>
            <w:tcW w:w="4110" w:type="dxa"/>
          </w:tcPr>
          <w:p w14:paraId="304ED095" w14:textId="1638B78C" w:rsidR="00FA79CE" w:rsidRPr="00430D30" w:rsidRDefault="00FA79CE" w:rsidP="00FA79CE">
            <w:pPr>
              <w:contextualSpacing/>
              <w:rPr>
                <w:highlight w:val="yellow"/>
              </w:rPr>
            </w:pPr>
            <w:r w:rsidRPr="00430D30">
              <w:t xml:space="preserve">6mm M3 PCB Standoffs, Nuts &amp; Screws </w:t>
            </w:r>
          </w:p>
        </w:tc>
        <w:tc>
          <w:tcPr>
            <w:tcW w:w="2897" w:type="dxa"/>
          </w:tcPr>
          <w:p w14:paraId="5AA4BC78" w14:textId="18E628E3" w:rsidR="00FA79CE" w:rsidRPr="00430D30" w:rsidRDefault="00FA79CE" w:rsidP="00FA79CE">
            <w:pPr>
              <w:contextualSpacing/>
            </w:pPr>
            <w:r w:rsidRPr="00430D30">
              <w:t>eBay</w:t>
            </w:r>
          </w:p>
        </w:tc>
      </w:tr>
    </w:tbl>
    <w:p w14:paraId="2A3D69BC" w14:textId="77777777" w:rsidR="00174309" w:rsidRPr="00174309" w:rsidRDefault="00174309" w:rsidP="00174309">
      <w:pPr>
        <w:spacing w:before="120"/>
        <w:sectPr w:rsidR="00174309" w:rsidRPr="00174309" w:rsidSect="00174309">
          <w:footerReference w:type="even" r:id="rId33"/>
          <w:footerReference w:type="default" r:id="rId34"/>
          <w:footerReference w:type="first" r:id="rId35"/>
          <w:endnotePr>
            <w:numFmt w:val="decimal"/>
          </w:endnotePr>
          <w:pgSz w:w="11906" w:h="16838"/>
          <w:pgMar w:top="1440" w:right="1440" w:bottom="1440" w:left="1440" w:header="709" w:footer="709" w:gutter="0"/>
          <w:cols w:space="708"/>
          <w:docGrid w:linePitch="360"/>
        </w:sectPr>
      </w:pPr>
      <w:r>
        <w:t xml:space="preserve">(* Farnell part </w:t>
      </w:r>
      <w:r w:rsidRPr="00212D29">
        <w:t>1848372</w:t>
      </w:r>
      <w:r>
        <w:t xml:space="preserve"> has threaded screw lock posts for cable plugs fitted with locking screws. If you do not want these, use alternative part 1084701 instead.)</w:t>
      </w:r>
    </w:p>
    <w:p w14:paraId="38D4565B" w14:textId="49FC3469" w:rsidR="00161B07" w:rsidRDefault="00161B07" w:rsidP="00161B07">
      <w:pPr>
        <w:pStyle w:val="Heading3"/>
      </w:pPr>
      <w:bookmarkStart w:id="741" w:name="_Toc197512787"/>
      <w:r>
        <w:lastRenderedPageBreak/>
        <w:t>Parts</w:t>
      </w:r>
      <w:bookmarkEnd w:id="741"/>
    </w:p>
    <w:p w14:paraId="48A98F88" w14:textId="3AC355ED" w:rsidR="009573EF" w:rsidRPr="00430D30" w:rsidRDefault="009573EF" w:rsidP="009573EF">
      <w:pPr>
        <w:keepNext/>
      </w:pPr>
      <w:r w:rsidRPr="00430D30">
        <w:t xml:space="preserve">The following photograph shows the complete set of parts required for the Basic Serial Splitter Expander PCB. </w:t>
      </w:r>
    </w:p>
    <w:p w14:paraId="6E8899EE" w14:textId="10FE86B9" w:rsidR="00161B07" w:rsidRDefault="009573EF" w:rsidP="00161B07">
      <w:pPr>
        <w:keepNext/>
        <w:jc w:val="center"/>
      </w:pPr>
      <w:r>
        <w:rPr>
          <w:noProof/>
        </w:rPr>
        <w:drawing>
          <wp:inline distT="0" distB="0" distL="0" distR="0" wp14:anchorId="0F831EE2" wp14:editId="1C9D0B04">
            <wp:extent cx="3600000" cy="2073600"/>
            <wp:effectExtent l="19050" t="19050" r="19685" b="22225"/>
            <wp:docPr id="111" name="Picture 11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066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073600"/>
                    </a:xfrm>
                    <a:prstGeom prst="rect">
                      <a:avLst/>
                    </a:prstGeom>
                    <a:ln w="12700">
                      <a:solidFill>
                        <a:schemeClr val="tx1"/>
                      </a:solidFill>
                    </a:ln>
                  </pic:spPr>
                </pic:pic>
              </a:graphicData>
            </a:graphic>
          </wp:inline>
        </w:drawing>
      </w:r>
    </w:p>
    <w:p w14:paraId="09863C5F" w14:textId="5F65BA82" w:rsidR="00161B07" w:rsidRPr="009B5FE2" w:rsidRDefault="00161B07" w:rsidP="00161B07">
      <w:pPr>
        <w:pStyle w:val="Caption"/>
        <w:jc w:val="center"/>
      </w:pPr>
      <w:bookmarkStart w:id="742" w:name="_Toc197512817"/>
      <w:r>
        <w:t xml:space="preserve">Figure </w:t>
      </w:r>
      <w:r>
        <w:rPr>
          <w:noProof/>
        </w:rPr>
        <w:fldChar w:fldCharType="begin"/>
      </w:r>
      <w:r>
        <w:rPr>
          <w:noProof/>
        </w:rPr>
        <w:instrText xml:space="preserve"> SEQ Figure \* ARABIC </w:instrText>
      </w:r>
      <w:r>
        <w:rPr>
          <w:noProof/>
        </w:rPr>
        <w:fldChar w:fldCharType="separate"/>
      </w:r>
      <w:r w:rsidR="00145FA6">
        <w:rPr>
          <w:noProof/>
        </w:rPr>
        <w:t>11</w:t>
      </w:r>
      <w:r>
        <w:rPr>
          <w:noProof/>
        </w:rPr>
        <w:fldChar w:fldCharType="end"/>
      </w:r>
      <w:r>
        <w:t xml:space="preserve"> – </w:t>
      </w:r>
      <w:r w:rsidR="009573EF">
        <w:t>Basic Serial Splitter</w:t>
      </w:r>
      <w:r w:rsidR="00430D30">
        <w:t xml:space="preserve"> Module </w:t>
      </w:r>
      <w:r w:rsidR="009573EF">
        <w:t xml:space="preserve">Expander </w:t>
      </w:r>
      <w:r w:rsidR="00FA79CE">
        <w:t xml:space="preserve">Board </w:t>
      </w:r>
      <w:r w:rsidR="009573EF">
        <w:t>Parts</w:t>
      </w:r>
      <w:bookmarkEnd w:id="742"/>
    </w:p>
    <w:p w14:paraId="268BE8A8" w14:textId="0B8B23FF" w:rsidR="00161B07" w:rsidRDefault="00161B07" w:rsidP="00161B07">
      <w:pPr>
        <w:pStyle w:val="Heading3"/>
      </w:pPr>
      <w:bookmarkStart w:id="743" w:name="_Toc197512788"/>
      <w:r>
        <w:t>Construction</w:t>
      </w:r>
      <w:bookmarkEnd w:id="743"/>
    </w:p>
    <w:p w14:paraId="60693C5D" w14:textId="54D4008E" w:rsidR="00161B07" w:rsidRPr="00430D30" w:rsidRDefault="009573EF" w:rsidP="009573EF">
      <w:pPr>
        <w:keepNext/>
      </w:pPr>
      <w:r w:rsidRPr="00430D30">
        <w:t>The Basic Serial Splitter</w:t>
      </w:r>
      <w:r w:rsidR="00430D30" w:rsidRPr="00430D30">
        <w:t xml:space="preserve"> module</w:t>
      </w:r>
      <w:r w:rsidRPr="00430D30">
        <w:t xml:space="preserve"> Expander uses the same PCB as the Master board, shown in the diagram in the previous section. </w:t>
      </w:r>
      <w:r w:rsidR="00161B07" w:rsidRPr="00430D30">
        <w:t>All the components are mounted on top, silkscreen, side of the board.</w:t>
      </w:r>
    </w:p>
    <w:p w14:paraId="36EFD8A0" w14:textId="46BBA9D3" w:rsidR="00BC3D0B" w:rsidRPr="00430D30" w:rsidRDefault="00BC3D0B" w:rsidP="00161B07">
      <w:pPr>
        <w:pStyle w:val="ListParagraph"/>
        <w:numPr>
          <w:ilvl w:val="0"/>
          <w:numId w:val="6"/>
        </w:numPr>
      </w:pPr>
      <w:r w:rsidRPr="00430D30">
        <w:t>Fit only the parts listed in the Expander parts list above. All remaining positions on the Expander PCB can be left empty.</w:t>
      </w:r>
    </w:p>
    <w:p w14:paraId="632E058B" w14:textId="110B3E41" w:rsidR="009573EF" w:rsidRPr="00430D30" w:rsidRDefault="009573EF" w:rsidP="00161B07">
      <w:pPr>
        <w:pStyle w:val="ListParagraph"/>
        <w:numPr>
          <w:ilvl w:val="0"/>
          <w:numId w:val="6"/>
        </w:numPr>
      </w:pPr>
      <w:r w:rsidRPr="00430D30">
        <w:t>Note that the 8-Way Right Angle Socket is fitted to the E</w:t>
      </w:r>
      <w:r w:rsidR="00B37700" w:rsidRPr="00430D30">
        <w:t xml:space="preserve">xpand </w:t>
      </w:r>
      <w:r w:rsidRPr="00430D30">
        <w:t xml:space="preserve">position on the </w:t>
      </w:r>
      <w:r w:rsidRPr="00430D30">
        <w:rPr>
          <w:u w:val="single"/>
        </w:rPr>
        <w:t>MASTER</w:t>
      </w:r>
      <w:r w:rsidRPr="00430D30">
        <w:t xml:space="preserve"> board, not the Expander. It mates with the 8-Way Right Angle Header fitted to the Master position on the Expander board, as shown in the photographs below.</w:t>
      </w:r>
    </w:p>
    <w:p w14:paraId="152EF1F9" w14:textId="0FAB0E7F" w:rsidR="00161B07" w:rsidRPr="00430D30" w:rsidRDefault="00161B07" w:rsidP="00161B07">
      <w:pPr>
        <w:pStyle w:val="ListParagraph"/>
        <w:numPr>
          <w:ilvl w:val="0"/>
          <w:numId w:val="6"/>
        </w:numPr>
      </w:pPr>
      <w:r w:rsidRPr="00430D30">
        <w:t>The use of</w:t>
      </w:r>
      <w:r w:rsidR="00BC3D0B" w:rsidRPr="00430D30">
        <w:t xml:space="preserve"> an</w:t>
      </w:r>
      <w:r w:rsidRPr="00430D30">
        <w:t xml:space="preserve"> IC socket for IC3 is strongly recommended.</w:t>
      </w:r>
    </w:p>
    <w:p w14:paraId="592946E7" w14:textId="49D356E2" w:rsidR="00161B07" w:rsidRPr="00430D30" w:rsidRDefault="00161B07" w:rsidP="00161B07">
      <w:pPr>
        <w:pStyle w:val="ListParagraph"/>
        <w:keepNext/>
        <w:numPr>
          <w:ilvl w:val="0"/>
          <w:numId w:val="1"/>
        </w:numPr>
        <w:ind w:left="714" w:hanging="357"/>
      </w:pPr>
      <w:r w:rsidRPr="00430D30">
        <w:t>Before fitting the socketed IC, connect the board to a power supply (</w:t>
      </w:r>
      <w:r w:rsidR="00BC3D0B" w:rsidRPr="00430D30">
        <w:t xml:space="preserve">via the Master board and a </w:t>
      </w:r>
      <w:r w:rsidRPr="00430D30">
        <w:t xml:space="preserve">Power Board and a short RJ45 cable) and check using a multimeter that +5V and 0V appear on </w:t>
      </w:r>
      <w:r w:rsidR="00BC3D0B" w:rsidRPr="00430D30">
        <w:t xml:space="preserve">TP1 and </w:t>
      </w:r>
      <w:r w:rsidRPr="00430D30">
        <w:t>the correct pins of the IC</w:t>
      </w:r>
      <w:r w:rsidR="000B5BA4" w:rsidRPr="00430D30">
        <w:t>3</w:t>
      </w:r>
      <w:r w:rsidRPr="00430D30">
        <w:t xml:space="preserve"> socket. The pins are</w:t>
      </w:r>
      <w:r w:rsidR="00B37700" w:rsidRPr="00430D30">
        <w:t xml:space="preserve"> the same as </w:t>
      </w:r>
      <w:r w:rsidRPr="00430D30">
        <w:t xml:space="preserve">identified in the diagram </w:t>
      </w:r>
      <w:r w:rsidR="000B5BA4" w:rsidRPr="00430D30">
        <w:t>above</w:t>
      </w:r>
      <w:r w:rsidRPr="00430D30">
        <w:t>. Disconnect the power supply and fit the ICs.</w:t>
      </w:r>
    </w:p>
    <w:p w14:paraId="1DB22B44" w14:textId="71E96412" w:rsidR="00161B07" w:rsidRPr="00430D30" w:rsidRDefault="00161B07" w:rsidP="00161B07">
      <w:pPr>
        <w:pStyle w:val="ListParagraph"/>
        <w:numPr>
          <w:ilvl w:val="0"/>
          <w:numId w:val="1"/>
        </w:numPr>
      </w:pPr>
      <w:r w:rsidRPr="00430D30">
        <w:t>Pay close attention to the correct orientation of the polarised component</w:t>
      </w:r>
      <w:r w:rsidR="000B5BA4" w:rsidRPr="00430D30">
        <w:t xml:space="preserve"> </w:t>
      </w:r>
      <w:r w:rsidRPr="00430D30">
        <w:t>IC3.</w:t>
      </w:r>
    </w:p>
    <w:p w14:paraId="31E56F2E" w14:textId="49E713A6" w:rsidR="000B5BA4" w:rsidRPr="00430D30" w:rsidRDefault="000B5BA4" w:rsidP="000B5BA4">
      <w:pPr>
        <w:pStyle w:val="ListParagraph"/>
        <w:numPr>
          <w:ilvl w:val="0"/>
          <w:numId w:val="1"/>
        </w:numPr>
      </w:pPr>
      <w:r w:rsidRPr="00430D30">
        <w:t>The mounting lugs of the 9-Way D-Sub connectors clip into the holes in the PCB. Make sure the connector pins are correctly aligned with the holes before clipping the connector into the board, and then soldering the pins.</w:t>
      </w:r>
    </w:p>
    <w:p w14:paraId="2CAF2088" w14:textId="28191A82" w:rsidR="00161B07" w:rsidRPr="00212D29" w:rsidRDefault="00161B07" w:rsidP="00161B07">
      <w:pPr>
        <w:keepNext/>
      </w:pPr>
      <w:r w:rsidRPr="00430D30">
        <w:lastRenderedPageBreak/>
        <w:t xml:space="preserve">A completed </w:t>
      </w:r>
      <w:r w:rsidR="000B5BA4" w:rsidRPr="00430D30">
        <w:t xml:space="preserve">Basic Serial Splitter </w:t>
      </w:r>
      <w:r w:rsidR="00430D30" w:rsidRPr="00430D30">
        <w:t xml:space="preserve">module with Master and </w:t>
      </w:r>
      <w:r w:rsidR="000B5BA4" w:rsidRPr="00430D30">
        <w:t xml:space="preserve">Expander </w:t>
      </w:r>
      <w:r w:rsidR="003D1535" w:rsidRPr="00430D30">
        <w:t>Board</w:t>
      </w:r>
      <w:r w:rsidR="00430D30" w:rsidRPr="00430D30">
        <w:t>s</w:t>
      </w:r>
      <w:r w:rsidRPr="00430D30">
        <w:t xml:space="preserve"> is shown in the following photograph</w:t>
      </w:r>
      <w:r w:rsidR="00430D30" w:rsidRPr="00430D30">
        <w:t>.</w:t>
      </w:r>
    </w:p>
    <w:p w14:paraId="557FC836" w14:textId="366450E3" w:rsidR="00161B07" w:rsidRPr="00152C2B" w:rsidRDefault="00430D30" w:rsidP="00161B07">
      <w:pPr>
        <w:keepNext/>
        <w:jc w:val="center"/>
        <w:rPr>
          <w:color w:val="00B050"/>
        </w:rPr>
      </w:pPr>
      <w:r>
        <w:rPr>
          <w:noProof/>
          <w:color w:val="00B050"/>
        </w:rPr>
        <w:drawing>
          <wp:inline distT="0" distB="0" distL="0" distR="0" wp14:anchorId="417FD8CD" wp14:editId="6555B3F4">
            <wp:extent cx="5731510" cy="3195320"/>
            <wp:effectExtent l="19050" t="19050" r="21590" b="2413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55.jpeg"/>
                    <pic:cNvPicPr/>
                  </pic:nvPicPr>
                  <pic:blipFill>
                    <a:blip r:embed="rId37">
                      <a:extLst>
                        <a:ext uri="{28A0092B-C50C-407E-A947-70E740481C1C}">
                          <a14:useLocalDpi xmlns:a14="http://schemas.microsoft.com/office/drawing/2010/main" val="0"/>
                        </a:ext>
                      </a:extLst>
                    </a:blip>
                    <a:stretch>
                      <a:fillRect/>
                    </a:stretch>
                  </pic:blipFill>
                  <pic:spPr>
                    <a:xfrm>
                      <a:off x="0" y="0"/>
                      <a:ext cx="5731510" cy="3195320"/>
                    </a:xfrm>
                    <a:prstGeom prst="rect">
                      <a:avLst/>
                    </a:prstGeom>
                    <a:ln w="12700">
                      <a:solidFill>
                        <a:schemeClr val="tx1"/>
                      </a:solidFill>
                    </a:ln>
                  </pic:spPr>
                </pic:pic>
              </a:graphicData>
            </a:graphic>
          </wp:inline>
        </w:drawing>
      </w:r>
    </w:p>
    <w:p w14:paraId="2230B269" w14:textId="2BCDFBBE" w:rsidR="00161B07" w:rsidRDefault="00161B07" w:rsidP="00161B07">
      <w:pPr>
        <w:pStyle w:val="Caption"/>
        <w:jc w:val="center"/>
      </w:pPr>
      <w:bookmarkStart w:id="744" w:name="_Toc197512818"/>
      <w:r>
        <w:t xml:space="preserve">Figure </w:t>
      </w:r>
      <w:r>
        <w:rPr>
          <w:noProof/>
        </w:rPr>
        <w:fldChar w:fldCharType="begin"/>
      </w:r>
      <w:r>
        <w:rPr>
          <w:noProof/>
        </w:rPr>
        <w:instrText xml:space="preserve"> SEQ Figure \* ARABIC </w:instrText>
      </w:r>
      <w:r>
        <w:rPr>
          <w:noProof/>
        </w:rPr>
        <w:fldChar w:fldCharType="separate"/>
      </w:r>
      <w:r w:rsidR="00145FA6">
        <w:rPr>
          <w:noProof/>
        </w:rPr>
        <w:t>12</w:t>
      </w:r>
      <w:r>
        <w:rPr>
          <w:noProof/>
        </w:rPr>
        <w:fldChar w:fldCharType="end"/>
      </w:r>
      <w:r>
        <w:t xml:space="preserve"> – </w:t>
      </w:r>
      <w:r w:rsidR="00430D30">
        <w:t>Basic Serial Splitter Master &amp; Expander PCBs</w:t>
      </w:r>
      <w:bookmarkEnd w:id="744"/>
    </w:p>
    <w:p w14:paraId="5F67EB7A" w14:textId="03447978" w:rsidR="001E1F78" w:rsidRDefault="001E1F78" w:rsidP="00376881">
      <w:pPr>
        <w:pStyle w:val="Heading2"/>
        <w:pageBreakBefore/>
      </w:pPr>
      <w:bookmarkStart w:id="745" w:name="_Toc197512789"/>
      <w:r>
        <w:lastRenderedPageBreak/>
        <w:t>Enc</w:t>
      </w:r>
      <w:r w:rsidRPr="006C2C39">
        <w:rPr>
          <w:rStyle w:val="Heading1Char"/>
        </w:rPr>
        <w:t>l</w:t>
      </w:r>
      <w:r>
        <w:t>osure</w:t>
      </w:r>
      <w:r w:rsidR="00515573">
        <w:t>s</w:t>
      </w:r>
      <w:bookmarkEnd w:id="745"/>
    </w:p>
    <w:p w14:paraId="30C19DEF" w14:textId="64A31782" w:rsidR="001E1F78" w:rsidRPr="00430D30" w:rsidRDefault="00C2783A" w:rsidP="001E1F78">
      <w:r w:rsidRPr="00430D30">
        <w:t xml:space="preserve">The suggested </w:t>
      </w:r>
      <w:r w:rsidR="00133500" w:rsidRPr="00430D30">
        <w:t>enclosure</w:t>
      </w:r>
      <w:r w:rsidR="000B5BA4" w:rsidRPr="00430D30">
        <w:t xml:space="preserve">s </w:t>
      </w:r>
      <w:r w:rsidRPr="00430D30">
        <w:t xml:space="preserve">for the </w:t>
      </w:r>
      <w:r w:rsidR="000B5BA4" w:rsidRPr="00430D30">
        <w:t xml:space="preserve">Second PC </w:t>
      </w:r>
      <w:r w:rsidR="00430D30" w:rsidRPr="00430D30">
        <w:t>module</w:t>
      </w:r>
      <w:r w:rsidR="000B5BA4" w:rsidRPr="00430D30">
        <w:t xml:space="preserve"> and the Basic Serial Splitter </w:t>
      </w:r>
      <w:r w:rsidR="00430D30" w:rsidRPr="00430D30">
        <w:t xml:space="preserve">module </w:t>
      </w:r>
      <w:r w:rsidRPr="00430D30">
        <w:t>are from the “Really Useful” series of plastic boxes, widely available from hobby and stationery shops, or direct from the manufacturer</w:t>
      </w:r>
      <w:r w:rsidRPr="00430D30">
        <w:rPr>
          <w:rStyle w:val="FootnoteReference"/>
        </w:rPr>
        <w:footnoteReference w:id="5"/>
      </w:r>
      <w:r w:rsidRPr="00430D30">
        <w:t xml:space="preserve">. </w:t>
      </w:r>
    </w:p>
    <w:p w14:paraId="0ED4A1E9" w14:textId="2BF04180" w:rsidR="00BA65E4" w:rsidRPr="00430D30" w:rsidRDefault="00D1085C" w:rsidP="006C4A3A">
      <w:pPr>
        <w:pStyle w:val="ListParagraph"/>
        <w:numPr>
          <w:ilvl w:val="0"/>
          <w:numId w:val="2"/>
        </w:numPr>
      </w:pPr>
      <w:r w:rsidRPr="00430D30">
        <w:t>Drilling large diameter holes with twist drills can result in bit grabbing and damage to the enclosure. Use a</w:t>
      </w:r>
      <w:r w:rsidR="00BA65E4" w:rsidRPr="00430D30">
        <w:t xml:space="preserve"> 20mm </w:t>
      </w:r>
      <w:r w:rsidRPr="00430D30">
        <w:t>hole saw</w:t>
      </w:r>
      <w:r w:rsidR="00F60FC7" w:rsidRPr="00430D30">
        <w:rPr>
          <w:rStyle w:val="FootnoteReference"/>
        </w:rPr>
        <w:footnoteReference w:id="6"/>
      </w:r>
      <w:r w:rsidRPr="00430D30">
        <w:t xml:space="preserve"> for cable holes</w:t>
      </w:r>
      <w:r w:rsidR="00BA65E4" w:rsidRPr="00430D30">
        <w:t xml:space="preserve">, this </w:t>
      </w:r>
      <w:r w:rsidRPr="00430D30">
        <w:t>make</w:t>
      </w:r>
      <w:r w:rsidR="00BA65E4" w:rsidRPr="00430D30">
        <w:t>s</w:t>
      </w:r>
      <w:r w:rsidRPr="00430D30">
        <w:t xml:space="preserve"> the process of drilling the enclosure much easier and safer.</w:t>
      </w:r>
    </w:p>
    <w:p w14:paraId="0E541115" w14:textId="428BC841" w:rsidR="00BA65E4" w:rsidRPr="00430D30" w:rsidRDefault="00BA65E4" w:rsidP="006C4A3A">
      <w:pPr>
        <w:pStyle w:val="ListParagraph"/>
        <w:numPr>
          <w:ilvl w:val="0"/>
          <w:numId w:val="2"/>
        </w:numPr>
      </w:pPr>
      <w:r w:rsidRPr="00430D30">
        <w:t xml:space="preserve">Support the inside surface of the enclosure with a block of </w:t>
      </w:r>
      <w:r w:rsidR="00F60FC7" w:rsidRPr="00430D30">
        <w:t xml:space="preserve">scrap </w:t>
      </w:r>
      <w:r w:rsidRPr="00430D30">
        <w:t xml:space="preserve">wood when cutting the </w:t>
      </w:r>
      <w:r w:rsidR="00F60FC7" w:rsidRPr="00430D30">
        <w:t>holes and</w:t>
      </w:r>
      <w:r w:rsidRPr="00430D30">
        <w:t xml:space="preserve"> cut at a low speed.</w:t>
      </w:r>
    </w:p>
    <w:p w14:paraId="4A201743" w14:textId="77777777" w:rsidR="00BA65E4" w:rsidRPr="00430D30" w:rsidRDefault="00BA65E4" w:rsidP="006C4A3A">
      <w:pPr>
        <w:pStyle w:val="ListParagraph"/>
        <w:numPr>
          <w:ilvl w:val="0"/>
          <w:numId w:val="2"/>
        </w:numPr>
      </w:pPr>
      <w:r w:rsidRPr="00430D30">
        <w:t>Clean up any rough edges or swarf with a sharp knife.</w:t>
      </w:r>
    </w:p>
    <w:p w14:paraId="679D0008" w14:textId="32D7348F" w:rsidR="00C2783A" w:rsidRPr="00430D30" w:rsidRDefault="00C2783A" w:rsidP="006C4A3A">
      <w:pPr>
        <w:pStyle w:val="ListParagraph"/>
        <w:numPr>
          <w:ilvl w:val="0"/>
          <w:numId w:val="2"/>
        </w:numPr>
      </w:pPr>
      <w:r w:rsidRPr="00430D30">
        <w:t xml:space="preserve">Cables are run into the enclosures via </w:t>
      </w:r>
      <w:r w:rsidR="00BA65E4" w:rsidRPr="00430D30">
        <w:t>PVC</w:t>
      </w:r>
      <w:r w:rsidRPr="00430D30">
        <w:t xml:space="preserve"> grommets</w:t>
      </w:r>
      <w:r w:rsidR="00D1085C" w:rsidRPr="00430D30">
        <w:t xml:space="preserve">, which provide </w:t>
      </w:r>
      <w:r w:rsidR="00212D29" w:rsidRPr="00430D30">
        <w:t xml:space="preserve">some </w:t>
      </w:r>
      <w:r w:rsidR="00D1085C" w:rsidRPr="00430D30">
        <w:t>protection against dust and moisture.</w:t>
      </w:r>
    </w:p>
    <w:p w14:paraId="0508147D" w14:textId="0667CA38" w:rsidR="005B1C6D" w:rsidRPr="00430D30" w:rsidRDefault="005B1C6D" w:rsidP="00830BF2">
      <w:pPr>
        <w:pStyle w:val="ListParagraph"/>
        <w:keepLines/>
        <w:numPr>
          <w:ilvl w:val="0"/>
          <w:numId w:val="14"/>
        </w:numPr>
        <w:ind w:left="714" w:hanging="357"/>
      </w:pPr>
      <w:r w:rsidRPr="00430D30">
        <w:t>A set of suitable paper templates is available from the GitHub repository as a PDF and should be printed out full size with no scaling.</w:t>
      </w:r>
    </w:p>
    <w:p w14:paraId="0D173090" w14:textId="77777777" w:rsidR="009F0812" w:rsidRDefault="009F0812" w:rsidP="00557FB7">
      <w:pPr>
        <w:pStyle w:val="Heading3"/>
      </w:pPr>
      <w:bookmarkStart w:id="746" w:name="_Toc197512790"/>
      <w:r>
        <w:t>Parts List</w:t>
      </w:r>
      <w:bookmarkEnd w:id="746"/>
    </w:p>
    <w:p w14:paraId="4DAECF3E" w14:textId="1BD4098A" w:rsidR="009F0812" w:rsidRPr="00393B25" w:rsidRDefault="009F0812" w:rsidP="009F0812">
      <w:pPr>
        <w:pStyle w:val="Caption"/>
        <w:keepNext/>
      </w:pPr>
      <w:bookmarkStart w:id="747" w:name="_Toc19751283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145FA6">
        <w:rPr>
          <w:noProof/>
        </w:rPr>
        <w:t>5</w:t>
      </w:r>
      <w:r w:rsidR="00D15F53">
        <w:rPr>
          <w:noProof/>
        </w:rPr>
        <w:fldChar w:fldCharType="end"/>
      </w:r>
      <w:r>
        <w:t xml:space="preserve"> –</w:t>
      </w:r>
      <w:r w:rsidR="00994514">
        <w:t xml:space="preserve"> </w:t>
      </w:r>
      <w:r>
        <w:t>Enclosure</w:t>
      </w:r>
      <w:r w:rsidR="00994514">
        <w:t>s</w:t>
      </w:r>
      <w:r>
        <w:t xml:space="preserve"> Parts List</w:t>
      </w:r>
      <w:bookmarkEnd w:id="7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430D30" w:rsidRDefault="00376881" w:rsidP="00F771CA">
            <w:pPr>
              <w:contextualSpacing/>
              <w:rPr>
                <w:b/>
              </w:rPr>
            </w:pPr>
            <w:r w:rsidRPr="00430D30">
              <w:rPr>
                <w:b/>
              </w:rPr>
              <w:t>Reference</w:t>
            </w:r>
          </w:p>
        </w:tc>
        <w:tc>
          <w:tcPr>
            <w:tcW w:w="3200" w:type="dxa"/>
            <w:shd w:val="clear" w:color="auto" w:fill="D9D9D9" w:themeFill="background1" w:themeFillShade="D9"/>
          </w:tcPr>
          <w:p w14:paraId="37807441" w14:textId="77777777" w:rsidR="00376881" w:rsidRPr="00430D30" w:rsidRDefault="00376881" w:rsidP="00F771CA">
            <w:pPr>
              <w:contextualSpacing/>
              <w:rPr>
                <w:b/>
              </w:rPr>
            </w:pPr>
            <w:r w:rsidRPr="00430D30">
              <w:rPr>
                <w:b/>
              </w:rPr>
              <w:t>Component</w:t>
            </w:r>
          </w:p>
        </w:tc>
        <w:tc>
          <w:tcPr>
            <w:tcW w:w="3382" w:type="dxa"/>
            <w:shd w:val="clear" w:color="auto" w:fill="D9D9D9" w:themeFill="background1" w:themeFillShade="D9"/>
          </w:tcPr>
          <w:p w14:paraId="55F8B203" w14:textId="77777777" w:rsidR="00376881" w:rsidRPr="00430D30" w:rsidRDefault="00376881" w:rsidP="00F771CA">
            <w:pPr>
              <w:contextualSpacing/>
              <w:rPr>
                <w:b/>
              </w:rPr>
            </w:pPr>
            <w:r w:rsidRPr="00430D30">
              <w:rPr>
                <w:b/>
              </w:rPr>
              <w:t>Notes</w:t>
            </w:r>
          </w:p>
        </w:tc>
      </w:tr>
      <w:tr w:rsidR="00376881" w:rsidRPr="007A4ECF" w14:paraId="2AAC186B" w14:textId="77777777" w:rsidTr="00376881">
        <w:tc>
          <w:tcPr>
            <w:tcW w:w="2552" w:type="dxa"/>
          </w:tcPr>
          <w:p w14:paraId="6879031C" w14:textId="36557F68" w:rsidR="00376881" w:rsidRPr="00430D30" w:rsidRDefault="000B5BA4" w:rsidP="00F771CA">
            <w:pPr>
              <w:contextualSpacing/>
            </w:pPr>
            <w:r w:rsidRPr="00430D30">
              <w:t>Second PC</w:t>
            </w:r>
            <w:r w:rsidR="00376881" w:rsidRPr="00430D30">
              <w:t xml:space="preserve"> </w:t>
            </w:r>
            <w:r w:rsidR="000E33B1">
              <w:t>Module</w:t>
            </w:r>
          </w:p>
        </w:tc>
        <w:tc>
          <w:tcPr>
            <w:tcW w:w="3200" w:type="dxa"/>
          </w:tcPr>
          <w:p w14:paraId="05793D9D" w14:textId="77777777" w:rsidR="00376881" w:rsidRPr="00430D30" w:rsidRDefault="00376881" w:rsidP="00F771CA">
            <w:pPr>
              <w:contextualSpacing/>
            </w:pPr>
            <w:r w:rsidRPr="00430D30">
              <w:t>Really Useful Box® 0.75 Litre</w:t>
            </w:r>
          </w:p>
        </w:tc>
        <w:tc>
          <w:tcPr>
            <w:tcW w:w="3382" w:type="dxa"/>
          </w:tcPr>
          <w:p w14:paraId="173D6DDB" w14:textId="77777777" w:rsidR="00376881" w:rsidRPr="00430D30" w:rsidRDefault="00C2783A" w:rsidP="00F771CA">
            <w:pPr>
              <w:contextualSpacing/>
            </w:pPr>
            <w:r w:rsidRPr="00430D30">
              <w:t>195 x 135 x 55mm</w:t>
            </w:r>
          </w:p>
        </w:tc>
      </w:tr>
      <w:tr w:rsidR="00376881" w:rsidRPr="007A4ECF" w14:paraId="636F5A5E" w14:textId="77777777" w:rsidTr="00376881">
        <w:tc>
          <w:tcPr>
            <w:tcW w:w="2552" w:type="dxa"/>
          </w:tcPr>
          <w:p w14:paraId="27317AA5" w14:textId="0EC9200C" w:rsidR="00376881" w:rsidRPr="00430D30" w:rsidRDefault="000B5BA4" w:rsidP="00F771CA">
            <w:pPr>
              <w:contextualSpacing/>
            </w:pPr>
            <w:r w:rsidRPr="00430D30">
              <w:t>Basic Serial Splitter</w:t>
            </w:r>
          </w:p>
        </w:tc>
        <w:tc>
          <w:tcPr>
            <w:tcW w:w="3200" w:type="dxa"/>
          </w:tcPr>
          <w:p w14:paraId="303AC124" w14:textId="74C721DC" w:rsidR="00376881" w:rsidRPr="00430D30" w:rsidRDefault="00376881" w:rsidP="00994514">
            <w:pPr>
              <w:contextualSpacing/>
            </w:pPr>
            <w:r w:rsidRPr="00430D30">
              <w:t>Really Useful Box® 0.</w:t>
            </w:r>
            <w:r w:rsidR="000B5BA4" w:rsidRPr="00430D30">
              <w:t xml:space="preserve">55 </w:t>
            </w:r>
            <w:r w:rsidRPr="00430D30">
              <w:t>Litre</w:t>
            </w:r>
          </w:p>
        </w:tc>
        <w:tc>
          <w:tcPr>
            <w:tcW w:w="3382" w:type="dxa"/>
          </w:tcPr>
          <w:p w14:paraId="59105A91" w14:textId="6B70230B" w:rsidR="00376881" w:rsidRPr="00430D30" w:rsidRDefault="000B5BA4" w:rsidP="00994514">
            <w:pPr>
              <w:contextualSpacing/>
            </w:pPr>
            <w:r w:rsidRPr="00430D30">
              <w:t>220 x 100 x 40mm</w:t>
            </w:r>
          </w:p>
        </w:tc>
      </w:tr>
      <w:tr w:rsidR="00376881" w:rsidRPr="007A4ECF" w14:paraId="12935DDE" w14:textId="77777777" w:rsidTr="00376881">
        <w:tc>
          <w:tcPr>
            <w:tcW w:w="2552" w:type="dxa"/>
          </w:tcPr>
          <w:p w14:paraId="06BC6F6B" w14:textId="77777777" w:rsidR="00376881" w:rsidRPr="00430D30" w:rsidRDefault="00376881" w:rsidP="00994514">
            <w:pPr>
              <w:contextualSpacing/>
            </w:pPr>
            <w:r w:rsidRPr="00430D30">
              <w:t>Grommets</w:t>
            </w:r>
          </w:p>
        </w:tc>
        <w:tc>
          <w:tcPr>
            <w:tcW w:w="3200" w:type="dxa"/>
          </w:tcPr>
          <w:p w14:paraId="060B1412" w14:textId="77777777" w:rsidR="00376881" w:rsidRPr="00430D30" w:rsidRDefault="00376881" w:rsidP="00994514">
            <w:pPr>
              <w:contextualSpacing/>
            </w:pPr>
            <w:r w:rsidRPr="00430D30">
              <w:t>20mm Closed Grommets</w:t>
            </w:r>
          </w:p>
        </w:tc>
        <w:tc>
          <w:tcPr>
            <w:tcW w:w="3382" w:type="dxa"/>
          </w:tcPr>
          <w:p w14:paraId="720DB2DB" w14:textId="1904D644" w:rsidR="00D705AF" w:rsidRPr="00430D30" w:rsidRDefault="00376881" w:rsidP="00D1085C">
            <w:pPr>
              <w:contextualSpacing/>
            </w:pPr>
            <w:r w:rsidRPr="00430D30">
              <w:t xml:space="preserve">Screwfix </w:t>
            </w:r>
            <w:r w:rsidR="00D705AF">
              <w:t>884VT</w:t>
            </w:r>
          </w:p>
        </w:tc>
      </w:tr>
    </w:tbl>
    <w:p w14:paraId="3A84CD1D" w14:textId="06AED289" w:rsidR="00133500" w:rsidRDefault="00376881" w:rsidP="00F80CCE">
      <w:pPr>
        <w:pStyle w:val="Heading3"/>
      </w:pPr>
      <w:bookmarkStart w:id="748" w:name="_Toc197512791"/>
      <w:r>
        <w:lastRenderedPageBreak/>
        <w:t>S</w:t>
      </w:r>
      <w:r w:rsidR="000B5BA4">
        <w:t xml:space="preserve">econd PC </w:t>
      </w:r>
      <w:r w:rsidR="00430D30">
        <w:t>Module</w:t>
      </w:r>
      <w:r>
        <w:t xml:space="preserve"> Enclosure</w:t>
      </w:r>
      <w:bookmarkEnd w:id="748"/>
    </w:p>
    <w:p w14:paraId="13BDA59C" w14:textId="15D98BC9" w:rsidR="00376881" w:rsidRPr="00430D30" w:rsidRDefault="00376881" w:rsidP="00376881">
      <w:pPr>
        <w:keepNext/>
      </w:pPr>
      <w:r w:rsidRPr="00430D30">
        <w:t>The following diagram</w:t>
      </w:r>
      <w:r w:rsidR="00BA65E4" w:rsidRPr="00430D30">
        <w:t xml:space="preserve"> shows the holes required in a 0.75 litre Really Useful </w:t>
      </w:r>
      <w:r w:rsidR="002665B2" w:rsidRPr="00430D30">
        <w:t xml:space="preserve">Box </w:t>
      </w:r>
      <w:r w:rsidR="00BA65E4" w:rsidRPr="00430D30">
        <w:t>for the S</w:t>
      </w:r>
      <w:r w:rsidR="000B5BA4" w:rsidRPr="00430D30">
        <w:t xml:space="preserve">econd PC </w:t>
      </w:r>
      <w:r w:rsidR="00430D30" w:rsidRPr="00430D30">
        <w:t>module</w:t>
      </w:r>
      <w:r w:rsidR="00BA65E4" w:rsidRPr="00430D30">
        <w:t xml:space="preserve">. </w:t>
      </w:r>
    </w:p>
    <w:p w14:paraId="6D86FD81" w14:textId="0AB71A56" w:rsidR="00133500" w:rsidRDefault="003D1535" w:rsidP="00BA65E4">
      <w:pPr>
        <w:keepNext/>
        <w:jc w:val="center"/>
      </w:pPr>
      <w:r>
        <w:rPr>
          <w:noProof/>
        </w:rPr>
        <w:drawing>
          <wp:inline distT="0" distB="0" distL="0" distR="0" wp14:anchorId="2D7A0439" wp14:editId="59EB8728">
            <wp:extent cx="5731510" cy="4888230"/>
            <wp:effectExtent l="19050" t="19050" r="2159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2 Second PC Drill Gui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888230"/>
                    </a:xfrm>
                    <a:prstGeom prst="rect">
                      <a:avLst/>
                    </a:prstGeom>
                    <a:ln w="12700">
                      <a:solidFill>
                        <a:schemeClr val="tx1"/>
                      </a:solidFill>
                    </a:ln>
                  </pic:spPr>
                </pic:pic>
              </a:graphicData>
            </a:graphic>
          </wp:inline>
        </w:drawing>
      </w:r>
    </w:p>
    <w:p w14:paraId="6EB821AA" w14:textId="766AD062" w:rsidR="00133500" w:rsidRDefault="00133500" w:rsidP="00994514">
      <w:pPr>
        <w:pStyle w:val="Caption"/>
        <w:jc w:val="center"/>
      </w:pPr>
      <w:bookmarkStart w:id="749" w:name="_Toc19751281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145FA6">
        <w:rPr>
          <w:noProof/>
        </w:rPr>
        <w:t>13</w:t>
      </w:r>
      <w:r w:rsidR="00D15F53">
        <w:rPr>
          <w:noProof/>
        </w:rPr>
        <w:fldChar w:fldCharType="end"/>
      </w:r>
      <w:r>
        <w:t xml:space="preserve"> – </w:t>
      </w:r>
      <w:r w:rsidR="00430D30">
        <w:t xml:space="preserve">Second PC Module </w:t>
      </w:r>
      <w:r w:rsidR="00376881">
        <w:t xml:space="preserve">Enclosure </w:t>
      </w:r>
      <w:r>
        <w:t>Drilling Guide</w:t>
      </w:r>
      <w:bookmarkEnd w:id="749"/>
    </w:p>
    <w:p w14:paraId="3811B346" w14:textId="77777777" w:rsidR="0052474C" w:rsidRDefault="0052474C" w:rsidP="0052474C">
      <w:pPr>
        <w:pStyle w:val="Heading3"/>
      </w:pPr>
      <w:bookmarkStart w:id="750" w:name="_Toc197512792"/>
      <w:r>
        <w:lastRenderedPageBreak/>
        <w:t>D Sub Serial Connector Alternative Drilling</w:t>
      </w:r>
      <w:bookmarkEnd w:id="750"/>
    </w:p>
    <w:p w14:paraId="1A174878" w14:textId="063ED183" w:rsidR="0052474C" w:rsidRPr="00B05DFF" w:rsidRDefault="0052474C" w:rsidP="0052474C">
      <w:pPr>
        <w:keepNext/>
      </w:pPr>
      <w:r>
        <w:t xml:space="preserve">The single 20mm hole in the Second PC Module enclosure is sufficient for a USB-Serial adapter with a USB-A connector. If you are using an RS-232 cable with a 9-pin D Sub Connector, then a larger hole will be required. Drill two 20mm holes and cut out the area between them as shown by the dotted lines in the diagram below. </w:t>
      </w:r>
    </w:p>
    <w:p w14:paraId="0A43D460" w14:textId="77777777" w:rsidR="0052474C" w:rsidRDefault="0052474C" w:rsidP="0052474C">
      <w:pPr>
        <w:keepNext/>
        <w:jc w:val="center"/>
      </w:pPr>
      <w:r>
        <w:rPr>
          <w:noProof/>
        </w:rPr>
        <w:drawing>
          <wp:inline distT="0" distB="0" distL="0" distR="0" wp14:anchorId="4967CFF1" wp14:editId="29FFEFF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673723DD" w14:textId="0FF1875E" w:rsidR="0052474C" w:rsidRPr="00B05DFF" w:rsidRDefault="0052474C" w:rsidP="0052474C">
      <w:pPr>
        <w:pStyle w:val="Caption"/>
        <w:jc w:val="center"/>
      </w:pPr>
      <w:bookmarkStart w:id="751" w:name="_Toc197512820"/>
      <w:r>
        <w:t xml:space="preserve">Figure </w:t>
      </w:r>
      <w:fldSimple w:instr=" SEQ Figure \* ARABIC ">
        <w:r w:rsidR="00145FA6">
          <w:rPr>
            <w:noProof/>
          </w:rPr>
          <w:t>14</w:t>
        </w:r>
      </w:fldSimple>
      <w:r>
        <w:t xml:space="preserve"> – Alternative Drilling Guide for DB9 Connector</w:t>
      </w:r>
      <w:bookmarkEnd w:id="751"/>
    </w:p>
    <w:p w14:paraId="09E398D7" w14:textId="77777777" w:rsidR="0052474C" w:rsidRPr="0052474C" w:rsidRDefault="0052474C" w:rsidP="0052474C"/>
    <w:p w14:paraId="7FF72967" w14:textId="03C6CDDE" w:rsidR="00994514" w:rsidRDefault="003D1535" w:rsidP="00F80CCE">
      <w:pPr>
        <w:pStyle w:val="Heading3"/>
      </w:pPr>
      <w:bookmarkStart w:id="752" w:name="_Toc197512793"/>
      <w:r>
        <w:lastRenderedPageBreak/>
        <w:t xml:space="preserve">Basic Serial Splitter </w:t>
      </w:r>
      <w:r w:rsidR="00376881">
        <w:t>Enclosure</w:t>
      </w:r>
      <w:bookmarkEnd w:id="752"/>
    </w:p>
    <w:p w14:paraId="47FC5BBD" w14:textId="3E2F6CBC" w:rsidR="00BA65E4" w:rsidRPr="001F4FB7" w:rsidRDefault="00BA65E4" w:rsidP="00BA65E4">
      <w:pPr>
        <w:keepNext/>
      </w:pPr>
      <w:r w:rsidRPr="00430D30">
        <w:t>The following diagram shows the holes required in a 0.</w:t>
      </w:r>
      <w:r w:rsidR="003D1535" w:rsidRPr="00430D30">
        <w:t>55</w:t>
      </w:r>
      <w:r w:rsidRPr="00430D30">
        <w:t xml:space="preserve"> litre Really Useful </w:t>
      </w:r>
      <w:r w:rsidR="002665B2" w:rsidRPr="00430D30">
        <w:t xml:space="preserve">Box </w:t>
      </w:r>
      <w:r w:rsidRPr="00430D30">
        <w:t xml:space="preserve">for </w:t>
      </w:r>
      <w:r w:rsidR="003D1535" w:rsidRPr="00430D30">
        <w:t>the Basic Serial Splitter. A single enclosure is big enough for a linked Master Board and Expander Board</w:t>
      </w:r>
      <w:r w:rsidR="00F60FC7" w:rsidRPr="00430D30">
        <w:t>.</w:t>
      </w:r>
    </w:p>
    <w:p w14:paraId="37583D4C" w14:textId="672F5C1C" w:rsidR="004776A2" w:rsidRDefault="00430D30" w:rsidP="004776A2">
      <w:pPr>
        <w:keepNext/>
        <w:jc w:val="center"/>
      </w:pPr>
      <w:r>
        <w:rPr>
          <w:noProof/>
        </w:rPr>
        <w:drawing>
          <wp:inline distT="0" distB="0" distL="0" distR="0" wp14:anchorId="1EED898C" wp14:editId="64E734EB">
            <wp:extent cx="5731510" cy="4227830"/>
            <wp:effectExtent l="19050" t="19050" r="21590" b="203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2 Basic Serial Splitter Drill Guide v0.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27830"/>
                    </a:xfrm>
                    <a:prstGeom prst="rect">
                      <a:avLst/>
                    </a:prstGeom>
                    <a:ln w="12700">
                      <a:solidFill>
                        <a:schemeClr val="tx1"/>
                      </a:solidFill>
                    </a:ln>
                  </pic:spPr>
                </pic:pic>
              </a:graphicData>
            </a:graphic>
          </wp:inline>
        </w:drawing>
      </w:r>
    </w:p>
    <w:p w14:paraId="4F346C11" w14:textId="7F329E0E" w:rsidR="00133500" w:rsidRDefault="004776A2" w:rsidP="004776A2">
      <w:pPr>
        <w:pStyle w:val="Caption"/>
        <w:jc w:val="center"/>
      </w:pPr>
      <w:bookmarkStart w:id="753" w:name="_Toc19751282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145FA6">
        <w:rPr>
          <w:noProof/>
        </w:rPr>
        <w:t>15</w:t>
      </w:r>
      <w:r w:rsidR="00D15F53">
        <w:rPr>
          <w:noProof/>
        </w:rPr>
        <w:fldChar w:fldCharType="end"/>
      </w:r>
      <w:r>
        <w:t xml:space="preserve"> </w:t>
      </w:r>
      <w:r w:rsidR="00376881">
        <w:t>–</w:t>
      </w:r>
      <w:r>
        <w:t xml:space="preserve"> </w:t>
      </w:r>
      <w:r w:rsidR="003D1535">
        <w:t xml:space="preserve">Basic Serial Splitter </w:t>
      </w:r>
      <w:r w:rsidR="00430D30">
        <w:t xml:space="preserve">Module </w:t>
      </w:r>
      <w:r w:rsidR="00376881">
        <w:t>Enclosure Drilling Guide</w:t>
      </w:r>
      <w:bookmarkEnd w:id="753"/>
    </w:p>
    <w:p w14:paraId="734ADD4B" w14:textId="00D3BE38" w:rsidR="00161BAD" w:rsidRDefault="00161BAD" w:rsidP="00161BAD">
      <w:bookmarkStart w:id="754" w:name="_Toc20774337"/>
      <w:r>
        <w:t>The two 20mm holes in the end of the enclosure overlap. The material between each pair of 20mm holes in each side of the enclosure should be cut out, leaving two slots. This can be seen in the completed assembly module photograph below.</w:t>
      </w:r>
    </w:p>
    <w:p w14:paraId="3252F147" w14:textId="3BACE7F1" w:rsidR="00161BAD" w:rsidRDefault="00161BAD" w:rsidP="00161BAD">
      <w:pPr>
        <w:pStyle w:val="Heading3"/>
      </w:pPr>
      <w:bookmarkStart w:id="755" w:name="_Toc197512794"/>
      <w:r>
        <w:lastRenderedPageBreak/>
        <w:t>PCB Mounting Hardware</w:t>
      </w:r>
      <w:bookmarkEnd w:id="754"/>
      <w:bookmarkEnd w:id="755"/>
    </w:p>
    <w:p w14:paraId="32FF0311" w14:textId="70634474" w:rsidR="00161BAD" w:rsidRDefault="00161BAD" w:rsidP="00161BAD">
      <w:pPr>
        <w:keepNext/>
      </w:pPr>
      <w:r w:rsidRPr="00161BAD">
        <w:t>The Basic Serial Splitter PCBs should be secured to the base of the enclosure using M3 x</w:t>
      </w:r>
      <w:r w:rsidR="00DE78F3">
        <w:t xml:space="preserve"> 6mm</w:t>
      </w:r>
      <w:r w:rsidRPr="00161BAD">
        <w:t xml:space="preserve"> Nylon PCB standoffs, nuts, screws and washers.</w:t>
      </w:r>
    </w:p>
    <w:p w14:paraId="7C256795" w14:textId="03653B0E" w:rsidR="00161BAD" w:rsidRDefault="00161BAD" w:rsidP="00161BAD">
      <w:pPr>
        <w:keepNext/>
        <w:jc w:val="center"/>
      </w:pPr>
      <w:r>
        <w:rPr>
          <w:noProof/>
        </w:rPr>
        <w:drawing>
          <wp:inline distT="0" distB="0" distL="0" distR="0" wp14:anchorId="5D97289A" wp14:editId="5CF5726B">
            <wp:extent cx="3240000" cy="2134800"/>
            <wp:effectExtent l="19050" t="19050" r="17780" b="18415"/>
            <wp:docPr id="14" name="Picture 14"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56.jpeg"/>
                    <pic:cNvPicPr/>
                  </pic:nvPicPr>
                  <pic:blipFill>
                    <a:blip r:embed="rId41">
                      <a:extLst>
                        <a:ext uri="{28A0092B-C50C-407E-A947-70E740481C1C}">
                          <a14:useLocalDpi xmlns:a14="http://schemas.microsoft.com/office/drawing/2010/main" val="0"/>
                        </a:ext>
                      </a:extLst>
                    </a:blip>
                    <a:stretch>
                      <a:fillRect/>
                    </a:stretch>
                  </pic:blipFill>
                  <pic:spPr>
                    <a:xfrm>
                      <a:off x="0" y="0"/>
                      <a:ext cx="3240000" cy="2134800"/>
                    </a:xfrm>
                    <a:prstGeom prst="rect">
                      <a:avLst/>
                    </a:prstGeom>
                    <a:ln w="12700">
                      <a:solidFill>
                        <a:schemeClr val="tx1"/>
                      </a:solidFill>
                    </a:ln>
                  </pic:spPr>
                </pic:pic>
              </a:graphicData>
            </a:graphic>
          </wp:inline>
        </w:drawing>
      </w:r>
    </w:p>
    <w:p w14:paraId="4203B91D" w14:textId="1B5E3E67" w:rsidR="00161BAD" w:rsidRDefault="00161BAD" w:rsidP="00161BAD">
      <w:pPr>
        <w:pStyle w:val="Caption"/>
        <w:jc w:val="center"/>
      </w:pPr>
      <w:bookmarkStart w:id="756" w:name="_Toc20774408"/>
      <w:bookmarkStart w:id="757" w:name="_Toc197512822"/>
      <w:r>
        <w:t xml:space="preserve">Figure </w:t>
      </w:r>
      <w:fldSimple w:instr=" SEQ Figure \* ARABIC ">
        <w:r w:rsidR="00145FA6">
          <w:rPr>
            <w:noProof/>
          </w:rPr>
          <w:t>16</w:t>
        </w:r>
      </w:fldSimple>
      <w:r>
        <w:t xml:space="preserve"> – PCB Mounting Hardware</w:t>
      </w:r>
      <w:bookmarkEnd w:id="756"/>
      <w:bookmarkEnd w:id="757"/>
    </w:p>
    <w:p w14:paraId="145E4FB5" w14:textId="7E4F6CB4" w:rsidR="00E516B4" w:rsidRPr="00161BAD" w:rsidRDefault="00E516B4" w:rsidP="00E516B4">
      <w:pPr>
        <w:keepNext/>
      </w:pPr>
      <w:r w:rsidRPr="00161BAD">
        <w:t xml:space="preserve">The following photograph shows </w:t>
      </w:r>
      <w:r w:rsidR="00161BAD" w:rsidRPr="00161BAD">
        <w:t xml:space="preserve">how the </w:t>
      </w:r>
      <w:r w:rsidRPr="00161BAD">
        <w:t xml:space="preserve">bare PCBs </w:t>
      </w:r>
      <w:r w:rsidR="00161BAD" w:rsidRPr="00161BAD">
        <w:t xml:space="preserve">can be used to </w:t>
      </w:r>
      <w:r w:rsidRPr="00161BAD">
        <w:t xml:space="preserve">mark </w:t>
      </w:r>
      <w:r w:rsidR="00161BAD" w:rsidRPr="00161BAD">
        <w:t xml:space="preserve">out </w:t>
      </w:r>
      <w:r w:rsidRPr="00161BAD">
        <w:t>the base of the Basic Serial Splitter enclosure prior to drilling.</w:t>
      </w:r>
    </w:p>
    <w:p w14:paraId="676B5C83" w14:textId="77777777" w:rsidR="003D1535" w:rsidRDefault="003D1535" w:rsidP="003D1535">
      <w:pPr>
        <w:keepNext/>
        <w:jc w:val="center"/>
      </w:pPr>
      <w:r>
        <w:rPr>
          <w:noProof/>
        </w:rPr>
        <w:drawing>
          <wp:inline distT="0" distB="0" distL="0" distR="0" wp14:anchorId="7A983FC7" wp14:editId="274852CB">
            <wp:extent cx="4320000" cy="2592000"/>
            <wp:effectExtent l="19050" t="19050" r="2349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66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592000"/>
                    </a:xfrm>
                    <a:prstGeom prst="rect">
                      <a:avLst/>
                    </a:prstGeom>
                    <a:ln w="12700">
                      <a:solidFill>
                        <a:schemeClr val="tx1"/>
                      </a:solidFill>
                    </a:ln>
                  </pic:spPr>
                </pic:pic>
              </a:graphicData>
            </a:graphic>
          </wp:inline>
        </w:drawing>
      </w:r>
    </w:p>
    <w:p w14:paraId="4E6D0501" w14:textId="21FF1447" w:rsidR="003D1535" w:rsidRDefault="003D1535" w:rsidP="003D1535">
      <w:pPr>
        <w:pStyle w:val="Caption"/>
        <w:jc w:val="center"/>
      </w:pPr>
      <w:bookmarkStart w:id="758" w:name="_Toc197512823"/>
      <w:r>
        <w:t xml:space="preserve">Figure </w:t>
      </w:r>
      <w:fldSimple w:instr=" SEQ Figure \* ARABIC ">
        <w:r w:rsidR="00145FA6">
          <w:rPr>
            <w:noProof/>
          </w:rPr>
          <w:t>17</w:t>
        </w:r>
      </w:fldSimple>
      <w:r>
        <w:t xml:space="preserve"> </w:t>
      </w:r>
      <w:r w:rsidR="00161BAD">
        <w:t>–</w:t>
      </w:r>
      <w:r>
        <w:t xml:space="preserve"> </w:t>
      </w:r>
      <w:r w:rsidR="00161BAD">
        <w:t>Enclosure Marking Out</w:t>
      </w:r>
      <w:bookmarkEnd w:id="758"/>
    </w:p>
    <w:p w14:paraId="59F2ED43" w14:textId="6BADD400" w:rsidR="003D1535" w:rsidRPr="00161BAD" w:rsidRDefault="00E516B4" w:rsidP="003D1535">
      <w:pPr>
        <w:keepNext/>
      </w:pPr>
      <w:r w:rsidRPr="00161BAD">
        <w:lastRenderedPageBreak/>
        <w:t xml:space="preserve">The </w:t>
      </w:r>
      <w:r w:rsidR="003D1535" w:rsidRPr="00161BAD">
        <w:t xml:space="preserve">Basic Serial Splitter </w:t>
      </w:r>
      <w:r w:rsidRPr="00161BAD">
        <w:t xml:space="preserve">enclosure marked </w:t>
      </w:r>
      <w:r w:rsidR="00161BAD" w:rsidRPr="00161BAD">
        <w:t>out</w:t>
      </w:r>
      <w:r w:rsidRPr="00161BAD">
        <w:t xml:space="preserve"> for drilling is </w:t>
      </w:r>
      <w:r w:rsidR="003D1535" w:rsidRPr="00161BAD">
        <w:t>shown in the following photograph.</w:t>
      </w:r>
    </w:p>
    <w:p w14:paraId="04448240" w14:textId="45149297" w:rsidR="003D1535" w:rsidRDefault="003D1535" w:rsidP="003D1535">
      <w:pPr>
        <w:keepNext/>
        <w:jc w:val="center"/>
      </w:pPr>
      <w:r>
        <w:rPr>
          <w:noProof/>
        </w:rPr>
        <w:drawing>
          <wp:inline distT="0" distB="0" distL="0" distR="0" wp14:anchorId="6D76A02D" wp14:editId="0EA69254">
            <wp:extent cx="4320000" cy="2289600"/>
            <wp:effectExtent l="19050" t="19050" r="23495" b="15875"/>
            <wp:docPr id="7" name="Picture 7" descr="A picture containing indoor, wall, cabinet,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66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289600"/>
                    </a:xfrm>
                    <a:prstGeom prst="rect">
                      <a:avLst/>
                    </a:prstGeom>
                    <a:ln w="12700">
                      <a:solidFill>
                        <a:schemeClr val="tx1"/>
                      </a:solidFill>
                    </a:ln>
                  </pic:spPr>
                </pic:pic>
              </a:graphicData>
            </a:graphic>
          </wp:inline>
        </w:drawing>
      </w:r>
    </w:p>
    <w:p w14:paraId="2E544477" w14:textId="10719E8A" w:rsidR="003D1535" w:rsidRDefault="003D1535" w:rsidP="003D1535">
      <w:pPr>
        <w:pStyle w:val="Caption"/>
        <w:jc w:val="center"/>
      </w:pPr>
      <w:bookmarkStart w:id="759" w:name="_Toc197512824"/>
      <w:r>
        <w:t xml:space="preserve">Figure </w:t>
      </w:r>
      <w:fldSimple w:instr=" SEQ Figure \* ARABIC ">
        <w:r w:rsidR="00145FA6">
          <w:rPr>
            <w:noProof/>
          </w:rPr>
          <w:t>18</w:t>
        </w:r>
      </w:fldSimple>
      <w:r>
        <w:t xml:space="preserve"> – Enclosure Marked </w:t>
      </w:r>
      <w:r w:rsidR="00E516B4">
        <w:t>for</w:t>
      </w:r>
      <w:r>
        <w:t xml:space="preserve"> Drilling</w:t>
      </w:r>
      <w:bookmarkEnd w:id="759"/>
    </w:p>
    <w:p w14:paraId="1DEDA1BD" w14:textId="77777777" w:rsidR="00D64682" w:rsidRPr="00D64682" w:rsidRDefault="00D64682" w:rsidP="00D64682"/>
    <w:p w14:paraId="511E8A7C" w14:textId="77777777" w:rsidR="00F80CCE" w:rsidRDefault="00A13BF5" w:rsidP="00A13BF5">
      <w:pPr>
        <w:pStyle w:val="Heading2"/>
        <w:pageBreakBefore/>
      </w:pPr>
      <w:bookmarkStart w:id="760" w:name="_Toc197512795"/>
      <w:r>
        <w:lastRenderedPageBreak/>
        <w:t>Completed Assemblies</w:t>
      </w:r>
      <w:bookmarkEnd w:id="760"/>
    </w:p>
    <w:p w14:paraId="1BB38C78" w14:textId="3038C607" w:rsidR="00A13BF5" w:rsidRPr="00A13BF5" w:rsidRDefault="00B37700" w:rsidP="00A13BF5">
      <w:pPr>
        <w:pStyle w:val="Heading3"/>
      </w:pPr>
      <w:bookmarkStart w:id="761" w:name="_Toc197512796"/>
      <w:r>
        <w:t xml:space="preserve">Second PC </w:t>
      </w:r>
      <w:r w:rsidR="00161BAD">
        <w:t>Module</w:t>
      </w:r>
      <w:bookmarkEnd w:id="761"/>
    </w:p>
    <w:p w14:paraId="52208DC4" w14:textId="4A26CE9F" w:rsidR="00376881" w:rsidRPr="001F4FB7" w:rsidRDefault="002930DA" w:rsidP="00C16666">
      <w:r w:rsidRPr="004945C5">
        <w:t xml:space="preserve">The following photograph shows a </w:t>
      </w:r>
      <w:r w:rsidR="00C16666" w:rsidRPr="004945C5">
        <w:t>completed</w:t>
      </w:r>
      <w:r w:rsidR="003D1535" w:rsidRPr="004945C5">
        <w:t xml:space="preserve"> Second PC Board, with a USB-Serial adapter also inside the enclosure</w:t>
      </w:r>
      <w:r w:rsidR="00C16666" w:rsidRPr="004945C5">
        <w:t>.</w:t>
      </w:r>
      <w:r w:rsidR="00161BAD">
        <w:t xml:space="preserve"> </w:t>
      </w:r>
    </w:p>
    <w:p w14:paraId="45EB7E8E" w14:textId="727CBCCF" w:rsidR="002930DA" w:rsidRDefault="004945C5" w:rsidP="00376881">
      <w:pPr>
        <w:jc w:val="center"/>
      </w:pPr>
      <w:r>
        <w:rPr>
          <w:noProof/>
        </w:rPr>
        <w:drawing>
          <wp:inline distT="0" distB="0" distL="0" distR="0" wp14:anchorId="36643E85" wp14:editId="0468F90B">
            <wp:extent cx="4320000" cy="3081600"/>
            <wp:effectExtent l="19050" t="19050" r="23495" b="24130"/>
            <wp:docPr id="18" name="Picture 18" descr="A picture containing indoor, refrigerator, open,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670.jpg"/>
                    <pic:cNvPicPr/>
                  </pic:nvPicPr>
                  <pic:blipFill>
                    <a:blip r:embed="rId44">
                      <a:extLst>
                        <a:ext uri="{28A0092B-C50C-407E-A947-70E740481C1C}">
                          <a14:useLocalDpi xmlns:a14="http://schemas.microsoft.com/office/drawing/2010/main" val="0"/>
                        </a:ext>
                      </a:extLst>
                    </a:blip>
                    <a:stretch>
                      <a:fillRect/>
                    </a:stretch>
                  </pic:blipFill>
                  <pic:spPr>
                    <a:xfrm>
                      <a:off x="0" y="0"/>
                      <a:ext cx="4320000" cy="3081600"/>
                    </a:xfrm>
                    <a:prstGeom prst="rect">
                      <a:avLst/>
                    </a:prstGeom>
                    <a:ln w="12700">
                      <a:solidFill>
                        <a:schemeClr val="tx1"/>
                      </a:solidFill>
                    </a:ln>
                  </pic:spPr>
                </pic:pic>
              </a:graphicData>
            </a:graphic>
          </wp:inline>
        </w:drawing>
      </w:r>
    </w:p>
    <w:p w14:paraId="7662EC11" w14:textId="14D4596A" w:rsidR="002930DA" w:rsidRDefault="002930DA" w:rsidP="002930DA">
      <w:pPr>
        <w:pStyle w:val="Caption"/>
        <w:jc w:val="center"/>
      </w:pPr>
      <w:bookmarkStart w:id="762" w:name="_Toc19751282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145FA6">
        <w:rPr>
          <w:noProof/>
        </w:rPr>
        <w:t>19</w:t>
      </w:r>
      <w:r w:rsidR="00D15F53">
        <w:rPr>
          <w:noProof/>
        </w:rPr>
        <w:fldChar w:fldCharType="end"/>
      </w:r>
      <w:r>
        <w:t xml:space="preserve"> – </w:t>
      </w:r>
      <w:r w:rsidR="00F002DD">
        <w:t xml:space="preserve">Completed </w:t>
      </w:r>
      <w:r w:rsidR="00161BAD">
        <w:t>Second PC Module</w:t>
      </w:r>
      <w:r w:rsidR="00F002DD">
        <w:t xml:space="preserve"> </w:t>
      </w:r>
      <w:r w:rsidR="00161BAD">
        <w:t>in Enclosure</w:t>
      </w:r>
      <w:bookmarkEnd w:id="762"/>
    </w:p>
    <w:p w14:paraId="4C074A40" w14:textId="0879ACC1" w:rsidR="00A13BF5" w:rsidRDefault="00B37700" w:rsidP="00A13BF5">
      <w:pPr>
        <w:pStyle w:val="Heading3"/>
      </w:pPr>
      <w:bookmarkStart w:id="763" w:name="_Toc197512797"/>
      <w:r>
        <w:t>Basic Serial Splitter</w:t>
      </w:r>
      <w:r w:rsidR="00161BAD">
        <w:t xml:space="preserve"> Module</w:t>
      </w:r>
      <w:bookmarkEnd w:id="763"/>
    </w:p>
    <w:p w14:paraId="4EB85FAD" w14:textId="2F89DE12" w:rsidR="00C16666" w:rsidRPr="001F4FB7" w:rsidRDefault="00C16666" w:rsidP="00C16666">
      <w:pPr>
        <w:keepNext/>
      </w:pPr>
      <w:r w:rsidRPr="00161BAD">
        <w:t>The following photograph</w:t>
      </w:r>
      <w:r w:rsidR="004945C5">
        <w:t>s</w:t>
      </w:r>
      <w:r w:rsidRPr="00161BAD">
        <w:t xml:space="preserve"> show completed </w:t>
      </w:r>
      <w:r w:rsidR="003D1535" w:rsidRPr="00161BAD">
        <w:t>Basic Serial Splitter</w:t>
      </w:r>
      <w:r w:rsidR="00161BAD" w:rsidRPr="00161BAD">
        <w:t xml:space="preserve"> module</w:t>
      </w:r>
      <w:r w:rsidR="004945C5">
        <w:t>s</w:t>
      </w:r>
      <w:r w:rsidR="00161BAD" w:rsidRPr="00161BAD">
        <w:t xml:space="preserve">, with </w:t>
      </w:r>
      <w:r w:rsidR="003D1535" w:rsidRPr="00161BAD">
        <w:t>Master &amp; Expander Boards</w:t>
      </w:r>
      <w:r w:rsidRPr="00161BAD">
        <w:t>.</w:t>
      </w:r>
    </w:p>
    <w:p w14:paraId="123B554E" w14:textId="4B07ED74" w:rsidR="00376881" w:rsidRDefault="00161BAD" w:rsidP="00733A4D">
      <w:pPr>
        <w:jc w:val="center"/>
      </w:pPr>
      <w:r>
        <w:rPr>
          <w:noProof/>
        </w:rPr>
        <w:drawing>
          <wp:inline distT="0" distB="0" distL="0" distR="0" wp14:anchorId="0A2D4699" wp14:editId="7FBD0101">
            <wp:extent cx="5040000" cy="3031200"/>
            <wp:effectExtent l="19050" t="19050" r="27305" b="17145"/>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58.jpeg"/>
                    <pic:cNvPicPr/>
                  </pic:nvPicPr>
                  <pic:blipFill>
                    <a:blip r:embed="rId45">
                      <a:extLst>
                        <a:ext uri="{28A0092B-C50C-407E-A947-70E740481C1C}">
                          <a14:useLocalDpi xmlns:a14="http://schemas.microsoft.com/office/drawing/2010/main" val="0"/>
                        </a:ext>
                      </a:extLst>
                    </a:blip>
                    <a:stretch>
                      <a:fillRect/>
                    </a:stretch>
                  </pic:blipFill>
                  <pic:spPr>
                    <a:xfrm>
                      <a:off x="0" y="0"/>
                      <a:ext cx="5040000" cy="3031200"/>
                    </a:xfrm>
                    <a:prstGeom prst="rect">
                      <a:avLst/>
                    </a:prstGeom>
                    <a:ln w="12700">
                      <a:solidFill>
                        <a:schemeClr val="tx1"/>
                      </a:solidFill>
                    </a:ln>
                  </pic:spPr>
                </pic:pic>
              </a:graphicData>
            </a:graphic>
          </wp:inline>
        </w:drawing>
      </w:r>
    </w:p>
    <w:p w14:paraId="09444291" w14:textId="195143B1" w:rsidR="00376881" w:rsidRDefault="00376881" w:rsidP="00376881">
      <w:pPr>
        <w:pStyle w:val="Caption"/>
        <w:jc w:val="center"/>
      </w:pPr>
      <w:bookmarkStart w:id="764" w:name="_Toc19751282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145FA6">
        <w:rPr>
          <w:noProof/>
        </w:rPr>
        <w:t>20</w:t>
      </w:r>
      <w:r w:rsidR="00D15F53">
        <w:rPr>
          <w:noProof/>
        </w:rPr>
        <w:fldChar w:fldCharType="end"/>
      </w:r>
      <w:r>
        <w:t xml:space="preserve"> – </w:t>
      </w:r>
      <w:r w:rsidR="00F002DD">
        <w:t xml:space="preserve">Completed </w:t>
      </w:r>
      <w:r w:rsidR="00161BAD">
        <w:t>Basic Serial Splitter Module</w:t>
      </w:r>
      <w:r w:rsidR="00161BAD" w:rsidRPr="00161BAD">
        <w:t xml:space="preserve"> </w:t>
      </w:r>
      <w:r w:rsidR="00161BAD">
        <w:t>in Enclosure</w:t>
      </w:r>
      <w:bookmarkEnd w:id="764"/>
    </w:p>
    <w:p w14:paraId="1F573556" w14:textId="54116A54" w:rsidR="004945C5" w:rsidRDefault="004945C5" w:rsidP="004945C5">
      <w:pPr>
        <w:keepNext/>
        <w:jc w:val="center"/>
      </w:pPr>
      <w:r>
        <w:rPr>
          <w:noProof/>
        </w:rPr>
        <w:lastRenderedPageBreak/>
        <w:drawing>
          <wp:inline distT="0" distB="0" distL="0" distR="0" wp14:anchorId="3B28FFD8" wp14:editId="76FDE292">
            <wp:extent cx="5040000" cy="3621600"/>
            <wp:effectExtent l="19050" t="19050" r="2730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672.jpg"/>
                    <pic:cNvPicPr/>
                  </pic:nvPicPr>
                  <pic:blipFill>
                    <a:blip r:embed="rId46">
                      <a:extLst>
                        <a:ext uri="{28A0092B-C50C-407E-A947-70E740481C1C}">
                          <a14:useLocalDpi xmlns:a14="http://schemas.microsoft.com/office/drawing/2010/main" val="0"/>
                        </a:ext>
                      </a:extLst>
                    </a:blip>
                    <a:stretch>
                      <a:fillRect/>
                    </a:stretch>
                  </pic:blipFill>
                  <pic:spPr>
                    <a:xfrm>
                      <a:off x="0" y="0"/>
                      <a:ext cx="5040000" cy="3621600"/>
                    </a:xfrm>
                    <a:prstGeom prst="rect">
                      <a:avLst/>
                    </a:prstGeom>
                    <a:ln w="12700">
                      <a:solidFill>
                        <a:schemeClr val="tx1"/>
                      </a:solidFill>
                    </a:ln>
                  </pic:spPr>
                </pic:pic>
              </a:graphicData>
            </a:graphic>
          </wp:inline>
        </w:drawing>
      </w:r>
    </w:p>
    <w:p w14:paraId="1746B313" w14:textId="5097DDAC" w:rsidR="00376881" w:rsidRDefault="004945C5" w:rsidP="004945C5">
      <w:pPr>
        <w:pStyle w:val="Caption"/>
        <w:jc w:val="center"/>
      </w:pPr>
      <w:bookmarkStart w:id="765" w:name="_Toc197512827"/>
      <w:r>
        <w:t xml:space="preserve">Figure </w:t>
      </w:r>
      <w:fldSimple w:instr=" SEQ Figure \* ARABIC ">
        <w:r w:rsidR="00145FA6">
          <w:rPr>
            <w:noProof/>
          </w:rPr>
          <w:t>21</w:t>
        </w:r>
      </w:fldSimple>
      <w:r>
        <w:t xml:space="preserve"> – Completed Basic Serial Splitter Module</w:t>
      </w:r>
      <w:bookmarkEnd w:id="765"/>
    </w:p>
    <w:p w14:paraId="631B0D48" w14:textId="77777777" w:rsidR="00F80CCE" w:rsidRPr="00A3563C" w:rsidRDefault="00F80CCE" w:rsidP="007E1723">
      <w:pPr>
        <w:pStyle w:val="Heading2"/>
        <w:pageBreakBefore/>
      </w:pPr>
      <w:bookmarkStart w:id="766" w:name="_Toc197512798"/>
      <w:r w:rsidRPr="00A3563C">
        <w:lastRenderedPageBreak/>
        <w:t>Cabling</w:t>
      </w:r>
      <w:bookmarkEnd w:id="766"/>
    </w:p>
    <w:p w14:paraId="1FD96ED5" w14:textId="2353A07A" w:rsidR="00AD09B7" w:rsidRPr="00A3563C" w:rsidRDefault="00E12981" w:rsidP="00AD09B7">
      <w:pPr>
        <w:pStyle w:val="Heading3"/>
      </w:pPr>
      <w:bookmarkStart w:id="767" w:name="_Toc197512799"/>
      <w:r w:rsidRPr="00A3563C">
        <w:t>Second PC Module</w:t>
      </w:r>
      <w:bookmarkEnd w:id="767"/>
    </w:p>
    <w:p w14:paraId="737D9587" w14:textId="05352FD9" w:rsidR="00AD09B7" w:rsidRPr="00A3563C" w:rsidRDefault="00AD09B7" w:rsidP="00AD09B7">
      <w:r w:rsidRPr="00A3563C">
        <w:t xml:space="preserve">The </w:t>
      </w:r>
      <w:r w:rsidR="00A3563C" w:rsidRPr="00A3563C">
        <w:t xml:space="preserve">Second PC module is daisy-chained between the Simulator Interface module and the </w:t>
      </w:r>
      <w:r w:rsidRPr="00A3563C">
        <w:t>Power</w:t>
      </w:r>
      <w:r w:rsidR="00A3563C" w:rsidRPr="00A3563C">
        <w:t xml:space="preserve"> module, as shown in the following diagram</w:t>
      </w:r>
      <w:r w:rsidRPr="00A3563C">
        <w:t xml:space="preserve">. </w:t>
      </w:r>
    </w:p>
    <w:p w14:paraId="33DE4611" w14:textId="34564F1D" w:rsidR="00AD09B7" w:rsidRPr="00A3563C" w:rsidRDefault="00A3563C" w:rsidP="006C4A3A">
      <w:pPr>
        <w:pStyle w:val="ListParagraph"/>
        <w:numPr>
          <w:ilvl w:val="0"/>
          <w:numId w:val="17"/>
        </w:numPr>
      </w:pPr>
      <w:r w:rsidRPr="00A3563C">
        <w:t xml:space="preserve">As with the core Simulator cabling, the </w:t>
      </w:r>
      <w:r w:rsidR="00AD09B7" w:rsidRPr="00A3563C">
        <w:t xml:space="preserve">cable is a standard straight-through (not crossover) Cat5e or Cat6 Ethernet </w:t>
      </w:r>
      <w:r w:rsidR="00D2043A" w:rsidRPr="00A3563C">
        <w:t xml:space="preserve">network </w:t>
      </w:r>
      <w:r w:rsidR="00AD09B7" w:rsidRPr="00A3563C">
        <w:t>cable, with RJ45 connectors.</w:t>
      </w:r>
      <w:r w:rsidR="007E1723" w:rsidRPr="00A3563C">
        <w:t xml:space="preserve"> </w:t>
      </w:r>
    </w:p>
    <w:p w14:paraId="70EB8F6E" w14:textId="771B62D6" w:rsidR="007E1723" w:rsidRPr="00A3563C" w:rsidRDefault="00AD09B7" w:rsidP="00A3563C">
      <w:pPr>
        <w:pStyle w:val="ListParagraph"/>
        <w:keepNext/>
        <w:numPr>
          <w:ilvl w:val="0"/>
          <w:numId w:val="17"/>
        </w:numPr>
        <w:ind w:left="714" w:hanging="357"/>
      </w:pPr>
      <w:r w:rsidRPr="00A3563C">
        <w:t xml:space="preserve">The maximum </w:t>
      </w:r>
      <w:r w:rsidR="00A3563C" w:rsidRPr="00A3563C">
        <w:t xml:space="preserve">total </w:t>
      </w:r>
      <w:r w:rsidRPr="00A3563C">
        <w:t xml:space="preserve">length of cable tested is </w:t>
      </w:r>
      <w:r w:rsidR="00A3563C" w:rsidRPr="00A3563C">
        <w:t>30m (25m between Interface and Second PC module, and a further 5m to the Power module)</w:t>
      </w:r>
      <w:r w:rsidRPr="00A3563C">
        <w:t>, although longer cables may be feasible.</w:t>
      </w:r>
    </w:p>
    <w:p w14:paraId="7825B3C1" w14:textId="77777777" w:rsidR="00A3563C" w:rsidRDefault="00A3563C" w:rsidP="00A3563C">
      <w:pPr>
        <w:keepNext/>
        <w:jc w:val="center"/>
      </w:pPr>
      <w:r>
        <w:rPr>
          <w:noProof/>
        </w:rPr>
        <w:drawing>
          <wp:inline distT="0" distB="0" distL="0" distR="0" wp14:anchorId="61EDEA1E" wp14:editId="6663CB46">
            <wp:extent cx="3600000" cy="1800000"/>
            <wp:effectExtent l="19050" t="19050" r="19685" b="1016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2 Second PC Daisy Chain v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1800000"/>
                    </a:xfrm>
                    <a:prstGeom prst="rect">
                      <a:avLst/>
                    </a:prstGeom>
                    <a:ln w="12700">
                      <a:solidFill>
                        <a:schemeClr val="tx1"/>
                      </a:solidFill>
                    </a:ln>
                  </pic:spPr>
                </pic:pic>
              </a:graphicData>
            </a:graphic>
          </wp:inline>
        </w:drawing>
      </w:r>
    </w:p>
    <w:p w14:paraId="4F648A0B" w14:textId="49EC65FE" w:rsidR="00A3563C" w:rsidRPr="00E12981" w:rsidRDefault="00A3563C" w:rsidP="00A3563C">
      <w:pPr>
        <w:pStyle w:val="Caption"/>
        <w:jc w:val="center"/>
        <w:rPr>
          <w:highlight w:val="yellow"/>
        </w:rPr>
      </w:pPr>
      <w:bookmarkStart w:id="768" w:name="_Toc197512828"/>
      <w:r>
        <w:t xml:space="preserve">Figure </w:t>
      </w:r>
      <w:fldSimple w:instr=" SEQ Figure \* ARABIC ">
        <w:r w:rsidR="00145FA6">
          <w:rPr>
            <w:noProof/>
          </w:rPr>
          <w:t>22</w:t>
        </w:r>
      </w:fldSimple>
      <w:r>
        <w:t xml:space="preserve"> – Second PC Module Cabling</w:t>
      </w:r>
      <w:bookmarkEnd w:id="768"/>
    </w:p>
    <w:p w14:paraId="461EED93" w14:textId="3B810F5B" w:rsidR="00AD09B7" w:rsidRPr="00A3563C" w:rsidRDefault="00E12981" w:rsidP="00D2043A">
      <w:pPr>
        <w:pStyle w:val="Heading3"/>
      </w:pPr>
      <w:bookmarkStart w:id="769" w:name="_Toc197512800"/>
      <w:r w:rsidRPr="00A3563C">
        <w:t>Basic Serial Splitter Module</w:t>
      </w:r>
      <w:bookmarkEnd w:id="769"/>
    </w:p>
    <w:p w14:paraId="5F92599B" w14:textId="43BB7524" w:rsidR="00A3563C" w:rsidRDefault="00A3563C" w:rsidP="00A3563C">
      <w:r w:rsidRPr="00A3563C">
        <w:t>The</w:t>
      </w:r>
      <w:r>
        <w:t xml:space="preserve"> Basic Serial Splitter </w:t>
      </w:r>
      <w:r w:rsidRPr="00A3563C">
        <w:t xml:space="preserve">module is daisy-chained between the Simulator Interface module and the Power module, as shown in the following diagram. </w:t>
      </w:r>
    </w:p>
    <w:p w14:paraId="6FB09B06" w14:textId="77777777" w:rsidR="00A3563C" w:rsidRDefault="00A3563C" w:rsidP="00A3563C">
      <w:pPr>
        <w:pStyle w:val="ListParagraph"/>
        <w:numPr>
          <w:ilvl w:val="0"/>
          <w:numId w:val="17"/>
        </w:numPr>
      </w:pPr>
      <w:r>
        <w:t>One or two Basic Serial Splitter modules may be connected as shown, providing ports for up to 8 or up to 16 Simulator PCs.</w:t>
      </w:r>
    </w:p>
    <w:p w14:paraId="04EAA82B" w14:textId="35B4AF29" w:rsidR="00A3563C" w:rsidRPr="00A3563C" w:rsidRDefault="00A3563C" w:rsidP="00A3563C">
      <w:pPr>
        <w:pStyle w:val="ListParagraph"/>
        <w:numPr>
          <w:ilvl w:val="0"/>
          <w:numId w:val="17"/>
        </w:numPr>
      </w:pPr>
      <w:r w:rsidRPr="00A3563C">
        <w:t xml:space="preserve">As with the core Simulator cabling, the cable is a standard straight-through (not crossover) Cat5e or Cat6 Ethernet network cable, with RJ45 connectors. </w:t>
      </w:r>
    </w:p>
    <w:p w14:paraId="3942241B" w14:textId="2894E76E" w:rsidR="00A3563C" w:rsidRPr="00A3563C" w:rsidRDefault="00A3563C" w:rsidP="00A3563C">
      <w:pPr>
        <w:pStyle w:val="ListParagraph"/>
        <w:numPr>
          <w:ilvl w:val="0"/>
          <w:numId w:val="17"/>
        </w:numPr>
      </w:pPr>
      <w:r w:rsidRPr="00A3563C">
        <w:t>The maximum total length of cable tested is 30</w:t>
      </w:r>
      <w:r>
        <w:t>.5</w:t>
      </w:r>
      <w:r w:rsidRPr="00A3563C">
        <w:t xml:space="preserve">m (25m between Interface and </w:t>
      </w:r>
      <w:r w:rsidR="00272803">
        <w:t>Basic Serial Splitter</w:t>
      </w:r>
      <w:r w:rsidRPr="00A3563C">
        <w:t xml:space="preserve"> module, a further 5m to the </w:t>
      </w:r>
      <w:r w:rsidR="00272803">
        <w:t xml:space="preserve">second Splitter </w:t>
      </w:r>
      <w:r w:rsidRPr="00A3563C">
        <w:t>module</w:t>
      </w:r>
      <w:r w:rsidR="00272803">
        <w:t>, and a short cable to the Power module</w:t>
      </w:r>
      <w:r w:rsidRPr="00A3563C">
        <w:t>), although longer cables may be feasible.</w:t>
      </w:r>
    </w:p>
    <w:p w14:paraId="2E5BAD3B" w14:textId="465FB120" w:rsidR="005B6B50" w:rsidRPr="00E12981" w:rsidRDefault="00A3563C" w:rsidP="00D2043A">
      <w:pPr>
        <w:keepNext/>
        <w:jc w:val="center"/>
        <w:rPr>
          <w:highlight w:val="yellow"/>
        </w:rPr>
      </w:pPr>
      <w:r>
        <w:rPr>
          <w:noProof/>
        </w:rPr>
        <w:drawing>
          <wp:inline distT="0" distB="0" distL="0" distR="0" wp14:anchorId="601AEB58" wp14:editId="3C85983F">
            <wp:extent cx="4647600" cy="1801800"/>
            <wp:effectExtent l="19050" t="19050" r="19685" b="273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2 Basic Splitter Daisy Chain v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7600" cy="1801800"/>
                    </a:xfrm>
                    <a:prstGeom prst="rect">
                      <a:avLst/>
                    </a:prstGeom>
                    <a:ln w="12700">
                      <a:solidFill>
                        <a:schemeClr val="tx1"/>
                      </a:solidFill>
                    </a:ln>
                  </pic:spPr>
                </pic:pic>
              </a:graphicData>
            </a:graphic>
          </wp:inline>
        </w:drawing>
      </w:r>
    </w:p>
    <w:p w14:paraId="0E116EA1" w14:textId="3BA93DCE" w:rsidR="00D2043A" w:rsidRPr="00A3563C" w:rsidRDefault="00D2043A" w:rsidP="00D2043A">
      <w:pPr>
        <w:pStyle w:val="Caption"/>
        <w:jc w:val="center"/>
      </w:pPr>
      <w:bookmarkStart w:id="770" w:name="_Toc197512829"/>
      <w:r w:rsidRPr="00A3563C">
        <w:t xml:space="preserve">Figure </w:t>
      </w:r>
      <w:r w:rsidR="00DC03A1" w:rsidRPr="00A3563C">
        <w:rPr>
          <w:noProof/>
        </w:rPr>
        <w:fldChar w:fldCharType="begin"/>
      </w:r>
      <w:r w:rsidR="00DC03A1" w:rsidRPr="00A3563C">
        <w:rPr>
          <w:noProof/>
        </w:rPr>
        <w:instrText xml:space="preserve"> SEQ Figure \* ARABIC </w:instrText>
      </w:r>
      <w:r w:rsidR="00DC03A1" w:rsidRPr="00A3563C">
        <w:rPr>
          <w:noProof/>
        </w:rPr>
        <w:fldChar w:fldCharType="separate"/>
      </w:r>
      <w:r w:rsidR="00145FA6">
        <w:rPr>
          <w:noProof/>
        </w:rPr>
        <w:t>23</w:t>
      </w:r>
      <w:r w:rsidR="00DC03A1" w:rsidRPr="00A3563C">
        <w:rPr>
          <w:noProof/>
        </w:rPr>
        <w:fldChar w:fldCharType="end"/>
      </w:r>
      <w:r w:rsidRPr="00A3563C">
        <w:t xml:space="preserve"> – </w:t>
      </w:r>
      <w:r w:rsidR="00A3563C" w:rsidRPr="00A3563C">
        <w:t>Basic Serial Splitter Module Cabling</w:t>
      </w:r>
      <w:bookmarkEnd w:id="770"/>
    </w:p>
    <w:p w14:paraId="48FD217B" w14:textId="54EF00C1" w:rsidR="00A80EAD" w:rsidRDefault="00A80EAD" w:rsidP="00E12981">
      <w:pPr>
        <w:pStyle w:val="Heading1"/>
      </w:pPr>
      <w:bookmarkStart w:id="771" w:name="_Toc197512801"/>
      <w:r>
        <w:lastRenderedPageBreak/>
        <w:t>Appendix: Older Interface Boards</w:t>
      </w:r>
      <w:bookmarkEnd w:id="771"/>
    </w:p>
    <w:p w14:paraId="31FA551C" w14:textId="5775D65D" w:rsidR="00A80EAD" w:rsidRDefault="00A80EAD" w:rsidP="00A80EAD">
      <w:pPr>
        <w:rPr>
          <w:b/>
        </w:rPr>
      </w:pPr>
      <w:r w:rsidRPr="00CB7045">
        <w:rPr>
          <w:b/>
        </w:rPr>
        <w:t xml:space="preserve">The Second PC </w:t>
      </w:r>
      <w:r w:rsidR="00E12981">
        <w:rPr>
          <w:b/>
        </w:rPr>
        <w:t>module</w:t>
      </w:r>
      <w:r w:rsidRPr="00CB7045">
        <w:rPr>
          <w:b/>
        </w:rPr>
        <w:t xml:space="preserve"> works with Simulator Interface</w:t>
      </w:r>
      <w:r w:rsidR="00E12981">
        <w:rPr>
          <w:b/>
        </w:rPr>
        <w:t xml:space="preserve"> PCBs</w:t>
      </w:r>
      <w:r w:rsidRPr="00C02560">
        <w:rPr>
          <w:b/>
        </w:rPr>
        <w:t xml:space="preserve"> from PCB Revision D onwards</w:t>
      </w:r>
      <w:r w:rsidRPr="00E83890">
        <w:rPr>
          <w:b/>
        </w:rPr>
        <w:t xml:space="preserve"> </w:t>
      </w:r>
      <w:r>
        <w:rPr>
          <w:b/>
        </w:rPr>
        <w:t>–</w:t>
      </w:r>
      <w:r w:rsidRPr="00E83890">
        <w:rPr>
          <w:b/>
        </w:rPr>
        <w:t xml:space="preserve"> n</w:t>
      </w:r>
      <w:r w:rsidRPr="00CB7045">
        <w:rPr>
          <w:b/>
        </w:rPr>
        <w:t>o modification of the</w:t>
      </w:r>
      <w:r>
        <w:rPr>
          <w:b/>
        </w:rPr>
        <w:t>se</w:t>
      </w:r>
      <w:r w:rsidRPr="00CB7045">
        <w:rPr>
          <w:b/>
        </w:rPr>
        <w:t xml:space="preserve"> in</w:t>
      </w:r>
      <w:r w:rsidRPr="00C02560">
        <w:rPr>
          <w:b/>
        </w:rPr>
        <w:t>terface board</w:t>
      </w:r>
      <w:r w:rsidR="002B5C70">
        <w:rPr>
          <w:b/>
        </w:rPr>
        <w:t>s</w:t>
      </w:r>
      <w:r w:rsidRPr="00C02560">
        <w:rPr>
          <w:b/>
        </w:rPr>
        <w:t xml:space="preserve"> is necessary.</w:t>
      </w:r>
    </w:p>
    <w:p w14:paraId="528338DF" w14:textId="7E7FCC2F" w:rsidR="00A80EAD" w:rsidRDefault="002B5C70" w:rsidP="00A80EAD">
      <w:pPr>
        <w:rPr>
          <w:b/>
        </w:rPr>
      </w:pPr>
      <w:r>
        <w:rPr>
          <w:b/>
        </w:rPr>
        <w:t>Daisy-chaining two Basic Serial Splitter</w:t>
      </w:r>
      <w:r w:rsidR="00E12981">
        <w:rPr>
          <w:b/>
        </w:rPr>
        <w:t xml:space="preserve"> modules</w:t>
      </w:r>
      <w:r>
        <w:rPr>
          <w:b/>
        </w:rPr>
        <w:t xml:space="preserve"> together </w:t>
      </w:r>
      <w:r w:rsidRPr="00CB7045">
        <w:rPr>
          <w:b/>
        </w:rPr>
        <w:t xml:space="preserve">works with Simulator Interface </w:t>
      </w:r>
      <w:r w:rsidR="00E12981">
        <w:rPr>
          <w:b/>
        </w:rPr>
        <w:t xml:space="preserve">PCBs </w:t>
      </w:r>
      <w:r w:rsidRPr="00C02560">
        <w:rPr>
          <w:b/>
        </w:rPr>
        <w:t>from PCB Revision D onwards</w:t>
      </w:r>
      <w:r w:rsidRPr="00E83890">
        <w:rPr>
          <w:b/>
        </w:rPr>
        <w:t xml:space="preserve"> </w:t>
      </w:r>
      <w:r>
        <w:rPr>
          <w:b/>
        </w:rPr>
        <w:t>–</w:t>
      </w:r>
      <w:r w:rsidRPr="00E83890">
        <w:rPr>
          <w:b/>
        </w:rPr>
        <w:t xml:space="preserve"> n</w:t>
      </w:r>
      <w:r w:rsidRPr="00CB7045">
        <w:rPr>
          <w:b/>
        </w:rPr>
        <w:t>o modification of the</w:t>
      </w:r>
      <w:r>
        <w:rPr>
          <w:b/>
        </w:rPr>
        <w:t>se</w:t>
      </w:r>
      <w:r w:rsidRPr="00CB7045">
        <w:rPr>
          <w:b/>
        </w:rPr>
        <w:t xml:space="preserve"> in</w:t>
      </w:r>
      <w:r w:rsidRPr="00C02560">
        <w:rPr>
          <w:b/>
        </w:rPr>
        <w:t>terface board</w:t>
      </w:r>
      <w:r>
        <w:rPr>
          <w:b/>
        </w:rPr>
        <w:t>s</w:t>
      </w:r>
      <w:r w:rsidRPr="00C02560">
        <w:rPr>
          <w:b/>
        </w:rPr>
        <w:t xml:space="preserve"> is necessary.</w:t>
      </w:r>
    </w:p>
    <w:p w14:paraId="3DBEB2CB" w14:textId="58A8C660" w:rsidR="002B5C70" w:rsidRDefault="002B5C70" w:rsidP="002B5C70">
      <w:pPr>
        <w:rPr>
          <w:b/>
        </w:rPr>
      </w:pPr>
      <w:r>
        <w:rPr>
          <w:b/>
        </w:rPr>
        <w:t>A single Basic Serial Splitter</w:t>
      </w:r>
      <w:r w:rsidR="00E12981">
        <w:rPr>
          <w:b/>
        </w:rPr>
        <w:t xml:space="preserve"> module</w:t>
      </w:r>
      <w:r>
        <w:rPr>
          <w:b/>
        </w:rPr>
        <w:t xml:space="preserve"> will work with any version of the Simulator Interface </w:t>
      </w:r>
      <w:r w:rsidR="00E12981">
        <w:rPr>
          <w:b/>
        </w:rPr>
        <w:t>PCB</w:t>
      </w:r>
      <w:r>
        <w:rPr>
          <w:b/>
        </w:rPr>
        <w:t>.</w:t>
      </w:r>
    </w:p>
    <w:p w14:paraId="6B9FDC73" w14:textId="51A7256A" w:rsidR="00A80EAD" w:rsidRDefault="00A80EAD" w:rsidP="00A80EAD">
      <w:r w:rsidRPr="00E83890">
        <w:t xml:space="preserve">Older Simulator Interface </w:t>
      </w:r>
      <w:r w:rsidR="00E12981">
        <w:t>PCBs</w:t>
      </w:r>
      <w:r w:rsidRPr="00E83890">
        <w:t xml:space="preserve"> may be modified for use with the Second PC </w:t>
      </w:r>
      <w:r w:rsidR="00E12981">
        <w:t>module</w:t>
      </w:r>
      <w:r w:rsidR="002B5C70">
        <w:t>, or to allow daisy-chaining of two Basic Serial Splitter</w:t>
      </w:r>
      <w:r w:rsidR="00E12981">
        <w:t xml:space="preserve"> modules</w:t>
      </w:r>
      <w:r w:rsidR="002B5C70">
        <w:t>,</w:t>
      </w:r>
      <w:r w:rsidRPr="00E83890">
        <w:t xml:space="preserve"> with the addition of two wire links.</w:t>
      </w:r>
      <w:r w:rsidRPr="00CB7045">
        <w:t xml:space="preserve"> </w:t>
      </w:r>
      <w:r>
        <w:t>On the solder side of the Simulator Interface</w:t>
      </w:r>
      <w:r w:rsidR="00E12981">
        <w:t xml:space="preserve"> PCB</w:t>
      </w:r>
      <w:r>
        <w:t xml:space="preserve">, fit two small wire links: </w:t>
      </w:r>
    </w:p>
    <w:p w14:paraId="6ED91A57" w14:textId="77777777" w:rsidR="00A80EAD" w:rsidRDefault="00A80EAD" w:rsidP="00A80EAD">
      <w:pPr>
        <w:pStyle w:val="ListParagraph"/>
        <w:numPr>
          <w:ilvl w:val="0"/>
          <w:numId w:val="1"/>
        </w:numPr>
      </w:pPr>
      <w:r>
        <w:t>Between pins 1 and pin 2 of IC2.</w:t>
      </w:r>
    </w:p>
    <w:p w14:paraId="19D47178" w14:textId="77777777" w:rsidR="00A80EAD" w:rsidRPr="00CB7045" w:rsidRDefault="00A80EAD" w:rsidP="00A80EAD">
      <w:pPr>
        <w:pStyle w:val="ListParagraph"/>
        <w:numPr>
          <w:ilvl w:val="0"/>
          <w:numId w:val="1"/>
        </w:numPr>
      </w:pPr>
      <w:r>
        <w:t>Between pin 18 of IC2 and pin 2 of TP5 (pin 1 of TP5 is marked with a square pad).</w:t>
      </w:r>
    </w:p>
    <w:p w14:paraId="0611D7CC" w14:textId="77777777" w:rsidR="00A80EAD" w:rsidRDefault="00A80EAD" w:rsidP="00A80EAD">
      <w:pPr>
        <w:keepNext/>
      </w:pPr>
      <w:r>
        <w:t>Remember that when working on the solder side of the PCB the IC pin numbers will be reversed. The locations of the links are shown in the diagram below:</w:t>
      </w:r>
    </w:p>
    <w:p w14:paraId="7590605B" w14:textId="77777777" w:rsidR="00A80EAD" w:rsidRDefault="00A80EAD" w:rsidP="00A80EAD">
      <w:pPr>
        <w:keepNext/>
        <w:jc w:val="center"/>
      </w:pPr>
      <w:r>
        <w:rPr>
          <w:noProof/>
        </w:rPr>
        <w:drawing>
          <wp:inline distT="0" distB="0" distL="0" distR="0" wp14:anchorId="2106CF19" wp14:editId="1D43C1BC">
            <wp:extent cx="3600000" cy="3376800"/>
            <wp:effectExtent l="19050" t="19050" r="19685" b="14605"/>
            <wp:docPr id="98" name="Picture 9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2 2PC Board Mod v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3376800"/>
                    </a:xfrm>
                    <a:prstGeom prst="rect">
                      <a:avLst/>
                    </a:prstGeom>
                    <a:ln w="12700">
                      <a:solidFill>
                        <a:schemeClr val="tx1"/>
                      </a:solidFill>
                    </a:ln>
                  </pic:spPr>
                </pic:pic>
              </a:graphicData>
            </a:graphic>
          </wp:inline>
        </w:drawing>
      </w:r>
    </w:p>
    <w:p w14:paraId="3ECD8C8D" w14:textId="10F30C14" w:rsidR="00A80EAD" w:rsidRDefault="00A80EAD" w:rsidP="00A80EAD">
      <w:pPr>
        <w:pStyle w:val="Caption"/>
        <w:jc w:val="center"/>
      </w:pPr>
      <w:bookmarkStart w:id="772" w:name="_Toc197512830"/>
      <w:r>
        <w:t xml:space="preserve">Figure </w:t>
      </w:r>
      <w:r>
        <w:rPr>
          <w:noProof/>
        </w:rPr>
        <w:fldChar w:fldCharType="begin"/>
      </w:r>
      <w:r>
        <w:rPr>
          <w:noProof/>
        </w:rPr>
        <w:instrText xml:space="preserve"> SEQ Figure \* ARABIC </w:instrText>
      </w:r>
      <w:r>
        <w:rPr>
          <w:noProof/>
        </w:rPr>
        <w:fldChar w:fldCharType="separate"/>
      </w:r>
      <w:r w:rsidR="00145FA6">
        <w:rPr>
          <w:noProof/>
        </w:rPr>
        <w:t>24</w:t>
      </w:r>
      <w:r>
        <w:rPr>
          <w:noProof/>
        </w:rPr>
        <w:fldChar w:fldCharType="end"/>
      </w:r>
      <w:r>
        <w:t xml:space="preserve"> – Modification for Older Interface PCBs</w:t>
      </w:r>
      <w:bookmarkEnd w:id="772"/>
    </w:p>
    <w:p w14:paraId="6E95E30C" w14:textId="0666BF2B" w:rsidR="00A80EAD" w:rsidRDefault="00A80EAD" w:rsidP="00A80EAD">
      <w:pPr>
        <w:keepNext/>
      </w:pPr>
      <w:r w:rsidRPr="00212D29">
        <w:lastRenderedPageBreak/>
        <w:t>A</w:t>
      </w:r>
      <w:r>
        <w:t xml:space="preserve">n example of a modified Simulator Interface </w:t>
      </w:r>
      <w:r w:rsidRPr="00212D29">
        <w:t>PCB is shown in the following photograph.</w:t>
      </w:r>
    </w:p>
    <w:p w14:paraId="07343DCC" w14:textId="77777777" w:rsidR="00A80EAD" w:rsidRDefault="00A80EAD" w:rsidP="00A80EAD">
      <w:pPr>
        <w:keepNext/>
        <w:jc w:val="center"/>
      </w:pPr>
      <w:r>
        <w:rPr>
          <w:noProof/>
        </w:rPr>
        <w:drawing>
          <wp:inline distT="0" distB="0" distL="0" distR="0" wp14:anchorId="4B6BFFFF" wp14:editId="7599217C">
            <wp:extent cx="3600000" cy="3301200"/>
            <wp:effectExtent l="19050" t="19050" r="19685" b="13970"/>
            <wp:docPr id="101" name="Picture 1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06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7A336717" w14:textId="497AD14E" w:rsidR="00A80EAD" w:rsidRDefault="00A80EAD" w:rsidP="00A80EAD">
      <w:pPr>
        <w:pStyle w:val="Caption"/>
        <w:jc w:val="center"/>
      </w:pPr>
      <w:bookmarkStart w:id="773" w:name="_Toc197512831"/>
      <w:r>
        <w:t xml:space="preserve">Figure </w:t>
      </w:r>
      <w:r>
        <w:rPr>
          <w:noProof/>
        </w:rPr>
        <w:fldChar w:fldCharType="begin"/>
      </w:r>
      <w:r>
        <w:rPr>
          <w:noProof/>
        </w:rPr>
        <w:instrText xml:space="preserve"> SEQ Figure \* ARABIC </w:instrText>
      </w:r>
      <w:r>
        <w:rPr>
          <w:noProof/>
        </w:rPr>
        <w:fldChar w:fldCharType="separate"/>
      </w:r>
      <w:r w:rsidR="00145FA6">
        <w:rPr>
          <w:noProof/>
        </w:rPr>
        <w:t>25</w:t>
      </w:r>
      <w:r>
        <w:rPr>
          <w:noProof/>
        </w:rPr>
        <w:fldChar w:fldCharType="end"/>
      </w:r>
      <w:r>
        <w:t xml:space="preserve"> – Modified Interface Board</w:t>
      </w:r>
      <w:bookmarkEnd w:id="773"/>
    </w:p>
    <w:p w14:paraId="3EFC284D" w14:textId="4CFD07BE" w:rsidR="00E12981" w:rsidRPr="00272803" w:rsidRDefault="00E12981" w:rsidP="00E12981">
      <w:pPr>
        <w:pStyle w:val="Heading1"/>
      </w:pPr>
      <w:bookmarkStart w:id="774" w:name="_Toc197512802"/>
      <w:r w:rsidRPr="00272803">
        <w:t>Appendix: Configuring the Interface</w:t>
      </w:r>
      <w:bookmarkEnd w:id="774"/>
    </w:p>
    <w:p w14:paraId="6AA2E4C4" w14:textId="737F297F" w:rsidR="00E12981" w:rsidRPr="00272803" w:rsidRDefault="00E12981" w:rsidP="00E12981">
      <w:bookmarkStart w:id="775" w:name="_Hlk20773954"/>
      <w:r w:rsidRPr="00272803">
        <w:t xml:space="preserve">When multiple PCs are connected, only one PC can be used to configure the Simulator Interface using a terminal emulator (as described in the </w:t>
      </w:r>
      <w:r w:rsidRPr="00272803">
        <w:rPr>
          <w:b/>
          <w:bCs/>
          <w:i/>
          <w:iCs/>
        </w:rPr>
        <w:t>Build &amp; Installation Guide</w:t>
      </w:r>
      <w:r w:rsidRPr="00272803">
        <w:t>).</w:t>
      </w:r>
    </w:p>
    <w:bookmarkEnd w:id="775"/>
    <w:p w14:paraId="59FE22E9" w14:textId="77777777" w:rsidR="00272803" w:rsidRPr="00272803" w:rsidRDefault="00E12981" w:rsidP="00E12981">
      <w:pPr>
        <w:pStyle w:val="ListParagraph"/>
        <w:numPr>
          <w:ilvl w:val="0"/>
          <w:numId w:val="31"/>
        </w:numPr>
      </w:pPr>
      <w:r w:rsidRPr="00272803">
        <w:t xml:space="preserve">When using the Second PC module, only the PC connected to the Power module can be used to configure the Interface. </w:t>
      </w:r>
    </w:p>
    <w:p w14:paraId="062F2865" w14:textId="27DFA5BB" w:rsidR="00E12981" w:rsidRPr="00272803" w:rsidRDefault="00E12981" w:rsidP="00E12981">
      <w:pPr>
        <w:pStyle w:val="ListParagraph"/>
        <w:numPr>
          <w:ilvl w:val="0"/>
          <w:numId w:val="31"/>
        </w:numPr>
      </w:pPr>
      <w:r w:rsidRPr="00272803">
        <w:t>The PC connected to the Second PC module is not able to send data to the Interface</w:t>
      </w:r>
      <w:r w:rsidR="00A2446C">
        <w:t xml:space="preserve"> and cannot be used for configuration.</w:t>
      </w:r>
    </w:p>
    <w:p w14:paraId="3DA52B1F" w14:textId="60C1ADCE" w:rsidR="00272803" w:rsidRPr="00272803" w:rsidRDefault="00E12981" w:rsidP="00272803">
      <w:pPr>
        <w:pStyle w:val="ListParagraph"/>
        <w:numPr>
          <w:ilvl w:val="0"/>
          <w:numId w:val="31"/>
        </w:numPr>
      </w:pPr>
      <w:r w:rsidRPr="00272803">
        <w:t xml:space="preserve">When using </w:t>
      </w:r>
      <w:r w:rsidR="00272803" w:rsidRPr="00272803">
        <w:t xml:space="preserve">a single </w:t>
      </w:r>
      <w:r w:rsidRPr="00272803">
        <w:t>Basic Serial Splitter</w:t>
      </w:r>
      <w:r w:rsidR="00272803" w:rsidRPr="00272803">
        <w:t xml:space="preserve"> module</w:t>
      </w:r>
      <w:r w:rsidRPr="00272803">
        <w:t xml:space="preserve">, any one PC </w:t>
      </w:r>
      <w:r w:rsidR="00272803" w:rsidRPr="00272803">
        <w:t>(</w:t>
      </w:r>
      <w:r w:rsidRPr="00272803">
        <w:t xml:space="preserve">selected by the 8-way DIP switch on the </w:t>
      </w:r>
      <w:r w:rsidR="00272803" w:rsidRPr="00272803">
        <w:t xml:space="preserve">PCB) </w:t>
      </w:r>
      <w:r w:rsidRPr="00272803">
        <w:t>can be used to configure the Interface</w:t>
      </w:r>
      <w:r w:rsidR="00272803" w:rsidRPr="00272803">
        <w:t>.</w:t>
      </w:r>
      <w:r w:rsidR="00A2446C">
        <w:t xml:space="preserve"> Only one PC should be enabled at any time.</w:t>
      </w:r>
    </w:p>
    <w:p w14:paraId="14B456A8" w14:textId="3382A2DF" w:rsidR="00272803" w:rsidRDefault="00272803" w:rsidP="00272803">
      <w:pPr>
        <w:pStyle w:val="ListParagraph"/>
        <w:numPr>
          <w:ilvl w:val="0"/>
          <w:numId w:val="31"/>
        </w:numPr>
      </w:pPr>
      <w:r w:rsidRPr="00272803">
        <w:t>When two Basic Serial Splitter modules are connected, any one PC</w:t>
      </w:r>
      <w:r w:rsidR="00E12981" w:rsidRPr="00272803">
        <w:t xml:space="preserve"> </w:t>
      </w:r>
      <w:r w:rsidRPr="00272803">
        <w:t>(selected by the 8-way switch</w:t>
      </w:r>
      <w:r>
        <w:t>)</w:t>
      </w:r>
      <w:r w:rsidRPr="00272803">
        <w:t xml:space="preserve"> connected to the </w:t>
      </w:r>
      <w:r>
        <w:t>Sp</w:t>
      </w:r>
      <w:r w:rsidRPr="00272803">
        <w:t>litter closest to the Power module can be used to configure the Interface.</w:t>
      </w:r>
      <w:r>
        <w:t xml:space="preserve"> The PCs connected to the Splitter clos</w:t>
      </w:r>
      <w:r w:rsidR="00A2446C">
        <w:t>er</w:t>
      </w:r>
      <w:r>
        <w:t xml:space="preserve"> to the Interface module are automatically disabled for configuration use.</w:t>
      </w:r>
    </w:p>
    <w:p w14:paraId="41ED12EF" w14:textId="28028F68" w:rsidR="00E12981" w:rsidRPr="00E12981" w:rsidRDefault="00272803" w:rsidP="00272803">
      <w:pPr>
        <w:pStyle w:val="ListParagraph"/>
        <w:numPr>
          <w:ilvl w:val="0"/>
          <w:numId w:val="31"/>
        </w:numPr>
      </w:pPr>
      <w:r w:rsidRPr="00272803">
        <w:t xml:space="preserve">The PC connector on the Power module is not used at all when </w:t>
      </w:r>
      <w:r>
        <w:t xml:space="preserve">the </w:t>
      </w:r>
      <w:r w:rsidRPr="00272803">
        <w:t xml:space="preserve">Basic Serial Splitter(s) </w:t>
      </w:r>
      <w:r>
        <w:t xml:space="preserve">is </w:t>
      </w:r>
      <w:r w:rsidR="00A2446C" w:rsidRPr="00272803">
        <w:t>used</w:t>
      </w:r>
      <w:r w:rsidR="00A2446C">
        <w:t xml:space="preserve"> and</w:t>
      </w:r>
      <w:r>
        <w:t xml:space="preserve"> must not have a PC connected to it.</w:t>
      </w:r>
    </w:p>
    <w:p w14:paraId="3DA37595" w14:textId="77777777" w:rsidR="004E080F" w:rsidRPr="00A35396" w:rsidRDefault="004E080F" w:rsidP="00740E9D">
      <w:pPr>
        <w:pStyle w:val="Heading1"/>
        <w:pageBreakBefore/>
      </w:pPr>
      <w:bookmarkStart w:id="776" w:name="_Toc197512803"/>
      <w:r w:rsidRPr="00A35396">
        <w:lastRenderedPageBreak/>
        <w:t>Licensing &amp; Disclaimers</w:t>
      </w:r>
      <w:bookmarkEnd w:id="776"/>
    </w:p>
    <w:p w14:paraId="42E29D23" w14:textId="77777777" w:rsidR="004E080F" w:rsidRDefault="004E080F" w:rsidP="004E080F">
      <w:pPr>
        <w:pStyle w:val="Heading2"/>
      </w:pPr>
      <w:bookmarkStart w:id="777" w:name="_Toc197512804"/>
      <w:r>
        <w:t>Documentation</w:t>
      </w:r>
      <w:bookmarkEnd w:id="777"/>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7"/>
      </w:r>
      <w:r w:rsidRPr="001F4FB7">
        <w:t xml:space="preserve"> are released under the Creative Commons Attribution-ShareAlike 4.0 International License (CC BY-SA),</w:t>
      </w:r>
      <w:r w:rsidRPr="001F4FB7">
        <w:rPr>
          <w:rStyle w:val="FootnoteReference"/>
        </w:rPr>
        <w:footnoteReference w:id="8"/>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778" w:name="_Toc197512805"/>
      <w:r>
        <w:t>Software</w:t>
      </w:r>
      <w:bookmarkEnd w:id="778"/>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9"/>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779" w:name="_Toc197512806"/>
      <w:r>
        <w:lastRenderedPageBreak/>
        <w:t>Acknowledgements</w:t>
      </w:r>
      <w:bookmarkEnd w:id="779"/>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51"/>
      <w:footerReference w:type="default" r:id="rId52"/>
      <w:headerReference w:type="first" r:id="rId53"/>
      <w:footerReference w:type="first" r:id="rId54"/>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782DD" w14:textId="77777777" w:rsidR="00B37E7D" w:rsidRDefault="00B37E7D" w:rsidP="00787764">
      <w:pPr>
        <w:spacing w:after="0" w:line="240" w:lineRule="auto"/>
      </w:pPr>
      <w:r>
        <w:separator/>
      </w:r>
    </w:p>
  </w:endnote>
  <w:endnote w:type="continuationSeparator" w:id="0">
    <w:p w14:paraId="1973A1F1" w14:textId="77777777" w:rsidR="00B37E7D" w:rsidRDefault="00B37E7D"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992459"/>
      <w:docPartObj>
        <w:docPartGallery w:val="Page Numbers (Bottom of Page)"/>
        <w:docPartUnique/>
      </w:docPartObj>
    </w:sdtPr>
    <w:sdtEndPr>
      <w:rPr>
        <w:noProof/>
      </w:rPr>
    </w:sdtEndPr>
    <w:sdtContent>
      <w:p w14:paraId="003B6BDC" w14:textId="77777777" w:rsidR="00E90F17" w:rsidRDefault="00E90F17">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2A57B44" w14:textId="77777777" w:rsidR="00E90F17" w:rsidRDefault="00E90F17" w:rsidP="00F10EC4">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850763"/>
      <w:docPartObj>
        <w:docPartGallery w:val="Page Numbers (Bottom of Page)"/>
        <w:docPartUnique/>
      </w:docPartObj>
    </w:sdtPr>
    <w:sdtEndPr>
      <w:rPr>
        <w:noProof/>
      </w:rPr>
    </w:sdtEndPr>
    <w:sdtContent>
      <w:p w14:paraId="6EB856A4" w14:textId="77777777" w:rsidR="00E90F17" w:rsidRDefault="00E90F17">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E90F17" w:rsidRDefault="00E90F17" w:rsidP="00F10EC4">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89185"/>
      <w:docPartObj>
        <w:docPartGallery w:val="Page Numbers (Bottom of Page)"/>
        <w:docPartUnique/>
      </w:docPartObj>
    </w:sdtPr>
    <w:sdtEndPr>
      <w:rPr>
        <w:noProof/>
      </w:rPr>
    </w:sdtEndPr>
    <w:sdtContent>
      <w:p w14:paraId="62743F26" w14:textId="77777777" w:rsidR="00E90F17" w:rsidRDefault="00E90F1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E90F17" w:rsidRDefault="00E90F17" w:rsidP="00F10EC4">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314267"/>
      <w:docPartObj>
        <w:docPartGallery w:val="Page Numbers (Bottom of Page)"/>
        <w:docPartUnique/>
      </w:docPartObj>
    </w:sdtPr>
    <w:sdtEndPr>
      <w:rPr>
        <w:noProof/>
      </w:rPr>
    </w:sdtEndPr>
    <w:sdtContent>
      <w:p w14:paraId="69BFD60A" w14:textId="77777777" w:rsidR="00E90F17" w:rsidRDefault="00E90F17">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E90F17" w:rsidRDefault="00E90F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2884078"/>
      <w:docPartObj>
        <w:docPartGallery w:val="Page Numbers (Bottom of Page)"/>
        <w:docPartUnique/>
      </w:docPartObj>
    </w:sdtPr>
    <w:sdtEndPr>
      <w:rPr>
        <w:noProof/>
      </w:rPr>
    </w:sdtEndPr>
    <w:sdtContent>
      <w:p w14:paraId="5D86056B" w14:textId="77777777" w:rsidR="00E90F17" w:rsidRDefault="00E90F1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98ACAD3" w14:textId="77777777" w:rsidR="00E90F17" w:rsidRDefault="00E90F17"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CA184" w14:textId="76159887" w:rsidR="00E90F17" w:rsidRDefault="00E90F17">
    <w:pPr>
      <w:pStyle w:val="Footer"/>
      <w:jc w:val="center"/>
    </w:pPr>
  </w:p>
  <w:p w14:paraId="565D3173" w14:textId="77777777" w:rsidR="00E90F17" w:rsidRDefault="00E90F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893740"/>
      <w:docPartObj>
        <w:docPartGallery w:val="Page Numbers (Bottom of Page)"/>
        <w:docPartUnique/>
      </w:docPartObj>
    </w:sdtPr>
    <w:sdtEndPr>
      <w:rPr>
        <w:noProof/>
      </w:rPr>
    </w:sdtEndPr>
    <w:sdtContent>
      <w:p w14:paraId="5F517585" w14:textId="77777777" w:rsidR="00E90F17" w:rsidRDefault="00E90F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E90F17" w:rsidRDefault="00E90F17"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163394"/>
      <w:docPartObj>
        <w:docPartGallery w:val="Page Numbers (Bottom of Page)"/>
        <w:docPartUnique/>
      </w:docPartObj>
    </w:sdtPr>
    <w:sdtEndPr>
      <w:rPr>
        <w:noProof/>
      </w:rPr>
    </w:sdtEndPr>
    <w:sdtContent>
      <w:p w14:paraId="535BD33C" w14:textId="77777777" w:rsidR="00E90F17" w:rsidRDefault="00E90F17">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E90F17" w:rsidRDefault="00E90F17"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83FD" w14:textId="77777777" w:rsidR="00E90F17" w:rsidRDefault="00E90F17">
    <w:pPr>
      <w:pStyle w:val="Footer"/>
      <w:jc w:val="center"/>
    </w:pPr>
  </w:p>
  <w:p w14:paraId="49237CD7" w14:textId="77777777" w:rsidR="00E90F17" w:rsidRDefault="00E90F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311560"/>
      <w:docPartObj>
        <w:docPartGallery w:val="Page Numbers (Bottom of Page)"/>
        <w:docPartUnique/>
      </w:docPartObj>
    </w:sdtPr>
    <w:sdtEndPr>
      <w:rPr>
        <w:noProof/>
      </w:rPr>
    </w:sdtEndPr>
    <w:sdtContent>
      <w:p w14:paraId="3C83611C" w14:textId="77777777" w:rsidR="00E90F17" w:rsidRDefault="00E90F17">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17314C50" w14:textId="77777777" w:rsidR="00E90F17" w:rsidRDefault="00E90F17"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769168"/>
      <w:docPartObj>
        <w:docPartGallery w:val="Page Numbers (Bottom of Page)"/>
        <w:docPartUnique/>
      </w:docPartObj>
    </w:sdtPr>
    <w:sdtEndPr>
      <w:rPr>
        <w:noProof/>
      </w:rPr>
    </w:sdtEndPr>
    <w:sdtContent>
      <w:p w14:paraId="6AC54A6B" w14:textId="77777777" w:rsidR="00E90F17" w:rsidRDefault="00E90F1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DC4C995" w14:textId="77777777" w:rsidR="00E90F17" w:rsidRDefault="00E90F17"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840AA" w14:textId="77777777" w:rsidR="00E90F17" w:rsidRDefault="00E90F17">
    <w:pPr>
      <w:pStyle w:val="Footer"/>
      <w:jc w:val="center"/>
    </w:pPr>
  </w:p>
  <w:p w14:paraId="7515A07B" w14:textId="77777777" w:rsidR="00E90F17" w:rsidRDefault="00E90F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1A335" w14:textId="77777777" w:rsidR="00B37E7D" w:rsidRDefault="00B37E7D" w:rsidP="00787764">
      <w:pPr>
        <w:spacing w:after="0" w:line="240" w:lineRule="auto"/>
      </w:pPr>
      <w:r>
        <w:separator/>
      </w:r>
    </w:p>
  </w:footnote>
  <w:footnote w:type="continuationSeparator" w:id="0">
    <w:p w14:paraId="26085207" w14:textId="77777777" w:rsidR="00B37E7D" w:rsidRDefault="00B37E7D" w:rsidP="00787764">
      <w:pPr>
        <w:spacing w:after="0" w:line="240" w:lineRule="auto"/>
      </w:pPr>
      <w:r>
        <w:continuationSeparator/>
      </w:r>
    </w:p>
  </w:footnote>
  <w:footnote w:id="1">
    <w:p w14:paraId="37BCA9BF" w14:textId="6A675F62" w:rsidR="00E90F17" w:rsidRDefault="00E90F17">
      <w:pPr>
        <w:pStyle w:val="FootnoteText"/>
      </w:pPr>
      <w:r>
        <w:rPr>
          <w:rStyle w:val="FootnoteReference"/>
        </w:rPr>
        <w:footnoteRef/>
      </w:r>
      <w:r>
        <w:t xml:space="preserve"> </w:t>
      </w:r>
      <w:hyperlink r:id="rId1" w:history="1">
        <w:r w:rsidR="00C0072B">
          <w:rPr>
            <w:rStyle w:val="Hyperlink"/>
          </w:rPr>
          <w:t>https://creativecommons.org/licenses/by-sa/4.0/</w:t>
        </w:r>
      </w:hyperlink>
      <w:r>
        <w:rPr>
          <w:i/>
        </w:rPr>
        <w:t xml:space="preserve"> </w:t>
      </w:r>
    </w:p>
  </w:footnote>
  <w:footnote w:id="2">
    <w:p w14:paraId="743D328A" w14:textId="77777777" w:rsidR="00760899" w:rsidRDefault="00760899" w:rsidP="00760899">
      <w:pPr>
        <w:pStyle w:val="FootnoteText"/>
      </w:pPr>
      <w:r>
        <w:rPr>
          <w:rStyle w:val="FootnoteReference"/>
        </w:rPr>
        <w:footnoteRef/>
      </w:r>
      <w:r>
        <w:t xml:space="preserve"> Configurations with more than one Simulator Interface are possible, but unusual.</w:t>
      </w:r>
    </w:p>
  </w:footnote>
  <w:footnote w:id="3">
    <w:p w14:paraId="6B207B4E" w14:textId="77777777" w:rsidR="00E90F17" w:rsidRDefault="00E90F17" w:rsidP="000133B9">
      <w:pPr>
        <w:pStyle w:val="FootnoteText"/>
      </w:pPr>
      <w:r>
        <w:rPr>
          <w:rStyle w:val="FootnoteReference"/>
        </w:rPr>
        <w:footnoteRef/>
      </w:r>
      <w:r>
        <w:t xml:space="preserve"> Multi-Layer Ceramic Capacitor</w:t>
      </w:r>
    </w:p>
  </w:footnote>
  <w:footnote w:id="4">
    <w:p w14:paraId="01269983" w14:textId="049D4C1A" w:rsidR="00E90F17" w:rsidRDefault="00E90F17">
      <w:pPr>
        <w:pStyle w:val="FootnoteText"/>
      </w:pPr>
      <w:r>
        <w:rPr>
          <w:rStyle w:val="FootnoteReference"/>
        </w:rPr>
        <w:footnoteRef/>
      </w:r>
      <w:r>
        <w:t xml:space="preserve"> Note that this component is installed on the MASTER board.</w:t>
      </w:r>
    </w:p>
  </w:footnote>
  <w:footnote w:id="5">
    <w:p w14:paraId="26C0CC9E" w14:textId="7D7E5560" w:rsidR="00E90F17" w:rsidRDefault="00E90F17">
      <w:pPr>
        <w:pStyle w:val="FootnoteText"/>
      </w:pPr>
      <w:r>
        <w:rPr>
          <w:rStyle w:val="FootnoteReference"/>
        </w:rPr>
        <w:footnoteRef/>
      </w:r>
      <w:r>
        <w:t xml:space="preserve"> </w:t>
      </w:r>
      <w:hyperlink r:id="rId2" w:history="1">
        <w:r w:rsidR="00C0072B">
          <w:rPr>
            <w:rStyle w:val="Hyperlink"/>
          </w:rPr>
          <w:t>https://www.reallyusefulproducts.co.uk/</w:t>
        </w:r>
      </w:hyperlink>
      <w:r>
        <w:t xml:space="preserve"> </w:t>
      </w:r>
    </w:p>
  </w:footnote>
  <w:footnote w:id="6">
    <w:p w14:paraId="3B0D9707" w14:textId="69BFA0F6" w:rsidR="00E90F17" w:rsidRDefault="00E90F17">
      <w:pPr>
        <w:pStyle w:val="FootnoteText"/>
      </w:pPr>
      <w:r>
        <w:rPr>
          <w:rStyle w:val="FootnoteReference"/>
        </w:rPr>
        <w:footnoteRef/>
      </w:r>
      <w:r>
        <w:t xml:space="preserve"> Frequently used by electricians.</w:t>
      </w:r>
    </w:p>
  </w:footnote>
  <w:footnote w:id="7">
    <w:p w14:paraId="5BAC7704" w14:textId="5929512F" w:rsidR="00E90F17" w:rsidRDefault="00E90F17" w:rsidP="004E080F">
      <w:pPr>
        <w:pStyle w:val="FootnoteText"/>
      </w:pPr>
      <w:r>
        <w:rPr>
          <w:rStyle w:val="FootnoteReference"/>
        </w:rPr>
        <w:footnoteRef/>
      </w:r>
      <w:r>
        <w:t xml:space="preserve"> </w:t>
      </w:r>
      <w:hyperlink r:id="rId3" w:history="1">
        <w:r w:rsidR="00C0072B">
          <w:rPr>
            <w:rStyle w:val="Hyperlink"/>
          </w:rPr>
          <w:t>https://www.simulators.org.uk/</w:t>
        </w:r>
      </w:hyperlink>
      <w:r>
        <w:t xml:space="preserve"> </w:t>
      </w:r>
    </w:p>
  </w:footnote>
  <w:footnote w:id="8">
    <w:p w14:paraId="025EC7D9" w14:textId="7E74CB61" w:rsidR="00E90F17" w:rsidRDefault="00E90F17" w:rsidP="004E080F">
      <w:pPr>
        <w:pStyle w:val="FootnoteText"/>
      </w:pPr>
      <w:r>
        <w:rPr>
          <w:rStyle w:val="FootnoteReference"/>
        </w:rPr>
        <w:footnoteRef/>
      </w:r>
      <w:r>
        <w:t xml:space="preserve"> </w:t>
      </w:r>
      <w:hyperlink r:id="rId4" w:history="1">
        <w:r w:rsidR="00C0072B">
          <w:rPr>
            <w:rStyle w:val="Hyperlink"/>
          </w:rPr>
          <w:t>https://creativecommons.org/licenses/by-sa/4.0/</w:t>
        </w:r>
      </w:hyperlink>
      <w:r>
        <w:rPr>
          <w:i/>
        </w:rPr>
        <w:t xml:space="preserve"> </w:t>
      </w:r>
    </w:p>
  </w:footnote>
  <w:footnote w:id="9">
    <w:p w14:paraId="092578D2" w14:textId="72725FFB" w:rsidR="00E90F17" w:rsidRDefault="00E90F17" w:rsidP="004E080F">
      <w:pPr>
        <w:pStyle w:val="FootnoteText"/>
      </w:pPr>
      <w:r>
        <w:rPr>
          <w:rStyle w:val="FootnoteReference"/>
        </w:rPr>
        <w:footnoteRef/>
      </w:r>
      <w:r>
        <w:t xml:space="preserve"> </w:t>
      </w:r>
      <w:hyperlink r:id="rId5" w:history="1">
        <w:r w:rsidR="00C0072B">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2DF14" w14:textId="644DF6EE" w:rsidR="00E90F17" w:rsidRDefault="00E90F17" w:rsidP="00CD63C6">
    <w:pPr>
      <w:pStyle w:val="Header"/>
    </w:pPr>
    <w:r>
      <w:t>Type 2 Simulator – Multi-PC Guide 1.</w:t>
    </w:r>
    <w:ins w:id="706" w:author="Andrew Instone-Cowie" w:date="2025-05-07T11:16:00Z" w16du:dateUtc="2025-05-07T10:16:00Z">
      <w:r w:rsidR="00CD7437">
        <w:t>6</w:t>
      </w:r>
    </w:ins>
    <w:del w:id="707" w:author="Andrew Instone-Cowie" w:date="2025-05-07T11:16:00Z" w16du:dateUtc="2025-05-07T10:16:00Z">
      <w:r w:rsidR="00B63DBB" w:rsidDel="00CD7437">
        <w:delText>5</w:delText>
      </w:r>
    </w:del>
  </w:p>
  <w:p w14:paraId="317FB95D" w14:textId="77777777" w:rsidR="00E90F17" w:rsidRDefault="00E90F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4977D" w14:textId="527A133E" w:rsidR="00CD63C6" w:rsidRDefault="00CD63C6" w:rsidP="00CD63C6">
    <w:pPr>
      <w:pStyle w:val="Header"/>
      <w:jc w:val="right"/>
    </w:pPr>
    <w:r>
      <w:t>Type 2 Simulator – Multi-PC Guide 1.</w:t>
    </w:r>
    <w:ins w:id="708" w:author="Andrew Instone-Cowie" w:date="2025-05-07T11:16:00Z" w16du:dateUtc="2025-05-07T10:16:00Z">
      <w:r w:rsidR="00CD7437">
        <w:t>6</w:t>
      </w:r>
    </w:ins>
    <w:del w:id="709" w:author="Andrew Instone-Cowie" w:date="2025-05-07T11:16:00Z" w16du:dateUtc="2025-05-07T10:16:00Z">
      <w:r w:rsidR="00B63DBB" w:rsidDel="00CD7437">
        <w:delText>5</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6E46" w14:textId="40ED0E9A" w:rsidR="00E90F17"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165C35"/>
    <w:multiLevelType w:val="hybridMultilevel"/>
    <w:tmpl w:val="64CA1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070EC4"/>
    <w:multiLevelType w:val="hybridMultilevel"/>
    <w:tmpl w:val="97180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1A4111"/>
    <w:multiLevelType w:val="hybridMultilevel"/>
    <w:tmpl w:val="D032B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354220">
    <w:abstractNumId w:val="18"/>
  </w:num>
  <w:num w:numId="2" w16cid:durableId="1934240418">
    <w:abstractNumId w:val="26"/>
  </w:num>
  <w:num w:numId="3" w16cid:durableId="1347824413">
    <w:abstractNumId w:val="31"/>
  </w:num>
  <w:num w:numId="4" w16cid:durableId="879518066">
    <w:abstractNumId w:val="25"/>
  </w:num>
  <w:num w:numId="5" w16cid:durableId="649486279">
    <w:abstractNumId w:val="11"/>
  </w:num>
  <w:num w:numId="6" w16cid:durableId="174807930">
    <w:abstractNumId w:val="21"/>
  </w:num>
  <w:num w:numId="7" w16cid:durableId="297759501">
    <w:abstractNumId w:val="1"/>
  </w:num>
  <w:num w:numId="8" w16cid:durableId="436800080">
    <w:abstractNumId w:val="8"/>
  </w:num>
  <w:num w:numId="9" w16cid:durableId="1672103729">
    <w:abstractNumId w:val="16"/>
  </w:num>
  <w:num w:numId="10" w16cid:durableId="1068579719">
    <w:abstractNumId w:val="14"/>
  </w:num>
  <w:num w:numId="11" w16cid:durableId="2092965444">
    <w:abstractNumId w:val="12"/>
  </w:num>
  <w:num w:numId="12" w16cid:durableId="1753695502">
    <w:abstractNumId w:val="7"/>
  </w:num>
  <w:num w:numId="13" w16cid:durableId="1030104162">
    <w:abstractNumId w:val="9"/>
  </w:num>
  <w:num w:numId="14" w16cid:durableId="1954939251">
    <w:abstractNumId w:val="4"/>
  </w:num>
  <w:num w:numId="15" w16cid:durableId="578175571">
    <w:abstractNumId w:val="0"/>
  </w:num>
  <w:num w:numId="16" w16cid:durableId="291177132">
    <w:abstractNumId w:val="19"/>
  </w:num>
  <w:num w:numId="17" w16cid:durableId="1380744575">
    <w:abstractNumId w:val="17"/>
  </w:num>
  <w:num w:numId="18" w16cid:durableId="398600271">
    <w:abstractNumId w:val="22"/>
  </w:num>
  <w:num w:numId="19" w16cid:durableId="2088071417">
    <w:abstractNumId w:val="6"/>
  </w:num>
  <w:num w:numId="20" w16cid:durableId="1851332606">
    <w:abstractNumId w:val="13"/>
  </w:num>
  <w:num w:numId="21" w16cid:durableId="1334337077">
    <w:abstractNumId w:val="28"/>
  </w:num>
  <w:num w:numId="22" w16cid:durableId="620502304">
    <w:abstractNumId w:val="3"/>
  </w:num>
  <w:num w:numId="23" w16cid:durableId="77681777">
    <w:abstractNumId w:val="20"/>
  </w:num>
  <w:num w:numId="24" w16cid:durableId="298802310">
    <w:abstractNumId w:val="29"/>
  </w:num>
  <w:num w:numId="25" w16cid:durableId="2015112357">
    <w:abstractNumId w:val="5"/>
  </w:num>
  <w:num w:numId="26" w16cid:durableId="688069341">
    <w:abstractNumId w:val="24"/>
  </w:num>
  <w:num w:numId="27" w16cid:durableId="1112281923">
    <w:abstractNumId w:val="15"/>
  </w:num>
  <w:num w:numId="28" w16cid:durableId="873998837">
    <w:abstractNumId w:val="27"/>
  </w:num>
  <w:num w:numId="29" w16cid:durableId="720832218">
    <w:abstractNumId w:val="2"/>
  </w:num>
  <w:num w:numId="30" w16cid:durableId="1166899712">
    <w:abstractNumId w:val="10"/>
  </w:num>
  <w:num w:numId="31" w16cid:durableId="615137841">
    <w:abstractNumId w:val="23"/>
  </w:num>
  <w:num w:numId="32" w16cid:durableId="2069260886">
    <w:abstractNumId w:val="3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57"/>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A96"/>
    <w:rsid w:val="00006D96"/>
    <w:rsid w:val="0001008E"/>
    <w:rsid w:val="000103DC"/>
    <w:rsid w:val="00011217"/>
    <w:rsid w:val="000133B9"/>
    <w:rsid w:val="000134F5"/>
    <w:rsid w:val="00016A73"/>
    <w:rsid w:val="00017503"/>
    <w:rsid w:val="000175E1"/>
    <w:rsid w:val="00026457"/>
    <w:rsid w:val="000279CA"/>
    <w:rsid w:val="000306A5"/>
    <w:rsid w:val="00030E5F"/>
    <w:rsid w:val="00035D65"/>
    <w:rsid w:val="00037720"/>
    <w:rsid w:val="000520CD"/>
    <w:rsid w:val="000542B3"/>
    <w:rsid w:val="00057FAF"/>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7412"/>
    <w:rsid w:val="000A031F"/>
    <w:rsid w:val="000A3B23"/>
    <w:rsid w:val="000A477F"/>
    <w:rsid w:val="000B2B8C"/>
    <w:rsid w:val="000B5BA4"/>
    <w:rsid w:val="000B6C76"/>
    <w:rsid w:val="000C0ADF"/>
    <w:rsid w:val="000C1F75"/>
    <w:rsid w:val="000C2AFE"/>
    <w:rsid w:val="000C396F"/>
    <w:rsid w:val="000D219F"/>
    <w:rsid w:val="000D3235"/>
    <w:rsid w:val="000D3C5F"/>
    <w:rsid w:val="000D4B02"/>
    <w:rsid w:val="000D773F"/>
    <w:rsid w:val="000E117B"/>
    <w:rsid w:val="000E2149"/>
    <w:rsid w:val="000E33B1"/>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45FA6"/>
    <w:rsid w:val="00147A9A"/>
    <w:rsid w:val="00150B7B"/>
    <w:rsid w:val="001519A1"/>
    <w:rsid w:val="00152A9A"/>
    <w:rsid w:val="00152C2B"/>
    <w:rsid w:val="00155206"/>
    <w:rsid w:val="001562F8"/>
    <w:rsid w:val="00156DB0"/>
    <w:rsid w:val="00161B07"/>
    <w:rsid w:val="00161BAD"/>
    <w:rsid w:val="001631DF"/>
    <w:rsid w:val="001632A1"/>
    <w:rsid w:val="00165740"/>
    <w:rsid w:val="001661AB"/>
    <w:rsid w:val="00166D7C"/>
    <w:rsid w:val="001673E4"/>
    <w:rsid w:val="00167E55"/>
    <w:rsid w:val="00170129"/>
    <w:rsid w:val="00172EEB"/>
    <w:rsid w:val="00174309"/>
    <w:rsid w:val="0017543C"/>
    <w:rsid w:val="00176610"/>
    <w:rsid w:val="001818BB"/>
    <w:rsid w:val="00183E7C"/>
    <w:rsid w:val="00187C41"/>
    <w:rsid w:val="001933DC"/>
    <w:rsid w:val="00196224"/>
    <w:rsid w:val="001A0864"/>
    <w:rsid w:val="001A3114"/>
    <w:rsid w:val="001B2C16"/>
    <w:rsid w:val="001B2E22"/>
    <w:rsid w:val="001B3732"/>
    <w:rsid w:val="001C5D70"/>
    <w:rsid w:val="001D0907"/>
    <w:rsid w:val="001D15CF"/>
    <w:rsid w:val="001D2322"/>
    <w:rsid w:val="001D4917"/>
    <w:rsid w:val="001D57F7"/>
    <w:rsid w:val="001D60AE"/>
    <w:rsid w:val="001E1E40"/>
    <w:rsid w:val="001E1F78"/>
    <w:rsid w:val="001E396D"/>
    <w:rsid w:val="001E7349"/>
    <w:rsid w:val="001F4FB7"/>
    <w:rsid w:val="001F5333"/>
    <w:rsid w:val="001F5966"/>
    <w:rsid w:val="00200038"/>
    <w:rsid w:val="002038EB"/>
    <w:rsid w:val="00211292"/>
    <w:rsid w:val="0021223B"/>
    <w:rsid w:val="00212D29"/>
    <w:rsid w:val="00215D7E"/>
    <w:rsid w:val="00215F07"/>
    <w:rsid w:val="002229FA"/>
    <w:rsid w:val="00224F10"/>
    <w:rsid w:val="00226107"/>
    <w:rsid w:val="00227093"/>
    <w:rsid w:val="002301A9"/>
    <w:rsid w:val="002302C9"/>
    <w:rsid w:val="00231358"/>
    <w:rsid w:val="00231FFE"/>
    <w:rsid w:val="002437BA"/>
    <w:rsid w:val="00251800"/>
    <w:rsid w:val="00251C97"/>
    <w:rsid w:val="002561BD"/>
    <w:rsid w:val="00256E3C"/>
    <w:rsid w:val="00257834"/>
    <w:rsid w:val="00263CEE"/>
    <w:rsid w:val="002663FF"/>
    <w:rsid w:val="002665B2"/>
    <w:rsid w:val="0027272C"/>
    <w:rsid w:val="00272803"/>
    <w:rsid w:val="002742F0"/>
    <w:rsid w:val="00274F21"/>
    <w:rsid w:val="00276DDE"/>
    <w:rsid w:val="00280E0D"/>
    <w:rsid w:val="00282CFC"/>
    <w:rsid w:val="00283898"/>
    <w:rsid w:val="00283A0F"/>
    <w:rsid w:val="00285ABD"/>
    <w:rsid w:val="002871BD"/>
    <w:rsid w:val="00287E84"/>
    <w:rsid w:val="0029171C"/>
    <w:rsid w:val="0029215C"/>
    <w:rsid w:val="002930DA"/>
    <w:rsid w:val="002937EE"/>
    <w:rsid w:val="00297EA5"/>
    <w:rsid w:val="002A13A3"/>
    <w:rsid w:val="002A44F4"/>
    <w:rsid w:val="002A4E47"/>
    <w:rsid w:val="002B0B68"/>
    <w:rsid w:val="002B3BDA"/>
    <w:rsid w:val="002B3F80"/>
    <w:rsid w:val="002B5C70"/>
    <w:rsid w:val="002B672E"/>
    <w:rsid w:val="002B774F"/>
    <w:rsid w:val="002B7A19"/>
    <w:rsid w:val="002B7C93"/>
    <w:rsid w:val="002B7EE5"/>
    <w:rsid w:val="002C2E75"/>
    <w:rsid w:val="002D591B"/>
    <w:rsid w:val="002E1C6E"/>
    <w:rsid w:val="002E5A4F"/>
    <w:rsid w:val="002E6732"/>
    <w:rsid w:val="002F37C2"/>
    <w:rsid w:val="002F5000"/>
    <w:rsid w:val="002F5C4D"/>
    <w:rsid w:val="002F67A6"/>
    <w:rsid w:val="002F6FC7"/>
    <w:rsid w:val="002F7989"/>
    <w:rsid w:val="002F7CAE"/>
    <w:rsid w:val="003105FB"/>
    <w:rsid w:val="0031255F"/>
    <w:rsid w:val="00312C51"/>
    <w:rsid w:val="00314976"/>
    <w:rsid w:val="003171FA"/>
    <w:rsid w:val="00317E5C"/>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4EEC"/>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1FA2"/>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1535"/>
    <w:rsid w:val="003D5EC0"/>
    <w:rsid w:val="003D7BE9"/>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02"/>
    <w:rsid w:val="00424328"/>
    <w:rsid w:val="004304DB"/>
    <w:rsid w:val="00430D30"/>
    <w:rsid w:val="004311E8"/>
    <w:rsid w:val="00431655"/>
    <w:rsid w:val="00432304"/>
    <w:rsid w:val="004344A1"/>
    <w:rsid w:val="0043570E"/>
    <w:rsid w:val="00436A53"/>
    <w:rsid w:val="00437796"/>
    <w:rsid w:val="004402CA"/>
    <w:rsid w:val="004408BF"/>
    <w:rsid w:val="0044502E"/>
    <w:rsid w:val="0044536A"/>
    <w:rsid w:val="00445C76"/>
    <w:rsid w:val="00455F46"/>
    <w:rsid w:val="00456281"/>
    <w:rsid w:val="004614DE"/>
    <w:rsid w:val="0046319A"/>
    <w:rsid w:val="00466CAD"/>
    <w:rsid w:val="00470523"/>
    <w:rsid w:val="00475513"/>
    <w:rsid w:val="004756F5"/>
    <w:rsid w:val="004776A2"/>
    <w:rsid w:val="00483BB7"/>
    <w:rsid w:val="00485DDC"/>
    <w:rsid w:val="00492AE5"/>
    <w:rsid w:val="00493697"/>
    <w:rsid w:val="004945C5"/>
    <w:rsid w:val="0049533D"/>
    <w:rsid w:val="004A04C9"/>
    <w:rsid w:val="004A1829"/>
    <w:rsid w:val="004A19E5"/>
    <w:rsid w:val="004A3B22"/>
    <w:rsid w:val="004A5B04"/>
    <w:rsid w:val="004A7011"/>
    <w:rsid w:val="004B0FDE"/>
    <w:rsid w:val="004B1553"/>
    <w:rsid w:val="004B3E3A"/>
    <w:rsid w:val="004B4F9B"/>
    <w:rsid w:val="004B5029"/>
    <w:rsid w:val="004B551F"/>
    <w:rsid w:val="004B5809"/>
    <w:rsid w:val="004B72AD"/>
    <w:rsid w:val="004C27F1"/>
    <w:rsid w:val="004C342C"/>
    <w:rsid w:val="004C3AD4"/>
    <w:rsid w:val="004C42A5"/>
    <w:rsid w:val="004C7E86"/>
    <w:rsid w:val="004D2501"/>
    <w:rsid w:val="004D4CD3"/>
    <w:rsid w:val="004D625D"/>
    <w:rsid w:val="004D639C"/>
    <w:rsid w:val="004D7582"/>
    <w:rsid w:val="004E0108"/>
    <w:rsid w:val="004E080F"/>
    <w:rsid w:val="004E23E2"/>
    <w:rsid w:val="004E2986"/>
    <w:rsid w:val="004E3C76"/>
    <w:rsid w:val="004E57EF"/>
    <w:rsid w:val="004F0F66"/>
    <w:rsid w:val="004F1145"/>
    <w:rsid w:val="004F3A7E"/>
    <w:rsid w:val="004F3A93"/>
    <w:rsid w:val="004F644B"/>
    <w:rsid w:val="00500527"/>
    <w:rsid w:val="00503B9B"/>
    <w:rsid w:val="00506102"/>
    <w:rsid w:val="005115DD"/>
    <w:rsid w:val="0051426B"/>
    <w:rsid w:val="00514E8C"/>
    <w:rsid w:val="00515573"/>
    <w:rsid w:val="00520540"/>
    <w:rsid w:val="00524404"/>
    <w:rsid w:val="0052474C"/>
    <w:rsid w:val="00530DD5"/>
    <w:rsid w:val="00532DFA"/>
    <w:rsid w:val="00537138"/>
    <w:rsid w:val="005379B9"/>
    <w:rsid w:val="00537B70"/>
    <w:rsid w:val="0054223B"/>
    <w:rsid w:val="00542E76"/>
    <w:rsid w:val="00544CBF"/>
    <w:rsid w:val="0055296A"/>
    <w:rsid w:val="00554294"/>
    <w:rsid w:val="00557FB7"/>
    <w:rsid w:val="00561699"/>
    <w:rsid w:val="0056419F"/>
    <w:rsid w:val="0056516D"/>
    <w:rsid w:val="00565E97"/>
    <w:rsid w:val="0056613E"/>
    <w:rsid w:val="00570EE7"/>
    <w:rsid w:val="00571356"/>
    <w:rsid w:val="005713E3"/>
    <w:rsid w:val="00571596"/>
    <w:rsid w:val="00572583"/>
    <w:rsid w:val="00584A9D"/>
    <w:rsid w:val="0059151C"/>
    <w:rsid w:val="00592C85"/>
    <w:rsid w:val="00593725"/>
    <w:rsid w:val="005972DB"/>
    <w:rsid w:val="005A241E"/>
    <w:rsid w:val="005A440E"/>
    <w:rsid w:val="005A4572"/>
    <w:rsid w:val="005A56D1"/>
    <w:rsid w:val="005B1C6D"/>
    <w:rsid w:val="005B6B50"/>
    <w:rsid w:val="005B6D89"/>
    <w:rsid w:val="005C2081"/>
    <w:rsid w:val="005D0F57"/>
    <w:rsid w:val="005D1819"/>
    <w:rsid w:val="005D3B0A"/>
    <w:rsid w:val="005E0537"/>
    <w:rsid w:val="005E09F9"/>
    <w:rsid w:val="005E14A6"/>
    <w:rsid w:val="005E1F4A"/>
    <w:rsid w:val="005E47F9"/>
    <w:rsid w:val="005F2FD4"/>
    <w:rsid w:val="005F3226"/>
    <w:rsid w:val="005F49F3"/>
    <w:rsid w:val="005F5863"/>
    <w:rsid w:val="005F77C3"/>
    <w:rsid w:val="0060312C"/>
    <w:rsid w:val="00604085"/>
    <w:rsid w:val="00604881"/>
    <w:rsid w:val="0061073A"/>
    <w:rsid w:val="006128A1"/>
    <w:rsid w:val="00612F36"/>
    <w:rsid w:val="00614224"/>
    <w:rsid w:val="006173D7"/>
    <w:rsid w:val="00620856"/>
    <w:rsid w:val="00621BC0"/>
    <w:rsid w:val="0062540C"/>
    <w:rsid w:val="00631198"/>
    <w:rsid w:val="006316C5"/>
    <w:rsid w:val="006350AF"/>
    <w:rsid w:val="0064239D"/>
    <w:rsid w:val="00644B80"/>
    <w:rsid w:val="006462B6"/>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58B3"/>
    <w:rsid w:val="0069605D"/>
    <w:rsid w:val="006975F8"/>
    <w:rsid w:val="006A02C6"/>
    <w:rsid w:val="006A710F"/>
    <w:rsid w:val="006A7E4C"/>
    <w:rsid w:val="006B15EE"/>
    <w:rsid w:val="006B1C13"/>
    <w:rsid w:val="006B31BA"/>
    <w:rsid w:val="006B3B40"/>
    <w:rsid w:val="006B65C2"/>
    <w:rsid w:val="006B7EE2"/>
    <w:rsid w:val="006C0468"/>
    <w:rsid w:val="006C1816"/>
    <w:rsid w:val="006C2C39"/>
    <w:rsid w:val="006C4748"/>
    <w:rsid w:val="006C4A3A"/>
    <w:rsid w:val="006C637F"/>
    <w:rsid w:val="006D1561"/>
    <w:rsid w:val="006D1C30"/>
    <w:rsid w:val="006E0865"/>
    <w:rsid w:val="006E0931"/>
    <w:rsid w:val="006E422A"/>
    <w:rsid w:val="006E5727"/>
    <w:rsid w:val="006F08A8"/>
    <w:rsid w:val="006F2713"/>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2167"/>
    <w:rsid w:val="00724660"/>
    <w:rsid w:val="007314EE"/>
    <w:rsid w:val="0073358F"/>
    <w:rsid w:val="00733A4D"/>
    <w:rsid w:val="00736C53"/>
    <w:rsid w:val="0073712C"/>
    <w:rsid w:val="00740E9D"/>
    <w:rsid w:val="007426D0"/>
    <w:rsid w:val="0074395E"/>
    <w:rsid w:val="00745D9B"/>
    <w:rsid w:val="00746FAD"/>
    <w:rsid w:val="0075036A"/>
    <w:rsid w:val="00753436"/>
    <w:rsid w:val="00756131"/>
    <w:rsid w:val="007564FC"/>
    <w:rsid w:val="00760735"/>
    <w:rsid w:val="00760899"/>
    <w:rsid w:val="0076349F"/>
    <w:rsid w:val="007639F0"/>
    <w:rsid w:val="00777A4E"/>
    <w:rsid w:val="007803DE"/>
    <w:rsid w:val="00781F35"/>
    <w:rsid w:val="00783608"/>
    <w:rsid w:val="007837A3"/>
    <w:rsid w:val="0078474A"/>
    <w:rsid w:val="00784A84"/>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C5AB7"/>
    <w:rsid w:val="007D0CE0"/>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06DE0"/>
    <w:rsid w:val="00811CBE"/>
    <w:rsid w:val="0081281D"/>
    <w:rsid w:val="008131E3"/>
    <w:rsid w:val="0081434A"/>
    <w:rsid w:val="00814FDE"/>
    <w:rsid w:val="00817250"/>
    <w:rsid w:val="008224DB"/>
    <w:rsid w:val="00827219"/>
    <w:rsid w:val="008303AA"/>
    <w:rsid w:val="00830BF2"/>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D2C"/>
    <w:rsid w:val="00857E9E"/>
    <w:rsid w:val="00861139"/>
    <w:rsid w:val="00871C62"/>
    <w:rsid w:val="00871D89"/>
    <w:rsid w:val="0087584D"/>
    <w:rsid w:val="008759C7"/>
    <w:rsid w:val="008772AE"/>
    <w:rsid w:val="00877B5C"/>
    <w:rsid w:val="00882400"/>
    <w:rsid w:val="008837BE"/>
    <w:rsid w:val="00884FDA"/>
    <w:rsid w:val="008854AC"/>
    <w:rsid w:val="00887BF9"/>
    <w:rsid w:val="008911A3"/>
    <w:rsid w:val="0089136C"/>
    <w:rsid w:val="00894BA1"/>
    <w:rsid w:val="008A112E"/>
    <w:rsid w:val="008A236E"/>
    <w:rsid w:val="008A35FF"/>
    <w:rsid w:val="008B0EA2"/>
    <w:rsid w:val="008B2177"/>
    <w:rsid w:val="008B46DB"/>
    <w:rsid w:val="008B621C"/>
    <w:rsid w:val="008B71E7"/>
    <w:rsid w:val="008B7CE4"/>
    <w:rsid w:val="008B7DA0"/>
    <w:rsid w:val="008C6391"/>
    <w:rsid w:val="008C6543"/>
    <w:rsid w:val="008C684E"/>
    <w:rsid w:val="008C7A7F"/>
    <w:rsid w:val="008D144A"/>
    <w:rsid w:val="008E059E"/>
    <w:rsid w:val="008E3B38"/>
    <w:rsid w:val="008E418D"/>
    <w:rsid w:val="008E7853"/>
    <w:rsid w:val="008E7D1B"/>
    <w:rsid w:val="008F0E54"/>
    <w:rsid w:val="008F3DF9"/>
    <w:rsid w:val="008F5297"/>
    <w:rsid w:val="008F67D7"/>
    <w:rsid w:val="008F7177"/>
    <w:rsid w:val="0090134D"/>
    <w:rsid w:val="009030AD"/>
    <w:rsid w:val="00917E91"/>
    <w:rsid w:val="00924AB5"/>
    <w:rsid w:val="00927EE7"/>
    <w:rsid w:val="009336E2"/>
    <w:rsid w:val="0093516A"/>
    <w:rsid w:val="00936DEF"/>
    <w:rsid w:val="00941453"/>
    <w:rsid w:val="009438BD"/>
    <w:rsid w:val="00947CAF"/>
    <w:rsid w:val="0095033B"/>
    <w:rsid w:val="0095679A"/>
    <w:rsid w:val="009573EF"/>
    <w:rsid w:val="00961938"/>
    <w:rsid w:val="00962E8D"/>
    <w:rsid w:val="009642B2"/>
    <w:rsid w:val="009656B9"/>
    <w:rsid w:val="00966018"/>
    <w:rsid w:val="00970EDC"/>
    <w:rsid w:val="00973DB9"/>
    <w:rsid w:val="009746F9"/>
    <w:rsid w:val="009750D1"/>
    <w:rsid w:val="00975A82"/>
    <w:rsid w:val="00980ED9"/>
    <w:rsid w:val="00983D7A"/>
    <w:rsid w:val="00987488"/>
    <w:rsid w:val="00987E49"/>
    <w:rsid w:val="00990D1C"/>
    <w:rsid w:val="0099187C"/>
    <w:rsid w:val="0099187D"/>
    <w:rsid w:val="009935F4"/>
    <w:rsid w:val="00994514"/>
    <w:rsid w:val="009A575D"/>
    <w:rsid w:val="009B27F9"/>
    <w:rsid w:val="009B28BC"/>
    <w:rsid w:val="009B2B07"/>
    <w:rsid w:val="009B3ABE"/>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5001"/>
    <w:rsid w:val="00A001B0"/>
    <w:rsid w:val="00A0057A"/>
    <w:rsid w:val="00A02E53"/>
    <w:rsid w:val="00A061B4"/>
    <w:rsid w:val="00A074CB"/>
    <w:rsid w:val="00A10BC2"/>
    <w:rsid w:val="00A13BF5"/>
    <w:rsid w:val="00A14AB7"/>
    <w:rsid w:val="00A15557"/>
    <w:rsid w:val="00A2147D"/>
    <w:rsid w:val="00A21BA1"/>
    <w:rsid w:val="00A22206"/>
    <w:rsid w:val="00A228E9"/>
    <w:rsid w:val="00A22B29"/>
    <w:rsid w:val="00A242A8"/>
    <w:rsid w:val="00A2446C"/>
    <w:rsid w:val="00A25336"/>
    <w:rsid w:val="00A33666"/>
    <w:rsid w:val="00A35396"/>
    <w:rsid w:val="00A3563C"/>
    <w:rsid w:val="00A357A4"/>
    <w:rsid w:val="00A357C8"/>
    <w:rsid w:val="00A37861"/>
    <w:rsid w:val="00A450E9"/>
    <w:rsid w:val="00A46E0E"/>
    <w:rsid w:val="00A50D46"/>
    <w:rsid w:val="00A520C5"/>
    <w:rsid w:val="00A5556C"/>
    <w:rsid w:val="00A55A46"/>
    <w:rsid w:val="00A61E77"/>
    <w:rsid w:val="00A62A0F"/>
    <w:rsid w:val="00A70B19"/>
    <w:rsid w:val="00A72C76"/>
    <w:rsid w:val="00A764ED"/>
    <w:rsid w:val="00A7651F"/>
    <w:rsid w:val="00A77120"/>
    <w:rsid w:val="00A80EAD"/>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4E75"/>
    <w:rsid w:val="00AE6363"/>
    <w:rsid w:val="00AF40F7"/>
    <w:rsid w:val="00AF618E"/>
    <w:rsid w:val="00AF683D"/>
    <w:rsid w:val="00AF72D9"/>
    <w:rsid w:val="00B0640D"/>
    <w:rsid w:val="00B071A3"/>
    <w:rsid w:val="00B1151E"/>
    <w:rsid w:val="00B25124"/>
    <w:rsid w:val="00B30973"/>
    <w:rsid w:val="00B36828"/>
    <w:rsid w:val="00B37700"/>
    <w:rsid w:val="00B37E7D"/>
    <w:rsid w:val="00B4736C"/>
    <w:rsid w:val="00B52FFB"/>
    <w:rsid w:val="00B5557C"/>
    <w:rsid w:val="00B555B9"/>
    <w:rsid w:val="00B56143"/>
    <w:rsid w:val="00B62195"/>
    <w:rsid w:val="00B62BA1"/>
    <w:rsid w:val="00B63DBB"/>
    <w:rsid w:val="00B64158"/>
    <w:rsid w:val="00B64BA0"/>
    <w:rsid w:val="00B65B84"/>
    <w:rsid w:val="00B7092D"/>
    <w:rsid w:val="00B7322D"/>
    <w:rsid w:val="00B74644"/>
    <w:rsid w:val="00B7533B"/>
    <w:rsid w:val="00B75510"/>
    <w:rsid w:val="00B76689"/>
    <w:rsid w:val="00B76AD0"/>
    <w:rsid w:val="00B76F90"/>
    <w:rsid w:val="00B81758"/>
    <w:rsid w:val="00B81D2A"/>
    <w:rsid w:val="00B836FB"/>
    <w:rsid w:val="00B8755F"/>
    <w:rsid w:val="00B90DE3"/>
    <w:rsid w:val="00B911AA"/>
    <w:rsid w:val="00B9155E"/>
    <w:rsid w:val="00B9287A"/>
    <w:rsid w:val="00B92A92"/>
    <w:rsid w:val="00B93231"/>
    <w:rsid w:val="00B96BEE"/>
    <w:rsid w:val="00BA08DE"/>
    <w:rsid w:val="00BA093F"/>
    <w:rsid w:val="00BA1450"/>
    <w:rsid w:val="00BA65E4"/>
    <w:rsid w:val="00BB578F"/>
    <w:rsid w:val="00BB5DB9"/>
    <w:rsid w:val="00BB6D5C"/>
    <w:rsid w:val="00BB7876"/>
    <w:rsid w:val="00BC0C02"/>
    <w:rsid w:val="00BC22EA"/>
    <w:rsid w:val="00BC3D0B"/>
    <w:rsid w:val="00BC75A4"/>
    <w:rsid w:val="00BD116B"/>
    <w:rsid w:val="00BD25FB"/>
    <w:rsid w:val="00BD5CAC"/>
    <w:rsid w:val="00BD7089"/>
    <w:rsid w:val="00BE0C5F"/>
    <w:rsid w:val="00BE358B"/>
    <w:rsid w:val="00BE3CD0"/>
    <w:rsid w:val="00BE5731"/>
    <w:rsid w:val="00BE687C"/>
    <w:rsid w:val="00BF30B8"/>
    <w:rsid w:val="00BF3AF6"/>
    <w:rsid w:val="00BF6E21"/>
    <w:rsid w:val="00C0072B"/>
    <w:rsid w:val="00C01377"/>
    <w:rsid w:val="00C02560"/>
    <w:rsid w:val="00C02830"/>
    <w:rsid w:val="00C03C6E"/>
    <w:rsid w:val="00C077C5"/>
    <w:rsid w:val="00C146CF"/>
    <w:rsid w:val="00C14E3C"/>
    <w:rsid w:val="00C15FE4"/>
    <w:rsid w:val="00C16666"/>
    <w:rsid w:val="00C23EE2"/>
    <w:rsid w:val="00C26866"/>
    <w:rsid w:val="00C2783A"/>
    <w:rsid w:val="00C30F94"/>
    <w:rsid w:val="00C3508E"/>
    <w:rsid w:val="00C35A69"/>
    <w:rsid w:val="00C375BF"/>
    <w:rsid w:val="00C37C0C"/>
    <w:rsid w:val="00C40F9A"/>
    <w:rsid w:val="00C508EE"/>
    <w:rsid w:val="00C5143D"/>
    <w:rsid w:val="00C5310E"/>
    <w:rsid w:val="00C55B4E"/>
    <w:rsid w:val="00C56D36"/>
    <w:rsid w:val="00C64E35"/>
    <w:rsid w:val="00C71D72"/>
    <w:rsid w:val="00C71FF5"/>
    <w:rsid w:val="00C733DC"/>
    <w:rsid w:val="00C7795F"/>
    <w:rsid w:val="00C83A63"/>
    <w:rsid w:val="00C854F0"/>
    <w:rsid w:val="00C9246B"/>
    <w:rsid w:val="00C9401E"/>
    <w:rsid w:val="00C94427"/>
    <w:rsid w:val="00C9540A"/>
    <w:rsid w:val="00C976A0"/>
    <w:rsid w:val="00CA10C5"/>
    <w:rsid w:val="00CA2473"/>
    <w:rsid w:val="00CA2912"/>
    <w:rsid w:val="00CA2D50"/>
    <w:rsid w:val="00CA2E9E"/>
    <w:rsid w:val="00CB0A05"/>
    <w:rsid w:val="00CB203A"/>
    <w:rsid w:val="00CB2A64"/>
    <w:rsid w:val="00CB38C5"/>
    <w:rsid w:val="00CB469A"/>
    <w:rsid w:val="00CB5FC9"/>
    <w:rsid w:val="00CB7045"/>
    <w:rsid w:val="00CC3025"/>
    <w:rsid w:val="00CC4315"/>
    <w:rsid w:val="00CD4E00"/>
    <w:rsid w:val="00CD63C6"/>
    <w:rsid w:val="00CD7437"/>
    <w:rsid w:val="00CD768A"/>
    <w:rsid w:val="00CE0F0B"/>
    <w:rsid w:val="00CE2BDD"/>
    <w:rsid w:val="00CF28E1"/>
    <w:rsid w:val="00CF647B"/>
    <w:rsid w:val="00CF6D73"/>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615AC"/>
    <w:rsid w:val="00D64682"/>
    <w:rsid w:val="00D64970"/>
    <w:rsid w:val="00D700EA"/>
    <w:rsid w:val="00D705AF"/>
    <w:rsid w:val="00D717AA"/>
    <w:rsid w:val="00D736D6"/>
    <w:rsid w:val="00D81B86"/>
    <w:rsid w:val="00D81E25"/>
    <w:rsid w:val="00D8238D"/>
    <w:rsid w:val="00D82B25"/>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6AE5"/>
    <w:rsid w:val="00DD2547"/>
    <w:rsid w:val="00DD60CE"/>
    <w:rsid w:val="00DD635C"/>
    <w:rsid w:val="00DE1230"/>
    <w:rsid w:val="00DE5FF8"/>
    <w:rsid w:val="00DE78F3"/>
    <w:rsid w:val="00DF056B"/>
    <w:rsid w:val="00DF18A0"/>
    <w:rsid w:val="00DF1BEF"/>
    <w:rsid w:val="00DF3BEB"/>
    <w:rsid w:val="00DF3D47"/>
    <w:rsid w:val="00DF5A6B"/>
    <w:rsid w:val="00DF74BA"/>
    <w:rsid w:val="00E0584C"/>
    <w:rsid w:val="00E06C8A"/>
    <w:rsid w:val="00E110E9"/>
    <w:rsid w:val="00E11DDF"/>
    <w:rsid w:val="00E12981"/>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6B4"/>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94B"/>
    <w:rsid w:val="00E856B8"/>
    <w:rsid w:val="00E906D4"/>
    <w:rsid w:val="00E90F17"/>
    <w:rsid w:val="00E91616"/>
    <w:rsid w:val="00E922A5"/>
    <w:rsid w:val="00EA10C5"/>
    <w:rsid w:val="00EA2591"/>
    <w:rsid w:val="00EA287C"/>
    <w:rsid w:val="00EA451C"/>
    <w:rsid w:val="00EA79DD"/>
    <w:rsid w:val="00EA7EB9"/>
    <w:rsid w:val="00EB2E10"/>
    <w:rsid w:val="00EB7440"/>
    <w:rsid w:val="00EC1EB4"/>
    <w:rsid w:val="00EC7D52"/>
    <w:rsid w:val="00ED015A"/>
    <w:rsid w:val="00ED6504"/>
    <w:rsid w:val="00ED695F"/>
    <w:rsid w:val="00EE1743"/>
    <w:rsid w:val="00EE1BC3"/>
    <w:rsid w:val="00EE5574"/>
    <w:rsid w:val="00EE56CB"/>
    <w:rsid w:val="00EE7DD4"/>
    <w:rsid w:val="00EF15A5"/>
    <w:rsid w:val="00EF4540"/>
    <w:rsid w:val="00F002DD"/>
    <w:rsid w:val="00F10033"/>
    <w:rsid w:val="00F10EC4"/>
    <w:rsid w:val="00F13535"/>
    <w:rsid w:val="00F14ACA"/>
    <w:rsid w:val="00F159D2"/>
    <w:rsid w:val="00F224B4"/>
    <w:rsid w:val="00F2560A"/>
    <w:rsid w:val="00F264BD"/>
    <w:rsid w:val="00F31E7D"/>
    <w:rsid w:val="00F32849"/>
    <w:rsid w:val="00F34B4A"/>
    <w:rsid w:val="00F34E59"/>
    <w:rsid w:val="00F357DB"/>
    <w:rsid w:val="00F36105"/>
    <w:rsid w:val="00F415EF"/>
    <w:rsid w:val="00F42674"/>
    <w:rsid w:val="00F44AA1"/>
    <w:rsid w:val="00F46493"/>
    <w:rsid w:val="00F474FE"/>
    <w:rsid w:val="00F518E7"/>
    <w:rsid w:val="00F54DF9"/>
    <w:rsid w:val="00F56FA9"/>
    <w:rsid w:val="00F60FC7"/>
    <w:rsid w:val="00F651B7"/>
    <w:rsid w:val="00F65B97"/>
    <w:rsid w:val="00F670F9"/>
    <w:rsid w:val="00F70EBB"/>
    <w:rsid w:val="00F73B53"/>
    <w:rsid w:val="00F75438"/>
    <w:rsid w:val="00F768A4"/>
    <w:rsid w:val="00F771CA"/>
    <w:rsid w:val="00F80CCE"/>
    <w:rsid w:val="00F80FC0"/>
    <w:rsid w:val="00F83A61"/>
    <w:rsid w:val="00F918C4"/>
    <w:rsid w:val="00F9777B"/>
    <w:rsid w:val="00FA21D8"/>
    <w:rsid w:val="00FA284E"/>
    <w:rsid w:val="00FA2B2C"/>
    <w:rsid w:val="00FA611D"/>
    <w:rsid w:val="00FA6344"/>
    <w:rsid w:val="00FA79CE"/>
    <w:rsid w:val="00FB06D7"/>
    <w:rsid w:val="00FB1524"/>
    <w:rsid w:val="00FB6DAB"/>
    <w:rsid w:val="00FC0F6F"/>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A457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866135114">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172332234">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footer" Target="footer6.xm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footer" Target="footer8.xml"/><Relationship Id="rId42" Type="http://schemas.openxmlformats.org/officeDocument/2006/relationships/image" Target="media/image24.jpg"/><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9.xml"/><Relationship Id="rId43" Type="http://schemas.openxmlformats.org/officeDocument/2006/relationships/image" Target="media/image25.jpg"/><Relationship Id="rId48" Type="http://schemas.openxmlformats.org/officeDocument/2006/relationships/image" Target="media/image30.png"/><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footer" Target="footer7.xml"/><Relationship Id="rId38" Type="http://schemas.openxmlformats.org/officeDocument/2006/relationships/image" Target="media/image20.png"/><Relationship Id="rId46" Type="http://schemas.openxmlformats.org/officeDocument/2006/relationships/image" Target="media/image28.jpg"/><Relationship Id="rId20" Type="http://schemas.openxmlformats.org/officeDocument/2006/relationships/image" Target="media/image8.jpg"/><Relationship Id="rId41" Type="http://schemas.openxmlformats.org/officeDocument/2006/relationships/image" Target="media/image23.jpeg"/><Relationship Id="rId54"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image" Target="media/image13.pn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6.jpg"/><Relationship Id="rId52" Type="http://schemas.openxmlformats.org/officeDocument/2006/relationships/footer" Target="footer11.xml"/></Relationships>
</file>

<file path=word/_rels/footnotes.xml.rels><?xml version="1.0" encoding="UTF-8" standalone="yes"?>
<Relationships xmlns="http://schemas.openxmlformats.org/package/2006/relationships"><Relationship Id="rId3" Type="http://schemas.openxmlformats.org/officeDocument/2006/relationships/hyperlink" Target="https://www.simulators.org.uk/" TargetMode="External"/><Relationship Id="rId2" Type="http://schemas.openxmlformats.org/officeDocument/2006/relationships/hyperlink" Target="https://www.reallyusefulproducts.co.uk/" TargetMode="External"/><Relationship Id="rId1" Type="http://schemas.openxmlformats.org/officeDocument/2006/relationships/hyperlink" Target="https://creativecommons.org/licenses/by-sa/4.0/" TargetMode="External"/><Relationship Id="rId5" Type="http://schemas.openxmlformats.org/officeDocument/2006/relationships/hyperlink" Target="https://www.gnu.org/licenses/gpl-3.0.en.html" TargetMode="External"/><Relationship Id="rId4" Type="http://schemas.openxmlformats.org/officeDocument/2006/relationships/hyperlink" Target="https://creativecommons.org/licenses/by-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29959-DEB2-42A9-93E2-3B6DD17FF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38</Pages>
  <Words>5991</Words>
  <Characters>34154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Instone-Cowie</dc:creator>
  <cp:lastModifiedBy>Andrew Instone-Cowie</cp:lastModifiedBy>
  <cp:revision>8</cp:revision>
  <cp:lastPrinted>2025-05-07T11:20:00Z</cp:lastPrinted>
  <dcterms:created xsi:type="dcterms:W3CDTF">2025-05-07T10:14:00Z</dcterms:created>
  <dcterms:modified xsi:type="dcterms:W3CDTF">2025-05-07T11:21:00Z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