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2DAE93F9" w:rsidR="00D16CF7" w:rsidRPr="008B7DA0" w:rsidRDefault="00D16CF7" w:rsidP="00D16CF7">
      <w:pPr>
        <w:spacing w:after="0"/>
      </w:pPr>
      <w:r w:rsidRPr="008B7DA0">
        <w:t xml:space="preserve">Date: </w:t>
      </w:r>
      <w:del w:id="0" w:author="Andrew Instone-Cowie" w:date="2021-08-27T14:03:00Z">
        <w:r w:rsidR="00B46AB5" w:rsidDel="006B7D4A">
          <w:delText xml:space="preserve">22 </w:delText>
        </w:r>
      </w:del>
      <w:ins w:id="1" w:author="Andrew Instone-Cowie" w:date="2021-08-27T14:03:00Z">
        <w:r w:rsidR="006B7D4A">
          <w:t>27 August</w:t>
        </w:r>
      </w:ins>
      <w:del w:id="2" w:author="Andrew Instone-Cowie" w:date="2021-08-27T14:03:00Z">
        <w:r w:rsidR="00B46AB5" w:rsidDel="006B7D4A">
          <w:delText>July</w:delText>
        </w:r>
      </w:del>
      <w:r w:rsidR="00B46AB5">
        <w:t xml:space="preserve"> 2021</w:t>
      </w:r>
    </w:p>
    <w:p w14:paraId="7C5BEF11" w14:textId="1D6F780C" w:rsidR="00D16CF7" w:rsidRPr="008B7DA0" w:rsidRDefault="00D16CF7">
      <w:r w:rsidRPr="008B7DA0">
        <w:t xml:space="preserve">Version: </w:t>
      </w:r>
      <w:r w:rsidR="00405050">
        <w:t>1.</w:t>
      </w:r>
      <w:ins w:id="3" w:author="Andrew Instone-Cowie" w:date="2021-08-27T14:03:00Z">
        <w:r w:rsidR="006B7D4A">
          <w:t>4</w:t>
        </w:r>
      </w:ins>
      <w:del w:id="4" w:author="Andrew Instone-Cowie" w:date="2021-08-27T14:03:00Z">
        <w:r w:rsidR="00B46AB5" w:rsidDel="006B7D4A">
          <w:delText>3</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3895196A" w14:textId="754061B0" w:rsidR="000C5B81" w:rsidRDefault="004A19E5">
          <w:pPr>
            <w:pStyle w:val="TOC1"/>
            <w:tabs>
              <w:tab w:val="right" w:leader="dot" w:pos="9016"/>
            </w:tabs>
            <w:rPr>
              <w:ins w:id="5" w:author="Andrew Instone-Cowie" w:date="2021-08-27T15:01:00Z"/>
              <w:rFonts w:eastAsiaTheme="minorEastAsia"/>
              <w:noProof/>
              <w:lang w:eastAsia="en-GB"/>
            </w:rPr>
          </w:pPr>
          <w:r>
            <w:fldChar w:fldCharType="begin"/>
          </w:r>
          <w:r>
            <w:instrText xml:space="preserve"> TOC \o "1-3" \h \z \u </w:instrText>
          </w:r>
          <w:r>
            <w:fldChar w:fldCharType="separate"/>
          </w:r>
          <w:ins w:id="6" w:author="Andrew Instone-Cowie" w:date="2021-08-27T15:01:00Z">
            <w:r w:rsidR="000C5B81" w:rsidRPr="0060187E">
              <w:rPr>
                <w:rStyle w:val="Hyperlink"/>
                <w:noProof/>
              </w:rPr>
              <w:fldChar w:fldCharType="begin"/>
            </w:r>
            <w:r w:rsidR="000C5B81" w:rsidRPr="0060187E">
              <w:rPr>
                <w:rStyle w:val="Hyperlink"/>
                <w:noProof/>
              </w:rPr>
              <w:instrText xml:space="preserve"> </w:instrText>
            </w:r>
            <w:r w:rsidR="000C5B81">
              <w:rPr>
                <w:noProof/>
              </w:rPr>
              <w:instrText>HYPERLINK \l "_Toc80968896"</w:instrText>
            </w:r>
            <w:r w:rsidR="000C5B81" w:rsidRPr="0060187E">
              <w:rPr>
                <w:rStyle w:val="Hyperlink"/>
                <w:noProof/>
              </w:rPr>
              <w:instrText xml:space="preserve"> </w:instrText>
            </w:r>
            <w:r w:rsidR="000C5B81" w:rsidRPr="0060187E">
              <w:rPr>
                <w:rStyle w:val="Hyperlink"/>
                <w:noProof/>
              </w:rPr>
            </w:r>
            <w:r w:rsidR="000C5B81" w:rsidRPr="0060187E">
              <w:rPr>
                <w:rStyle w:val="Hyperlink"/>
                <w:noProof/>
              </w:rPr>
              <w:fldChar w:fldCharType="separate"/>
            </w:r>
            <w:r w:rsidR="000C5B81" w:rsidRPr="0060187E">
              <w:rPr>
                <w:rStyle w:val="Hyperlink"/>
                <w:noProof/>
              </w:rPr>
              <w:t>Index of Figures</w:t>
            </w:r>
            <w:r w:rsidR="000C5B81">
              <w:rPr>
                <w:noProof/>
                <w:webHidden/>
              </w:rPr>
              <w:tab/>
            </w:r>
            <w:r w:rsidR="000C5B81">
              <w:rPr>
                <w:noProof/>
                <w:webHidden/>
              </w:rPr>
              <w:fldChar w:fldCharType="begin"/>
            </w:r>
            <w:r w:rsidR="000C5B81">
              <w:rPr>
                <w:noProof/>
                <w:webHidden/>
              </w:rPr>
              <w:instrText xml:space="preserve"> PAGEREF _Toc80968896 \h </w:instrText>
            </w:r>
            <w:r w:rsidR="000C5B81">
              <w:rPr>
                <w:noProof/>
                <w:webHidden/>
              </w:rPr>
            </w:r>
          </w:ins>
          <w:r w:rsidR="000C5B81">
            <w:rPr>
              <w:noProof/>
              <w:webHidden/>
            </w:rPr>
            <w:fldChar w:fldCharType="separate"/>
          </w:r>
          <w:ins w:id="7" w:author="Andrew Instone-Cowie" w:date="2021-08-27T15:02:00Z">
            <w:r w:rsidR="00B33E7E">
              <w:rPr>
                <w:noProof/>
                <w:webHidden/>
              </w:rPr>
              <w:t>5</w:t>
            </w:r>
          </w:ins>
          <w:ins w:id="8" w:author="Andrew Instone-Cowie" w:date="2021-08-27T15:01:00Z">
            <w:r w:rsidR="000C5B81">
              <w:rPr>
                <w:noProof/>
                <w:webHidden/>
              </w:rPr>
              <w:fldChar w:fldCharType="end"/>
            </w:r>
            <w:r w:rsidR="000C5B81" w:rsidRPr="0060187E">
              <w:rPr>
                <w:rStyle w:val="Hyperlink"/>
                <w:noProof/>
              </w:rPr>
              <w:fldChar w:fldCharType="end"/>
            </w:r>
          </w:ins>
        </w:p>
        <w:p w14:paraId="4AFCC91B" w14:textId="4F173FC5" w:rsidR="000C5B81" w:rsidRDefault="000C5B81">
          <w:pPr>
            <w:pStyle w:val="TOC1"/>
            <w:tabs>
              <w:tab w:val="right" w:leader="dot" w:pos="9016"/>
            </w:tabs>
            <w:rPr>
              <w:ins w:id="9" w:author="Andrew Instone-Cowie" w:date="2021-08-27T15:01:00Z"/>
              <w:rFonts w:eastAsiaTheme="minorEastAsia"/>
              <w:noProof/>
              <w:lang w:eastAsia="en-GB"/>
            </w:rPr>
          </w:pPr>
          <w:ins w:id="1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"_Toc80968897"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Index of Tables</w:t>
            </w:r>
            <w:r>
              <w:rPr>
                <w:noProof/>
                <w:webHidden/>
              </w:rPr>
              <w:tab/>
            </w:r>
            <w:r>
              <w:rPr>
                <w:noProof/>
                <w:webHidden/>
              </w:rPr>
              <w:fldChar w:fldCharType="begin"/>
            </w:r>
            <w:r>
              <w:rPr>
                <w:noProof/>
                <w:webHidden/>
              </w:rPr>
              <w:instrText xml:space="preserve"> PAGEREF _Toc80968897 \h </w:instrText>
            </w:r>
            <w:r>
              <w:rPr>
                <w:noProof/>
                <w:webHidden/>
              </w:rPr>
            </w:r>
          </w:ins>
          <w:r>
            <w:rPr>
              <w:noProof/>
              <w:webHidden/>
            </w:rPr>
            <w:fldChar w:fldCharType="separate"/>
          </w:r>
          <w:ins w:id="11" w:author="Andrew Instone-Cowie" w:date="2021-08-27T15:02:00Z">
            <w:r w:rsidR="00B33E7E">
              <w:rPr>
                <w:noProof/>
                <w:webHidden/>
              </w:rPr>
              <w:t>7</w:t>
            </w:r>
          </w:ins>
          <w:ins w:id="12" w:author="Andrew Instone-Cowie" w:date="2021-08-27T15:01:00Z">
            <w:r>
              <w:rPr>
                <w:noProof/>
                <w:webHidden/>
              </w:rPr>
              <w:fldChar w:fldCharType="end"/>
            </w:r>
            <w:r w:rsidRPr="0060187E">
              <w:rPr>
                <w:rStyle w:val="Hyperlink"/>
                <w:noProof/>
              </w:rPr>
              <w:fldChar w:fldCharType="end"/>
            </w:r>
          </w:ins>
        </w:p>
        <w:p w14:paraId="5EBBE33A" w14:textId="0AA5BBB2" w:rsidR="000C5B81" w:rsidRDefault="000C5B81">
          <w:pPr>
            <w:pStyle w:val="TOC1"/>
            <w:tabs>
              <w:tab w:val="right" w:leader="dot" w:pos="9016"/>
            </w:tabs>
            <w:rPr>
              <w:ins w:id="13" w:author="Andrew Instone-Cowie" w:date="2021-08-27T15:01:00Z"/>
              <w:rFonts w:eastAsiaTheme="minorEastAsia"/>
              <w:noProof/>
              <w:lang w:eastAsia="en-GB"/>
            </w:rPr>
          </w:pPr>
          <w:ins w:id="1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"_Toc80968898"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Document History</w:t>
            </w:r>
            <w:r>
              <w:rPr>
                <w:noProof/>
                <w:webHidden/>
              </w:rPr>
              <w:tab/>
            </w:r>
            <w:r>
              <w:rPr>
                <w:noProof/>
                <w:webHidden/>
              </w:rPr>
              <w:fldChar w:fldCharType="begin"/>
            </w:r>
            <w:r>
              <w:rPr>
                <w:noProof/>
                <w:webHidden/>
              </w:rPr>
              <w:instrText xml:space="preserve"> PAGEREF _Toc80968898 \h </w:instrText>
            </w:r>
            <w:r>
              <w:rPr>
                <w:noProof/>
                <w:webHidden/>
              </w:rPr>
            </w:r>
          </w:ins>
          <w:r>
            <w:rPr>
              <w:noProof/>
              <w:webHidden/>
            </w:rPr>
            <w:fldChar w:fldCharType="separate"/>
          </w:r>
          <w:ins w:id="15" w:author="Andrew Instone-Cowie" w:date="2021-08-27T15:02:00Z">
            <w:r w:rsidR="00B33E7E">
              <w:rPr>
                <w:noProof/>
                <w:webHidden/>
              </w:rPr>
              <w:t>8</w:t>
            </w:r>
          </w:ins>
          <w:ins w:id="16" w:author="Andrew Instone-Cowie" w:date="2021-08-27T15:01:00Z">
            <w:r>
              <w:rPr>
                <w:noProof/>
                <w:webHidden/>
              </w:rPr>
              <w:fldChar w:fldCharType="end"/>
            </w:r>
            <w:r w:rsidRPr="0060187E">
              <w:rPr>
                <w:rStyle w:val="Hyperlink"/>
                <w:noProof/>
              </w:rPr>
              <w:fldChar w:fldCharType="end"/>
            </w:r>
          </w:ins>
        </w:p>
        <w:p w14:paraId="690920C7" w14:textId="0AA142D8" w:rsidR="000C5B81" w:rsidRDefault="000C5B81">
          <w:pPr>
            <w:pStyle w:val="TOC1"/>
            <w:tabs>
              <w:tab w:val="right" w:leader="dot" w:pos="9016"/>
            </w:tabs>
            <w:rPr>
              <w:ins w:id="17" w:author="Andrew Instone-Cowie" w:date="2021-08-27T15:01:00Z"/>
              <w:rFonts w:eastAsiaTheme="minorEastAsia"/>
              <w:noProof/>
              <w:lang w:eastAsia="en-GB"/>
            </w:rPr>
          </w:pPr>
          <w:ins w:id="1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"_Toc80968899"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Licence</w:t>
            </w:r>
            <w:r>
              <w:rPr>
                <w:noProof/>
                <w:webHidden/>
              </w:rPr>
              <w:tab/>
            </w:r>
            <w:r>
              <w:rPr>
                <w:noProof/>
                <w:webHidden/>
              </w:rPr>
              <w:fldChar w:fldCharType="begin"/>
            </w:r>
            <w:r>
              <w:rPr>
                <w:noProof/>
                <w:webHidden/>
              </w:rPr>
              <w:instrText xml:space="preserve"> PAGEREF _Toc80968899 \h </w:instrText>
            </w:r>
            <w:r>
              <w:rPr>
                <w:noProof/>
                <w:webHidden/>
              </w:rPr>
            </w:r>
          </w:ins>
          <w:r>
            <w:rPr>
              <w:noProof/>
              <w:webHidden/>
            </w:rPr>
            <w:fldChar w:fldCharType="separate"/>
          </w:r>
          <w:ins w:id="19" w:author="Andrew Instone-Cowie" w:date="2021-08-27T15:02:00Z">
            <w:r w:rsidR="00B33E7E">
              <w:rPr>
                <w:noProof/>
                <w:webHidden/>
              </w:rPr>
              <w:t>9</w:t>
            </w:r>
          </w:ins>
          <w:ins w:id="20" w:author="Andrew Instone-Cowie" w:date="2021-08-27T15:01:00Z">
            <w:r>
              <w:rPr>
                <w:noProof/>
                <w:webHidden/>
              </w:rPr>
              <w:fldChar w:fldCharType="end"/>
            </w:r>
            <w:r w:rsidRPr="0060187E">
              <w:rPr>
                <w:rStyle w:val="Hyperlink"/>
                <w:noProof/>
              </w:rPr>
              <w:fldChar w:fldCharType="end"/>
            </w:r>
          </w:ins>
        </w:p>
        <w:p w14:paraId="1E3B6409" w14:textId="4E701FF7" w:rsidR="000C5B81" w:rsidRDefault="000C5B81">
          <w:pPr>
            <w:pStyle w:val="TOC1"/>
            <w:tabs>
              <w:tab w:val="right" w:leader="dot" w:pos="9016"/>
            </w:tabs>
            <w:rPr>
              <w:ins w:id="21" w:author="Andrew Instone-Cowie" w:date="2021-08-27T15:01:00Z"/>
              <w:rFonts w:eastAsiaTheme="minorEastAsia"/>
              <w:noProof/>
              <w:lang w:eastAsia="en-GB"/>
            </w:rPr>
          </w:pPr>
          <w:ins w:id="2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Documentation Map</w:t>
            </w:r>
            <w:r>
              <w:rPr>
                <w:noProof/>
                <w:webHidden/>
              </w:rPr>
              <w:tab/>
            </w:r>
            <w:r>
              <w:rPr>
                <w:noProof/>
                <w:webHidden/>
              </w:rPr>
              <w:fldChar w:fldCharType="begin"/>
            </w:r>
            <w:r>
              <w:rPr>
                <w:noProof/>
                <w:webHidden/>
              </w:rPr>
              <w:instrText xml:space="preserve"> PAGEREF _Toc80968900 \h </w:instrText>
            </w:r>
            <w:r>
              <w:rPr>
                <w:noProof/>
                <w:webHidden/>
              </w:rPr>
            </w:r>
          </w:ins>
          <w:r>
            <w:rPr>
              <w:noProof/>
              <w:webHidden/>
            </w:rPr>
            <w:fldChar w:fldCharType="separate"/>
          </w:r>
          <w:ins w:id="23" w:author="Andrew Instone-Cowie" w:date="2021-08-27T15:02:00Z">
            <w:r w:rsidR="00B33E7E">
              <w:rPr>
                <w:noProof/>
                <w:webHidden/>
              </w:rPr>
              <w:t>10</w:t>
            </w:r>
          </w:ins>
          <w:ins w:id="24" w:author="Andrew Instone-Cowie" w:date="2021-08-27T15:01:00Z">
            <w:r>
              <w:rPr>
                <w:noProof/>
                <w:webHidden/>
              </w:rPr>
              <w:fldChar w:fldCharType="end"/>
            </w:r>
            <w:r w:rsidRPr="0060187E">
              <w:rPr>
                <w:rStyle w:val="Hyperlink"/>
                <w:noProof/>
              </w:rPr>
              <w:fldChar w:fldCharType="end"/>
            </w:r>
          </w:ins>
        </w:p>
        <w:p w14:paraId="67797CC4" w14:textId="6382F57B" w:rsidR="000C5B81" w:rsidRDefault="000C5B81">
          <w:pPr>
            <w:pStyle w:val="TOC1"/>
            <w:tabs>
              <w:tab w:val="right" w:leader="dot" w:pos="9016"/>
            </w:tabs>
            <w:rPr>
              <w:ins w:id="25" w:author="Andrew Instone-Cowie" w:date="2021-08-27T15:01:00Z"/>
              <w:rFonts w:eastAsiaTheme="minorEastAsia"/>
              <w:noProof/>
              <w:lang w:eastAsia="en-GB"/>
            </w:rPr>
          </w:pPr>
          <w:ins w:id="2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About This Guide</w:t>
            </w:r>
            <w:r>
              <w:rPr>
                <w:noProof/>
                <w:webHidden/>
              </w:rPr>
              <w:tab/>
            </w:r>
            <w:r>
              <w:rPr>
                <w:noProof/>
                <w:webHidden/>
              </w:rPr>
              <w:fldChar w:fldCharType="begin"/>
            </w:r>
            <w:r>
              <w:rPr>
                <w:noProof/>
                <w:webHidden/>
              </w:rPr>
              <w:instrText xml:space="preserve"> PAGEREF _Toc80968901 \h </w:instrText>
            </w:r>
            <w:r>
              <w:rPr>
                <w:noProof/>
                <w:webHidden/>
              </w:rPr>
            </w:r>
          </w:ins>
          <w:r>
            <w:rPr>
              <w:noProof/>
              <w:webHidden/>
            </w:rPr>
            <w:fldChar w:fldCharType="separate"/>
          </w:r>
          <w:ins w:id="27" w:author="Andrew Instone-Cowie" w:date="2021-08-27T15:02:00Z">
            <w:r w:rsidR="00B33E7E">
              <w:rPr>
                <w:noProof/>
                <w:webHidden/>
              </w:rPr>
              <w:t>11</w:t>
            </w:r>
          </w:ins>
          <w:ins w:id="28" w:author="Andrew Instone-Cowie" w:date="2021-08-27T15:01:00Z">
            <w:r>
              <w:rPr>
                <w:noProof/>
                <w:webHidden/>
              </w:rPr>
              <w:fldChar w:fldCharType="end"/>
            </w:r>
            <w:r w:rsidRPr="0060187E">
              <w:rPr>
                <w:rStyle w:val="Hyperlink"/>
                <w:noProof/>
              </w:rPr>
              <w:fldChar w:fldCharType="end"/>
            </w:r>
          </w:ins>
        </w:p>
        <w:p w14:paraId="3AB460B1" w14:textId="39F7BC47" w:rsidR="000C5B81" w:rsidRDefault="000C5B81">
          <w:pPr>
            <w:pStyle w:val="TOC1"/>
            <w:tabs>
              <w:tab w:val="right" w:leader="dot" w:pos="9016"/>
            </w:tabs>
            <w:rPr>
              <w:ins w:id="29" w:author="Andrew Instone-Cowie" w:date="2021-08-27T15:01:00Z"/>
              <w:rFonts w:eastAsiaTheme="minorEastAsia"/>
              <w:noProof/>
              <w:lang w:eastAsia="en-GB"/>
            </w:rPr>
          </w:pPr>
          <w:ins w:id="3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"_Toc80968902"</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Typical Simulator Installation</w:t>
            </w:r>
            <w:r>
              <w:rPr>
                <w:noProof/>
                <w:webHidden/>
              </w:rPr>
              <w:tab/>
            </w:r>
            <w:r>
              <w:rPr>
                <w:noProof/>
                <w:webHidden/>
              </w:rPr>
              <w:fldChar w:fldCharType="begin"/>
            </w:r>
            <w:r>
              <w:rPr>
                <w:noProof/>
                <w:webHidden/>
              </w:rPr>
              <w:instrText xml:space="preserve"> PAGEREF _Toc80968902 \h </w:instrText>
            </w:r>
            <w:r>
              <w:rPr>
                <w:noProof/>
                <w:webHidden/>
              </w:rPr>
            </w:r>
          </w:ins>
          <w:r>
            <w:rPr>
              <w:noProof/>
              <w:webHidden/>
            </w:rPr>
            <w:fldChar w:fldCharType="separate"/>
          </w:r>
          <w:ins w:id="31" w:author="Andrew Instone-Cowie" w:date="2021-08-27T15:02:00Z">
            <w:r w:rsidR="00B33E7E">
              <w:rPr>
                <w:noProof/>
                <w:webHidden/>
              </w:rPr>
              <w:t>12</w:t>
            </w:r>
          </w:ins>
          <w:ins w:id="32" w:author="Andrew Instone-Cowie" w:date="2021-08-27T15:01:00Z">
            <w:r>
              <w:rPr>
                <w:noProof/>
                <w:webHidden/>
              </w:rPr>
              <w:fldChar w:fldCharType="end"/>
            </w:r>
            <w:r w:rsidRPr="0060187E">
              <w:rPr>
                <w:rStyle w:val="Hyperlink"/>
                <w:noProof/>
              </w:rPr>
              <w:fldChar w:fldCharType="end"/>
            </w:r>
          </w:ins>
        </w:p>
        <w:p w14:paraId="34EE38F3" w14:textId="1BE36507" w:rsidR="000C5B81" w:rsidRDefault="000C5B81">
          <w:pPr>
            <w:pStyle w:val="TOC1"/>
            <w:tabs>
              <w:tab w:val="right" w:leader="dot" w:pos="9016"/>
            </w:tabs>
            <w:rPr>
              <w:ins w:id="33" w:author="Andrew Instone-Cowie" w:date="2021-08-27T15:01:00Z"/>
              <w:rFonts w:eastAsiaTheme="minorEastAsia"/>
              <w:noProof/>
              <w:lang w:eastAsia="en-GB"/>
            </w:rPr>
          </w:pPr>
          <w:ins w:id="3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"_Toc80968903"</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What You Will Need</w:t>
            </w:r>
            <w:r>
              <w:rPr>
                <w:noProof/>
                <w:webHidden/>
              </w:rPr>
              <w:tab/>
            </w:r>
            <w:r>
              <w:rPr>
                <w:noProof/>
                <w:webHidden/>
              </w:rPr>
              <w:fldChar w:fldCharType="begin"/>
            </w:r>
            <w:r>
              <w:rPr>
                <w:noProof/>
                <w:webHidden/>
              </w:rPr>
              <w:instrText xml:space="preserve"> PAGEREF _Toc80968903 \h </w:instrText>
            </w:r>
            <w:r>
              <w:rPr>
                <w:noProof/>
                <w:webHidden/>
              </w:rPr>
            </w:r>
          </w:ins>
          <w:r>
            <w:rPr>
              <w:noProof/>
              <w:webHidden/>
            </w:rPr>
            <w:fldChar w:fldCharType="separate"/>
          </w:r>
          <w:ins w:id="35" w:author="Andrew Instone-Cowie" w:date="2021-08-27T15:02:00Z">
            <w:r w:rsidR="00B33E7E">
              <w:rPr>
                <w:noProof/>
                <w:webHidden/>
              </w:rPr>
              <w:t>13</w:t>
            </w:r>
          </w:ins>
          <w:ins w:id="36" w:author="Andrew Instone-Cowie" w:date="2021-08-27T15:01:00Z">
            <w:r>
              <w:rPr>
                <w:noProof/>
                <w:webHidden/>
              </w:rPr>
              <w:fldChar w:fldCharType="end"/>
            </w:r>
            <w:r w:rsidRPr="0060187E">
              <w:rPr>
                <w:rStyle w:val="Hyperlink"/>
                <w:noProof/>
              </w:rPr>
              <w:fldChar w:fldCharType="end"/>
            </w:r>
          </w:ins>
        </w:p>
        <w:p w14:paraId="320B832B" w14:textId="1CE99002" w:rsidR="000C5B81" w:rsidRDefault="000C5B81">
          <w:pPr>
            <w:pStyle w:val="TOC2"/>
            <w:tabs>
              <w:tab w:val="right" w:leader="dot" w:pos="9016"/>
            </w:tabs>
            <w:rPr>
              <w:ins w:id="37" w:author="Andrew Instone-Cowie" w:date="2021-08-27T15:01:00Z"/>
              <w:rFonts w:eastAsiaTheme="minorEastAsia"/>
              <w:noProof/>
              <w:lang w:eastAsia="en-GB"/>
            </w:rPr>
          </w:pPr>
          <w:ins w:id="3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"_Toc80968904"</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Skills</w:t>
            </w:r>
            <w:r>
              <w:rPr>
                <w:noProof/>
                <w:webHidden/>
              </w:rPr>
              <w:tab/>
            </w:r>
            <w:r>
              <w:rPr>
                <w:noProof/>
                <w:webHidden/>
              </w:rPr>
              <w:fldChar w:fldCharType="begin"/>
            </w:r>
            <w:r>
              <w:rPr>
                <w:noProof/>
                <w:webHidden/>
              </w:rPr>
              <w:instrText xml:space="preserve"> PAGEREF _Toc80968904 \h </w:instrText>
            </w:r>
            <w:r>
              <w:rPr>
                <w:noProof/>
                <w:webHidden/>
              </w:rPr>
            </w:r>
          </w:ins>
          <w:r>
            <w:rPr>
              <w:noProof/>
              <w:webHidden/>
            </w:rPr>
            <w:fldChar w:fldCharType="separate"/>
          </w:r>
          <w:ins w:id="39" w:author="Andrew Instone-Cowie" w:date="2021-08-27T15:02:00Z">
            <w:r w:rsidR="00B33E7E">
              <w:rPr>
                <w:noProof/>
                <w:webHidden/>
              </w:rPr>
              <w:t>13</w:t>
            </w:r>
          </w:ins>
          <w:ins w:id="40" w:author="Andrew Instone-Cowie" w:date="2021-08-27T15:01:00Z">
            <w:r>
              <w:rPr>
                <w:noProof/>
                <w:webHidden/>
              </w:rPr>
              <w:fldChar w:fldCharType="end"/>
            </w:r>
            <w:r w:rsidRPr="0060187E">
              <w:rPr>
                <w:rStyle w:val="Hyperlink"/>
                <w:noProof/>
              </w:rPr>
              <w:fldChar w:fldCharType="end"/>
            </w:r>
          </w:ins>
        </w:p>
        <w:p w14:paraId="7EB3C7A2" w14:textId="6F462F25" w:rsidR="000C5B81" w:rsidRDefault="000C5B81">
          <w:pPr>
            <w:pStyle w:val="TOC2"/>
            <w:tabs>
              <w:tab w:val="right" w:leader="dot" w:pos="9016"/>
            </w:tabs>
            <w:rPr>
              <w:ins w:id="41" w:author="Andrew Instone-Cowie" w:date="2021-08-27T15:01:00Z"/>
              <w:rFonts w:eastAsiaTheme="minorEastAsia"/>
              <w:noProof/>
              <w:lang w:eastAsia="en-GB"/>
            </w:rPr>
          </w:pPr>
          <w:ins w:id="4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"_Toc80968905"</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Tools</w:t>
            </w:r>
            <w:r>
              <w:rPr>
                <w:noProof/>
                <w:webHidden/>
              </w:rPr>
              <w:tab/>
            </w:r>
            <w:r>
              <w:rPr>
                <w:noProof/>
                <w:webHidden/>
              </w:rPr>
              <w:fldChar w:fldCharType="begin"/>
            </w:r>
            <w:r>
              <w:rPr>
                <w:noProof/>
                <w:webHidden/>
              </w:rPr>
              <w:instrText xml:space="preserve"> PAGEREF _Toc80968905 \h </w:instrText>
            </w:r>
            <w:r>
              <w:rPr>
                <w:noProof/>
                <w:webHidden/>
              </w:rPr>
            </w:r>
          </w:ins>
          <w:r>
            <w:rPr>
              <w:noProof/>
              <w:webHidden/>
            </w:rPr>
            <w:fldChar w:fldCharType="separate"/>
          </w:r>
          <w:ins w:id="43" w:author="Andrew Instone-Cowie" w:date="2021-08-27T15:02:00Z">
            <w:r w:rsidR="00B33E7E">
              <w:rPr>
                <w:noProof/>
                <w:webHidden/>
              </w:rPr>
              <w:t>13</w:t>
            </w:r>
          </w:ins>
          <w:ins w:id="44" w:author="Andrew Instone-Cowie" w:date="2021-08-27T15:01:00Z">
            <w:r>
              <w:rPr>
                <w:noProof/>
                <w:webHidden/>
              </w:rPr>
              <w:fldChar w:fldCharType="end"/>
            </w:r>
            <w:r w:rsidRPr="0060187E">
              <w:rPr>
                <w:rStyle w:val="Hyperlink"/>
                <w:noProof/>
              </w:rPr>
              <w:fldChar w:fldCharType="end"/>
            </w:r>
          </w:ins>
        </w:p>
        <w:p w14:paraId="51FE88D6" w14:textId="721B28A2" w:rsidR="000C5B81" w:rsidRDefault="000C5B81">
          <w:pPr>
            <w:pStyle w:val="TOC2"/>
            <w:tabs>
              <w:tab w:val="right" w:leader="dot" w:pos="9016"/>
            </w:tabs>
            <w:rPr>
              <w:ins w:id="45" w:author="Andrew Instone-Cowie" w:date="2021-08-27T15:01:00Z"/>
              <w:rFonts w:eastAsiaTheme="minorEastAsia"/>
              <w:noProof/>
              <w:lang w:eastAsia="en-GB"/>
            </w:rPr>
          </w:pPr>
          <w:ins w:id="4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"_Toc80968906"</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Parts</w:t>
            </w:r>
            <w:r>
              <w:rPr>
                <w:noProof/>
                <w:webHidden/>
              </w:rPr>
              <w:tab/>
            </w:r>
            <w:r>
              <w:rPr>
                <w:noProof/>
                <w:webHidden/>
              </w:rPr>
              <w:fldChar w:fldCharType="begin"/>
            </w:r>
            <w:r>
              <w:rPr>
                <w:noProof/>
                <w:webHidden/>
              </w:rPr>
              <w:instrText xml:space="preserve"> PAGEREF _Toc80968906 \h </w:instrText>
            </w:r>
            <w:r>
              <w:rPr>
                <w:noProof/>
                <w:webHidden/>
              </w:rPr>
            </w:r>
          </w:ins>
          <w:r>
            <w:rPr>
              <w:noProof/>
              <w:webHidden/>
            </w:rPr>
            <w:fldChar w:fldCharType="separate"/>
          </w:r>
          <w:ins w:id="47" w:author="Andrew Instone-Cowie" w:date="2021-08-27T15:02:00Z">
            <w:r w:rsidR="00B33E7E">
              <w:rPr>
                <w:noProof/>
                <w:webHidden/>
              </w:rPr>
              <w:t>13</w:t>
            </w:r>
          </w:ins>
          <w:ins w:id="48" w:author="Andrew Instone-Cowie" w:date="2021-08-27T15:01:00Z">
            <w:r>
              <w:rPr>
                <w:noProof/>
                <w:webHidden/>
              </w:rPr>
              <w:fldChar w:fldCharType="end"/>
            </w:r>
            <w:r w:rsidRPr="0060187E">
              <w:rPr>
                <w:rStyle w:val="Hyperlink"/>
                <w:noProof/>
              </w:rPr>
              <w:fldChar w:fldCharType="end"/>
            </w:r>
          </w:ins>
        </w:p>
        <w:p w14:paraId="2CD464AB" w14:textId="79FE74D9" w:rsidR="000C5B81" w:rsidRDefault="000C5B81">
          <w:pPr>
            <w:pStyle w:val="TOC2"/>
            <w:tabs>
              <w:tab w:val="right" w:leader="dot" w:pos="9016"/>
            </w:tabs>
            <w:rPr>
              <w:ins w:id="49" w:author="Andrew Instone-Cowie" w:date="2021-08-27T15:01:00Z"/>
              <w:rFonts w:eastAsiaTheme="minorEastAsia"/>
              <w:noProof/>
              <w:lang w:eastAsia="en-GB"/>
            </w:rPr>
          </w:pPr>
          <w:ins w:id="5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PCBs</w:t>
            </w:r>
            <w:r>
              <w:rPr>
                <w:noProof/>
                <w:webHidden/>
              </w:rPr>
              <w:tab/>
            </w:r>
            <w:r>
              <w:rPr>
                <w:noProof/>
                <w:webHidden/>
              </w:rPr>
              <w:fldChar w:fldCharType="begin"/>
            </w:r>
            <w:r>
              <w:rPr>
                <w:noProof/>
                <w:webHidden/>
              </w:rPr>
              <w:instrText xml:space="preserve"> PAGEREF _Toc80968907 \h </w:instrText>
            </w:r>
            <w:r>
              <w:rPr>
                <w:noProof/>
                <w:webHidden/>
              </w:rPr>
            </w:r>
          </w:ins>
          <w:r>
            <w:rPr>
              <w:noProof/>
              <w:webHidden/>
            </w:rPr>
            <w:fldChar w:fldCharType="separate"/>
          </w:r>
          <w:ins w:id="51" w:author="Andrew Instone-Cowie" w:date="2021-08-27T15:02:00Z">
            <w:r w:rsidR="00B33E7E">
              <w:rPr>
                <w:noProof/>
                <w:webHidden/>
              </w:rPr>
              <w:t>13</w:t>
            </w:r>
          </w:ins>
          <w:ins w:id="52" w:author="Andrew Instone-Cowie" w:date="2021-08-27T15:01:00Z">
            <w:r>
              <w:rPr>
                <w:noProof/>
                <w:webHidden/>
              </w:rPr>
              <w:fldChar w:fldCharType="end"/>
            </w:r>
            <w:r w:rsidRPr="0060187E">
              <w:rPr>
                <w:rStyle w:val="Hyperlink"/>
                <w:noProof/>
              </w:rPr>
              <w:fldChar w:fldCharType="end"/>
            </w:r>
          </w:ins>
        </w:p>
        <w:p w14:paraId="6B26AF50" w14:textId="6E6EDCAB" w:rsidR="000C5B81" w:rsidRDefault="000C5B81">
          <w:pPr>
            <w:pStyle w:val="TOC3"/>
            <w:tabs>
              <w:tab w:val="right" w:leader="dot" w:pos="9016"/>
            </w:tabs>
            <w:rPr>
              <w:ins w:id="53" w:author="Andrew Instone-Cowie" w:date="2021-08-27T15:01:00Z"/>
              <w:noProof/>
              <w:lang w:val="en-GB" w:eastAsia="en-GB"/>
            </w:rPr>
          </w:pPr>
          <w:ins w:id="5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JLCPCB or SeeedStudio</w:t>
            </w:r>
            <w:r>
              <w:rPr>
                <w:noProof/>
                <w:webHidden/>
              </w:rPr>
              <w:tab/>
            </w:r>
            <w:r>
              <w:rPr>
                <w:noProof/>
                <w:webHidden/>
              </w:rPr>
              <w:fldChar w:fldCharType="begin"/>
            </w:r>
            <w:r>
              <w:rPr>
                <w:noProof/>
                <w:webHidden/>
              </w:rPr>
              <w:instrText xml:space="preserve"> PAGEREF _Toc80968908 \h </w:instrText>
            </w:r>
            <w:r>
              <w:rPr>
                <w:noProof/>
                <w:webHidden/>
              </w:rPr>
            </w:r>
          </w:ins>
          <w:r>
            <w:rPr>
              <w:noProof/>
              <w:webHidden/>
            </w:rPr>
            <w:fldChar w:fldCharType="separate"/>
          </w:r>
          <w:ins w:id="55" w:author="Andrew Instone-Cowie" w:date="2021-08-27T15:02:00Z">
            <w:r w:rsidR="00B33E7E">
              <w:rPr>
                <w:noProof/>
                <w:webHidden/>
              </w:rPr>
              <w:t>14</w:t>
            </w:r>
          </w:ins>
          <w:ins w:id="56" w:author="Andrew Instone-Cowie" w:date="2021-08-27T15:01:00Z">
            <w:r>
              <w:rPr>
                <w:noProof/>
                <w:webHidden/>
              </w:rPr>
              <w:fldChar w:fldCharType="end"/>
            </w:r>
            <w:r w:rsidRPr="0060187E">
              <w:rPr>
                <w:rStyle w:val="Hyperlink"/>
                <w:noProof/>
              </w:rPr>
              <w:fldChar w:fldCharType="end"/>
            </w:r>
          </w:ins>
        </w:p>
        <w:p w14:paraId="46207CEF" w14:textId="653E3F23" w:rsidR="000C5B81" w:rsidRDefault="000C5B81">
          <w:pPr>
            <w:pStyle w:val="TOC3"/>
            <w:tabs>
              <w:tab w:val="right" w:leader="dot" w:pos="9016"/>
            </w:tabs>
            <w:rPr>
              <w:ins w:id="57" w:author="Andrew Instone-Cowie" w:date="2021-08-27T15:01:00Z"/>
              <w:noProof/>
              <w:lang w:val="en-GB" w:eastAsia="en-GB"/>
            </w:rPr>
          </w:pPr>
          <w:ins w:id="5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"_Toc80968909"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OSH Park</w:t>
            </w:r>
            <w:r>
              <w:rPr>
                <w:noProof/>
                <w:webHidden/>
              </w:rPr>
              <w:tab/>
            </w:r>
            <w:r>
              <w:rPr>
                <w:noProof/>
                <w:webHidden/>
              </w:rPr>
              <w:fldChar w:fldCharType="begin"/>
            </w:r>
            <w:r>
              <w:rPr>
                <w:noProof/>
                <w:webHidden/>
              </w:rPr>
              <w:instrText xml:space="preserve"> PAGEREF _Toc80968909 \h </w:instrText>
            </w:r>
            <w:r>
              <w:rPr>
                <w:noProof/>
                <w:webHidden/>
              </w:rPr>
            </w:r>
          </w:ins>
          <w:r>
            <w:rPr>
              <w:noProof/>
              <w:webHidden/>
            </w:rPr>
            <w:fldChar w:fldCharType="separate"/>
          </w:r>
          <w:ins w:id="59" w:author="Andrew Instone-Cowie" w:date="2021-08-27T15:02:00Z">
            <w:r w:rsidR="00B33E7E">
              <w:rPr>
                <w:noProof/>
                <w:webHidden/>
              </w:rPr>
              <w:t>17</w:t>
            </w:r>
          </w:ins>
          <w:ins w:id="60" w:author="Andrew Instone-Cowie" w:date="2021-08-27T15:01:00Z">
            <w:r>
              <w:rPr>
                <w:noProof/>
                <w:webHidden/>
              </w:rPr>
              <w:fldChar w:fldCharType="end"/>
            </w:r>
            <w:r w:rsidRPr="0060187E">
              <w:rPr>
                <w:rStyle w:val="Hyperlink"/>
                <w:noProof/>
              </w:rPr>
              <w:fldChar w:fldCharType="end"/>
            </w:r>
          </w:ins>
        </w:p>
        <w:p w14:paraId="6765B3D0" w14:textId="157BD32E" w:rsidR="000C5B81" w:rsidRDefault="000C5B81">
          <w:pPr>
            <w:pStyle w:val="TOC1"/>
            <w:tabs>
              <w:tab w:val="right" w:leader="dot" w:pos="9016"/>
            </w:tabs>
            <w:rPr>
              <w:ins w:id="61" w:author="Andrew Instone-Cowie" w:date="2021-08-27T15:01:00Z"/>
              <w:rFonts w:eastAsiaTheme="minorEastAsia"/>
              <w:noProof/>
              <w:lang w:eastAsia="en-GB"/>
            </w:rPr>
          </w:pPr>
          <w:ins w:id="6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Simulator Assembly</w:t>
            </w:r>
            <w:r>
              <w:rPr>
                <w:noProof/>
                <w:webHidden/>
              </w:rPr>
              <w:tab/>
            </w:r>
            <w:r>
              <w:rPr>
                <w:noProof/>
                <w:webHidden/>
              </w:rPr>
              <w:fldChar w:fldCharType="begin"/>
            </w:r>
            <w:r>
              <w:rPr>
                <w:noProof/>
                <w:webHidden/>
              </w:rPr>
              <w:instrText xml:space="preserve"> PAGEREF _Toc80968910 \h </w:instrText>
            </w:r>
            <w:r>
              <w:rPr>
                <w:noProof/>
                <w:webHidden/>
              </w:rPr>
            </w:r>
          </w:ins>
          <w:r>
            <w:rPr>
              <w:noProof/>
              <w:webHidden/>
            </w:rPr>
            <w:fldChar w:fldCharType="separate"/>
          </w:r>
          <w:ins w:id="63" w:author="Andrew Instone-Cowie" w:date="2021-08-27T15:02:00Z">
            <w:r w:rsidR="00B33E7E">
              <w:rPr>
                <w:noProof/>
                <w:webHidden/>
              </w:rPr>
              <w:t>18</w:t>
            </w:r>
          </w:ins>
          <w:ins w:id="64" w:author="Andrew Instone-Cowie" w:date="2021-08-27T15:01:00Z">
            <w:r>
              <w:rPr>
                <w:noProof/>
                <w:webHidden/>
              </w:rPr>
              <w:fldChar w:fldCharType="end"/>
            </w:r>
            <w:r w:rsidRPr="0060187E">
              <w:rPr>
                <w:rStyle w:val="Hyperlink"/>
                <w:noProof/>
              </w:rPr>
              <w:fldChar w:fldCharType="end"/>
            </w:r>
          </w:ins>
        </w:p>
        <w:p w14:paraId="43B02E58" w14:textId="1282266D" w:rsidR="000C5B81" w:rsidRDefault="000C5B81">
          <w:pPr>
            <w:pStyle w:val="TOC2"/>
            <w:tabs>
              <w:tab w:val="right" w:leader="dot" w:pos="9016"/>
            </w:tabs>
            <w:rPr>
              <w:ins w:id="65" w:author="Andrew Instone-Cowie" w:date="2021-08-27T15:01:00Z"/>
              <w:rFonts w:eastAsiaTheme="minorEastAsia"/>
              <w:noProof/>
              <w:lang w:eastAsia="en-GB"/>
            </w:rPr>
          </w:pPr>
          <w:ins w:id="6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Polarised Components</w:t>
            </w:r>
            <w:r>
              <w:rPr>
                <w:noProof/>
                <w:webHidden/>
              </w:rPr>
              <w:tab/>
            </w:r>
            <w:r>
              <w:rPr>
                <w:noProof/>
                <w:webHidden/>
              </w:rPr>
              <w:fldChar w:fldCharType="begin"/>
            </w:r>
            <w:r>
              <w:rPr>
                <w:noProof/>
                <w:webHidden/>
              </w:rPr>
              <w:instrText xml:space="preserve"> PAGEREF _Toc80968911 \h </w:instrText>
            </w:r>
            <w:r>
              <w:rPr>
                <w:noProof/>
                <w:webHidden/>
              </w:rPr>
            </w:r>
          </w:ins>
          <w:r>
            <w:rPr>
              <w:noProof/>
              <w:webHidden/>
            </w:rPr>
            <w:fldChar w:fldCharType="separate"/>
          </w:r>
          <w:ins w:id="67" w:author="Andrew Instone-Cowie" w:date="2021-08-27T15:02:00Z">
            <w:r w:rsidR="00B33E7E">
              <w:rPr>
                <w:noProof/>
                <w:webHidden/>
              </w:rPr>
              <w:t>18</w:t>
            </w:r>
          </w:ins>
          <w:ins w:id="68" w:author="Andrew Instone-Cowie" w:date="2021-08-27T15:01:00Z">
            <w:r>
              <w:rPr>
                <w:noProof/>
                <w:webHidden/>
              </w:rPr>
              <w:fldChar w:fldCharType="end"/>
            </w:r>
            <w:r w:rsidRPr="0060187E">
              <w:rPr>
                <w:rStyle w:val="Hyperlink"/>
                <w:noProof/>
              </w:rPr>
              <w:fldChar w:fldCharType="end"/>
            </w:r>
          </w:ins>
        </w:p>
        <w:p w14:paraId="58EEC281" w14:textId="4009B937" w:rsidR="000C5B81" w:rsidRDefault="000C5B81">
          <w:pPr>
            <w:pStyle w:val="TOC3"/>
            <w:tabs>
              <w:tab w:val="right" w:leader="dot" w:pos="9016"/>
            </w:tabs>
            <w:rPr>
              <w:ins w:id="69" w:author="Andrew Instone-Cowie" w:date="2021-08-27T15:01:00Z"/>
              <w:noProof/>
              <w:lang w:val="en-GB" w:eastAsia="en-GB"/>
            </w:rPr>
          </w:pPr>
          <w:ins w:id="7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"_Toc80968912"</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Voltage Regulators</w:t>
            </w:r>
            <w:r>
              <w:rPr>
                <w:noProof/>
                <w:webHidden/>
              </w:rPr>
              <w:tab/>
            </w:r>
            <w:r>
              <w:rPr>
                <w:noProof/>
                <w:webHidden/>
              </w:rPr>
              <w:fldChar w:fldCharType="begin"/>
            </w:r>
            <w:r>
              <w:rPr>
                <w:noProof/>
                <w:webHidden/>
              </w:rPr>
              <w:instrText xml:space="preserve"> PAGEREF _Toc80968912 \h </w:instrText>
            </w:r>
            <w:r>
              <w:rPr>
                <w:noProof/>
                <w:webHidden/>
              </w:rPr>
            </w:r>
          </w:ins>
          <w:r>
            <w:rPr>
              <w:noProof/>
              <w:webHidden/>
            </w:rPr>
            <w:fldChar w:fldCharType="separate"/>
          </w:r>
          <w:ins w:id="71" w:author="Andrew Instone-Cowie" w:date="2021-08-27T15:02:00Z">
            <w:r w:rsidR="00B33E7E">
              <w:rPr>
                <w:noProof/>
                <w:webHidden/>
              </w:rPr>
              <w:t>18</w:t>
            </w:r>
          </w:ins>
          <w:ins w:id="72" w:author="Andrew Instone-Cowie" w:date="2021-08-27T15:01:00Z">
            <w:r>
              <w:rPr>
                <w:noProof/>
                <w:webHidden/>
              </w:rPr>
              <w:fldChar w:fldCharType="end"/>
            </w:r>
            <w:r w:rsidRPr="0060187E">
              <w:rPr>
                <w:rStyle w:val="Hyperlink"/>
                <w:noProof/>
              </w:rPr>
              <w:fldChar w:fldCharType="end"/>
            </w:r>
          </w:ins>
        </w:p>
        <w:p w14:paraId="5AA8B537" w14:textId="1048BC86" w:rsidR="000C5B81" w:rsidRDefault="000C5B81">
          <w:pPr>
            <w:pStyle w:val="TOC3"/>
            <w:tabs>
              <w:tab w:val="right" w:leader="dot" w:pos="9016"/>
            </w:tabs>
            <w:rPr>
              <w:ins w:id="73" w:author="Andrew Instone-Cowie" w:date="2021-08-27T15:01:00Z"/>
              <w:noProof/>
              <w:lang w:val="en-GB" w:eastAsia="en-GB"/>
            </w:rPr>
          </w:pPr>
          <w:ins w:id="7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"_Toc80968913"</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Diodes</w:t>
            </w:r>
            <w:r>
              <w:rPr>
                <w:noProof/>
                <w:webHidden/>
              </w:rPr>
              <w:tab/>
            </w:r>
            <w:r>
              <w:rPr>
                <w:noProof/>
                <w:webHidden/>
              </w:rPr>
              <w:fldChar w:fldCharType="begin"/>
            </w:r>
            <w:r>
              <w:rPr>
                <w:noProof/>
                <w:webHidden/>
              </w:rPr>
              <w:instrText xml:space="preserve"> PAGEREF _Toc80968913 \h </w:instrText>
            </w:r>
            <w:r>
              <w:rPr>
                <w:noProof/>
                <w:webHidden/>
              </w:rPr>
            </w:r>
          </w:ins>
          <w:r>
            <w:rPr>
              <w:noProof/>
              <w:webHidden/>
            </w:rPr>
            <w:fldChar w:fldCharType="separate"/>
          </w:r>
          <w:ins w:id="75" w:author="Andrew Instone-Cowie" w:date="2021-08-27T15:02:00Z">
            <w:r w:rsidR="00B33E7E">
              <w:rPr>
                <w:noProof/>
                <w:webHidden/>
              </w:rPr>
              <w:t>19</w:t>
            </w:r>
          </w:ins>
          <w:ins w:id="76" w:author="Andrew Instone-Cowie" w:date="2021-08-27T15:01:00Z">
            <w:r>
              <w:rPr>
                <w:noProof/>
                <w:webHidden/>
              </w:rPr>
              <w:fldChar w:fldCharType="end"/>
            </w:r>
            <w:r w:rsidRPr="0060187E">
              <w:rPr>
                <w:rStyle w:val="Hyperlink"/>
                <w:noProof/>
              </w:rPr>
              <w:fldChar w:fldCharType="end"/>
            </w:r>
          </w:ins>
        </w:p>
        <w:p w14:paraId="153CDD78" w14:textId="146AAA82" w:rsidR="000C5B81" w:rsidRDefault="000C5B81">
          <w:pPr>
            <w:pStyle w:val="TOC3"/>
            <w:tabs>
              <w:tab w:val="right" w:leader="dot" w:pos="9016"/>
            </w:tabs>
            <w:rPr>
              <w:ins w:id="77" w:author="Andrew Instone-Cowie" w:date="2021-08-27T15:01:00Z"/>
              <w:noProof/>
              <w:lang w:val="en-GB" w:eastAsia="en-GB"/>
            </w:rPr>
          </w:pPr>
          <w:ins w:id="7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"_Toc80968914"</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Electrolytic Capacitors</w:t>
            </w:r>
            <w:r>
              <w:rPr>
                <w:noProof/>
                <w:webHidden/>
              </w:rPr>
              <w:tab/>
            </w:r>
            <w:r>
              <w:rPr>
                <w:noProof/>
                <w:webHidden/>
              </w:rPr>
              <w:fldChar w:fldCharType="begin"/>
            </w:r>
            <w:r>
              <w:rPr>
                <w:noProof/>
                <w:webHidden/>
              </w:rPr>
              <w:instrText xml:space="preserve"> PAGEREF _Toc80968914 \h </w:instrText>
            </w:r>
            <w:r>
              <w:rPr>
                <w:noProof/>
                <w:webHidden/>
              </w:rPr>
            </w:r>
          </w:ins>
          <w:r>
            <w:rPr>
              <w:noProof/>
              <w:webHidden/>
            </w:rPr>
            <w:fldChar w:fldCharType="separate"/>
          </w:r>
          <w:ins w:id="79" w:author="Andrew Instone-Cowie" w:date="2021-08-27T15:02:00Z">
            <w:r w:rsidR="00B33E7E">
              <w:rPr>
                <w:noProof/>
                <w:webHidden/>
              </w:rPr>
              <w:t>19</w:t>
            </w:r>
          </w:ins>
          <w:ins w:id="80" w:author="Andrew Instone-Cowie" w:date="2021-08-27T15:01:00Z">
            <w:r>
              <w:rPr>
                <w:noProof/>
                <w:webHidden/>
              </w:rPr>
              <w:fldChar w:fldCharType="end"/>
            </w:r>
            <w:r w:rsidRPr="0060187E">
              <w:rPr>
                <w:rStyle w:val="Hyperlink"/>
                <w:noProof/>
              </w:rPr>
              <w:fldChar w:fldCharType="end"/>
            </w:r>
          </w:ins>
        </w:p>
        <w:p w14:paraId="5B08F9F1" w14:textId="59895F96" w:rsidR="000C5B81" w:rsidRDefault="000C5B81">
          <w:pPr>
            <w:pStyle w:val="TOC3"/>
            <w:tabs>
              <w:tab w:val="right" w:leader="dot" w:pos="9016"/>
            </w:tabs>
            <w:rPr>
              <w:ins w:id="81" w:author="Andrew Instone-Cowie" w:date="2021-08-27T15:01:00Z"/>
              <w:noProof/>
              <w:lang w:val="en-GB" w:eastAsia="en-GB"/>
            </w:rPr>
          </w:pPr>
          <w:ins w:id="8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"_Toc80968915"</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Integrated Circuits</w:t>
            </w:r>
            <w:r>
              <w:rPr>
                <w:noProof/>
                <w:webHidden/>
              </w:rPr>
              <w:tab/>
            </w:r>
            <w:r>
              <w:rPr>
                <w:noProof/>
                <w:webHidden/>
              </w:rPr>
              <w:fldChar w:fldCharType="begin"/>
            </w:r>
            <w:r>
              <w:rPr>
                <w:noProof/>
                <w:webHidden/>
              </w:rPr>
              <w:instrText xml:space="preserve"> PAGEREF _Toc80968915 \h </w:instrText>
            </w:r>
            <w:r>
              <w:rPr>
                <w:noProof/>
                <w:webHidden/>
              </w:rPr>
            </w:r>
          </w:ins>
          <w:r>
            <w:rPr>
              <w:noProof/>
              <w:webHidden/>
            </w:rPr>
            <w:fldChar w:fldCharType="separate"/>
          </w:r>
          <w:ins w:id="83" w:author="Andrew Instone-Cowie" w:date="2021-08-27T15:02:00Z">
            <w:r w:rsidR="00B33E7E">
              <w:rPr>
                <w:noProof/>
                <w:webHidden/>
              </w:rPr>
              <w:t>20</w:t>
            </w:r>
          </w:ins>
          <w:ins w:id="84" w:author="Andrew Instone-Cowie" w:date="2021-08-27T15:01:00Z">
            <w:r>
              <w:rPr>
                <w:noProof/>
                <w:webHidden/>
              </w:rPr>
              <w:fldChar w:fldCharType="end"/>
            </w:r>
            <w:r w:rsidRPr="0060187E">
              <w:rPr>
                <w:rStyle w:val="Hyperlink"/>
                <w:noProof/>
              </w:rPr>
              <w:fldChar w:fldCharType="end"/>
            </w:r>
          </w:ins>
        </w:p>
        <w:p w14:paraId="026978FB" w14:textId="52B29805" w:rsidR="000C5B81" w:rsidRDefault="000C5B81">
          <w:pPr>
            <w:pStyle w:val="TOC3"/>
            <w:tabs>
              <w:tab w:val="right" w:leader="dot" w:pos="9016"/>
            </w:tabs>
            <w:rPr>
              <w:ins w:id="85" w:author="Andrew Instone-Cowie" w:date="2021-08-27T15:01:00Z"/>
              <w:noProof/>
              <w:lang w:val="en-GB" w:eastAsia="en-GB"/>
            </w:rPr>
          </w:pPr>
          <w:ins w:id="8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"_Toc80968916"</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LEDs</w:t>
            </w:r>
            <w:r>
              <w:rPr>
                <w:noProof/>
                <w:webHidden/>
              </w:rPr>
              <w:tab/>
            </w:r>
            <w:r>
              <w:rPr>
                <w:noProof/>
                <w:webHidden/>
              </w:rPr>
              <w:fldChar w:fldCharType="begin"/>
            </w:r>
            <w:r>
              <w:rPr>
                <w:noProof/>
                <w:webHidden/>
              </w:rPr>
              <w:instrText xml:space="preserve"> PAGEREF _Toc80968916 \h </w:instrText>
            </w:r>
            <w:r>
              <w:rPr>
                <w:noProof/>
                <w:webHidden/>
              </w:rPr>
            </w:r>
          </w:ins>
          <w:r>
            <w:rPr>
              <w:noProof/>
              <w:webHidden/>
            </w:rPr>
            <w:fldChar w:fldCharType="separate"/>
          </w:r>
          <w:ins w:id="87" w:author="Andrew Instone-Cowie" w:date="2021-08-27T15:02:00Z">
            <w:r w:rsidR="00B33E7E">
              <w:rPr>
                <w:noProof/>
                <w:webHidden/>
              </w:rPr>
              <w:t>20</w:t>
            </w:r>
          </w:ins>
          <w:ins w:id="88" w:author="Andrew Instone-Cowie" w:date="2021-08-27T15:01:00Z">
            <w:r>
              <w:rPr>
                <w:noProof/>
                <w:webHidden/>
              </w:rPr>
              <w:fldChar w:fldCharType="end"/>
            </w:r>
            <w:r w:rsidRPr="0060187E">
              <w:rPr>
                <w:rStyle w:val="Hyperlink"/>
                <w:noProof/>
              </w:rPr>
              <w:fldChar w:fldCharType="end"/>
            </w:r>
          </w:ins>
        </w:p>
        <w:p w14:paraId="2352F446" w14:textId="235AD5EC" w:rsidR="000C5B81" w:rsidRDefault="000C5B81">
          <w:pPr>
            <w:pStyle w:val="TOC3"/>
            <w:tabs>
              <w:tab w:val="right" w:leader="dot" w:pos="9016"/>
            </w:tabs>
            <w:rPr>
              <w:ins w:id="89" w:author="Andrew Instone-Cowie" w:date="2021-08-27T15:01:00Z"/>
              <w:noProof/>
              <w:lang w:val="en-GB" w:eastAsia="en-GB"/>
            </w:rPr>
          </w:pPr>
          <w:ins w:id="9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Magneto-Resistive Sensors</w:t>
            </w:r>
            <w:r>
              <w:rPr>
                <w:noProof/>
                <w:webHidden/>
              </w:rPr>
              <w:tab/>
            </w:r>
            <w:r>
              <w:rPr>
                <w:noProof/>
                <w:webHidden/>
              </w:rPr>
              <w:fldChar w:fldCharType="begin"/>
            </w:r>
            <w:r>
              <w:rPr>
                <w:noProof/>
                <w:webHidden/>
              </w:rPr>
              <w:instrText xml:space="preserve"> PAGEREF _Toc80968917 \h </w:instrText>
            </w:r>
            <w:r>
              <w:rPr>
                <w:noProof/>
                <w:webHidden/>
              </w:rPr>
            </w:r>
          </w:ins>
          <w:r>
            <w:rPr>
              <w:noProof/>
              <w:webHidden/>
            </w:rPr>
            <w:fldChar w:fldCharType="separate"/>
          </w:r>
          <w:ins w:id="91" w:author="Andrew Instone-Cowie" w:date="2021-08-27T15:02:00Z">
            <w:r w:rsidR="00B33E7E">
              <w:rPr>
                <w:noProof/>
                <w:webHidden/>
              </w:rPr>
              <w:t>21</w:t>
            </w:r>
          </w:ins>
          <w:ins w:id="92" w:author="Andrew Instone-Cowie" w:date="2021-08-27T15:01:00Z">
            <w:r>
              <w:rPr>
                <w:noProof/>
                <w:webHidden/>
              </w:rPr>
              <w:fldChar w:fldCharType="end"/>
            </w:r>
            <w:r w:rsidRPr="0060187E">
              <w:rPr>
                <w:rStyle w:val="Hyperlink"/>
                <w:noProof/>
              </w:rPr>
              <w:fldChar w:fldCharType="end"/>
            </w:r>
          </w:ins>
        </w:p>
        <w:p w14:paraId="4071F906" w14:textId="5D5DD3DD" w:rsidR="000C5B81" w:rsidRDefault="000C5B81">
          <w:pPr>
            <w:pStyle w:val="TOC2"/>
            <w:tabs>
              <w:tab w:val="right" w:leader="dot" w:pos="9016"/>
            </w:tabs>
            <w:rPr>
              <w:ins w:id="93" w:author="Andrew Instone-Cowie" w:date="2021-08-27T15:01:00Z"/>
              <w:rFonts w:eastAsiaTheme="minorEastAsia"/>
              <w:noProof/>
              <w:lang w:eastAsia="en-GB"/>
            </w:rPr>
          </w:pPr>
          <w:ins w:id="9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Simulator Interface Module</w:t>
            </w:r>
            <w:r>
              <w:rPr>
                <w:noProof/>
                <w:webHidden/>
              </w:rPr>
              <w:tab/>
            </w:r>
            <w:r>
              <w:rPr>
                <w:noProof/>
                <w:webHidden/>
              </w:rPr>
              <w:fldChar w:fldCharType="begin"/>
            </w:r>
            <w:r>
              <w:rPr>
                <w:noProof/>
                <w:webHidden/>
              </w:rPr>
              <w:instrText xml:space="preserve"> PAGEREF _Toc80968918 \h </w:instrText>
            </w:r>
            <w:r>
              <w:rPr>
                <w:noProof/>
                <w:webHidden/>
              </w:rPr>
            </w:r>
          </w:ins>
          <w:r>
            <w:rPr>
              <w:noProof/>
              <w:webHidden/>
            </w:rPr>
            <w:fldChar w:fldCharType="separate"/>
          </w:r>
          <w:ins w:id="95" w:author="Andrew Instone-Cowie" w:date="2021-08-27T15:02:00Z">
            <w:r w:rsidR="00B33E7E">
              <w:rPr>
                <w:noProof/>
                <w:webHidden/>
              </w:rPr>
              <w:t>22</w:t>
            </w:r>
          </w:ins>
          <w:ins w:id="96" w:author="Andrew Instone-Cowie" w:date="2021-08-27T15:01:00Z">
            <w:r>
              <w:rPr>
                <w:noProof/>
                <w:webHidden/>
              </w:rPr>
              <w:fldChar w:fldCharType="end"/>
            </w:r>
            <w:r w:rsidRPr="0060187E">
              <w:rPr>
                <w:rStyle w:val="Hyperlink"/>
                <w:noProof/>
              </w:rPr>
              <w:fldChar w:fldCharType="end"/>
            </w:r>
          </w:ins>
        </w:p>
        <w:p w14:paraId="6F6B329E" w14:textId="4D5FA7CC" w:rsidR="000C5B81" w:rsidRDefault="000C5B81">
          <w:pPr>
            <w:pStyle w:val="TOC3"/>
            <w:tabs>
              <w:tab w:val="right" w:leader="dot" w:pos="9016"/>
            </w:tabs>
            <w:rPr>
              <w:ins w:id="97" w:author="Andrew Instone-Cowie" w:date="2021-08-27T15:01:00Z"/>
              <w:noProof/>
              <w:lang w:val="en-GB" w:eastAsia="en-GB"/>
            </w:rPr>
          </w:pPr>
          <w:ins w:id="9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"_Toc80968919"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_Toc80968919 \h </w:instrText>
            </w:r>
            <w:r>
              <w:rPr>
                <w:noProof/>
                <w:webHidden/>
              </w:rPr>
            </w:r>
          </w:ins>
          <w:r>
            <w:rPr>
              <w:noProof/>
              <w:webHidden/>
            </w:rPr>
            <w:fldChar w:fldCharType="separate"/>
          </w:r>
          <w:ins w:id="99" w:author="Andrew Instone-Cowie" w:date="2021-08-27T15:02:00Z">
            <w:r w:rsidR="00B33E7E">
              <w:rPr>
                <w:noProof/>
                <w:webHidden/>
              </w:rPr>
              <w:t>22</w:t>
            </w:r>
          </w:ins>
          <w:ins w:id="100" w:author="Andrew Instone-Cowie" w:date="2021-08-27T15:01:00Z">
            <w:r>
              <w:rPr>
                <w:noProof/>
                <w:webHidden/>
              </w:rPr>
              <w:fldChar w:fldCharType="end"/>
            </w:r>
            <w:r w:rsidRPr="0060187E">
              <w:rPr>
                <w:rStyle w:val="Hyperlink"/>
                <w:noProof/>
              </w:rPr>
              <w:fldChar w:fldCharType="end"/>
            </w:r>
          </w:ins>
        </w:p>
        <w:p w14:paraId="7E81D6A0" w14:textId="64802B76" w:rsidR="000C5B81" w:rsidRDefault="000C5B81">
          <w:pPr>
            <w:pStyle w:val="TOC3"/>
            <w:tabs>
              <w:tab w:val="right" w:leader="dot" w:pos="9016"/>
            </w:tabs>
            <w:rPr>
              <w:ins w:id="101" w:author="Andrew Instone-Cowie" w:date="2021-08-27T15:01:00Z"/>
              <w:noProof/>
              <w:lang w:val="en-GB" w:eastAsia="en-GB"/>
            </w:rPr>
          </w:pPr>
          <w:ins w:id="10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"_Toc80968920"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Schematic</w:t>
            </w:r>
            <w:r>
              <w:rPr>
                <w:noProof/>
                <w:webHidden/>
              </w:rPr>
              <w:tab/>
            </w:r>
            <w:r>
              <w:rPr>
                <w:noProof/>
                <w:webHidden/>
              </w:rPr>
              <w:fldChar w:fldCharType="begin"/>
            </w:r>
            <w:r>
              <w:rPr>
                <w:noProof/>
                <w:webHidden/>
              </w:rPr>
              <w:instrText xml:space="preserve"> PAGEREF _Toc80968920 \h </w:instrText>
            </w:r>
            <w:r>
              <w:rPr>
                <w:noProof/>
                <w:webHidden/>
              </w:rPr>
            </w:r>
          </w:ins>
          <w:r>
            <w:rPr>
              <w:noProof/>
              <w:webHidden/>
            </w:rPr>
            <w:fldChar w:fldCharType="separate"/>
          </w:r>
          <w:ins w:id="103" w:author="Andrew Instone-Cowie" w:date="2021-08-27T15:02:00Z">
            <w:r w:rsidR="00B33E7E">
              <w:rPr>
                <w:noProof/>
                <w:webHidden/>
              </w:rPr>
              <w:t>23</w:t>
            </w:r>
          </w:ins>
          <w:ins w:id="104" w:author="Andrew Instone-Cowie" w:date="2021-08-27T15:01:00Z">
            <w:r>
              <w:rPr>
                <w:noProof/>
                <w:webHidden/>
              </w:rPr>
              <w:fldChar w:fldCharType="end"/>
            </w:r>
            <w:r w:rsidRPr="0060187E">
              <w:rPr>
                <w:rStyle w:val="Hyperlink"/>
                <w:noProof/>
              </w:rPr>
              <w:fldChar w:fldCharType="end"/>
            </w:r>
          </w:ins>
        </w:p>
        <w:p w14:paraId="5613A272" w14:textId="20509D0F" w:rsidR="000C5B81" w:rsidRDefault="000C5B81">
          <w:pPr>
            <w:pStyle w:val="TOC3"/>
            <w:tabs>
              <w:tab w:val="right" w:leader="dot" w:pos="9016"/>
            </w:tabs>
            <w:rPr>
              <w:ins w:id="105" w:author="Andrew Instone-Cowie" w:date="2021-08-27T15:01:00Z"/>
              <w:noProof/>
              <w:lang w:val="en-GB" w:eastAsia="en-GB"/>
            </w:rPr>
          </w:pPr>
          <w:ins w:id="10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"_Toc80968921"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Parts</w:t>
            </w:r>
            <w:r>
              <w:rPr>
                <w:noProof/>
                <w:webHidden/>
              </w:rPr>
              <w:tab/>
            </w:r>
            <w:r>
              <w:rPr>
                <w:noProof/>
                <w:webHidden/>
              </w:rPr>
              <w:fldChar w:fldCharType="begin"/>
            </w:r>
            <w:r>
              <w:rPr>
                <w:noProof/>
                <w:webHidden/>
              </w:rPr>
              <w:instrText xml:space="preserve"> PAGEREF _Toc80968921 \h </w:instrText>
            </w:r>
            <w:r>
              <w:rPr>
                <w:noProof/>
                <w:webHidden/>
              </w:rPr>
            </w:r>
          </w:ins>
          <w:r>
            <w:rPr>
              <w:noProof/>
              <w:webHidden/>
            </w:rPr>
            <w:fldChar w:fldCharType="separate"/>
          </w:r>
          <w:ins w:id="107" w:author="Andrew Instone-Cowie" w:date="2021-08-27T15:02:00Z">
            <w:r w:rsidR="00B33E7E">
              <w:rPr>
                <w:noProof/>
                <w:webHidden/>
              </w:rPr>
              <w:t>24</w:t>
            </w:r>
          </w:ins>
          <w:ins w:id="108" w:author="Andrew Instone-Cowie" w:date="2021-08-27T15:01:00Z">
            <w:r>
              <w:rPr>
                <w:noProof/>
                <w:webHidden/>
              </w:rPr>
              <w:fldChar w:fldCharType="end"/>
            </w:r>
            <w:r w:rsidRPr="0060187E">
              <w:rPr>
                <w:rStyle w:val="Hyperlink"/>
                <w:noProof/>
              </w:rPr>
              <w:fldChar w:fldCharType="end"/>
            </w:r>
          </w:ins>
        </w:p>
        <w:p w14:paraId="4A4BE606" w14:textId="2FC3ED7E" w:rsidR="000C5B81" w:rsidRDefault="000C5B81">
          <w:pPr>
            <w:pStyle w:val="TOC3"/>
            <w:tabs>
              <w:tab w:val="right" w:leader="dot" w:pos="9016"/>
            </w:tabs>
            <w:rPr>
              <w:ins w:id="109" w:author="Andrew Instone-Cowie" w:date="2021-08-27T15:01:00Z"/>
              <w:noProof/>
              <w:lang w:val="en-GB" w:eastAsia="en-GB"/>
            </w:rPr>
          </w:pPr>
          <w:ins w:id="11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"_Toc80968922"</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PCB Layout</w:t>
            </w:r>
            <w:r>
              <w:rPr>
                <w:noProof/>
                <w:webHidden/>
              </w:rPr>
              <w:tab/>
            </w:r>
            <w:r>
              <w:rPr>
                <w:noProof/>
                <w:webHidden/>
              </w:rPr>
              <w:fldChar w:fldCharType="begin"/>
            </w:r>
            <w:r>
              <w:rPr>
                <w:noProof/>
                <w:webHidden/>
              </w:rPr>
              <w:instrText xml:space="preserve"> PAGEREF _Toc80968922 \h </w:instrText>
            </w:r>
            <w:r>
              <w:rPr>
                <w:noProof/>
                <w:webHidden/>
              </w:rPr>
            </w:r>
          </w:ins>
          <w:r>
            <w:rPr>
              <w:noProof/>
              <w:webHidden/>
            </w:rPr>
            <w:fldChar w:fldCharType="separate"/>
          </w:r>
          <w:ins w:id="111" w:author="Andrew Instone-Cowie" w:date="2021-08-27T15:02:00Z">
            <w:r w:rsidR="00B33E7E">
              <w:rPr>
                <w:noProof/>
                <w:webHidden/>
              </w:rPr>
              <w:t>24</w:t>
            </w:r>
          </w:ins>
          <w:ins w:id="112" w:author="Andrew Instone-Cowie" w:date="2021-08-27T15:01:00Z">
            <w:r>
              <w:rPr>
                <w:noProof/>
                <w:webHidden/>
              </w:rPr>
              <w:fldChar w:fldCharType="end"/>
            </w:r>
            <w:r w:rsidRPr="0060187E">
              <w:rPr>
                <w:rStyle w:val="Hyperlink"/>
                <w:noProof/>
              </w:rPr>
              <w:fldChar w:fldCharType="end"/>
            </w:r>
          </w:ins>
        </w:p>
        <w:p w14:paraId="5CC4629F" w14:textId="233BB3BB" w:rsidR="000C5B81" w:rsidRDefault="000C5B81">
          <w:pPr>
            <w:pStyle w:val="TOC3"/>
            <w:tabs>
              <w:tab w:val="right" w:leader="dot" w:pos="9016"/>
            </w:tabs>
            <w:rPr>
              <w:ins w:id="113" w:author="Andrew Instone-Cowie" w:date="2021-08-27T15:01:00Z"/>
              <w:noProof/>
              <w:lang w:val="en-GB" w:eastAsia="en-GB"/>
            </w:rPr>
          </w:pPr>
          <w:ins w:id="11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"_Toc80968923"</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Construction</w:t>
            </w:r>
            <w:r>
              <w:rPr>
                <w:noProof/>
                <w:webHidden/>
              </w:rPr>
              <w:tab/>
            </w:r>
            <w:r>
              <w:rPr>
                <w:noProof/>
                <w:webHidden/>
              </w:rPr>
              <w:fldChar w:fldCharType="begin"/>
            </w:r>
            <w:r>
              <w:rPr>
                <w:noProof/>
                <w:webHidden/>
              </w:rPr>
              <w:instrText xml:space="preserve"> PAGEREF _Toc80968923 \h </w:instrText>
            </w:r>
            <w:r>
              <w:rPr>
                <w:noProof/>
                <w:webHidden/>
              </w:rPr>
            </w:r>
          </w:ins>
          <w:r>
            <w:rPr>
              <w:noProof/>
              <w:webHidden/>
            </w:rPr>
            <w:fldChar w:fldCharType="separate"/>
          </w:r>
          <w:ins w:id="115" w:author="Andrew Instone-Cowie" w:date="2021-08-27T15:02:00Z">
            <w:r w:rsidR="00B33E7E">
              <w:rPr>
                <w:noProof/>
                <w:webHidden/>
              </w:rPr>
              <w:t>25</w:t>
            </w:r>
          </w:ins>
          <w:ins w:id="116" w:author="Andrew Instone-Cowie" w:date="2021-08-27T15:01:00Z">
            <w:r>
              <w:rPr>
                <w:noProof/>
                <w:webHidden/>
              </w:rPr>
              <w:fldChar w:fldCharType="end"/>
            </w:r>
            <w:r w:rsidRPr="0060187E">
              <w:rPr>
                <w:rStyle w:val="Hyperlink"/>
                <w:noProof/>
              </w:rPr>
              <w:fldChar w:fldCharType="end"/>
            </w:r>
          </w:ins>
        </w:p>
        <w:p w14:paraId="750863EC" w14:textId="4F054693" w:rsidR="000C5B81" w:rsidRDefault="000C5B81">
          <w:pPr>
            <w:pStyle w:val="TOC3"/>
            <w:tabs>
              <w:tab w:val="right" w:leader="dot" w:pos="9016"/>
            </w:tabs>
            <w:rPr>
              <w:ins w:id="117" w:author="Andrew Instone-Cowie" w:date="2021-08-27T15:01:00Z"/>
              <w:noProof/>
              <w:lang w:val="en-GB" w:eastAsia="en-GB"/>
            </w:rPr>
          </w:pPr>
          <w:ins w:id="11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"_Toc80968924"</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Voltage Regulator</w:t>
            </w:r>
            <w:r>
              <w:rPr>
                <w:noProof/>
                <w:webHidden/>
              </w:rPr>
              <w:tab/>
            </w:r>
            <w:r>
              <w:rPr>
                <w:noProof/>
                <w:webHidden/>
              </w:rPr>
              <w:fldChar w:fldCharType="begin"/>
            </w:r>
            <w:r>
              <w:rPr>
                <w:noProof/>
                <w:webHidden/>
              </w:rPr>
              <w:instrText xml:space="preserve"> PAGEREF _Toc80968924 \h </w:instrText>
            </w:r>
            <w:r>
              <w:rPr>
                <w:noProof/>
                <w:webHidden/>
              </w:rPr>
            </w:r>
          </w:ins>
          <w:r>
            <w:rPr>
              <w:noProof/>
              <w:webHidden/>
            </w:rPr>
            <w:fldChar w:fldCharType="separate"/>
          </w:r>
          <w:ins w:id="119" w:author="Andrew Instone-Cowie" w:date="2021-08-27T15:02:00Z">
            <w:r w:rsidR="00B33E7E">
              <w:rPr>
                <w:noProof/>
                <w:webHidden/>
              </w:rPr>
              <w:t>26</w:t>
            </w:r>
          </w:ins>
          <w:ins w:id="120" w:author="Andrew Instone-Cowie" w:date="2021-08-27T15:01:00Z">
            <w:r>
              <w:rPr>
                <w:noProof/>
                <w:webHidden/>
              </w:rPr>
              <w:fldChar w:fldCharType="end"/>
            </w:r>
            <w:r w:rsidRPr="0060187E">
              <w:rPr>
                <w:rStyle w:val="Hyperlink"/>
                <w:noProof/>
              </w:rPr>
              <w:fldChar w:fldCharType="end"/>
            </w:r>
          </w:ins>
        </w:p>
        <w:p w14:paraId="5DEE3FBB" w14:textId="4DD19101" w:rsidR="000C5B81" w:rsidRDefault="000C5B81">
          <w:pPr>
            <w:pStyle w:val="TOC2"/>
            <w:tabs>
              <w:tab w:val="right" w:leader="dot" w:pos="9016"/>
            </w:tabs>
            <w:rPr>
              <w:ins w:id="121" w:author="Andrew Instone-Cowie" w:date="2021-08-27T15:01:00Z"/>
              <w:rFonts w:eastAsiaTheme="minorEastAsia"/>
              <w:noProof/>
              <w:lang w:eastAsia="en-GB"/>
            </w:rPr>
          </w:pPr>
          <w:ins w:id="12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"_Toc80968925"</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Power Module</w:t>
            </w:r>
            <w:r>
              <w:rPr>
                <w:noProof/>
                <w:webHidden/>
              </w:rPr>
              <w:tab/>
            </w:r>
            <w:r>
              <w:rPr>
                <w:noProof/>
                <w:webHidden/>
              </w:rPr>
              <w:fldChar w:fldCharType="begin"/>
            </w:r>
            <w:r>
              <w:rPr>
                <w:noProof/>
                <w:webHidden/>
              </w:rPr>
              <w:instrText xml:space="preserve"> PAGEREF _Toc80968925 \h </w:instrText>
            </w:r>
            <w:r>
              <w:rPr>
                <w:noProof/>
                <w:webHidden/>
              </w:rPr>
            </w:r>
          </w:ins>
          <w:r>
            <w:rPr>
              <w:noProof/>
              <w:webHidden/>
            </w:rPr>
            <w:fldChar w:fldCharType="separate"/>
          </w:r>
          <w:ins w:id="123" w:author="Andrew Instone-Cowie" w:date="2021-08-27T15:02:00Z">
            <w:r w:rsidR="00B33E7E">
              <w:rPr>
                <w:noProof/>
                <w:webHidden/>
              </w:rPr>
              <w:t>29</w:t>
            </w:r>
          </w:ins>
          <w:ins w:id="124" w:author="Andrew Instone-Cowie" w:date="2021-08-27T15:01:00Z">
            <w:r>
              <w:rPr>
                <w:noProof/>
                <w:webHidden/>
              </w:rPr>
              <w:fldChar w:fldCharType="end"/>
            </w:r>
            <w:r w:rsidRPr="0060187E">
              <w:rPr>
                <w:rStyle w:val="Hyperlink"/>
                <w:noProof/>
              </w:rPr>
              <w:fldChar w:fldCharType="end"/>
            </w:r>
          </w:ins>
        </w:p>
        <w:p w14:paraId="180FD176" w14:textId="6039D4F9" w:rsidR="000C5B81" w:rsidRDefault="000C5B81">
          <w:pPr>
            <w:pStyle w:val="TOC3"/>
            <w:tabs>
              <w:tab w:val="right" w:leader="dot" w:pos="9016"/>
            </w:tabs>
            <w:rPr>
              <w:ins w:id="125" w:author="Andrew Instone-Cowie" w:date="2021-08-27T15:01:00Z"/>
              <w:noProof/>
              <w:lang w:val="en-GB" w:eastAsia="en-GB"/>
            </w:rPr>
          </w:pPr>
          <w:ins w:id="12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"_Toc80968926"</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_Toc80968926 \h </w:instrText>
            </w:r>
            <w:r>
              <w:rPr>
                <w:noProof/>
                <w:webHidden/>
              </w:rPr>
            </w:r>
          </w:ins>
          <w:r>
            <w:rPr>
              <w:noProof/>
              <w:webHidden/>
            </w:rPr>
            <w:fldChar w:fldCharType="separate"/>
          </w:r>
          <w:ins w:id="127" w:author="Andrew Instone-Cowie" w:date="2021-08-27T15:02:00Z">
            <w:r w:rsidR="00B33E7E">
              <w:rPr>
                <w:noProof/>
                <w:webHidden/>
              </w:rPr>
              <w:t>29</w:t>
            </w:r>
          </w:ins>
          <w:ins w:id="128" w:author="Andrew Instone-Cowie" w:date="2021-08-27T15:01:00Z">
            <w:r>
              <w:rPr>
                <w:noProof/>
                <w:webHidden/>
              </w:rPr>
              <w:fldChar w:fldCharType="end"/>
            </w:r>
            <w:r w:rsidRPr="0060187E">
              <w:rPr>
                <w:rStyle w:val="Hyperlink"/>
                <w:noProof/>
              </w:rPr>
              <w:fldChar w:fldCharType="end"/>
            </w:r>
          </w:ins>
        </w:p>
        <w:p w14:paraId="31E35E41" w14:textId="5905F074" w:rsidR="000C5B81" w:rsidRDefault="000C5B81">
          <w:pPr>
            <w:pStyle w:val="TOC3"/>
            <w:tabs>
              <w:tab w:val="right" w:leader="dot" w:pos="9016"/>
            </w:tabs>
            <w:rPr>
              <w:ins w:id="129" w:author="Andrew Instone-Cowie" w:date="2021-08-27T15:01:00Z"/>
              <w:noProof/>
              <w:lang w:val="en-GB" w:eastAsia="en-GB"/>
            </w:rPr>
          </w:pPr>
          <w:ins w:id="13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"_Toc80968927"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Schematic</w:t>
            </w:r>
            <w:r>
              <w:rPr>
                <w:noProof/>
                <w:webHidden/>
              </w:rPr>
              <w:tab/>
            </w:r>
            <w:r>
              <w:rPr>
                <w:noProof/>
                <w:webHidden/>
              </w:rPr>
              <w:fldChar w:fldCharType="begin"/>
            </w:r>
            <w:r>
              <w:rPr>
                <w:noProof/>
                <w:webHidden/>
              </w:rPr>
              <w:instrText xml:space="preserve"> PAGEREF _Toc80968927 \h </w:instrText>
            </w:r>
            <w:r>
              <w:rPr>
                <w:noProof/>
                <w:webHidden/>
              </w:rPr>
            </w:r>
          </w:ins>
          <w:r>
            <w:rPr>
              <w:noProof/>
              <w:webHidden/>
            </w:rPr>
            <w:fldChar w:fldCharType="separate"/>
          </w:r>
          <w:ins w:id="131" w:author="Andrew Instone-Cowie" w:date="2021-08-27T15:02:00Z">
            <w:r w:rsidR="00B33E7E">
              <w:rPr>
                <w:noProof/>
                <w:webHidden/>
              </w:rPr>
              <w:t>30</w:t>
            </w:r>
          </w:ins>
          <w:ins w:id="132" w:author="Andrew Instone-Cowie" w:date="2021-08-27T15:01:00Z">
            <w:r>
              <w:rPr>
                <w:noProof/>
                <w:webHidden/>
              </w:rPr>
              <w:fldChar w:fldCharType="end"/>
            </w:r>
            <w:r w:rsidRPr="0060187E">
              <w:rPr>
                <w:rStyle w:val="Hyperlink"/>
                <w:noProof/>
              </w:rPr>
              <w:fldChar w:fldCharType="end"/>
            </w:r>
          </w:ins>
        </w:p>
        <w:p w14:paraId="7AA3BAE7" w14:textId="4B6CFAF9" w:rsidR="000C5B81" w:rsidRDefault="000C5B81">
          <w:pPr>
            <w:pStyle w:val="TOC3"/>
            <w:tabs>
              <w:tab w:val="right" w:leader="dot" w:pos="9016"/>
            </w:tabs>
            <w:rPr>
              <w:ins w:id="133" w:author="Andrew Instone-Cowie" w:date="2021-08-27T15:01:00Z"/>
              <w:noProof/>
              <w:lang w:val="en-GB" w:eastAsia="en-GB"/>
            </w:rPr>
          </w:pPr>
          <w:ins w:id="134" w:author="Andrew Instone-Cowie" w:date="2021-08-27T15:01:00Z">
            <w:r w:rsidRPr="0060187E">
              <w:rPr>
                <w:rStyle w:val="Hyperlink"/>
                <w:noProof/>
              </w:rPr>
              <w:lastRenderedPageBreak/>
              <w:fldChar w:fldCharType="begin"/>
            </w:r>
            <w:r w:rsidRPr="0060187E">
              <w:rPr>
                <w:rStyle w:val="Hyperlink"/>
                <w:noProof/>
              </w:rPr>
              <w:instrText xml:space="preserve"> </w:instrText>
            </w:r>
            <w:r>
              <w:rPr>
                <w:noProof/>
              </w:rPr>
              <w:instrText>HYPERLINK \l "_Toc80968928"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Parts</w:t>
            </w:r>
            <w:r>
              <w:rPr>
                <w:noProof/>
                <w:webHidden/>
              </w:rPr>
              <w:tab/>
            </w:r>
            <w:r>
              <w:rPr>
                <w:noProof/>
                <w:webHidden/>
              </w:rPr>
              <w:fldChar w:fldCharType="begin"/>
            </w:r>
            <w:r>
              <w:rPr>
                <w:noProof/>
                <w:webHidden/>
              </w:rPr>
              <w:instrText xml:space="preserve"> PAGEREF _Toc80968928 \h </w:instrText>
            </w:r>
            <w:r>
              <w:rPr>
                <w:noProof/>
                <w:webHidden/>
              </w:rPr>
            </w:r>
          </w:ins>
          <w:r>
            <w:rPr>
              <w:noProof/>
              <w:webHidden/>
            </w:rPr>
            <w:fldChar w:fldCharType="separate"/>
          </w:r>
          <w:ins w:id="135" w:author="Andrew Instone-Cowie" w:date="2021-08-27T15:02:00Z">
            <w:r w:rsidR="00B33E7E">
              <w:rPr>
                <w:noProof/>
                <w:webHidden/>
              </w:rPr>
              <w:t>31</w:t>
            </w:r>
          </w:ins>
          <w:ins w:id="136" w:author="Andrew Instone-Cowie" w:date="2021-08-27T15:01:00Z">
            <w:r>
              <w:rPr>
                <w:noProof/>
                <w:webHidden/>
              </w:rPr>
              <w:fldChar w:fldCharType="end"/>
            </w:r>
            <w:r w:rsidRPr="0060187E">
              <w:rPr>
                <w:rStyle w:val="Hyperlink"/>
                <w:noProof/>
              </w:rPr>
              <w:fldChar w:fldCharType="end"/>
            </w:r>
          </w:ins>
        </w:p>
        <w:p w14:paraId="76462135" w14:textId="23702D1C" w:rsidR="000C5B81" w:rsidRDefault="000C5B81">
          <w:pPr>
            <w:pStyle w:val="TOC3"/>
            <w:tabs>
              <w:tab w:val="right" w:leader="dot" w:pos="9016"/>
            </w:tabs>
            <w:rPr>
              <w:ins w:id="137" w:author="Andrew Instone-Cowie" w:date="2021-08-27T15:01:00Z"/>
              <w:noProof/>
              <w:lang w:val="en-GB" w:eastAsia="en-GB"/>
            </w:rPr>
          </w:pPr>
          <w:ins w:id="13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"_Toc80968929"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PCB Layout</w:t>
            </w:r>
            <w:r>
              <w:rPr>
                <w:noProof/>
                <w:webHidden/>
              </w:rPr>
              <w:tab/>
            </w:r>
            <w:r>
              <w:rPr>
                <w:noProof/>
                <w:webHidden/>
              </w:rPr>
              <w:fldChar w:fldCharType="begin"/>
            </w:r>
            <w:r>
              <w:rPr>
                <w:noProof/>
                <w:webHidden/>
              </w:rPr>
              <w:instrText xml:space="preserve"> PAGEREF _Toc80968929 \h </w:instrText>
            </w:r>
            <w:r>
              <w:rPr>
                <w:noProof/>
                <w:webHidden/>
              </w:rPr>
            </w:r>
          </w:ins>
          <w:r>
            <w:rPr>
              <w:noProof/>
              <w:webHidden/>
            </w:rPr>
            <w:fldChar w:fldCharType="separate"/>
          </w:r>
          <w:ins w:id="139" w:author="Andrew Instone-Cowie" w:date="2021-08-27T15:02:00Z">
            <w:r w:rsidR="00B33E7E">
              <w:rPr>
                <w:noProof/>
                <w:webHidden/>
              </w:rPr>
              <w:t>31</w:t>
            </w:r>
          </w:ins>
          <w:ins w:id="140" w:author="Andrew Instone-Cowie" w:date="2021-08-27T15:01:00Z">
            <w:r>
              <w:rPr>
                <w:noProof/>
                <w:webHidden/>
              </w:rPr>
              <w:fldChar w:fldCharType="end"/>
            </w:r>
            <w:r w:rsidRPr="0060187E">
              <w:rPr>
                <w:rStyle w:val="Hyperlink"/>
                <w:noProof/>
              </w:rPr>
              <w:fldChar w:fldCharType="end"/>
            </w:r>
          </w:ins>
        </w:p>
        <w:p w14:paraId="7B74E0AB" w14:textId="2AE668B8" w:rsidR="000C5B81" w:rsidRDefault="000C5B81">
          <w:pPr>
            <w:pStyle w:val="TOC3"/>
            <w:tabs>
              <w:tab w:val="right" w:leader="dot" w:pos="9016"/>
            </w:tabs>
            <w:rPr>
              <w:ins w:id="141" w:author="Andrew Instone-Cowie" w:date="2021-08-27T15:01:00Z"/>
              <w:noProof/>
              <w:lang w:val="en-GB" w:eastAsia="en-GB"/>
            </w:rPr>
          </w:pPr>
          <w:ins w:id="14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Construction</w:t>
            </w:r>
            <w:r>
              <w:rPr>
                <w:noProof/>
                <w:webHidden/>
              </w:rPr>
              <w:tab/>
            </w:r>
            <w:r>
              <w:rPr>
                <w:noProof/>
                <w:webHidden/>
              </w:rPr>
              <w:fldChar w:fldCharType="begin"/>
            </w:r>
            <w:r>
              <w:rPr>
                <w:noProof/>
                <w:webHidden/>
              </w:rPr>
              <w:instrText xml:space="preserve"> PAGEREF _Toc80968930 \h </w:instrText>
            </w:r>
            <w:r>
              <w:rPr>
                <w:noProof/>
                <w:webHidden/>
              </w:rPr>
            </w:r>
          </w:ins>
          <w:r>
            <w:rPr>
              <w:noProof/>
              <w:webHidden/>
            </w:rPr>
            <w:fldChar w:fldCharType="separate"/>
          </w:r>
          <w:ins w:id="143" w:author="Andrew Instone-Cowie" w:date="2021-08-27T15:02:00Z">
            <w:r w:rsidR="00B33E7E">
              <w:rPr>
                <w:noProof/>
                <w:webHidden/>
              </w:rPr>
              <w:t>31</w:t>
            </w:r>
          </w:ins>
          <w:ins w:id="144" w:author="Andrew Instone-Cowie" w:date="2021-08-27T15:01:00Z">
            <w:r>
              <w:rPr>
                <w:noProof/>
                <w:webHidden/>
              </w:rPr>
              <w:fldChar w:fldCharType="end"/>
            </w:r>
            <w:r w:rsidRPr="0060187E">
              <w:rPr>
                <w:rStyle w:val="Hyperlink"/>
                <w:noProof/>
              </w:rPr>
              <w:fldChar w:fldCharType="end"/>
            </w:r>
          </w:ins>
        </w:p>
        <w:p w14:paraId="4DDBE80C" w14:textId="569A1CC5" w:rsidR="000C5B81" w:rsidRDefault="000C5B81">
          <w:pPr>
            <w:pStyle w:val="TOC2"/>
            <w:tabs>
              <w:tab w:val="right" w:leader="dot" w:pos="9016"/>
            </w:tabs>
            <w:rPr>
              <w:ins w:id="145" w:author="Andrew Instone-Cowie" w:date="2021-08-27T15:01:00Z"/>
              <w:rFonts w:eastAsiaTheme="minorEastAsia"/>
              <w:noProof/>
              <w:lang w:eastAsia="en-GB"/>
            </w:rPr>
          </w:pPr>
          <w:ins w:id="14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Magneto-Resistive Sensor Module</w:t>
            </w:r>
            <w:r>
              <w:rPr>
                <w:noProof/>
                <w:webHidden/>
              </w:rPr>
              <w:tab/>
            </w:r>
            <w:r>
              <w:rPr>
                <w:noProof/>
                <w:webHidden/>
              </w:rPr>
              <w:fldChar w:fldCharType="begin"/>
            </w:r>
            <w:r>
              <w:rPr>
                <w:noProof/>
                <w:webHidden/>
              </w:rPr>
              <w:instrText xml:space="preserve"> PAGEREF _Toc80968931 \h </w:instrText>
            </w:r>
            <w:r>
              <w:rPr>
                <w:noProof/>
                <w:webHidden/>
              </w:rPr>
            </w:r>
          </w:ins>
          <w:r>
            <w:rPr>
              <w:noProof/>
              <w:webHidden/>
            </w:rPr>
            <w:fldChar w:fldCharType="separate"/>
          </w:r>
          <w:ins w:id="147" w:author="Andrew Instone-Cowie" w:date="2021-08-27T15:02:00Z">
            <w:r w:rsidR="00B33E7E">
              <w:rPr>
                <w:noProof/>
                <w:webHidden/>
              </w:rPr>
              <w:t>33</w:t>
            </w:r>
          </w:ins>
          <w:ins w:id="148" w:author="Andrew Instone-Cowie" w:date="2021-08-27T15:01:00Z">
            <w:r>
              <w:rPr>
                <w:noProof/>
                <w:webHidden/>
              </w:rPr>
              <w:fldChar w:fldCharType="end"/>
            </w:r>
            <w:r w:rsidRPr="0060187E">
              <w:rPr>
                <w:rStyle w:val="Hyperlink"/>
                <w:noProof/>
              </w:rPr>
              <w:fldChar w:fldCharType="end"/>
            </w:r>
          </w:ins>
        </w:p>
        <w:p w14:paraId="0861EBCE" w14:textId="6C21B3A4" w:rsidR="000C5B81" w:rsidRDefault="000C5B81">
          <w:pPr>
            <w:pStyle w:val="TOC3"/>
            <w:tabs>
              <w:tab w:val="right" w:leader="dot" w:pos="9016"/>
            </w:tabs>
            <w:rPr>
              <w:ins w:id="149" w:author="Andrew Instone-Cowie" w:date="2021-08-27T15:01:00Z"/>
              <w:noProof/>
              <w:lang w:val="en-GB" w:eastAsia="en-GB"/>
            </w:rPr>
          </w:pPr>
          <w:ins w:id="15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"_Toc80968932"</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_Toc80968932 \h </w:instrText>
            </w:r>
            <w:r>
              <w:rPr>
                <w:noProof/>
                <w:webHidden/>
              </w:rPr>
            </w:r>
          </w:ins>
          <w:r>
            <w:rPr>
              <w:noProof/>
              <w:webHidden/>
            </w:rPr>
            <w:fldChar w:fldCharType="separate"/>
          </w:r>
          <w:ins w:id="151" w:author="Andrew Instone-Cowie" w:date="2021-08-27T15:02:00Z">
            <w:r w:rsidR="00B33E7E">
              <w:rPr>
                <w:noProof/>
                <w:webHidden/>
              </w:rPr>
              <w:t>33</w:t>
            </w:r>
          </w:ins>
          <w:ins w:id="152" w:author="Andrew Instone-Cowie" w:date="2021-08-27T15:01:00Z">
            <w:r>
              <w:rPr>
                <w:noProof/>
                <w:webHidden/>
              </w:rPr>
              <w:fldChar w:fldCharType="end"/>
            </w:r>
            <w:r w:rsidRPr="0060187E">
              <w:rPr>
                <w:rStyle w:val="Hyperlink"/>
                <w:noProof/>
              </w:rPr>
              <w:fldChar w:fldCharType="end"/>
            </w:r>
          </w:ins>
        </w:p>
        <w:p w14:paraId="2F9FF057" w14:textId="5FEF4006" w:rsidR="000C5B81" w:rsidRDefault="000C5B81">
          <w:pPr>
            <w:pStyle w:val="TOC3"/>
            <w:tabs>
              <w:tab w:val="right" w:leader="dot" w:pos="9016"/>
            </w:tabs>
            <w:rPr>
              <w:ins w:id="153" w:author="Andrew Instone-Cowie" w:date="2021-08-27T15:01:00Z"/>
              <w:noProof/>
              <w:lang w:val="en-GB" w:eastAsia="en-GB"/>
            </w:rPr>
          </w:pPr>
          <w:ins w:id="15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"_Toc80968933"</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Schematic</w:t>
            </w:r>
            <w:r>
              <w:rPr>
                <w:noProof/>
                <w:webHidden/>
              </w:rPr>
              <w:tab/>
            </w:r>
            <w:r>
              <w:rPr>
                <w:noProof/>
                <w:webHidden/>
              </w:rPr>
              <w:fldChar w:fldCharType="begin"/>
            </w:r>
            <w:r>
              <w:rPr>
                <w:noProof/>
                <w:webHidden/>
              </w:rPr>
              <w:instrText xml:space="preserve"> PAGEREF _Toc80968933 \h </w:instrText>
            </w:r>
            <w:r>
              <w:rPr>
                <w:noProof/>
                <w:webHidden/>
              </w:rPr>
            </w:r>
          </w:ins>
          <w:r>
            <w:rPr>
              <w:noProof/>
              <w:webHidden/>
            </w:rPr>
            <w:fldChar w:fldCharType="separate"/>
          </w:r>
          <w:ins w:id="155" w:author="Andrew Instone-Cowie" w:date="2021-08-27T15:02:00Z">
            <w:r w:rsidR="00B33E7E">
              <w:rPr>
                <w:noProof/>
                <w:webHidden/>
              </w:rPr>
              <w:t>34</w:t>
            </w:r>
          </w:ins>
          <w:ins w:id="156" w:author="Andrew Instone-Cowie" w:date="2021-08-27T15:01:00Z">
            <w:r>
              <w:rPr>
                <w:noProof/>
                <w:webHidden/>
              </w:rPr>
              <w:fldChar w:fldCharType="end"/>
            </w:r>
            <w:r w:rsidRPr="0060187E">
              <w:rPr>
                <w:rStyle w:val="Hyperlink"/>
                <w:noProof/>
              </w:rPr>
              <w:fldChar w:fldCharType="end"/>
            </w:r>
          </w:ins>
        </w:p>
        <w:p w14:paraId="25D3FD6B" w14:textId="2FAB25B9" w:rsidR="000C5B81" w:rsidRDefault="000C5B81">
          <w:pPr>
            <w:pStyle w:val="TOC3"/>
            <w:tabs>
              <w:tab w:val="right" w:leader="dot" w:pos="9016"/>
            </w:tabs>
            <w:rPr>
              <w:ins w:id="157" w:author="Andrew Instone-Cowie" w:date="2021-08-27T15:01:00Z"/>
              <w:noProof/>
              <w:lang w:val="en-GB" w:eastAsia="en-GB"/>
            </w:rPr>
          </w:pPr>
          <w:ins w:id="15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"_Toc80968934"</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Parts</w:t>
            </w:r>
            <w:r>
              <w:rPr>
                <w:noProof/>
                <w:webHidden/>
              </w:rPr>
              <w:tab/>
            </w:r>
            <w:r>
              <w:rPr>
                <w:noProof/>
                <w:webHidden/>
              </w:rPr>
              <w:fldChar w:fldCharType="begin"/>
            </w:r>
            <w:r>
              <w:rPr>
                <w:noProof/>
                <w:webHidden/>
              </w:rPr>
              <w:instrText xml:space="preserve"> PAGEREF _Toc80968934 \h </w:instrText>
            </w:r>
            <w:r>
              <w:rPr>
                <w:noProof/>
                <w:webHidden/>
              </w:rPr>
            </w:r>
          </w:ins>
          <w:r>
            <w:rPr>
              <w:noProof/>
              <w:webHidden/>
            </w:rPr>
            <w:fldChar w:fldCharType="separate"/>
          </w:r>
          <w:ins w:id="159" w:author="Andrew Instone-Cowie" w:date="2021-08-27T15:02:00Z">
            <w:r w:rsidR="00B33E7E">
              <w:rPr>
                <w:noProof/>
                <w:webHidden/>
              </w:rPr>
              <w:t>35</w:t>
            </w:r>
          </w:ins>
          <w:ins w:id="160" w:author="Andrew Instone-Cowie" w:date="2021-08-27T15:01:00Z">
            <w:r>
              <w:rPr>
                <w:noProof/>
                <w:webHidden/>
              </w:rPr>
              <w:fldChar w:fldCharType="end"/>
            </w:r>
            <w:r w:rsidRPr="0060187E">
              <w:rPr>
                <w:rStyle w:val="Hyperlink"/>
                <w:noProof/>
              </w:rPr>
              <w:fldChar w:fldCharType="end"/>
            </w:r>
          </w:ins>
        </w:p>
        <w:p w14:paraId="50ADB41B" w14:textId="5CCB8605" w:rsidR="000C5B81" w:rsidRDefault="000C5B81">
          <w:pPr>
            <w:pStyle w:val="TOC3"/>
            <w:tabs>
              <w:tab w:val="right" w:leader="dot" w:pos="9016"/>
            </w:tabs>
            <w:rPr>
              <w:ins w:id="161" w:author="Andrew Instone-Cowie" w:date="2021-08-27T15:01:00Z"/>
              <w:noProof/>
              <w:lang w:val="en-GB" w:eastAsia="en-GB"/>
            </w:rPr>
          </w:pPr>
          <w:ins w:id="16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"_Toc80968935"</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PCB Layout</w:t>
            </w:r>
            <w:r>
              <w:rPr>
                <w:noProof/>
                <w:webHidden/>
              </w:rPr>
              <w:tab/>
            </w:r>
            <w:r>
              <w:rPr>
                <w:noProof/>
                <w:webHidden/>
              </w:rPr>
              <w:fldChar w:fldCharType="begin"/>
            </w:r>
            <w:r>
              <w:rPr>
                <w:noProof/>
                <w:webHidden/>
              </w:rPr>
              <w:instrText xml:space="preserve"> PAGEREF _Toc80968935 \h </w:instrText>
            </w:r>
            <w:r>
              <w:rPr>
                <w:noProof/>
                <w:webHidden/>
              </w:rPr>
            </w:r>
          </w:ins>
          <w:r>
            <w:rPr>
              <w:noProof/>
              <w:webHidden/>
            </w:rPr>
            <w:fldChar w:fldCharType="separate"/>
          </w:r>
          <w:ins w:id="163" w:author="Andrew Instone-Cowie" w:date="2021-08-27T15:02:00Z">
            <w:r w:rsidR="00B33E7E">
              <w:rPr>
                <w:noProof/>
                <w:webHidden/>
              </w:rPr>
              <w:t>35</w:t>
            </w:r>
          </w:ins>
          <w:ins w:id="164" w:author="Andrew Instone-Cowie" w:date="2021-08-27T15:01:00Z">
            <w:r>
              <w:rPr>
                <w:noProof/>
                <w:webHidden/>
              </w:rPr>
              <w:fldChar w:fldCharType="end"/>
            </w:r>
            <w:r w:rsidRPr="0060187E">
              <w:rPr>
                <w:rStyle w:val="Hyperlink"/>
                <w:noProof/>
              </w:rPr>
              <w:fldChar w:fldCharType="end"/>
            </w:r>
          </w:ins>
        </w:p>
        <w:p w14:paraId="32E35F87" w14:textId="0C83BE53" w:rsidR="000C5B81" w:rsidRDefault="000C5B81">
          <w:pPr>
            <w:pStyle w:val="TOC3"/>
            <w:tabs>
              <w:tab w:val="right" w:leader="dot" w:pos="9016"/>
            </w:tabs>
            <w:rPr>
              <w:ins w:id="165" w:author="Andrew Instone-Cowie" w:date="2021-08-27T15:01:00Z"/>
              <w:noProof/>
              <w:lang w:val="en-GB" w:eastAsia="en-GB"/>
            </w:rPr>
          </w:pPr>
          <w:ins w:id="16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"_Toc80968936"</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Construction</w:t>
            </w:r>
            <w:r>
              <w:rPr>
                <w:noProof/>
                <w:webHidden/>
              </w:rPr>
              <w:tab/>
            </w:r>
            <w:r>
              <w:rPr>
                <w:noProof/>
                <w:webHidden/>
              </w:rPr>
              <w:fldChar w:fldCharType="begin"/>
            </w:r>
            <w:r>
              <w:rPr>
                <w:noProof/>
                <w:webHidden/>
              </w:rPr>
              <w:instrText xml:space="preserve"> PAGEREF _Toc80968936 \h </w:instrText>
            </w:r>
            <w:r>
              <w:rPr>
                <w:noProof/>
                <w:webHidden/>
              </w:rPr>
            </w:r>
          </w:ins>
          <w:r>
            <w:rPr>
              <w:noProof/>
              <w:webHidden/>
            </w:rPr>
            <w:fldChar w:fldCharType="separate"/>
          </w:r>
          <w:ins w:id="167" w:author="Andrew Instone-Cowie" w:date="2021-08-27T15:02:00Z">
            <w:r w:rsidR="00B33E7E">
              <w:rPr>
                <w:noProof/>
                <w:webHidden/>
              </w:rPr>
              <w:t>35</w:t>
            </w:r>
          </w:ins>
          <w:ins w:id="168" w:author="Andrew Instone-Cowie" w:date="2021-08-27T15:01:00Z">
            <w:r>
              <w:rPr>
                <w:noProof/>
                <w:webHidden/>
              </w:rPr>
              <w:fldChar w:fldCharType="end"/>
            </w:r>
            <w:r w:rsidRPr="0060187E">
              <w:rPr>
                <w:rStyle w:val="Hyperlink"/>
                <w:noProof/>
              </w:rPr>
              <w:fldChar w:fldCharType="end"/>
            </w:r>
          </w:ins>
        </w:p>
        <w:p w14:paraId="57D49136" w14:textId="0A4273BA" w:rsidR="000C5B81" w:rsidRDefault="000C5B81">
          <w:pPr>
            <w:pStyle w:val="TOC2"/>
            <w:tabs>
              <w:tab w:val="right" w:leader="dot" w:pos="9016"/>
            </w:tabs>
            <w:rPr>
              <w:ins w:id="169" w:author="Andrew Instone-Cowie" w:date="2021-08-27T15:01:00Z"/>
              <w:rFonts w:eastAsiaTheme="minorEastAsia"/>
              <w:noProof/>
              <w:lang w:eastAsia="en-GB"/>
            </w:rPr>
          </w:pPr>
          <w:ins w:id="17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Infra-Red &amp; Other Sensor Modules</w:t>
            </w:r>
            <w:r>
              <w:rPr>
                <w:noProof/>
                <w:webHidden/>
              </w:rPr>
              <w:tab/>
            </w:r>
            <w:r>
              <w:rPr>
                <w:noProof/>
                <w:webHidden/>
              </w:rPr>
              <w:fldChar w:fldCharType="begin"/>
            </w:r>
            <w:r>
              <w:rPr>
                <w:noProof/>
                <w:webHidden/>
              </w:rPr>
              <w:instrText xml:space="preserve"> PAGEREF _Toc80968937 \h </w:instrText>
            </w:r>
            <w:r>
              <w:rPr>
                <w:noProof/>
                <w:webHidden/>
              </w:rPr>
            </w:r>
          </w:ins>
          <w:r>
            <w:rPr>
              <w:noProof/>
              <w:webHidden/>
            </w:rPr>
            <w:fldChar w:fldCharType="separate"/>
          </w:r>
          <w:ins w:id="171" w:author="Andrew Instone-Cowie" w:date="2021-08-27T15:02:00Z">
            <w:r w:rsidR="00B33E7E">
              <w:rPr>
                <w:noProof/>
                <w:webHidden/>
              </w:rPr>
              <w:t>37</w:t>
            </w:r>
          </w:ins>
          <w:ins w:id="172" w:author="Andrew Instone-Cowie" w:date="2021-08-27T15:01:00Z">
            <w:r>
              <w:rPr>
                <w:noProof/>
                <w:webHidden/>
              </w:rPr>
              <w:fldChar w:fldCharType="end"/>
            </w:r>
            <w:r w:rsidRPr="0060187E">
              <w:rPr>
                <w:rStyle w:val="Hyperlink"/>
                <w:noProof/>
              </w:rPr>
              <w:fldChar w:fldCharType="end"/>
            </w:r>
          </w:ins>
        </w:p>
        <w:p w14:paraId="10D3B649" w14:textId="6BE1AB4D" w:rsidR="000C5B81" w:rsidRDefault="000C5B81">
          <w:pPr>
            <w:pStyle w:val="TOC3"/>
            <w:tabs>
              <w:tab w:val="right" w:leader="dot" w:pos="9016"/>
            </w:tabs>
            <w:rPr>
              <w:ins w:id="173" w:author="Andrew Instone-Cowie" w:date="2021-08-27T15:01:00Z"/>
              <w:noProof/>
              <w:lang w:val="en-GB" w:eastAsia="en-GB"/>
            </w:rPr>
          </w:pPr>
          <w:ins w:id="17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_Toc80968938 \h </w:instrText>
            </w:r>
            <w:r>
              <w:rPr>
                <w:noProof/>
                <w:webHidden/>
              </w:rPr>
            </w:r>
          </w:ins>
          <w:r>
            <w:rPr>
              <w:noProof/>
              <w:webHidden/>
            </w:rPr>
            <w:fldChar w:fldCharType="separate"/>
          </w:r>
          <w:ins w:id="175" w:author="Andrew Instone-Cowie" w:date="2021-08-27T15:02:00Z">
            <w:r w:rsidR="00B33E7E">
              <w:rPr>
                <w:noProof/>
                <w:webHidden/>
              </w:rPr>
              <w:t>37</w:t>
            </w:r>
          </w:ins>
          <w:ins w:id="176" w:author="Andrew Instone-Cowie" w:date="2021-08-27T15:01:00Z">
            <w:r>
              <w:rPr>
                <w:noProof/>
                <w:webHidden/>
              </w:rPr>
              <w:fldChar w:fldCharType="end"/>
            </w:r>
            <w:r w:rsidRPr="0060187E">
              <w:rPr>
                <w:rStyle w:val="Hyperlink"/>
                <w:noProof/>
              </w:rPr>
              <w:fldChar w:fldCharType="end"/>
            </w:r>
          </w:ins>
        </w:p>
        <w:p w14:paraId="2504D70D" w14:textId="78EB577E" w:rsidR="000C5B81" w:rsidRDefault="000C5B81">
          <w:pPr>
            <w:pStyle w:val="TOC3"/>
            <w:tabs>
              <w:tab w:val="right" w:leader="dot" w:pos="9016"/>
            </w:tabs>
            <w:rPr>
              <w:ins w:id="177" w:author="Andrew Instone-Cowie" w:date="2021-08-27T15:01:00Z"/>
              <w:noProof/>
              <w:lang w:val="en-GB" w:eastAsia="en-GB"/>
            </w:rPr>
          </w:pPr>
          <w:ins w:id="17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"_Toc80968939"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Schematic</w:t>
            </w:r>
            <w:r>
              <w:rPr>
                <w:noProof/>
                <w:webHidden/>
              </w:rPr>
              <w:tab/>
            </w:r>
            <w:r>
              <w:rPr>
                <w:noProof/>
                <w:webHidden/>
              </w:rPr>
              <w:fldChar w:fldCharType="begin"/>
            </w:r>
            <w:r>
              <w:rPr>
                <w:noProof/>
                <w:webHidden/>
              </w:rPr>
              <w:instrText xml:space="preserve"> PAGEREF _Toc80968939 \h </w:instrText>
            </w:r>
            <w:r>
              <w:rPr>
                <w:noProof/>
                <w:webHidden/>
              </w:rPr>
            </w:r>
          </w:ins>
          <w:r>
            <w:rPr>
              <w:noProof/>
              <w:webHidden/>
            </w:rPr>
            <w:fldChar w:fldCharType="separate"/>
          </w:r>
          <w:ins w:id="179" w:author="Andrew Instone-Cowie" w:date="2021-08-27T15:02:00Z">
            <w:r w:rsidR="00B33E7E">
              <w:rPr>
                <w:noProof/>
                <w:webHidden/>
              </w:rPr>
              <w:t>38</w:t>
            </w:r>
          </w:ins>
          <w:ins w:id="180" w:author="Andrew Instone-Cowie" w:date="2021-08-27T15:01:00Z">
            <w:r>
              <w:rPr>
                <w:noProof/>
                <w:webHidden/>
              </w:rPr>
              <w:fldChar w:fldCharType="end"/>
            </w:r>
            <w:r w:rsidRPr="0060187E">
              <w:rPr>
                <w:rStyle w:val="Hyperlink"/>
                <w:noProof/>
              </w:rPr>
              <w:fldChar w:fldCharType="end"/>
            </w:r>
          </w:ins>
        </w:p>
        <w:p w14:paraId="45BAE0F8" w14:textId="48B6C56F" w:rsidR="000C5B81" w:rsidRDefault="000C5B81">
          <w:pPr>
            <w:pStyle w:val="TOC3"/>
            <w:tabs>
              <w:tab w:val="right" w:leader="dot" w:pos="9016"/>
            </w:tabs>
            <w:rPr>
              <w:ins w:id="181" w:author="Andrew Instone-Cowie" w:date="2021-08-27T15:01:00Z"/>
              <w:noProof/>
              <w:lang w:val="en-GB" w:eastAsia="en-GB"/>
            </w:rPr>
          </w:pPr>
          <w:ins w:id="18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PCB Layout</w:t>
            </w:r>
            <w:r>
              <w:rPr>
                <w:noProof/>
                <w:webHidden/>
              </w:rPr>
              <w:tab/>
            </w:r>
            <w:r>
              <w:rPr>
                <w:noProof/>
                <w:webHidden/>
              </w:rPr>
              <w:fldChar w:fldCharType="begin"/>
            </w:r>
            <w:r>
              <w:rPr>
                <w:noProof/>
                <w:webHidden/>
              </w:rPr>
              <w:instrText xml:space="preserve"> PAGEREF _Toc80968940 \h </w:instrText>
            </w:r>
            <w:r>
              <w:rPr>
                <w:noProof/>
                <w:webHidden/>
              </w:rPr>
            </w:r>
          </w:ins>
          <w:r>
            <w:rPr>
              <w:noProof/>
              <w:webHidden/>
            </w:rPr>
            <w:fldChar w:fldCharType="separate"/>
          </w:r>
          <w:ins w:id="183" w:author="Andrew Instone-Cowie" w:date="2021-08-27T15:02:00Z">
            <w:r w:rsidR="00B33E7E">
              <w:rPr>
                <w:noProof/>
                <w:webHidden/>
              </w:rPr>
              <w:t>39</w:t>
            </w:r>
          </w:ins>
          <w:ins w:id="184" w:author="Andrew Instone-Cowie" w:date="2021-08-27T15:01:00Z">
            <w:r>
              <w:rPr>
                <w:noProof/>
                <w:webHidden/>
              </w:rPr>
              <w:fldChar w:fldCharType="end"/>
            </w:r>
            <w:r w:rsidRPr="0060187E">
              <w:rPr>
                <w:rStyle w:val="Hyperlink"/>
                <w:noProof/>
              </w:rPr>
              <w:fldChar w:fldCharType="end"/>
            </w:r>
          </w:ins>
        </w:p>
        <w:p w14:paraId="2D555C5E" w14:textId="577ED1CA" w:rsidR="000C5B81" w:rsidRDefault="000C5B81">
          <w:pPr>
            <w:pStyle w:val="TOC3"/>
            <w:tabs>
              <w:tab w:val="right" w:leader="dot" w:pos="9016"/>
            </w:tabs>
            <w:rPr>
              <w:ins w:id="185" w:author="Andrew Instone-Cowie" w:date="2021-08-27T15:01:00Z"/>
              <w:noProof/>
              <w:lang w:val="en-GB" w:eastAsia="en-GB"/>
            </w:rPr>
          </w:pPr>
          <w:ins w:id="18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Construction</w:t>
            </w:r>
            <w:r>
              <w:rPr>
                <w:noProof/>
                <w:webHidden/>
              </w:rPr>
              <w:tab/>
            </w:r>
            <w:r>
              <w:rPr>
                <w:noProof/>
                <w:webHidden/>
              </w:rPr>
              <w:fldChar w:fldCharType="begin"/>
            </w:r>
            <w:r>
              <w:rPr>
                <w:noProof/>
                <w:webHidden/>
              </w:rPr>
              <w:instrText xml:space="preserve"> PAGEREF _Toc80968941 \h </w:instrText>
            </w:r>
            <w:r>
              <w:rPr>
                <w:noProof/>
                <w:webHidden/>
              </w:rPr>
            </w:r>
          </w:ins>
          <w:r>
            <w:rPr>
              <w:noProof/>
              <w:webHidden/>
            </w:rPr>
            <w:fldChar w:fldCharType="separate"/>
          </w:r>
          <w:ins w:id="187" w:author="Andrew Instone-Cowie" w:date="2021-08-27T15:02:00Z">
            <w:r w:rsidR="00B33E7E">
              <w:rPr>
                <w:noProof/>
                <w:webHidden/>
              </w:rPr>
              <w:t>39</w:t>
            </w:r>
          </w:ins>
          <w:ins w:id="188" w:author="Andrew Instone-Cowie" w:date="2021-08-27T15:01:00Z">
            <w:r>
              <w:rPr>
                <w:noProof/>
                <w:webHidden/>
              </w:rPr>
              <w:fldChar w:fldCharType="end"/>
            </w:r>
            <w:r w:rsidRPr="0060187E">
              <w:rPr>
                <w:rStyle w:val="Hyperlink"/>
                <w:noProof/>
              </w:rPr>
              <w:fldChar w:fldCharType="end"/>
            </w:r>
          </w:ins>
        </w:p>
        <w:p w14:paraId="3EC5468F" w14:textId="256353E9" w:rsidR="000C5B81" w:rsidRDefault="000C5B81">
          <w:pPr>
            <w:pStyle w:val="TOC3"/>
            <w:tabs>
              <w:tab w:val="right" w:leader="dot" w:pos="9016"/>
            </w:tabs>
            <w:rPr>
              <w:ins w:id="189" w:author="Andrew Instone-Cowie" w:date="2021-08-27T15:01:00Z"/>
              <w:noProof/>
              <w:lang w:val="en-GB" w:eastAsia="en-GB"/>
            </w:rPr>
          </w:pPr>
          <w:ins w:id="19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"_Toc80968942"</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Infra-Red Sensor</w:t>
            </w:r>
            <w:r>
              <w:rPr>
                <w:noProof/>
                <w:webHidden/>
              </w:rPr>
              <w:tab/>
            </w:r>
            <w:r>
              <w:rPr>
                <w:noProof/>
                <w:webHidden/>
              </w:rPr>
              <w:fldChar w:fldCharType="begin"/>
            </w:r>
            <w:r>
              <w:rPr>
                <w:noProof/>
                <w:webHidden/>
              </w:rPr>
              <w:instrText xml:space="preserve"> PAGEREF _Toc80968942 \h </w:instrText>
            </w:r>
            <w:r>
              <w:rPr>
                <w:noProof/>
                <w:webHidden/>
              </w:rPr>
            </w:r>
          </w:ins>
          <w:r>
            <w:rPr>
              <w:noProof/>
              <w:webHidden/>
            </w:rPr>
            <w:fldChar w:fldCharType="separate"/>
          </w:r>
          <w:ins w:id="191" w:author="Andrew Instone-Cowie" w:date="2021-08-27T15:02:00Z">
            <w:r w:rsidR="00B33E7E">
              <w:rPr>
                <w:noProof/>
                <w:webHidden/>
              </w:rPr>
              <w:t>41</w:t>
            </w:r>
          </w:ins>
          <w:ins w:id="192" w:author="Andrew Instone-Cowie" w:date="2021-08-27T15:01:00Z">
            <w:r>
              <w:rPr>
                <w:noProof/>
                <w:webHidden/>
              </w:rPr>
              <w:fldChar w:fldCharType="end"/>
            </w:r>
            <w:r w:rsidRPr="0060187E">
              <w:rPr>
                <w:rStyle w:val="Hyperlink"/>
                <w:noProof/>
              </w:rPr>
              <w:fldChar w:fldCharType="end"/>
            </w:r>
          </w:ins>
        </w:p>
        <w:p w14:paraId="3130AF92" w14:textId="2D1459E5" w:rsidR="000C5B81" w:rsidRDefault="000C5B81">
          <w:pPr>
            <w:pStyle w:val="TOC2"/>
            <w:tabs>
              <w:tab w:val="right" w:leader="dot" w:pos="9016"/>
            </w:tabs>
            <w:rPr>
              <w:ins w:id="193" w:author="Andrew Instone-Cowie" w:date="2021-08-27T15:01:00Z"/>
              <w:rFonts w:eastAsiaTheme="minorEastAsia"/>
              <w:noProof/>
              <w:lang w:eastAsia="en-GB"/>
            </w:rPr>
          </w:pPr>
          <w:ins w:id="19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"_Toc80968943"</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Enclosures</w:t>
            </w:r>
            <w:r>
              <w:rPr>
                <w:noProof/>
                <w:webHidden/>
              </w:rPr>
              <w:tab/>
            </w:r>
            <w:r>
              <w:rPr>
                <w:noProof/>
                <w:webHidden/>
              </w:rPr>
              <w:fldChar w:fldCharType="begin"/>
            </w:r>
            <w:r>
              <w:rPr>
                <w:noProof/>
                <w:webHidden/>
              </w:rPr>
              <w:instrText xml:space="preserve"> PAGEREF _Toc80968943 \h </w:instrText>
            </w:r>
            <w:r>
              <w:rPr>
                <w:noProof/>
                <w:webHidden/>
              </w:rPr>
            </w:r>
          </w:ins>
          <w:r>
            <w:rPr>
              <w:noProof/>
              <w:webHidden/>
            </w:rPr>
            <w:fldChar w:fldCharType="separate"/>
          </w:r>
          <w:ins w:id="195" w:author="Andrew Instone-Cowie" w:date="2021-08-27T15:02:00Z">
            <w:r w:rsidR="00B33E7E">
              <w:rPr>
                <w:noProof/>
                <w:webHidden/>
              </w:rPr>
              <w:t>42</w:t>
            </w:r>
          </w:ins>
          <w:ins w:id="196" w:author="Andrew Instone-Cowie" w:date="2021-08-27T15:01:00Z">
            <w:r>
              <w:rPr>
                <w:noProof/>
                <w:webHidden/>
              </w:rPr>
              <w:fldChar w:fldCharType="end"/>
            </w:r>
            <w:r w:rsidRPr="0060187E">
              <w:rPr>
                <w:rStyle w:val="Hyperlink"/>
                <w:noProof/>
              </w:rPr>
              <w:fldChar w:fldCharType="end"/>
            </w:r>
          </w:ins>
        </w:p>
        <w:p w14:paraId="33CC42CA" w14:textId="4BD19522" w:rsidR="000C5B81" w:rsidRDefault="000C5B81">
          <w:pPr>
            <w:pStyle w:val="TOC3"/>
            <w:tabs>
              <w:tab w:val="right" w:leader="dot" w:pos="9016"/>
            </w:tabs>
            <w:rPr>
              <w:ins w:id="197" w:author="Andrew Instone-Cowie" w:date="2021-08-27T15:01:00Z"/>
              <w:noProof/>
              <w:lang w:val="en-GB" w:eastAsia="en-GB"/>
            </w:rPr>
          </w:pPr>
          <w:ins w:id="19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"_Toc80968944"</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Parts List</w:t>
            </w:r>
            <w:r>
              <w:rPr>
                <w:noProof/>
                <w:webHidden/>
              </w:rPr>
              <w:tab/>
            </w:r>
            <w:r>
              <w:rPr>
                <w:noProof/>
                <w:webHidden/>
              </w:rPr>
              <w:fldChar w:fldCharType="begin"/>
            </w:r>
            <w:r>
              <w:rPr>
                <w:noProof/>
                <w:webHidden/>
              </w:rPr>
              <w:instrText xml:space="preserve"> PAGEREF _Toc80968944 \h </w:instrText>
            </w:r>
            <w:r>
              <w:rPr>
                <w:noProof/>
                <w:webHidden/>
              </w:rPr>
            </w:r>
          </w:ins>
          <w:r>
            <w:rPr>
              <w:noProof/>
              <w:webHidden/>
            </w:rPr>
            <w:fldChar w:fldCharType="separate"/>
          </w:r>
          <w:ins w:id="199" w:author="Andrew Instone-Cowie" w:date="2021-08-27T15:02:00Z">
            <w:r w:rsidR="00B33E7E">
              <w:rPr>
                <w:noProof/>
                <w:webHidden/>
              </w:rPr>
              <w:t>42</w:t>
            </w:r>
          </w:ins>
          <w:ins w:id="200" w:author="Andrew Instone-Cowie" w:date="2021-08-27T15:01:00Z">
            <w:r>
              <w:rPr>
                <w:noProof/>
                <w:webHidden/>
              </w:rPr>
              <w:fldChar w:fldCharType="end"/>
            </w:r>
            <w:r w:rsidRPr="0060187E">
              <w:rPr>
                <w:rStyle w:val="Hyperlink"/>
                <w:noProof/>
              </w:rPr>
              <w:fldChar w:fldCharType="end"/>
            </w:r>
          </w:ins>
        </w:p>
        <w:p w14:paraId="3E2B158D" w14:textId="0692ED45" w:rsidR="000C5B81" w:rsidRDefault="000C5B81">
          <w:pPr>
            <w:pStyle w:val="TOC3"/>
            <w:tabs>
              <w:tab w:val="right" w:leader="dot" w:pos="9016"/>
            </w:tabs>
            <w:rPr>
              <w:ins w:id="201" w:author="Andrew Instone-Cowie" w:date="2021-08-27T15:01:00Z"/>
              <w:noProof/>
              <w:lang w:val="en-GB" w:eastAsia="en-GB"/>
            </w:rPr>
          </w:pPr>
          <w:ins w:id="20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"_Toc80968945"</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Simulator Interface &amp; Power Modules Enclosure</w:t>
            </w:r>
            <w:r>
              <w:rPr>
                <w:noProof/>
                <w:webHidden/>
              </w:rPr>
              <w:tab/>
            </w:r>
            <w:r>
              <w:rPr>
                <w:noProof/>
                <w:webHidden/>
              </w:rPr>
              <w:fldChar w:fldCharType="begin"/>
            </w:r>
            <w:r>
              <w:rPr>
                <w:noProof/>
                <w:webHidden/>
              </w:rPr>
              <w:instrText xml:space="preserve"> PAGEREF _Toc80968945 \h </w:instrText>
            </w:r>
            <w:r>
              <w:rPr>
                <w:noProof/>
                <w:webHidden/>
              </w:rPr>
            </w:r>
          </w:ins>
          <w:r>
            <w:rPr>
              <w:noProof/>
              <w:webHidden/>
            </w:rPr>
            <w:fldChar w:fldCharType="separate"/>
          </w:r>
          <w:ins w:id="203" w:author="Andrew Instone-Cowie" w:date="2021-08-27T15:02:00Z">
            <w:r w:rsidR="00B33E7E">
              <w:rPr>
                <w:noProof/>
                <w:webHidden/>
              </w:rPr>
              <w:t>43</w:t>
            </w:r>
          </w:ins>
          <w:ins w:id="204" w:author="Andrew Instone-Cowie" w:date="2021-08-27T15:01:00Z">
            <w:r>
              <w:rPr>
                <w:noProof/>
                <w:webHidden/>
              </w:rPr>
              <w:fldChar w:fldCharType="end"/>
            </w:r>
            <w:r w:rsidRPr="0060187E">
              <w:rPr>
                <w:rStyle w:val="Hyperlink"/>
                <w:noProof/>
              </w:rPr>
              <w:fldChar w:fldCharType="end"/>
            </w:r>
          </w:ins>
        </w:p>
        <w:p w14:paraId="15E697B8" w14:textId="545131A8" w:rsidR="000C5B81" w:rsidRDefault="000C5B81">
          <w:pPr>
            <w:pStyle w:val="TOC3"/>
            <w:tabs>
              <w:tab w:val="right" w:leader="dot" w:pos="9016"/>
            </w:tabs>
            <w:rPr>
              <w:ins w:id="205" w:author="Andrew Instone-Cowie" w:date="2021-08-27T15:01:00Z"/>
              <w:noProof/>
              <w:lang w:val="en-GB" w:eastAsia="en-GB"/>
            </w:rPr>
          </w:pPr>
          <w:ins w:id="20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"_Toc80968946"</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D Sub Serial Connector Alternative Drilling</w:t>
            </w:r>
            <w:r>
              <w:rPr>
                <w:noProof/>
                <w:webHidden/>
              </w:rPr>
              <w:tab/>
            </w:r>
            <w:r>
              <w:rPr>
                <w:noProof/>
                <w:webHidden/>
              </w:rPr>
              <w:fldChar w:fldCharType="begin"/>
            </w:r>
            <w:r>
              <w:rPr>
                <w:noProof/>
                <w:webHidden/>
              </w:rPr>
              <w:instrText xml:space="preserve"> PAGEREF _Toc80968946 \h </w:instrText>
            </w:r>
            <w:r>
              <w:rPr>
                <w:noProof/>
                <w:webHidden/>
              </w:rPr>
            </w:r>
          </w:ins>
          <w:r>
            <w:rPr>
              <w:noProof/>
              <w:webHidden/>
            </w:rPr>
            <w:fldChar w:fldCharType="separate"/>
          </w:r>
          <w:ins w:id="207" w:author="Andrew Instone-Cowie" w:date="2021-08-27T15:02:00Z">
            <w:r w:rsidR="00B33E7E">
              <w:rPr>
                <w:noProof/>
                <w:webHidden/>
              </w:rPr>
              <w:t>44</w:t>
            </w:r>
          </w:ins>
          <w:ins w:id="208" w:author="Andrew Instone-Cowie" w:date="2021-08-27T15:01:00Z">
            <w:r>
              <w:rPr>
                <w:noProof/>
                <w:webHidden/>
              </w:rPr>
              <w:fldChar w:fldCharType="end"/>
            </w:r>
            <w:r w:rsidRPr="0060187E">
              <w:rPr>
                <w:rStyle w:val="Hyperlink"/>
                <w:noProof/>
              </w:rPr>
              <w:fldChar w:fldCharType="end"/>
            </w:r>
          </w:ins>
        </w:p>
        <w:p w14:paraId="4A572AFC" w14:textId="5344675C" w:rsidR="000C5B81" w:rsidRDefault="000C5B81">
          <w:pPr>
            <w:pStyle w:val="TOC3"/>
            <w:tabs>
              <w:tab w:val="right" w:leader="dot" w:pos="9016"/>
            </w:tabs>
            <w:rPr>
              <w:ins w:id="209" w:author="Andrew Instone-Cowie" w:date="2021-08-27T15:01:00Z"/>
              <w:noProof/>
              <w:lang w:val="en-GB" w:eastAsia="en-GB"/>
            </w:rPr>
          </w:pPr>
          <w:ins w:id="21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Magneto-Resistive Sensor Module Enclosure</w:t>
            </w:r>
            <w:r>
              <w:rPr>
                <w:noProof/>
                <w:webHidden/>
              </w:rPr>
              <w:tab/>
            </w:r>
            <w:r>
              <w:rPr>
                <w:noProof/>
                <w:webHidden/>
              </w:rPr>
              <w:fldChar w:fldCharType="begin"/>
            </w:r>
            <w:r>
              <w:rPr>
                <w:noProof/>
                <w:webHidden/>
              </w:rPr>
              <w:instrText xml:space="preserve"> PAGEREF _Toc80968947 \h </w:instrText>
            </w:r>
            <w:r>
              <w:rPr>
                <w:noProof/>
                <w:webHidden/>
              </w:rPr>
            </w:r>
          </w:ins>
          <w:r>
            <w:rPr>
              <w:noProof/>
              <w:webHidden/>
            </w:rPr>
            <w:fldChar w:fldCharType="separate"/>
          </w:r>
          <w:ins w:id="211" w:author="Andrew Instone-Cowie" w:date="2021-08-27T15:02:00Z">
            <w:r w:rsidR="00B33E7E">
              <w:rPr>
                <w:noProof/>
                <w:webHidden/>
              </w:rPr>
              <w:t>44</w:t>
            </w:r>
          </w:ins>
          <w:ins w:id="212" w:author="Andrew Instone-Cowie" w:date="2021-08-27T15:01:00Z">
            <w:r>
              <w:rPr>
                <w:noProof/>
                <w:webHidden/>
              </w:rPr>
              <w:fldChar w:fldCharType="end"/>
            </w:r>
            <w:r w:rsidRPr="0060187E">
              <w:rPr>
                <w:rStyle w:val="Hyperlink"/>
                <w:noProof/>
              </w:rPr>
              <w:fldChar w:fldCharType="end"/>
            </w:r>
          </w:ins>
        </w:p>
        <w:p w14:paraId="0D18E7C8" w14:textId="245F335D" w:rsidR="000C5B81" w:rsidRDefault="000C5B81">
          <w:pPr>
            <w:pStyle w:val="TOC3"/>
            <w:tabs>
              <w:tab w:val="right" w:leader="dot" w:pos="9016"/>
            </w:tabs>
            <w:rPr>
              <w:ins w:id="213" w:author="Andrew Instone-Cowie" w:date="2021-08-27T15:01:00Z"/>
              <w:noProof/>
              <w:lang w:val="en-GB" w:eastAsia="en-GB"/>
            </w:rPr>
          </w:pPr>
          <w:ins w:id="21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Infra-Red Sensor Module Enclosure</w:t>
            </w:r>
            <w:r>
              <w:rPr>
                <w:noProof/>
                <w:webHidden/>
              </w:rPr>
              <w:tab/>
            </w:r>
            <w:r>
              <w:rPr>
                <w:noProof/>
                <w:webHidden/>
              </w:rPr>
              <w:fldChar w:fldCharType="begin"/>
            </w:r>
            <w:r>
              <w:rPr>
                <w:noProof/>
                <w:webHidden/>
              </w:rPr>
              <w:instrText xml:space="preserve"> PAGEREF _Toc80968948 \h </w:instrText>
            </w:r>
            <w:r>
              <w:rPr>
                <w:noProof/>
                <w:webHidden/>
              </w:rPr>
            </w:r>
          </w:ins>
          <w:r>
            <w:rPr>
              <w:noProof/>
              <w:webHidden/>
            </w:rPr>
            <w:fldChar w:fldCharType="separate"/>
          </w:r>
          <w:ins w:id="215" w:author="Andrew Instone-Cowie" w:date="2021-08-27T15:02:00Z">
            <w:r w:rsidR="00B33E7E">
              <w:rPr>
                <w:noProof/>
                <w:webHidden/>
              </w:rPr>
              <w:t>45</w:t>
            </w:r>
          </w:ins>
          <w:ins w:id="216" w:author="Andrew Instone-Cowie" w:date="2021-08-27T15:01:00Z">
            <w:r>
              <w:rPr>
                <w:noProof/>
                <w:webHidden/>
              </w:rPr>
              <w:fldChar w:fldCharType="end"/>
            </w:r>
            <w:r w:rsidRPr="0060187E">
              <w:rPr>
                <w:rStyle w:val="Hyperlink"/>
                <w:noProof/>
              </w:rPr>
              <w:fldChar w:fldCharType="end"/>
            </w:r>
          </w:ins>
        </w:p>
        <w:p w14:paraId="0F809C28" w14:textId="4F6731F7" w:rsidR="000C5B81" w:rsidRDefault="000C5B81">
          <w:pPr>
            <w:pStyle w:val="TOC3"/>
            <w:tabs>
              <w:tab w:val="right" w:leader="dot" w:pos="9016"/>
            </w:tabs>
            <w:rPr>
              <w:ins w:id="217" w:author="Andrew Instone-Cowie" w:date="2021-08-27T15:01:00Z"/>
              <w:noProof/>
              <w:lang w:val="en-GB" w:eastAsia="en-GB"/>
            </w:rPr>
          </w:pPr>
          <w:ins w:id="21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"_Toc80968949"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PCB Mounting Hardware</w:t>
            </w:r>
            <w:r>
              <w:rPr>
                <w:noProof/>
                <w:webHidden/>
              </w:rPr>
              <w:tab/>
            </w:r>
            <w:r>
              <w:rPr>
                <w:noProof/>
                <w:webHidden/>
              </w:rPr>
              <w:fldChar w:fldCharType="begin"/>
            </w:r>
            <w:r>
              <w:rPr>
                <w:noProof/>
                <w:webHidden/>
              </w:rPr>
              <w:instrText xml:space="preserve"> PAGEREF _Toc80968949 \h </w:instrText>
            </w:r>
            <w:r>
              <w:rPr>
                <w:noProof/>
                <w:webHidden/>
              </w:rPr>
            </w:r>
          </w:ins>
          <w:r>
            <w:rPr>
              <w:noProof/>
              <w:webHidden/>
            </w:rPr>
            <w:fldChar w:fldCharType="separate"/>
          </w:r>
          <w:ins w:id="219" w:author="Andrew Instone-Cowie" w:date="2021-08-27T15:02:00Z">
            <w:r w:rsidR="00B33E7E">
              <w:rPr>
                <w:noProof/>
                <w:webHidden/>
              </w:rPr>
              <w:t>45</w:t>
            </w:r>
          </w:ins>
          <w:ins w:id="220" w:author="Andrew Instone-Cowie" w:date="2021-08-27T15:01:00Z">
            <w:r>
              <w:rPr>
                <w:noProof/>
                <w:webHidden/>
              </w:rPr>
              <w:fldChar w:fldCharType="end"/>
            </w:r>
            <w:r w:rsidRPr="0060187E">
              <w:rPr>
                <w:rStyle w:val="Hyperlink"/>
                <w:noProof/>
              </w:rPr>
              <w:fldChar w:fldCharType="end"/>
            </w:r>
          </w:ins>
        </w:p>
        <w:p w14:paraId="53F35C5C" w14:textId="7CEF4A4A" w:rsidR="000C5B81" w:rsidRDefault="000C5B81">
          <w:pPr>
            <w:pStyle w:val="TOC3"/>
            <w:tabs>
              <w:tab w:val="right" w:leader="dot" w:pos="9016"/>
            </w:tabs>
            <w:rPr>
              <w:ins w:id="221" w:author="Andrew Instone-Cowie" w:date="2021-08-27T15:01:00Z"/>
              <w:noProof/>
              <w:lang w:val="en-GB" w:eastAsia="en-GB"/>
            </w:rPr>
          </w:pPr>
          <w:ins w:id="22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Grommets</w:t>
            </w:r>
            <w:r>
              <w:rPr>
                <w:noProof/>
                <w:webHidden/>
              </w:rPr>
              <w:tab/>
            </w:r>
            <w:r>
              <w:rPr>
                <w:noProof/>
                <w:webHidden/>
              </w:rPr>
              <w:fldChar w:fldCharType="begin"/>
            </w:r>
            <w:r>
              <w:rPr>
                <w:noProof/>
                <w:webHidden/>
              </w:rPr>
              <w:instrText xml:space="preserve"> PAGEREF _Toc80968950 \h </w:instrText>
            </w:r>
            <w:r>
              <w:rPr>
                <w:noProof/>
                <w:webHidden/>
              </w:rPr>
            </w:r>
          </w:ins>
          <w:r>
            <w:rPr>
              <w:noProof/>
              <w:webHidden/>
            </w:rPr>
            <w:fldChar w:fldCharType="separate"/>
          </w:r>
          <w:ins w:id="223" w:author="Andrew Instone-Cowie" w:date="2021-08-27T15:02:00Z">
            <w:r w:rsidR="00B33E7E">
              <w:rPr>
                <w:noProof/>
                <w:webHidden/>
              </w:rPr>
              <w:t>46</w:t>
            </w:r>
          </w:ins>
          <w:ins w:id="224" w:author="Andrew Instone-Cowie" w:date="2021-08-27T15:01:00Z">
            <w:r>
              <w:rPr>
                <w:noProof/>
                <w:webHidden/>
              </w:rPr>
              <w:fldChar w:fldCharType="end"/>
            </w:r>
            <w:r w:rsidRPr="0060187E">
              <w:rPr>
                <w:rStyle w:val="Hyperlink"/>
                <w:noProof/>
              </w:rPr>
              <w:fldChar w:fldCharType="end"/>
            </w:r>
          </w:ins>
        </w:p>
        <w:p w14:paraId="3A2B073F" w14:textId="7C536308" w:rsidR="000C5B81" w:rsidRDefault="000C5B81">
          <w:pPr>
            <w:pStyle w:val="TOC2"/>
            <w:tabs>
              <w:tab w:val="right" w:leader="dot" w:pos="9016"/>
            </w:tabs>
            <w:rPr>
              <w:ins w:id="225" w:author="Andrew Instone-Cowie" w:date="2021-08-27T15:01:00Z"/>
              <w:rFonts w:eastAsiaTheme="minorEastAsia"/>
              <w:noProof/>
              <w:lang w:eastAsia="en-GB"/>
            </w:rPr>
          </w:pPr>
          <w:ins w:id="22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Completed Assemblies</w:t>
            </w:r>
            <w:r>
              <w:rPr>
                <w:noProof/>
                <w:webHidden/>
              </w:rPr>
              <w:tab/>
            </w:r>
            <w:r>
              <w:rPr>
                <w:noProof/>
                <w:webHidden/>
              </w:rPr>
              <w:fldChar w:fldCharType="begin"/>
            </w:r>
            <w:r>
              <w:rPr>
                <w:noProof/>
                <w:webHidden/>
              </w:rPr>
              <w:instrText xml:space="preserve"> PAGEREF _Toc80968951 \h </w:instrText>
            </w:r>
            <w:r>
              <w:rPr>
                <w:noProof/>
                <w:webHidden/>
              </w:rPr>
            </w:r>
          </w:ins>
          <w:r>
            <w:rPr>
              <w:noProof/>
              <w:webHidden/>
            </w:rPr>
            <w:fldChar w:fldCharType="separate"/>
          </w:r>
          <w:ins w:id="227" w:author="Andrew Instone-Cowie" w:date="2021-08-27T15:02:00Z">
            <w:r w:rsidR="00B33E7E">
              <w:rPr>
                <w:noProof/>
                <w:webHidden/>
              </w:rPr>
              <w:t>47</w:t>
            </w:r>
          </w:ins>
          <w:ins w:id="228" w:author="Andrew Instone-Cowie" w:date="2021-08-27T15:01:00Z">
            <w:r>
              <w:rPr>
                <w:noProof/>
                <w:webHidden/>
              </w:rPr>
              <w:fldChar w:fldCharType="end"/>
            </w:r>
            <w:r w:rsidRPr="0060187E">
              <w:rPr>
                <w:rStyle w:val="Hyperlink"/>
                <w:noProof/>
              </w:rPr>
              <w:fldChar w:fldCharType="end"/>
            </w:r>
          </w:ins>
        </w:p>
        <w:p w14:paraId="1FC1BCDA" w14:textId="13A95074" w:rsidR="000C5B81" w:rsidRDefault="000C5B81">
          <w:pPr>
            <w:pStyle w:val="TOC3"/>
            <w:tabs>
              <w:tab w:val="right" w:leader="dot" w:pos="9016"/>
            </w:tabs>
            <w:rPr>
              <w:ins w:id="229" w:author="Andrew Instone-Cowie" w:date="2021-08-27T15:01:00Z"/>
              <w:noProof/>
              <w:lang w:val="en-GB" w:eastAsia="en-GB"/>
            </w:rPr>
          </w:pPr>
          <w:ins w:id="23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"_Toc80968952"</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Simulator Interface Module</w:t>
            </w:r>
            <w:r>
              <w:rPr>
                <w:noProof/>
                <w:webHidden/>
              </w:rPr>
              <w:tab/>
            </w:r>
            <w:r>
              <w:rPr>
                <w:noProof/>
                <w:webHidden/>
              </w:rPr>
              <w:fldChar w:fldCharType="begin"/>
            </w:r>
            <w:r>
              <w:rPr>
                <w:noProof/>
                <w:webHidden/>
              </w:rPr>
              <w:instrText xml:space="preserve"> PAGEREF _Toc80968952 \h </w:instrText>
            </w:r>
            <w:r>
              <w:rPr>
                <w:noProof/>
                <w:webHidden/>
              </w:rPr>
            </w:r>
          </w:ins>
          <w:r>
            <w:rPr>
              <w:noProof/>
              <w:webHidden/>
            </w:rPr>
            <w:fldChar w:fldCharType="separate"/>
          </w:r>
          <w:ins w:id="231" w:author="Andrew Instone-Cowie" w:date="2021-08-27T15:02:00Z">
            <w:r w:rsidR="00B33E7E">
              <w:rPr>
                <w:noProof/>
                <w:webHidden/>
              </w:rPr>
              <w:t>47</w:t>
            </w:r>
          </w:ins>
          <w:ins w:id="232" w:author="Andrew Instone-Cowie" w:date="2021-08-27T15:01:00Z">
            <w:r>
              <w:rPr>
                <w:noProof/>
                <w:webHidden/>
              </w:rPr>
              <w:fldChar w:fldCharType="end"/>
            </w:r>
            <w:r w:rsidRPr="0060187E">
              <w:rPr>
                <w:rStyle w:val="Hyperlink"/>
                <w:noProof/>
              </w:rPr>
              <w:fldChar w:fldCharType="end"/>
            </w:r>
          </w:ins>
        </w:p>
        <w:p w14:paraId="6676BD2D" w14:textId="0D1305DB" w:rsidR="000C5B81" w:rsidRDefault="000C5B81">
          <w:pPr>
            <w:pStyle w:val="TOC3"/>
            <w:tabs>
              <w:tab w:val="right" w:leader="dot" w:pos="9016"/>
            </w:tabs>
            <w:rPr>
              <w:ins w:id="233" w:author="Andrew Instone-Cowie" w:date="2021-08-27T15:01:00Z"/>
              <w:noProof/>
              <w:lang w:val="en-GB" w:eastAsia="en-GB"/>
            </w:rPr>
          </w:pPr>
          <w:ins w:id="23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"_Toc80968953"</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Power Module</w:t>
            </w:r>
            <w:r>
              <w:rPr>
                <w:noProof/>
                <w:webHidden/>
              </w:rPr>
              <w:tab/>
            </w:r>
            <w:r>
              <w:rPr>
                <w:noProof/>
                <w:webHidden/>
              </w:rPr>
              <w:fldChar w:fldCharType="begin"/>
            </w:r>
            <w:r>
              <w:rPr>
                <w:noProof/>
                <w:webHidden/>
              </w:rPr>
              <w:instrText xml:space="preserve"> PAGEREF _Toc80968953 \h </w:instrText>
            </w:r>
            <w:r>
              <w:rPr>
                <w:noProof/>
                <w:webHidden/>
              </w:rPr>
            </w:r>
          </w:ins>
          <w:r>
            <w:rPr>
              <w:noProof/>
              <w:webHidden/>
            </w:rPr>
            <w:fldChar w:fldCharType="separate"/>
          </w:r>
          <w:ins w:id="235" w:author="Andrew Instone-Cowie" w:date="2021-08-27T15:02:00Z">
            <w:r w:rsidR="00B33E7E">
              <w:rPr>
                <w:noProof/>
                <w:webHidden/>
              </w:rPr>
              <w:t>47</w:t>
            </w:r>
          </w:ins>
          <w:ins w:id="236" w:author="Andrew Instone-Cowie" w:date="2021-08-27T15:01:00Z">
            <w:r>
              <w:rPr>
                <w:noProof/>
                <w:webHidden/>
              </w:rPr>
              <w:fldChar w:fldCharType="end"/>
            </w:r>
            <w:r w:rsidRPr="0060187E">
              <w:rPr>
                <w:rStyle w:val="Hyperlink"/>
                <w:noProof/>
              </w:rPr>
              <w:fldChar w:fldCharType="end"/>
            </w:r>
          </w:ins>
        </w:p>
        <w:p w14:paraId="74445A36" w14:textId="48D827B4" w:rsidR="000C5B81" w:rsidRDefault="000C5B81">
          <w:pPr>
            <w:pStyle w:val="TOC3"/>
            <w:tabs>
              <w:tab w:val="right" w:leader="dot" w:pos="9016"/>
            </w:tabs>
            <w:rPr>
              <w:ins w:id="237" w:author="Andrew Instone-Cowie" w:date="2021-08-27T15:01:00Z"/>
              <w:noProof/>
              <w:lang w:val="en-GB" w:eastAsia="en-GB"/>
            </w:rPr>
          </w:pPr>
          <w:ins w:id="23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"_Toc80968954"</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Magneto-Resistive Sensor Module</w:t>
            </w:r>
            <w:r>
              <w:rPr>
                <w:noProof/>
                <w:webHidden/>
              </w:rPr>
              <w:tab/>
            </w:r>
            <w:r>
              <w:rPr>
                <w:noProof/>
                <w:webHidden/>
              </w:rPr>
              <w:fldChar w:fldCharType="begin"/>
            </w:r>
            <w:r>
              <w:rPr>
                <w:noProof/>
                <w:webHidden/>
              </w:rPr>
              <w:instrText xml:space="preserve"> PAGEREF _Toc80968954 \h </w:instrText>
            </w:r>
            <w:r>
              <w:rPr>
                <w:noProof/>
                <w:webHidden/>
              </w:rPr>
            </w:r>
          </w:ins>
          <w:r>
            <w:rPr>
              <w:noProof/>
              <w:webHidden/>
            </w:rPr>
            <w:fldChar w:fldCharType="separate"/>
          </w:r>
          <w:ins w:id="239" w:author="Andrew Instone-Cowie" w:date="2021-08-27T15:02:00Z">
            <w:r w:rsidR="00B33E7E">
              <w:rPr>
                <w:noProof/>
                <w:webHidden/>
              </w:rPr>
              <w:t>48</w:t>
            </w:r>
          </w:ins>
          <w:ins w:id="240" w:author="Andrew Instone-Cowie" w:date="2021-08-27T15:01:00Z">
            <w:r>
              <w:rPr>
                <w:noProof/>
                <w:webHidden/>
              </w:rPr>
              <w:fldChar w:fldCharType="end"/>
            </w:r>
            <w:r w:rsidRPr="0060187E">
              <w:rPr>
                <w:rStyle w:val="Hyperlink"/>
                <w:noProof/>
              </w:rPr>
              <w:fldChar w:fldCharType="end"/>
            </w:r>
          </w:ins>
        </w:p>
        <w:p w14:paraId="7D45B4E9" w14:textId="439175E3" w:rsidR="000C5B81" w:rsidRDefault="000C5B81">
          <w:pPr>
            <w:pStyle w:val="TOC3"/>
            <w:tabs>
              <w:tab w:val="right" w:leader="dot" w:pos="9016"/>
            </w:tabs>
            <w:rPr>
              <w:ins w:id="241" w:author="Andrew Instone-Cowie" w:date="2021-08-27T15:01:00Z"/>
              <w:noProof/>
              <w:lang w:val="en-GB" w:eastAsia="en-GB"/>
            </w:rPr>
          </w:pPr>
          <w:ins w:id="24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"_Toc80968955"</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Infra-Red Sensor Module</w:t>
            </w:r>
            <w:r>
              <w:rPr>
                <w:noProof/>
                <w:webHidden/>
              </w:rPr>
              <w:tab/>
            </w:r>
            <w:r>
              <w:rPr>
                <w:noProof/>
                <w:webHidden/>
              </w:rPr>
              <w:fldChar w:fldCharType="begin"/>
            </w:r>
            <w:r>
              <w:rPr>
                <w:noProof/>
                <w:webHidden/>
              </w:rPr>
              <w:instrText xml:space="preserve"> PAGEREF _Toc80968955 \h </w:instrText>
            </w:r>
            <w:r>
              <w:rPr>
                <w:noProof/>
                <w:webHidden/>
              </w:rPr>
            </w:r>
          </w:ins>
          <w:r>
            <w:rPr>
              <w:noProof/>
              <w:webHidden/>
            </w:rPr>
            <w:fldChar w:fldCharType="separate"/>
          </w:r>
          <w:ins w:id="243" w:author="Andrew Instone-Cowie" w:date="2021-08-27T15:02:00Z">
            <w:r w:rsidR="00B33E7E">
              <w:rPr>
                <w:noProof/>
                <w:webHidden/>
              </w:rPr>
              <w:t>48</w:t>
            </w:r>
          </w:ins>
          <w:ins w:id="244" w:author="Andrew Instone-Cowie" w:date="2021-08-27T15:01:00Z">
            <w:r>
              <w:rPr>
                <w:noProof/>
                <w:webHidden/>
              </w:rPr>
              <w:fldChar w:fldCharType="end"/>
            </w:r>
            <w:r w:rsidRPr="0060187E">
              <w:rPr>
                <w:rStyle w:val="Hyperlink"/>
                <w:noProof/>
              </w:rPr>
              <w:fldChar w:fldCharType="end"/>
            </w:r>
          </w:ins>
        </w:p>
        <w:p w14:paraId="763A530A" w14:textId="2BE5624B" w:rsidR="000C5B81" w:rsidRDefault="000C5B81">
          <w:pPr>
            <w:pStyle w:val="TOC1"/>
            <w:tabs>
              <w:tab w:val="right" w:leader="dot" w:pos="9016"/>
            </w:tabs>
            <w:rPr>
              <w:ins w:id="245" w:author="Andrew Instone-Cowie" w:date="2021-08-27T15:01:00Z"/>
              <w:rFonts w:eastAsiaTheme="minorEastAsia"/>
              <w:noProof/>
              <w:lang w:eastAsia="en-GB"/>
            </w:rPr>
          </w:pPr>
          <w:ins w:id="24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"_Toc80968956"</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Firmware Upload</w:t>
            </w:r>
            <w:r>
              <w:rPr>
                <w:noProof/>
                <w:webHidden/>
              </w:rPr>
              <w:tab/>
            </w:r>
            <w:r>
              <w:rPr>
                <w:noProof/>
                <w:webHidden/>
              </w:rPr>
              <w:fldChar w:fldCharType="begin"/>
            </w:r>
            <w:r>
              <w:rPr>
                <w:noProof/>
                <w:webHidden/>
              </w:rPr>
              <w:instrText xml:space="preserve"> PAGEREF _Toc80968956 \h </w:instrText>
            </w:r>
            <w:r>
              <w:rPr>
                <w:noProof/>
                <w:webHidden/>
              </w:rPr>
            </w:r>
          </w:ins>
          <w:r>
            <w:rPr>
              <w:noProof/>
              <w:webHidden/>
            </w:rPr>
            <w:fldChar w:fldCharType="separate"/>
          </w:r>
          <w:ins w:id="247" w:author="Andrew Instone-Cowie" w:date="2021-08-27T15:02:00Z">
            <w:r w:rsidR="00B33E7E">
              <w:rPr>
                <w:noProof/>
                <w:webHidden/>
              </w:rPr>
              <w:t>49</w:t>
            </w:r>
          </w:ins>
          <w:ins w:id="248" w:author="Andrew Instone-Cowie" w:date="2021-08-27T15:01:00Z">
            <w:r>
              <w:rPr>
                <w:noProof/>
                <w:webHidden/>
              </w:rPr>
              <w:fldChar w:fldCharType="end"/>
            </w:r>
            <w:r w:rsidRPr="0060187E">
              <w:rPr>
                <w:rStyle w:val="Hyperlink"/>
                <w:noProof/>
              </w:rPr>
              <w:fldChar w:fldCharType="end"/>
            </w:r>
          </w:ins>
        </w:p>
        <w:p w14:paraId="3690A556" w14:textId="73249C61" w:rsidR="000C5B81" w:rsidRDefault="000C5B81">
          <w:pPr>
            <w:pStyle w:val="TOC2"/>
            <w:tabs>
              <w:tab w:val="right" w:leader="dot" w:pos="9016"/>
            </w:tabs>
            <w:rPr>
              <w:ins w:id="249" w:author="Andrew Instone-Cowie" w:date="2021-08-27T15:01:00Z"/>
              <w:rFonts w:eastAsiaTheme="minorEastAsia"/>
              <w:noProof/>
              <w:lang w:eastAsia="en-GB"/>
            </w:rPr>
          </w:pPr>
          <w:ins w:id="25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Hardware Programmer Options</w:t>
            </w:r>
            <w:r>
              <w:rPr>
                <w:noProof/>
                <w:webHidden/>
              </w:rPr>
              <w:tab/>
            </w:r>
            <w:r>
              <w:rPr>
                <w:noProof/>
                <w:webHidden/>
              </w:rPr>
              <w:fldChar w:fldCharType="begin"/>
            </w:r>
            <w:r>
              <w:rPr>
                <w:noProof/>
                <w:webHidden/>
              </w:rPr>
              <w:instrText xml:space="preserve"> PAGEREF _Toc80968957 \h </w:instrText>
            </w:r>
            <w:r>
              <w:rPr>
                <w:noProof/>
                <w:webHidden/>
              </w:rPr>
            </w:r>
          </w:ins>
          <w:r>
            <w:rPr>
              <w:noProof/>
              <w:webHidden/>
            </w:rPr>
            <w:fldChar w:fldCharType="separate"/>
          </w:r>
          <w:ins w:id="251" w:author="Andrew Instone-Cowie" w:date="2021-08-27T15:02:00Z">
            <w:r w:rsidR="00B33E7E">
              <w:rPr>
                <w:noProof/>
                <w:webHidden/>
              </w:rPr>
              <w:t>50</w:t>
            </w:r>
          </w:ins>
          <w:ins w:id="252" w:author="Andrew Instone-Cowie" w:date="2021-08-27T15:01:00Z">
            <w:r>
              <w:rPr>
                <w:noProof/>
                <w:webHidden/>
              </w:rPr>
              <w:fldChar w:fldCharType="end"/>
            </w:r>
            <w:r w:rsidRPr="0060187E">
              <w:rPr>
                <w:rStyle w:val="Hyperlink"/>
                <w:noProof/>
              </w:rPr>
              <w:fldChar w:fldCharType="end"/>
            </w:r>
          </w:ins>
        </w:p>
        <w:p w14:paraId="6623B413" w14:textId="5BACF540" w:rsidR="000C5B81" w:rsidRDefault="000C5B81">
          <w:pPr>
            <w:pStyle w:val="TOC2"/>
            <w:tabs>
              <w:tab w:val="right" w:leader="dot" w:pos="9016"/>
            </w:tabs>
            <w:rPr>
              <w:ins w:id="253" w:author="Andrew Instone-Cowie" w:date="2021-08-27T15:01:00Z"/>
              <w:rFonts w:eastAsiaTheme="minorEastAsia"/>
              <w:noProof/>
              <w:lang w:eastAsia="en-GB"/>
            </w:rPr>
          </w:pPr>
          <w:ins w:id="25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Preparing the Environment</w:t>
            </w:r>
            <w:r>
              <w:rPr>
                <w:noProof/>
                <w:webHidden/>
              </w:rPr>
              <w:tab/>
            </w:r>
            <w:r>
              <w:rPr>
                <w:noProof/>
                <w:webHidden/>
              </w:rPr>
              <w:fldChar w:fldCharType="begin"/>
            </w:r>
            <w:r>
              <w:rPr>
                <w:noProof/>
                <w:webHidden/>
              </w:rPr>
              <w:instrText xml:space="preserve"> PAGEREF _Toc80968958 \h </w:instrText>
            </w:r>
            <w:r>
              <w:rPr>
                <w:noProof/>
                <w:webHidden/>
              </w:rPr>
            </w:r>
          </w:ins>
          <w:r>
            <w:rPr>
              <w:noProof/>
              <w:webHidden/>
            </w:rPr>
            <w:fldChar w:fldCharType="separate"/>
          </w:r>
          <w:ins w:id="255" w:author="Andrew Instone-Cowie" w:date="2021-08-27T15:02:00Z">
            <w:r w:rsidR="00B33E7E">
              <w:rPr>
                <w:noProof/>
                <w:webHidden/>
              </w:rPr>
              <w:t>51</w:t>
            </w:r>
          </w:ins>
          <w:ins w:id="256" w:author="Andrew Instone-Cowie" w:date="2021-08-27T15:01:00Z">
            <w:r>
              <w:rPr>
                <w:noProof/>
                <w:webHidden/>
              </w:rPr>
              <w:fldChar w:fldCharType="end"/>
            </w:r>
            <w:r w:rsidRPr="0060187E">
              <w:rPr>
                <w:rStyle w:val="Hyperlink"/>
                <w:noProof/>
              </w:rPr>
              <w:fldChar w:fldCharType="end"/>
            </w:r>
          </w:ins>
        </w:p>
        <w:p w14:paraId="02C022F5" w14:textId="3EDE4031" w:rsidR="000C5B81" w:rsidRDefault="000C5B81">
          <w:pPr>
            <w:pStyle w:val="TOC2"/>
            <w:tabs>
              <w:tab w:val="right" w:leader="dot" w:pos="9016"/>
            </w:tabs>
            <w:rPr>
              <w:ins w:id="257" w:author="Andrew Instone-Cowie" w:date="2021-08-27T15:01:00Z"/>
              <w:rFonts w:eastAsiaTheme="minorEastAsia"/>
              <w:noProof/>
              <w:lang w:eastAsia="en-GB"/>
            </w:rPr>
          </w:pPr>
          <w:ins w:id="25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"_Toc80968959"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Preparing the Programmer</w:t>
            </w:r>
            <w:r>
              <w:rPr>
                <w:noProof/>
                <w:webHidden/>
              </w:rPr>
              <w:tab/>
            </w:r>
            <w:r>
              <w:rPr>
                <w:noProof/>
                <w:webHidden/>
              </w:rPr>
              <w:fldChar w:fldCharType="begin"/>
            </w:r>
            <w:r>
              <w:rPr>
                <w:noProof/>
                <w:webHidden/>
              </w:rPr>
              <w:instrText xml:space="preserve"> PAGEREF _Toc80968959 \h </w:instrText>
            </w:r>
            <w:r>
              <w:rPr>
                <w:noProof/>
                <w:webHidden/>
              </w:rPr>
            </w:r>
          </w:ins>
          <w:r>
            <w:rPr>
              <w:noProof/>
              <w:webHidden/>
            </w:rPr>
            <w:fldChar w:fldCharType="separate"/>
          </w:r>
          <w:ins w:id="259" w:author="Andrew Instone-Cowie" w:date="2021-08-27T15:02:00Z">
            <w:r w:rsidR="00B33E7E">
              <w:rPr>
                <w:noProof/>
                <w:webHidden/>
              </w:rPr>
              <w:t>54</w:t>
            </w:r>
          </w:ins>
          <w:ins w:id="260" w:author="Andrew Instone-Cowie" w:date="2021-08-27T15:01:00Z">
            <w:r>
              <w:rPr>
                <w:noProof/>
                <w:webHidden/>
              </w:rPr>
              <w:fldChar w:fldCharType="end"/>
            </w:r>
            <w:r w:rsidRPr="0060187E">
              <w:rPr>
                <w:rStyle w:val="Hyperlink"/>
                <w:noProof/>
              </w:rPr>
              <w:fldChar w:fldCharType="end"/>
            </w:r>
          </w:ins>
        </w:p>
        <w:p w14:paraId="2009D39E" w14:textId="1F98F3BF" w:rsidR="000C5B81" w:rsidRDefault="000C5B81">
          <w:pPr>
            <w:pStyle w:val="TOC2"/>
            <w:tabs>
              <w:tab w:val="right" w:leader="dot" w:pos="9016"/>
            </w:tabs>
            <w:rPr>
              <w:ins w:id="261" w:author="Andrew Instone-Cowie" w:date="2021-08-27T15:01:00Z"/>
              <w:rFonts w:eastAsiaTheme="minorEastAsia"/>
              <w:noProof/>
              <w:lang w:eastAsia="en-GB"/>
            </w:rPr>
          </w:pPr>
          <w:ins w:id="26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"_Toc80968960"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Setting the Fuses</w:t>
            </w:r>
            <w:r>
              <w:rPr>
                <w:noProof/>
                <w:webHidden/>
              </w:rPr>
              <w:tab/>
            </w:r>
            <w:r>
              <w:rPr>
                <w:noProof/>
                <w:webHidden/>
              </w:rPr>
              <w:fldChar w:fldCharType="begin"/>
            </w:r>
            <w:r>
              <w:rPr>
                <w:noProof/>
                <w:webHidden/>
              </w:rPr>
              <w:instrText xml:space="preserve"> PAGEREF _Toc80968960 \h </w:instrText>
            </w:r>
            <w:r>
              <w:rPr>
                <w:noProof/>
                <w:webHidden/>
              </w:rPr>
            </w:r>
          </w:ins>
          <w:r>
            <w:rPr>
              <w:noProof/>
              <w:webHidden/>
            </w:rPr>
            <w:fldChar w:fldCharType="separate"/>
          </w:r>
          <w:ins w:id="263" w:author="Andrew Instone-Cowie" w:date="2021-08-27T15:02:00Z">
            <w:r w:rsidR="00B33E7E">
              <w:rPr>
                <w:noProof/>
                <w:webHidden/>
              </w:rPr>
              <w:t>58</w:t>
            </w:r>
          </w:ins>
          <w:ins w:id="264" w:author="Andrew Instone-Cowie" w:date="2021-08-27T15:01:00Z">
            <w:r>
              <w:rPr>
                <w:noProof/>
                <w:webHidden/>
              </w:rPr>
              <w:fldChar w:fldCharType="end"/>
            </w:r>
            <w:r w:rsidRPr="0060187E">
              <w:rPr>
                <w:rStyle w:val="Hyperlink"/>
                <w:noProof/>
              </w:rPr>
              <w:fldChar w:fldCharType="end"/>
            </w:r>
          </w:ins>
        </w:p>
        <w:p w14:paraId="34081A3C" w14:textId="27864F29" w:rsidR="000C5B81" w:rsidRDefault="000C5B81">
          <w:pPr>
            <w:pStyle w:val="TOC2"/>
            <w:tabs>
              <w:tab w:val="right" w:leader="dot" w:pos="9016"/>
            </w:tabs>
            <w:rPr>
              <w:ins w:id="265" w:author="Andrew Instone-Cowie" w:date="2021-08-27T15:01:00Z"/>
              <w:rFonts w:eastAsiaTheme="minorEastAsia"/>
              <w:noProof/>
              <w:lang w:eastAsia="en-GB"/>
            </w:rPr>
          </w:pPr>
          <w:ins w:id="26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"_Toc80968961"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Firmware Upload</w:t>
            </w:r>
            <w:r>
              <w:rPr>
                <w:noProof/>
                <w:webHidden/>
              </w:rPr>
              <w:tab/>
            </w:r>
            <w:r>
              <w:rPr>
                <w:noProof/>
                <w:webHidden/>
              </w:rPr>
              <w:fldChar w:fldCharType="begin"/>
            </w:r>
            <w:r>
              <w:rPr>
                <w:noProof/>
                <w:webHidden/>
              </w:rPr>
              <w:instrText xml:space="preserve"> PAGEREF _Toc80968961 \h </w:instrText>
            </w:r>
            <w:r>
              <w:rPr>
                <w:noProof/>
                <w:webHidden/>
              </w:rPr>
            </w:r>
          </w:ins>
          <w:r>
            <w:rPr>
              <w:noProof/>
              <w:webHidden/>
            </w:rPr>
            <w:fldChar w:fldCharType="separate"/>
          </w:r>
          <w:ins w:id="267" w:author="Andrew Instone-Cowie" w:date="2021-08-27T15:02:00Z">
            <w:r w:rsidR="00B33E7E">
              <w:rPr>
                <w:noProof/>
                <w:webHidden/>
              </w:rPr>
              <w:t>63</w:t>
            </w:r>
          </w:ins>
          <w:ins w:id="268" w:author="Andrew Instone-Cowie" w:date="2021-08-27T15:01:00Z">
            <w:r>
              <w:rPr>
                <w:noProof/>
                <w:webHidden/>
              </w:rPr>
              <w:fldChar w:fldCharType="end"/>
            </w:r>
            <w:r w:rsidRPr="0060187E">
              <w:rPr>
                <w:rStyle w:val="Hyperlink"/>
                <w:noProof/>
              </w:rPr>
              <w:fldChar w:fldCharType="end"/>
            </w:r>
          </w:ins>
        </w:p>
        <w:p w14:paraId="35E3455E" w14:textId="60853944" w:rsidR="000C5B81" w:rsidRDefault="000C5B81">
          <w:pPr>
            <w:pStyle w:val="TOC1"/>
            <w:tabs>
              <w:tab w:val="right" w:leader="dot" w:pos="9016"/>
            </w:tabs>
            <w:rPr>
              <w:ins w:id="269" w:author="Andrew Instone-Cowie" w:date="2021-08-27T15:01:00Z"/>
              <w:rFonts w:eastAsiaTheme="minorEastAsia"/>
              <w:noProof/>
              <w:lang w:eastAsia="en-GB"/>
            </w:rPr>
          </w:pPr>
          <w:ins w:id="270" w:author="Andrew Instone-Cowie" w:date="2021-08-27T15:01:00Z">
            <w:r w:rsidRPr="0060187E">
              <w:rPr>
                <w:rStyle w:val="Hyperlink"/>
                <w:noProof/>
              </w:rPr>
              <w:lastRenderedPageBreak/>
              <w:fldChar w:fldCharType="begin"/>
            </w:r>
            <w:r w:rsidRPr="0060187E">
              <w:rPr>
                <w:rStyle w:val="Hyperlink"/>
                <w:noProof/>
              </w:rPr>
              <w:instrText xml:space="preserve"> </w:instrText>
            </w:r>
            <w:r>
              <w:rPr>
                <w:noProof/>
              </w:rPr>
              <w:instrText>HYPERLINK \l "_Toc80968962"</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Simulator Installation</w:t>
            </w:r>
            <w:r>
              <w:rPr>
                <w:noProof/>
                <w:webHidden/>
              </w:rPr>
              <w:tab/>
            </w:r>
            <w:r>
              <w:rPr>
                <w:noProof/>
                <w:webHidden/>
              </w:rPr>
              <w:fldChar w:fldCharType="begin"/>
            </w:r>
            <w:r>
              <w:rPr>
                <w:noProof/>
                <w:webHidden/>
              </w:rPr>
              <w:instrText xml:space="preserve"> PAGEREF _Toc80968962 \h </w:instrText>
            </w:r>
            <w:r>
              <w:rPr>
                <w:noProof/>
                <w:webHidden/>
              </w:rPr>
            </w:r>
          </w:ins>
          <w:r>
            <w:rPr>
              <w:noProof/>
              <w:webHidden/>
            </w:rPr>
            <w:fldChar w:fldCharType="separate"/>
          </w:r>
          <w:ins w:id="271" w:author="Andrew Instone-Cowie" w:date="2021-08-27T15:02:00Z">
            <w:r w:rsidR="00B33E7E">
              <w:rPr>
                <w:noProof/>
                <w:webHidden/>
              </w:rPr>
              <w:t>65</w:t>
            </w:r>
          </w:ins>
          <w:ins w:id="272" w:author="Andrew Instone-Cowie" w:date="2021-08-27T15:01:00Z">
            <w:r>
              <w:rPr>
                <w:noProof/>
                <w:webHidden/>
              </w:rPr>
              <w:fldChar w:fldCharType="end"/>
            </w:r>
            <w:r w:rsidRPr="0060187E">
              <w:rPr>
                <w:rStyle w:val="Hyperlink"/>
                <w:noProof/>
              </w:rPr>
              <w:fldChar w:fldCharType="end"/>
            </w:r>
          </w:ins>
        </w:p>
        <w:p w14:paraId="6AE8EB42" w14:textId="0B3A6BAF" w:rsidR="000C5B81" w:rsidRDefault="000C5B81">
          <w:pPr>
            <w:pStyle w:val="TOC2"/>
            <w:tabs>
              <w:tab w:val="right" w:leader="dot" w:pos="9016"/>
            </w:tabs>
            <w:rPr>
              <w:ins w:id="273" w:author="Andrew Instone-Cowie" w:date="2021-08-27T15:01:00Z"/>
              <w:rFonts w:eastAsiaTheme="minorEastAsia"/>
              <w:noProof/>
              <w:lang w:eastAsia="en-GB"/>
            </w:rPr>
          </w:pPr>
          <w:ins w:id="27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"_Toc80968963"</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Faculty Jurisdiction Rules</w:t>
            </w:r>
            <w:r>
              <w:rPr>
                <w:noProof/>
                <w:webHidden/>
              </w:rPr>
              <w:tab/>
            </w:r>
            <w:r>
              <w:rPr>
                <w:noProof/>
                <w:webHidden/>
              </w:rPr>
              <w:fldChar w:fldCharType="begin"/>
            </w:r>
            <w:r>
              <w:rPr>
                <w:noProof/>
                <w:webHidden/>
              </w:rPr>
              <w:instrText xml:space="preserve"> PAGEREF _Toc80968963 \h </w:instrText>
            </w:r>
            <w:r>
              <w:rPr>
                <w:noProof/>
                <w:webHidden/>
              </w:rPr>
            </w:r>
          </w:ins>
          <w:r>
            <w:rPr>
              <w:noProof/>
              <w:webHidden/>
            </w:rPr>
            <w:fldChar w:fldCharType="separate"/>
          </w:r>
          <w:ins w:id="275" w:author="Andrew Instone-Cowie" w:date="2021-08-27T15:02:00Z">
            <w:r w:rsidR="00B33E7E">
              <w:rPr>
                <w:noProof/>
                <w:webHidden/>
              </w:rPr>
              <w:t>65</w:t>
            </w:r>
          </w:ins>
          <w:ins w:id="276" w:author="Andrew Instone-Cowie" w:date="2021-08-27T15:01:00Z">
            <w:r>
              <w:rPr>
                <w:noProof/>
                <w:webHidden/>
              </w:rPr>
              <w:fldChar w:fldCharType="end"/>
            </w:r>
            <w:r w:rsidRPr="0060187E">
              <w:rPr>
                <w:rStyle w:val="Hyperlink"/>
                <w:noProof/>
              </w:rPr>
              <w:fldChar w:fldCharType="end"/>
            </w:r>
          </w:ins>
        </w:p>
        <w:p w14:paraId="04962117" w14:textId="091DBF4A" w:rsidR="000C5B81" w:rsidRDefault="000C5B81">
          <w:pPr>
            <w:pStyle w:val="TOC3"/>
            <w:tabs>
              <w:tab w:val="right" w:leader="dot" w:pos="9016"/>
            </w:tabs>
            <w:rPr>
              <w:ins w:id="277" w:author="Andrew Instone-Cowie" w:date="2021-08-27T15:01:00Z"/>
              <w:noProof/>
              <w:lang w:val="en-GB" w:eastAsia="en-GB"/>
            </w:rPr>
          </w:pPr>
          <w:ins w:id="27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"_Toc80968964"</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List B Application</w:t>
            </w:r>
            <w:r>
              <w:rPr>
                <w:noProof/>
                <w:webHidden/>
              </w:rPr>
              <w:tab/>
            </w:r>
            <w:r>
              <w:rPr>
                <w:noProof/>
                <w:webHidden/>
              </w:rPr>
              <w:fldChar w:fldCharType="begin"/>
            </w:r>
            <w:r>
              <w:rPr>
                <w:noProof/>
                <w:webHidden/>
              </w:rPr>
              <w:instrText xml:space="preserve"> PAGEREF _Toc80968964 \h </w:instrText>
            </w:r>
            <w:r>
              <w:rPr>
                <w:noProof/>
                <w:webHidden/>
              </w:rPr>
            </w:r>
          </w:ins>
          <w:r>
            <w:rPr>
              <w:noProof/>
              <w:webHidden/>
            </w:rPr>
            <w:fldChar w:fldCharType="separate"/>
          </w:r>
          <w:ins w:id="279" w:author="Andrew Instone-Cowie" w:date="2021-08-27T15:02:00Z">
            <w:r w:rsidR="00B33E7E">
              <w:rPr>
                <w:noProof/>
                <w:webHidden/>
              </w:rPr>
              <w:t>65</w:t>
            </w:r>
          </w:ins>
          <w:ins w:id="280" w:author="Andrew Instone-Cowie" w:date="2021-08-27T15:01:00Z">
            <w:r>
              <w:rPr>
                <w:noProof/>
                <w:webHidden/>
              </w:rPr>
              <w:fldChar w:fldCharType="end"/>
            </w:r>
            <w:r w:rsidRPr="0060187E">
              <w:rPr>
                <w:rStyle w:val="Hyperlink"/>
                <w:noProof/>
              </w:rPr>
              <w:fldChar w:fldCharType="end"/>
            </w:r>
          </w:ins>
        </w:p>
        <w:p w14:paraId="0E80283B" w14:textId="1CE793C4" w:rsidR="000C5B81" w:rsidRDefault="000C5B81">
          <w:pPr>
            <w:pStyle w:val="TOC3"/>
            <w:tabs>
              <w:tab w:val="right" w:leader="dot" w:pos="9016"/>
            </w:tabs>
            <w:rPr>
              <w:ins w:id="281" w:author="Andrew Instone-Cowie" w:date="2021-08-27T15:01:00Z"/>
              <w:noProof/>
              <w:lang w:val="en-GB" w:eastAsia="en-GB"/>
            </w:rPr>
          </w:pPr>
          <w:ins w:id="28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"_Toc80968965"</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Conditions</w:t>
            </w:r>
            <w:r>
              <w:rPr>
                <w:noProof/>
                <w:webHidden/>
              </w:rPr>
              <w:tab/>
            </w:r>
            <w:r>
              <w:rPr>
                <w:noProof/>
                <w:webHidden/>
              </w:rPr>
              <w:fldChar w:fldCharType="begin"/>
            </w:r>
            <w:r>
              <w:rPr>
                <w:noProof/>
                <w:webHidden/>
              </w:rPr>
              <w:instrText xml:space="preserve"> PAGEREF _Toc80968965 \h </w:instrText>
            </w:r>
            <w:r>
              <w:rPr>
                <w:noProof/>
                <w:webHidden/>
              </w:rPr>
            </w:r>
          </w:ins>
          <w:r>
            <w:rPr>
              <w:noProof/>
              <w:webHidden/>
            </w:rPr>
            <w:fldChar w:fldCharType="separate"/>
          </w:r>
          <w:ins w:id="283" w:author="Andrew Instone-Cowie" w:date="2021-08-27T15:02:00Z">
            <w:r w:rsidR="00B33E7E">
              <w:rPr>
                <w:noProof/>
                <w:webHidden/>
              </w:rPr>
              <w:t>66</w:t>
            </w:r>
          </w:ins>
          <w:ins w:id="284" w:author="Andrew Instone-Cowie" w:date="2021-08-27T15:01:00Z">
            <w:r>
              <w:rPr>
                <w:noProof/>
                <w:webHidden/>
              </w:rPr>
              <w:fldChar w:fldCharType="end"/>
            </w:r>
            <w:r w:rsidRPr="0060187E">
              <w:rPr>
                <w:rStyle w:val="Hyperlink"/>
                <w:noProof/>
              </w:rPr>
              <w:fldChar w:fldCharType="end"/>
            </w:r>
          </w:ins>
        </w:p>
        <w:p w14:paraId="65940DBD" w14:textId="0F385118" w:rsidR="000C5B81" w:rsidRDefault="000C5B81">
          <w:pPr>
            <w:pStyle w:val="TOC2"/>
            <w:tabs>
              <w:tab w:val="right" w:leader="dot" w:pos="9016"/>
            </w:tabs>
            <w:rPr>
              <w:ins w:id="285" w:author="Andrew Instone-Cowie" w:date="2021-08-27T15:01:00Z"/>
              <w:rFonts w:eastAsiaTheme="minorEastAsia"/>
              <w:noProof/>
              <w:lang w:eastAsia="en-GB"/>
            </w:rPr>
          </w:pPr>
          <w:ins w:id="28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"_Toc80968966"</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Simulator Interface Module</w:t>
            </w:r>
            <w:r>
              <w:rPr>
                <w:noProof/>
                <w:webHidden/>
              </w:rPr>
              <w:tab/>
            </w:r>
            <w:r>
              <w:rPr>
                <w:noProof/>
                <w:webHidden/>
              </w:rPr>
              <w:fldChar w:fldCharType="begin"/>
            </w:r>
            <w:r>
              <w:rPr>
                <w:noProof/>
                <w:webHidden/>
              </w:rPr>
              <w:instrText xml:space="preserve"> PAGEREF _Toc80968966 \h </w:instrText>
            </w:r>
            <w:r>
              <w:rPr>
                <w:noProof/>
                <w:webHidden/>
              </w:rPr>
            </w:r>
          </w:ins>
          <w:r>
            <w:rPr>
              <w:noProof/>
              <w:webHidden/>
            </w:rPr>
            <w:fldChar w:fldCharType="separate"/>
          </w:r>
          <w:ins w:id="287" w:author="Andrew Instone-Cowie" w:date="2021-08-27T15:02:00Z">
            <w:r w:rsidR="00B33E7E">
              <w:rPr>
                <w:noProof/>
                <w:webHidden/>
              </w:rPr>
              <w:t>67</w:t>
            </w:r>
          </w:ins>
          <w:ins w:id="288" w:author="Andrew Instone-Cowie" w:date="2021-08-27T15:01:00Z">
            <w:r>
              <w:rPr>
                <w:noProof/>
                <w:webHidden/>
              </w:rPr>
              <w:fldChar w:fldCharType="end"/>
            </w:r>
            <w:r w:rsidRPr="0060187E">
              <w:rPr>
                <w:rStyle w:val="Hyperlink"/>
                <w:noProof/>
              </w:rPr>
              <w:fldChar w:fldCharType="end"/>
            </w:r>
          </w:ins>
        </w:p>
        <w:p w14:paraId="7BDFEF3D" w14:textId="4F809987" w:rsidR="000C5B81" w:rsidRDefault="000C5B81">
          <w:pPr>
            <w:pStyle w:val="TOC2"/>
            <w:tabs>
              <w:tab w:val="right" w:leader="dot" w:pos="9016"/>
            </w:tabs>
            <w:rPr>
              <w:ins w:id="289" w:author="Andrew Instone-Cowie" w:date="2021-08-27T15:01:00Z"/>
              <w:rFonts w:eastAsiaTheme="minorEastAsia"/>
              <w:noProof/>
              <w:lang w:eastAsia="en-GB"/>
            </w:rPr>
          </w:pPr>
          <w:ins w:id="29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"_Toc80968967"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Power Module</w:t>
            </w:r>
            <w:r>
              <w:rPr>
                <w:noProof/>
                <w:webHidden/>
              </w:rPr>
              <w:tab/>
            </w:r>
            <w:r>
              <w:rPr>
                <w:noProof/>
                <w:webHidden/>
              </w:rPr>
              <w:fldChar w:fldCharType="begin"/>
            </w:r>
            <w:r>
              <w:rPr>
                <w:noProof/>
                <w:webHidden/>
              </w:rPr>
              <w:instrText xml:space="preserve"> PAGEREF _Toc80968967 \h </w:instrText>
            </w:r>
            <w:r>
              <w:rPr>
                <w:noProof/>
                <w:webHidden/>
              </w:rPr>
            </w:r>
          </w:ins>
          <w:r>
            <w:rPr>
              <w:noProof/>
              <w:webHidden/>
            </w:rPr>
            <w:fldChar w:fldCharType="separate"/>
          </w:r>
          <w:ins w:id="291" w:author="Andrew Instone-Cowie" w:date="2021-08-27T15:02:00Z">
            <w:r w:rsidR="00B33E7E">
              <w:rPr>
                <w:noProof/>
                <w:webHidden/>
              </w:rPr>
              <w:t>67</w:t>
            </w:r>
          </w:ins>
          <w:ins w:id="292" w:author="Andrew Instone-Cowie" w:date="2021-08-27T15:01:00Z">
            <w:r>
              <w:rPr>
                <w:noProof/>
                <w:webHidden/>
              </w:rPr>
              <w:fldChar w:fldCharType="end"/>
            </w:r>
            <w:r w:rsidRPr="0060187E">
              <w:rPr>
                <w:rStyle w:val="Hyperlink"/>
                <w:noProof/>
              </w:rPr>
              <w:fldChar w:fldCharType="end"/>
            </w:r>
          </w:ins>
        </w:p>
        <w:p w14:paraId="58E9E05C" w14:textId="642088E0" w:rsidR="000C5B81" w:rsidRDefault="000C5B81">
          <w:pPr>
            <w:pStyle w:val="TOC3"/>
            <w:tabs>
              <w:tab w:val="right" w:leader="dot" w:pos="9016"/>
            </w:tabs>
            <w:rPr>
              <w:ins w:id="293" w:author="Andrew Instone-Cowie" w:date="2021-08-27T15:01:00Z"/>
              <w:noProof/>
              <w:lang w:val="en-GB" w:eastAsia="en-GB"/>
            </w:rPr>
          </w:pPr>
          <w:ins w:id="29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"_Toc80968968"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Power Supply</w:t>
            </w:r>
            <w:r>
              <w:rPr>
                <w:noProof/>
                <w:webHidden/>
              </w:rPr>
              <w:tab/>
            </w:r>
            <w:r>
              <w:rPr>
                <w:noProof/>
                <w:webHidden/>
              </w:rPr>
              <w:fldChar w:fldCharType="begin"/>
            </w:r>
            <w:r>
              <w:rPr>
                <w:noProof/>
                <w:webHidden/>
              </w:rPr>
              <w:instrText xml:space="preserve"> PAGEREF _Toc80968968 \h </w:instrText>
            </w:r>
            <w:r>
              <w:rPr>
                <w:noProof/>
                <w:webHidden/>
              </w:rPr>
            </w:r>
          </w:ins>
          <w:r>
            <w:rPr>
              <w:noProof/>
              <w:webHidden/>
            </w:rPr>
            <w:fldChar w:fldCharType="separate"/>
          </w:r>
          <w:ins w:id="295" w:author="Andrew Instone-Cowie" w:date="2021-08-27T15:02:00Z">
            <w:r w:rsidR="00B33E7E">
              <w:rPr>
                <w:noProof/>
                <w:webHidden/>
              </w:rPr>
              <w:t>68</w:t>
            </w:r>
          </w:ins>
          <w:ins w:id="296" w:author="Andrew Instone-Cowie" w:date="2021-08-27T15:01:00Z">
            <w:r>
              <w:rPr>
                <w:noProof/>
                <w:webHidden/>
              </w:rPr>
              <w:fldChar w:fldCharType="end"/>
            </w:r>
            <w:r w:rsidRPr="0060187E">
              <w:rPr>
                <w:rStyle w:val="Hyperlink"/>
                <w:noProof/>
              </w:rPr>
              <w:fldChar w:fldCharType="end"/>
            </w:r>
          </w:ins>
        </w:p>
        <w:p w14:paraId="1F51042A" w14:textId="7961EFAA" w:rsidR="000C5B81" w:rsidRDefault="000C5B81">
          <w:pPr>
            <w:pStyle w:val="TOC2"/>
            <w:tabs>
              <w:tab w:val="right" w:leader="dot" w:pos="9016"/>
            </w:tabs>
            <w:rPr>
              <w:ins w:id="297" w:author="Andrew Instone-Cowie" w:date="2021-08-27T15:01:00Z"/>
              <w:rFonts w:eastAsiaTheme="minorEastAsia"/>
              <w:noProof/>
              <w:lang w:eastAsia="en-GB"/>
            </w:rPr>
          </w:pPr>
          <w:ins w:id="29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"_Toc80968969"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Sensor Module Mounting</w:t>
            </w:r>
            <w:r>
              <w:rPr>
                <w:noProof/>
                <w:webHidden/>
              </w:rPr>
              <w:tab/>
            </w:r>
            <w:r>
              <w:rPr>
                <w:noProof/>
                <w:webHidden/>
              </w:rPr>
              <w:fldChar w:fldCharType="begin"/>
            </w:r>
            <w:r>
              <w:rPr>
                <w:noProof/>
                <w:webHidden/>
              </w:rPr>
              <w:instrText xml:space="preserve"> PAGEREF _Toc80968969 \h </w:instrText>
            </w:r>
            <w:r>
              <w:rPr>
                <w:noProof/>
                <w:webHidden/>
              </w:rPr>
            </w:r>
          </w:ins>
          <w:r>
            <w:rPr>
              <w:noProof/>
              <w:webHidden/>
            </w:rPr>
            <w:fldChar w:fldCharType="separate"/>
          </w:r>
          <w:ins w:id="299" w:author="Andrew Instone-Cowie" w:date="2021-08-27T15:02:00Z">
            <w:r w:rsidR="00B33E7E">
              <w:rPr>
                <w:noProof/>
                <w:webHidden/>
              </w:rPr>
              <w:t>68</w:t>
            </w:r>
          </w:ins>
          <w:ins w:id="300" w:author="Andrew Instone-Cowie" w:date="2021-08-27T15:01:00Z">
            <w:r>
              <w:rPr>
                <w:noProof/>
                <w:webHidden/>
              </w:rPr>
              <w:fldChar w:fldCharType="end"/>
            </w:r>
            <w:r w:rsidRPr="0060187E">
              <w:rPr>
                <w:rStyle w:val="Hyperlink"/>
                <w:noProof/>
              </w:rPr>
              <w:fldChar w:fldCharType="end"/>
            </w:r>
          </w:ins>
        </w:p>
        <w:p w14:paraId="02197177" w14:textId="1B8D3EB4" w:rsidR="000C5B81" w:rsidRDefault="000C5B81">
          <w:pPr>
            <w:pStyle w:val="TOC2"/>
            <w:tabs>
              <w:tab w:val="right" w:leader="dot" w:pos="9016"/>
            </w:tabs>
            <w:rPr>
              <w:ins w:id="301" w:author="Andrew Instone-Cowie" w:date="2021-08-27T15:01:00Z"/>
              <w:rFonts w:eastAsiaTheme="minorEastAsia"/>
              <w:noProof/>
              <w:lang w:eastAsia="en-GB"/>
            </w:rPr>
          </w:pPr>
          <w:ins w:id="30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Magnet Mounting</w:t>
            </w:r>
            <w:r>
              <w:rPr>
                <w:noProof/>
                <w:webHidden/>
              </w:rPr>
              <w:tab/>
            </w:r>
            <w:r>
              <w:rPr>
                <w:noProof/>
                <w:webHidden/>
              </w:rPr>
              <w:fldChar w:fldCharType="begin"/>
            </w:r>
            <w:r>
              <w:rPr>
                <w:noProof/>
                <w:webHidden/>
              </w:rPr>
              <w:instrText xml:space="preserve"> PAGEREF _Toc80968970 \h </w:instrText>
            </w:r>
            <w:r>
              <w:rPr>
                <w:noProof/>
                <w:webHidden/>
              </w:rPr>
            </w:r>
          </w:ins>
          <w:r>
            <w:rPr>
              <w:noProof/>
              <w:webHidden/>
            </w:rPr>
            <w:fldChar w:fldCharType="separate"/>
          </w:r>
          <w:ins w:id="303" w:author="Andrew Instone-Cowie" w:date="2021-08-27T15:02:00Z">
            <w:r w:rsidR="00B33E7E">
              <w:rPr>
                <w:noProof/>
                <w:webHidden/>
              </w:rPr>
              <w:t>70</w:t>
            </w:r>
          </w:ins>
          <w:ins w:id="304" w:author="Andrew Instone-Cowie" w:date="2021-08-27T15:01:00Z">
            <w:r>
              <w:rPr>
                <w:noProof/>
                <w:webHidden/>
              </w:rPr>
              <w:fldChar w:fldCharType="end"/>
            </w:r>
            <w:r w:rsidRPr="0060187E">
              <w:rPr>
                <w:rStyle w:val="Hyperlink"/>
                <w:noProof/>
              </w:rPr>
              <w:fldChar w:fldCharType="end"/>
            </w:r>
          </w:ins>
        </w:p>
        <w:p w14:paraId="25228A2B" w14:textId="05F969C4" w:rsidR="000C5B81" w:rsidRDefault="000C5B81">
          <w:pPr>
            <w:pStyle w:val="TOC2"/>
            <w:tabs>
              <w:tab w:val="right" w:leader="dot" w:pos="9016"/>
            </w:tabs>
            <w:rPr>
              <w:ins w:id="305" w:author="Andrew Instone-Cowie" w:date="2021-08-27T15:01:00Z"/>
              <w:rFonts w:eastAsiaTheme="minorEastAsia"/>
              <w:noProof/>
              <w:lang w:eastAsia="en-GB"/>
            </w:rPr>
          </w:pPr>
          <w:ins w:id="30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Infra-Red Sensors</w:t>
            </w:r>
            <w:r>
              <w:rPr>
                <w:noProof/>
                <w:webHidden/>
              </w:rPr>
              <w:tab/>
            </w:r>
            <w:r>
              <w:rPr>
                <w:noProof/>
                <w:webHidden/>
              </w:rPr>
              <w:fldChar w:fldCharType="begin"/>
            </w:r>
            <w:r>
              <w:rPr>
                <w:noProof/>
                <w:webHidden/>
              </w:rPr>
              <w:instrText xml:space="preserve"> PAGEREF _Toc80968971 \h </w:instrText>
            </w:r>
            <w:r>
              <w:rPr>
                <w:noProof/>
                <w:webHidden/>
              </w:rPr>
            </w:r>
          </w:ins>
          <w:r>
            <w:rPr>
              <w:noProof/>
              <w:webHidden/>
            </w:rPr>
            <w:fldChar w:fldCharType="separate"/>
          </w:r>
          <w:ins w:id="307" w:author="Andrew Instone-Cowie" w:date="2021-08-27T15:02:00Z">
            <w:r w:rsidR="00B33E7E">
              <w:rPr>
                <w:noProof/>
                <w:webHidden/>
              </w:rPr>
              <w:t>72</w:t>
            </w:r>
          </w:ins>
          <w:ins w:id="308" w:author="Andrew Instone-Cowie" w:date="2021-08-27T15:01:00Z">
            <w:r>
              <w:rPr>
                <w:noProof/>
                <w:webHidden/>
              </w:rPr>
              <w:fldChar w:fldCharType="end"/>
            </w:r>
            <w:r w:rsidRPr="0060187E">
              <w:rPr>
                <w:rStyle w:val="Hyperlink"/>
                <w:noProof/>
              </w:rPr>
              <w:fldChar w:fldCharType="end"/>
            </w:r>
          </w:ins>
        </w:p>
        <w:p w14:paraId="391B6658" w14:textId="6179CB22" w:rsidR="000C5B81" w:rsidRDefault="000C5B81">
          <w:pPr>
            <w:pStyle w:val="TOC3"/>
            <w:tabs>
              <w:tab w:val="right" w:leader="dot" w:pos="9016"/>
            </w:tabs>
            <w:rPr>
              <w:ins w:id="309" w:author="Andrew Instone-Cowie" w:date="2021-08-27T15:01:00Z"/>
              <w:noProof/>
              <w:lang w:val="en-GB" w:eastAsia="en-GB"/>
            </w:rPr>
          </w:pPr>
          <w:ins w:id="31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"_Toc80968972"</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Reflector</w:t>
            </w:r>
            <w:r>
              <w:rPr>
                <w:noProof/>
                <w:webHidden/>
              </w:rPr>
              <w:tab/>
            </w:r>
            <w:r>
              <w:rPr>
                <w:noProof/>
                <w:webHidden/>
              </w:rPr>
              <w:fldChar w:fldCharType="begin"/>
            </w:r>
            <w:r>
              <w:rPr>
                <w:noProof/>
                <w:webHidden/>
              </w:rPr>
              <w:instrText xml:space="preserve"> PAGEREF _Toc80968972 \h </w:instrText>
            </w:r>
            <w:r>
              <w:rPr>
                <w:noProof/>
                <w:webHidden/>
              </w:rPr>
            </w:r>
          </w:ins>
          <w:r>
            <w:rPr>
              <w:noProof/>
              <w:webHidden/>
            </w:rPr>
            <w:fldChar w:fldCharType="separate"/>
          </w:r>
          <w:ins w:id="311" w:author="Andrew Instone-Cowie" w:date="2021-08-27T15:02:00Z">
            <w:r w:rsidR="00B33E7E">
              <w:rPr>
                <w:noProof/>
                <w:webHidden/>
              </w:rPr>
              <w:t>72</w:t>
            </w:r>
          </w:ins>
          <w:ins w:id="312" w:author="Andrew Instone-Cowie" w:date="2021-08-27T15:01:00Z">
            <w:r>
              <w:rPr>
                <w:noProof/>
                <w:webHidden/>
              </w:rPr>
              <w:fldChar w:fldCharType="end"/>
            </w:r>
            <w:r w:rsidRPr="0060187E">
              <w:rPr>
                <w:rStyle w:val="Hyperlink"/>
                <w:noProof/>
              </w:rPr>
              <w:fldChar w:fldCharType="end"/>
            </w:r>
          </w:ins>
        </w:p>
        <w:p w14:paraId="6B321CD3" w14:textId="04F0005D" w:rsidR="000C5B81" w:rsidRDefault="000C5B81">
          <w:pPr>
            <w:pStyle w:val="TOC3"/>
            <w:tabs>
              <w:tab w:val="right" w:leader="dot" w:pos="9016"/>
            </w:tabs>
            <w:rPr>
              <w:ins w:id="313" w:author="Andrew Instone-Cowie" w:date="2021-08-27T15:01:00Z"/>
              <w:noProof/>
              <w:lang w:val="en-GB" w:eastAsia="en-GB"/>
            </w:rPr>
          </w:pPr>
          <w:ins w:id="31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"_Toc80968973"</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Calibration</w:t>
            </w:r>
            <w:r>
              <w:rPr>
                <w:noProof/>
                <w:webHidden/>
              </w:rPr>
              <w:tab/>
            </w:r>
            <w:r>
              <w:rPr>
                <w:noProof/>
                <w:webHidden/>
              </w:rPr>
              <w:fldChar w:fldCharType="begin"/>
            </w:r>
            <w:r>
              <w:rPr>
                <w:noProof/>
                <w:webHidden/>
              </w:rPr>
              <w:instrText xml:space="preserve"> PAGEREF _Toc80968973 \h </w:instrText>
            </w:r>
            <w:r>
              <w:rPr>
                <w:noProof/>
                <w:webHidden/>
              </w:rPr>
            </w:r>
          </w:ins>
          <w:r>
            <w:rPr>
              <w:noProof/>
              <w:webHidden/>
            </w:rPr>
            <w:fldChar w:fldCharType="separate"/>
          </w:r>
          <w:ins w:id="315" w:author="Andrew Instone-Cowie" w:date="2021-08-27T15:02:00Z">
            <w:r w:rsidR="00B33E7E">
              <w:rPr>
                <w:noProof/>
                <w:webHidden/>
              </w:rPr>
              <w:t>72</w:t>
            </w:r>
          </w:ins>
          <w:ins w:id="316" w:author="Andrew Instone-Cowie" w:date="2021-08-27T15:01:00Z">
            <w:r>
              <w:rPr>
                <w:noProof/>
                <w:webHidden/>
              </w:rPr>
              <w:fldChar w:fldCharType="end"/>
            </w:r>
            <w:r w:rsidRPr="0060187E">
              <w:rPr>
                <w:rStyle w:val="Hyperlink"/>
                <w:noProof/>
              </w:rPr>
              <w:fldChar w:fldCharType="end"/>
            </w:r>
          </w:ins>
        </w:p>
        <w:p w14:paraId="7C88C934" w14:textId="76358C3A" w:rsidR="000C5B81" w:rsidRDefault="000C5B81">
          <w:pPr>
            <w:pStyle w:val="TOC2"/>
            <w:tabs>
              <w:tab w:val="right" w:leader="dot" w:pos="9016"/>
            </w:tabs>
            <w:rPr>
              <w:ins w:id="317" w:author="Andrew Instone-Cowie" w:date="2021-08-27T15:01:00Z"/>
              <w:rFonts w:eastAsiaTheme="minorEastAsia"/>
              <w:noProof/>
              <w:lang w:eastAsia="en-GB"/>
            </w:rPr>
          </w:pPr>
          <w:ins w:id="31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"_Toc80968974"</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Cabling</w:t>
            </w:r>
            <w:r>
              <w:rPr>
                <w:noProof/>
                <w:webHidden/>
              </w:rPr>
              <w:tab/>
            </w:r>
            <w:r>
              <w:rPr>
                <w:noProof/>
                <w:webHidden/>
              </w:rPr>
              <w:fldChar w:fldCharType="begin"/>
            </w:r>
            <w:r>
              <w:rPr>
                <w:noProof/>
                <w:webHidden/>
              </w:rPr>
              <w:instrText xml:space="preserve"> PAGEREF _Toc80968974 \h </w:instrText>
            </w:r>
            <w:r>
              <w:rPr>
                <w:noProof/>
                <w:webHidden/>
              </w:rPr>
            </w:r>
          </w:ins>
          <w:r>
            <w:rPr>
              <w:noProof/>
              <w:webHidden/>
            </w:rPr>
            <w:fldChar w:fldCharType="separate"/>
          </w:r>
          <w:ins w:id="319" w:author="Andrew Instone-Cowie" w:date="2021-08-27T15:02:00Z">
            <w:r w:rsidR="00B33E7E">
              <w:rPr>
                <w:noProof/>
                <w:webHidden/>
              </w:rPr>
              <w:t>73</w:t>
            </w:r>
          </w:ins>
          <w:ins w:id="320" w:author="Andrew Instone-Cowie" w:date="2021-08-27T15:01:00Z">
            <w:r>
              <w:rPr>
                <w:noProof/>
                <w:webHidden/>
              </w:rPr>
              <w:fldChar w:fldCharType="end"/>
            </w:r>
            <w:r w:rsidRPr="0060187E">
              <w:rPr>
                <w:rStyle w:val="Hyperlink"/>
                <w:noProof/>
              </w:rPr>
              <w:fldChar w:fldCharType="end"/>
            </w:r>
          </w:ins>
        </w:p>
        <w:p w14:paraId="269BC827" w14:textId="7646AC84" w:rsidR="000C5B81" w:rsidRDefault="000C5B81">
          <w:pPr>
            <w:pStyle w:val="TOC3"/>
            <w:tabs>
              <w:tab w:val="right" w:leader="dot" w:pos="9016"/>
            </w:tabs>
            <w:rPr>
              <w:ins w:id="321" w:author="Andrew Instone-Cowie" w:date="2021-08-27T15:01:00Z"/>
              <w:noProof/>
              <w:lang w:val="en-GB" w:eastAsia="en-GB"/>
            </w:rPr>
          </w:pPr>
          <w:ins w:id="32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"_Toc80968975"</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Power/Data Cable</w:t>
            </w:r>
            <w:r>
              <w:rPr>
                <w:noProof/>
                <w:webHidden/>
              </w:rPr>
              <w:tab/>
            </w:r>
            <w:r>
              <w:rPr>
                <w:noProof/>
                <w:webHidden/>
              </w:rPr>
              <w:fldChar w:fldCharType="begin"/>
            </w:r>
            <w:r>
              <w:rPr>
                <w:noProof/>
                <w:webHidden/>
              </w:rPr>
              <w:instrText xml:space="preserve"> PAGEREF _Toc80968975 \h </w:instrText>
            </w:r>
            <w:r>
              <w:rPr>
                <w:noProof/>
                <w:webHidden/>
              </w:rPr>
            </w:r>
          </w:ins>
          <w:r>
            <w:rPr>
              <w:noProof/>
              <w:webHidden/>
            </w:rPr>
            <w:fldChar w:fldCharType="separate"/>
          </w:r>
          <w:ins w:id="323" w:author="Andrew Instone-Cowie" w:date="2021-08-27T15:02:00Z">
            <w:r w:rsidR="00B33E7E">
              <w:rPr>
                <w:noProof/>
                <w:webHidden/>
              </w:rPr>
              <w:t>73</w:t>
            </w:r>
          </w:ins>
          <w:ins w:id="324" w:author="Andrew Instone-Cowie" w:date="2021-08-27T15:01:00Z">
            <w:r>
              <w:rPr>
                <w:noProof/>
                <w:webHidden/>
              </w:rPr>
              <w:fldChar w:fldCharType="end"/>
            </w:r>
            <w:r w:rsidRPr="0060187E">
              <w:rPr>
                <w:rStyle w:val="Hyperlink"/>
                <w:noProof/>
              </w:rPr>
              <w:fldChar w:fldCharType="end"/>
            </w:r>
          </w:ins>
        </w:p>
        <w:p w14:paraId="415A482D" w14:textId="318F0B01" w:rsidR="000C5B81" w:rsidRDefault="000C5B81">
          <w:pPr>
            <w:pStyle w:val="TOC3"/>
            <w:tabs>
              <w:tab w:val="right" w:leader="dot" w:pos="9016"/>
            </w:tabs>
            <w:rPr>
              <w:ins w:id="325" w:author="Andrew Instone-Cowie" w:date="2021-08-27T15:01:00Z"/>
              <w:noProof/>
              <w:lang w:val="en-GB" w:eastAsia="en-GB"/>
            </w:rPr>
          </w:pPr>
          <w:ins w:id="32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"_Toc80968976"</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Sensor Cables</w:t>
            </w:r>
            <w:r>
              <w:rPr>
                <w:noProof/>
                <w:webHidden/>
              </w:rPr>
              <w:tab/>
            </w:r>
            <w:r>
              <w:rPr>
                <w:noProof/>
                <w:webHidden/>
              </w:rPr>
              <w:fldChar w:fldCharType="begin"/>
            </w:r>
            <w:r>
              <w:rPr>
                <w:noProof/>
                <w:webHidden/>
              </w:rPr>
              <w:instrText xml:space="preserve"> PAGEREF _Toc80968976 \h </w:instrText>
            </w:r>
            <w:r>
              <w:rPr>
                <w:noProof/>
                <w:webHidden/>
              </w:rPr>
            </w:r>
          </w:ins>
          <w:r>
            <w:rPr>
              <w:noProof/>
              <w:webHidden/>
            </w:rPr>
            <w:fldChar w:fldCharType="separate"/>
          </w:r>
          <w:ins w:id="327" w:author="Andrew Instone-Cowie" w:date="2021-08-27T15:02:00Z">
            <w:r w:rsidR="00B33E7E">
              <w:rPr>
                <w:noProof/>
                <w:webHidden/>
              </w:rPr>
              <w:t>73</w:t>
            </w:r>
          </w:ins>
          <w:ins w:id="328" w:author="Andrew Instone-Cowie" w:date="2021-08-27T15:01:00Z">
            <w:r>
              <w:rPr>
                <w:noProof/>
                <w:webHidden/>
              </w:rPr>
              <w:fldChar w:fldCharType="end"/>
            </w:r>
            <w:r w:rsidRPr="0060187E">
              <w:rPr>
                <w:rStyle w:val="Hyperlink"/>
                <w:noProof/>
              </w:rPr>
              <w:fldChar w:fldCharType="end"/>
            </w:r>
          </w:ins>
        </w:p>
        <w:p w14:paraId="3F8FAF2E" w14:textId="14D4EFBB" w:rsidR="000C5B81" w:rsidRDefault="000C5B81">
          <w:pPr>
            <w:pStyle w:val="TOC3"/>
            <w:tabs>
              <w:tab w:val="right" w:leader="dot" w:pos="9016"/>
            </w:tabs>
            <w:rPr>
              <w:ins w:id="329" w:author="Andrew Instone-Cowie" w:date="2021-08-27T15:01:00Z"/>
              <w:noProof/>
              <w:lang w:val="en-GB" w:eastAsia="en-GB"/>
            </w:rPr>
          </w:pPr>
          <w:ins w:id="33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Computer Connection</w:t>
            </w:r>
            <w:r>
              <w:rPr>
                <w:noProof/>
                <w:webHidden/>
              </w:rPr>
              <w:tab/>
            </w:r>
            <w:r>
              <w:rPr>
                <w:noProof/>
                <w:webHidden/>
              </w:rPr>
              <w:fldChar w:fldCharType="begin"/>
            </w:r>
            <w:r>
              <w:rPr>
                <w:noProof/>
                <w:webHidden/>
              </w:rPr>
              <w:instrText xml:space="preserve"> PAGEREF _Toc80968977 \h </w:instrText>
            </w:r>
            <w:r>
              <w:rPr>
                <w:noProof/>
                <w:webHidden/>
              </w:rPr>
            </w:r>
          </w:ins>
          <w:r>
            <w:rPr>
              <w:noProof/>
              <w:webHidden/>
            </w:rPr>
            <w:fldChar w:fldCharType="separate"/>
          </w:r>
          <w:ins w:id="331" w:author="Andrew Instone-Cowie" w:date="2021-08-27T15:02:00Z">
            <w:r w:rsidR="00B33E7E">
              <w:rPr>
                <w:noProof/>
                <w:webHidden/>
              </w:rPr>
              <w:t>74</w:t>
            </w:r>
          </w:ins>
          <w:ins w:id="332" w:author="Andrew Instone-Cowie" w:date="2021-08-27T15:01:00Z">
            <w:r>
              <w:rPr>
                <w:noProof/>
                <w:webHidden/>
              </w:rPr>
              <w:fldChar w:fldCharType="end"/>
            </w:r>
            <w:r w:rsidRPr="0060187E">
              <w:rPr>
                <w:rStyle w:val="Hyperlink"/>
                <w:noProof/>
              </w:rPr>
              <w:fldChar w:fldCharType="end"/>
            </w:r>
          </w:ins>
        </w:p>
        <w:p w14:paraId="06404078" w14:textId="6764AE45" w:rsidR="000C5B81" w:rsidRDefault="000C5B81">
          <w:pPr>
            <w:pStyle w:val="TOC1"/>
            <w:tabs>
              <w:tab w:val="right" w:leader="dot" w:pos="9016"/>
            </w:tabs>
            <w:rPr>
              <w:ins w:id="333" w:author="Andrew Instone-Cowie" w:date="2021-08-27T15:01:00Z"/>
              <w:rFonts w:eastAsiaTheme="minorEastAsia"/>
              <w:noProof/>
              <w:lang w:eastAsia="en-GB"/>
            </w:rPr>
          </w:pPr>
          <w:ins w:id="33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Interface Module Setup</w:t>
            </w:r>
            <w:r>
              <w:rPr>
                <w:noProof/>
                <w:webHidden/>
              </w:rPr>
              <w:tab/>
            </w:r>
            <w:r>
              <w:rPr>
                <w:noProof/>
                <w:webHidden/>
              </w:rPr>
              <w:fldChar w:fldCharType="begin"/>
            </w:r>
            <w:r>
              <w:rPr>
                <w:noProof/>
                <w:webHidden/>
              </w:rPr>
              <w:instrText xml:space="preserve"> PAGEREF _Toc80968978 \h </w:instrText>
            </w:r>
            <w:r>
              <w:rPr>
                <w:noProof/>
                <w:webHidden/>
              </w:rPr>
            </w:r>
          </w:ins>
          <w:r>
            <w:rPr>
              <w:noProof/>
              <w:webHidden/>
            </w:rPr>
            <w:fldChar w:fldCharType="separate"/>
          </w:r>
          <w:ins w:id="335" w:author="Andrew Instone-Cowie" w:date="2021-08-27T15:02:00Z">
            <w:r w:rsidR="00B33E7E">
              <w:rPr>
                <w:noProof/>
                <w:webHidden/>
              </w:rPr>
              <w:t>76</w:t>
            </w:r>
          </w:ins>
          <w:ins w:id="336" w:author="Andrew Instone-Cowie" w:date="2021-08-27T15:01:00Z">
            <w:r>
              <w:rPr>
                <w:noProof/>
                <w:webHidden/>
              </w:rPr>
              <w:fldChar w:fldCharType="end"/>
            </w:r>
            <w:r w:rsidRPr="0060187E">
              <w:rPr>
                <w:rStyle w:val="Hyperlink"/>
                <w:noProof/>
              </w:rPr>
              <w:fldChar w:fldCharType="end"/>
            </w:r>
          </w:ins>
        </w:p>
        <w:p w14:paraId="69F5FD61" w14:textId="38DCBCD7" w:rsidR="000C5B81" w:rsidRDefault="000C5B81">
          <w:pPr>
            <w:pStyle w:val="TOC2"/>
            <w:tabs>
              <w:tab w:val="right" w:leader="dot" w:pos="9016"/>
            </w:tabs>
            <w:rPr>
              <w:ins w:id="337" w:author="Andrew Instone-Cowie" w:date="2021-08-27T15:01:00Z"/>
              <w:rFonts w:eastAsiaTheme="minorEastAsia"/>
              <w:noProof/>
              <w:lang w:eastAsia="en-GB"/>
            </w:rPr>
          </w:pPr>
          <w:ins w:id="33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"_Toc80968979"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Connecting to the Interface Module</w:t>
            </w:r>
            <w:r>
              <w:rPr>
                <w:noProof/>
                <w:webHidden/>
              </w:rPr>
              <w:tab/>
            </w:r>
            <w:r>
              <w:rPr>
                <w:noProof/>
                <w:webHidden/>
              </w:rPr>
              <w:fldChar w:fldCharType="begin"/>
            </w:r>
            <w:r>
              <w:rPr>
                <w:noProof/>
                <w:webHidden/>
              </w:rPr>
              <w:instrText xml:space="preserve"> PAGEREF _Toc80968979 \h </w:instrText>
            </w:r>
            <w:r>
              <w:rPr>
                <w:noProof/>
                <w:webHidden/>
              </w:rPr>
            </w:r>
          </w:ins>
          <w:r>
            <w:rPr>
              <w:noProof/>
              <w:webHidden/>
            </w:rPr>
            <w:fldChar w:fldCharType="separate"/>
          </w:r>
          <w:ins w:id="339" w:author="Andrew Instone-Cowie" w:date="2021-08-27T15:02:00Z">
            <w:r w:rsidR="00B33E7E">
              <w:rPr>
                <w:noProof/>
                <w:webHidden/>
              </w:rPr>
              <w:t>76</w:t>
            </w:r>
          </w:ins>
          <w:ins w:id="340" w:author="Andrew Instone-Cowie" w:date="2021-08-27T15:01:00Z">
            <w:r>
              <w:rPr>
                <w:noProof/>
                <w:webHidden/>
              </w:rPr>
              <w:fldChar w:fldCharType="end"/>
            </w:r>
            <w:r w:rsidRPr="0060187E">
              <w:rPr>
                <w:rStyle w:val="Hyperlink"/>
                <w:noProof/>
              </w:rPr>
              <w:fldChar w:fldCharType="end"/>
            </w:r>
          </w:ins>
        </w:p>
        <w:p w14:paraId="1D065E83" w14:textId="0BA7B949" w:rsidR="000C5B81" w:rsidRDefault="000C5B81">
          <w:pPr>
            <w:pStyle w:val="TOC2"/>
            <w:tabs>
              <w:tab w:val="right" w:leader="dot" w:pos="9016"/>
            </w:tabs>
            <w:rPr>
              <w:ins w:id="341" w:author="Andrew Instone-Cowie" w:date="2021-08-27T15:01:00Z"/>
              <w:rFonts w:eastAsiaTheme="minorEastAsia"/>
              <w:noProof/>
              <w:lang w:eastAsia="en-GB"/>
            </w:rPr>
          </w:pPr>
          <w:ins w:id="34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Worked Example</w:t>
            </w:r>
            <w:r>
              <w:rPr>
                <w:noProof/>
                <w:webHidden/>
              </w:rPr>
              <w:tab/>
            </w:r>
            <w:r>
              <w:rPr>
                <w:noProof/>
                <w:webHidden/>
              </w:rPr>
              <w:fldChar w:fldCharType="begin"/>
            </w:r>
            <w:r>
              <w:rPr>
                <w:noProof/>
                <w:webHidden/>
              </w:rPr>
              <w:instrText xml:space="preserve"> PAGEREF _Toc80968980 \h </w:instrText>
            </w:r>
            <w:r>
              <w:rPr>
                <w:noProof/>
                <w:webHidden/>
              </w:rPr>
            </w:r>
          </w:ins>
          <w:r>
            <w:rPr>
              <w:noProof/>
              <w:webHidden/>
            </w:rPr>
            <w:fldChar w:fldCharType="separate"/>
          </w:r>
          <w:ins w:id="343" w:author="Andrew Instone-Cowie" w:date="2021-08-27T15:02:00Z">
            <w:r w:rsidR="00B33E7E">
              <w:rPr>
                <w:noProof/>
                <w:webHidden/>
              </w:rPr>
              <w:t>77</w:t>
            </w:r>
          </w:ins>
          <w:ins w:id="344" w:author="Andrew Instone-Cowie" w:date="2021-08-27T15:01:00Z">
            <w:r>
              <w:rPr>
                <w:noProof/>
                <w:webHidden/>
              </w:rPr>
              <w:fldChar w:fldCharType="end"/>
            </w:r>
            <w:r w:rsidRPr="0060187E">
              <w:rPr>
                <w:rStyle w:val="Hyperlink"/>
                <w:noProof/>
              </w:rPr>
              <w:fldChar w:fldCharType="end"/>
            </w:r>
          </w:ins>
        </w:p>
        <w:p w14:paraId="18648D20" w14:textId="799BF9A3" w:rsidR="000C5B81" w:rsidRDefault="000C5B81">
          <w:pPr>
            <w:pStyle w:val="TOC3"/>
            <w:tabs>
              <w:tab w:val="right" w:leader="dot" w:pos="9016"/>
            </w:tabs>
            <w:rPr>
              <w:ins w:id="345" w:author="Andrew Instone-Cowie" w:date="2021-08-27T15:01:00Z"/>
              <w:noProof/>
              <w:lang w:val="en-GB" w:eastAsia="en-GB"/>
            </w:rPr>
          </w:pPr>
          <w:ins w:id="34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Sensor Channels</w:t>
            </w:r>
            <w:r>
              <w:rPr>
                <w:noProof/>
                <w:webHidden/>
              </w:rPr>
              <w:tab/>
            </w:r>
            <w:r>
              <w:rPr>
                <w:noProof/>
                <w:webHidden/>
              </w:rPr>
              <w:fldChar w:fldCharType="begin"/>
            </w:r>
            <w:r>
              <w:rPr>
                <w:noProof/>
                <w:webHidden/>
              </w:rPr>
              <w:instrText xml:space="preserve"> PAGEREF _Toc80968981 \h </w:instrText>
            </w:r>
            <w:r>
              <w:rPr>
                <w:noProof/>
                <w:webHidden/>
              </w:rPr>
            </w:r>
          </w:ins>
          <w:r>
            <w:rPr>
              <w:noProof/>
              <w:webHidden/>
            </w:rPr>
            <w:fldChar w:fldCharType="separate"/>
          </w:r>
          <w:ins w:id="347" w:author="Andrew Instone-Cowie" w:date="2021-08-27T15:02:00Z">
            <w:r w:rsidR="00B33E7E">
              <w:rPr>
                <w:noProof/>
                <w:webHidden/>
              </w:rPr>
              <w:t>77</w:t>
            </w:r>
          </w:ins>
          <w:ins w:id="348" w:author="Andrew Instone-Cowie" w:date="2021-08-27T15:01:00Z">
            <w:r>
              <w:rPr>
                <w:noProof/>
                <w:webHidden/>
              </w:rPr>
              <w:fldChar w:fldCharType="end"/>
            </w:r>
            <w:r w:rsidRPr="0060187E">
              <w:rPr>
                <w:rStyle w:val="Hyperlink"/>
                <w:noProof/>
              </w:rPr>
              <w:fldChar w:fldCharType="end"/>
            </w:r>
          </w:ins>
        </w:p>
        <w:p w14:paraId="6486CDAE" w14:textId="6E6E5D35" w:rsidR="000C5B81" w:rsidRDefault="000C5B81">
          <w:pPr>
            <w:pStyle w:val="TOC3"/>
            <w:tabs>
              <w:tab w:val="right" w:leader="dot" w:pos="9016"/>
            </w:tabs>
            <w:rPr>
              <w:ins w:id="349" w:author="Andrew Instone-Cowie" w:date="2021-08-27T15:01:00Z"/>
              <w:noProof/>
              <w:lang w:val="en-GB" w:eastAsia="en-GB"/>
            </w:rPr>
          </w:pPr>
          <w:ins w:id="35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"_Toc80968982"</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Example Installation</w:t>
            </w:r>
            <w:r>
              <w:rPr>
                <w:noProof/>
                <w:webHidden/>
              </w:rPr>
              <w:tab/>
            </w:r>
            <w:r>
              <w:rPr>
                <w:noProof/>
                <w:webHidden/>
              </w:rPr>
              <w:fldChar w:fldCharType="begin"/>
            </w:r>
            <w:r>
              <w:rPr>
                <w:noProof/>
                <w:webHidden/>
              </w:rPr>
              <w:instrText xml:space="preserve"> PAGEREF _Toc80968982 \h </w:instrText>
            </w:r>
            <w:r>
              <w:rPr>
                <w:noProof/>
                <w:webHidden/>
              </w:rPr>
            </w:r>
          </w:ins>
          <w:r>
            <w:rPr>
              <w:noProof/>
              <w:webHidden/>
            </w:rPr>
            <w:fldChar w:fldCharType="separate"/>
          </w:r>
          <w:ins w:id="351" w:author="Andrew Instone-Cowie" w:date="2021-08-27T15:02:00Z">
            <w:r w:rsidR="00B33E7E">
              <w:rPr>
                <w:noProof/>
                <w:webHidden/>
              </w:rPr>
              <w:t>79</w:t>
            </w:r>
          </w:ins>
          <w:ins w:id="352" w:author="Andrew Instone-Cowie" w:date="2021-08-27T15:01:00Z">
            <w:r>
              <w:rPr>
                <w:noProof/>
                <w:webHidden/>
              </w:rPr>
              <w:fldChar w:fldCharType="end"/>
            </w:r>
            <w:r w:rsidRPr="0060187E">
              <w:rPr>
                <w:rStyle w:val="Hyperlink"/>
                <w:noProof/>
              </w:rPr>
              <w:fldChar w:fldCharType="end"/>
            </w:r>
          </w:ins>
        </w:p>
        <w:p w14:paraId="228D69E0" w14:textId="1B24220E" w:rsidR="000C5B81" w:rsidRDefault="000C5B81">
          <w:pPr>
            <w:pStyle w:val="TOC3"/>
            <w:tabs>
              <w:tab w:val="right" w:leader="dot" w:pos="9016"/>
            </w:tabs>
            <w:rPr>
              <w:ins w:id="353" w:author="Andrew Instone-Cowie" w:date="2021-08-27T15:01:00Z"/>
              <w:noProof/>
              <w:lang w:val="en-GB" w:eastAsia="en-GB"/>
            </w:rPr>
          </w:pPr>
          <w:ins w:id="35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"_Toc80968983"</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Default Settings</w:t>
            </w:r>
            <w:r>
              <w:rPr>
                <w:noProof/>
                <w:webHidden/>
              </w:rPr>
              <w:tab/>
            </w:r>
            <w:r>
              <w:rPr>
                <w:noProof/>
                <w:webHidden/>
              </w:rPr>
              <w:fldChar w:fldCharType="begin"/>
            </w:r>
            <w:r>
              <w:rPr>
                <w:noProof/>
                <w:webHidden/>
              </w:rPr>
              <w:instrText xml:space="preserve"> PAGEREF _Toc80968983 \h </w:instrText>
            </w:r>
            <w:r>
              <w:rPr>
                <w:noProof/>
                <w:webHidden/>
              </w:rPr>
            </w:r>
          </w:ins>
          <w:r>
            <w:rPr>
              <w:noProof/>
              <w:webHidden/>
            </w:rPr>
            <w:fldChar w:fldCharType="separate"/>
          </w:r>
          <w:ins w:id="355" w:author="Andrew Instone-Cowie" w:date="2021-08-27T15:02:00Z">
            <w:r w:rsidR="00B33E7E">
              <w:rPr>
                <w:noProof/>
                <w:webHidden/>
              </w:rPr>
              <w:t>80</w:t>
            </w:r>
          </w:ins>
          <w:ins w:id="356" w:author="Andrew Instone-Cowie" w:date="2021-08-27T15:01:00Z">
            <w:r>
              <w:rPr>
                <w:noProof/>
                <w:webHidden/>
              </w:rPr>
              <w:fldChar w:fldCharType="end"/>
            </w:r>
            <w:r w:rsidRPr="0060187E">
              <w:rPr>
                <w:rStyle w:val="Hyperlink"/>
                <w:noProof/>
              </w:rPr>
              <w:fldChar w:fldCharType="end"/>
            </w:r>
          </w:ins>
        </w:p>
        <w:p w14:paraId="26236BCD" w14:textId="7B715D6C" w:rsidR="000C5B81" w:rsidRDefault="000C5B81">
          <w:pPr>
            <w:pStyle w:val="TOC3"/>
            <w:tabs>
              <w:tab w:val="right" w:leader="dot" w:pos="9016"/>
            </w:tabs>
            <w:rPr>
              <w:ins w:id="357" w:author="Andrew Instone-Cowie" w:date="2021-08-27T15:01:00Z"/>
              <w:noProof/>
              <w:lang w:val="en-GB" w:eastAsia="en-GB"/>
            </w:rPr>
          </w:pPr>
          <w:ins w:id="35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"_Toc80968984"</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Disable Unused Channels</w:t>
            </w:r>
            <w:r>
              <w:rPr>
                <w:noProof/>
                <w:webHidden/>
              </w:rPr>
              <w:tab/>
            </w:r>
            <w:r>
              <w:rPr>
                <w:noProof/>
                <w:webHidden/>
              </w:rPr>
              <w:fldChar w:fldCharType="begin"/>
            </w:r>
            <w:r>
              <w:rPr>
                <w:noProof/>
                <w:webHidden/>
              </w:rPr>
              <w:instrText xml:space="preserve"> PAGEREF _Toc80968984 \h </w:instrText>
            </w:r>
            <w:r>
              <w:rPr>
                <w:noProof/>
                <w:webHidden/>
              </w:rPr>
            </w:r>
          </w:ins>
          <w:r>
            <w:rPr>
              <w:noProof/>
              <w:webHidden/>
            </w:rPr>
            <w:fldChar w:fldCharType="separate"/>
          </w:r>
          <w:ins w:id="359" w:author="Andrew Instone-Cowie" w:date="2021-08-27T15:02:00Z">
            <w:r w:rsidR="00B33E7E">
              <w:rPr>
                <w:noProof/>
                <w:webHidden/>
              </w:rPr>
              <w:t>81</w:t>
            </w:r>
          </w:ins>
          <w:ins w:id="360" w:author="Andrew Instone-Cowie" w:date="2021-08-27T15:01:00Z">
            <w:r>
              <w:rPr>
                <w:noProof/>
                <w:webHidden/>
              </w:rPr>
              <w:fldChar w:fldCharType="end"/>
            </w:r>
            <w:r w:rsidRPr="0060187E">
              <w:rPr>
                <w:rStyle w:val="Hyperlink"/>
                <w:noProof/>
              </w:rPr>
              <w:fldChar w:fldCharType="end"/>
            </w:r>
          </w:ins>
        </w:p>
        <w:p w14:paraId="37EB5E81" w14:textId="49629D9C" w:rsidR="000C5B81" w:rsidRDefault="000C5B81">
          <w:pPr>
            <w:pStyle w:val="TOC3"/>
            <w:tabs>
              <w:tab w:val="right" w:leader="dot" w:pos="9016"/>
            </w:tabs>
            <w:rPr>
              <w:ins w:id="361" w:author="Andrew Instone-Cowie" w:date="2021-08-27T15:01:00Z"/>
              <w:noProof/>
              <w:lang w:val="en-GB" w:eastAsia="en-GB"/>
            </w:rPr>
          </w:pPr>
          <w:ins w:id="36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"_Toc80968985"</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Re-Map Channels to Bells</w:t>
            </w:r>
            <w:r>
              <w:rPr>
                <w:noProof/>
                <w:webHidden/>
              </w:rPr>
              <w:tab/>
            </w:r>
            <w:r>
              <w:rPr>
                <w:noProof/>
                <w:webHidden/>
              </w:rPr>
              <w:fldChar w:fldCharType="begin"/>
            </w:r>
            <w:r>
              <w:rPr>
                <w:noProof/>
                <w:webHidden/>
              </w:rPr>
              <w:instrText xml:space="preserve"> PAGEREF _Toc80968985 \h </w:instrText>
            </w:r>
            <w:r>
              <w:rPr>
                <w:noProof/>
                <w:webHidden/>
              </w:rPr>
            </w:r>
          </w:ins>
          <w:r>
            <w:rPr>
              <w:noProof/>
              <w:webHidden/>
            </w:rPr>
            <w:fldChar w:fldCharType="separate"/>
          </w:r>
          <w:ins w:id="363" w:author="Andrew Instone-Cowie" w:date="2021-08-27T15:02:00Z">
            <w:r w:rsidR="00B33E7E">
              <w:rPr>
                <w:noProof/>
                <w:webHidden/>
              </w:rPr>
              <w:t>82</w:t>
            </w:r>
          </w:ins>
          <w:ins w:id="364" w:author="Andrew Instone-Cowie" w:date="2021-08-27T15:01:00Z">
            <w:r>
              <w:rPr>
                <w:noProof/>
                <w:webHidden/>
              </w:rPr>
              <w:fldChar w:fldCharType="end"/>
            </w:r>
            <w:r w:rsidRPr="0060187E">
              <w:rPr>
                <w:rStyle w:val="Hyperlink"/>
                <w:noProof/>
              </w:rPr>
              <w:fldChar w:fldCharType="end"/>
            </w:r>
          </w:ins>
        </w:p>
        <w:p w14:paraId="5B955C32" w14:textId="69275425" w:rsidR="000C5B81" w:rsidRDefault="000C5B81">
          <w:pPr>
            <w:pStyle w:val="TOC3"/>
            <w:tabs>
              <w:tab w:val="right" w:leader="dot" w:pos="9016"/>
            </w:tabs>
            <w:rPr>
              <w:ins w:id="365" w:author="Andrew Instone-Cowie" w:date="2021-08-27T15:01:00Z"/>
              <w:noProof/>
              <w:lang w:val="en-GB" w:eastAsia="en-GB"/>
            </w:rPr>
          </w:pPr>
          <w:ins w:id="36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"_Toc80968986"</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Save Settings</w:t>
            </w:r>
            <w:r>
              <w:rPr>
                <w:noProof/>
                <w:webHidden/>
              </w:rPr>
              <w:tab/>
            </w:r>
            <w:r>
              <w:rPr>
                <w:noProof/>
                <w:webHidden/>
              </w:rPr>
              <w:fldChar w:fldCharType="begin"/>
            </w:r>
            <w:r>
              <w:rPr>
                <w:noProof/>
                <w:webHidden/>
              </w:rPr>
              <w:instrText xml:space="preserve"> PAGEREF _Toc80968986 \h </w:instrText>
            </w:r>
            <w:r>
              <w:rPr>
                <w:noProof/>
                <w:webHidden/>
              </w:rPr>
            </w:r>
          </w:ins>
          <w:r>
            <w:rPr>
              <w:noProof/>
              <w:webHidden/>
            </w:rPr>
            <w:fldChar w:fldCharType="separate"/>
          </w:r>
          <w:ins w:id="367" w:author="Andrew Instone-Cowie" w:date="2021-08-27T15:02:00Z">
            <w:r w:rsidR="00B33E7E">
              <w:rPr>
                <w:noProof/>
                <w:webHidden/>
              </w:rPr>
              <w:t>83</w:t>
            </w:r>
          </w:ins>
          <w:ins w:id="368" w:author="Andrew Instone-Cowie" w:date="2021-08-27T15:01:00Z">
            <w:r>
              <w:rPr>
                <w:noProof/>
                <w:webHidden/>
              </w:rPr>
              <w:fldChar w:fldCharType="end"/>
            </w:r>
            <w:r w:rsidRPr="0060187E">
              <w:rPr>
                <w:rStyle w:val="Hyperlink"/>
                <w:noProof/>
              </w:rPr>
              <w:fldChar w:fldCharType="end"/>
            </w:r>
          </w:ins>
        </w:p>
        <w:p w14:paraId="0BFEC222" w14:textId="743877D4" w:rsidR="000C5B81" w:rsidRDefault="000C5B81">
          <w:pPr>
            <w:pStyle w:val="TOC1"/>
            <w:tabs>
              <w:tab w:val="right" w:leader="dot" w:pos="9016"/>
            </w:tabs>
            <w:rPr>
              <w:ins w:id="369" w:author="Andrew Instone-Cowie" w:date="2021-08-27T15:01:00Z"/>
              <w:rFonts w:eastAsiaTheme="minorEastAsia"/>
              <w:noProof/>
              <w:lang w:eastAsia="en-GB"/>
            </w:rPr>
          </w:pPr>
          <w:ins w:id="370"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"_Toc80968987"</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Next Steps</w:t>
            </w:r>
            <w:r>
              <w:rPr>
                <w:noProof/>
                <w:webHidden/>
              </w:rPr>
              <w:tab/>
            </w:r>
            <w:r>
              <w:rPr>
                <w:noProof/>
                <w:webHidden/>
              </w:rPr>
              <w:fldChar w:fldCharType="begin"/>
            </w:r>
            <w:r>
              <w:rPr>
                <w:noProof/>
                <w:webHidden/>
              </w:rPr>
              <w:instrText xml:space="preserve"> PAGEREF _Toc80968987 \h </w:instrText>
            </w:r>
            <w:r>
              <w:rPr>
                <w:noProof/>
                <w:webHidden/>
              </w:rPr>
            </w:r>
          </w:ins>
          <w:r>
            <w:rPr>
              <w:noProof/>
              <w:webHidden/>
            </w:rPr>
            <w:fldChar w:fldCharType="separate"/>
          </w:r>
          <w:ins w:id="371" w:author="Andrew Instone-Cowie" w:date="2021-08-27T15:02:00Z">
            <w:r w:rsidR="00B33E7E">
              <w:rPr>
                <w:noProof/>
                <w:webHidden/>
              </w:rPr>
              <w:t>84</w:t>
            </w:r>
          </w:ins>
          <w:ins w:id="372" w:author="Andrew Instone-Cowie" w:date="2021-08-27T15:01:00Z">
            <w:r>
              <w:rPr>
                <w:noProof/>
                <w:webHidden/>
              </w:rPr>
              <w:fldChar w:fldCharType="end"/>
            </w:r>
            <w:r w:rsidRPr="0060187E">
              <w:rPr>
                <w:rStyle w:val="Hyperlink"/>
                <w:noProof/>
              </w:rPr>
              <w:fldChar w:fldCharType="end"/>
            </w:r>
          </w:ins>
        </w:p>
        <w:p w14:paraId="476A4F45" w14:textId="58685A6F" w:rsidR="000C5B81" w:rsidRDefault="000C5B81">
          <w:pPr>
            <w:pStyle w:val="TOC1"/>
            <w:tabs>
              <w:tab w:val="right" w:leader="dot" w:pos="9016"/>
            </w:tabs>
            <w:rPr>
              <w:ins w:id="373" w:author="Andrew Instone-Cowie" w:date="2021-08-27T15:01:00Z"/>
              <w:rFonts w:eastAsiaTheme="minorEastAsia"/>
              <w:noProof/>
              <w:lang w:eastAsia="en-GB"/>
            </w:rPr>
          </w:pPr>
          <w:ins w:id="374"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"_Toc80968988"</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Licensing &amp; Disclaimers</w:t>
            </w:r>
            <w:r>
              <w:rPr>
                <w:noProof/>
                <w:webHidden/>
              </w:rPr>
              <w:tab/>
            </w:r>
            <w:r>
              <w:rPr>
                <w:noProof/>
                <w:webHidden/>
              </w:rPr>
              <w:fldChar w:fldCharType="begin"/>
            </w:r>
            <w:r>
              <w:rPr>
                <w:noProof/>
                <w:webHidden/>
              </w:rPr>
              <w:instrText xml:space="preserve"> PAGEREF _Toc80968988 \h </w:instrText>
            </w:r>
            <w:r>
              <w:rPr>
                <w:noProof/>
                <w:webHidden/>
              </w:rPr>
            </w:r>
          </w:ins>
          <w:r>
            <w:rPr>
              <w:noProof/>
              <w:webHidden/>
            </w:rPr>
            <w:fldChar w:fldCharType="separate"/>
          </w:r>
          <w:ins w:id="375" w:author="Andrew Instone-Cowie" w:date="2021-08-27T15:02:00Z">
            <w:r w:rsidR="00B33E7E">
              <w:rPr>
                <w:noProof/>
                <w:webHidden/>
              </w:rPr>
              <w:t>85</w:t>
            </w:r>
          </w:ins>
          <w:ins w:id="376" w:author="Andrew Instone-Cowie" w:date="2021-08-27T15:01:00Z">
            <w:r>
              <w:rPr>
                <w:noProof/>
                <w:webHidden/>
              </w:rPr>
              <w:fldChar w:fldCharType="end"/>
            </w:r>
            <w:r w:rsidRPr="0060187E">
              <w:rPr>
                <w:rStyle w:val="Hyperlink"/>
                <w:noProof/>
              </w:rPr>
              <w:fldChar w:fldCharType="end"/>
            </w:r>
          </w:ins>
        </w:p>
        <w:p w14:paraId="546FD764" w14:textId="6EF979C8" w:rsidR="000C5B81" w:rsidRDefault="000C5B81">
          <w:pPr>
            <w:pStyle w:val="TOC2"/>
            <w:tabs>
              <w:tab w:val="right" w:leader="dot" w:pos="9016"/>
            </w:tabs>
            <w:rPr>
              <w:ins w:id="377" w:author="Andrew Instone-Cowie" w:date="2021-08-27T15:01:00Z"/>
              <w:rFonts w:eastAsiaTheme="minorEastAsia"/>
              <w:noProof/>
              <w:lang w:eastAsia="en-GB"/>
            </w:rPr>
          </w:pPr>
          <w:ins w:id="378"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"_Toc80968989"</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Documentation</w:t>
            </w:r>
            <w:r>
              <w:rPr>
                <w:noProof/>
                <w:webHidden/>
              </w:rPr>
              <w:tab/>
            </w:r>
            <w:r>
              <w:rPr>
                <w:noProof/>
                <w:webHidden/>
              </w:rPr>
              <w:fldChar w:fldCharType="begin"/>
            </w:r>
            <w:r>
              <w:rPr>
                <w:noProof/>
                <w:webHidden/>
              </w:rPr>
              <w:instrText xml:space="preserve"> PAGEREF _Toc80968989 \h </w:instrText>
            </w:r>
            <w:r>
              <w:rPr>
                <w:noProof/>
                <w:webHidden/>
              </w:rPr>
            </w:r>
          </w:ins>
          <w:r>
            <w:rPr>
              <w:noProof/>
              <w:webHidden/>
            </w:rPr>
            <w:fldChar w:fldCharType="separate"/>
          </w:r>
          <w:ins w:id="379" w:author="Andrew Instone-Cowie" w:date="2021-08-27T15:02:00Z">
            <w:r w:rsidR="00B33E7E">
              <w:rPr>
                <w:noProof/>
                <w:webHidden/>
              </w:rPr>
              <w:t>85</w:t>
            </w:r>
          </w:ins>
          <w:ins w:id="380" w:author="Andrew Instone-Cowie" w:date="2021-08-27T15:01:00Z">
            <w:r>
              <w:rPr>
                <w:noProof/>
                <w:webHidden/>
              </w:rPr>
              <w:fldChar w:fldCharType="end"/>
            </w:r>
            <w:r w:rsidRPr="0060187E">
              <w:rPr>
                <w:rStyle w:val="Hyperlink"/>
                <w:noProof/>
              </w:rPr>
              <w:fldChar w:fldCharType="end"/>
            </w:r>
          </w:ins>
        </w:p>
        <w:p w14:paraId="61A7028C" w14:textId="6FFA57AC" w:rsidR="000C5B81" w:rsidRDefault="000C5B81">
          <w:pPr>
            <w:pStyle w:val="TOC2"/>
            <w:tabs>
              <w:tab w:val="right" w:leader="dot" w:pos="9016"/>
            </w:tabs>
            <w:rPr>
              <w:ins w:id="381" w:author="Andrew Instone-Cowie" w:date="2021-08-27T15:01:00Z"/>
              <w:rFonts w:eastAsiaTheme="minorEastAsia"/>
              <w:noProof/>
              <w:lang w:eastAsia="en-GB"/>
            </w:rPr>
          </w:pPr>
          <w:ins w:id="382"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"_Toc80968990"</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Software</w:t>
            </w:r>
            <w:r>
              <w:rPr>
                <w:noProof/>
                <w:webHidden/>
              </w:rPr>
              <w:tab/>
            </w:r>
            <w:r>
              <w:rPr>
                <w:noProof/>
                <w:webHidden/>
              </w:rPr>
              <w:fldChar w:fldCharType="begin"/>
            </w:r>
            <w:r>
              <w:rPr>
                <w:noProof/>
                <w:webHidden/>
              </w:rPr>
              <w:instrText xml:space="preserve"> PAGEREF _Toc80968990 \h </w:instrText>
            </w:r>
            <w:r>
              <w:rPr>
                <w:noProof/>
                <w:webHidden/>
              </w:rPr>
            </w:r>
          </w:ins>
          <w:r>
            <w:rPr>
              <w:noProof/>
              <w:webHidden/>
            </w:rPr>
            <w:fldChar w:fldCharType="separate"/>
          </w:r>
          <w:ins w:id="383" w:author="Andrew Instone-Cowie" w:date="2021-08-27T15:02:00Z">
            <w:r w:rsidR="00B33E7E">
              <w:rPr>
                <w:noProof/>
                <w:webHidden/>
              </w:rPr>
              <w:t>85</w:t>
            </w:r>
          </w:ins>
          <w:ins w:id="384" w:author="Andrew Instone-Cowie" w:date="2021-08-27T15:01:00Z">
            <w:r>
              <w:rPr>
                <w:noProof/>
                <w:webHidden/>
              </w:rPr>
              <w:fldChar w:fldCharType="end"/>
            </w:r>
            <w:r w:rsidRPr="0060187E">
              <w:rPr>
                <w:rStyle w:val="Hyperlink"/>
                <w:noProof/>
              </w:rPr>
              <w:fldChar w:fldCharType="end"/>
            </w:r>
          </w:ins>
        </w:p>
        <w:p w14:paraId="5F19B24A" w14:textId="5D8A8FCA" w:rsidR="000C5B81" w:rsidRDefault="000C5B81">
          <w:pPr>
            <w:pStyle w:val="TOC1"/>
            <w:tabs>
              <w:tab w:val="right" w:leader="dot" w:pos="9016"/>
            </w:tabs>
            <w:rPr>
              <w:ins w:id="385" w:author="Andrew Instone-Cowie" w:date="2021-08-27T15:01:00Z"/>
              <w:rFonts w:eastAsiaTheme="minorEastAsia"/>
              <w:noProof/>
              <w:lang w:eastAsia="en-GB"/>
            </w:rPr>
          </w:pPr>
          <w:ins w:id="386" w:author="Andrew Instone-Cowie" w:date="2021-08-27T15:01:00Z">
            <w:r w:rsidRPr="0060187E">
              <w:rPr>
                <w:rStyle w:val="Hyperlink"/>
                <w:noProof/>
              </w:rPr>
              <w:fldChar w:fldCharType="begin"/>
            </w:r>
            <w:r w:rsidRPr="0060187E">
              <w:rPr>
                <w:rStyle w:val="Hyperlink"/>
                <w:noProof/>
              </w:rPr>
              <w:instrText xml:space="preserve"> </w:instrText>
            </w:r>
            <w:r>
              <w:rPr>
                <w:noProof/>
              </w:rPr>
              <w:instrText>HYPERLINK \l "_Toc80968991"</w:instrText>
            </w:r>
            <w:r w:rsidRPr="0060187E">
              <w:rPr>
                <w:rStyle w:val="Hyperlink"/>
                <w:noProof/>
              </w:rPr>
              <w:instrText xml:space="preserve"> </w:instrText>
            </w:r>
            <w:r w:rsidRPr="0060187E">
              <w:rPr>
                <w:rStyle w:val="Hyperlink"/>
                <w:noProof/>
              </w:rPr>
            </w:r>
            <w:r w:rsidRPr="0060187E">
              <w:rPr>
                <w:rStyle w:val="Hyperlink"/>
                <w:noProof/>
              </w:rPr>
              <w:fldChar w:fldCharType="separate"/>
            </w:r>
            <w:r w:rsidRPr="0060187E">
              <w:rPr>
                <w:rStyle w:val="Hyperlink"/>
                <w:noProof/>
              </w:rPr>
              <w:t>Acknowledgements</w:t>
            </w:r>
            <w:r>
              <w:rPr>
                <w:noProof/>
                <w:webHidden/>
              </w:rPr>
              <w:tab/>
            </w:r>
            <w:r>
              <w:rPr>
                <w:noProof/>
                <w:webHidden/>
              </w:rPr>
              <w:fldChar w:fldCharType="begin"/>
            </w:r>
            <w:r>
              <w:rPr>
                <w:noProof/>
                <w:webHidden/>
              </w:rPr>
              <w:instrText xml:space="preserve"> PAGEREF _Toc80968991 \h </w:instrText>
            </w:r>
            <w:r>
              <w:rPr>
                <w:noProof/>
                <w:webHidden/>
              </w:rPr>
            </w:r>
          </w:ins>
          <w:r>
            <w:rPr>
              <w:noProof/>
              <w:webHidden/>
            </w:rPr>
            <w:fldChar w:fldCharType="separate"/>
          </w:r>
          <w:ins w:id="387" w:author="Andrew Instone-Cowie" w:date="2021-08-27T15:02:00Z">
            <w:r w:rsidR="00B33E7E">
              <w:rPr>
                <w:noProof/>
                <w:webHidden/>
              </w:rPr>
              <w:t>86</w:t>
            </w:r>
          </w:ins>
          <w:ins w:id="388" w:author="Andrew Instone-Cowie" w:date="2021-08-27T15:01:00Z">
            <w:r>
              <w:rPr>
                <w:noProof/>
                <w:webHidden/>
              </w:rPr>
              <w:fldChar w:fldCharType="end"/>
            </w:r>
            <w:r w:rsidRPr="0060187E">
              <w:rPr>
                <w:rStyle w:val="Hyperlink"/>
                <w:noProof/>
              </w:rPr>
              <w:fldChar w:fldCharType="end"/>
            </w:r>
          </w:ins>
        </w:p>
        <w:p w14:paraId="180A5379" w14:textId="77D99D44" w:rsidR="00B513CB" w:rsidDel="000C5B81" w:rsidRDefault="00B513CB">
          <w:pPr>
            <w:pStyle w:val="TOC1"/>
            <w:tabs>
              <w:tab w:val="right" w:leader="dot" w:pos="9016"/>
            </w:tabs>
            <w:rPr>
              <w:del w:id="389" w:author="Andrew Instone-Cowie" w:date="2021-08-27T15:01:00Z"/>
              <w:rFonts w:eastAsiaTheme="minorEastAsia"/>
              <w:noProof/>
              <w:lang w:eastAsia="en-GB"/>
            </w:rPr>
          </w:pPr>
          <w:del w:id="390" w:author="Andrew Instone-Cowie" w:date="2021-08-27T15:01:00Z">
            <w:r w:rsidRPr="000C5B81" w:rsidDel="000C5B81">
              <w:rPr>
                <w:rStyle w:val="Hyperlink"/>
                <w:noProof/>
                <w:rPrChange w:id="391" w:author="Andrew Instone-Cowie" w:date="2021-08-27T15:01:00Z">
                  <w:rPr>
                    <w:rStyle w:val="Hyperlink"/>
                    <w:noProof/>
                  </w:rPr>
                </w:rPrChange>
              </w:rPr>
              <w:delText>Index of Figures</w:delText>
            </w:r>
            <w:r w:rsidDel="000C5B81">
              <w:rPr>
                <w:noProof/>
                <w:webHidden/>
              </w:rPr>
              <w:tab/>
            </w:r>
            <w:r w:rsidR="00DC5316" w:rsidDel="000C5B81">
              <w:rPr>
                <w:noProof/>
                <w:webHidden/>
              </w:rPr>
              <w:delText>4</w:delText>
            </w:r>
          </w:del>
        </w:p>
        <w:p w14:paraId="5F30F52A" w14:textId="56E0B391" w:rsidR="00B513CB" w:rsidDel="000C5B81" w:rsidRDefault="00B513CB">
          <w:pPr>
            <w:pStyle w:val="TOC1"/>
            <w:tabs>
              <w:tab w:val="right" w:leader="dot" w:pos="9016"/>
            </w:tabs>
            <w:rPr>
              <w:del w:id="392" w:author="Andrew Instone-Cowie" w:date="2021-08-27T15:01:00Z"/>
              <w:rFonts w:eastAsiaTheme="minorEastAsia"/>
              <w:noProof/>
              <w:lang w:eastAsia="en-GB"/>
            </w:rPr>
          </w:pPr>
          <w:del w:id="393" w:author="Andrew Instone-Cowie" w:date="2021-08-27T15:01:00Z">
            <w:r w:rsidRPr="000C5B81" w:rsidDel="000C5B81">
              <w:rPr>
                <w:rStyle w:val="Hyperlink"/>
                <w:noProof/>
                <w:rPrChange w:id="394" w:author="Andrew Instone-Cowie" w:date="2021-08-27T15:01:00Z">
                  <w:rPr>
                    <w:rStyle w:val="Hyperlink"/>
                    <w:noProof/>
                  </w:rPr>
                </w:rPrChange>
              </w:rPr>
              <w:delText>Index of Tables</w:delText>
            </w:r>
            <w:r w:rsidDel="000C5B81">
              <w:rPr>
                <w:noProof/>
                <w:webHidden/>
              </w:rPr>
              <w:tab/>
            </w:r>
            <w:r w:rsidR="00DC5316" w:rsidDel="000C5B81">
              <w:rPr>
                <w:noProof/>
                <w:webHidden/>
              </w:rPr>
              <w:delText>7</w:delText>
            </w:r>
          </w:del>
        </w:p>
        <w:p w14:paraId="743A2C8A" w14:textId="00E0E187" w:rsidR="00B513CB" w:rsidDel="000C5B81" w:rsidRDefault="00B513CB">
          <w:pPr>
            <w:pStyle w:val="TOC1"/>
            <w:tabs>
              <w:tab w:val="right" w:leader="dot" w:pos="9016"/>
            </w:tabs>
            <w:rPr>
              <w:del w:id="395" w:author="Andrew Instone-Cowie" w:date="2021-08-27T15:01:00Z"/>
              <w:rFonts w:eastAsiaTheme="minorEastAsia"/>
              <w:noProof/>
              <w:lang w:eastAsia="en-GB"/>
            </w:rPr>
          </w:pPr>
          <w:del w:id="396" w:author="Andrew Instone-Cowie" w:date="2021-08-27T15:01:00Z">
            <w:r w:rsidRPr="000C5B81" w:rsidDel="000C5B81">
              <w:rPr>
                <w:rStyle w:val="Hyperlink"/>
                <w:noProof/>
                <w:rPrChange w:id="397" w:author="Andrew Instone-Cowie" w:date="2021-08-27T15:01:00Z">
                  <w:rPr>
                    <w:rStyle w:val="Hyperlink"/>
                    <w:noProof/>
                  </w:rPr>
                </w:rPrChange>
              </w:rPr>
              <w:delText>Document History</w:delText>
            </w:r>
            <w:r w:rsidDel="000C5B81">
              <w:rPr>
                <w:noProof/>
                <w:webHidden/>
              </w:rPr>
              <w:tab/>
            </w:r>
            <w:r w:rsidR="00DC5316" w:rsidDel="000C5B81">
              <w:rPr>
                <w:noProof/>
                <w:webHidden/>
              </w:rPr>
              <w:delText>8</w:delText>
            </w:r>
          </w:del>
        </w:p>
        <w:p w14:paraId="76CB93A1" w14:textId="7C88EB7A" w:rsidR="00B513CB" w:rsidDel="000C5B81" w:rsidRDefault="00B513CB">
          <w:pPr>
            <w:pStyle w:val="TOC1"/>
            <w:tabs>
              <w:tab w:val="right" w:leader="dot" w:pos="9016"/>
            </w:tabs>
            <w:rPr>
              <w:del w:id="398" w:author="Andrew Instone-Cowie" w:date="2021-08-27T15:01:00Z"/>
              <w:rFonts w:eastAsiaTheme="minorEastAsia"/>
              <w:noProof/>
              <w:lang w:eastAsia="en-GB"/>
            </w:rPr>
          </w:pPr>
          <w:del w:id="399" w:author="Andrew Instone-Cowie" w:date="2021-08-27T15:01:00Z">
            <w:r w:rsidRPr="000C5B81" w:rsidDel="000C5B81">
              <w:rPr>
                <w:rStyle w:val="Hyperlink"/>
                <w:noProof/>
                <w:rPrChange w:id="400" w:author="Andrew Instone-Cowie" w:date="2021-08-27T15:01:00Z">
                  <w:rPr>
                    <w:rStyle w:val="Hyperlink"/>
                    <w:noProof/>
                  </w:rPr>
                </w:rPrChange>
              </w:rPr>
              <w:delText>Licence</w:delText>
            </w:r>
            <w:r w:rsidDel="000C5B81">
              <w:rPr>
                <w:noProof/>
                <w:webHidden/>
              </w:rPr>
              <w:tab/>
            </w:r>
            <w:r w:rsidR="00DC5316" w:rsidDel="000C5B81">
              <w:rPr>
                <w:noProof/>
                <w:webHidden/>
              </w:rPr>
              <w:delText>9</w:delText>
            </w:r>
          </w:del>
        </w:p>
        <w:p w14:paraId="7AEB7E19" w14:textId="43B11232" w:rsidR="00B513CB" w:rsidDel="000C5B81" w:rsidRDefault="00B513CB">
          <w:pPr>
            <w:pStyle w:val="TOC1"/>
            <w:tabs>
              <w:tab w:val="right" w:leader="dot" w:pos="9016"/>
            </w:tabs>
            <w:rPr>
              <w:del w:id="401" w:author="Andrew Instone-Cowie" w:date="2021-08-27T15:01:00Z"/>
              <w:rFonts w:eastAsiaTheme="minorEastAsia"/>
              <w:noProof/>
              <w:lang w:eastAsia="en-GB"/>
            </w:rPr>
          </w:pPr>
          <w:del w:id="402" w:author="Andrew Instone-Cowie" w:date="2021-08-27T15:01:00Z">
            <w:r w:rsidRPr="000C5B81" w:rsidDel="000C5B81">
              <w:rPr>
                <w:rStyle w:val="Hyperlink"/>
                <w:noProof/>
                <w:rPrChange w:id="403" w:author="Andrew Instone-Cowie" w:date="2021-08-27T15:01:00Z">
                  <w:rPr>
                    <w:rStyle w:val="Hyperlink"/>
                    <w:noProof/>
                  </w:rPr>
                </w:rPrChange>
              </w:rPr>
              <w:delText>Documentation Map</w:delText>
            </w:r>
            <w:r w:rsidDel="000C5B81">
              <w:rPr>
                <w:noProof/>
                <w:webHidden/>
              </w:rPr>
              <w:tab/>
            </w:r>
            <w:r w:rsidR="00DC5316" w:rsidDel="000C5B81">
              <w:rPr>
                <w:noProof/>
                <w:webHidden/>
              </w:rPr>
              <w:delText>10</w:delText>
            </w:r>
          </w:del>
        </w:p>
        <w:p w14:paraId="3751739A" w14:textId="6C704EA7" w:rsidR="00B513CB" w:rsidDel="000C5B81" w:rsidRDefault="00B513CB">
          <w:pPr>
            <w:pStyle w:val="TOC1"/>
            <w:tabs>
              <w:tab w:val="right" w:leader="dot" w:pos="9016"/>
            </w:tabs>
            <w:rPr>
              <w:del w:id="404" w:author="Andrew Instone-Cowie" w:date="2021-08-27T15:01:00Z"/>
              <w:rFonts w:eastAsiaTheme="minorEastAsia"/>
              <w:noProof/>
              <w:lang w:eastAsia="en-GB"/>
            </w:rPr>
          </w:pPr>
          <w:del w:id="405" w:author="Andrew Instone-Cowie" w:date="2021-08-27T15:01:00Z">
            <w:r w:rsidRPr="000C5B81" w:rsidDel="000C5B81">
              <w:rPr>
                <w:rStyle w:val="Hyperlink"/>
                <w:noProof/>
                <w:rPrChange w:id="406" w:author="Andrew Instone-Cowie" w:date="2021-08-27T15:01:00Z">
                  <w:rPr>
                    <w:rStyle w:val="Hyperlink"/>
                    <w:noProof/>
                  </w:rPr>
                </w:rPrChange>
              </w:rPr>
              <w:delText>About This Guide</w:delText>
            </w:r>
            <w:r w:rsidDel="000C5B81">
              <w:rPr>
                <w:noProof/>
                <w:webHidden/>
              </w:rPr>
              <w:tab/>
            </w:r>
            <w:r w:rsidR="00DC5316" w:rsidDel="000C5B81">
              <w:rPr>
                <w:noProof/>
                <w:webHidden/>
              </w:rPr>
              <w:delText>11</w:delText>
            </w:r>
          </w:del>
        </w:p>
        <w:p w14:paraId="4ACCB1C9" w14:textId="3830480E" w:rsidR="00B513CB" w:rsidDel="000C5B81" w:rsidRDefault="00B513CB">
          <w:pPr>
            <w:pStyle w:val="TOC1"/>
            <w:tabs>
              <w:tab w:val="right" w:leader="dot" w:pos="9016"/>
            </w:tabs>
            <w:rPr>
              <w:del w:id="407" w:author="Andrew Instone-Cowie" w:date="2021-08-27T15:01:00Z"/>
              <w:rFonts w:eastAsiaTheme="minorEastAsia"/>
              <w:noProof/>
              <w:lang w:eastAsia="en-GB"/>
            </w:rPr>
          </w:pPr>
          <w:del w:id="408" w:author="Andrew Instone-Cowie" w:date="2021-08-27T15:01:00Z">
            <w:r w:rsidRPr="000C5B81" w:rsidDel="000C5B81">
              <w:rPr>
                <w:rStyle w:val="Hyperlink"/>
                <w:noProof/>
                <w:rPrChange w:id="409" w:author="Andrew Instone-Cowie" w:date="2021-08-27T15:01:00Z">
                  <w:rPr>
                    <w:rStyle w:val="Hyperlink"/>
                    <w:noProof/>
                  </w:rPr>
                </w:rPrChange>
              </w:rPr>
              <w:delText>Typical Simulator Installation</w:delText>
            </w:r>
            <w:r w:rsidDel="000C5B81">
              <w:rPr>
                <w:noProof/>
                <w:webHidden/>
              </w:rPr>
              <w:tab/>
            </w:r>
            <w:r w:rsidR="00DC5316" w:rsidDel="000C5B81">
              <w:rPr>
                <w:noProof/>
                <w:webHidden/>
              </w:rPr>
              <w:delText>12</w:delText>
            </w:r>
          </w:del>
        </w:p>
        <w:p w14:paraId="29CD59DE" w14:textId="36AA56B0" w:rsidR="00B513CB" w:rsidDel="000C5B81" w:rsidRDefault="00B513CB">
          <w:pPr>
            <w:pStyle w:val="TOC1"/>
            <w:tabs>
              <w:tab w:val="right" w:leader="dot" w:pos="9016"/>
            </w:tabs>
            <w:rPr>
              <w:del w:id="410" w:author="Andrew Instone-Cowie" w:date="2021-08-27T15:01:00Z"/>
              <w:rFonts w:eastAsiaTheme="minorEastAsia"/>
              <w:noProof/>
              <w:lang w:eastAsia="en-GB"/>
            </w:rPr>
          </w:pPr>
          <w:del w:id="411" w:author="Andrew Instone-Cowie" w:date="2021-08-27T15:01:00Z">
            <w:r w:rsidRPr="000C5B81" w:rsidDel="000C5B81">
              <w:rPr>
                <w:rStyle w:val="Hyperlink"/>
                <w:noProof/>
                <w:rPrChange w:id="412" w:author="Andrew Instone-Cowie" w:date="2021-08-27T15:01:00Z">
                  <w:rPr>
                    <w:rStyle w:val="Hyperlink"/>
                    <w:noProof/>
                  </w:rPr>
                </w:rPrChange>
              </w:rPr>
              <w:delText>What You Will Need</w:delText>
            </w:r>
            <w:r w:rsidDel="000C5B81">
              <w:rPr>
                <w:noProof/>
                <w:webHidden/>
              </w:rPr>
              <w:tab/>
            </w:r>
            <w:r w:rsidR="00DC5316" w:rsidDel="000C5B81">
              <w:rPr>
                <w:noProof/>
                <w:webHidden/>
              </w:rPr>
              <w:delText>13</w:delText>
            </w:r>
          </w:del>
        </w:p>
        <w:p w14:paraId="45FD5810" w14:textId="66CD335B" w:rsidR="00B513CB" w:rsidDel="000C5B81" w:rsidRDefault="00B513CB">
          <w:pPr>
            <w:pStyle w:val="TOC2"/>
            <w:tabs>
              <w:tab w:val="right" w:leader="dot" w:pos="9016"/>
            </w:tabs>
            <w:rPr>
              <w:del w:id="413" w:author="Andrew Instone-Cowie" w:date="2021-08-27T15:01:00Z"/>
              <w:rFonts w:eastAsiaTheme="minorEastAsia"/>
              <w:noProof/>
              <w:lang w:eastAsia="en-GB"/>
            </w:rPr>
          </w:pPr>
          <w:del w:id="414" w:author="Andrew Instone-Cowie" w:date="2021-08-27T15:01:00Z">
            <w:r w:rsidRPr="000C5B81" w:rsidDel="000C5B81">
              <w:rPr>
                <w:rStyle w:val="Hyperlink"/>
                <w:noProof/>
                <w:rPrChange w:id="415" w:author="Andrew Instone-Cowie" w:date="2021-08-27T15:01:00Z">
                  <w:rPr>
                    <w:rStyle w:val="Hyperlink"/>
                    <w:noProof/>
                  </w:rPr>
                </w:rPrChange>
              </w:rPr>
              <w:delText>Skills</w:delText>
            </w:r>
            <w:r w:rsidDel="000C5B81">
              <w:rPr>
                <w:noProof/>
                <w:webHidden/>
              </w:rPr>
              <w:tab/>
            </w:r>
            <w:r w:rsidR="00DC5316" w:rsidDel="000C5B81">
              <w:rPr>
                <w:noProof/>
                <w:webHidden/>
              </w:rPr>
              <w:delText>13</w:delText>
            </w:r>
          </w:del>
        </w:p>
        <w:p w14:paraId="2328436B" w14:textId="152D6B80" w:rsidR="00B513CB" w:rsidDel="000C5B81" w:rsidRDefault="00B513CB">
          <w:pPr>
            <w:pStyle w:val="TOC2"/>
            <w:tabs>
              <w:tab w:val="right" w:leader="dot" w:pos="9016"/>
            </w:tabs>
            <w:rPr>
              <w:del w:id="416" w:author="Andrew Instone-Cowie" w:date="2021-08-27T15:01:00Z"/>
              <w:rFonts w:eastAsiaTheme="minorEastAsia"/>
              <w:noProof/>
              <w:lang w:eastAsia="en-GB"/>
            </w:rPr>
          </w:pPr>
          <w:del w:id="417" w:author="Andrew Instone-Cowie" w:date="2021-08-27T15:01:00Z">
            <w:r w:rsidRPr="000C5B81" w:rsidDel="000C5B81">
              <w:rPr>
                <w:rStyle w:val="Hyperlink"/>
                <w:noProof/>
                <w:rPrChange w:id="418" w:author="Andrew Instone-Cowie" w:date="2021-08-27T15:01:00Z">
                  <w:rPr>
                    <w:rStyle w:val="Hyperlink"/>
                    <w:noProof/>
                  </w:rPr>
                </w:rPrChange>
              </w:rPr>
              <w:delText>Tools</w:delText>
            </w:r>
            <w:r w:rsidDel="000C5B81">
              <w:rPr>
                <w:noProof/>
                <w:webHidden/>
              </w:rPr>
              <w:tab/>
            </w:r>
            <w:r w:rsidR="00DC5316" w:rsidDel="000C5B81">
              <w:rPr>
                <w:noProof/>
                <w:webHidden/>
              </w:rPr>
              <w:delText>13</w:delText>
            </w:r>
          </w:del>
        </w:p>
        <w:p w14:paraId="5AAF1F09" w14:textId="16D53C9E" w:rsidR="00B513CB" w:rsidDel="000C5B81" w:rsidRDefault="00B513CB">
          <w:pPr>
            <w:pStyle w:val="TOC2"/>
            <w:tabs>
              <w:tab w:val="right" w:leader="dot" w:pos="9016"/>
            </w:tabs>
            <w:rPr>
              <w:del w:id="419" w:author="Andrew Instone-Cowie" w:date="2021-08-27T15:01:00Z"/>
              <w:rFonts w:eastAsiaTheme="minorEastAsia"/>
              <w:noProof/>
              <w:lang w:eastAsia="en-GB"/>
            </w:rPr>
          </w:pPr>
          <w:del w:id="420" w:author="Andrew Instone-Cowie" w:date="2021-08-27T15:01:00Z">
            <w:r w:rsidRPr="000C5B81" w:rsidDel="000C5B81">
              <w:rPr>
                <w:rStyle w:val="Hyperlink"/>
                <w:noProof/>
                <w:rPrChange w:id="421" w:author="Andrew Instone-Cowie" w:date="2021-08-27T15:01:00Z">
                  <w:rPr>
                    <w:rStyle w:val="Hyperlink"/>
                    <w:noProof/>
                  </w:rPr>
                </w:rPrChange>
              </w:rPr>
              <w:delText>Parts</w:delText>
            </w:r>
            <w:r w:rsidDel="000C5B81">
              <w:rPr>
                <w:noProof/>
                <w:webHidden/>
              </w:rPr>
              <w:tab/>
            </w:r>
            <w:r w:rsidR="00DC5316" w:rsidDel="000C5B81">
              <w:rPr>
                <w:noProof/>
                <w:webHidden/>
              </w:rPr>
              <w:delText>13</w:delText>
            </w:r>
          </w:del>
        </w:p>
        <w:p w14:paraId="0B467AD5" w14:textId="01D1F5F1" w:rsidR="00B513CB" w:rsidDel="000C5B81" w:rsidRDefault="00B513CB">
          <w:pPr>
            <w:pStyle w:val="TOC2"/>
            <w:tabs>
              <w:tab w:val="right" w:leader="dot" w:pos="9016"/>
            </w:tabs>
            <w:rPr>
              <w:del w:id="422" w:author="Andrew Instone-Cowie" w:date="2021-08-27T15:01:00Z"/>
              <w:rFonts w:eastAsiaTheme="minorEastAsia"/>
              <w:noProof/>
              <w:lang w:eastAsia="en-GB"/>
            </w:rPr>
          </w:pPr>
          <w:del w:id="423" w:author="Andrew Instone-Cowie" w:date="2021-08-27T15:01:00Z">
            <w:r w:rsidRPr="000C5B81" w:rsidDel="000C5B81">
              <w:rPr>
                <w:rStyle w:val="Hyperlink"/>
                <w:noProof/>
                <w:rPrChange w:id="424" w:author="Andrew Instone-Cowie" w:date="2021-08-27T15:01:00Z">
                  <w:rPr>
                    <w:rStyle w:val="Hyperlink"/>
                    <w:noProof/>
                  </w:rPr>
                </w:rPrChange>
              </w:rPr>
              <w:delText>PCBs</w:delText>
            </w:r>
            <w:r w:rsidDel="000C5B81">
              <w:rPr>
                <w:noProof/>
                <w:webHidden/>
              </w:rPr>
              <w:tab/>
            </w:r>
            <w:r w:rsidR="00DC5316" w:rsidDel="000C5B81">
              <w:rPr>
                <w:noProof/>
                <w:webHidden/>
              </w:rPr>
              <w:delText>13</w:delText>
            </w:r>
          </w:del>
        </w:p>
        <w:p w14:paraId="29E2F9B3" w14:textId="3723ACD9" w:rsidR="00B513CB" w:rsidDel="000C5B81" w:rsidRDefault="00B513CB">
          <w:pPr>
            <w:pStyle w:val="TOC3"/>
            <w:tabs>
              <w:tab w:val="right" w:leader="dot" w:pos="9016"/>
            </w:tabs>
            <w:rPr>
              <w:del w:id="425" w:author="Andrew Instone-Cowie" w:date="2021-08-27T15:01:00Z"/>
              <w:noProof/>
              <w:lang w:val="en-GB" w:eastAsia="en-GB"/>
            </w:rPr>
          </w:pPr>
          <w:del w:id="426" w:author="Andrew Instone-Cowie" w:date="2021-08-27T15:01:00Z">
            <w:r w:rsidRPr="000C5B81" w:rsidDel="000C5B81">
              <w:rPr>
                <w:rStyle w:val="Hyperlink"/>
                <w:noProof/>
                <w:rPrChange w:id="427" w:author="Andrew Instone-Cowie" w:date="2021-08-27T15:01:00Z">
                  <w:rPr>
                    <w:rStyle w:val="Hyperlink"/>
                    <w:noProof/>
                  </w:rPr>
                </w:rPrChange>
              </w:rPr>
              <w:delText>JLCPCB or SeeedStudio</w:delText>
            </w:r>
            <w:r w:rsidDel="000C5B81">
              <w:rPr>
                <w:noProof/>
                <w:webHidden/>
              </w:rPr>
              <w:tab/>
            </w:r>
            <w:r w:rsidR="00DC5316" w:rsidDel="000C5B81">
              <w:rPr>
                <w:noProof/>
                <w:webHidden/>
              </w:rPr>
              <w:delText>14</w:delText>
            </w:r>
          </w:del>
        </w:p>
        <w:p w14:paraId="039203F9" w14:textId="21483D84" w:rsidR="00B513CB" w:rsidDel="000C5B81" w:rsidRDefault="00B513CB">
          <w:pPr>
            <w:pStyle w:val="TOC3"/>
            <w:tabs>
              <w:tab w:val="right" w:leader="dot" w:pos="9016"/>
            </w:tabs>
            <w:rPr>
              <w:del w:id="428" w:author="Andrew Instone-Cowie" w:date="2021-08-27T15:01:00Z"/>
              <w:noProof/>
              <w:lang w:val="en-GB" w:eastAsia="en-GB"/>
            </w:rPr>
          </w:pPr>
          <w:del w:id="429" w:author="Andrew Instone-Cowie" w:date="2021-08-27T15:01:00Z">
            <w:r w:rsidRPr="000C5B81" w:rsidDel="000C5B81">
              <w:rPr>
                <w:rStyle w:val="Hyperlink"/>
                <w:noProof/>
                <w:rPrChange w:id="430" w:author="Andrew Instone-Cowie" w:date="2021-08-27T15:01:00Z">
                  <w:rPr>
                    <w:rStyle w:val="Hyperlink"/>
                    <w:noProof/>
                  </w:rPr>
                </w:rPrChange>
              </w:rPr>
              <w:delText>OSH Park</w:delText>
            </w:r>
            <w:r w:rsidDel="000C5B81">
              <w:rPr>
                <w:noProof/>
                <w:webHidden/>
              </w:rPr>
              <w:tab/>
            </w:r>
            <w:r w:rsidR="00DC5316" w:rsidDel="000C5B81">
              <w:rPr>
                <w:noProof/>
                <w:webHidden/>
              </w:rPr>
              <w:delText>17</w:delText>
            </w:r>
          </w:del>
        </w:p>
        <w:p w14:paraId="13AF26ED" w14:textId="2D4604C0" w:rsidR="00B513CB" w:rsidDel="000C5B81" w:rsidRDefault="00B513CB">
          <w:pPr>
            <w:pStyle w:val="TOC1"/>
            <w:tabs>
              <w:tab w:val="right" w:leader="dot" w:pos="9016"/>
            </w:tabs>
            <w:rPr>
              <w:del w:id="431" w:author="Andrew Instone-Cowie" w:date="2021-08-27T15:01:00Z"/>
              <w:rFonts w:eastAsiaTheme="minorEastAsia"/>
              <w:noProof/>
              <w:lang w:eastAsia="en-GB"/>
            </w:rPr>
          </w:pPr>
          <w:del w:id="432" w:author="Andrew Instone-Cowie" w:date="2021-08-27T15:01:00Z">
            <w:r w:rsidRPr="000C5B81" w:rsidDel="000C5B81">
              <w:rPr>
                <w:rStyle w:val="Hyperlink"/>
                <w:noProof/>
                <w:rPrChange w:id="433" w:author="Andrew Instone-Cowie" w:date="2021-08-27T15:01:00Z">
                  <w:rPr>
                    <w:rStyle w:val="Hyperlink"/>
                    <w:noProof/>
                  </w:rPr>
                </w:rPrChange>
              </w:rPr>
              <w:delText>Simulator Assembly</w:delText>
            </w:r>
            <w:r w:rsidDel="000C5B81">
              <w:rPr>
                <w:noProof/>
                <w:webHidden/>
              </w:rPr>
              <w:tab/>
            </w:r>
            <w:r w:rsidR="00DC5316" w:rsidDel="000C5B81">
              <w:rPr>
                <w:noProof/>
                <w:webHidden/>
              </w:rPr>
              <w:delText>18</w:delText>
            </w:r>
          </w:del>
        </w:p>
        <w:p w14:paraId="4174FFCE" w14:textId="054EE7A5" w:rsidR="00B513CB" w:rsidDel="000C5B81" w:rsidRDefault="00B513CB">
          <w:pPr>
            <w:pStyle w:val="TOC2"/>
            <w:tabs>
              <w:tab w:val="right" w:leader="dot" w:pos="9016"/>
            </w:tabs>
            <w:rPr>
              <w:del w:id="434" w:author="Andrew Instone-Cowie" w:date="2021-08-27T15:01:00Z"/>
              <w:rFonts w:eastAsiaTheme="minorEastAsia"/>
              <w:noProof/>
              <w:lang w:eastAsia="en-GB"/>
            </w:rPr>
          </w:pPr>
          <w:del w:id="435" w:author="Andrew Instone-Cowie" w:date="2021-08-27T15:01:00Z">
            <w:r w:rsidRPr="000C5B81" w:rsidDel="000C5B81">
              <w:rPr>
                <w:rStyle w:val="Hyperlink"/>
                <w:noProof/>
                <w:rPrChange w:id="436" w:author="Andrew Instone-Cowie" w:date="2021-08-27T15:01:00Z">
                  <w:rPr>
                    <w:rStyle w:val="Hyperlink"/>
                    <w:noProof/>
                  </w:rPr>
                </w:rPrChange>
              </w:rPr>
              <w:delText>Polarised Components</w:delText>
            </w:r>
            <w:r w:rsidDel="000C5B81">
              <w:rPr>
                <w:noProof/>
                <w:webHidden/>
              </w:rPr>
              <w:tab/>
            </w:r>
            <w:r w:rsidR="00DC5316" w:rsidDel="000C5B81">
              <w:rPr>
                <w:noProof/>
                <w:webHidden/>
              </w:rPr>
              <w:delText>18</w:delText>
            </w:r>
          </w:del>
        </w:p>
        <w:p w14:paraId="40865408" w14:textId="214DEDF6" w:rsidR="00B513CB" w:rsidDel="000C5B81" w:rsidRDefault="00B513CB">
          <w:pPr>
            <w:pStyle w:val="TOC3"/>
            <w:tabs>
              <w:tab w:val="right" w:leader="dot" w:pos="9016"/>
            </w:tabs>
            <w:rPr>
              <w:del w:id="437" w:author="Andrew Instone-Cowie" w:date="2021-08-27T15:01:00Z"/>
              <w:noProof/>
              <w:lang w:val="en-GB" w:eastAsia="en-GB"/>
            </w:rPr>
          </w:pPr>
          <w:del w:id="438" w:author="Andrew Instone-Cowie" w:date="2021-08-27T15:01:00Z">
            <w:r w:rsidRPr="000C5B81" w:rsidDel="000C5B81">
              <w:rPr>
                <w:rStyle w:val="Hyperlink"/>
                <w:noProof/>
                <w:rPrChange w:id="439" w:author="Andrew Instone-Cowie" w:date="2021-08-27T15:01:00Z">
                  <w:rPr>
                    <w:rStyle w:val="Hyperlink"/>
                    <w:noProof/>
                  </w:rPr>
                </w:rPrChange>
              </w:rPr>
              <w:delText>Voltage Regulators</w:delText>
            </w:r>
            <w:r w:rsidDel="000C5B81">
              <w:rPr>
                <w:noProof/>
                <w:webHidden/>
              </w:rPr>
              <w:tab/>
            </w:r>
            <w:r w:rsidR="00DC5316" w:rsidDel="000C5B81">
              <w:rPr>
                <w:noProof/>
                <w:webHidden/>
              </w:rPr>
              <w:delText>18</w:delText>
            </w:r>
          </w:del>
        </w:p>
        <w:p w14:paraId="7C529AB5" w14:textId="75E0038C" w:rsidR="00B513CB" w:rsidDel="000C5B81" w:rsidRDefault="00B513CB">
          <w:pPr>
            <w:pStyle w:val="TOC3"/>
            <w:tabs>
              <w:tab w:val="right" w:leader="dot" w:pos="9016"/>
            </w:tabs>
            <w:rPr>
              <w:del w:id="440" w:author="Andrew Instone-Cowie" w:date="2021-08-27T15:01:00Z"/>
              <w:noProof/>
              <w:lang w:val="en-GB" w:eastAsia="en-GB"/>
            </w:rPr>
          </w:pPr>
          <w:del w:id="441" w:author="Andrew Instone-Cowie" w:date="2021-08-27T15:01:00Z">
            <w:r w:rsidRPr="000C5B81" w:rsidDel="000C5B81">
              <w:rPr>
                <w:rStyle w:val="Hyperlink"/>
                <w:noProof/>
                <w:rPrChange w:id="442" w:author="Andrew Instone-Cowie" w:date="2021-08-27T15:01:00Z">
                  <w:rPr>
                    <w:rStyle w:val="Hyperlink"/>
                    <w:noProof/>
                  </w:rPr>
                </w:rPrChange>
              </w:rPr>
              <w:delText>Diodes</w:delText>
            </w:r>
            <w:r w:rsidDel="000C5B81">
              <w:rPr>
                <w:noProof/>
                <w:webHidden/>
              </w:rPr>
              <w:tab/>
            </w:r>
            <w:r w:rsidR="00DC5316" w:rsidDel="000C5B81">
              <w:rPr>
                <w:noProof/>
                <w:webHidden/>
              </w:rPr>
              <w:delText>19</w:delText>
            </w:r>
          </w:del>
        </w:p>
        <w:p w14:paraId="08060FDD" w14:textId="2935B89C" w:rsidR="00B513CB" w:rsidDel="000C5B81" w:rsidRDefault="00B513CB">
          <w:pPr>
            <w:pStyle w:val="TOC3"/>
            <w:tabs>
              <w:tab w:val="right" w:leader="dot" w:pos="9016"/>
            </w:tabs>
            <w:rPr>
              <w:del w:id="443" w:author="Andrew Instone-Cowie" w:date="2021-08-27T15:01:00Z"/>
              <w:noProof/>
              <w:lang w:val="en-GB" w:eastAsia="en-GB"/>
            </w:rPr>
          </w:pPr>
          <w:del w:id="444" w:author="Andrew Instone-Cowie" w:date="2021-08-27T15:01:00Z">
            <w:r w:rsidRPr="000C5B81" w:rsidDel="000C5B81">
              <w:rPr>
                <w:rStyle w:val="Hyperlink"/>
                <w:noProof/>
                <w:rPrChange w:id="445" w:author="Andrew Instone-Cowie" w:date="2021-08-27T15:01:00Z">
                  <w:rPr>
                    <w:rStyle w:val="Hyperlink"/>
                    <w:noProof/>
                  </w:rPr>
                </w:rPrChange>
              </w:rPr>
              <w:delText>Electrolytic Capacitors</w:delText>
            </w:r>
            <w:r w:rsidDel="000C5B81">
              <w:rPr>
                <w:noProof/>
                <w:webHidden/>
              </w:rPr>
              <w:tab/>
            </w:r>
            <w:r w:rsidR="00DC5316" w:rsidDel="000C5B81">
              <w:rPr>
                <w:noProof/>
                <w:webHidden/>
              </w:rPr>
              <w:delText>19</w:delText>
            </w:r>
          </w:del>
        </w:p>
        <w:p w14:paraId="6B9B395F" w14:textId="4D09264E" w:rsidR="00B513CB" w:rsidDel="000C5B81" w:rsidRDefault="00B513CB">
          <w:pPr>
            <w:pStyle w:val="TOC3"/>
            <w:tabs>
              <w:tab w:val="right" w:leader="dot" w:pos="9016"/>
            </w:tabs>
            <w:rPr>
              <w:del w:id="446" w:author="Andrew Instone-Cowie" w:date="2021-08-27T15:01:00Z"/>
              <w:noProof/>
              <w:lang w:val="en-GB" w:eastAsia="en-GB"/>
            </w:rPr>
          </w:pPr>
          <w:del w:id="447" w:author="Andrew Instone-Cowie" w:date="2021-08-27T15:01:00Z">
            <w:r w:rsidRPr="000C5B81" w:rsidDel="000C5B81">
              <w:rPr>
                <w:rStyle w:val="Hyperlink"/>
                <w:noProof/>
                <w:rPrChange w:id="448" w:author="Andrew Instone-Cowie" w:date="2021-08-27T15:01:00Z">
                  <w:rPr>
                    <w:rStyle w:val="Hyperlink"/>
                    <w:noProof/>
                  </w:rPr>
                </w:rPrChange>
              </w:rPr>
              <w:delText>Integrated Circuits</w:delText>
            </w:r>
            <w:r w:rsidDel="000C5B81">
              <w:rPr>
                <w:noProof/>
                <w:webHidden/>
              </w:rPr>
              <w:tab/>
            </w:r>
            <w:r w:rsidR="00DC5316" w:rsidDel="000C5B81">
              <w:rPr>
                <w:noProof/>
                <w:webHidden/>
              </w:rPr>
              <w:delText>20</w:delText>
            </w:r>
          </w:del>
        </w:p>
        <w:p w14:paraId="3CF4D22B" w14:textId="3B4A690C" w:rsidR="00B513CB" w:rsidDel="000C5B81" w:rsidRDefault="00B513CB">
          <w:pPr>
            <w:pStyle w:val="TOC3"/>
            <w:tabs>
              <w:tab w:val="right" w:leader="dot" w:pos="9016"/>
            </w:tabs>
            <w:rPr>
              <w:del w:id="449" w:author="Andrew Instone-Cowie" w:date="2021-08-27T15:01:00Z"/>
              <w:noProof/>
              <w:lang w:val="en-GB" w:eastAsia="en-GB"/>
            </w:rPr>
          </w:pPr>
          <w:del w:id="450" w:author="Andrew Instone-Cowie" w:date="2021-08-27T15:01:00Z">
            <w:r w:rsidRPr="000C5B81" w:rsidDel="000C5B81">
              <w:rPr>
                <w:rStyle w:val="Hyperlink"/>
                <w:noProof/>
                <w:rPrChange w:id="451" w:author="Andrew Instone-Cowie" w:date="2021-08-27T15:01:00Z">
                  <w:rPr>
                    <w:rStyle w:val="Hyperlink"/>
                    <w:noProof/>
                  </w:rPr>
                </w:rPrChange>
              </w:rPr>
              <w:delText>LEDs</w:delText>
            </w:r>
            <w:r w:rsidDel="000C5B81">
              <w:rPr>
                <w:noProof/>
                <w:webHidden/>
              </w:rPr>
              <w:tab/>
            </w:r>
            <w:r w:rsidR="00DC5316" w:rsidDel="000C5B81">
              <w:rPr>
                <w:noProof/>
                <w:webHidden/>
              </w:rPr>
              <w:delText>20</w:delText>
            </w:r>
          </w:del>
        </w:p>
        <w:p w14:paraId="172FA1C0" w14:textId="17A4B8B9" w:rsidR="00B513CB" w:rsidDel="000C5B81" w:rsidRDefault="00B513CB">
          <w:pPr>
            <w:pStyle w:val="TOC3"/>
            <w:tabs>
              <w:tab w:val="right" w:leader="dot" w:pos="9016"/>
            </w:tabs>
            <w:rPr>
              <w:del w:id="452" w:author="Andrew Instone-Cowie" w:date="2021-08-27T15:01:00Z"/>
              <w:noProof/>
              <w:lang w:val="en-GB" w:eastAsia="en-GB"/>
            </w:rPr>
          </w:pPr>
          <w:del w:id="453" w:author="Andrew Instone-Cowie" w:date="2021-08-27T15:01:00Z">
            <w:r w:rsidRPr="000C5B81" w:rsidDel="000C5B81">
              <w:rPr>
                <w:rStyle w:val="Hyperlink"/>
                <w:noProof/>
                <w:rPrChange w:id="454" w:author="Andrew Instone-Cowie" w:date="2021-08-27T15:01:00Z">
                  <w:rPr>
                    <w:rStyle w:val="Hyperlink"/>
                    <w:noProof/>
                  </w:rPr>
                </w:rPrChange>
              </w:rPr>
              <w:delText>Magneto-Resistive Sensors</w:delText>
            </w:r>
            <w:r w:rsidDel="000C5B81">
              <w:rPr>
                <w:noProof/>
                <w:webHidden/>
              </w:rPr>
              <w:tab/>
            </w:r>
            <w:r w:rsidR="00DC5316" w:rsidDel="000C5B81">
              <w:rPr>
                <w:noProof/>
                <w:webHidden/>
              </w:rPr>
              <w:delText>21</w:delText>
            </w:r>
          </w:del>
        </w:p>
        <w:p w14:paraId="195D0C55" w14:textId="29CF8B4B" w:rsidR="00B513CB" w:rsidDel="000C5B81" w:rsidRDefault="00B513CB">
          <w:pPr>
            <w:pStyle w:val="TOC2"/>
            <w:tabs>
              <w:tab w:val="right" w:leader="dot" w:pos="9016"/>
            </w:tabs>
            <w:rPr>
              <w:del w:id="455" w:author="Andrew Instone-Cowie" w:date="2021-08-27T15:01:00Z"/>
              <w:rFonts w:eastAsiaTheme="minorEastAsia"/>
              <w:noProof/>
              <w:lang w:eastAsia="en-GB"/>
            </w:rPr>
          </w:pPr>
          <w:del w:id="456" w:author="Andrew Instone-Cowie" w:date="2021-08-27T15:01:00Z">
            <w:r w:rsidRPr="000C5B81" w:rsidDel="000C5B81">
              <w:rPr>
                <w:rStyle w:val="Hyperlink"/>
                <w:noProof/>
                <w:rPrChange w:id="457" w:author="Andrew Instone-Cowie" w:date="2021-08-27T15:01:00Z">
                  <w:rPr>
                    <w:rStyle w:val="Hyperlink"/>
                    <w:noProof/>
                  </w:rPr>
                </w:rPrChange>
              </w:rPr>
              <w:delText>Simulator Interface Module</w:delText>
            </w:r>
            <w:r w:rsidDel="000C5B81">
              <w:rPr>
                <w:noProof/>
                <w:webHidden/>
              </w:rPr>
              <w:tab/>
            </w:r>
            <w:r w:rsidR="00DC5316" w:rsidDel="000C5B81">
              <w:rPr>
                <w:noProof/>
                <w:webHidden/>
              </w:rPr>
              <w:delText>22</w:delText>
            </w:r>
          </w:del>
        </w:p>
        <w:p w14:paraId="21AEDA98" w14:textId="101D4AD8" w:rsidR="00B513CB" w:rsidDel="000C5B81" w:rsidRDefault="00B513CB">
          <w:pPr>
            <w:pStyle w:val="TOC3"/>
            <w:tabs>
              <w:tab w:val="right" w:leader="dot" w:pos="9016"/>
            </w:tabs>
            <w:rPr>
              <w:del w:id="458" w:author="Andrew Instone-Cowie" w:date="2021-08-27T15:01:00Z"/>
              <w:noProof/>
              <w:lang w:val="en-GB" w:eastAsia="en-GB"/>
            </w:rPr>
          </w:pPr>
          <w:del w:id="459" w:author="Andrew Instone-Cowie" w:date="2021-08-27T15:01:00Z">
            <w:r w:rsidRPr="000C5B81" w:rsidDel="000C5B81">
              <w:rPr>
                <w:rStyle w:val="Hyperlink"/>
                <w:noProof/>
                <w:rPrChange w:id="460" w:author="Andrew Instone-Cowie" w:date="2021-08-27T15:01:00Z">
                  <w:rPr>
                    <w:rStyle w:val="Hyperlink"/>
                    <w:noProof/>
                  </w:rPr>
                </w:rPrChange>
              </w:rPr>
              <w:delText>Parts List</w:delText>
            </w:r>
            <w:r w:rsidDel="000C5B81">
              <w:rPr>
                <w:noProof/>
                <w:webHidden/>
              </w:rPr>
              <w:tab/>
            </w:r>
            <w:r w:rsidR="00DC5316" w:rsidDel="000C5B81">
              <w:rPr>
                <w:noProof/>
                <w:webHidden/>
              </w:rPr>
              <w:delText>22</w:delText>
            </w:r>
          </w:del>
        </w:p>
        <w:p w14:paraId="4C04B828" w14:textId="7C9C0C33" w:rsidR="00B513CB" w:rsidDel="000C5B81" w:rsidRDefault="00B513CB">
          <w:pPr>
            <w:pStyle w:val="TOC3"/>
            <w:tabs>
              <w:tab w:val="right" w:leader="dot" w:pos="9016"/>
            </w:tabs>
            <w:rPr>
              <w:del w:id="461" w:author="Andrew Instone-Cowie" w:date="2021-08-27T15:01:00Z"/>
              <w:noProof/>
              <w:lang w:val="en-GB" w:eastAsia="en-GB"/>
            </w:rPr>
          </w:pPr>
          <w:del w:id="462" w:author="Andrew Instone-Cowie" w:date="2021-08-27T15:01:00Z">
            <w:r w:rsidRPr="000C5B81" w:rsidDel="000C5B81">
              <w:rPr>
                <w:rStyle w:val="Hyperlink"/>
                <w:noProof/>
                <w:rPrChange w:id="463" w:author="Andrew Instone-Cowie" w:date="2021-08-27T15:01:00Z">
                  <w:rPr>
                    <w:rStyle w:val="Hyperlink"/>
                    <w:noProof/>
                  </w:rPr>
                </w:rPrChange>
              </w:rPr>
              <w:delText>Schematic</w:delText>
            </w:r>
            <w:r w:rsidDel="000C5B81">
              <w:rPr>
                <w:noProof/>
                <w:webHidden/>
              </w:rPr>
              <w:tab/>
            </w:r>
            <w:r w:rsidR="00DC5316" w:rsidDel="000C5B81">
              <w:rPr>
                <w:noProof/>
                <w:webHidden/>
              </w:rPr>
              <w:delText>23</w:delText>
            </w:r>
          </w:del>
        </w:p>
        <w:p w14:paraId="6C19C68C" w14:textId="41BE95E7" w:rsidR="00B513CB" w:rsidDel="000C5B81" w:rsidRDefault="00B513CB">
          <w:pPr>
            <w:pStyle w:val="TOC3"/>
            <w:tabs>
              <w:tab w:val="right" w:leader="dot" w:pos="9016"/>
            </w:tabs>
            <w:rPr>
              <w:del w:id="464" w:author="Andrew Instone-Cowie" w:date="2021-08-27T15:01:00Z"/>
              <w:noProof/>
              <w:lang w:val="en-GB" w:eastAsia="en-GB"/>
            </w:rPr>
          </w:pPr>
          <w:del w:id="465" w:author="Andrew Instone-Cowie" w:date="2021-08-27T15:01:00Z">
            <w:r w:rsidRPr="000C5B81" w:rsidDel="000C5B81">
              <w:rPr>
                <w:rStyle w:val="Hyperlink"/>
                <w:noProof/>
                <w:rPrChange w:id="466" w:author="Andrew Instone-Cowie" w:date="2021-08-27T15:01:00Z">
                  <w:rPr>
                    <w:rStyle w:val="Hyperlink"/>
                    <w:noProof/>
                  </w:rPr>
                </w:rPrChange>
              </w:rPr>
              <w:delText>Parts</w:delText>
            </w:r>
            <w:r w:rsidDel="000C5B81">
              <w:rPr>
                <w:noProof/>
                <w:webHidden/>
              </w:rPr>
              <w:tab/>
            </w:r>
            <w:r w:rsidR="00DC5316" w:rsidDel="000C5B81">
              <w:rPr>
                <w:noProof/>
                <w:webHidden/>
              </w:rPr>
              <w:delText>24</w:delText>
            </w:r>
          </w:del>
        </w:p>
        <w:p w14:paraId="33E2D7E7" w14:textId="1B1B382B" w:rsidR="00B513CB" w:rsidDel="000C5B81" w:rsidRDefault="00B513CB">
          <w:pPr>
            <w:pStyle w:val="TOC3"/>
            <w:tabs>
              <w:tab w:val="right" w:leader="dot" w:pos="9016"/>
            </w:tabs>
            <w:rPr>
              <w:del w:id="467" w:author="Andrew Instone-Cowie" w:date="2021-08-27T15:01:00Z"/>
              <w:noProof/>
              <w:lang w:val="en-GB" w:eastAsia="en-GB"/>
            </w:rPr>
          </w:pPr>
          <w:del w:id="468" w:author="Andrew Instone-Cowie" w:date="2021-08-27T15:01:00Z">
            <w:r w:rsidRPr="000C5B81" w:rsidDel="000C5B81">
              <w:rPr>
                <w:rStyle w:val="Hyperlink"/>
                <w:noProof/>
                <w:rPrChange w:id="469" w:author="Andrew Instone-Cowie" w:date="2021-08-27T15:01:00Z">
                  <w:rPr>
                    <w:rStyle w:val="Hyperlink"/>
                    <w:noProof/>
                  </w:rPr>
                </w:rPrChange>
              </w:rPr>
              <w:delText>PCB Layout</w:delText>
            </w:r>
            <w:r w:rsidDel="000C5B81">
              <w:rPr>
                <w:noProof/>
                <w:webHidden/>
              </w:rPr>
              <w:tab/>
            </w:r>
            <w:r w:rsidR="00DC5316" w:rsidDel="000C5B81">
              <w:rPr>
                <w:noProof/>
                <w:webHidden/>
              </w:rPr>
              <w:delText>24</w:delText>
            </w:r>
          </w:del>
        </w:p>
        <w:p w14:paraId="20819A41" w14:textId="312E1955" w:rsidR="00B513CB" w:rsidDel="000C5B81" w:rsidRDefault="00B513CB">
          <w:pPr>
            <w:pStyle w:val="TOC3"/>
            <w:tabs>
              <w:tab w:val="right" w:leader="dot" w:pos="9016"/>
            </w:tabs>
            <w:rPr>
              <w:del w:id="470" w:author="Andrew Instone-Cowie" w:date="2021-08-27T15:01:00Z"/>
              <w:noProof/>
              <w:lang w:val="en-GB" w:eastAsia="en-GB"/>
            </w:rPr>
          </w:pPr>
          <w:del w:id="471" w:author="Andrew Instone-Cowie" w:date="2021-08-27T15:01:00Z">
            <w:r w:rsidRPr="000C5B81" w:rsidDel="000C5B81">
              <w:rPr>
                <w:rStyle w:val="Hyperlink"/>
                <w:noProof/>
                <w:rPrChange w:id="472" w:author="Andrew Instone-Cowie" w:date="2021-08-27T15:01:00Z">
                  <w:rPr>
                    <w:rStyle w:val="Hyperlink"/>
                    <w:noProof/>
                  </w:rPr>
                </w:rPrChange>
              </w:rPr>
              <w:delText>Construction</w:delText>
            </w:r>
            <w:r w:rsidDel="000C5B81">
              <w:rPr>
                <w:noProof/>
                <w:webHidden/>
              </w:rPr>
              <w:tab/>
            </w:r>
            <w:r w:rsidR="00DC5316" w:rsidDel="000C5B81">
              <w:rPr>
                <w:noProof/>
                <w:webHidden/>
              </w:rPr>
              <w:delText>25</w:delText>
            </w:r>
          </w:del>
        </w:p>
        <w:p w14:paraId="27076138" w14:textId="579DC558" w:rsidR="00B513CB" w:rsidDel="000C5B81" w:rsidRDefault="00B513CB">
          <w:pPr>
            <w:pStyle w:val="TOC3"/>
            <w:tabs>
              <w:tab w:val="right" w:leader="dot" w:pos="9016"/>
            </w:tabs>
            <w:rPr>
              <w:del w:id="473" w:author="Andrew Instone-Cowie" w:date="2021-08-27T15:01:00Z"/>
              <w:noProof/>
              <w:lang w:val="en-GB" w:eastAsia="en-GB"/>
            </w:rPr>
          </w:pPr>
          <w:del w:id="474" w:author="Andrew Instone-Cowie" w:date="2021-08-27T15:01:00Z">
            <w:r w:rsidRPr="000C5B81" w:rsidDel="000C5B81">
              <w:rPr>
                <w:rStyle w:val="Hyperlink"/>
                <w:noProof/>
                <w:rPrChange w:id="475" w:author="Andrew Instone-Cowie" w:date="2021-08-27T15:01:00Z">
                  <w:rPr>
                    <w:rStyle w:val="Hyperlink"/>
                    <w:noProof/>
                  </w:rPr>
                </w:rPrChange>
              </w:rPr>
              <w:delText>Voltage Regulator</w:delText>
            </w:r>
            <w:r w:rsidDel="000C5B81">
              <w:rPr>
                <w:noProof/>
                <w:webHidden/>
              </w:rPr>
              <w:tab/>
            </w:r>
            <w:r w:rsidR="00DC5316" w:rsidDel="000C5B81">
              <w:rPr>
                <w:noProof/>
                <w:webHidden/>
              </w:rPr>
              <w:delText>26</w:delText>
            </w:r>
          </w:del>
        </w:p>
        <w:p w14:paraId="61295E42" w14:textId="58BF885A" w:rsidR="00B513CB" w:rsidDel="000C5B81" w:rsidRDefault="00B513CB">
          <w:pPr>
            <w:pStyle w:val="TOC2"/>
            <w:tabs>
              <w:tab w:val="right" w:leader="dot" w:pos="9016"/>
            </w:tabs>
            <w:rPr>
              <w:del w:id="476" w:author="Andrew Instone-Cowie" w:date="2021-08-27T15:01:00Z"/>
              <w:rFonts w:eastAsiaTheme="minorEastAsia"/>
              <w:noProof/>
              <w:lang w:eastAsia="en-GB"/>
            </w:rPr>
          </w:pPr>
          <w:del w:id="477" w:author="Andrew Instone-Cowie" w:date="2021-08-27T15:01:00Z">
            <w:r w:rsidRPr="000C5B81" w:rsidDel="000C5B81">
              <w:rPr>
                <w:rStyle w:val="Hyperlink"/>
                <w:noProof/>
                <w:rPrChange w:id="478" w:author="Andrew Instone-Cowie" w:date="2021-08-27T15:01:00Z">
                  <w:rPr>
                    <w:rStyle w:val="Hyperlink"/>
                    <w:noProof/>
                  </w:rPr>
                </w:rPrChange>
              </w:rPr>
              <w:delText>Power Module</w:delText>
            </w:r>
            <w:r w:rsidDel="000C5B81">
              <w:rPr>
                <w:noProof/>
                <w:webHidden/>
              </w:rPr>
              <w:tab/>
            </w:r>
            <w:r w:rsidR="00DC5316" w:rsidDel="000C5B81">
              <w:rPr>
                <w:noProof/>
                <w:webHidden/>
              </w:rPr>
              <w:delText>29</w:delText>
            </w:r>
          </w:del>
        </w:p>
        <w:p w14:paraId="0B11FDAB" w14:textId="1ECC663B" w:rsidR="00B513CB" w:rsidDel="000C5B81" w:rsidRDefault="00B513CB">
          <w:pPr>
            <w:pStyle w:val="TOC3"/>
            <w:tabs>
              <w:tab w:val="right" w:leader="dot" w:pos="9016"/>
            </w:tabs>
            <w:rPr>
              <w:del w:id="479" w:author="Andrew Instone-Cowie" w:date="2021-08-27T15:01:00Z"/>
              <w:noProof/>
              <w:lang w:val="en-GB" w:eastAsia="en-GB"/>
            </w:rPr>
          </w:pPr>
          <w:del w:id="480" w:author="Andrew Instone-Cowie" w:date="2021-08-27T15:01:00Z">
            <w:r w:rsidRPr="000C5B81" w:rsidDel="000C5B81">
              <w:rPr>
                <w:rStyle w:val="Hyperlink"/>
                <w:noProof/>
                <w:rPrChange w:id="481" w:author="Andrew Instone-Cowie" w:date="2021-08-27T15:01:00Z">
                  <w:rPr>
                    <w:rStyle w:val="Hyperlink"/>
                    <w:noProof/>
                  </w:rPr>
                </w:rPrChange>
              </w:rPr>
              <w:delText>Parts List</w:delText>
            </w:r>
            <w:r w:rsidDel="000C5B81">
              <w:rPr>
                <w:noProof/>
                <w:webHidden/>
              </w:rPr>
              <w:tab/>
            </w:r>
            <w:r w:rsidR="00DC5316" w:rsidDel="000C5B81">
              <w:rPr>
                <w:noProof/>
                <w:webHidden/>
              </w:rPr>
              <w:delText>29</w:delText>
            </w:r>
          </w:del>
        </w:p>
        <w:p w14:paraId="4C3D4DFB" w14:textId="7ED85B76" w:rsidR="00B513CB" w:rsidDel="000C5B81" w:rsidRDefault="00B513CB">
          <w:pPr>
            <w:pStyle w:val="TOC3"/>
            <w:tabs>
              <w:tab w:val="right" w:leader="dot" w:pos="9016"/>
            </w:tabs>
            <w:rPr>
              <w:del w:id="482" w:author="Andrew Instone-Cowie" w:date="2021-08-27T15:01:00Z"/>
              <w:noProof/>
              <w:lang w:val="en-GB" w:eastAsia="en-GB"/>
            </w:rPr>
          </w:pPr>
          <w:del w:id="483" w:author="Andrew Instone-Cowie" w:date="2021-08-27T15:01:00Z">
            <w:r w:rsidRPr="000C5B81" w:rsidDel="000C5B81">
              <w:rPr>
                <w:rStyle w:val="Hyperlink"/>
                <w:noProof/>
                <w:rPrChange w:id="484" w:author="Andrew Instone-Cowie" w:date="2021-08-27T15:01:00Z">
                  <w:rPr>
                    <w:rStyle w:val="Hyperlink"/>
                    <w:noProof/>
                  </w:rPr>
                </w:rPrChange>
              </w:rPr>
              <w:delText>Schematic</w:delText>
            </w:r>
            <w:r w:rsidDel="000C5B81">
              <w:rPr>
                <w:noProof/>
                <w:webHidden/>
              </w:rPr>
              <w:tab/>
            </w:r>
            <w:r w:rsidR="00DC5316" w:rsidDel="000C5B81">
              <w:rPr>
                <w:noProof/>
                <w:webHidden/>
              </w:rPr>
              <w:delText>30</w:delText>
            </w:r>
          </w:del>
        </w:p>
        <w:p w14:paraId="66E56D40" w14:textId="05EC57F4" w:rsidR="00B513CB" w:rsidDel="000C5B81" w:rsidRDefault="00B513CB">
          <w:pPr>
            <w:pStyle w:val="TOC3"/>
            <w:tabs>
              <w:tab w:val="right" w:leader="dot" w:pos="9016"/>
            </w:tabs>
            <w:rPr>
              <w:del w:id="485" w:author="Andrew Instone-Cowie" w:date="2021-08-27T15:01:00Z"/>
              <w:noProof/>
              <w:lang w:val="en-GB" w:eastAsia="en-GB"/>
            </w:rPr>
          </w:pPr>
          <w:del w:id="486" w:author="Andrew Instone-Cowie" w:date="2021-08-27T15:01:00Z">
            <w:r w:rsidRPr="000C5B81" w:rsidDel="000C5B81">
              <w:rPr>
                <w:rStyle w:val="Hyperlink"/>
                <w:noProof/>
                <w:rPrChange w:id="487" w:author="Andrew Instone-Cowie" w:date="2021-08-27T15:01:00Z">
                  <w:rPr>
                    <w:rStyle w:val="Hyperlink"/>
                    <w:noProof/>
                  </w:rPr>
                </w:rPrChange>
              </w:rPr>
              <w:delText>Parts</w:delText>
            </w:r>
            <w:r w:rsidDel="000C5B81">
              <w:rPr>
                <w:noProof/>
                <w:webHidden/>
              </w:rPr>
              <w:tab/>
            </w:r>
            <w:r w:rsidR="00DC5316" w:rsidDel="000C5B81">
              <w:rPr>
                <w:noProof/>
                <w:webHidden/>
              </w:rPr>
              <w:delText>31</w:delText>
            </w:r>
          </w:del>
        </w:p>
        <w:p w14:paraId="0A9D0CA4" w14:textId="33D75DF2" w:rsidR="00B513CB" w:rsidDel="000C5B81" w:rsidRDefault="00B513CB">
          <w:pPr>
            <w:pStyle w:val="TOC3"/>
            <w:tabs>
              <w:tab w:val="right" w:leader="dot" w:pos="9016"/>
            </w:tabs>
            <w:rPr>
              <w:del w:id="488" w:author="Andrew Instone-Cowie" w:date="2021-08-27T15:01:00Z"/>
              <w:noProof/>
              <w:lang w:val="en-GB" w:eastAsia="en-GB"/>
            </w:rPr>
          </w:pPr>
          <w:del w:id="489" w:author="Andrew Instone-Cowie" w:date="2021-08-27T15:01:00Z">
            <w:r w:rsidRPr="000C5B81" w:rsidDel="000C5B81">
              <w:rPr>
                <w:rStyle w:val="Hyperlink"/>
                <w:noProof/>
                <w:rPrChange w:id="490" w:author="Andrew Instone-Cowie" w:date="2021-08-27T15:01:00Z">
                  <w:rPr>
                    <w:rStyle w:val="Hyperlink"/>
                    <w:noProof/>
                  </w:rPr>
                </w:rPrChange>
              </w:rPr>
              <w:delText>PCB Layout</w:delText>
            </w:r>
            <w:r w:rsidDel="000C5B81">
              <w:rPr>
                <w:noProof/>
                <w:webHidden/>
              </w:rPr>
              <w:tab/>
            </w:r>
            <w:r w:rsidR="00DC5316" w:rsidDel="000C5B81">
              <w:rPr>
                <w:noProof/>
                <w:webHidden/>
              </w:rPr>
              <w:delText>31</w:delText>
            </w:r>
          </w:del>
        </w:p>
        <w:p w14:paraId="45FAA1A1" w14:textId="19121960" w:rsidR="00B513CB" w:rsidDel="000C5B81" w:rsidRDefault="00B513CB">
          <w:pPr>
            <w:pStyle w:val="TOC3"/>
            <w:tabs>
              <w:tab w:val="right" w:leader="dot" w:pos="9016"/>
            </w:tabs>
            <w:rPr>
              <w:del w:id="491" w:author="Andrew Instone-Cowie" w:date="2021-08-27T15:01:00Z"/>
              <w:noProof/>
              <w:lang w:val="en-GB" w:eastAsia="en-GB"/>
            </w:rPr>
          </w:pPr>
          <w:del w:id="492" w:author="Andrew Instone-Cowie" w:date="2021-08-27T15:01:00Z">
            <w:r w:rsidRPr="000C5B81" w:rsidDel="000C5B81">
              <w:rPr>
                <w:rStyle w:val="Hyperlink"/>
                <w:noProof/>
                <w:rPrChange w:id="493" w:author="Andrew Instone-Cowie" w:date="2021-08-27T15:01:00Z">
                  <w:rPr>
                    <w:rStyle w:val="Hyperlink"/>
                    <w:noProof/>
                  </w:rPr>
                </w:rPrChange>
              </w:rPr>
              <w:delText>Construction</w:delText>
            </w:r>
            <w:r w:rsidDel="000C5B81">
              <w:rPr>
                <w:noProof/>
                <w:webHidden/>
              </w:rPr>
              <w:tab/>
            </w:r>
            <w:r w:rsidR="00DC5316" w:rsidDel="000C5B81">
              <w:rPr>
                <w:noProof/>
                <w:webHidden/>
              </w:rPr>
              <w:delText>31</w:delText>
            </w:r>
          </w:del>
        </w:p>
        <w:p w14:paraId="3B178437" w14:textId="3994197C" w:rsidR="00B513CB" w:rsidDel="000C5B81" w:rsidRDefault="00B513CB">
          <w:pPr>
            <w:pStyle w:val="TOC2"/>
            <w:tabs>
              <w:tab w:val="right" w:leader="dot" w:pos="9016"/>
            </w:tabs>
            <w:rPr>
              <w:del w:id="494" w:author="Andrew Instone-Cowie" w:date="2021-08-27T15:01:00Z"/>
              <w:rFonts w:eastAsiaTheme="minorEastAsia"/>
              <w:noProof/>
              <w:lang w:eastAsia="en-GB"/>
            </w:rPr>
          </w:pPr>
          <w:del w:id="495" w:author="Andrew Instone-Cowie" w:date="2021-08-27T15:01:00Z">
            <w:r w:rsidRPr="000C5B81" w:rsidDel="000C5B81">
              <w:rPr>
                <w:rStyle w:val="Hyperlink"/>
                <w:noProof/>
                <w:rPrChange w:id="496" w:author="Andrew Instone-Cowie" w:date="2021-08-27T15:01:00Z">
                  <w:rPr>
                    <w:rStyle w:val="Hyperlink"/>
                    <w:noProof/>
                  </w:rPr>
                </w:rPrChange>
              </w:rPr>
              <w:delText>Magneto-Resistive Sensor Module</w:delText>
            </w:r>
            <w:r w:rsidDel="000C5B81">
              <w:rPr>
                <w:noProof/>
                <w:webHidden/>
              </w:rPr>
              <w:tab/>
            </w:r>
            <w:r w:rsidR="00DC5316" w:rsidDel="000C5B81">
              <w:rPr>
                <w:noProof/>
                <w:webHidden/>
              </w:rPr>
              <w:delText>33</w:delText>
            </w:r>
          </w:del>
        </w:p>
        <w:p w14:paraId="10380CF2" w14:textId="08250FE8" w:rsidR="00B513CB" w:rsidDel="000C5B81" w:rsidRDefault="00B513CB">
          <w:pPr>
            <w:pStyle w:val="TOC3"/>
            <w:tabs>
              <w:tab w:val="right" w:leader="dot" w:pos="9016"/>
            </w:tabs>
            <w:rPr>
              <w:del w:id="497" w:author="Andrew Instone-Cowie" w:date="2021-08-27T15:01:00Z"/>
              <w:noProof/>
              <w:lang w:val="en-GB" w:eastAsia="en-GB"/>
            </w:rPr>
          </w:pPr>
          <w:del w:id="498" w:author="Andrew Instone-Cowie" w:date="2021-08-27T15:01:00Z">
            <w:r w:rsidRPr="000C5B81" w:rsidDel="000C5B81">
              <w:rPr>
                <w:rStyle w:val="Hyperlink"/>
                <w:noProof/>
                <w:rPrChange w:id="499" w:author="Andrew Instone-Cowie" w:date="2021-08-27T15:01:00Z">
                  <w:rPr>
                    <w:rStyle w:val="Hyperlink"/>
                    <w:noProof/>
                  </w:rPr>
                </w:rPrChange>
              </w:rPr>
              <w:delText>Parts List</w:delText>
            </w:r>
            <w:r w:rsidDel="000C5B81">
              <w:rPr>
                <w:noProof/>
                <w:webHidden/>
              </w:rPr>
              <w:tab/>
            </w:r>
            <w:r w:rsidR="00DC5316" w:rsidDel="000C5B81">
              <w:rPr>
                <w:noProof/>
                <w:webHidden/>
              </w:rPr>
              <w:delText>33</w:delText>
            </w:r>
          </w:del>
        </w:p>
        <w:p w14:paraId="51556705" w14:textId="4B73E887" w:rsidR="00B513CB" w:rsidDel="000C5B81" w:rsidRDefault="00B513CB">
          <w:pPr>
            <w:pStyle w:val="TOC3"/>
            <w:tabs>
              <w:tab w:val="right" w:leader="dot" w:pos="9016"/>
            </w:tabs>
            <w:rPr>
              <w:del w:id="500" w:author="Andrew Instone-Cowie" w:date="2021-08-27T15:01:00Z"/>
              <w:noProof/>
              <w:lang w:val="en-GB" w:eastAsia="en-GB"/>
            </w:rPr>
          </w:pPr>
          <w:del w:id="501" w:author="Andrew Instone-Cowie" w:date="2021-08-27T15:01:00Z">
            <w:r w:rsidRPr="000C5B81" w:rsidDel="000C5B81">
              <w:rPr>
                <w:rStyle w:val="Hyperlink"/>
                <w:noProof/>
                <w:rPrChange w:id="502" w:author="Andrew Instone-Cowie" w:date="2021-08-27T15:01:00Z">
                  <w:rPr>
                    <w:rStyle w:val="Hyperlink"/>
                    <w:noProof/>
                  </w:rPr>
                </w:rPrChange>
              </w:rPr>
              <w:delText>Schematic</w:delText>
            </w:r>
            <w:r w:rsidDel="000C5B81">
              <w:rPr>
                <w:noProof/>
                <w:webHidden/>
              </w:rPr>
              <w:tab/>
            </w:r>
            <w:r w:rsidR="00DC5316" w:rsidDel="000C5B81">
              <w:rPr>
                <w:noProof/>
                <w:webHidden/>
              </w:rPr>
              <w:delText>34</w:delText>
            </w:r>
          </w:del>
        </w:p>
        <w:p w14:paraId="545E131E" w14:textId="4FEBDDFB" w:rsidR="00B513CB" w:rsidDel="000C5B81" w:rsidRDefault="00B513CB">
          <w:pPr>
            <w:pStyle w:val="TOC3"/>
            <w:tabs>
              <w:tab w:val="right" w:leader="dot" w:pos="9016"/>
            </w:tabs>
            <w:rPr>
              <w:del w:id="503" w:author="Andrew Instone-Cowie" w:date="2021-08-27T15:01:00Z"/>
              <w:noProof/>
              <w:lang w:val="en-GB" w:eastAsia="en-GB"/>
            </w:rPr>
          </w:pPr>
          <w:del w:id="504" w:author="Andrew Instone-Cowie" w:date="2021-08-27T15:01:00Z">
            <w:r w:rsidRPr="000C5B81" w:rsidDel="000C5B81">
              <w:rPr>
                <w:rStyle w:val="Hyperlink"/>
                <w:noProof/>
                <w:rPrChange w:id="505" w:author="Andrew Instone-Cowie" w:date="2021-08-27T15:01:00Z">
                  <w:rPr>
                    <w:rStyle w:val="Hyperlink"/>
                    <w:noProof/>
                  </w:rPr>
                </w:rPrChange>
              </w:rPr>
              <w:delText>Parts</w:delText>
            </w:r>
            <w:r w:rsidDel="000C5B81">
              <w:rPr>
                <w:noProof/>
                <w:webHidden/>
              </w:rPr>
              <w:tab/>
            </w:r>
            <w:r w:rsidR="00DC5316" w:rsidDel="000C5B81">
              <w:rPr>
                <w:noProof/>
                <w:webHidden/>
              </w:rPr>
              <w:delText>35</w:delText>
            </w:r>
          </w:del>
        </w:p>
        <w:p w14:paraId="381039BE" w14:textId="19FDD62A" w:rsidR="00B513CB" w:rsidDel="000C5B81" w:rsidRDefault="00B513CB">
          <w:pPr>
            <w:pStyle w:val="TOC3"/>
            <w:tabs>
              <w:tab w:val="right" w:leader="dot" w:pos="9016"/>
            </w:tabs>
            <w:rPr>
              <w:del w:id="506" w:author="Andrew Instone-Cowie" w:date="2021-08-27T15:01:00Z"/>
              <w:noProof/>
              <w:lang w:val="en-GB" w:eastAsia="en-GB"/>
            </w:rPr>
          </w:pPr>
          <w:del w:id="507" w:author="Andrew Instone-Cowie" w:date="2021-08-27T15:01:00Z">
            <w:r w:rsidRPr="000C5B81" w:rsidDel="000C5B81">
              <w:rPr>
                <w:rStyle w:val="Hyperlink"/>
                <w:noProof/>
                <w:rPrChange w:id="508" w:author="Andrew Instone-Cowie" w:date="2021-08-27T15:01:00Z">
                  <w:rPr>
                    <w:rStyle w:val="Hyperlink"/>
                    <w:noProof/>
                  </w:rPr>
                </w:rPrChange>
              </w:rPr>
              <w:delText>PCB Layout</w:delText>
            </w:r>
            <w:r w:rsidDel="000C5B81">
              <w:rPr>
                <w:noProof/>
                <w:webHidden/>
              </w:rPr>
              <w:tab/>
            </w:r>
            <w:r w:rsidR="00DC5316" w:rsidDel="000C5B81">
              <w:rPr>
                <w:noProof/>
                <w:webHidden/>
              </w:rPr>
              <w:delText>35</w:delText>
            </w:r>
          </w:del>
        </w:p>
        <w:p w14:paraId="618411AD" w14:textId="55C77735" w:rsidR="00B513CB" w:rsidDel="000C5B81" w:rsidRDefault="00B513CB">
          <w:pPr>
            <w:pStyle w:val="TOC3"/>
            <w:tabs>
              <w:tab w:val="right" w:leader="dot" w:pos="9016"/>
            </w:tabs>
            <w:rPr>
              <w:del w:id="509" w:author="Andrew Instone-Cowie" w:date="2021-08-27T15:01:00Z"/>
              <w:noProof/>
              <w:lang w:val="en-GB" w:eastAsia="en-GB"/>
            </w:rPr>
          </w:pPr>
          <w:del w:id="510" w:author="Andrew Instone-Cowie" w:date="2021-08-27T15:01:00Z">
            <w:r w:rsidRPr="000C5B81" w:rsidDel="000C5B81">
              <w:rPr>
                <w:rStyle w:val="Hyperlink"/>
                <w:noProof/>
                <w:rPrChange w:id="511" w:author="Andrew Instone-Cowie" w:date="2021-08-27T15:01:00Z">
                  <w:rPr>
                    <w:rStyle w:val="Hyperlink"/>
                    <w:noProof/>
                  </w:rPr>
                </w:rPrChange>
              </w:rPr>
              <w:delText>Construction</w:delText>
            </w:r>
            <w:r w:rsidDel="000C5B81">
              <w:rPr>
                <w:noProof/>
                <w:webHidden/>
              </w:rPr>
              <w:tab/>
            </w:r>
            <w:r w:rsidR="00DC5316" w:rsidDel="000C5B81">
              <w:rPr>
                <w:noProof/>
                <w:webHidden/>
              </w:rPr>
              <w:delText>35</w:delText>
            </w:r>
          </w:del>
        </w:p>
        <w:p w14:paraId="22A70A04" w14:textId="2AD47D58" w:rsidR="00B513CB" w:rsidDel="000C5B81" w:rsidRDefault="00B513CB">
          <w:pPr>
            <w:pStyle w:val="TOC2"/>
            <w:tabs>
              <w:tab w:val="right" w:leader="dot" w:pos="9016"/>
            </w:tabs>
            <w:rPr>
              <w:del w:id="512" w:author="Andrew Instone-Cowie" w:date="2021-08-27T15:01:00Z"/>
              <w:rFonts w:eastAsiaTheme="minorEastAsia"/>
              <w:noProof/>
              <w:lang w:eastAsia="en-GB"/>
            </w:rPr>
          </w:pPr>
          <w:del w:id="513" w:author="Andrew Instone-Cowie" w:date="2021-08-27T15:01:00Z">
            <w:r w:rsidRPr="000C5B81" w:rsidDel="000C5B81">
              <w:rPr>
                <w:rStyle w:val="Hyperlink"/>
                <w:noProof/>
                <w:rPrChange w:id="514" w:author="Andrew Instone-Cowie" w:date="2021-08-27T15:01:00Z">
                  <w:rPr>
                    <w:rStyle w:val="Hyperlink"/>
                    <w:noProof/>
                  </w:rPr>
                </w:rPrChange>
              </w:rPr>
              <w:delText>Infra-Red &amp; Other Sensor Modules</w:delText>
            </w:r>
            <w:r w:rsidDel="000C5B81">
              <w:rPr>
                <w:noProof/>
                <w:webHidden/>
              </w:rPr>
              <w:tab/>
            </w:r>
            <w:r w:rsidR="00DC5316" w:rsidDel="000C5B81">
              <w:rPr>
                <w:noProof/>
                <w:webHidden/>
              </w:rPr>
              <w:delText>37</w:delText>
            </w:r>
          </w:del>
        </w:p>
        <w:p w14:paraId="7D381211" w14:textId="2335F1B2" w:rsidR="00B513CB" w:rsidDel="000C5B81" w:rsidRDefault="00B513CB">
          <w:pPr>
            <w:pStyle w:val="TOC3"/>
            <w:tabs>
              <w:tab w:val="right" w:leader="dot" w:pos="9016"/>
            </w:tabs>
            <w:rPr>
              <w:del w:id="515" w:author="Andrew Instone-Cowie" w:date="2021-08-27T15:01:00Z"/>
              <w:noProof/>
              <w:lang w:val="en-GB" w:eastAsia="en-GB"/>
            </w:rPr>
          </w:pPr>
          <w:del w:id="516" w:author="Andrew Instone-Cowie" w:date="2021-08-27T15:01:00Z">
            <w:r w:rsidRPr="000C5B81" w:rsidDel="000C5B81">
              <w:rPr>
                <w:rStyle w:val="Hyperlink"/>
                <w:noProof/>
                <w:rPrChange w:id="517" w:author="Andrew Instone-Cowie" w:date="2021-08-27T15:01:00Z">
                  <w:rPr>
                    <w:rStyle w:val="Hyperlink"/>
                    <w:noProof/>
                  </w:rPr>
                </w:rPrChange>
              </w:rPr>
              <w:delText>Parts List</w:delText>
            </w:r>
            <w:r w:rsidDel="000C5B81">
              <w:rPr>
                <w:noProof/>
                <w:webHidden/>
              </w:rPr>
              <w:tab/>
            </w:r>
            <w:r w:rsidR="00DC5316" w:rsidDel="000C5B81">
              <w:rPr>
                <w:noProof/>
                <w:webHidden/>
              </w:rPr>
              <w:delText>37</w:delText>
            </w:r>
          </w:del>
        </w:p>
        <w:p w14:paraId="6B1A157A" w14:textId="38EA4982" w:rsidR="00B513CB" w:rsidDel="000C5B81" w:rsidRDefault="00B513CB">
          <w:pPr>
            <w:pStyle w:val="TOC3"/>
            <w:tabs>
              <w:tab w:val="right" w:leader="dot" w:pos="9016"/>
            </w:tabs>
            <w:rPr>
              <w:del w:id="518" w:author="Andrew Instone-Cowie" w:date="2021-08-27T15:01:00Z"/>
              <w:noProof/>
              <w:lang w:val="en-GB" w:eastAsia="en-GB"/>
            </w:rPr>
          </w:pPr>
          <w:del w:id="519" w:author="Andrew Instone-Cowie" w:date="2021-08-27T15:01:00Z">
            <w:r w:rsidRPr="000C5B81" w:rsidDel="000C5B81">
              <w:rPr>
                <w:rStyle w:val="Hyperlink"/>
                <w:noProof/>
                <w:rPrChange w:id="520" w:author="Andrew Instone-Cowie" w:date="2021-08-27T15:01:00Z">
                  <w:rPr>
                    <w:rStyle w:val="Hyperlink"/>
                    <w:noProof/>
                  </w:rPr>
                </w:rPrChange>
              </w:rPr>
              <w:delText>Schematic</w:delText>
            </w:r>
            <w:r w:rsidDel="000C5B81">
              <w:rPr>
                <w:noProof/>
                <w:webHidden/>
              </w:rPr>
              <w:tab/>
            </w:r>
            <w:r w:rsidR="00DC5316" w:rsidDel="000C5B81">
              <w:rPr>
                <w:noProof/>
                <w:webHidden/>
              </w:rPr>
              <w:delText>38</w:delText>
            </w:r>
          </w:del>
        </w:p>
        <w:p w14:paraId="62B6DA89" w14:textId="35B178BB" w:rsidR="00B513CB" w:rsidDel="000C5B81" w:rsidRDefault="00B513CB">
          <w:pPr>
            <w:pStyle w:val="TOC3"/>
            <w:tabs>
              <w:tab w:val="right" w:leader="dot" w:pos="9016"/>
            </w:tabs>
            <w:rPr>
              <w:del w:id="521" w:author="Andrew Instone-Cowie" w:date="2021-08-27T15:01:00Z"/>
              <w:noProof/>
              <w:lang w:val="en-GB" w:eastAsia="en-GB"/>
            </w:rPr>
          </w:pPr>
          <w:del w:id="522" w:author="Andrew Instone-Cowie" w:date="2021-08-27T15:01:00Z">
            <w:r w:rsidRPr="000C5B81" w:rsidDel="000C5B81">
              <w:rPr>
                <w:rStyle w:val="Hyperlink"/>
                <w:noProof/>
                <w:rPrChange w:id="523" w:author="Andrew Instone-Cowie" w:date="2021-08-27T15:01:00Z">
                  <w:rPr>
                    <w:rStyle w:val="Hyperlink"/>
                    <w:noProof/>
                  </w:rPr>
                </w:rPrChange>
              </w:rPr>
              <w:delText>PCB Layout</w:delText>
            </w:r>
            <w:r w:rsidDel="000C5B81">
              <w:rPr>
                <w:noProof/>
                <w:webHidden/>
              </w:rPr>
              <w:tab/>
            </w:r>
            <w:r w:rsidR="00DC5316" w:rsidDel="000C5B81">
              <w:rPr>
                <w:noProof/>
                <w:webHidden/>
              </w:rPr>
              <w:delText>39</w:delText>
            </w:r>
          </w:del>
        </w:p>
        <w:p w14:paraId="1BEAA54B" w14:textId="02C6DD4A" w:rsidR="00B513CB" w:rsidDel="000C5B81" w:rsidRDefault="00B513CB">
          <w:pPr>
            <w:pStyle w:val="TOC3"/>
            <w:tabs>
              <w:tab w:val="right" w:leader="dot" w:pos="9016"/>
            </w:tabs>
            <w:rPr>
              <w:del w:id="524" w:author="Andrew Instone-Cowie" w:date="2021-08-27T15:01:00Z"/>
              <w:noProof/>
              <w:lang w:val="en-GB" w:eastAsia="en-GB"/>
            </w:rPr>
          </w:pPr>
          <w:del w:id="525" w:author="Andrew Instone-Cowie" w:date="2021-08-27T15:01:00Z">
            <w:r w:rsidRPr="000C5B81" w:rsidDel="000C5B81">
              <w:rPr>
                <w:rStyle w:val="Hyperlink"/>
                <w:noProof/>
                <w:rPrChange w:id="526" w:author="Andrew Instone-Cowie" w:date="2021-08-27T15:01:00Z">
                  <w:rPr>
                    <w:rStyle w:val="Hyperlink"/>
                    <w:noProof/>
                  </w:rPr>
                </w:rPrChange>
              </w:rPr>
              <w:delText>Construction</w:delText>
            </w:r>
            <w:r w:rsidDel="000C5B81">
              <w:rPr>
                <w:noProof/>
                <w:webHidden/>
              </w:rPr>
              <w:tab/>
            </w:r>
            <w:r w:rsidR="00DC5316" w:rsidDel="000C5B81">
              <w:rPr>
                <w:noProof/>
                <w:webHidden/>
              </w:rPr>
              <w:delText>39</w:delText>
            </w:r>
          </w:del>
        </w:p>
        <w:p w14:paraId="13D3FAD3" w14:textId="79B8AFD2" w:rsidR="00B513CB" w:rsidDel="000C5B81" w:rsidRDefault="00B513CB">
          <w:pPr>
            <w:pStyle w:val="TOC3"/>
            <w:tabs>
              <w:tab w:val="right" w:leader="dot" w:pos="9016"/>
            </w:tabs>
            <w:rPr>
              <w:del w:id="527" w:author="Andrew Instone-Cowie" w:date="2021-08-27T15:01:00Z"/>
              <w:noProof/>
              <w:lang w:val="en-GB" w:eastAsia="en-GB"/>
            </w:rPr>
          </w:pPr>
          <w:del w:id="528" w:author="Andrew Instone-Cowie" w:date="2021-08-27T15:01:00Z">
            <w:r w:rsidRPr="000C5B81" w:rsidDel="000C5B81">
              <w:rPr>
                <w:rStyle w:val="Hyperlink"/>
                <w:noProof/>
                <w:rPrChange w:id="529" w:author="Andrew Instone-Cowie" w:date="2021-08-27T15:01:00Z">
                  <w:rPr>
                    <w:rStyle w:val="Hyperlink"/>
                    <w:noProof/>
                  </w:rPr>
                </w:rPrChange>
              </w:rPr>
              <w:delText>Infra-Red Sensor</w:delText>
            </w:r>
            <w:r w:rsidDel="000C5B81">
              <w:rPr>
                <w:noProof/>
                <w:webHidden/>
              </w:rPr>
              <w:tab/>
            </w:r>
            <w:r w:rsidR="00DC5316" w:rsidDel="000C5B81">
              <w:rPr>
                <w:noProof/>
                <w:webHidden/>
              </w:rPr>
              <w:delText>41</w:delText>
            </w:r>
          </w:del>
        </w:p>
        <w:p w14:paraId="464A3C8E" w14:textId="62928B6C" w:rsidR="00B513CB" w:rsidDel="000C5B81" w:rsidRDefault="00B513CB">
          <w:pPr>
            <w:pStyle w:val="TOC2"/>
            <w:tabs>
              <w:tab w:val="right" w:leader="dot" w:pos="9016"/>
            </w:tabs>
            <w:rPr>
              <w:del w:id="530" w:author="Andrew Instone-Cowie" w:date="2021-08-27T15:01:00Z"/>
              <w:rFonts w:eastAsiaTheme="minorEastAsia"/>
              <w:noProof/>
              <w:lang w:eastAsia="en-GB"/>
            </w:rPr>
          </w:pPr>
          <w:del w:id="531" w:author="Andrew Instone-Cowie" w:date="2021-08-27T15:01:00Z">
            <w:r w:rsidRPr="000C5B81" w:rsidDel="000C5B81">
              <w:rPr>
                <w:rStyle w:val="Hyperlink"/>
                <w:noProof/>
                <w:rPrChange w:id="532" w:author="Andrew Instone-Cowie" w:date="2021-08-27T15:01:00Z">
                  <w:rPr>
                    <w:rStyle w:val="Hyperlink"/>
                    <w:noProof/>
                  </w:rPr>
                </w:rPrChange>
              </w:rPr>
              <w:delText>Enclosures</w:delText>
            </w:r>
            <w:r w:rsidDel="000C5B81">
              <w:rPr>
                <w:noProof/>
                <w:webHidden/>
              </w:rPr>
              <w:tab/>
            </w:r>
            <w:r w:rsidR="00DC5316" w:rsidDel="000C5B81">
              <w:rPr>
                <w:noProof/>
                <w:webHidden/>
              </w:rPr>
              <w:delText>42</w:delText>
            </w:r>
          </w:del>
        </w:p>
        <w:p w14:paraId="2901ED80" w14:textId="44B27AC2" w:rsidR="00B513CB" w:rsidDel="000C5B81" w:rsidRDefault="00B513CB">
          <w:pPr>
            <w:pStyle w:val="TOC3"/>
            <w:tabs>
              <w:tab w:val="right" w:leader="dot" w:pos="9016"/>
            </w:tabs>
            <w:rPr>
              <w:del w:id="533" w:author="Andrew Instone-Cowie" w:date="2021-08-27T15:01:00Z"/>
              <w:noProof/>
              <w:lang w:val="en-GB" w:eastAsia="en-GB"/>
            </w:rPr>
          </w:pPr>
          <w:del w:id="534" w:author="Andrew Instone-Cowie" w:date="2021-08-27T15:01:00Z">
            <w:r w:rsidRPr="000C5B81" w:rsidDel="000C5B81">
              <w:rPr>
                <w:rStyle w:val="Hyperlink"/>
                <w:noProof/>
                <w:rPrChange w:id="535" w:author="Andrew Instone-Cowie" w:date="2021-08-27T15:01:00Z">
                  <w:rPr>
                    <w:rStyle w:val="Hyperlink"/>
                    <w:noProof/>
                  </w:rPr>
                </w:rPrChange>
              </w:rPr>
              <w:delText>Parts List</w:delText>
            </w:r>
            <w:r w:rsidDel="000C5B81">
              <w:rPr>
                <w:noProof/>
                <w:webHidden/>
              </w:rPr>
              <w:tab/>
            </w:r>
            <w:r w:rsidR="00DC5316" w:rsidDel="000C5B81">
              <w:rPr>
                <w:noProof/>
                <w:webHidden/>
              </w:rPr>
              <w:delText>42</w:delText>
            </w:r>
          </w:del>
        </w:p>
        <w:p w14:paraId="4A012024" w14:textId="7EA8777C" w:rsidR="00B513CB" w:rsidDel="000C5B81" w:rsidRDefault="00B513CB">
          <w:pPr>
            <w:pStyle w:val="TOC3"/>
            <w:tabs>
              <w:tab w:val="right" w:leader="dot" w:pos="9016"/>
            </w:tabs>
            <w:rPr>
              <w:del w:id="536" w:author="Andrew Instone-Cowie" w:date="2021-08-27T15:01:00Z"/>
              <w:noProof/>
              <w:lang w:val="en-GB" w:eastAsia="en-GB"/>
            </w:rPr>
          </w:pPr>
          <w:del w:id="537" w:author="Andrew Instone-Cowie" w:date="2021-08-27T15:01:00Z">
            <w:r w:rsidRPr="000C5B81" w:rsidDel="000C5B81">
              <w:rPr>
                <w:rStyle w:val="Hyperlink"/>
                <w:noProof/>
                <w:rPrChange w:id="538" w:author="Andrew Instone-Cowie" w:date="2021-08-27T15:01:00Z">
                  <w:rPr>
                    <w:rStyle w:val="Hyperlink"/>
                    <w:noProof/>
                  </w:rPr>
                </w:rPrChange>
              </w:rPr>
              <w:delText>Simulator Interface &amp; Power Modules Enclosure</w:delText>
            </w:r>
            <w:r w:rsidDel="000C5B81">
              <w:rPr>
                <w:noProof/>
                <w:webHidden/>
              </w:rPr>
              <w:tab/>
            </w:r>
            <w:r w:rsidR="00DC5316" w:rsidDel="000C5B81">
              <w:rPr>
                <w:noProof/>
                <w:webHidden/>
              </w:rPr>
              <w:delText>43</w:delText>
            </w:r>
          </w:del>
        </w:p>
        <w:p w14:paraId="283ADA59" w14:textId="5EF9869D" w:rsidR="00B513CB" w:rsidDel="000C5B81" w:rsidRDefault="00B513CB">
          <w:pPr>
            <w:pStyle w:val="TOC3"/>
            <w:tabs>
              <w:tab w:val="right" w:leader="dot" w:pos="9016"/>
            </w:tabs>
            <w:rPr>
              <w:del w:id="539" w:author="Andrew Instone-Cowie" w:date="2021-08-27T15:01:00Z"/>
              <w:noProof/>
              <w:lang w:val="en-GB" w:eastAsia="en-GB"/>
            </w:rPr>
          </w:pPr>
          <w:del w:id="540" w:author="Andrew Instone-Cowie" w:date="2021-08-27T15:01:00Z">
            <w:r w:rsidRPr="000C5B81" w:rsidDel="000C5B81">
              <w:rPr>
                <w:rStyle w:val="Hyperlink"/>
                <w:noProof/>
                <w:rPrChange w:id="541" w:author="Andrew Instone-Cowie" w:date="2021-08-27T15:01:00Z">
                  <w:rPr>
                    <w:rStyle w:val="Hyperlink"/>
                    <w:noProof/>
                  </w:rPr>
                </w:rPrChange>
              </w:rPr>
              <w:delText>Magneto-Resistive Sensor Module Enclosure</w:delText>
            </w:r>
            <w:r w:rsidDel="000C5B81">
              <w:rPr>
                <w:noProof/>
                <w:webHidden/>
              </w:rPr>
              <w:tab/>
            </w:r>
            <w:r w:rsidR="00DC5316" w:rsidDel="000C5B81">
              <w:rPr>
                <w:noProof/>
                <w:webHidden/>
              </w:rPr>
              <w:delText>43</w:delText>
            </w:r>
          </w:del>
        </w:p>
        <w:p w14:paraId="74D756EE" w14:textId="6DE3A7D8" w:rsidR="00B513CB" w:rsidDel="000C5B81" w:rsidRDefault="00B513CB">
          <w:pPr>
            <w:pStyle w:val="TOC3"/>
            <w:tabs>
              <w:tab w:val="right" w:leader="dot" w:pos="9016"/>
            </w:tabs>
            <w:rPr>
              <w:del w:id="542" w:author="Andrew Instone-Cowie" w:date="2021-08-27T15:01:00Z"/>
              <w:noProof/>
              <w:lang w:val="en-GB" w:eastAsia="en-GB"/>
            </w:rPr>
          </w:pPr>
          <w:del w:id="543" w:author="Andrew Instone-Cowie" w:date="2021-08-27T15:01:00Z">
            <w:r w:rsidRPr="000C5B81" w:rsidDel="000C5B81">
              <w:rPr>
                <w:rStyle w:val="Hyperlink"/>
                <w:noProof/>
                <w:rPrChange w:id="544" w:author="Andrew Instone-Cowie" w:date="2021-08-27T15:01:00Z">
                  <w:rPr>
                    <w:rStyle w:val="Hyperlink"/>
                    <w:noProof/>
                  </w:rPr>
                </w:rPrChange>
              </w:rPr>
              <w:delText>Infra-Red Sensor Module Enclosure</w:delText>
            </w:r>
            <w:r w:rsidDel="000C5B81">
              <w:rPr>
                <w:noProof/>
                <w:webHidden/>
              </w:rPr>
              <w:tab/>
            </w:r>
            <w:r w:rsidR="00DC5316" w:rsidDel="000C5B81">
              <w:rPr>
                <w:noProof/>
                <w:webHidden/>
              </w:rPr>
              <w:delText>44</w:delText>
            </w:r>
          </w:del>
        </w:p>
        <w:p w14:paraId="042ED70F" w14:textId="3D6FDD97" w:rsidR="00B513CB" w:rsidDel="000C5B81" w:rsidRDefault="00B513CB">
          <w:pPr>
            <w:pStyle w:val="TOC3"/>
            <w:tabs>
              <w:tab w:val="right" w:leader="dot" w:pos="9016"/>
            </w:tabs>
            <w:rPr>
              <w:del w:id="545" w:author="Andrew Instone-Cowie" w:date="2021-08-27T15:01:00Z"/>
              <w:noProof/>
              <w:lang w:val="en-GB" w:eastAsia="en-GB"/>
            </w:rPr>
          </w:pPr>
          <w:del w:id="546" w:author="Andrew Instone-Cowie" w:date="2021-08-27T15:01:00Z">
            <w:r w:rsidRPr="000C5B81" w:rsidDel="000C5B81">
              <w:rPr>
                <w:rStyle w:val="Hyperlink"/>
                <w:noProof/>
                <w:rPrChange w:id="547" w:author="Andrew Instone-Cowie" w:date="2021-08-27T15:01:00Z">
                  <w:rPr>
                    <w:rStyle w:val="Hyperlink"/>
                    <w:noProof/>
                  </w:rPr>
                </w:rPrChange>
              </w:rPr>
              <w:delText>PCB Mounting Hardware</w:delText>
            </w:r>
            <w:r w:rsidDel="000C5B81">
              <w:rPr>
                <w:noProof/>
                <w:webHidden/>
              </w:rPr>
              <w:tab/>
            </w:r>
            <w:r w:rsidR="00DC5316" w:rsidDel="000C5B81">
              <w:rPr>
                <w:noProof/>
                <w:webHidden/>
              </w:rPr>
              <w:delText>44</w:delText>
            </w:r>
          </w:del>
        </w:p>
        <w:p w14:paraId="13FD11D3" w14:textId="0C6AEC93" w:rsidR="00B513CB" w:rsidDel="000C5B81" w:rsidRDefault="00B513CB">
          <w:pPr>
            <w:pStyle w:val="TOC3"/>
            <w:tabs>
              <w:tab w:val="right" w:leader="dot" w:pos="9016"/>
            </w:tabs>
            <w:rPr>
              <w:del w:id="548" w:author="Andrew Instone-Cowie" w:date="2021-08-27T15:01:00Z"/>
              <w:noProof/>
              <w:lang w:val="en-GB" w:eastAsia="en-GB"/>
            </w:rPr>
          </w:pPr>
          <w:del w:id="549" w:author="Andrew Instone-Cowie" w:date="2021-08-27T15:01:00Z">
            <w:r w:rsidRPr="000C5B81" w:rsidDel="000C5B81">
              <w:rPr>
                <w:rStyle w:val="Hyperlink"/>
                <w:noProof/>
                <w:rPrChange w:id="550" w:author="Andrew Instone-Cowie" w:date="2021-08-27T15:01:00Z">
                  <w:rPr>
                    <w:rStyle w:val="Hyperlink"/>
                    <w:noProof/>
                  </w:rPr>
                </w:rPrChange>
              </w:rPr>
              <w:delText>Grommets</w:delText>
            </w:r>
            <w:r w:rsidDel="000C5B81">
              <w:rPr>
                <w:noProof/>
                <w:webHidden/>
              </w:rPr>
              <w:tab/>
            </w:r>
            <w:r w:rsidR="00DC5316" w:rsidDel="000C5B81">
              <w:rPr>
                <w:noProof/>
                <w:webHidden/>
              </w:rPr>
              <w:delText>45</w:delText>
            </w:r>
          </w:del>
        </w:p>
        <w:p w14:paraId="6EA1880B" w14:textId="0BEC4C13" w:rsidR="00B513CB" w:rsidDel="000C5B81" w:rsidRDefault="00B513CB">
          <w:pPr>
            <w:pStyle w:val="TOC2"/>
            <w:tabs>
              <w:tab w:val="right" w:leader="dot" w:pos="9016"/>
            </w:tabs>
            <w:rPr>
              <w:del w:id="551" w:author="Andrew Instone-Cowie" w:date="2021-08-27T15:01:00Z"/>
              <w:rFonts w:eastAsiaTheme="minorEastAsia"/>
              <w:noProof/>
              <w:lang w:eastAsia="en-GB"/>
            </w:rPr>
          </w:pPr>
          <w:del w:id="552" w:author="Andrew Instone-Cowie" w:date="2021-08-27T15:01:00Z">
            <w:r w:rsidRPr="000C5B81" w:rsidDel="000C5B81">
              <w:rPr>
                <w:rStyle w:val="Hyperlink"/>
                <w:noProof/>
                <w:rPrChange w:id="553" w:author="Andrew Instone-Cowie" w:date="2021-08-27T15:01:00Z">
                  <w:rPr>
                    <w:rStyle w:val="Hyperlink"/>
                    <w:noProof/>
                  </w:rPr>
                </w:rPrChange>
              </w:rPr>
              <w:delText>Completed Assemblies</w:delText>
            </w:r>
            <w:r w:rsidDel="000C5B81">
              <w:rPr>
                <w:noProof/>
                <w:webHidden/>
              </w:rPr>
              <w:tab/>
            </w:r>
            <w:r w:rsidR="00DC5316" w:rsidDel="000C5B81">
              <w:rPr>
                <w:noProof/>
                <w:webHidden/>
              </w:rPr>
              <w:delText>46</w:delText>
            </w:r>
          </w:del>
        </w:p>
        <w:p w14:paraId="45ECF745" w14:textId="3A32FC3B" w:rsidR="00B513CB" w:rsidDel="000C5B81" w:rsidRDefault="00B513CB">
          <w:pPr>
            <w:pStyle w:val="TOC3"/>
            <w:tabs>
              <w:tab w:val="right" w:leader="dot" w:pos="9016"/>
            </w:tabs>
            <w:rPr>
              <w:del w:id="554" w:author="Andrew Instone-Cowie" w:date="2021-08-27T15:01:00Z"/>
              <w:noProof/>
              <w:lang w:val="en-GB" w:eastAsia="en-GB"/>
            </w:rPr>
          </w:pPr>
          <w:del w:id="555" w:author="Andrew Instone-Cowie" w:date="2021-08-27T15:01:00Z">
            <w:r w:rsidRPr="000C5B81" w:rsidDel="000C5B81">
              <w:rPr>
                <w:rStyle w:val="Hyperlink"/>
                <w:noProof/>
                <w:rPrChange w:id="556" w:author="Andrew Instone-Cowie" w:date="2021-08-27T15:01:00Z">
                  <w:rPr>
                    <w:rStyle w:val="Hyperlink"/>
                    <w:noProof/>
                  </w:rPr>
                </w:rPrChange>
              </w:rPr>
              <w:delText>Simulator Interface Module</w:delText>
            </w:r>
            <w:r w:rsidDel="000C5B81">
              <w:rPr>
                <w:noProof/>
                <w:webHidden/>
              </w:rPr>
              <w:tab/>
            </w:r>
            <w:r w:rsidR="00DC5316" w:rsidDel="000C5B81">
              <w:rPr>
                <w:noProof/>
                <w:webHidden/>
              </w:rPr>
              <w:delText>46</w:delText>
            </w:r>
          </w:del>
        </w:p>
        <w:p w14:paraId="2ED6F3D9" w14:textId="7FAE65E5" w:rsidR="00B513CB" w:rsidDel="000C5B81" w:rsidRDefault="00B513CB">
          <w:pPr>
            <w:pStyle w:val="TOC3"/>
            <w:tabs>
              <w:tab w:val="right" w:leader="dot" w:pos="9016"/>
            </w:tabs>
            <w:rPr>
              <w:del w:id="557" w:author="Andrew Instone-Cowie" w:date="2021-08-27T15:01:00Z"/>
              <w:noProof/>
              <w:lang w:val="en-GB" w:eastAsia="en-GB"/>
            </w:rPr>
          </w:pPr>
          <w:del w:id="558" w:author="Andrew Instone-Cowie" w:date="2021-08-27T15:01:00Z">
            <w:r w:rsidRPr="000C5B81" w:rsidDel="000C5B81">
              <w:rPr>
                <w:rStyle w:val="Hyperlink"/>
                <w:noProof/>
                <w:rPrChange w:id="559" w:author="Andrew Instone-Cowie" w:date="2021-08-27T15:01:00Z">
                  <w:rPr>
                    <w:rStyle w:val="Hyperlink"/>
                    <w:noProof/>
                  </w:rPr>
                </w:rPrChange>
              </w:rPr>
              <w:delText>Power Module</w:delText>
            </w:r>
            <w:r w:rsidDel="000C5B81">
              <w:rPr>
                <w:noProof/>
                <w:webHidden/>
              </w:rPr>
              <w:tab/>
            </w:r>
            <w:r w:rsidR="00DC5316" w:rsidDel="000C5B81">
              <w:rPr>
                <w:noProof/>
                <w:webHidden/>
              </w:rPr>
              <w:delText>46</w:delText>
            </w:r>
          </w:del>
        </w:p>
        <w:p w14:paraId="0755A740" w14:textId="0B0FC440" w:rsidR="00B513CB" w:rsidDel="000C5B81" w:rsidRDefault="00B513CB">
          <w:pPr>
            <w:pStyle w:val="TOC3"/>
            <w:tabs>
              <w:tab w:val="right" w:leader="dot" w:pos="9016"/>
            </w:tabs>
            <w:rPr>
              <w:del w:id="560" w:author="Andrew Instone-Cowie" w:date="2021-08-27T15:01:00Z"/>
              <w:noProof/>
              <w:lang w:val="en-GB" w:eastAsia="en-GB"/>
            </w:rPr>
          </w:pPr>
          <w:del w:id="561" w:author="Andrew Instone-Cowie" w:date="2021-08-27T15:01:00Z">
            <w:r w:rsidRPr="000C5B81" w:rsidDel="000C5B81">
              <w:rPr>
                <w:rStyle w:val="Hyperlink"/>
                <w:noProof/>
                <w:rPrChange w:id="562" w:author="Andrew Instone-Cowie" w:date="2021-08-27T15:01:00Z">
                  <w:rPr>
                    <w:rStyle w:val="Hyperlink"/>
                    <w:noProof/>
                  </w:rPr>
                </w:rPrChange>
              </w:rPr>
              <w:delText>Magneto-Resistive Sensor Module</w:delText>
            </w:r>
            <w:r w:rsidDel="000C5B81">
              <w:rPr>
                <w:noProof/>
                <w:webHidden/>
              </w:rPr>
              <w:tab/>
            </w:r>
            <w:r w:rsidR="00DC5316" w:rsidDel="000C5B81">
              <w:rPr>
                <w:noProof/>
                <w:webHidden/>
              </w:rPr>
              <w:delText>47</w:delText>
            </w:r>
          </w:del>
        </w:p>
        <w:p w14:paraId="7BFDE670" w14:textId="49EE823D" w:rsidR="00B513CB" w:rsidDel="000C5B81" w:rsidRDefault="00B513CB">
          <w:pPr>
            <w:pStyle w:val="TOC3"/>
            <w:tabs>
              <w:tab w:val="right" w:leader="dot" w:pos="9016"/>
            </w:tabs>
            <w:rPr>
              <w:del w:id="563" w:author="Andrew Instone-Cowie" w:date="2021-08-27T15:01:00Z"/>
              <w:noProof/>
              <w:lang w:val="en-GB" w:eastAsia="en-GB"/>
            </w:rPr>
          </w:pPr>
          <w:del w:id="564" w:author="Andrew Instone-Cowie" w:date="2021-08-27T15:01:00Z">
            <w:r w:rsidRPr="000C5B81" w:rsidDel="000C5B81">
              <w:rPr>
                <w:rStyle w:val="Hyperlink"/>
                <w:noProof/>
                <w:rPrChange w:id="565" w:author="Andrew Instone-Cowie" w:date="2021-08-27T15:01:00Z">
                  <w:rPr>
                    <w:rStyle w:val="Hyperlink"/>
                    <w:noProof/>
                  </w:rPr>
                </w:rPrChange>
              </w:rPr>
              <w:delText>Infra-Red Sensor Module</w:delText>
            </w:r>
            <w:r w:rsidDel="000C5B81">
              <w:rPr>
                <w:noProof/>
                <w:webHidden/>
              </w:rPr>
              <w:tab/>
            </w:r>
            <w:r w:rsidR="00DC5316" w:rsidDel="000C5B81">
              <w:rPr>
                <w:noProof/>
                <w:webHidden/>
              </w:rPr>
              <w:delText>47</w:delText>
            </w:r>
          </w:del>
        </w:p>
        <w:p w14:paraId="567E4CA0" w14:textId="0D31A466" w:rsidR="00B513CB" w:rsidDel="000C5B81" w:rsidRDefault="00B513CB">
          <w:pPr>
            <w:pStyle w:val="TOC1"/>
            <w:tabs>
              <w:tab w:val="right" w:leader="dot" w:pos="9016"/>
            </w:tabs>
            <w:rPr>
              <w:del w:id="566" w:author="Andrew Instone-Cowie" w:date="2021-08-27T15:01:00Z"/>
              <w:rFonts w:eastAsiaTheme="minorEastAsia"/>
              <w:noProof/>
              <w:lang w:eastAsia="en-GB"/>
            </w:rPr>
          </w:pPr>
          <w:del w:id="567" w:author="Andrew Instone-Cowie" w:date="2021-08-27T15:01:00Z">
            <w:r w:rsidRPr="000C5B81" w:rsidDel="000C5B81">
              <w:rPr>
                <w:rStyle w:val="Hyperlink"/>
                <w:noProof/>
                <w:rPrChange w:id="568" w:author="Andrew Instone-Cowie" w:date="2021-08-27T15:01:00Z">
                  <w:rPr>
                    <w:rStyle w:val="Hyperlink"/>
                    <w:noProof/>
                  </w:rPr>
                </w:rPrChange>
              </w:rPr>
              <w:delText>Firmware Upload</w:delText>
            </w:r>
            <w:r w:rsidDel="000C5B81">
              <w:rPr>
                <w:noProof/>
                <w:webHidden/>
              </w:rPr>
              <w:tab/>
            </w:r>
            <w:r w:rsidR="00DC5316" w:rsidDel="000C5B81">
              <w:rPr>
                <w:noProof/>
                <w:webHidden/>
              </w:rPr>
              <w:delText>48</w:delText>
            </w:r>
          </w:del>
        </w:p>
        <w:p w14:paraId="464E6C5E" w14:textId="21EF1130" w:rsidR="00B513CB" w:rsidDel="000C5B81" w:rsidRDefault="00B513CB">
          <w:pPr>
            <w:pStyle w:val="TOC2"/>
            <w:tabs>
              <w:tab w:val="right" w:leader="dot" w:pos="9016"/>
            </w:tabs>
            <w:rPr>
              <w:del w:id="569" w:author="Andrew Instone-Cowie" w:date="2021-08-27T15:01:00Z"/>
              <w:rFonts w:eastAsiaTheme="minorEastAsia"/>
              <w:noProof/>
              <w:lang w:eastAsia="en-GB"/>
            </w:rPr>
          </w:pPr>
          <w:del w:id="570" w:author="Andrew Instone-Cowie" w:date="2021-08-27T15:01:00Z">
            <w:r w:rsidRPr="000C5B81" w:rsidDel="000C5B81">
              <w:rPr>
                <w:rStyle w:val="Hyperlink"/>
                <w:noProof/>
                <w:rPrChange w:id="571" w:author="Andrew Instone-Cowie" w:date="2021-08-27T15:01:00Z">
                  <w:rPr>
                    <w:rStyle w:val="Hyperlink"/>
                    <w:noProof/>
                  </w:rPr>
                </w:rPrChange>
              </w:rPr>
              <w:delText>Hardware Programmer Options</w:delText>
            </w:r>
            <w:r w:rsidDel="000C5B81">
              <w:rPr>
                <w:noProof/>
                <w:webHidden/>
              </w:rPr>
              <w:tab/>
            </w:r>
            <w:r w:rsidR="00DC5316" w:rsidDel="000C5B81">
              <w:rPr>
                <w:noProof/>
                <w:webHidden/>
              </w:rPr>
              <w:delText>49</w:delText>
            </w:r>
          </w:del>
        </w:p>
        <w:p w14:paraId="49A02E9C" w14:textId="1F649A88" w:rsidR="00B513CB" w:rsidDel="000C5B81" w:rsidRDefault="00B513CB">
          <w:pPr>
            <w:pStyle w:val="TOC2"/>
            <w:tabs>
              <w:tab w:val="right" w:leader="dot" w:pos="9016"/>
            </w:tabs>
            <w:rPr>
              <w:del w:id="572" w:author="Andrew Instone-Cowie" w:date="2021-08-27T15:01:00Z"/>
              <w:rFonts w:eastAsiaTheme="minorEastAsia"/>
              <w:noProof/>
              <w:lang w:eastAsia="en-GB"/>
            </w:rPr>
          </w:pPr>
          <w:del w:id="573" w:author="Andrew Instone-Cowie" w:date="2021-08-27T15:01:00Z">
            <w:r w:rsidRPr="000C5B81" w:rsidDel="000C5B81">
              <w:rPr>
                <w:rStyle w:val="Hyperlink"/>
                <w:noProof/>
                <w:rPrChange w:id="574" w:author="Andrew Instone-Cowie" w:date="2021-08-27T15:01:00Z">
                  <w:rPr>
                    <w:rStyle w:val="Hyperlink"/>
                    <w:noProof/>
                  </w:rPr>
                </w:rPrChange>
              </w:rPr>
              <w:delText>Preparing the Environment</w:delText>
            </w:r>
            <w:r w:rsidDel="000C5B81">
              <w:rPr>
                <w:noProof/>
                <w:webHidden/>
              </w:rPr>
              <w:tab/>
            </w:r>
            <w:r w:rsidR="00DC5316" w:rsidDel="000C5B81">
              <w:rPr>
                <w:noProof/>
                <w:webHidden/>
              </w:rPr>
              <w:delText>50</w:delText>
            </w:r>
          </w:del>
        </w:p>
        <w:p w14:paraId="2128F60F" w14:textId="55766E08" w:rsidR="00B513CB" w:rsidDel="000C5B81" w:rsidRDefault="00B513CB">
          <w:pPr>
            <w:pStyle w:val="TOC2"/>
            <w:tabs>
              <w:tab w:val="right" w:leader="dot" w:pos="9016"/>
            </w:tabs>
            <w:rPr>
              <w:del w:id="575" w:author="Andrew Instone-Cowie" w:date="2021-08-27T15:01:00Z"/>
              <w:rFonts w:eastAsiaTheme="minorEastAsia"/>
              <w:noProof/>
              <w:lang w:eastAsia="en-GB"/>
            </w:rPr>
          </w:pPr>
          <w:del w:id="576" w:author="Andrew Instone-Cowie" w:date="2021-08-27T15:01:00Z">
            <w:r w:rsidRPr="000C5B81" w:rsidDel="000C5B81">
              <w:rPr>
                <w:rStyle w:val="Hyperlink"/>
                <w:noProof/>
                <w:rPrChange w:id="577" w:author="Andrew Instone-Cowie" w:date="2021-08-27T15:01:00Z">
                  <w:rPr>
                    <w:rStyle w:val="Hyperlink"/>
                    <w:noProof/>
                  </w:rPr>
                </w:rPrChange>
              </w:rPr>
              <w:delText>Preparing the Programmer</w:delText>
            </w:r>
            <w:r w:rsidDel="000C5B81">
              <w:rPr>
                <w:noProof/>
                <w:webHidden/>
              </w:rPr>
              <w:tab/>
            </w:r>
            <w:r w:rsidR="00DC5316" w:rsidDel="000C5B81">
              <w:rPr>
                <w:noProof/>
                <w:webHidden/>
              </w:rPr>
              <w:delText>53</w:delText>
            </w:r>
          </w:del>
        </w:p>
        <w:p w14:paraId="3B7459B1" w14:textId="0105E231" w:rsidR="00B513CB" w:rsidDel="000C5B81" w:rsidRDefault="00B513CB">
          <w:pPr>
            <w:pStyle w:val="TOC2"/>
            <w:tabs>
              <w:tab w:val="right" w:leader="dot" w:pos="9016"/>
            </w:tabs>
            <w:rPr>
              <w:del w:id="578" w:author="Andrew Instone-Cowie" w:date="2021-08-27T15:01:00Z"/>
              <w:rFonts w:eastAsiaTheme="minorEastAsia"/>
              <w:noProof/>
              <w:lang w:eastAsia="en-GB"/>
            </w:rPr>
          </w:pPr>
          <w:del w:id="579" w:author="Andrew Instone-Cowie" w:date="2021-08-27T15:01:00Z">
            <w:r w:rsidRPr="000C5B81" w:rsidDel="000C5B81">
              <w:rPr>
                <w:rStyle w:val="Hyperlink"/>
                <w:noProof/>
                <w:rPrChange w:id="580" w:author="Andrew Instone-Cowie" w:date="2021-08-27T15:01:00Z">
                  <w:rPr>
                    <w:rStyle w:val="Hyperlink"/>
                    <w:noProof/>
                  </w:rPr>
                </w:rPrChange>
              </w:rPr>
              <w:delText>Setting the Fuses</w:delText>
            </w:r>
            <w:r w:rsidDel="000C5B81">
              <w:rPr>
                <w:noProof/>
                <w:webHidden/>
              </w:rPr>
              <w:tab/>
            </w:r>
            <w:r w:rsidR="00DC5316" w:rsidDel="000C5B81">
              <w:rPr>
                <w:noProof/>
                <w:webHidden/>
              </w:rPr>
              <w:delText>57</w:delText>
            </w:r>
          </w:del>
        </w:p>
        <w:p w14:paraId="79A1B6A3" w14:textId="63DE173F" w:rsidR="00B513CB" w:rsidDel="000C5B81" w:rsidRDefault="00B513CB">
          <w:pPr>
            <w:pStyle w:val="TOC2"/>
            <w:tabs>
              <w:tab w:val="right" w:leader="dot" w:pos="9016"/>
            </w:tabs>
            <w:rPr>
              <w:del w:id="581" w:author="Andrew Instone-Cowie" w:date="2021-08-27T15:01:00Z"/>
              <w:rFonts w:eastAsiaTheme="minorEastAsia"/>
              <w:noProof/>
              <w:lang w:eastAsia="en-GB"/>
            </w:rPr>
          </w:pPr>
          <w:del w:id="582" w:author="Andrew Instone-Cowie" w:date="2021-08-27T15:01:00Z">
            <w:r w:rsidRPr="000C5B81" w:rsidDel="000C5B81">
              <w:rPr>
                <w:rStyle w:val="Hyperlink"/>
                <w:noProof/>
                <w:rPrChange w:id="583" w:author="Andrew Instone-Cowie" w:date="2021-08-27T15:01:00Z">
                  <w:rPr>
                    <w:rStyle w:val="Hyperlink"/>
                    <w:noProof/>
                  </w:rPr>
                </w:rPrChange>
              </w:rPr>
              <w:delText>Firmware Upload</w:delText>
            </w:r>
            <w:r w:rsidDel="000C5B81">
              <w:rPr>
                <w:noProof/>
                <w:webHidden/>
              </w:rPr>
              <w:tab/>
            </w:r>
            <w:r w:rsidR="00DC5316" w:rsidDel="000C5B81">
              <w:rPr>
                <w:noProof/>
                <w:webHidden/>
              </w:rPr>
              <w:delText>62</w:delText>
            </w:r>
          </w:del>
        </w:p>
        <w:p w14:paraId="4BE8752A" w14:textId="2815B446" w:rsidR="00B513CB" w:rsidDel="000C5B81" w:rsidRDefault="00B513CB">
          <w:pPr>
            <w:pStyle w:val="TOC1"/>
            <w:tabs>
              <w:tab w:val="right" w:leader="dot" w:pos="9016"/>
            </w:tabs>
            <w:rPr>
              <w:del w:id="584" w:author="Andrew Instone-Cowie" w:date="2021-08-27T15:01:00Z"/>
              <w:rFonts w:eastAsiaTheme="minorEastAsia"/>
              <w:noProof/>
              <w:lang w:eastAsia="en-GB"/>
            </w:rPr>
          </w:pPr>
          <w:del w:id="585" w:author="Andrew Instone-Cowie" w:date="2021-08-27T15:01:00Z">
            <w:r w:rsidRPr="000C5B81" w:rsidDel="000C5B81">
              <w:rPr>
                <w:rStyle w:val="Hyperlink"/>
                <w:noProof/>
                <w:rPrChange w:id="586" w:author="Andrew Instone-Cowie" w:date="2021-08-27T15:01:00Z">
                  <w:rPr>
                    <w:rStyle w:val="Hyperlink"/>
                    <w:noProof/>
                  </w:rPr>
                </w:rPrChange>
              </w:rPr>
              <w:delText>Simulator Installation</w:delText>
            </w:r>
            <w:r w:rsidDel="000C5B81">
              <w:rPr>
                <w:noProof/>
                <w:webHidden/>
              </w:rPr>
              <w:tab/>
            </w:r>
            <w:r w:rsidR="00DC5316" w:rsidDel="000C5B81">
              <w:rPr>
                <w:noProof/>
                <w:webHidden/>
              </w:rPr>
              <w:delText>64</w:delText>
            </w:r>
          </w:del>
        </w:p>
        <w:p w14:paraId="2FE3A01B" w14:textId="2706B901" w:rsidR="00B513CB" w:rsidDel="000C5B81" w:rsidRDefault="00B513CB">
          <w:pPr>
            <w:pStyle w:val="TOC2"/>
            <w:tabs>
              <w:tab w:val="right" w:leader="dot" w:pos="9016"/>
            </w:tabs>
            <w:rPr>
              <w:del w:id="587" w:author="Andrew Instone-Cowie" w:date="2021-08-27T15:01:00Z"/>
              <w:rFonts w:eastAsiaTheme="minorEastAsia"/>
              <w:noProof/>
              <w:lang w:eastAsia="en-GB"/>
            </w:rPr>
          </w:pPr>
          <w:del w:id="588" w:author="Andrew Instone-Cowie" w:date="2021-08-27T15:01:00Z">
            <w:r w:rsidRPr="000C5B81" w:rsidDel="000C5B81">
              <w:rPr>
                <w:rStyle w:val="Hyperlink"/>
                <w:noProof/>
                <w:rPrChange w:id="589" w:author="Andrew Instone-Cowie" w:date="2021-08-27T15:01:00Z">
                  <w:rPr>
                    <w:rStyle w:val="Hyperlink"/>
                    <w:noProof/>
                  </w:rPr>
                </w:rPrChange>
              </w:rPr>
              <w:delText>Faculty Jurisdiction Rules</w:delText>
            </w:r>
            <w:r w:rsidDel="000C5B81">
              <w:rPr>
                <w:noProof/>
                <w:webHidden/>
              </w:rPr>
              <w:tab/>
            </w:r>
            <w:r w:rsidR="00DC5316" w:rsidDel="000C5B81">
              <w:rPr>
                <w:noProof/>
                <w:webHidden/>
              </w:rPr>
              <w:delText>64</w:delText>
            </w:r>
          </w:del>
        </w:p>
        <w:p w14:paraId="4A81E91A" w14:textId="2D51A4DD" w:rsidR="00B513CB" w:rsidDel="000C5B81" w:rsidRDefault="00B513CB">
          <w:pPr>
            <w:pStyle w:val="TOC3"/>
            <w:tabs>
              <w:tab w:val="right" w:leader="dot" w:pos="9016"/>
            </w:tabs>
            <w:rPr>
              <w:del w:id="590" w:author="Andrew Instone-Cowie" w:date="2021-08-27T15:01:00Z"/>
              <w:noProof/>
              <w:lang w:val="en-GB" w:eastAsia="en-GB"/>
            </w:rPr>
          </w:pPr>
          <w:del w:id="591" w:author="Andrew Instone-Cowie" w:date="2021-08-27T15:01:00Z">
            <w:r w:rsidRPr="000C5B81" w:rsidDel="000C5B81">
              <w:rPr>
                <w:rStyle w:val="Hyperlink"/>
                <w:noProof/>
                <w:rPrChange w:id="592" w:author="Andrew Instone-Cowie" w:date="2021-08-27T15:01:00Z">
                  <w:rPr>
                    <w:rStyle w:val="Hyperlink"/>
                    <w:noProof/>
                  </w:rPr>
                </w:rPrChange>
              </w:rPr>
              <w:delText>List B Application</w:delText>
            </w:r>
            <w:r w:rsidDel="000C5B81">
              <w:rPr>
                <w:noProof/>
                <w:webHidden/>
              </w:rPr>
              <w:tab/>
            </w:r>
            <w:r w:rsidR="00DC5316" w:rsidDel="000C5B81">
              <w:rPr>
                <w:noProof/>
                <w:webHidden/>
              </w:rPr>
              <w:delText>64</w:delText>
            </w:r>
          </w:del>
        </w:p>
        <w:p w14:paraId="74D8543F" w14:textId="084DF9CD" w:rsidR="00B513CB" w:rsidDel="000C5B81" w:rsidRDefault="00B513CB">
          <w:pPr>
            <w:pStyle w:val="TOC3"/>
            <w:tabs>
              <w:tab w:val="right" w:leader="dot" w:pos="9016"/>
            </w:tabs>
            <w:rPr>
              <w:del w:id="593" w:author="Andrew Instone-Cowie" w:date="2021-08-27T15:01:00Z"/>
              <w:noProof/>
              <w:lang w:val="en-GB" w:eastAsia="en-GB"/>
            </w:rPr>
          </w:pPr>
          <w:del w:id="594" w:author="Andrew Instone-Cowie" w:date="2021-08-27T15:01:00Z">
            <w:r w:rsidRPr="000C5B81" w:rsidDel="000C5B81">
              <w:rPr>
                <w:rStyle w:val="Hyperlink"/>
                <w:noProof/>
                <w:rPrChange w:id="595" w:author="Andrew Instone-Cowie" w:date="2021-08-27T15:01:00Z">
                  <w:rPr>
                    <w:rStyle w:val="Hyperlink"/>
                    <w:noProof/>
                  </w:rPr>
                </w:rPrChange>
              </w:rPr>
              <w:delText>Conditions</w:delText>
            </w:r>
            <w:r w:rsidDel="000C5B81">
              <w:rPr>
                <w:noProof/>
                <w:webHidden/>
              </w:rPr>
              <w:tab/>
            </w:r>
            <w:r w:rsidR="00DC5316" w:rsidDel="000C5B81">
              <w:rPr>
                <w:noProof/>
                <w:webHidden/>
              </w:rPr>
              <w:delText>65</w:delText>
            </w:r>
          </w:del>
        </w:p>
        <w:p w14:paraId="2A24F1DE" w14:textId="76E8D780" w:rsidR="00B513CB" w:rsidDel="000C5B81" w:rsidRDefault="00B513CB">
          <w:pPr>
            <w:pStyle w:val="TOC2"/>
            <w:tabs>
              <w:tab w:val="right" w:leader="dot" w:pos="9016"/>
            </w:tabs>
            <w:rPr>
              <w:del w:id="596" w:author="Andrew Instone-Cowie" w:date="2021-08-27T15:01:00Z"/>
              <w:rFonts w:eastAsiaTheme="minorEastAsia"/>
              <w:noProof/>
              <w:lang w:eastAsia="en-GB"/>
            </w:rPr>
          </w:pPr>
          <w:del w:id="597" w:author="Andrew Instone-Cowie" w:date="2021-08-27T15:01:00Z">
            <w:r w:rsidRPr="000C5B81" w:rsidDel="000C5B81">
              <w:rPr>
                <w:rStyle w:val="Hyperlink"/>
                <w:noProof/>
                <w:rPrChange w:id="598" w:author="Andrew Instone-Cowie" w:date="2021-08-27T15:01:00Z">
                  <w:rPr>
                    <w:rStyle w:val="Hyperlink"/>
                    <w:noProof/>
                  </w:rPr>
                </w:rPrChange>
              </w:rPr>
              <w:delText>Simulator Interface Module</w:delText>
            </w:r>
            <w:r w:rsidDel="000C5B81">
              <w:rPr>
                <w:noProof/>
                <w:webHidden/>
              </w:rPr>
              <w:tab/>
            </w:r>
            <w:r w:rsidR="00DC5316" w:rsidDel="000C5B81">
              <w:rPr>
                <w:noProof/>
                <w:webHidden/>
              </w:rPr>
              <w:delText>66</w:delText>
            </w:r>
          </w:del>
        </w:p>
        <w:p w14:paraId="665FAA96" w14:textId="3047DB7B" w:rsidR="00B513CB" w:rsidDel="000C5B81" w:rsidRDefault="00B513CB">
          <w:pPr>
            <w:pStyle w:val="TOC2"/>
            <w:tabs>
              <w:tab w:val="right" w:leader="dot" w:pos="9016"/>
            </w:tabs>
            <w:rPr>
              <w:del w:id="599" w:author="Andrew Instone-Cowie" w:date="2021-08-27T15:01:00Z"/>
              <w:rFonts w:eastAsiaTheme="minorEastAsia"/>
              <w:noProof/>
              <w:lang w:eastAsia="en-GB"/>
            </w:rPr>
          </w:pPr>
          <w:del w:id="600" w:author="Andrew Instone-Cowie" w:date="2021-08-27T15:01:00Z">
            <w:r w:rsidRPr="000C5B81" w:rsidDel="000C5B81">
              <w:rPr>
                <w:rStyle w:val="Hyperlink"/>
                <w:noProof/>
                <w:rPrChange w:id="601" w:author="Andrew Instone-Cowie" w:date="2021-08-27T15:01:00Z">
                  <w:rPr>
                    <w:rStyle w:val="Hyperlink"/>
                    <w:noProof/>
                  </w:rPr>
                </w:rPrChange>
              </w:rPr>
              <w:delText>Power Module</w:delText>
            </w:r>
            <w:r w:rsidDel="000C5B81">
              <w:rPr>
                <w:noProof/>
                <w:webHidden/>
              </w:rPr>
              <w:tab/>
            </w:r>
            <w:r w:rsidR="00DC5316" w:rsidDel="000C5B81">
              <w:rPr>
                <w:noProof/>
                <w:webHidden/>
              </w:rPr>
              <w:delText>66</w:delText>
            </w:r>
          </w:del>
        </w:p>
        <w:p w14:paraId="7F202DA1" w14:textId="78E86DD4" w:rsidR="00B513CB" w:rsidDel="000C5B81" w:rsidRDefault="00B513CB">
          <w:pPr>
            <w:pStyle w:val="TOC3"/>
            <w:tabs>
              <w:tab w:val="right" w:leader="dot" w:pos="9016"/>
            </w:tabs>
            <w:rPr>
              <w:del w:id="602" w:author="Andrew Instone-Cowie" w:date="2021-08-27T15:01:00Z"/>
              <w:noProof/>
              <w:lang w:val="en-GB" w:eastAsia="en-GB"/>
            </w:rPr>
          </w:pPr>
          <w:del w:id="603" w:author="Andrew Instone-Cowie" w:date="2021-08-27T15:01:00Z">
            <w:r w:rsidRPr="000C5B81" w:rsidDel="000C5B81">
              <w:rPr>
                <w:rStyle w:val="Hyperlink"/>
                <w:noProof/>
                <w:rPrChange w:id="604" w:author="Andrew Instone-Cowie" w:date="2021-08-27T15:01:00Z">
                  <w:rPr>
                    <w:rStyle w:val="Hyperlink"/>
                    <w:noProof/>
                  </w:rPr>
                </w:rPrChange>
              </w:rPr>
              <w:delText>Power Supply</w:delText>
            </w:r>
            <w:r w:rsidDel="000C5B81">
              <w:rPr>
                <w:noProof/>
                <w:webHidden/>
              </w:rPr>
              <w:tab/>
            </w:r>
            <w:r w:rsidR="00DC5316" w:rsidDel="000C5B81">
              <w:rPr>
                <w:noProof/>
                <w:webHidden/>
              </w:rPr>
              <w:delText>67</w:delText>
            </w:r>
          </w:del>
        </w:p>
        <w:p w14:paraId="10838455" w14:textId="5F235705" w:rsidR="00B513CB" w:rsidDel="000C5B81" w:rsidRDefault="00B513CB">
          <w:pPr>
            <w:pStyle w:val="TOC2"/>
            <w:tabs>
              <w:tab w:val="right" w:leader="dot" w:pos="9016"/>
            </w:tabs>
            <w:rPr>
              <w:del w:id="605" w:author="Andrew Instone-Cowie" w:date="2021-08-27T15:01:00Z"/>
              <w:rFonts w:eastAsiaTheme="minorEastAsia"/>
              <w:noProof/>
              <w:lang w:eastAsia="en-GB"/>
            </w:rPr>
          </w:pPr>
          <w:del w:id="606" w:author="Andrew Instone-Cowie" w:date="2021-08-27T15:01:00Z">
            <w:r w:rsidRPr="000C5B81" w:rsidDel="000C5B81">
              <w:rPr>
                <w:rStyle w:val="Hyperlink"/>
                <w:noProof/>
                <w:rPrChange w:id="607" w:author="Andrew Instone-Cowie" w:date="2021-08-27T15:01:00Z">
                  <w:rPr>
                    <w:rStyle w:val="Hyperlink"/>
                    <w:noProof/>
                  </w:rPr>
                </w:rPrChange>
              </w:rPr>
              <w:delText>Sensor Module Mounting</w:delText>
            </w:r>
            <w:r w:rsidDel="000C5B81">
              <w:rPr>
                <w:noProof/>
                <w:webHidden/>
              </w:rPr>
              <w:tab/>
            </w:r>
            <w:r w:rsidR="00DC5316" w:rsidDel="000C5B81">
              <w:rPr>
                <w:noProof/>
                <w:webHidden/>
              </w:rPr>
              <w:delText>67</w:delText>
            </w:r>
          </w:del>
        </w:p>
        <w:p w14:paraId="20787AAF" w14:textId="25CE08A2" w:rsidR="00B513CB" w:rsidDel="000C5B81" w:rsidRDefault="00B513CB">
          <w:pPr>
            <w:pStyle w:val="TOC2"/>
            <w:tabs>
              <w:tab w:val="right" w:leader="dot" w:pos="9016"/>
            </w:tabs>
            <w:rPr>
              <w:del w:id="608" w:author="Andrew Instone-Cowie" w:date="2021-08-27T15:01:00Z"/>
              <w:rFonts w:eastAsiaTheme="minorEastAsia"/>
              <w:noProof/>
              <w:lang w:eastAsia="en-GB"/>
            </w:rPr>
          </w:pPr>
          <w:del w:id="609" w:author="Andrew Instone-Cowie" w:date="2021-08-27T15:01:00Z">
            <w:r w:rsidRPr="000C5B81" w:rsidDel="000C5B81">
              <w:rPr>
                <w:rStyle w:val="Hyperlink"/>
                <w:noProof/>
                <w:rPrChange w:id="610" w:author="Andrew Instone-Cowie" w:date="2021-08-27T15:01:00Z">
                  <w:rPr>
                    <w:rStyle w:val="Hyperlink"/>
                    <w:noProof/>
                  </w:rPr>
                </w:rPrChange>
              </w:rPr>
              <w:delText>Magnet Mounting</w:delText>
            </w:r>
            <w:r w:rsidDel="000C5B81">
              <w:rPr>
                <w:noProof/>
                <w:webHidden/>
              </w:rPr>
              <w:tab/>
            </w:r>
            <w:r w:rsidR="00DC5316" w:rsidDel="000C5B81">
              <w:rPr>
                <w:noProof/>
                <w:webHidden/>
              </w:rPr>
              <w:delText>69</w:delText>
            </w:r>
          </w:del>
        </w:p>
        <w:p w14:paraId="49076231" w14:textId="6B0E36F6" w:rsidR="00B513CB" w:rsidDel="000C5B81" w:rsidRDefault="00B513CB">
          <w:pPr>
            <w:pStyle w:val="TOC2"/>
            <w:tabs>
              <w:tab w:val="right" w:leader="dot" w:pos="9016"/>
            </w:tabs>
            <w:rPr>
              <w:del w:id="611" w:author="Andrew Instone-Cowie" w:date="2021-08-27T15:01:00Z"/>
              <w:rFonts w:eastAsiaTheme="minorEastAsia"/>
              <w:noProof/>
              <w:lang w:eastAsia="en-GB"/>
            </w:rPr>
          </w:pPr>
          <w:del w:id="612" w:author="Andrew Instone-Cowie" w:date="2021-08-27T15:01:00Z">
            <w:r w:rsidRPr="000C5B81" w:rsidDel="000C5B81">
              <w:rPr>
                <w:rStyle w:val="Hyperlink"/>
                <w:noProof/>
                <w:rPrChange w:id="613" w:author="Andrew Instone-Cowie" w:date="2021-08-27T15:01:00Z">
                  <w:rPr>
                    <w:rStyle w:val="Hyperlink"/>
                    <w:noProof/>
                  </w:rPr>
                </w:rPrChange>
              </w:rPr>
              <w:delText>Infra-Red Sensors</w:delText>
            </w:r>
            <w:r w:rsidDel="000C5B81">
              <w:rPr>
                <w:noProof/>
                <w:webHidden/>
              </w:rPr>
              <w:tab/>
            </w:r>
            <w:r w:rsidR="00DC5316" w:rsidDel="000C5B81">
              <w:rPr>
                <w:noProof/>
                <w:webHidden/>
              </w:rPr>
              <w:delText>71</w:delText>
            </w:r>
          </w:del>
        </w:p>
        <w:p w14:paraId="3B4ECABE" w14:textId="2103706F" w:rsidR="00B513CB" w:rsidDel="000C5B81" w:rsidRDefault="00B513CB">
          <w:pPr>
            <w:pStyle w:val="TOC3"/>
            <w:tabs>
              <w:tab w:val="right" w:leader="dot" w:pos="9016"/>
            </w:tabs>
            <w:rPr>
              <w:del w:id="614" w:author="Andrew Instone-Cowie" w:date="2021-08-27T15:01:00Z"/>
              <w:noProof/>
              <w:lang w:val="en-GB" w:eastAsia="en-GB"/>
            </w:rPr>
          </w:pPr>
          <w:del w:id="615" w:author="Andrew Instone-Cowie" w:date="2021-08-27T15:01:00Z">
            <w:r w:rsidRPr="000C5B81" w:rsidDel="000C5B81">
              <w:rPr>
                <w:rStyle w:val="Hyperlink"/>
                <w:noProof/>
                <w:rPrChange w:id="616" w:author="Andrew Instone-Cowie" w:date="2021-08-27T15:01:00Z">
                  <w:rPr>
                    <w:rStyle w:val="Hyperlink"/>
                    <w:noProof/>
                  </w:rPr>
                </w:rPrChange>
              </w:rPr>
              <w:delText>Reflector</w:delText>
            </w:r>
            <w:r w:rsidDel="000C5B81">
              <w:rPr>
                <w:noProof/>
                <w:webHidden/>
              </w:rPr>
              <w:tab/>
            </w:r>
            <w:r w:rsidR="00DC5316" w:rsidDel="000C5B81">
              <w:rPr>
                <w:noProof/>
                <w:webHidden/>
              </w:rPr>
              <w:delText>71</w:delText>
            </w:r>
          </w:del>
        </w:p>
        <w:p w14:paraId="58C4A5CD" w14:textId="2881F146" w:rsidR="00B513CB" w:rsidDel="000C5B81" w:rsidRDefault="00B513CB">
          <w:pPr>
            <w:pStyle w:val="TOC3"/>
            <w:tabs>
              <w:tab w:val="right" w:leader="dot" w:pos="9016"/>
            </w:tabs>
            <w:rPr>
              <w:del w:id="617" w:author="Andrew Instone-Cowie" w:date="2021-08-27T15:01:00Z"/>
              <w:noProof/>
              <w:lang w:val="en-GB" w:eastAsia="en-GB"/>
            </w:rPr>
          </w:pPr>
          <w:del w:id="618" w:author="Andrew Instone-Cowie" w:date="2021-08-27T15:01:00Z">
            <w:r w:rsidRPr="000C5B81" w:rsidDel="000C5B81">
              <w:rPr>
                <w:rStyle w:val="Hyperlink"/>
                <w:noProof/>
                <w:rPrChange w:id="619" w:author="Andrew Instone-Cowie" w:date="2021-08-27T15:01:00Z">
                  <w:rPr>
                    <w:rStyle w:val="Hyperlink"/>
                    <w:noProof/>
                  </w:rPr>
                </w:rPrChange>
              </w:rPr>
              <w:delText>Calibration</w:delText>
            </w:r>
            <w:r w:rsidDel="000C5B81">
              <w:rPr>
                <w:noProof/>
                <w:webHidden/>
              </w:rPr>
              <w:tab/>
            </w:r>
            <w:r w:rsidR="00DC5316" w:rsidDel="000C5B81">
              <w:rPr>
                <w:noProof/>
                <w:webHidden/>
              </w:rPr>
              <w:delText>71</w:delText>
            </w:r>
          </w:del>
        </w:p>
        <w:p w14:paraId="0B198DF4" w14:textId="10AA74BE" w:rsidR="00B513CB" w:rsidDel="000C5B81" w:rsidRDefault="00B513CB">
          <w:pPr>
            <w:pStyle w:val="TOC2"/>
            <w:tabs>
              <w:tab w:val="right" w:leader="dot" w:pos="9016"/>
            </w:tabs>
            <w:rPr>
              <w:del w:id="620" w:author="Andrew Instone-Cowie" w:date="2021-08-27T15:01:00Z"/>
              <w:rFonts w:eastAsiaTheme="minorEastAsia"/>
              <w:noProof/>
              <w:lang w:eastAsia="en-GB"/>
            </w:rPr>
          </w:pPr>
          <w:del w:id="621" w:author="Andrew Instone-Cowie" w:date="2021-08-27T15:01:00Z">
            <w:r w:rsidRPr="000C5B81" w:rsidDel="000C5B81">
              <w:rPr>
                <w:rStyle w:val="Hyperlink"/>
                <w:noProof/>
                <w:rPrChange w:id="622" w:author="Andrew Instone-Cowie" w:date="2021-08-27T15:01:00Z">
                  <w:rPr>
                    <w:rStyle w:val="Hyperlink"/>
                    <w:noProof/>
                  </w:rPr>
                </w:rPrChange>
              </w:rPr>
              <w:delText>Cabling</w:delText>
            </w:r>
            <w:r w:rsidDel="000C5B81">
              <w:rPr>
                <w:noProof/>
                <w:webHidden/>
              </w:rPr>
              <w:tab/>
            </w:r>
            <w:r w:rsidR="00DC5316" w:rsidDel="000C5B81">
              <w:rPr>
                <w:noProof/>
                <w:webHidden/>
              </w:rPr>
              <w:delText>72</w:delText>
            </w:r>
          </w:del>
        </w:p>
        <w:p w14:paraId="6E67935E" w14:textId="6282485E" w:rsidR="00B513CB" w:rsidDel="000C5B81" w:rsidRDefault="00B513CB">
          <w:pPr>
            <w:pStyle w:val="TOC3"/>
            <w:tabs>
              <w:tab w:val="right" w:leader="dot" w:pos="9016"/>
            </w:tabs>
            <w:rPr>
              <w:del w:id="623" w:author="Andrew Instone-Cowie" w:date="2021-08-27T15:01:00Z"/>
              <w:noProof/>
              <w:lang w:val="en-GB" w:eastAsia="en-GB"/>
            </w:rPr>
          </w:pPr>
          <w:del w:id="624" w:author="Andrew Instone-Cowie" w:date="2021-08-27T15:01:00Z">
            <w:r w:rsidRPr="000C5B81" w:rsidDel="000C5B81">
              <w:rPr>
                <w:rStyle w:val="Hyperlink"/>
                <w:noProof/>
                <w:rPrChange w:id="625" w:author="Andrew Instone-Cowie" w:date="2021-08-27T15:01:00Z">
                  <w:rPr>
                    <w:rStyle w:val="Hyperlink"/>
                    <w:noProof/>
                  </w:rPr>
                </w:rPrChange>
              </w:rPr>
              <w:delText>Power/Data Cable</w:delText>
            </w:r>
            <w:r w:rsidDel="000C5B81">
              <w:rPr>
                <w:noProof/>
                <w:webHidden/>
              </w:rPr>
              <w:tab/>
            </w:r>
            <w:r w:rsidR="00DC5316" w:rsidDel="000C5B81">
              <w:rPr>
                <w:noProof/>
                <w:webHidden/>
              </w:rPr>
              <w:delText>72</w:delText>
            </w:r>
          </w:del>
        </w:p>
        <w:p w14:paraId="168D732A" w14:textId="38E16E50" w:rsidR="00B513CB" w:rsidDel="000C5B81" w:rsidRDefault="00B513CB">
          <w:pPr>
            <w:pStyle w:val="TOC3"/>
            <w:tabs>
              <w:tab w:val="right" w:leader="dot" w:pos="9016"/>
            </w:tabs>
            <w:rPr>
              <w:del w:id="626" w:author="Andrew Instone-Cowie" w:date="2021-08-27T15:01:00Z"/>
              <w:noProof/>
              <w:lang w:val="en-GB" w:eastAsia="en-GB"/>
            </w:rPr>
          </w:pPr>
          <w:del w:id="627" w:author="Andrew Instone-Cowie" w:date="2021-08-27T15:01:00Z">
            <w:r w:rsidRPr="000C5B81" w:rsidDel="000C5B81">
              <w:rPr>
                <w:rStyle w:val="Hyperlink"/>
                <w:noProof/>
                <w:rPrChange w:id="628" w:author="Andrew Instone-Cowie" w:date="2021-08-27T15:01:00Z">
                  <w:rPr>
                    <w:rStyle w:val="Hyperlink"/>
                    <w:noProof/>
                  </w:rPr>
                </w:rPrChange>
              </w:rPr>
              <w:delText>Sensor Cables</w:delText>
            </w:r>
            <w:r w:rsidDel="000C5B81">
              <w:rPr>
                <w:noProof/>
                <w:webHidden/>
              </w:rPr>
              <w:tab/>
            </w:r>
            <w:r w:rsidR="00DC5316" w:rsidDel="000C5B81">
              <w:rPr>
                <w:noProof/>
                <w:webHidden/>
              </w:rPr>
              <w:delText>72</w:delText>
            </w:r>
          </w:del>
        </w:p>
        <w:p w14:paraId="4B87C908" w14:textId="25430FB8" w:rsidR="00B513CB" w:rsidDel="000C5B81" w:rsidRDefault="00B513CB">
          <w:pPr>
            <w:pStyle w:val="TOC3"/>
            <w:tabs>
              <w:tab w:val="right" w:leader="dot" w:pos="9016"/>
            </w:tabs>
            <w:rPr>
              <w:del w:id="629" w:author="Andrew Instone-Cowie" w:date="2021-08-27T15:01:00Z"/>
              <w:noProof/>
              <w:lang w:val="en-GB" w:eastAsia="en-GB"/>
            </w:rPr>
          </w:pPr>
          <w:del w:id="630" w:author="Andrew Instone-Cowie" w:date="2021-08-27T15:01:00Z">
            <w:r w:rsidRPr="000C5B81" w:rsidDel="000C5B81">
              <w:rPr>
                <w:rStyle w:val="Hyperlink"/>
                <w:noProof/>
                <w:rPrChange w:id="631" w:author="Andrew Instone-Cowie" w:date="2021-08-27T15:01:00Z">
                  <w:rPr>
                    <w:rStyle w:val="Hyperlink"/>
                    <w:noProof/>
                  </w:rPr>
                </w:rPrChange>
              </w:rPr>
              <w:delText>Computer Connection</w:delText>
            </w:r>
            <w:r w:rsidDel="000C5B81">
              <w:rPr>
                <w:noProof/>
                <w:webHidden/>
              </w:rPr>
              <w:tab/>
            </w:r>
            <w:r w:rsidR="00DC5316" w:rsidDel="000C5B81">
              <w:rPr>
                <w:noProof/>
                <w:webHidden/>
              </w:rPr>
              <w:delText>73</w:delText>
            </w:r>
          </w:del>
        </w:p>
        <w:p w14:paraId="33380948" w14:textId="1BC2F1F9" w:rsidR="00B513CB" w:rsidDel="000C5B81" w:rsidRDefault="00B513CB">
          <w:pPr>
            <w:pStyle w:val="TOC1"/>
            <w:tabs>
              <w:tab w:val="right" w:leader="dot" w:pos="9016"/>
            </w:tabs>
            <w:rPr>
              <w:del w:id="632" w:author="Andrew Instone-Cowie" w:date="2021-08-27T15:01:00Z"/>
              <w:rFonts w:eastAsiaTheme="minorEastAsia"/>
              <w:noProof/>
              <w:lang w:eastAsia="en-GB"/>
            </w:rPr>
          </w:pPr>
          <w:del w:id="633" w:author="Andrew Instone-Cowie" w:date="2021-08-27T15:01:00Z">
            <w:r w:rsidRPr="000C5B81" w:rsidDel="000C5B81">
              <w:rPr>
                <w:rStyle w:val="Hyperlink"/>
                <w:noProof/>
                <w:rPrChange w:id="634" w:author="Andrew Instone-Cowie" w:date="2021-08-27T15:01:00Z">
                  <w:rPr>
                    <w:rStyle w:val="Hyperlink"/>
                    <w:noProof/>
                  </w:rPr>
                </w:rPrChange>
              </w:rPr>
              <w:delText>Interface Module Setup</w:delText>
            </w:r>
            <w:r w:rsidDel="000C5B81">
              <w:rPr>
                <w:noProof/>
                <w:webHidden/>
              </w:rPr>
              <w:tab/>
            </w:r>
            <w:r w:rsidR="00DC5316" w:rsidDel="000C5B81">
              <w:rPr>
                <w:noProof/>
                <w:webHidden/>
              </w:rPr>
              <w:delText>75</w:delText>
            </w:r>
          </w:del>
        </w:p>
        <w:p w14:paraId="07C8CCAD" w14:textId="194F5017" w:rsidR="00B513CB" w:rsidDel="000C5B81" w:rsidRDefault="00B513CB">
          <w:pPr>
            <w:pStyle w:val="TOC2"/>
            <w:tabs>
              <w:tab w:val="right" w:leader="dot" w:pos="9016"/>
            </w:tabs>
            <w:rPr>
              <w:del w:id="635" w:author="Andrew Instone-Cowie" w:date="2021-08-27T15:01:00Z"/>
              <w:rFonts w:eastAsiaTheme="minorEastAsia"/>
              <w:noProof/>
              <w:lang w:eastAsia="en-GB"/>
            </w:rPr>
          </w:pPr>
          <w:del w:id="636" w:author="Andrew Instone-Cowie" w:date="2021-08-27T15:01:00Z">
            <w:r w:rsidRPr="000C5B81" w:rsidDel="000C5B81">
              <w:rPr>
                <w:rStyle w:val="Hyperlink"/>
                <w:noProof/>
                <w:rPrChange w:id="637" w:author="Andrew Instone-Cowie" w:date="2021-08-27T15:01:00Z">
                  <w:rPr>
                    <w:rStyle w:val="Hyperlink"/>
                    <w:noProof/>
                  </w:rPr>
                </w:rPrChange>
              </w:rPr>
              <w:delText>Connecting to the Interface Module</w:delText>
            </w:r>
            <w:r w:rsidDel="000C5B81">
              <w:rPr>
                <w:noProof/>
                <w:webHidden/>
              </w:rPr>
              <w:tab/>
            </w:r>
            <w:r w:rsidR="00DC5316" w:rsidDel="000C5B81">
              <w:rPr>
                <w:noProof/>
                <w:webHidden/>
              </w:rPr>
              <w:delText>75</w:delText>
            </w:r>
          </w:del>
        </w:p>
        <w:p w14:paraId="3D60C132" w14:textId="2F8E47D8" w:rsidR="00B513CB" w:rsidDel="000C5B81" w:rsidRDefault="00B513CB">
          <w:pPr>
            <w:pStyle w:val="TOC2"/>
            <w:tabs>
              <w:tab w:val="right" w:leader="dot" w:pos="9016"/>
            </w:tabs>
            <w:rPr>
              <w:del w:id="638" w:author="Andrew Instone-Cowie" w:date="2021-08-27T15:01:00Z"/>
              <w:rFonts w:eastAsiaTheme="minorEastAsia"/>
              <w:noProof/>
              <w:lang w:eastAsia="en-GB"/>
            </w:rPr>
          </w:pPr>
          <w:del w:id="639" w:author="Andrew Instone-Cowie" w:date="2021-08-27T15:01:00Z">
            <w:r w:rsidRPr="000C5B81" w:rsidDel="000C5B81">
              <w:rPr>
                <w:rStyle w:val="Hyperlink"/>
                <w:noProof/>
                <w:rPrChange w:id="640" w:author="Andrew Instone-Cowie" w:date="2021-08-27T15:01:00Z">
                  <w:rPr>
                    <w:rStyle w:val="Hyperlink"/>
                    <w:noProof/>
                  </w:rPr>
                </w:rPrChange>
              </w:rPr>
              <w:delText>Worked Example</w:delText>
            </w:r>
            <w:r w:rsidDel="000C5B81">
              <w:rPr>
                <w:noProof/>
                <w:webHidden/>
              </w:rPr>
              <w:tab/>
            </w:r>
            <w:r w:rsidR="00DC5316" w:rsidDel="000C5B81">
              <w:rPr>
                <w:noProof/>
                <w:webHidden/>
              </w:rPr>
              <w:delText>76</w:delText>
            </w:r>
          </w:del>
        </w:p>
        <w:p w14:paraId="43E0656B" w14:textId="25340404" w:rsidR="00B513CB" w:rsidDel="000C5B81" w:rsidRDefault="00B513CB">
          <w:pPr>
            <w:pStyle w:val="TOC3"/>
            <w:tabs>
              <w:tab w:val="right" w:leader="dot" w:pos="9016"/>
            </w:tabs>
            <w:rPr>
              <w:del w:id="641" w:author="Andrew Instone-Cowie" w:date="2021-08-27T15:01:00Z"/>
              <w:noProof/>
              <w:lang w:val="en-GB" w:eastAsia="en-GB"/>
            </w:rPr>
          </w:pPr>
          <w:del w:id="642" w:author="Andrew Instone-Cowie" w:date="2021-08-27T15:01:00Z">
            <w:r w:rsidRPr="000C5B81" w:rsidDel="000C5B81">
              <w:rPr>
                <w:rStyle w:val="Hyperlink"/>
                <w:noProof/>
                <w:rPrChange w:id="643" w:author="Andrew Instone-Cowie" w:date="2021-08-27T15:01:00Z">
                  <w:rPr>
                    <w:rStyle w:val="Hyperlink"/>
                    <w:noProof/>
                  </w:rPr>
                </w:rPrChange>
              </w:rPr>
              <w:delText>Sensor Channels</w:delText>
            </w:r>
            <w:r w:rsidDel="000C5B81">
              <w:rPr>
                <w:noProof/>
                <w:webHidden/>
              </w:rPr>
              <w:tab/>
            </w:r>
            <w:r w:rsidR="00DC5316" w:rsidDel="000C5B81">
              <w:rPr>
                <w:noProof/>
                <w:webHidden/>
              </w:rPr>
              <w:delText>76</w:delText>
            </w:r>
          </w:del>
        </w:p>
        <w:p w14:paraId="129F93F0" w14:textId="6D4B0541" w:rsidR="00B513CB" w:rsidDel="000C5B81" w:rsidRDefault="00B513CB">
          <w:pPr>
            <w:pStyle w:val="TOC3"/>
            <w:tabs>
              <w:tab w:val="right" w:leader="dot" w:pos="9016"/>
            </w:tabs>
            <w:rPr>
              <w:del w:id="644" w:author="Andrew Instone-Cowie" w:date="2021-08-27T15:01:00Z"/>
              <w:noProof/>
              <w:lang w:val="en-GB" w:eastAsia="en-GB"/>
            </w:rPr>
          </w:pPr>
          <w:del w:id="645" w:author="Andrew Instone-Cowie" w:date="2021-08-27T15:01:00Z">
            <w:r w:rsidRPr="000C5B81" w:rsidDel="000C5B81">
              <w:rPr>
                <w:rStyle w:val="Hyperlink"/>
                <w:noProof/>
                <w:rPrChange w:id="646" w:author="Andrew Instone-Cowie" w:date="2021-08-27T15:01:00Z">
                  <w:rPr>
                    <w:rStyle w:val="Hyperlink"/>
                    <w:noProof/>
                  </w:rPr>
                </w:rPrChange>
              </w:rPr>
              <w:delText>Example Installation</w:delText>
            </w:r>
            <w:r w:rsidDel="000C5B81">
              <w:rPr>
                <w:noProof/>
                <w:webHidden/>
              </w:rPr>
              <w:tab/>
            </w:r>
            <w:r w:rsidR="00DC5316" w:rsidDel="000C5B81">
              <w:rPr>
                <w:noProof/>
                <w:webHidden/>
              </w:rPr>
              <w:delText>78</w:delText>
            </w:r>
          </w:del>
        </w:p>
        <w:p w14:paraId="0EFB1E68" w14:textId="2DA64A0A" w:rsidR="00B513CB" w:rsidDel="000C5B81" w:rsidRDefault="00B513CB">
          <w:pPr>
            <w:pStyle w:val="TOC3"/>
            <w:tabs>
              <w:tab w:val="right" w:leader="dot" w:pos="9016"/>
            </w:tabs>
            <w:rPr>
              <w:del w:id="647" w:author="Andrew Instone-Cowie" w:date="2021-08-27T15:01:00Z"/>
              <w:noProof/>
              <w:lang w:val="en-GB" w:eastAsia="en-GB"/>
            </w:rPr>
          </w:pPr>
          <w:del w:id="648" w:author="Andrew Instone-Cowie" w:date="2021-08-27T15:01:00Z">
            <w:r w:rsidRPr="000C5B81" w:rsidDel="000C5B81">
              <w:rPr>
                <w:rStyle w:val="Hyperlink"/>
                <w:noProof/>
                <w:rPrChange w:id="649" w:author="Andrew Instone-Cowie" w:date="2021-08-27T15:01:00Z">
                  <w:rPr>
                    <w:rStyle w:val="Hyperlink"/>
                    <w:noProof/>
                  </w:rPr>
                </w:rPrChange>
              </w:rPr>
              <w:delText>Default Settings</w:delText>
            </w:r>
            <w:r w:rsidDel="000C5B81">
              <w:rPr>
                <w:noProof/>
                <w:webHidden/>
              </w:rPr>
              <w:tab/>
            </w:r>
            <w:r w:rsidR="00DC5316" w:rsidDel="000C5B81">
              <w:rPr>
                <w:noProof/>
                <w:webHidden/>
              </w:rPr>
              <w:delText>79</w:delText>
            </w:r>
          </w:del>
        </w:p>
        <w:p w14:paraId="52CA2272" w14:textId="14071677" w:rsidR="00B513CB" w:rsidDel="000C5B81" w:rsidRDefault="00B513CB">
          <w:pPr>
            <w:pStyle w:val="TOC3"/>
            <w:tabs>
              <w:tab w:val="right" w:leader="dot" w:pos="9016"/>
            </w:tabs>
            <w:rPr>
              <w:del w:id="650" w:author="Andrew Instone-Cowie" w:date="2021-08-27T15:01:00Z"/>
              <w:noProof/>
              <w:lang w:val="en-GB" w:eastAsia="en-GB"/>
            </w:rPr>
          </w:pPr>
          <w:del w:id="651" w:author="Andrew Instone-Cowie" w:date="2021-08-27T15:01:00Z">
            <w:r w:rsidRPr="000C5B81" w:rsidDel="000C5B81">
              <w:rPr>
                <w:rStyle w:val="Hyperlink"/>
                <w:noProof/>
                <w:rPrChange w:id="652" w:author="Andrew Instone-Cowie" w:date="2021-08-27T15:01:00Z">
                  <w:rPr>
                    <w:rStyle w:val="Hyperlink"/>
                    <w:noProof/>
                  </w:rPr>
                </w:rPrChange>
              </w:rPr>
              <w:delText>Disable Unused Channels</w:delText>
            </w:r>
            <w:r w:rsidDel="000C5B81">
              <w:rPr>
                <w:noProof/>
                <w:webHidden/>
              </w:rPr>
              <w:tab/>
            </w:r>
            <w:r w:rsidR="00DC5316" w:rsidDel="000C5B81">
              <w:rPr>
                <w:noProof/>
                <w:webHidden/>
              </w:rPr>
              <w:delText>80</w:delText>
            </w:r>
          </w:del>
        </w:p>
        <w:p w14:paraId="2F983EC4" w14:textId="5CEFD005" w:rsidR="00B513CB" w:rsidDel="000C5B81" w:rsidRDefault="00B513CB">
          <w:pPr>
            <w:pStyle w:val="TOC3"/>
            <w:tabs>
              <w:tab w:val="right" w:leader="dot" w:pos="9016"/>
            </w:tabs>
            <w:rPr>
              <w:del w:id="653" w:author="Andrew Instone-Cowie" w:date="2021-08-27T15:01:00Z"/>
              <w:noProof/>
              <w:lang w:val="en-GB" w:eastAsia="en-GB"/>
            </w:rPr>
          </w:pPr>
          <w:del w:id="654" w:author="Andrew Instone-Cowie" w:date="2021-08-27T15:01:00Z">
            <w:r w:rsidRPr="000C5B81" w:rsidDel="000C5B81">
              <w:rPr>
                <w:rStyle w:val="Hyperlink"/>
                <w:noProof/>
                <w:rPrChange w:id="655" w:author="Andrew Instone-Cowie" w:date="2021-08-27T15:01:00Z">
                  <w:rPr>
                    <w:rStyle w:val="Hyperlink"/>
                    <w:noProof/>
                  </w:rPr>
                </w:rPrChange>
              </w:rPr>
              <w:delText>Re-Map Channels to Bells</w:delText>
            </w:r>
            <w:r w:rsidDel="000C5B81">
              <w:rPr>
                <w:noProof/>
                <w:webHidden/>
              </w:rPr>
              <w:tab/>
            </w:r>
            <w:r w:rsidR="00DC5316" w:rsidDel="000C5B81">
              <w:rPr>
                <w:noProof/>
                <w:webHidden/>
              </w:rPr>
              <w:delText>81</w:delText>
            </w:r>
          </w:del>
        </w:p>
        <w:p w14:paraId="7EACA663" w14:textId="7E424F3D" w:rsidR="00B513CB" w:rsidDel="000C5B81" w:rsidRDefault="00B513CB">
          <w:pPr>
            <w:pStyle w:val="TOC3"/>
            <w:tabs>
              <w:tab w:val="right" w:leader="dot" w:pos="9016"/>
            </w:tabs>
            <w:rPr>
              <w:del w:id="656" w:author="Andrew Instone-Cowie" w:date="2021-08-27T15:01:00Z"/>
              <w:noProof/>
              <w:lang w:val="en-GB" w:eastAsia="en-GB"/>
            </w:rPr>
          </w:pPr>
          <w:del w:id="657" w:author="Andrew Instone-Cowie" w:date="2021-08-27T15:01:00Z">
            <w:r w:rsidRPr="000C5B81" w:rsidDel="000C5B81">
              <w:rPr>
                <w:rStyle w:val="Hyperlink"/>
                <w:noProof/>
                <w:rPrChange w:id="658" w:author="Andrew Instone-Cowie" w:date="2021-08-27T15:01:00Z">
                  <w:rPr>
                    <w:rStyle w:val="Hyperlink"/>
                    <w:noProof/>
                  </w:rPr>
                </w:rPrChange>
              </w:rPr>
              <w:delText>Save Settings</w:delText>
            </w:r>
            <w:r w:rsidDel="000C5B81">
              <w:rPr>
                <w:noProof/>
                <w:webHidden/>
              </w:rPr>
              <w:tab/>
            </w:r>
            <w:r w:rsidR="00DC5316" w:rsidDel="000C5B81">
              <w:rPr>
                <w:noProof/>
                <w:webHidden/>
              </w:rPr>
              <w:delText>82</w:delText>
            </w:r>
          </w:del>
        </w:p>
        <w:p w14:paraId="40782537" w14:textId="353AAB75" w:rsidR="00B513CB" w:rsidDel="000C5B81" w:rsidRDefault="00B513CB">
          <w:pPr>
            <w:pStyle w:val="TOC1"/>
            <w:tabs>
              <w:tab w:val="right" w:leader="dot" w:pos="9016"/>
            </w:tabs>
            <w:rPr>
              <w:del w:id="659" w:author="Andrew Instone-Cowie" w:date="2021-08-27T15:01:00Z"/>
              <w:rFonts w:eastAsiaTheme="minorEastAsia"/>
              <w:noProof/>
              <w:lang w:eastAsia="en-GB"/>
            </w:rPr>
          </w:pPr>
          <w:del w:id="660" w:author="Andrew Instone-Cowie" w:date="2021-08-27T15:01:00Z">
            <w:r w:rsidRPr="000C5B81" w:rsidDel="000C5B81">
              <w:rPr>
                <w:rStyle w:val="Hyperlink"/>
                <w:noProof/>
                <w:rPrChange w:id="661" w:author="Andrew Instone-Cowie" w:date="2021-08-27T15:01:00Z">
                  <w:rPr>
                    <w:rStyle w:val="Hyperlink"/>
                    <w:noProof/>
                  </w:rPr>
                </w:rPrChange>
              </w:rPr>
              <w:delText>Next Steps</w:delText>
            </w:r>
            <w:r w:rsidDel="000C5B81">
              <w:rPr>
                <w:noProof/>
                <w:webHidden/>
              </w:rPr>
              <w:tab/>
            </w:r>
            <w:r w:rsidR="00DC5316" w:rsidDel="000C5B81">
              <w:rPr>
                <w:noProof/>
                <w:webHidden/>
              </w:rPr>
              <w:delText>83</w:delText>
            </w:r>
          </w:del>
        </w:p>
        <w:p w14:paraId="5C38958E" w14:textId="51BD3709" w:rsidR="00B513CB" w:rsidDel="000C5B81" w:rsidRDefault="00B513CB">
          <w:pPr>
            <w:pStyle w:val="TOC1"/>
            <w:tabs>
              <w:tab w:val="right" w:leader="dot" w:pos="9016"/>
            </w:tabs>
            <w:rPr>
              <w:del w:id="662" w:author="Andrew Instone-Cowie" w:date="2021-08-27T15:01:00Z"/>
              <w:rFonts w:eastAsiaTheme="minorEastAsia"/>
              <w:noProof/>
              <w:lang w:eastAsia="en-GB"/>
            </w:rPr>
          </w:pPr>
          <w:del w:id="663" w:author="Andrew Instone-Cowie" w:date="2021-08-27T15:01:00Z">
            <w:r w:rsidRPr="000C5B81" w:rsidDel="000C5B81">
              <w:rPr>
                <w:rStyle w:val="Hyperlink"/>
                <w:noProof/>
                <w:rPrChange w:id="664" w:author="Andrew Instone-Cowie" w:date="2021-08-27T15:01:00Z">
                  <w:rPr>
                    <w:rStyle w:val="Hyperlink"/>
                    <w:noProof/>
                  </w:rPr>
                </w:rPrChange>
              </w:rPr>
              <w:delText>Licensing &amp; Disclaimers</w:delText>
            </w:r>
            <w:r w:rsidDel="000C5B81">
              <w:rPr>
                <w:noProof/>
                <w:webHidden/>
              </w:rPr>
              <w:tab/>
            </w:r>
            <w:r w:rsidR="00DC5316" w:rsidDel="000C5B81">
              <w:rPr>
                <w:noProof/>
                <w:webHidden/>
              </w:rPr>
              <w:delText>84</w:delText>
            </w:r>
          </w:del>
        </w:p>
        <w:p w14:paraId="01CE5BFB" w14:textId="7EBCB9A0" w:rsidR="00B513CB" w:rsidDel="000C5B81" w:rsidRDefault="00B513CB">
          <w:pPr>
            <w:pStyle w:val="TOC2"/>
            <w:tabs>
              <w:tab w:val="right" w:leader="dot" w:pos="9016"/>
            </w:tabs>
            <w:rPr>
              <w:del w:id="665" w:author="Andrew Instone-Cowie" w:date="2021-08-27T15:01:00Z"/>
              <w:rFonts w:eastAsiaTheme="minorEastAsia"/>
              <w:noProof/>
              <w:lang w:eastAsia="en-GB"/>
            </w:rPr>
          </w:pPr>
          <w:del w:id="666" w:author="Andrew Instone-Cowie" w:date="2021-08-27T15:01:00Z">
            <w:r w:rsidRPr="000C5B81" w:rsidDel="000C5B81">
              <w:rPr>
                <w:rStyle w:val="Hyperlink"/>
                <w:noProof/>
                <w:rPrChange w:id="667" w:author="Andrew Instone-Cowie" w:date="2021-08-27T15:01:00Z">
                  <w:rPr>
                    <w:rStyle w:val="Hyperlink"/>
                    <w:noProof/>
                  </w:rPr>
                </w:rPrChange>
              </w:rPr>
              <w:delText>Documentation</w:delText>
            </w:r>
            <w:r w:rsidDel="000C5B81">
              <w:rPr>
                <w:noProof/>
                <w:webHidden/>
              </w:rPr>
              <w:tab/>
            </w:r>
            <w:r w:rsidR="00DC5316" w:rsidDel="000C5B81">
              <w:rPr>
                <w:noProof/>
                <w:webHidden/>
              </w:rPr>
              <w:delText>84</w:delText>
            </w:r>
          </w:del>
        </w:p>
        <w:p w14:paraId="64AB552B" w14:textId="000F1432" w:rsidR="00B513CB" w:rsidDel="000C5B81" w:rsidRDefault="00B513CB">
          <w:pPr>
            <w:pStyle w:val="TOC2"/>
            <w:tabs>
              <w:tab w:val="right" w:leader="dot" w:pos="9016"/>
            </w:tabs>
            <w:rPr>
              <w:del w:id="668" w:author="Andrew Instone-Cowie" w:date="2021-08-27T15:01:00Z"/>
              <w:rFonts w:eastAsiaTheme="minorEastAsia"/>
              <w:noProof/>
              <w:lang w:eastAsia="en-GB"/>
            </w:rPr>
          </w:pPr>
          <w:del w:id="669" w:author="Andrew Instone-Cowie" w:date="2021-08-27T15:01:00Z">
            <w:r w:rsidRPr="000C5B81" w:rsidDel="000C5B81">
              <w:rPr>
                <w:rStyle w:val="Hyperlink"/>
                <w:noProof/>
                <w:rPrChange w:id="670" w:author="Andrew Instone-Cowie" w:date="2021-08-27T15:01:00Z">
                  <w:rPr>
                    <w:rStyle w:val="Hyperlink"/>
                    <w:noProof/>
                  </w:rPr>
                </w:rPrChange>
              </w:rPr>
              <w:delText>Software</w:delText>
            </w:r>
            <w:r w:rsidDel="000C5B81">
              <w:rPr>
                <w:noProof/>
                <w:webHidden/>
              </w:rPr>
              <w:tab/>
            </w:r>
            <w:r w:rsidR="00DC5316" w:rsidDel="000C5B81">
              <w:rPr>
                <w:noProof/>
                <w:webHidden/>
              </w:rPr>
              <w:delText>84</w:delText>
            </w:r>
          </w:del>
        </w:p>
        <w:p w14:paraId="1BEF3A2D" w14:textId="18FBB04E" w:rsidR="00B513CB" w:rsidDel="000C5B81" w:rsidRDefault="00B513CB">
          <w:pPr>
            <w:pStyle w:val="TOC1"/>
            <w:tabs>
              <w:tab w:val="right" w:leader="dot" w:pos="9016"/>
            </w:tabs>
            <w:rPr>
              <w:del w:id="671" w:author="Andrew Instone-Cowie" w:date="2021-08-27T15:01:00Z"/>
              <w:rFonts w:eastAsiaTheme="minorEastAsia"/>
              <w:noProof/>
              <w:lang w:eastAsia="en-GB"/>
            </w:rPr>
          </w:pPr>
          <w:del w:id="672" w:author="Andrew Instone-Cowie" w:date="2021-08-27T15:01:00Z">
            <w:r w:rsidRPr="000C5B81" w:rsidDel="000C5B81">
              <w:rPr>
                <w:rStyle w:val="Hyperlink"/>
                <w:noProof/>
                <w:rPrChange w:id="673" w:author="Andrew Instone-Cowie" w:date="2021-08-27T15:01:00Z">
                  <w:rPr>
                    <w:rStyle w:val="Hyperlink"/>
                    <w:noProof/>
                  </w:rPr>
                </w:rPrChange>
              </w:rPr>
              <w:delText>Acknowledgements</w:delText>
            </w:r>
            <w:r w:rsidDel="000C5B81">
              <w:rPr>
                <w:noProof/>
                <w:webHidden/>
              </w:rPr>
              <w:tab/>
            </w:r>
            <w:r w:rsidR="00DC5316" w:rsidDel="000C5B81">
              <w:rPr>
                <w:noProof/>
                <w:webHidden/>
              </w:rPr>
              <w:delText>85</w:delText>
            </w:r>
          </w:del>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0C5B81">
      <w:pPr>
        <w:pStyle w:val="Heading1"/>
        <w:pageBreakBefore/>
        <w:spacing w:after="100"/>
        <w:pPrChange w:id="674" w:author="Andrew Instone-Cowie" w:date="2021-08-27T15:02:00Z">
          <w:pPr>
            <w:pStyle w:val="Heading1"/>
            <w:spacing w:after="100"/>
          </w:pPr>
        </w:pPrChange>
      </w:pPr>
      <w:bookmarkStart w:id="675" w:name="_Toc80968896"/>
      <w:r>
        <w:lastRenderedPageBreak/>
        <w:t>I</w:t>
      </w:r>
      <w:r w:rsidR="00E35852">
        <w:t>ndex</w:t>
      </w:r>
      <w:r w:rsidR="003A3D10">
        <w:t xml:space="preserve"> of Figures</w:t>
      </w:r>
      <w:bookmarkEnd w:id="675"/>
    </w:p>
    <w:p w14:paraId="636F5891" w14:textId="717E605E" w:rsidR="000C5B81" w:rsidRDefault="003A3D10" w:rsidP="000C5B81">
      <w:pPr>
        <w:pStyle w:val="TableofFigures"/>
        <w:tabs>
          <w:tab w:val="right" w:leader="dot" w:pos="9016"/>
        </w:tabs>
        <w:spacing w:after="120"/>
        <w:rPr>
          <w:ins w:id="676" w:author="Andrew Instone-Cowie" w:date="2021-08-27T15:01:00Z"/>
          <w:rFonts w:eastAsiaTheme="minorEastAsia"/>
          <w:noProof/>
          <w:lang w:eastAsia="en-GB"/>
        </w:rPr>
        <w:pPrChange w:id="677" w:author="Andrew Instone-Cowie" w:date="2021-08-27T15:01:00Z">
          <w:pPr>
            <w:pStyle w:val="TableofFigures"/>
            <w:tabs>
              <w:tab w:val="right" w:leader="dot" w:pos="9016"/>
            </w:tabs>
          </w:pPr>
        </w:pPrChange>
      </w:pPr>
      <w:r>
        <w:rPr>
          <w:i/>
        </w:rPr>
        <w:fldChar w:fldCharType="begin"/>
      </w:r>
      <w:r>
        <w:rPr>
          <w:i/>
        </w:rPr>
        <w:instrText xml:space="preserve"> TOC \h \z \c "Figure" </w:instrText>
      </w:r>
      <w:r>
        <w:rPr>
          <w:i/>
        </w:rPr>
        <w:fldChar w:fldCharType="separate"/>
      </w:r>
      <w:ins w:id="678" w:author="Andrew Instone-Cowie" w:date="2021-08-27T15:01:00Z">
        <w:r w:rsidR="000C5B81" w:rsidRPr="0061518C">
          <w:rPr>
            <w:rStyle w:val="Hyperlink"/>
            <w:noProof/>
          </w:rPr>
          <w:fldChar w:fldCharType="begin"/>
        </w:r>
        <w:r w:rsidR="000C5B81" w:rsidRPr="0061518C">
          <w:rPr>
            <w:rStyle w:val="Hyperlink"/>
            <w:noProof/>
          </w:rPr>
          <w:instrText xml:space="preserve"> </w:instrText>
        </w:r>
        <w:r w:rsidR="000C5B81">
          <w:rPr>
            <w:noProof/>
          </w:rPr>
          <w:instrText>HYPERLINK \l "_Toc80968992"</w:instrText>
        </w:r>
        <w:r w:rsidR="000C5B81" w:rsidRPr="0061518C">
          <w:rPr>
            <w:rStyle w:val="Hyperlink"/>
            <w:noProof/>
          </w:rPr>
          <w:instrText xml:space="preserve"> </w:instrText>
        </w:r>
        <w:r w:rsidR="000C5B81" w:rsidRPr="0061518C">
          <w:rPr>
            <w:rStyle w:val="Hyperlink"/>
            <w:noProof/>
          </w:rPr>
        </w:r>
        <w:r w:rsidR="000C5B81" w:rsidRPr="0061518C">
          <w:rPr>
            <w:rStyle w:val="Hyperlink"/>
            <w:noProof/>
          </w:rPr>
          <w:fldChar w:fldCharType="separate"/>
        </w:r>
        <w:r w:rsidR="000C5B81" w:rsidRPr="0061518C">
          <w:rPr>
            <w:rStyle w:val="Hyperlink"/>
            <w:noProof/>
          </w:rPr>
          <w:t>Figure 1 – Documentation Map</w:t>
        </w:r>
        <w:r w:rsidR="000C5B81">
          <w:rPr>
            <w:noProof/>
            <w:webHidden/>
          </w:rPr>
          <w:tab/>
        </w:r>
        <w:r w:rsidR="000C5B81">
          <w:rPr>
            <w:noProof/>
            <w:webHidden/>
          </w:rPr>
          <w:fldChar w:fldCharType="begin"/>
        </w:r>
        <w:r w:rsidR="000C5B81">
          <w:rPr>
            <w:noProof/>
            <w:webHidden/>
          </w:rPr>
          <w:instrText xml:space="preserve"> PAGEREF _Toc80968992 \h </w:instrText>
        </w:r>
        <w:r w:rsidR="000C5B81">
          <w:rPr>
            <w:noProof/>
            <w:webHidden/>
          </w:rPr>
        </w:r>
      </w:ins>
      <w:r w:rsidR="000C5B81">
        <w:rPr>
          <w:noProof/>
          <w:webHidden/>
        </w:rPr>
        <w:fldChar w:fldCharType="separate"/>
      </w:r>
      <w:ins w:id="679" w:author="Andrew Instone-Cowie" w:date="2021-08-27T15:02:00Z">
        <w:r w:rsidR="00B33E7E">
          <w:rPr>
            <w:noProof/>
            <w:webHidden/>
          </w:rPr>
          <w:t>10</w:t>
        </w:r>
      </w:ins>
      <w:ins w:id="680" w:author="Andrew Instone-Cowie" w:date="2021-08-27T15:01:00Z">
        <w:r w:rsidR="000C5B81">
          <w:rPr>
            <w:noProof/>
            <w:webHidden/>
          </w:rPr>
          <w:fldChar w:fldCharType="end"/>
        </w:r>
        <w:r w:rsidR="000C5B81" w:rsidRPr="0061518C">
          <w:rPr>
            <w:rStyle w:val="Hyperlink"/>
            <w:noProof/>
          </w:rPr>
          <w:fldChar w:fldCharType="end"/>
        </w:r>
      </w:ins>
    </w:p>
    <w:p w14:paraId="41A5A9BD" w14:textId="016E7689" w:rsidR="000C5B81" w:rsidRDefault="000C5B81" w:rsidP="000C5B81">
      <w:pPr>
        <w:pStyle w:val="TableofFigures"/>
        <w:tabs>
          <w:tab w:val="right" w:leader="dot" w:pos="9016"/>
        </w:tabs>
        <w:spacing w:after="120"/>
        <w:rPr>
          <w:ins w:id="681" w:author="Andrew Instone-Cowie" w:date="2021-08-27T15:01:00Z"/>
          <w:rFonts w:eastAsiaTheme="minorEastAsia"/>
          <w:noProof/>
          <w:lang w:eastAsia="en-GB"/>
        </w:rPr>
        <w:pPrChange w:id="682" w:author="Andrew Instone-Cowie" w:date="2021-08-27T15:01:00Z">
          <w:pPr>
            <w:pStyle w:val="TableofFigures"/>
            <w:tabs>
              <w:tab w:val="right" w:leader="dot" w:pos="9016"/>
            </w:tabs>
          </w:pPr>
        </w:pPrChange>
      </w:pPr>
      <w:ins w:id="68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"_Toc80968993"</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 – Simulator General Arrangement</w:t>
        </w:r>
        <w:r>
          <w:rPr>
            <w:noProof/>
            <w:webHidden/>
          </w:rPr>
          <w:tab/>
        </w:r>
        <w:r>
          <w:rPr>
            <w:noProof/>
            <w:webHidden/>
          </w:rPr>
          <w:fldChar w:fldCharType="begin"/>
        </w:r>
        <w:r>
          <w:rPr>
            <w:noProof/>
            <w:webHidden/>
          </w:rPr>
          <w:instrText xml:space="preserve"> PAGEREF _Toc80968993 \h </w:instrText>
        </w:r>
        <w:r>
          <w:rPr>
            <w:noProof/>
            <w:webHidden/>
          </w:rPr>
        </w:r>
      </w:ins>
      <w:r>
        <w:rPr>
          <w:noProof/>
          <w:webHidden/>
        </w:rPr>
        <w:fldChar w:fldCharType="separate"/>
      </w:r>
      <w:ins w:id="684" w:author="Andrew Instone-Cowie" w:date="2021-08-27T15:02:00Z">
        <w:r w:rsidR="00B33E7E">
          <w:rPr>
            <w:noProof/>
            <w:webHidden/>
          </w:rPr>
          <w:t>12</w:t>
        </w:r>
      </w:ins>
      <w:ins w:id="685" w:author="Andrew Instone-Cowie" w:date="2021-08-27T15:01:00Z">
        <w:r>
          <w:rPr>
            <w:noProof/>
            <w:webHidden/>
          </w:rPr>
          <w:fldChar w:fldCharType="end"/>
        </w:r>
        <w:r w:rsidRPr="0061518C">
          <w:rPr>
            <w:rStyle w:val="Hyperlink"/>
            <w:noProof/>
          </w:rPr>
          <w:fldChar w:fldCharType="end"/>
        </w:r>
      </w:ins>
    </w:p>
    <w:p w14:paraId="0B6D8331" w14:textId="192B5570" w:rsidR="000C5B81" w:rsidRDefault="000C5B81" w:rsidP="000C5B81">
      <w:pPr>
        <w:pStyle w:val="TableofFigures"/>
        <w:tabs>
          <w:tab w:val="right" w:leader="dot" w:pos="9016"/>
        </w:tabs>
        <w:spacing w:after="120"/>
        <w:rPr>
          <w:ins w:id="686" w:author="Andrew Instone-Cowie" w:date="2021-08-27T15:01:00Z"/>
          <w:rFonts w:eastAsiaTheme="minorEastAsia"/>
          <w:noProof/>
          <w:lang w:eastAsia="en-GB"/>
        </w:rPr>
        <w:pPrChange w:id="687" w:author="Andrew Instone-Cowie" w:date="2021-08-27T15:01:00Z">
          <w:pPr>
            <w:pStyle w:val="TableofFigures"/>
            <w:tabs>
              <w:tab w:val="right" w:leader="dot" w:pos="9016"/>
            </w:tabs>
          </w:pPr>
        </w:pPrChange>
      </w:pPr>
      <w:ins w:id="68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"_Toc80968994"</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 – PCB Panels of Sensor Boards</w:t>
        </w:r>
        <w:r>
          <w:rPr>
            <w:noProof/>
            <w:webHidden/>
          </w:rPr>
          <w:tab/>
        </w:r>
        <w:r>
          <w:rPr>
            <w:noProof/>
            <w:webHidden/>
          </w:rPr>
          <w:fldChar w:fldCharType="begin"/>
        </w:r>
        <w:r>
          <w:rPr>
            <w:noProof/>
            <w:webHidden/>
          </w:rPr>
          <w:instrText xml:space="preserve"> PAGEREF _Toc80968994 \h </w:instrText>
        </w:r>
        <w:r>
          <w:rPr>
            <w:noProof/>
            <w:webHidden/>
          </w:rPr>
        </w:r>
      </w:ins>
      <w:r>
        <w:rPr>
          <w:noProof/>
          <w:webHidden/>
        </w:rPr>
        <w:fldChar w:fldCharType="separate"/>
      </w:r>
      <w:ins w:id="689" w:author="Andrew Instone-Cowie" w:date="2021-08-27T15:02:00Z">
        <w:r w:rsidR="00B33E7E">
          <w:rPr>
            <w:noProof/>
            <w:webHidden/>
          </w:rPr>
          <w:t>14</w:t>
        </w:r>
      </w:ins>
      <w:ins w:id="690" w:author="Andrew Instone-Cowie" w:date="2021-08-27T15:01:00Z">
        <w:r>
          <w:rPr>
            <w:noProof/>
            <w:webHidden/>
          </w:rPr>
          <w:fldChar w:fldCharType="end"/>
        </w:r>
        <w:r w:rsidRPr="0061518C">
          <w:rPr>
            <w:rStyle w:val="Hyperlink"/>
            <w:noProof/>
          </w:rPr>
          <w:fldChar w:fldCharType="end"/>
        </w:r>
      </w:ins>
    </w:p>
    <w:p w14:paraId="034EA5E1" w14:textId="018EA128" w:rsidR="000C5B81" w:rsidRDefault="000C5B81" w:rsidP="000C5B81">
      <w:pPr>
        <w:pStyle w:val="TableofFigures"/>
        <w:tabs>
          <w:tab w:val="right" w:leader="dot" w:pos="9016"/>
        </w:tabs>
        <w:spacing w:after="120"/>
        <w:rPr>
          <w:ins w:id="691" w:author="Andrew Instone-Cowie" w:date="2021-08-27T15:01:00Z"/>
          <w:rFonts w:eastAsiaTheme="minorEastAsia"/>
          <w:noProof/>
          <w:lang w:eastAsia="en-GB"/>
        </w:rPr>
        <w:pPrChange w:id="692" w:author="Andrew Instone-Cowie" w:date="2021-08-27T15:01:00Z">
          <w:pPr>
            <w:pStyle w:val="TableofFigures"/>
            <w:tabs>
              <w:tab w:val="right" w:leader="dot" w:pos="9016"/>
            </w:tabs>
          </w:pPr>
        </w:pPrChange>
      </w:pPr>
      <w:ins w:id="69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"_Toc80968995"</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 – SeeedStudio Upload Box</w:t>
        </w:r>
        <w:r>
          <w:rPr>
            <w:noProof/>
            <w:webHidden/>
          </w:rPr>
          <w:tab/>
        </w:r>
        <w:r>
          <w:rPr>
            <w:noProof/>
            <w:webHidden/>
          </w:rPr>
          <w:fldChar w:fldCharType="begin"/>
        </w:r>
        <w:r>
          <w:rPr>
            <w:noProof/>
            <w:webHidden/>
          </w:rPr>
          <w:instrText xml:space="preserve"> PAGEREF _Toc80968995 \h </w:instrText>
        </w:r>
        <w:r>
          <w:rPr>
            <w:noProof/>
            <w:webHidden/>
          </w:rPr>
        </w:r>
      </w:ins>
      <w:r>
        <w:rPr>
          <w:noProof/>
          <w:webHidden/>
        </w:rPr>
        <w:fldChar w:fldCharType="separate"/>
      </w:r>
      <w:ins w:id="694" w:author="Andrew Instone-Cowie" w:date="2021-08-27T15:02:00Z">
        <w:r w:rsidR="00B33E7E">
          <w:rPr>
            <w:noProof/>
            <w:webHidden/>
          </w:rPr>
          <w:t>15</w:t>
        </w:r>
      </w:ins>
      <w:ins w:id="695" w:author="Andrew Instone-Cowie" w:date="2021-08-27T15:01:00Z">
        <w:r>
          <w:rPr>
            <w:noProof/>
            <w:webHidden/>
          </w:rPr>
          <w:fldChar w:fldCharType="end"/>
        </w:r>
        <w:r w:rsidRPr="0061518C">
          <w:rPr>
            <w:rStyle w:val="Hyperlink"/>
            <w:noProof/>
          </w:rPr>
          <w:fldChar w:fldCharType="end"/>
        </w:r>
      </w:ins>
    </w:p>
    <w:p w14:paraId="7B3E4941" w14:textId="5CC9A9A3" w:rsidR="000C5B81" w:rsidRDefault="000C5B81" w:rsidP="000C5B81">
      <w:pPr>
        <w:pStyle w:val="TableofFigures"/>
        <w:tabs>
          <w:tab w:val="right" w:leader="dot" w:pos="9016"/>
        </w:tabs>
        <w:spacing w:after="120"/>
        <w:rPr>
          <w:ins w:id="696" w:author="Andrew Instone-Cowie" w:date="2021-08-27T15:01:00Z"/>
          <w:rFonts w:eastAsiaTheme="minorEastAsia"/>
          <w:noProof/>
          <w:lang w:eastAsia="en-GB"/>
        </w:rPr>
        <w:pPrChange w:id="697" w:author="Andrew Instone-Cowie" w:date="2021-08-27T15:01:00Z">
          <w:pPr>
            <w:pStyle w:val="TableofFigures"/>
            <w:tabs>
              <w:tab w:val="right" w:leader="dot" w:pos="9016"/>
            </w:tabs>
          </w:pPr>
        </w:pPrChange>
      </w:pPr>
      <w:ins w:id="69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"_Toc80968996"</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 – SeeedStudio Gerber Viewer</w:t>
        </w:r>
        <w:r>
          <w:rPr>
            <w:noProof/>
            <w:webHidden/>
          </w:rPr>
          <w:tab/>
        </w:r>
        <w:r>
          <w:rPr>
            <w:noProof/>
            <w:webHidden/>
          </w:rPr>
          <w:fldChar w:fldCharType="begin"/>
        </w:r>
        <w:r>
          <w:rPr>
            <w:noProof/>
            <w:webHidden/>
          </w:rPr>
          <w:instrText xml:space="preserve"> PAGEREF _Toc80968996 \h </w:instrText>
        </w:r>
        <w:r>
          <w:rPr>
            <w:noProof/>
            <w:webHidden/>
          </w:rPr>
        </w:r>
      </w:ins>
      <w:r>
        <w:rPr>
          <w:noProof/>
          <w:webHidden/>
        </w:rPr>
        <w:fldChar w:fldCharType="separate"/>
      </w:r>
      <w:ins w:id="699" w:author="Andrew Instone-Cowie" w:date="2021-08-27T15:02:00Z">
        <w:r w:rsidR="00B33E7E">
          <w:rPr>
            <w:noProof/>
            <w:webHidden/>
          </w:rPr>
          <w:t>15</w:t>
        </w:r>
      </w:ins>
      <w:ins w:id="700" w:author="Andrew Instone-Cowie" w:date="2021-08-27T15:01:00Z">
        <w:r>
          <w:rPr>
            <w:noProof/>
            <w:webHidden/>
          </w:rPr>
          <w:fldChar w:fldCharType="end"/>
        </w:r>
        <w:r w:rsidRPr="0061518C">
          <w:rPr>
            <w:rStyle w:val="Hyperlink"/>
            <w:noProof/>
          </w:rPr>
          <w:fldChar w:fldCharType="end"/>
        </w:r>
      </w:ins>
    </w:p>
    <w:p w14:paraId="1F8D3C60" w14:textId="58154F04" w:rsidR="000C5B81" w:rsidRDefault="000C5B81" w:rsidP="000C5B81">
      <w:pPr>
        <w:pStyle w:val="TableofFigures"/>
        <w:tabs>
          <w:tab w:val="right" w:leader="dot" w:pos="9016"/>
        </w:tabs>
        <w:spacing w:after="120"/>
        <w:rPr>
          <w:ins w:id="701" w:author="Andrew Instone-Cowie" w:date="2021-08-27T15:01:00Z"/>
          <w:rFonts w:eastAsiaTheme="minorEastAsia"/>
          <w:noProof/>
          <w:lang w:eastAsia="en-GB"/>
        </w:rPr>
        <w:pPrChange w:id="702" w:author="Andrew Instone-Cowie" w:date="2021-08-27T15:01:00Z">
          <w:pPr>
            <w:pStyle w:val="TableofFigures"/>
            <w:tabs>
              <w:tab w:val="right" w:leader="dot" w:pos="9016"/>
            </w:tabs>
          </w:pPr>
        </w:pPrChange>
      </w:pPr>
      <w:ins w:id="70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"_Toc80968997"</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 – SeeedStudio Order Form</w:t>
        </w:r>
        <w:r>
          <w:rPr>
            <w:noProof/>
            <w:webHidden/>
          </w:rPr>
          <w:tab/>
        </w:r>
        <w:r>
          <w:rPr>
            <w:noProof/>
            <w:webHidden/>
          </w:rPr>
          <w:fldChar w:fldCharType="begin"/>
        </w:r>
        <w:r>
          <w:rPr>
            <w:noProof/>
            <w:webHidden/>
          </w:rPr>
          <w:instrText xml:space="preserve"> PAGEREF _Toc80968997 \h </w:instrText>
        </w:r>
        <w:r>
          <w:rPr>
            <w:noProof/>
            <w:webHidden/>
          </w:rPr>
        </w:r>
      </w:ins>
      <w:r>
        <w:rPr>
          <w:noProof/>
          <w:webHidden/>
        </w:rPr>
        <w:fldChar w:fldCharType="separate"/>
      </w:r>
      <w:ins w:id="704" w:author="Andrew Instone-Cowie" w:date="2021-08-27T15:02:00Z">
        <w:r w:rsidR="00B33E7E">
          <w:rPr>
            <w:noProof/>
            <w:webHidden/>
          </w:rPr>
          <w:t>16</w:t>
        </w:r>
      </w:ins>
      <w:ins w:id="705" w:author="Andrew Instone-Cowie" w:date="2021-08-27T15:01:00Z">
        <w:r>
          <w:rPr>
            <w:noProof/>
            <w:webHidden/>
          </w:rPr>
          <w:fldChar w:fldCharType="end"/>
        </w:r>
        <w:r w:rsidRPr="0061518C">
          <w:rPr>
            <w:rStyle w:val="Hyperlink"/>
            <w:noProof/>
          </w:rPr>
          <w:fldChar w:fldCharType="end"/>
        </w:r>
      </w:ins>
    </w:p>
    <w:p w14:paraId="0851FFBA" w14:textId="47118F44" w:rsidR="000C5B81" w:rsidRDefault="000C5B81" w:rsidP="000C5B81">
      <w:pPr>
        <w:pStyle w:val="TableofFigures"/>
        <w:tabs>
          <w:tab w:val="right" w:leader="dot" w:pos="9016"/>
        </w:tabs>
        <w:spacing w:after="120"/>
        <w:rPr>
          <w:ins w:id="706" w:author="Andrew Instone-Cowie" w:date="2021-08-27T15:01:00Z"/>
          <w:rFonts w:eastAsiaTheme="minorEastAsia"/>
          <w:noProof/>
          <w:lang w:eastAsia="en-GB"/>
        </w:rPr>
        <w:pPrChange w:id="707" w:author="Andrew Instone-Cowie" w:date="2021-08-27T15:01:00Z">
          <w:pPr>
            <w:pStyle w:val="TableofFigures"/>
            <w:tabs>
              <w:tab w:val="right" w:leader="dot" w:pos="9016"/>
            </w:tabs>
          </w:pPr>
        </w:pPrChange>
      </w:pPr>
      <w:ins w:id="70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"_Toc80968998"</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 – Voltage Regulator Orientation</w:t>
        </w:r>
        <w:r>
          <w:rPr>
            <w:noProof/>
            <w:webHidden/>
          </w:rPr>
          <w:tab/>
        </w:r>
        <w:r>
          <w:rPr>
            <w:noProof/>
            <w:webHidden/>
          </w:rPr>
          <w:fldChar w:fldCharType="begin"/>
        </w:r>
        <w:r>
          <w:rPr>
            <w:noProof/>
            <w:webHidden/>
          </w:rPr>
          <w:instrText xml:space="preserve"> PAGEREF _Toc80968998 \h </w:instrText>
        </w:r>
        <w:r>
          <w:rPr>
            <w:noProof/>
            <w:webHidden/>
          </w:rPr>
        </w:r>
      </w:ins>
      <w:r>
        <w:rPr>
          <w:noProof/>
          <w:webHidden/>
        </w:rPr>
        <w:fldChar w:fldCharType="separate"/>
      </w:r>
      <w:ins w:id="709" w:author="Andrew Instone-Cowie" w:date="2021-08-27T15:02:00Z">
        <w:r w:rsidR="00B33E7E">
          <w:rPr>
            <w:noProof/>
            <w:webHidden/>
          </w:rPr>
          <w:t>18</w:t>
        </w:r>
      </w:ins>
      <w:ins w:id="710" w:author="Andrew Instone-Cowie" w:date="2021-08-27T15:01:00Z">
        <w:r>
          <w:rPr>
            <w:noProof/>
            <w:webHidden/>
          </w:rPr>
          <w:fldChar w:fldCharType="end"/>
        </w:r>
        <w:r w:rsidRPr="0061518C">
          <w:rPr>
            <w:rStyle w:val="Hyperlink"/>
            <w:noProof/>
          </w:rPr>
          <w:fldChar w:fldCharType="end"/>
        </w:r>
      </w:ins>
    </w:p>
    <w:p w14:paraId="4CCC35AC" w14:textId="52BD2AA4" w:rsidR="000C5B81" w:rsidRDefault="000C5B81" w:rsidP="000C5B81">
      <w:pPr>
        <w:pStyle w:val="TableofFigures"/>
        <w:tabs>
          <w:tab w:val="right" w:leader="dot" w:pos="9016"/>
        </w:tabs>
        <w:spacing w:after="120"/>
        <w:rPr>
          <w:ins w:id="711" w:author="Andrew Instone-Cowie" w:date="2021-08-27T15:01:00Z"/>
          <w:rFonts w:eastAsiaTheme="minorEastAsia"/>
          <w:noProof/>
          <w:lang w:eastAsia="en-GB"/>
        </w:rPr>
        <w:pPrChange w:id="712" w:author="Andrew Instone-Cowie" w:date="2021-08-27T15:01:00Z">
          <w:pPr>
            <w:pStyle w:val="TableofFigures"/>
            <w:tabs>
              <w:tab w:val="right" w:leader="dot" w:pos="9016"/>
            </w:tabs>
          </w:pPr>
        </w:pPrChange>
      </w:pPr>
      <w:ins w:id="71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"_Toc80968999"</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8 – Diode Orientation</w:t>
        </w:r>
        <w:r>
          <w:rPr>
            <w:noProof/>
            <w:webHidden/>
          </w:rPr>
          <w:tab/>
        </w:r>
        <w:r>
          <w:rPr>
            <w:noProof/>
            <w:webHidden/>
          </w:rPr>
          <w:fldChar w:fldCharType="begin"/>
        </w:r>
        <w:r>
          <w:rPr>
            <w:noProof/>
            <w:webHidden/>
          </w:rPr>
          <w:instrText xml:space="preserve"> PAGEREF _Toc80968999 \h </w:instrText>
        </w:r>
        <w:r>
          <w:rPr>
            <w:noProof/>
            <w:webHidden/>
          </w:rPr>
        </w:r>
      </w:ins>
      <w:r>
        <w:rPr>
          <w:noProof/>
          <w:webHidden/>
        </w:rPr>
        <w:fldChar w:fldCharType="separate"/>
      </w:r>
      <w:ins w:id="714" w:author="Andrew Instone-Cowie" w:date="2021-08-27T15:02:00Z">
        <w:r w:rsidR="00B33E7E">
          <w:rPr>
            <w:noProof/>
            <w:webHidden/>
          </w:rPr>
          <w:t>19</w:t>
        </w:r>
      </w:ins>
      <w:ins w:id="715" w:author="Andrew Instone-Cowie" w:date="2021-08-27T15:01:00Z">
        <w:r>
          <w:rPr>
            <w:noProof/>
            <w:webHidden/>
          </w:rPr>
          <w:fldChar w:fldCharType="end"/>
        </w:r>
        <w:r w:rsidRPr="0061518C">
          <w:rPr>
            <w:rStyle w:val="Hyperlink"/>
            <w:noProof/>
          </w:rPr>
          <w:fldChar w:fldCharType="end"/>
        </w:r>
      </w:ins>
    </w:p>
    <w:p w14:paraId="5133DCAD" w14:textId="7BBBBE69" w:rsidR="000C5B81" w:rsidRDefault="000C5B81" w:rsidP="000C5B81">
      <w:pPr>
        <w:pStyle w:val="TableofFigures"/>
        <w:tabs>
          <w:tab w:val="right" w:leader="dot" w:pos="9016"/>
        </w:tabs>
        <w:spacing w:after="120"/>
        <w:rPr>
          <w:ins w:id="716" w:author="Andrew Instone-Cowie" w:date="2021-08-27T15:01:00Z"/>
          <w:rFonts w:eastAsiaTheme="minorEastAsia"/>
          <w:noProof/>
          <w:lang w:eastAsia="en-GB"/>
        </w:rPr>
        <w:pPrChange w:id="717" w:author="Andrew Instone-Cowie" w:date="2021-08-27T15:01:00Z">
          <w:pPr>
            <w:pStyle w:val="TableofFigures"/>
            <w:tabs>
              <w:tab w:val="right" w:leader="dot" w:pos="9016"/>
            </w:tabs>
          </w:pPr>
        </w:pPrChange>
      </w:pPr>
      <w:ins w:id="71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"_Toc80969000"</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9 – Electrolytic Capacitor Orientation</w:t>
        </w:r>
        <w:r>
          <w:rPr>
            <w:noProof/>
            <w:webHidden/>
          </w:rPr>
          <w:tab/>
        </w:r>
        <w:r>
          <w:rPr>
            <w:noProof/>
            <w:webHidden/>
          </w:rPr>
          <w:fldChar w:fldCharType="begin"/>
        </w:r>
        <w:r>
          <w:rPr>
            <w:noProof/>
            <w:webHidden/>
          </w:rPr>
          <w:instrText xml:space="preserve"> PAGEREF _Toc80969000 \h </w:instrText>
        </w:r>
        <w:r>
          <w:rPr>
            <w:noProof/>
            <w:webHidden/>
          </w:rPr>
        </w:r>
      </w:ins>
      <w:r>
        <w:rPr>
          <w:noProof/>
          <w:webHidden/>
        </w:rPr>
        <w:fldChar w:fldCharType="separate"/>
      </w:r>
      <w:ins w:id="719" w:author="Andrew Instone-Cowie" w:date="2021-08-27T15:02:00Z">
        <w:r w:rsidR="00B33E7E">
          <w:rPr>
            <w:noProof/>
            <w:webHidden/>
          </w:rPr>
          <w:t>19</w:t>
        </w:r>
      </w:ins>
      <w:ins w:id="720" w:author="Andrew Instone-Cowie" w:date="2021-08-27T15:01:00Z">
        <w:r>
          <w:rPr>
            <w:noProof/>
            <w:webHidden/>
          </w:rPr>
          <w:fldChar w:fldCharType="end"/>
        </w:r>
        <w:r w:rsidRPr="0061518C">
          <w:rPr>
            <w:rStyle w:val="Hyperlink"/>
            <w:noProof/>
          </w:rPr>
          <w:fldChar w:fldCharType="end"/>
        </w:r>
      </w:ins>
    </w:p>
    <w:p w14:paraId="4DA5C6D8" w14:textId="38CAE890" w:rsidR="000C5B81" w:rsidRDefault="000C5B81" w:rsidP="000C5B81">
      <w:pPr>
        <w:pStyle w:val="TableofFigures"/>
        <w:tabs>
          <w:tab w:val="right" w:leader="dot" w:pos="9016"/>
        </w:tabs>
        <w:spacing w:after="120"/>
        <w:rPr>
          <w:ins w:id="721" w:author="Andrew Instone-Cowie" w:date="2021-08-27T15:01:00Z"/>
          <w:rFonts w:eastAsiaTheme="minorEastAsia"/>
          <w:noProof/>
          <w:lang w:eastAsia="en-GB"/>
        </w:rPr>
        <w:pPrChange w:id="722" w:author="Andrew Instone-Cowie" w:date="2021-08-27T15:01:00Z">
          <w:pPr>
            <w:pStyle w:val="TableofFigures"/>
            <w:tabs>
              <w:tab w:val="right" w:leader="dot" w:pos="9016"/>
            </w:tabs>
          </w:pPr>
        </w:pPrChange>
      </w:pPr>
      <w:ins w:id="72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"_Toc80969001"</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10 – Integrated Circuit Orientation</w:t>
        </w:r>
        <w:r>
          <w:rPr>
            <w:noProof/>
            <w:webHidden/>
          </w:rPr>
          <w:tab/>
        </w:r>
        <w:r>
          <w:rPr>
            <w:noProof/>
            <w:webHidden/>
          </w:rPr>
          <w:fldChar w:fldCharType="begin"/>
        </w:r>
        <w:r>
          <w:rPr>
            <w:noProof/>
            <w:webHidden/>
          </w:rPr>
          <w:instrText xml:space="preserve"> PAGEREF _Toc80969001 \h </w:instrText>
        </w:r>
        <w:r>
          <w:rPr>
            <w:noProof/>
            <w:webHidden/>
          </w:rPr>
        </w:r>
      </w:ins>
      <w:r>
        <w:rPr>
          <w:noProof/>
          <w:webHidden/>
        </w:rPr>
        <w:fldChar w:fldCharType="separate"/>
      </w:r>
      <w:ins w:id="724" w:author="Andrew Instone-Cowie" w:date="2021-08-27T15:02:00Z">
        <w:r w:rsidR="00B33E7E">
          <w:rPr>
            <w:noProof/>
            <w:webHidden/>
          </w:rPr>
          <w:t>20</w:t>
        </w:r>
      </w:ins>
      <w:ins w:id="725" w:author="Andrew Instone-Cowie" w:date="2021-08-27T15:01:00Z">
        <w:r>
          <w:rPr>
            <w:noProof/>
            <w:webHidden/>
          </w:rPr>
          <w:fldChar w:fldCharType="end"/>
        </w:r>
        <w:r w:rsidRPr="0061518C">
          <w:rPr>
            <w:rStyle w:val="Hyperlink"/>
            <w:noProof/>
          </w:rPr>
          <w:fldChar w:fldCharType="end"/>
        </w:r>
      </w:ins>
    </w:p>
    <w:p w14:paraId="6BCA18D1" w14:textId="10FC36C6" w:rsidR="000C5B81" w:rsidRDefault="000C5B81" w:rsidP="000C5B81">
      <w:pPr>
        <w:pStyle w:val="TableofFigures"/>
        <w:tabs>
          <w:tab w:val="right" w:leader="dot" w:pos="9016"/>
        </w:tabs>
        <w:spacing w:after="120"/>
        <w:rPr>
          <w:ins w:id="726" w:author="Andrew Instone-Cowie" w:date="2021-08-27T15:01:00Z"/>
          <w:rFonts w:eastAsiaTheme="minorEastAsia"/>
          <w:noProof/>
          <w:lang w:eastAsia="en-GB"/>
        </w:rPr>
        <w:pPrChange w:id="727" w:author="Andrew Instone-Cowie" w:date="2021-08-27T15:01:00Z">
          <w:pPr>
            <w:pStyle w:val="TableofFigures"/>
            <w:tabs>
              <w:tab w:val="right" w:leader="dot" w:pos="9016"/>
            </w:tabs>
          </w:pPr>
        </w:pPrChange>
      </w:pPr>
      <w:ins w:id="72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"_Toc80969002"</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11 – LED Orientation</w:t>
        </w:r>
        <w:r>
          <w:rPr>
            <w:noProof/>
            <w:webHidden/>
          </w:rPr>
          <w:tab/>
        </w:r>
        <w:r>
          <w:rPr>
            <w:noProof/>
            <w:webHidden/>
          </w:rPr>
          <w:fldChar w:fldCharType="begin"/>
        </w:r>
        <w:r>
          <w:rPr>
            <w:noProof/>
            <w:webHidden/>
          </w:rPr>
          <w:instrText xml:space="preserve"> PAGEREF _Toc80969002 \h </w:instrText>
        </w:r>
        <w:r>
          <w:rPr>
            <w:noProof/>
            <w:webHidden/>
          </w:rPr>
        </w:r>
      </w:ins>
      <w:r>
        <w:rPr>
          <w:noProof/>
          <w:webHidden/>
        </w:rPr>
        <w:fldChar w:fldCharType="separate"/>
      </w:r>
      <w:ins w:id="729" w:author="Andrew Instone-Cowie" w:date="2021-08-27T15:02:00Z">
        <w:r w:rsidR="00B33E7E">
          <w:rPr>
            <w:noProof/>
            <w:webHidden/>
          </w:rPr>
          <w:t>20</w:t>
        </w:r>
      </w:ins>
      <w:ins w:id="730" w:author="Andrew Instone-Cowie" w:date="2021-08-27T15:01:00Z">
        <w:r>
          <w:rPr>
            <w:noProof/>
            <w:webHidden/>
          </w:rPr>
          <w:fldChar w:fldCharType="end"/>
        </w:r>
        <w:r w:rsidRPr="0061518C">
          <w:rPr>
            <w:rStyle w:val="Hyperlink"/>
            <w:noProof/>
          </w:rPr>
          <w:fldChar w:fldCharType="end"/>
        </w:r>
      </w:ins>
    </w:p>
    <w:p w14:paraId="43270DA6" w14:textId="16659D21" w:rsidR="000C5B81" w:rsidRDefault="000C5B81" w:rsidP="000C5B81">
      <w:pPr>
        <w:pStyle w:val="TableofFigures"/>
        <w:tabs>
          <w:tab w:val="right" w:leader="dot" w:pos="9016"/>
        </w:tabs>
        <w:spacing w:after="120"/>
        <w:rPr>
          <w:ins w:id="731" w:author="Andrew Instone-Cowie" w:date="2021-08-27T15:01:00Z"/>
          <w:rFonts w:eastAsiaTheme="minorEastAsia"/>
          <w:noProof/>
          <w:lang w:eastAsia="en-GB"/>
        </w:rPr>
        <w:pPrChange w:id="732" w:author="Andrew Instone-Cowie" w:date="2021-08-27T15:01:00Z">
          <w:pPr>
            <w:pStyle w:val="TableofFigures"/>
            <w:tabs>
              <w:tab w:val="right" w:leader="dot" w:pos="9016"/>
            </w:tabs>
          </w:pPr>
        </w:pPrChange>
      </w:pPr>
      <w:ins w:id="73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"_Toc80969003"</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12 – Magneto-Resistive Sensor Orientation</w:t>
        </w:r>
        <w:r>
          <w:rPr>
            <w:noProof/>
            <w:webHidden/>
          </w:rPr>
          <w:tab/>
        </w:r>
        <w:r>
          <w:rPr>
            <w:noProof/>
            <w:webHidden/>
          </w:rPr>
          <w:fldChar w:fldCharType="begin"/>
        </w:r>
        <w:r>
          <w:rPr>
            <w:noProof/>
            <w:webHidden/>
          </w:rPr>
          <w:instrText xml:space="preserve"> PAGEREF _Toc80969003 \h </w:instrText>
        </w:r>
        <w:r>
          <w:rPr>
            <w:noProof/>
            <w:webHidden/>
          </w:rPr>
        </w:r>
      </w:ins>
      <w:r>
        <w:rPr>
          <w:noProof/>
          <w:webHidden/>
        </w:rPr>
        <w:fldChar w:fldCharType="separate"/>
      </w:r>
      <w:ins w:id="734" w:author="Andrew Instone-Cowie" w:date="2021-08-27T15:02:00Z">
        <w:r w:rsidR="00B33E7E">
          <w:rPr>
            <w:noProof/>
            <w:webHidden/>
          </w:rPr>
          <w:t>21</w:t>
        </w:r>
      </w:ins>
      <w:ins w:id="735" w:author="Andrew Instone-Cowie" w:date="2021-08-27T15:01:00Z">
        <w:r>
          <w:rPr>
            <w:noProof/>
            <w:webHidden/>
          </w:rPr>
          <w:fldChar w:fldCharType="end"/>
        </w:r>
        <w:r w:rsidRPr="0061518C">
          <w:rPr>
            <w:rStyle w:val="Hyperlink"/>
            <w:noProof/>
          </w:rPr>
          <w:fldChar w:fldCharType="end"/>
        </w:r>
      </w:ins>
    </w:p>
    <w:p w14:paraId="4C437FBB" w14:textId="4FADBAC2" w:rsidR="000C5B81" w:rsidRDefault="000C5B81" w:rsidP="000C5B81">
      <w:pPr>
        <w:pStyle w:val="TableofFigures"/>
        <w:tabs>
          <w:tab w:val="right" w:leader="dot" w:pos="9016"/>
        </w:tabs>
        <w:spacing w:after="120"/>
        <w:rPr>
          <w:ins w:id="736" w:author="Andrew Instone-Cowie" w:date="2021-08-27T15:01:00Z"/>
          <w:rFonts w:eastAsiaTheme="minorEastAsia"/>
          <w:noProof/>
          <w:lang w:eastAsia="en-GB"/>
        </w:rPr>
        <w:pPrChange w:id="737" w:author="Andrew Instone-Cowie" w:date="2021-08-27T15:01:00Z">
          <w:pPr>
            <w:pStyle w:val="TableofFigures"/>
            <w:tabs>
              <w:tab w:val="right" w:leader="dot" w:pos="9016"/>
            </w:tabs>
          </w:pPr>
        </w:pPrChange>
      </w:pPr>
      <w:ins w:id="73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"_Toc80969004"</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13 – Simulator Interface Parts</w:t>
        </w:r>
        <w:r>
          <w:rPr>
            <w:noProof/>
            <w:webHidden/>
          </w:rPr>
          <w:tab/>
        </w:r>
        <w:r>
          <w:rPr>
            <w:noProof/>
            <w:webHidden/>
          </w:rPr>
          <w:fldChar w:fldCharType="begin"/>
        </w:r>
        <w:r>
          <w:rPr>
            <w:noProof/>
            <w:webHidden/>
          </w:rPr>
          <w:instrText xml:space="preserve"> PAGEREF _Toc80969004 \h </w:instrText>
        </w:r>
        <w:r>
          <w:rPr>
            <w:noProof/>
            <w:webHidden/>
          </w:rPr>
        </w:r>
      </w:ins>
      <w:r>
        <w:rPr>
          <w:noProof/>
          <w:webHidden/>
        </w:rPr>
        <w:fldChar w:fldCharType="separate"/>
      </w:r>
      <w:ins w:id="739" w:author="Andrew Instone-Cowie" w:date="2021-08-27T15:02:00Z">
        <w:r w:rsidR="00B33E7E">
          <w:rPr>
            <w:noProof/>
            <w:webHidden/>
          </w:rPr>
          <w:t>24</w:t>
        </w:r>
      </w:ins>
      <w:ins w:id="740" w:author="Andrew Instone-Cowie" w:date="2021-08-27T15:01:00Z">
        <w:r>
          <w:rPr>
            <w:noProof/>
            <w:webHidden/>
          </w:rPr>
          <w:fldChar w:fldCharType="end"/>
        </w:r>
        <w:r w:rsidRPr="0061518C">
          <w:rPr>
            <w:rStyle w:val="Hyperlink"/>
            <w:noProof/>
          </w:rPr>
          <w:fldChar w:fldCharType="end"/>
        </w:r>
      </w:ins>
    </w:p>
    <w:p w14:paraId="54880E63" w14:textId="4DB25174" w:rsidR="000C5B81" w:rsidRDefault="000C5B81" w:rsidP="000C5B81">
      <w:pPr>
        <w:pStyle w:val="TableofFigures"/>
        <w:tabs>
          <w:tab w:val="right" w:leader="dot" w:pos="9016"/>
        </w:tabs>
        <w:spacing w:after="120"/>
        <w:rPr>
          <w:ins w:id="741" w:author="Andrew Instone-Cowie" w:date="2021-08-27T15:01:00Z"/>
          <w:rFonts w:eastAsiaTheme="minorEastAsia"/>
          <w:noProof/>
          <w:lang w:eastAsia="en-GB"/>
        </w:rPr>
        <w:pPrChange w:id="742" w:author="Andrew Instone-Cowie" w:date="2021-08-27T15:01:00Z">
          <w:pPr>
            <w:pStyle w:val="TableofFigures"/>
            <w:tabs>
              <w:tab w:val="right" w:leader="dot" w:pos="9016"/>
            </w:tabs>
          </w:pPr>
        </w:pPrChange>
      </w:pPr>
      <w:ins w:id="74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"_Toc80969005"</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14 – Simulator Interface Board Layout</w:t>
        </w:r>
        <w:r>
          <w:rPr>
            <w:noProof/>
            <w:webHidden/>
          </w:rPr>
          <w:tab/>
        </w:r>
        <w:r>
          <w:rPr>
            <w:noProof/>
            <w:webHidden/>
          </w:rPr>
          <w:fldChar w:fldCharType="begin"/>
        </w:r>
        <w:r>
          <w:rPr>
            <w:noProof/>
            <w:webHidden/>
          </w:rPr>
          <w:instrText xml:space="preserve"> PAGEREF _Toc80969005 \h </w:instrText>
        </w:r>
        <w:r>
          <w:rPr>
            <w:noProof/>
            <w:webHidden/>
          </w:rPr>
        </w:r>
      </w:ins>
      <w:r>
        <w:rPr>
          <w:noProof/>
          <w:webHidden/>
        </w:rPr>
        <w:fldChar w:fldCharType="separate"/>
      </w:r>
      <w:ins w:id="744" w:author="Andrew Instone-Cowie" w:date="2021-08-27T15:02:00Z">
        <w:r w:rsidR="00B33E7E">
          <w:rPr>
            <w:noProof/>
            <w:webHidden/>
          </w:rPr>
          <w:t>24</w:t>
        </w:r>
      </w:ins>
      <w:ins w:id="745" w:author="Andrew Instone-Cowie" w:date="2021-08-27T15:01:00Z">
        <w:r>
          <w:rPr>
            <w:noProof/>
            <w:webHidden/>
          </w:rPr>
          <w:fldChar w:fldCharType="end"/>
        </w:r>
        <w:r w:rsidRPr="0061518C">
          <w:rPr>
            <w:rStyle w:val="Hyperlink"/>
            <w:noProof/>
          </w:rPr>
          <w:fldChar w:fldCharType="end"/>
        </w:r>
      </w:ins>
    </w:p>
    <w:p w14:paraId="029CC38F" w14:textId="0A08DC7A" w:rsidR="000C5B81" w:rsidRDefault="000C5B81" w:rsidP="000C5B81">
      <w:pPr>
        <w:pStyle w:val="TableofFigures"/>
        <w:tabs>
          <w:tab w:val="right" w:leader="dot" w:pos="9016"/>
        </w:tabs>
        <w:spacing w:after="120"/>
        <w:rPr>
          <w:ins w:id="746" w:author="Andrew Instone-Cowie" w:date="2021-08-27T15:01:00Z"/>
          <w:rFonts w:eastAsiaTheme="minorEastAsia"/>
          <w:noProof/>
          <w:lang w:eastAsia="en-GB"/>
        </w:rPr>
        <w:pPrChange w:id="747" w:author="Andrew Instone-Cowie" w:date="2021-08-27T15:01:00Z">
          <w:pPr>
            <w:pStyle w:val="TableofFigures"/>
            <w:tabs>
              <w:tab w:val="right" w:leader="dot" w:pos="9016"/>
            </w:tabs>
          </w:pPr>
        </w:pPrChange>
      </w:pPr>
      <w:ins w:id="74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"_Toc80969006"</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15 – Voltage Check Pin Locations</w:t>
        </w:r>
        <w:r>
          <w:rPr>
            <w:noProof/>
            <w:webHidden/>
          </w:rPr>
          <w:tab/>
        </w:r>
        <w:r>
          <w:rPr>
            <w:noProof/>
            <w:webHidden/>
          </w:rPr>
          <w:fldChar w:fldCharType="begin"/>
        </w:r>
        <w:r>
          <w:rPr>
            <w:noProof/>
            <w:webHidden/>
          </w:rPr>
          <w:instrText xml:space="preserve"> PAGEREF _Toc80969006 \h </w:instrText>
        </w:r>
        <w:r>
          <w:rPr>
            <w:noProof/>
            <w:webHidden/>
          </w:rPr>
        </w:r>
      </w:ins>
      <w:r>
        <w:rPr>
          <w:noProof/>
          <w:webHidden/>
        </w:rPr>
        <w:fldChar w:fldCharType="separate"/>
      </w:r>
      <w:ins w:id="749" w:author="Andrew Instone-Cowie" w:date="2021-08-27T15:02:00Z">
        <w:r w:rsidR="00B33E7E">
          <w:rPr>
            <w:noProof/>
            <w:webHidden/>
          </w:rPr>
          <w:t>26</w:t>
        </w:r>
      </w:ins>
      <w:ins w:id="750" w:author="Andrew Instone-Cowie" w:date="2021-08-27T15:01:00Z">
        <w:r>
          <w:rPr>
            <w:noProof/>
            <w:webHidden/>
          </w:rPr>
          <w:fldChar w:fldCharType="end"/>
        </w:r>
        <w:r w:rsidRPr="0061518C">
          <w:rPr>
            <w:rStyle w:val="Hyperlink"/>
            <w:noProof/>
          </w:rPr>
          <w:fldChar w:fldCharType="end"/>
        </w:r>
      </w:ins>
    </w:p>
    <w:p w14:paraId="53070563" w14:textId="1E7C89DF" w:rsidR="000C5B81" w:rsidRDefault="000C5B81" w:rsidP="000C5B81">
      <w:pPr>
        <w:pStyle w:val="TableofFigures"/>
        <w:tabs>
          <w:tab w:val="right" w:leader="dot" w:pos="9016"/>
        </w:tabs>
        <w:spacing w:after="120"/>
        <w:rPr>
          <w:ins w:id="751" w:author="Andrew Instone-Cowie" w:date="2021-08-27T15:01:00Z"/>
          <w:rFonts w:eastAsiaTheme="minorEastAsia"/>
          <w:noProof/>
          <w:lang w:eastAsia="en-GB"/>
        </w:rPr>
        <w:pPrChange w:id="752" w:author="Andrew Instone-Cowie" w:date="2021-08-27T15:01:00Z">
          <w:pPr>
            <w:pStyle w:val="TableofFigures"/>
            <w:tabs>
              <w:tab w:val="right" w:leader="dot" w:pos="9016"/>
            </w:tabs>
          </w:pPr>
        </w:pPrChange>
      </w:pPr>
      <w:ins w:id="75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"_Toc80969007"</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16 – Bending Voltage Regulator Pins</w:t>
        </w:r>
        <w:r>
          <w:rPr>
            <w:noProof/>
            <w:webHidden/>
          </w:rPr>
          <w:tab/>
        </w:r>
        <w:r>
          <w:rPr>
            <w:noProof/>
            <w:webHidden/>
          </w:rPr>
          <w:fldChar w:fldCharType="begin"/>
        </w:r>
        <w:r>
          <w:rPr>
            <w:noProof/>
            <w:webHidden/>
          </w:rPr>
          <w:instrText xml:space="preserve"> PAGEREF _Toc80969007 \h </w:instrText>
        </w:r>
        <w:r>
          <w:rPr>
            <w:noProof/>
            <w:webHidden/>
          </w:rPr>
        </w:r>
      </w:ins>
      <w:r>
        <w:rPr>
          <w:noProof/>
          <w:webHidden/>
        </w:rPr>
        <w:fldChar w:fldCharType="separate"/>
      </w:r>
      <w:ins w:id="754" w:author="Andrew Instone-Cowie" w:date="2021-08-27T15:02:00Z">
        <w:r w:rsidR="00B33E7E">
          <w:rPr>
            <w:noProof/>
            <w:webHidden/>
          </w:rPr>
          <w:t>27</w:t>
        </w:r>
      </w:ins>
      <w:ins w:id="755" w:author="Andrew Instone-Cowie" w:date="2021-08-27T15:01:00Z">
        <w:r>
          <w:rPr>
            <w:noProof/>
            <w:webHidden/>
          </w:rPr>
          <w:fldChar w:fldCharType="end"/>
        </w:r>
        <w:r w:rsidRPr="0061518C">
          <w:rPr>
            <w:rStyle w:val="Hyperlink"/>
            <w:noProof/>
          </w:rPr>
          <w:fldChar w:fldCharType="end"/>
        </w:r>
      </w:ins>
    </w:p>
    <w:p w14:paraId="4F6688E6" w14:textId="6AB70A4A" w:rsidR="000C5B81" w:rsidRDefault="000C5B81" w:rsidP="000C5B81">
      <w:pPr>
        <w:pStyle w:val="TableofFigures"/>
        <w:tabs>
          <w:tab w:val="right" w:leader="dot" w:pos="9016"/>
        </w:tabs>
        <w:spacing w:after="120"/>
        <w:rPr>
          <w:ins w:id="756" w:author="Andrew Instone-Cowie" w:date="2021-08-27T15:01:00Z"/>
          <w:rFonts w:eastAsiaTheme="minorEastAsia"/>
          <w:noProof/>
          <w:lang w:eastAsia="en-GB"/>
        </w:rPr>
        <w:pPrChange w:id="757" w:author="Andrew Instone-Cowie" w:date="2021-08-27T15:01:00Z">
          <w:pPr>
            <w:pStyle w:val="TableofFigures"/>
            <w:tabs>
              <w:tab w:val="right" w:leader="dot" w:pos="9016"/>
            </w:tabs>
          </w:pPr>
        </w:pPrChange>
      </w:pPr>
      <w:ins w:id="75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"_Toc80969008"</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17 – Voltage Regulator Heatsink</w:t>
        </w:r>
        <w:r>
          <w:rPr>
            <w:noProof/>
            <w:webHidden/>
          </w:rPr>
          <w:tab/>
        </w:r>
        <w:r>
          <w:rPr>
            <w:noProof/>
            <w:webHidden/>
          </w:rPr>
          <w:fldChar w:fldCharType="begin"/>
        </w:r>
        <w:r>
          <w:rPr>
            <w:noProof/>
            <w:webHidden/>
          </w:rPr>
          <w:instrText xml:space="preserve"> PAGEREF _Toc80969008 \h </w:instrText>
        </w:r>
        <w:r>
          <w:rPr>
            <w:noProof/>
            <w:webHidden/>
          </w:rPr>
        </w:r>
      </w:ins>
      <w:r>
        <w:rPr>
          <w:noProof/>
          <w:webHidden/>
        </w:rPr>
        <w:fldChar w:fldCharType="separate"/>
      </w:r>
      <w:ins w:id="759" w:author="Andrew Instone-Cowie" w:date="2021-08-27T15:02:00Z">
        <w:r w:rsidR="00B33E7E">
          <w:rPr>
            <w:noProof/>
            <w:webHidden/>
          </w:rPr>
          <w:t>27</w:t>
        </w:r>
      </w:ins>
      <w:ins w:id="760" w:author="Andrew Instone-Cowie" w:date="2021-08-27T15:01:00Z">
        <w:r>
          <w:rPr>
            <w:noProof/>
            <w:webHidden/>
          </w:rPr>
          <w:fldChar w:fldCharType="end"/>
        </w:r>
        <w:r w:rsidRPr="0061518C">
          <w:rPr>
            <w:rStyle w:val="Hyperlink"/>
            <w:noProof/>
          </w:rPr>
          <w:fldChar w:fldCharType="end"/>
        </w:r>
      </w:ins>
    </w:p>
    <w:p w14:paraId="2B9EB98C" w14:textId="63684B4F" w:rsidR="000C5B81" w:rsidRDefault="000C5B81" w:rsidP="000C5B81">
      <w:pPr>
        <w:pStyle w:val="TableofFigures"/>
        <w:tabs>
          <w:tab w:val="right" w:leader="dot" w:pos="9016"/>
        </w:tabs>
        <w:spacing w:after="120"/>
        <w:rPr>
          <w:ins w:id="761" w:author="Andrew Instone-Cowie" w:date="2021-08-27T15:01:00Z"/>
          <w:rFonts w:eastAsiaTheme="minorEastAsia"/>
          <w:noProof/>
          <w:lang w:eastAsia="en-GB"/>
        </w:rPr>
        <w:pPrChange w:id="762" w:author="Andrew Instone-Cowie" w:date="2021-08-27T15:01:00Z">
          <w:pPr>
            <w:pStyle w:val="TableofFigures"/>
            <w:tabs>
              <w:tab w:val="right" w:leader="dot" w:pos="9016"/>
            </w:tabs>
          </w:pPr>
        </w:pPrChange>
      </w:pPr>
      <w:ins w:id="76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"_Toc80969009"</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18 – Completed Simulator Interface Module PCB</w:t>
        </w:r>
        <w:r>
          <w:rPr>
            <w:noProof/>
            <w:webHidden/>
          </w:rPr>
          <w:tab/>
        </w:r>
        <w:r>
          <w:rPr>
            <w:noProof/>
            <w:webHidden/>
          </w:rPr>
          <w:fldChar w:fldCharType="begin"/>
        </w:r>
        <w:r>
          <w:rPr>
            <w:noProof/>
            <w:webHidden/>
          </w:rPr>
          <w:instrText xml:space="preserve"> PAGEREF _Toc80969009 \h </w:instrText>
        </w:r>
        <w:r>
          <w:rPr>
            <w:noProof/>
            <w:webHidden/>
          </w:rPr>
        </w:r>
      </w:ins>
      <w:r>
        <w:rPr>
          <w:noProof/>
          <w:webHidden/>
        </w:rPr>
        <w:fldChar w:fldCharType="separate"/>
      </w:r>
      <w:ins w:id="764" w:author="Andrew Instone-Cowie" w:date="2021-08-27T15:02:00Z">
        <w:r w:rsidR="00B33E7E">
          <w:rPr>
            <w:noProof/>
            <w:webHidden/>
          </w:rPr>
          <w:t>28</w:t>
        </w:r>
      </w:ins>
      <w:ins w:id="765" w:author="Andrew Instone-Cowie" w:date="2021-08-27T15:01:00Z">
        <w:r>
          <w:rPr>
            <w:noProof/>
            <w:webHidden/>
          </w:rPr>
          <w:fldChar w:fldCharType="end"/>
        </w:r>
        <w:r w:rsidRPr="0061518C">
          <w:rPr>
            <w:rStyle w:val="Hyperlink"/>
            <w:noProof/>
          </w:rPr>
          <w:fldChar w:fldCharType="end"/>
        </w:r>
      </w:ins>
    </w:p>
    <w:p w14:paraId="0340E91C" w14:textId="1EB4D038" w:rsidR="000C5B81" w:rsidRDefault="000C5B81" w:rsidP="000C5B81">
      <w:pPr>
        <w:pStyle w:val="TableofFigures"/>
        <w:tabs>
          <w:tab w:val="right" w:leader="dot" w:pos="9016"/>
        </w:tabs>
        <w:spacing w:after="120"/>
        <w:rPr>
          <w:ins w:id="766" w:author="Andrew Instone-Cowie" w:date="2021-08-27T15:01:00Z"/>
          <w:rFonts w:eastAsiaTheme="minorEastAsia"/>
          <w:noProof/>
          <w:lang w:eastAsia="en-GB"/>
        </w:rPr>
        <w:pPrChange w:id="767" w:author="Andrew Instone-Cowie" w:date="2021-08-27T15:01:00Z">
          <w:pPr>
            <w:pStyle w:val="TableofFigures"/>
            <w:tabs>
              <w:tab w:val="right" w:leader="dot" w:pos="9016"/>
            </w:tabs>
          </w:pPr>
        </w:pPrChange>
      </w:pPr>
      <w:ins w:id="76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"_Toc80969010"</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19 – Power Board Parts</w:t>
        </w:r>
        <w:r>
          <w:rPr>
            <w:noProof/>
            <w:webHidden/>
          </w:rPr>
          <w:tab/>
        </w:r>
        <w:r>
          <w:rPr>
            <w:noProof/>
            <w:webHidden/>
          </w:rPr>
          <w:fldChar w:fldCharType="begin"/>
        </w:r>
        <w:r>
          <w:rPr>
            <w:noProof/>
            <w:webHidden/>
          </w:rPr>
          <w:instrText xml:space="preserve"> PAGEREF _Toc80969010 \h </w:instrText>
        </w:r>
        <w:r>
          <w:rPr>
            <w:noProof/>
            <w:webHidden/>
          </w:rPr>
        </w:r>
      </w:ins>
      <w:r>
        <w:rPr>
          <w:noProof/>
          <w:webHidden/>
        </w:rPr>
        <w:fldChar w:fldCharType="separate"/>
      </w:r>
      <w:ins w:id="769" w:author="Andrew Instone-Cowie" w:date="2021-08-27T15:02:00Z">
        <w:r w:rsidR="00B33E7E">
          <w:rPr>
            <w:noProof/>
            <w:webHidden/>
          </w:rPr>
          <w:t>31</w:t>
        </w:r>
      </w:ins>
      <w:ins w:id="770" w:author="Andrew Instone-Cowie" w:date="2021-08-27T15:01:00Z">
        <w:r>
          <w:rPr>
            <w:noProof/>
            <w:webHidden/>
          </w:rPr>
          <w:fldChar w:fldCharType="end"/>
        </w:r>
        <w:r w:rsidRPr="0061518C">
          <w:rPr>
            <w:rStyle w:val="Hyperlink"/>
            <w:noProof/>
          </w:rPr>
          <w:fldChar w:fldCharType="end"/>
        </w:r>
      </w:ins>
    </w:p>
    <w:p w14:paraId="6C3B81F4" w14:textId="619AFD59" w:rsidR="000C5B81" w:rsidRDefault="000C5B81" w:rsidP="000C5B81">
      <w:pPr>
        <w:pStyle w:val="TableofFigures"/>
        <w:tabs>
          <w:tab w:val="right" w:leader="dot" w:pos="9016"/>
        </w:tabs>
        <w:spacing w:after="120"/>
        <w:rPr>
          <w:ins w:id="771" w:author="Andrew Instone-Cowie" w:date="2021-08-27T15:01:00Z"/>
          <w:rFonts w:eastAsiaTheme="minorEastAsia"/>
          <w:noProof/>
          <w:lang w:eastAsia="en-GB"/>
        </w:rPr>
        <w:pPrChange w:id="772" w:author="Andrew Instone-Cowie" w:date="2021-08-27T15:01:00Z">
          <w:pPr>
            <w:pStyle w:val="TableofFigures"/>
            <w:tabs>
              <w:tab w:val="right" w:leader="dot" w:pos="9016"/>
            </w:tabs>
          </w:pPr>
        </w:pPrChange>
      </w:pPr>
      <w:ins w:id="773"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"_Toc80969011"</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20 – Power Board Layout</w:t>
        </w:r>
        <w:r>
          <w:rPr>
            <w:noProof/>
            <w:webHidden/>
          </w:rPr>
          <w:tab/>
        </w:r>
        <w:r>
          <w:rPr>
            <w:noProof/>
            <w:webHidden/>
          </w:rPr>
          <w:fldChar w:fldCharType="begin"/>
        </w:r>
        <w:r>
          <w:rPr>
            <w:noProof/>
            <w:webHidden/>
          </w:rPr>
          <w:instrText xml:space="preserve"> PAGEREF _Toc80969011 \h </w:instrText>
        </w:r>
        <w:r>
          <w:rPr>
            <w:noProof/>
            <w:webHidden/>
          </w:rPr>
        </w:r>
      </w:ins>
      <w:r>
        <w:rPr>
          <w:noProof/>
          <w:webHidden/>
        </w:rPr>
        <w:fldChar w:fldCharType="separate"/>
      </w:r>
      <w:ins w:id="774" w:author="Andrew Instone-Cowie" w:date="2021-08-27T15:02:00Z">
        <w:r w:rsidR="00B33E7E">
          <w:rPr>
            <w:noProof/>
            <w:webHidden/>
          </w:rPr>
          <w:t>31</w:t>
        </w:r>
      </w:ins>
      <w:ins w:id="775" w:author="Andrew Instone-Cowie" w:date="2021-08-27T15:01:00Z">
        <w:r>
          <w:rPr>
            <w:noProof/>
            <w:webHidden/>
          </w:rPr>
          <w:fldChar w:fldCharType="end"/>
        </w:r>
        <w:r w:rsidRPr="0061518C">
          <w:rPr>
            <w:rStyle w:val="Hyperlink"/>
            <w:noProof/>
          </w:rPr>
          <w:fldChar w:fldCharType="end"/>
        </w:r>
      </w:ins>
    </w:p>
    <w:p w14:paraId="41F562FB" w14:textId="2DC549E5" w:rsidR="000C5B81" w:rsidRDefault="000C5B81" w:rsidP="000C5B81">
      <w:pPr>
        <w:pStyle w:val="TableofFigures"/>
        <w:tabs>
          <w:tab w:val="right" w:leader="dot" w:pos="9016"/>
        </w:tabs>
        <w:spacing w:after="120"/>
        <w:rPr>
          <w:ins w:id="776" w:author="Andrew Instone-Cowie" w:date="2021-08-27T15:01:00Z"/>
          <w:rFonts w:eastAsiaTheme="minorEastAsia"/>
          <w:noProof/>
          <w:lang w:eastAsia="en-GB"/>
        </w:rPr>
        <w:pPrChange w:id="777" w:author="Andrew Instone-Cowie" w:date="2021-08-27T15:01:00Z">
          <w:pPr>
            <w:pStyle w:val="TableofFigures"/>
            <w:tabs>
              <w:tab w:val="right" w:leader="dot" w:pos="9016"/>
            </w:tabs>
          </w:pPr>
        </w:pPrChange>
      </w:pPr>
      <w:ins w:id="77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"_Toc80969012"</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21 – Completed Power Module PCB</w:t>
        </w:r>
        <w:r>
          <w:rPr>
            <w:noProof/>
            <w:webHidden/>
          </w:rPr>
          <w:tab/>
        </w:r>
        <w:r>
          <w:rPr>
            <w:noProof/>
            <w:webHidden/>
          </w:rPr>
          <w:fldChar w:fldCharType="begin"/>
        </w:r>
        <w:r>
          <w:rPr>
            <w:noProof/>
            <w:webHidden/>
          </w:rPr>
          <w:instrText xml:space="preserve"> PAGEREF _Toc80969012 \h </w:instrText>
        </w:r>
        <w:r>
          <w:rPr>
            <w:noProof/>
            <w:webHidden/>
          </w:rPr>
        </w:r>
      </w:ins>
      <w:r>
        <w:rPr>
          <w:noProof/>
          <w:webHidden/>
        </w:rPr>
        <w:fldChar w:fldCharType="separate"/>
      </w:r>
      <w:ins w:id="779" w:author="Andrew Instone-Cowie" w:date="2021-08-27T15:02:00Z">
        <w:r w:rsidR="00B33E7E">
          <w:rPr>
            <w:noProof/>
            <w:webHidden/>
          </w:rPr>
          <w:t>32</w:t>
        </w:r>
      </w:ins>
      <w:ins w:id="780" w:author="Andrew Instone-Cowie" w:date="2021-08-27T15:01:00Z">
        <w:r>
          <w:rPr>
            <w:noProof/>
            <w:webHidden/>
          </w:rPr>
          <w:fldChar w:fldCharType="end"/>
        </w:r>
        <w:r w:rsidRPr="0061518C">
          <w:rPr>
            <w:rStyle w:val="Hyperlink"/>
            <w:noProof/>
          </w:rPr>
          <w:fldChar w:fldCharType="end"/>
        </w:r>
        <w:bookmarkStart w:id="781" w:name="_GoBack"/>
        <w:bookmarkEnd w:id="781"/>
      </w:ins>
    </w:p>
    <w:p w14:paraId="7DE312F8" w14:textId="0489EC31" w:rsidR="000C5B81" w:rsidRDefault="000C5B81" w:rsidP="000C5B81">
      <w:pPr>
        <w:pStyle w:val="TableofFigures"/>
        <w:tabs>
          <w:tab w:val="right" w:leader="dot" w:pos="9016"/>
        </w:tabs>
        <w:spacing w:after="120"/>
        <w:rPr>
          <w:ins w:id="782" w:author="Andrew Instone-Cowie" w:date="2021-08-27T15:01:00Z"/>
          <w:rFonts w:eastAsiaTheme="minorEastAsia"/>
          <w:noProof/>
          <w:lang w:eastAsia="en-GB"/>
        </w:rPr>
        <w:pPrChange w:id="783" w:author="Andrew Instone-Cowie" w:date="2021-08-27T15:01:00Z">
          <w:pPr>
            <w:pStyle w:val="TableofFigures"/>
            <w:tabs>
              <w:tab w:val="right" w:leader="dot" w:pos="9016"/>
            </w:tabs>
          </w:pPr>
        </w:pPrChange>
      </w:pPr>
      <w:ins w:id="78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"_Toc80969013"</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22 – Magneto-Resistive Sensor Demonstration</w:t>
        </w:r>
        <w:r>
          <w:rPr>
            <w:noProof/>
            <w:webHidden/>
          </w:rPr>
          <w:tab/>
        </w:r>
        <w:r>
          <w:rPr>
            <w:noProof/>
            <w:webHidden/>
          </w:rPr>
          <w:fldChar w:fldCharType="begin"/>
        </w:r>
        <w:r>
          <w:rPr>
            <w:noProof/>
            <w:webHidden/>
          </w:rPr>
          <w:instrText xml:space="preserve"> PAGEREF _Toc80969013 \h </w:instrText>
        </w:r>
        <w:r>
          <w:rPr>
            <w:noProof/>
            <w:webHidden/>
          </w:rPr>
        </w:r>
      </w:ins>
      <w:r>
        <w:rPr>
          <w:noProof/>
          <w:webHidden/>
        </w:rPr>
        <w:fldChar w:fldCharType="separate"/>
      </w:r>
      <w:ins w:id="785" w:author="Andrew Instone-Cowie" w:date="2021-08-27T15:02:00Z">
        <w:r w:rsidR="00B33E7E">
          <w:rPr>
            <w:noProof/>
            <w:webHidden/>
          </w:rPr>
          <w:t>33</w:t>
        </w:r>
      </w:ins>
      <w:ins w:id="786" w:author="Andrew Instone-Cowie" w:date="2021-08-27T15:01:00Z">
        <w:r>
          <w:rPr>
            <w:noProof/>
            <w:webHidden/>
          </w:rPr>
          <w:fldChar w:fldCharType="end"/>
        </w:r>
        <w:r w:rsidRPr="0061518C">
          <w:rPr>
            <w:rStyle w:val="Hyperlink"/>
            <w:noProof/>
          </w:rPr>
          <w:fldChar w:fldCharType="end"/>
        </w:r>
      </w:ins>
    </w:p>
    <w:p w14:paraId="0B5BA17E" w14:textId="63903491" w:rsidR="000C5B81" w:rsidRDefault="000C5B81" w:rsidP="000C5B81">
      <w:pPr>
        <w:pStyle w:val="TableofFigures"/>
        <w:tabs>
          <w:tab w:val="right" w:leader="dot" w:pos="9016"/>
        </w:tabs>
        <w:spacing w:after="120"/>
        <w:rPr>
          <w:ins w:id="787" w:author="Andrew Instone-Cowie" w:date="2021-08-27T15:01:00Z"/>
          <w:rFonts w:eastAsiaTheme="minorEastAsia"/>
          <w:noProof/>
          <w:lang w:eastAsia="en-GB"/>
        </w:rPr>
        <w:pPrChange w:id="788" w:author="Andrew Instone-Cowie" w:date="2021-08-27T15:01:00Z">
          <w:pPr>
            <w:pStyle w:val="TableofFigures"/>
            <w:tabs>
              <w:tab w:val="right" w:leader="dot" w:pos="9016"/>
            </w:tabs>
          </w:pPr>
        </w:pPrChange>
      </w:pPr>
      <w:ins w:id="78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"_Toc80969014"</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23 – Magneto-Resistive Sensor Board Parts</w:t>
        </w:r>
        <w:r>
          <w:rPr>
            <w:noProof/>
            <w:webHidden/>
          </w:rPr>
          <w:tab/>
        </w:r>
        <w:r>
          <w:rPr>
            <w:noProof/>
            <w:webHidden/>
          </w:rPr>
          <w:fldChar w:fldCharType="begin"/>
        </w:r>
        <w:r>
          <w:rPr>
            <w:noProof/>
            <w:webHidden/>
          </w:rPr>
          <w:instrText xml:space="preserve"> PAGEREF _Toc80969014 \h </w:instrText>
        </w:r>
        <w:r>
          <w:rPr>
            <w:noProof/>
            <w:webHidden/>
          </w:rPr>
        </w:r>
      </w:ins>
      <w:r>
        <w:rPr>
          <w:noProof/>
          <w:webHidden/>
        </w:rPr>
        <w:fldChar w:fldCharType="separate"/>
      </w:r>
      <w:ins w:id="790" w:author="Andrew Instone-Cowie" w:date="2021-08-27T15:02:00Z">
        <w:r w:rsidR="00B33E7E">
          <w:rPr>
            <w:noProof/>
            <w:webHidden/>
          </w:rPr>
          <w:t>35</w:t>
        </w:r>
      </w:ins>
      <w:ins w:id="791" w:author="Andrew Instone-Cowie" w:date="2021-08-27T15:01:00Z">
        <w:r>
          <w:rPr>
            <w:noProof/>
            <w:webHidden/>
          </w:rPr>
          <w:fldChar w:fldCharType="end"/>
        </w:r>
        <w:r w:rsidRPr="0061518C">
          <w:rPr>
            <w:rStyle w:val="Hyperlink"/>
            <w:noProof/>
          </w:rPr>
          <w:fldChar w:fldCharType="end"/>
        </w:r>
      </w:ins>
    </w:p>
    <w:p w14:paraId="554F19BE" w14:textId="07E06AA5" w:rsidR="000C5B81" w:rsidRDefault="000C5B81" w:rsidP="000C5B81">
      <w:pPr>
        <w:pStyle w:val="TableofFigures"/>
        <w:tabs>
          <w:tab w:val="right" w:leader="dot" w:pos="9016"/>
        </w:tabs>
        <w:spacing w:after="120"/>
        <w:rPr>
          <w:ins w:id="792" w:author="Andrew Instone-Cowie" w:date="2021-08-27T15:01:00Z"/>
          <w:rFonts w:eastAsiaTheme="minorEastAsia"/>
          <w:noProof/>
          <w:lang w:eastAsia="en-GB"/>
        </w:rPr>
        <w:pPrChange w:id="793" w:author="Andrew Instone-Cowie" w:date="2021-08-27T15:01:00Z">
          <w:pPr>
            <w:pStyle w:val="TableofFigures"/>
            <w:tabs>
              <w:tab w:val="right" w:leader="dot" w:pos="9016"/>
            </w:tabs>
          </w:pPr>
        </w:pPrChange>
      </w:pPr>
      <w:ins w:id="79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"_Toc80969015"</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24 – Magneto-Resistive Sensor Board Layout</w:t>
        </w:r>
        <w:r>
          <w:rPr>
            <w:noProof/>
            <w:webHidden/>
          </w:rPr>
          <w:tab/>
        </w:r>
        <w:r>
          <w:rPr>
            <w:noProof/>
            <w:webHidden/>
          </w:rPr>
          <w:fldChar w:fldCharType="begin"/>
        </w:r>
        <w:r>
          <w:rPr>
            <w:noProof/>
            <w:webHidden/>
          </w:rPr>
          <w:instrText xml:space="preserve"> PAGEREF _Toc80969015 \h </w:instrText>
        </w:r>
        <w:r>
          <w:rPr>
            <w:noProof/>
            <w:webHidden/>
          </w:rPr>
        </w:r>
      </w:ins>
      <w:r>
        <w:rPr>
          <w:noProof/>
          <w:webHidden/>
        </w:rPr>
        <w:fldChar w:fldCharType="separate"/>
      </w:r>
      <w:ins w:id="795" w:author="Andrew Instone-Cowie" w:date="2021-08-27T15:02:00Z">
        <w:r w:rsidR="00B33E7E">
          <w:rPr>
            <w:noProof/>
            <w:webHidden/>
          </w:rPr>
          <w:t>35</w:t>
        </w:r>
      </w:ins>
      <w:ins w:id="796" w:author="Andrew Instone-Cowie" w:date="2021-08-27T15:01:00Z">
        <w:r>
          <w:rPr>
            <w:noProof/>
            <w:webHidden/>
          </w:rPr>
          <w:fldChar w:fldCharType="end"/>
        </w:r>
        <w:r w:rsidRPr="0061518C">
          <w:rPr>
            <w:rStyle w:val="Hyperlink"/>
            <w:noProof/>
          </w:rPr>
          <w:fldChar w:fldCharType="end"/>
        </w:r>
      </w:ins>
    </w:p>
    <w:p w14:paraId="569B65FD" w14:textId="7A6CA120" w:rsidR="000C5B81" w:rsidRDefault="000C5B81" w:rsidP="000C5B81">
      <w:pPr>
        <w:pStyle w:val="TableofFigures"/>
        <w:tabs>
          <w:tab w:val="right" w:leader="dot" w:pos="9016"/>
        </w:tabs>
        <w:spacing w:after="120"/>
        <w:rPr>
          <w:ins w:id="797" w:author="Andrew Instone-Cowie" w:date="2021-08-27T15:01:00Z"/>
          <w:rFonts w:eastAsiaTheme="minorEastAsia"/>
          <w:noProof/>
          <w:lang w:eastAsia="en-GB"/>
        </w:rPr>
        <w:pPrChange w:id="798" w:author="Andrew Instone-Cowie" w:date="2021-08-27T15:01:00Z">
          <w:pPr>
            <w:pStyle w:val="TableofFigures"/>
            <w:tabs>
              <w:tab w:val="right" w:leader="dot" w:pos="9016"/>
            </w:tabs>
          </w:pPr>
        </w:pPrChange>
      </w:pPr>
      <w:ins w:id="79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"_Toc80969016"</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25 – Completed Magneto-Resistive Sensor Module PCB (Right-Handed)</w:t>
        </w:r>
        <w:r>
          <w:rPr>
            <w:noProof/>
            <w:webHidden/>
          </w:rPr>
          <w:tab/>
        </w:r>
        <w:r>
          <w:rPr>
            <w:noProof/>
            <w:webHidden/>
          </w:rPr>
          <w:fldChar w:fldCharType="begin"/>
        </w:r>
        <w:r>
          <w:rPr>
            <w:noProof/>
            <w:webHidden/>
          </w:rPr>
          <w:instrText xml:space="preserve"> PAGEREF _Toc80969016 \h </w:instrText>
        </w:r>
        <w:r>
          <w:rPr>
            <w:noProof/>
            <w:webHidden/>
          </w:rPr>
        </w:r>
      </w:ins>
      <w:r>
        <w:rPr>
          <w:noProof/>
          <w:webHidden/>
        </w:rPr>
        <w:fldChar w:fldCharType="separate"/>
      </w:r>
      <w:ins w:id="800" w:author="Andrew Instone-Cowie" w:date="2021-08-27T15:02:00Z">
        <w:r w:rsidR="00B33E7E">
          <w:rPr>
            <w:noProof/>
            <w:webHidden/>
          </w:rPr>
          <w:t>36</w:t>
        </w:r>
      </w:ins>
      <w:ins w:id="801" w:author="Andrew Instone-Cowie" w:date="2021-08-27T15:01:00Z">
        <w:r>
          <w:rPr>
            <w:noProof/>
            <w:webHidden/>
          </w:rPr>
          <w:fldChar w:fldCharType="end"/>
        </w:r>
        <w:r w:rsidRPr="0061518C">
          <w:rPr>
            <w:rStyle w:val="Hyperlink"/>
            <w:noProof/>
          </w:rPr>
          <w:fldChar w:fldCharType="end"/>
        </w:r>
      </w:ins>
    </w:p>
    <w:p w14:paraId="22A47E31" w14:textId="040F943C" w:rsidR="000C5B81" w:rsidRDefault="000C5B81" w:rsidP="000C5B81">
      <w:pPr>
        <w:pStyle w:val="TableofFigures"/>
        <w:tabs>
          <w:tab w:val="right" w:leader="dot" w:pos="9016"/>
        </w:tabs>
        <w:spacing w:after="120"/>
        <w:rPr>
          <w:ins w:id="802" w:author="Andrew Instone-Cowie" w:date="2021-08-27T15:01:00Z"/>
          <w:rFonts w:eastAsiaTheme="minorEastAsia"/>
          <w:noProof/>
          <w:lang w:eastAsia="en-GB"/>
        </w:rPr>
        <w:pPrChange w:id="803" w:author="Andrew Instone-Cowie" w:date="2021-08-27T15:01:00Z">
          <w:pPr>
            <w:pStyle w:val="TableofFigures"/>
            <w:tabs>
              <w:tab w:val="right" w:leader="dot" w:pos="9016"/>
            </w:tabs>
          </w:pPr>
        </w:pPrChange>
      </w:pPr>
      <w:ins w:id="80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"_Toc80969017"</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26 – Magneto-Resistive Sensor Board Layout</w:t>
        </w:r>
        <w:r>
          <w:rPr>
            <w:noProof/>
            <w:webHidden/>
          </w:rPr>
          <w:tab/>
        </w:r>
        <w:r>
          <w:rPr>
            <w:noProof/>
            <w:webHidden/>
          </w:rPr>
          <w:fldChar w:fldCharType="begin"/>
        </w:r>
        <w:r>
          <w:rPr>
            <w:noProof/>
            <w:webHidden/>
          </w:rPr>
          <w:instrText xml:space="preserve"> PAGEREF _Toc80969017 \h </w:instrText>
        </w:r>
        <w:r>
          <w:rPr>
            <w:noProof/>
            <w:webHidden/>
          </w:rPr>
        </w:r>
      </w:ins>
      <w:r>
        <w:rPr>
          <w:noProof/>
          <w:webHidden/>
        </w:rPr>
        <w:fldChar w:fldCharType="separate"/>
      </w:r>
      <w:ins w:id="805" w:author="Andrew Instone-Cowie" w:date="2021-08-27T15:02:00Z">
        <w:r w:rsidR="00B33E7E">
          <w:rPr>
            <w:noProof/>
            <w:webHidden/>
          </w:rPr>
          <w:t>39</w:t>
        </w:r>
      </w:ins>
      <w:ins w:id="806" w:author="Andrew Instone-Cowie" w:date="2021-08-27T15:01:00Z">
        <w:r>
          <w:rPr>
            <w:noProof/>
            <w:webHidden/>
          </w:rPr>
          <w:fldChar w:fldCharType="end"/>
        </w:r>
        <w:r w:rsidRPr="0061518C">
          <w:rPr>
            <w:rStyle w:val="Hyperlink"/>
            <w:noProof/>
          </w:rPr>
          <w:fldChar w:fldCharType="end"/>
        </w:r>
      </w:ins>
    </w:p>
    <w:p w14:paraId="1B89EB21" w14:textId="46C0AFF9" w:rsidR="000C5B81" w:rsidRDefault="000C5B81" w:rsidP="000C5B81">
      <w:pPr>
        <w:pStyle w:val="TableofFigures"/>
        <w:tabs>
          <w:tab w:val="right" w:leader="dot" w:pos="9016"/>
        </w:tabs>
        <w:spacing w:after="120"/>
        <w:rPr>
          <w:ins w:id="807" w:author="Andrew Instone-Cowie" w:date="2021-08-27T15:01:00Z"/>
          <w:rFonts w:eastAsiaTheme="minorEastAsia"/>
          <w:noProof/>
          <w:lang w:eastAsia="en-GB"/>
        </w:rPr>
        <w:pPrChange w:id="808" w:author="Andrew Instone-Cowie" w:date="2021-08-27T15:01:00Z">
          <w:pPr>
            <w:pStyle w:val="TableofFigures"/>
            <w:tabs>
              <w:tab w:val="right" w:leader="dot" w:pos="9016"/>
            </w:tabs>
          </w:pPr>
        </w:pPrChange>
      </w:pPr>
      <w:ins w:id="80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"_Toc80969018"</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27 – Completed Generic Sensor Module PCB</w:t>
        </w:r>
        <w:r>
          <w:rPr>
            <w:noProof/>
            <w:webHidden/>
          </w:rPr>
          <w:tab/>
        </w:r>
        <w:r>
          <w:rPr>
            <w:noProof/>
            <w:webHidden/>
          </w:rPr>
          <w:fldChar w:fldCharType="begin"/>
        </w:r>
        <w:r>
          <w:rPr>
            <w:noProof/>
            <w:webHidden/>
          </w:rPr>
          <w:instrText xml:space="preserve"> PAGEREF _Toc80969018 \h </w:instrText>
        </w:r>
        <w:r>
          <w:rPr>
            <w:noProof/>
            <w:webHidden/>
          </w:rPr>
        </w:r>
      </w:ins>
      <w:r>
        <w:rPr>
          <w:noProof/>
          <w:webHidden/>
        </w:rPr>
        <w:fldChar w:fldCharType="separate"/>
      </w:r>
      <w:ins w:id="810" w:author="Andrew Instone-Cowie" w:date="2021-08-27T15:02:00Z">
        <w:r w:rsidR="00B33E7E">
          <w:rPr>
            <w:noProof/>
            <w:webHidden/>
          </w:rPr>
          <w:t>40</w:t>
        </w:r>
      </w:ins>
      <w:ins w:id="811" w:author="Andrew Instone-Cowie" w:date="2021-08-27T15:01:00Z">
        <w:r>
          <w:rPr>
            <w:noProof/>
            <w:webHidden/>
          </w:rPr>
          <w:fldChar w:fldCharType="end"/>
        </w:r>
        <w:r w:rsidRPr="0061518C">
          <w:rPr>
            <w:rStyle w:val="Hyperlink"/>
            <w:noProof/>
          </w:rPr>
          <w:fldChar w:fldCharType="end"/>
        </w:r>
      </w:ins>
    </w:p>
    <w:p w14:paraId="150E15DA" w14:textId="4D5A862B" w:rsidR="000C5B81" w:rsidRDefault="000C5B81" w:rsidP="000C5B81">
      <w:pPr>
        <w:pStyle w:val="TableofFigures"/>
        <w:tabs>
          <w:tab w:val="right" w:leader="dot" w:pos="9016"/>
        </w:tabs>
        <w:spacing w:after="120"/>
        <w:rPr>
          <w:ins w:id="812" w:author="Andrew Instone-Cowie" w:date="2021-08-27T15:01:00Z"/>
          <w:rFonts w:eastAsiaTheme="minorEastAsia"/>
          <w:noProof/>
          <w:lang w:eastAsia="en-GB"/>
        </w:rPr>
        <w:pPrChange w:id="813" w:author="Andrew Instone-Cowie" w:date="2021-08-27T15:01:00Z">
          <w:pPr>
            <w:pStyle w:val="TableofFigures"/>
            <w:tabs>
              <w:tab w:val="right" w:leader="dot" w:pos="9016"/>
            </w:tabs>
          </w:pPr>
        </w:pPrChange>
      </w:pPr>
      <w:ins w:id="81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"_Toc80969019"</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28 – Infra-Red Sensor Wiring</w:t>
        </w:r>
        <w:r>
          <w:rPr>
            <w:noProof/>
            <w:webHidden/>
          </w:rPr>
          <w:tab/>
        </w:r>
        <w:r>
          <w:rPr>
            <w:noProof/>
            <w:webHidden/>
          </w:rPr>
          <w:fldChar w:fldCharType="begin"/>
        </w:r>
        <w:r>
          <w:rPr>
            <w:noProof/>
            <w:webHidden/>
          </w:rPr>
          <w:instrText xml:space="preserve"> PAGEREF _Toc80969019 \h </w:instrText>
        </w:r>
        <w:r>
          <w:rPr>
            <w:noProof/>
            <w:webHidden/>
          </w:rPr>
        </w:r>
      </w:ins>
      <w:r>
        <w:rPr>
          <w:noProof/>
          <w:webHidden/>
        </w:rPr>
        <w:fldChar w:fldCharType="separate"/>
      </w:r>
      <w:ins w:id="815" w:author="Andrew Instone-Cowie" w:date="2021-08-27T15:02:00Z">
        <w:r w:rsidR="00B33E7E">
          <w:rPr>
            <w:noProof/>
            <w:webHidden/>
          </w:rPr>
          <w:t>41</w:t>
        </w:r>
      </w:ins>
      <w:ins w:id="816" w:author="Andrew Instone-Cowie" w:date="2021-08-27T15:01:00Z">
        <w:r>
          <w:rPr>
            <w:noProof/>
            <w:webHidden/>
          </w:rPr>
          <w:fldChar w:fldCharType="end"/>
        </w:r>
        <w:r w:rsidRPr="0061518C">
          <w:rPr>
            <w:rStyle w:val="Hyperlink"/>
            <w:noProof/>
          </w:rPr>
          <w:fldChar w:fldCharType="end"/>
        </w:r>
      </w:ins>
    </w:p>
    <w:p w14:paraId="5868FCE6" w14:textId="5C6031B7" w:rsidR="000C5B81" w:rsidRDefault="000C5B81" w:rsidP="000C5B81">
      <w:pPr>
        <w:pStyle w:val="TableofFigures"/>
        <w:tabs>
          <w:tab w:val="right" w:leader="dot" w:pos="9016"/>
        </w:tabs>
        <w:spacing w:after="120"/>
        <w:rPr>
          <w:ins w:id="817" w:author="Andrew Instone-Cowie" w:date="2021-08-27T15:01:00Z"/>
          <w:rFonts w:eastAsiaTheme="minorEastAsia"/>
          <w:noProof/>
          <w:lang w:eastAsia="en-GB"/>
        </w:rPr>
        <w:pPrChange w:id="818" w:author="Andrew Instone-Cowie" w:date="2021-08-27T15:01:00Z">
          <w:pPr>
            <w:pStyle w:val="TableofFigures"/>
            <w:tabs>
              <w:tab w:val="right" w:leader="dot" w:pos="9016"/>
            </w:tabs>
          </w:pPr>
        </w:pPrChange>
      </w:pPr>
      <w:ins w:id="81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"_Toc80969020"</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29 – Simulator Interface &amp; Power Module Enclosure Drilling Guide</w:t>
        </w:r>
        <w:r>
          <w:rPr>
            <w:noProof/>
            <w:webHidden/>
          </w:rPr>
          <w:tab/>
        </w:r>
        <w:r>
          <w:rPr>
            <w:noProof/>
            <w:webHidden/>
          </w:rPr>
          <w:fldChar w:fldCharType="begin"/>
        </w:r>
        <w:r>
          <w:rPr>
            <w:noProof/>
            <w:webHidden/>
          </w:rPr>
          <w:instrText xml:space="preserve"> PAGEREF _Toc80969020 \h </w:instrText>
        </w:r>
        <w:r>
          <w:rPr>
            <w:noProof/>
            <w:webHidden/>
          </w:rPr>
        </w:r>
      </w:ins>
      <w:r>
        <w:rPr>
          <w:noProof/>
          <w:webHidden/>
        </w:rPr>
        <w:fldChar w:fldCharType="separate"/>
      </w:r>
      <w:ins w:id="820" w:author="Andrew Instone-Cowie" w:date="2021-08-27T15:02:00Z">
        <w:r w:rsidR="00B33E7E">
          <w:rPr>
            <w:noProof/>
            <w:webHidden/>
          </w:rPr>
          <w:t>43</w:t>
        </w:r>
      </w:ins>
      <w:ins w:id="821" w:author="Andrew Instone-Cowie" w:date="2021-08-27T15:01:00Z">
        <w:r>
          <w:rPr>
            <w:noProof/>
            <w:webHidden/>
          </w:rPr>
          <w:fldChar w:fldCharType="end"/>
        </w:r>
        <w:r w:rsidRPr="0061518C">
          <w:rPr>
            <w:rStyle w:val="Hyperlink"/>
            <w:noProof/>
          </w:rPr>
          <w:fldChar w:fldCharType="end"/>
        </w:r>
      </w:ins>
    </w:p>
    <w:p w14:paraId="4EBADFF1" w14:textId="0F281313" w:rsidR="000C5B81" w:rsidRDefault="000C5B81" w:rsidP="000C5B81">
      <w:pPr>
        <w:pStyle w:val="TableofFigures"/>
        <w:tabs>
          <w:tab w:val="right" w:leader="dot" w:pos="9016"/>
        </w:tabs>
        <w:spacing w:after="120"/>
        <w:rPr>
          <w:ins w:id="822" w:author="Andrew Instone-Cowie" w:date="2021-08-27T15:01:00Z"/>
          <w:rFonts w:eastAsiaTheme="minorEastAsia"/>
          <w:noProof/>
          <w:lang w:eastAsia="en-GB"/>
        </w:rPr>
        <w:pPrChange w:id="823" w:author="Andrew Instone-Cowie" w:date="2021-08-27T15:01:00Z">
          <w:pPr>
            <w:pStyle w:val="TableofFigures"/>
            <w:tabs>
              <w:tab w:val="right" w:leader="dot" w:pos="9016"/>
            </w:tabs>
          </w:pPr>
        </w:pPrChange>
      </w:pPr>
      <w:ins w:id="82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"_Toc80969021"</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30 – Alternative Drilling Guide for DB9 Connector</w:t>
        </w:r>
        <w:r>
          <w:rPr>
            <w:noProof/>
            <w:webHidden/>
          </w:rPr>
          <w:tab/>
        </w:r>
        <w:r>
          <w:rPr>
            <w:noProof/>
            <w:webHidden/>
          </w:rPr>
          <w:fldChar w:fldCharType="begin"/>
        </w:r>
        <w:r>
          <w:rPr>
            <w:noProof/>
            <w:webHidden/>
          </w:rPr>
          <w:instrText xml:space="preserve"> PAGEREF _Toc80969021 \h </w:instrText>
        </w:r>
        <w:r>
          <w:rPr>
            <w:noProof/>
            <w:webHidden/>
          </w:rPr>
        </w:r>
      </w:ins>
      <w:r>
        <w:rPr>
          <w:noProof/>
          <w:webHidden/>
        </w:rPr>
        <w:fldChar w:fldCharType="separate"/>
      </w:r>
      <w:ins w:id="825" w:author="Andrew Instone-Cowie" w:date="2021-08-27T15:02:00Z">
        <w:r w:rsidR="00B33E7E">
          <w:rPr>
            <w:noProof/>
            <w:webHidden/>
          </w:rPr>
          <w:t>44</w:t>
        </w:r>
      </w:ins>
      <w:ins w:id="826" w:author="Andrew Instone-Cowie" w:date="2021-08-27T15:01:00Z">
        <w:r>
          <w:rPr>
            <w:noProof/>
            <w:webHidden/>
          </w:rPr>
          <w:fldChar w:fldCharType="end"/>
        </w:r>
        <w:r w:rsidRPr="0061518C">
          <w:rPr>
            <w:rStyle w:val="Hyperlink"/>
            <w:noProof/>
          </w:rPr>
          <w:fldChar w:fldCharType="end"/>
        </w:r>
      </w:ins>
    </w:p>
    <w:p w14:paraId="722DF8F7" w14:textId="6937D433" w:rsidR="000C5B81" w:rsidRDefault="000C5B81" w:rsidP="000C5B81">
      <w:pPr>
        <w:pStyle w:val="TableofFigures"/>
        <w:tabs>
          <w:tab w:val="right" w:leader="dot" w:pos="9016"/>
        </w:tabs>
        <w:spacing w:after="120"/>
        <w:rPr>
          <w:ins w:id="827" w:author="Andrew Instone-Cowie" w:date="2021-08-27T15:01:00Z"/>
          <w:rFonts w:eastAsiaTheme="minorEastAsia"/>
          <w:noProof/>
          <w:lang w:eastAsia="en-GB"/>
        </w:rPr>
        <w:pPrChange w:id="828" w:author="Andrew Instone-Cowie" w:date="2021-08-27T15:01:00Z">
          <w:pPr>
            <w:pStyle w:val="TableofFigures"/>
            <w:tabs>
              <w:tab w:val="right" w:leader="dot" w:pos="9016"/>
            </w:tabs>
          </w:pPr>
        </w:pPrChange>
      </w:pPr>
      <w:ins w:id="82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"_Toc80969022"</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31 – Magneto-Resistive Sensor Module Enclosure Drilling Guide</w:t>
        </w:r>
        <w:r>
          <w:rPr>
            <w:noProof/>
            <w:webHidden/>
          </w:rPr>
          <w:tab/>
        </w:r>
        <w:r>
          <w:rPr>
            <w:noProof/>
            <w:webHidden/>
          </w:rPr>
          <w:fldChar w:fldCharType="begin"/>
        </w:r>
        <w:r>
          <w:rPr>
            <w:noProof/>
            <w:webHidden/>
          </w:rPr>
          <w:instrText xml:space="preserve"> PAGEREF _Toc80969022 \h </w:instrText>
        </w:r>
        <w:r>
          <w:rPr>
            <w:noProof/>
            <w:webHidden/>
          </w:rPr>
        </w:r>
      </w:ins>
      <w:r>
        <w:rPr>
          <w:noProof/>
          <w:webHidden/>
        </w:rPr>
        <w:fldChar w:fldCharType="separate"/>
      </w:r>
      <w:ins w:id="830" w:author="Andrew Instone-Cowie" w:date="2021-08-27T15:02:00Z">
        <w:r w:rsidR="00B33E7E">
          <w:rPr>
            <w:noProof/>
            <w:webHidden/>
          </w:rPr>
          <w:t>44</w:t>
        </w:r>
      </w:ins>
      <w:ins w:id="831" w:author="Andrew Instone-Cowie" w:date="2021-08-27T15:01:00Z">
        <w:r>
          <w:rPr>
            <w:noProof/>
            <w:webHidden/>
          </w:rPr>
          <w:fldChar w:fldCharType="end"/>
        </w:r>
        <w:r w:rsidRPr="0061518C">
          <w:rPr>
            <w:rStyle w:val="Hyperlink"/>
            <w:noProof/>
          </w:rPr>
          <w:fldChar w:fldCharType="end"/>
        </w:r>
      </w:ins>
    </w:p>
    <w:p w14:paraId="68B50274" w14:textId="000F79FE" w:rsidR="000C5B81" w:rsidRDefault="000C5B81" w:rsidP="000C5B81">
      <w:pPr>
        <w:pStyle w:val="TableofFigures"/>
        <w:tabs>
          <w:tab w:val="right" w:leader="dot" w:pos="9016"/>
        </w:tabs>
        <w:spacing w:after="120"/>
        <w:rPr>
          <w:ins w:id="832" w:author="Andrew Instone-Cowie" w:date="2021-08-27T15:01:00Z"/>
          <w:rFonts w:eastAsiaTheme="minorEastAsia"/>
          <w:noProof/>
          <w:lang w:eastAsia="en-GB"/>
        </w:rPr>
        <w:pPrChange w:id="833" w:author="Andrew Instone-Cowie" w:date="2021-08-27T15:01:00Z">
          <w:pPr>
            <w:pStyle w:val="TableofFigures"/>
            <w:tabs>
              <w:tab w:val="right" w:leader="dot" w:pos="9016"/>
            </w:tabs>
          </w:pPr>
        </w:pPrChange>
      </w:pPr>
      <w:ins w:id="834" w:author="Andrew Instone-Cowie" w:date="2021-08-27T15:01:00Z">
        <w:r w:rsidRPr="0061518C">
          <w:rPr>
            <w:rStyle w:val="Hyperlink"/>
            <w:noProof/>
          </w:rPr>
          <w:lastRenderedPageBreak/>
          <w:fldChar w:fldCharType="begin"/>
        </w:r>
        <w:r w:rsidRPr="0061518C">
          <w:rPr>
            <w:rStyle w:val="Hyperlink"/>
            <w:noProof/>
          </w:rPr>
          <w:instrText xml:space="preserve"> </w:instrText>
        </w:r>
        <w:r>
          <w:rPr>
            <w:noProof/>
          </w:rPr>
          <w:instrText>HYPERLINK \l "_Toc80969023"</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32 – Infra-Red Sensor Module Enclosure Drilling Guide</w:t>
        </w:r>
        <w:r>
          <w:rPr>
            <w:noProof/>
            <w:webHidden/>
          </w:rPr>
          <w:tab/>
        </w:r>
        <w:r>
          <w:rPr>
            <w:noProof/>
            <w:webHidden/>
          </w:rPr>
          <w:fldChar w:fldCharType="begin"/>
        </w:r>
        <w:r>
          <w:rPr>
            <w:noProof/>
            <w:webHidden/>
          </w:rPr>
          <w:instrText xml:space="preserve"> PAGEREF _Toc80969023 \h </w:instrText>
        </w:r>
        <w:r>
          <w:rPr>
            <w:noProof/>
            <w:webHidden/>
          </w:rPr>
        </w:r>
      </w:ins>
      <w:r>
        <w:rPr>
          <w:noProof/>
          <w:webHidden/>
        </w:rPr>
        <w:fldChar w:fldCharType="separate"/>
      </w:r>
      <w:ins w:id="835" w:author="Andrew Instone-Cowie" w:date="2021-08-27T15:02:00Z">
        <w:r w:rsidR="00B33E7E">
          <w:rPr>
            <w:noProof/>
            <w:webHidden/>
          </w:rPr>
          <w:t>45</w:t>
        </w:r>
      </w:ins>
      <w:ins w:id="836" w:author="Andrew Instone-Cowie" w:date="2021-08-27T15:01:00Z">
        <w:r>
          <w:rPr>
            <w:noProof/>
            <w:webHidden/>
          </w:rPr>
          <w:fldChar w:fldCharType="end"/>
        </w:r>
        <w:r w:rsidRPr="0061518C">
          <w:rPr>
            <w:rStyle w:val="Hyperlink"/>
            <w:noProof/>
          </w:rPr>
          <w:fldChar w:fldCharType="end"/>
        </w:r>
      </w:ins>
    </w:p>
    <w:p w14:paraId="032C1D8C" w14:textId="4477B5E4" w:rsidR="000C5B81" w:rsidRDefault="000C5B81" w:rsidP="000C5B81">
      <w:pPr>
        <w:pStyle w:val="TableofFigures"/>
        <w:tabs>
          <w:tab w:val="right" w:leader="dot" w:pos="9016"/>
        </w:tabs>
        <w:spacing w:after="120"/>
        <w:rPr>
          <w:ins w:id="837" w:author="Andrew Instone-Cowie" w:date="2021-08-27T15:01:00Z"/>
          <w:rFonts w:eastAsiaTheme="minorEastAsia"/>
          <w:noProof/>
          <w:lang w:eastAsia="en-GB"/>
        </w:rPr>
        <w:pPrChange w:id="838" w:author="Andrew Instone-Cowie" w:date="2021-08-27T15:01:00Z">
          <w:pPr>
            <w:pStyle w:val="TableofFigures"/>
            <w:tabs>
              <w:tab w:val="right" w:leader="dot" w:pos="9016"/>
            </w:tabs>
          </w:pPr>
        </w:pPrChange>
      </w:pPr>
      <w:ins w:id="83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"_Toc80969024"</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33 – PCB Mounting Hardware</w:t>
        </w:r>
        <w:r>
          <w:rPr>
            <w:noProof/>
            <w:webHidden/>
          </w:rPr>
          <w:tab/>
        </w:r>
        <w:r>
          <w:rPr>
            <w:noProof/>
            <w:webHidden/>
          </w:rPr>
          <w:fldChar w:fldCharType="begin"/>
        </w:r>
        <w:r>
          <w:rPr>
            <w:noProof/>
            <w:webHidden/>
          </w:rPr>
          <w:instrText xml:space="preserve"> PAGEREF _Toc80969024 \h </w:instrText>
        </w:r>
        <w:r>
          <w:rPr>
            <w:noProof/>
            <w:webHidden/>
          </w:rPr>
        </w:r>
      </w:ins>
      <w:r>
        <w:rPr>
          <w:noProof/>
          <w:webHidden/>
        </w:rPr>
        <w:fldChar w:fldCharType="separate"/>
      </w:r>
      <w:ins w:id="840" w:author="Andrew Instone-Cowie" w:date="2021-08-27T15:02:00Z">
        <w:r w:rsidR="00B33E7E">
          <w:rPr>
            <w:noProof/>
            <w:webHidden/>
          </w:rPr>
          <w:t>45</w:t>
        </w:r>
      </w:ins>
      <w:ins w:id="841" w:author="Andrew Instone-Cowie" w:date="2021-08-27T15:01:00Z">
        <w:r>
          <w:rPr>
            <w:noProof/>
            <w:webHidden/>
          </w:rPr>
          <w:fldChar w:fldCharType="end"/>
        </w:r>
        <w:r w:rsidRPr="0061518C">
          <w:rPr>
            <w:rStyle w:val="Hyperlink"/>
            <w:noProof/>
          </w:rPr>
          <w:fldChar w:fldCharType="end"/>
        </w:r>
      </w:ins>
    </w:p>
    <w:p w14:paraId="4E762B92" w14:textId="21D3156B" w:rsidR="000C5B81" w:rsidRDefault="000C5B81" w:rsidP="000C5B81">
      <w:pPr>
        <w:pStyle w:val="TableofFigures"/>
        <w:tabs>
          <w:tab w:val="right" w:leader="dot" w:pos="9016"/>
        </w:tabs>
        <w:spacing w:after="120"/>
        <w:rPr>
          <w:ins w:id="842" w:author="Andrew Instone-Cowie" w:date="2021-08-27T15:01:00Z"/>
          <w:rFonts w:eastAsiaTheme="minorEastAsia"/>
          <w:noProof/>
          <w:lang w:eastAsia="en-GB"/>
        </w:rPr>
        <w:pPrChange w:id="843" w:author="Andrew Instone-Cowie" w:date="2021-08-27T15:01:00Z">
          <w:pPr>
            <w:pStyle w:val="TableofFigures"/>
            <w:tabs>
              <w:tab w:val="right" w:leader="dot" w:pos="9016"/>
            </w:tabs>
          </w:pPr>
        </w:pPrChange>
      </w:pPr>
      <w:ins w:id="84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"_Toc80969025"</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34 – Grommets Drilled &amp; Cut</w:t>
        </w:r>
        <w:r>
          <w:rPr>
            <w:noProof/>
            <w:webHidden/>
          </w:rPr>
          <w:tab/>
        </w:r>
        <w:r>
          <w:rPr>
            <w:noProof/>
            <w:webHidden/>
          </w:rPr>
          <w:fldChar w:fldCharType="begin"/>
        </w:r>
        <w:r>
          <w:rPr>
            <w:noProof/>
            <w:webHidden/>
          </w:rPr>
          <w:instrText xml:space="preserve"> PAGEREF _Toc80969025 \h </w:instrText>
        </w:r>
        <w:r>
          <w:rPr>
            <w:noProof/>
            <w:webHidden/>
          </w:rPr>
        </w:r>
      </w:ins>
      <w:r>
        <w:rPr>
          <w:noProof/>
          <w:webHidden/>
        </w:rPr>
        <w:fldChar w:fldCharType="separate"/>
      </w:r>
      <w:ins w:id="845" w:author="Andrew Instone-Cowie" w:date="2021-08-27T15:02:00Z">
        <w:r w:rsidR="00B33E7E">
          <w:rPr>
            <w:noProof/>
            <w:webHidden/>
          </w:rPr>
          <w:t>46</w:t>
        </w:r>
      </w:ins>
      <w:ins w:id="846" w:author="Andrew Instone-Cowie" w:date="2021-08-27T15:01:00Z">
        <w:r>
          <w:rPr>
            <w:noProof/>
            <w:webHidden/>
          </w:rPr>
          <w:fldChar w:fldCharType="end"/>
        </w:r>
        <w:r w:rsidRPr="0061518C">
          <w:rPr>
            <w:rStyle w:val="Hyperlink"/>
            <w:noProof/>
          </w:rPr>
          <w:fldChar w:fldCharType="end"/>
        </w:r>
      </w:ins>
    </w:p>
    <w:p w14:paraId="26726439" w14:textId="4B4F92BE" w:rsidR="000C5B81" w:rsidRDefault="000C5B81" w:rsidP="000C5B81">
      <w:pPr>
        <w:pStyle w:val="TableofFigures"/>
        <w:tabs>
          <w:tab w:val="right" w:leader="dot" w:pos="9016"/>
        </w:tabs>
        <w:spacing w:after="120"/>
        <w:rPr>
          <w:ins w:id="847" w:author="Andrew Instone-Cowie" w:date="2021-08-27T15:01:00Z"/>
          <w:rFonts w:eastAsiaTheme="minorEastAsia"/>
          <w:noProof/>
          <w:lang w:eastAsia="en-GB"/>
        </w:rPr>
        <w:pPrChange w:id="848" w:author="Andrew Instone-Cowie" w:date="2021-08-27T15:01:00Z">
          <w:pPr>
            <w:pStyle w:val="TableofFigures"/>
            <w:tabs>
              <w:tab w:val="right" w:leader="dot" w:pos="9016"/>
            </w:tabs>
          </w:pPr>
        </w:pPrChange>
      </w:pPr>
      <w:ins w:id="84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"_Toc80969026"</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35 – Completed Sensor Interface Module</w:t>
        </w:r>
        <w:r>
          <w:rPr>
            <w:noProof/>
            <w:webHidden/>
          </w:rPr>
          <w:tab/>
        </w:r>
        <w:r>
          <w:rPr>
            <w:noProof/>
            <w:webHidden/>
          </w:rPr>
          <w:fldChar w:fldCharType="begin"/>
        </w:r>
        <w:r>
          <w:rPr>
            <w:noProof/>
            <w:webHidden/>
          </w:rPr>
          <w:instrText xml:space="preserve"> PAGEREF _Toc80969026 \h </w:instrText>
        </w:r>
        <w:r>
          <w:rPr>
            <w:noProof/>
            <w:webHidden/>
          </w:rPr>
        </w:r>
      </w:ins>
      <w:r>
        <w:rPr>
          <w:noProof/>
          <w:webHidden/>
        </w:rPr>
        <w:fldChar w:fldCharType="separate"/>
      </w:r>
      <w:ins w:id="850" w:author="Andrew Instone-Cowie" w:date="2021-08-27T15:02:00Z">
        <w:r w:rsidR="00B33E7E">
          <w:rPr>
            <w:noProof/>
            <w:webHidden/>
          </w:rPr>
          <w:t>47</w:t>
        </w:r>
      </w:ins>
      <w:ins w:id="851" w:author="Andrew Instone-Cowie" w:date="2021-08-27T15:01:00Z">
        <w:r>
          <w:rPr>
            <w:noProof/>
            <w:webHidden/>
          </w:rPr>
          <w:fldChar w:fldCharType="end"/>
        </w:r>
        <w:r w:rsidRPr="0061518C">
          <w:rPr>
            <w:rStyle w:val="Hyperlink"/>
            <w:noProof/>
          </w:rPr>
          <w:fldChar w:fldCharType="end"/>
        </w:r>
      </w:ins>
    </w:p>
    <w:p w14:paraId="0D7BA392" w14:textId="68C5E5C9" w:rsidR="000C5B81" w:rsidRDefault="000C5B81" w:rsidP="000C5B81">
      <w:pPr>
        <w:pStyle w:val="TableofFigures"/>
        <w:tabs>
          <w:tab w:val="right" w:leader="dot" w:pos="9016"/>
        </w:tabs>
        <w:spacing w:after="120"/>
        <w:rPr>
          <w:ins w:id="852" w:author="Andrew Instone-Cowie" w:date="2021-08-27T15:01:00Z"/>
          <w:rFonts w:eastAsiaTheme="minorEastAsia"/>
          <w:noProof/>
          <w:lang w:eastAsia="en-GB"/>
        </w:rPr>
        <w:pPrChange w:id="853" w:author="Andrew Instone-Cowie" w:date="2021-08-27T15:01:00Z">
          <w:pPr>
            <w:pStyle w:val="TableofFigures"/>
            <w:tabs>
              <w:tab w:val="right" w:leader="dot" w:pos="9016"/>
            </w:tabs>
          </w:pPr>
        </w:pPrChange>
      </w:pPr>
      <w:ins w:id="85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"_Toc80969027"</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36 – Completed Power Board</w:t>
        </w:r>
        <w:r>
          <w:rPr>
            <w:noProof/>
            <w:webHidden/>
          </w:rPr>
          <w:tab/>
        </w:r>
        <w:r>
          <w:rPr>
            <w:noProof/>
            <w:webHidden/>
          </w:rPr>
          <w:fldChar w:fldCharType="begin"/>
        </w:r>
        <w:r>
          <w:rPr>
            <w:noProof/>
            <w:webHidden/>
          </w:rPr>
          <w:instrText xml:space="preserve"> PAGEREF _Toc80969027 \h </w:instrText>
        </w:r>
        <w:r>
          <w:rPr>
            <w:noProof/>
            <w:webHidden/>
          </w:rPr>
        </w:r>
      </w:ins>
      <w:r>
        <w:rPr>
          <w:noProof/>
          <w:webHidden/>
        </w:rPr>
        <w:fldChar w:fldCharType="separate"/>
      </w:r>
      <w:ins w:id="855" w:author="Andrew Instone-Cowie" w:date="2021-08-27T15:02:00Z">
        <w:r w:rsidR="00B33E7E">
          <w:rPr>
            <w:noProof/>
            <w:webHidden/>
          </w:rPr>
          <w:t>47</w:t>
        </w:r>
      </w:ins>
      <w:ins w:id="856" w:author="Andrew Instone-Cowie" w:date="2021-08-27T15:01:00Z">
        <w:r>
          <w:rPr>
            <w:noProof/>
            <w:webHidden/>
          </w:rPr>
          <w:fldChar w:fldCharType="end"/>
        </w:r>
        <w:r w:rsidRPr="0061518C">
          <w:rPr>
            <w:rStyle w:val="Hyperlink"/>
            <w:noProof/>
          </w:rPr>
          <w:fldChar w:fldCharType="end"/>
        </w:r>
      </w:ins>
    </w:p>
    <w:p w14:paraId="5B3EC8BE" w14:textId="13EBE482" w:rsidR="000C5B81" w:rsidRDefault="000C5B81" w:rsidP="000C5B81">
      <w:pPr>
        <w:pStyle w:val="TableofFigures"/>
        <w:tabs>
          <w:tab w:val="right" w:leader="dot" w:pos="9016"/>
        </w:tabs>
        <w:spacing w:after="120"/>
        <w:rPr>
          <w:ins w:id="857" w:author="Andrew Instone-Cowie" w:date="2021-08-27T15:01:00Z"/>
          <w:rFonts w:eastAsiaTheme="minorEastAsia"/>
          <w:noProof/>
          <w:lang w:eastAsia="en-GB"/>
        </w:rPr>
        <w:pPrChange w:id="858" w:author="Andrew Instone-Cowie" w:date="2021-08-27T15:01:00Z">
          <w:pPr>
            <w:pStyle w:val="TableofFigures"/>
            <w:tabs>
              <w:tab w:val="right" w:leader="dot" w:pos="9016"/>
            </w:tabs>
          </w:pPr>
        </w:pPrChange>
      </w:pPr>
      <w:ins w:id="85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"_Toc80969028"</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37 – Completed Magneto-Resistive Sensor Module</w:t>
        </w:r>
        <w:r>
          <w:rPr>
            <w:noProof/>
            <w:webHidden/>
          </w:rPr>
          <w:tab/>
        </w:r>
        <w:r>
          <w:rPr>
            <w:noProof/>
            <w:webHidden/>
          </w:rPr>
          <w:fldChar w:fldCharType="begin"/>
        </w:r>
        <w:r>
          <w:rPr>
            <w:noProof/>
            <w:webHidden/>
          </w:rPr>
          <w:instrText xml:space="preserve"> PAGEREF _Toc80969028 \h </w:instrText>
        </w:r>
        <w:r>
          <w:rPr>
            <w:noProof/>
            <w:webHidden/>
          </w:rPr>
        </w:r>
      </w:ins>
      <w:r>
        <w:rPr>
          <w:noProof/>
          <w:webHidden/>
        </w:rPr>
        <w:fldChar w:fldCharType="separate"/>
      </w:r>
      <w:ins w:id="860" w:author="Andrew Instone-Cowie" w:date="2021-08-27T15:02:00Z">
        <w:r w:rsidR="00B33E7E">
          <w:rPr>
            <w:noProof/>
            <w:webHidden/>
          </w:rPr>
          <w:t>48</w:t>
        </w:r>
      </w:ins>
      <w:ins w:id="861" w:author="Andrew Instone-Cowie" w:date="2021-08-27T15:01:00Z">
        <w:r>
          <w:rPr>
            <w:noProof/>
            <w:webHidden/>
          </w:rPr>
          <w:fldChar w:fldCharType="end"/>
        </w:r>
        <w:r w:rsidRPr="0061518C">
          <w:rPr>
            <w:rStyle w:val="Hyperlink"/>
            <w:noProof/>
          </w:rPr>
          <w:fldChar w:fldCharType="end"/>
        </w:r>
      </w:ins>
    </w:p>
    <w:p w14:paraId="12A7FD6A" w14:textId="27B75CB7" w:rsidR="000C5B81" w:rsidRDefault="000C5B81" w:rsidP="000C5B81">
      <w:pPr>
        <w:pStyle w:val="TableofFigures"/>
        <w:tabs>
          <w:tab w:val="right" w:leader="dot" w:pos="9016"/>
        </w:tabs>
        <w:spacing w:after="120"/>
        <w:rPr>
          <w:ins w:id="862" w:author="Andrew Instone-Cowie" w:date="2021-08-27T15:01:00Z"/>
          <w:rFonts w:eastAsiaTheme="minorEastAsia"/>
          <w:noProof/>
          <w:lang w:eastAsia="en-GB"/>
        </w:rPr>
        <w:pPrChange w:id="863" w:author="Andrew Instone-Cowie" w:date="2021-08-27T15:01:00Z">
          <w:pPr>
            <w:pStyle w:val="TableofFigures"/>
            <w:tabs>
              <w:tab w:val="right" w:leader="dot" w:pos="9016"/>
            </w:tabs>
          </w:pPr>
        </w:pPrChange>
      </w:pPr>
      <w:ins w:id="86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"_Toc80969029"</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38 – Completed Infra-Red Sensor Module</w:t>
        </w:r>
        <w:r>
          <w:rPr>
            <w:noProof/>
            <w:webHidden/>
          </w:rPr>
          <w:tab/>
        </w:r>
        <w:r>
          <w:rPr>
            <w:noProof/>
            <w:webHidden/>
          </w:rPr>
          <w:fldChar w:fldCharType="begin"/>
        </w:r>
        <w:r>
          <w:rPr>
            <w:noProof/>
            <w:webHidden/>
          </w:rPr>
          <w:instrText xml:space="preserve"> PAGEREF _Toc80969029 \h </w:instrText>
        </w:r>
        <w:r>
          <w:rPr>
            <w:noProof/>
            <w:webHidden/>
          </w:rPr>
        </w:r>
      </w:ins>
      <w:r>
        <w:rPr>
          <w:noProof/>
          <w:webHidden/>
        </w:rPr>
        <w:fldChar w:fldCharType="separate"/>
      </w:r>
      <w:ins w:id="865" w:author="Andrew Instone-Cowie" w:date="2021-08-27T15:02:00Z">
        <w:r w:rsidR="00B33E7E">
          <w:rPr>
            <w:noProof/>
            <w:webHidden/>
          </w:rPr>
          <w:t>48</w:t>
        </w:r>
      </w:ins>
      <w:ins w:id="866" w:author="Andrew Instone-Cowie" w:date="2021-08-27T15:01:00Z">
        <w:r>
          <w:rPr>
            <w:noProof/>
            <w:webHidden/>
          </w:rPr>
          <w:fldChar w:fldCharType="end"/>
        </w:r>
        <w:r w:rsidRPr="0061518C">
          <w:rPr>
            <w:rStyle w:val="Hyperlink"/>
            <w:noProof/>
          </w:rPr>
          <w:fldChar w:fldCharType="end"/>
        </w:r>
      </w:ins>
    </w:p>
    <w:p w14:paraId="51B17D8F" w14:textId="21F9A862" w:rsidR="000C5B81" w:rsidRDefault="000C5B81" w:rsidP="000C5B81">
      <w:pPr>
        <w:pStyle w:val="TableofFigures"/>
        <w:tabs>
          <w:tab w:val="right" w:leader="dot" w:pos="9016"/>
        </w:tabs>
        <w:spacing w:after="120"/>
        <w:rPr>
          <w:ins w:id="867" w:author="Andrew Instone-Cowie" w:date="2021-08-27T15:01:00Z"/>
          <w:rFonts w:eastAsiaTheme="minorEastAsia"/>
          <w:noProof/>
          <w:lang w:eastAsia="en-GB"/>
        </w:rPr>
        <w:pPrChange w:id="868" w:author="Andrew Instone-Cowie" w:date="2021-08-27T15:01:00Z">
          <w:pPr>
            <w:pStyle w:val="TableofFigures"/>
            <w:tabs>
              <w:tab w:val="right" w:leader="dot" w:pos="9016"/>
            </w:tabs>
          </w:pPr>
        </w:pPrChange>
      </w:pPr>
      <w:ins w:id="86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"_Toc80969030"</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39 – Examples of Hardware Programmers</w:t>
        </w:r>
        <w:r>
          <w:rPr>
            <w:noProof/>
            <w:webHidden/>
          </w:rPr>
          <w:tab/>
        </w:r>
        <w:r>
          <w:rPr>
            <w:noProof/>
            <w:webHidden/>
          </w:rPr>
          <w:fldChar w:fldCharType="begin"/>
        </w:r>
        <w:r>
          <w:rPr>
            <w:noProof/>
            <w:webHidden/>
          </w:rPr>
          <w:instrText xml:space="preserve"> PAGEREF _Toc80969030 \h </w:instrText>
        </w:r>
        <w:r>
          <w:rPr>
            <w:noProof/>
            <w:webHidden/>
          </w:rPr>
        </w:r>
      </w:ins>
      <w:r>
        <w:rPr>
          <w:noProof/>
          <w:webHidden/>
        </w:rPr>
        <w:fldChar w:fldCharType="separate"/>
      </w:r>
      <w:ins w:id="870" w:author="Andrew Instone-Cowie" w:date="2021-08-27T15:02:00Z">
        <w:r w:rsidR="00B33E7E">
          <w:rPr>
            <w:noProof/>
            <w:webHidden/>
          </w:rPr>
          <w:t>50</w:t>
        </w:r>
      </w:ins>
      <w:ins w:id="871" w:author="Andrew Instone-Cowie" w:date="2021-08-27T15:01:00Z">
        <w:r>
          <w:rPr>
            <w:noProof/>
            <w:webHidden/>
          </w:rPr>
          <w:fldChar w:fldCharType="end"/>
        </w:r>
        <w:r w:rsidRPr="0061518C">
          <w:rPr>
            <w:rStyle w:val="Hyperlink"/>
            <w:noProof/>
          </w:rPr>
          <w:fldChar w:fldCharType="end"/>
        </w:r>
      </w:ins>
    </w:p>
    <w:p w14:paraId="212ABDAE" w14:textId="5AB63074" w:rsidR="000C5B81" w:rsidRDefault="000C5B81" w:rsidP="000C5B81">
      <w:pPr>
        <w:pStyle w:val="TableofFigures"/>
        <w:tabs>
          <w:tab w:val="right" w:leader="dot" w:pos="9016"/>
        </w:tabs>
        <w:spacing w:after="120"/>
        <w:rPr>
          <w:ins w:id="872" w:author="Andrew Instone-Cowie" w:date="2021-08-27T15:01:00Z"/>
          <w:rFonts w:eastAsiaTheme="minorEastAsia"/>
          <w:noProof/>
          <w:lang w:eastAsia="en-GB"/>
        </w:rPr>
        <w:pPrChange w:id="873" w:author="Andrew Instone-Cowie" w:date="2021-08-27T15:01:00Z">
          <w:pPr>
            <w:pStyle w:val="TableofFigures"/>
            <w:tabs>
              <w:tab w:val="right" w:leader="dot" w:pos="9016"/>
            </w:tabs>
          </w:pPr>
        </w:pPrChange>
      </w:pPr>
      <w:ins w:id="87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"_Toc80969031"</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40 – Arduino IDE Preferences Menu</w:t>
        </w:r>
        <w:r>
          <w:rPr>
            <w:noProof/>
            <w:webHidden/>
          </w:rPr>
          <w:tab/>
        </w:r>
        <w:r>
          <w:rPr>
            <w:noProof/>
            <w:webHidden/>
          </w:rPr>
          <w:fldChar w:fldCharType="begin"/>
        </w:r>
        <w:r>
          <w:rPr>
            <w:noProof/>
            <w:webHidden/>
          </w:rPr>
          <w:instrText xml:space="preserve"> PAGEREF _Toc80969031 \h </w:instrText>
        </w:r>
        <w:r>
          <w:rPr>
            <w:noProof/>
            <w:webHidden/>
          </w:rPr>
        </w:r>
      </w:ins>
      <w:r>
        <w:rPr>
          <w:noProof/>
          <w:webHidden/>
        </w:rPr>
        <w:fldChar w:fldCharType="separate"/>
      </w:r>
      <w:ins w:id="875" w:author="Andrew Instone-Cowie" w:date="2021-08-27T15:02:00Z">
        <w:r w:rsidR="00B33E7E">
          <w:rPr>
            <w:noProof/>
            <w:webHidden/>
          </w:rPr>
          <w:t>51</w:t>
        </w:r>
      </w:ins>
      <w:ins w:id="876" w:author="Andrew Instone-Cowie" w:date="2021-08-27T15:01:00Z">
        <w:r>
          <w:rPr>
            <w:noProof/>
            <w:webHidden/>
          </w:rPr>
          <w:fldChar w:fldCharType="end"/>
        </w:r>
        <w:r w:rsidRPr="0061518C">
          <w:rPr>
            <w:rStyle w:val="Hyperlink"/>
            <w:noProof/>
          </w:rPr>
          <w:fldChar w:fldCharType="end"/>
        </w:r>
      </w:ins>
    </w:p>
    <w:p w14:paraId="7FBB70CF" w14:textId="7ED2C92E" w:rsidR="000C5B81" w:rsidRDefault="000C5B81" w:rsidP="000C5B81">
      <w:pPr>
        <w:pStyle w:val="TableofFigures"/>
        <w:tabs>
          <w:tab w:val="right" w:leader="dot" w:pos="9016"/>
        </w:tabs>
        <w:spacing w:after="120"/>
        <w:rPr>
          <w:ins w:id="877" w:author="Andrew Instone-Cowie" w:date="2021-08-27T15:01:00Z"/>
          <w:rFonts w:eastAsiaTheme="minorEastAsia"/>
          <w:noProof/>
          <w:lang w:eastAsia="en-GB"/>
        </w:rPr>
        <w:pPrChange w:id="878" w:author="Andrew Instone-Cowie" w:date="2021-08-27T15:01:00Z">
          <w:pPr>
            <w:pStyle w:val="TableofFigures"/>
            <w:tabs>
              <w:tab w:val="right" w:leader="dot" w:pos="9016"/>
            </w:tabs>
          </w:pPr>
        </w:pPrChange>
      </w:pPr>
      <w:ins w:id="87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"_Toc80969032"</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41 – Arduino IDE Sketchbook Location</w:t>
        </w:r>
        <w:r>
          <w:rPr>
            <w:noProof/>
            <w:webHidden/>
          </w:rPr>
          <w:tab/>
        </w:r>
        <w:r>
          <w:rPr>
            <w:noProof/>
            <w:webHidden/>
          </w:rPr>
          <w:fldChar w:fldCharType="begin"/>
        </w:r>
        <w:r>
          <w:rPr>
            <w:noProof/>
            <w:webHidden/>
          </w:rPr>
          <w:instrText xml:space="preserve"> PAGEREF _Toc80969032 \h </w:instrText>
        </w:r>
        <w:r>
          <w:rPr>
            <w:noProof/>
            <w:webHidden/>
          </w:rPr>
        </w:r>
      </w:ins>
      <w:r>
        <w:rPr>
          <w:noProof/>
          <w:webHidden/>
        </w:rPr>
        <w:fldChar w:fldCharType="separate"/>
      </w:r>
      <w:ins w:id="880" w:author="Andrew Instone-Cowie" w:date="2021-08-27T15:02:00Z">
        <w:r w:rsidR="00B33E7E">
          <w:rPr>
            <w:noProof/>
            <w:webHidden/>
          </w:rPr>
          <w:t>52</w:t>
        </w:r>
      </w:ins>
      <w:ins w:id="881" w:author="Andrew Instone-Cowie" w:date="2021-08-27T15:01:00Z">
        <w:r>
          <w:rPr>
            <w:noProof/>
            <w:webHidden/>
          </w:rPr>
          <w:fldChar w:fldCharType="end"/>
        </w:r>
        <w:r w:rsidRPr="0061518C">
          <w:rPr>
            <w:rStyle w:val="Hyperlink"/>
            <w:noProof/>
          </w:rPr>
          <w:fldChar w:fldCharType="end"/>
        </w:r>
      </w:ins>
    </w:p>
    <w:p w14:paraId="54E3A2AB" w14:textId="0CCAB77B" w:rsidR="000C5B81" w:rsidRDefault="000C5B81" w:rsidP="000C5B81">
      <w:pPr>
        <w:pStyle w:val="TableofFigures"/>
        <w:tabs>
          <w:tab w:val="right" w:leader="dot" w:pos="9016"/>
        </w:tabs>
        <w:spacing w:after="120"/>
        <w:rPr>
          <w:ins w:id="882" w:author="Andrew Instone-Cowie" w:date="2021-08-27T15:01:00Z"/>
          <w:rFonts w:eastAsiaTheme="minorEastAsia"/>
          <w:noProof/>
          <w:lang w:eastAsia="en-GB"/>
        </w:rPr>
        <w:pPrChange w:id="883" w:author="Andrew Instone-Cowie" w:date="2021-08-27T15:01:00Z">
          <w:pPr>
            <w:pStyle w:val="TableofFigures"/>
            <w:tabs>
              <w:tab w:val="right" w:leader="dot" w:pos="9016"/>
            </w:tabs>
          </w:pPr>
        </w:pPrChange>
      </w:pPr>
      <w:ins w:id="88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"_Toc80969033"</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42 – Arduino IDE Boards Manager Menu</w:t>
        </w:r>
        <w:r>
          <w:rPr>
            <w:noProof/>
            <w:webHidden/>
          </w:rPr>
          <w:tab/>
        </w:r>
        <w:r>
          <w:rPr>
            <w:noProof/>
            <w:webHidden/>
          </w:rPr>
          <w:fldChar w:fldCharType="begin"/>
        </w:r>
        <w:r>
          <w:rPr>
            <w:noProof/>
            <w:webHidden/>
          </w:rPr>
          <w:instrText xml:space="preserve"> PAGEREF _Toc80969033 \h </w:instrText>
        </w:r>
        <w:r>
          <w:rPr>
            <w:noProof/>
            <w:webHidden/>
          </w:rPr>
        </w:r>
      </w:ins>
      <w:r>
        <w:rPr>
          <w:noProof/>
          <w:webHidden/>
        </w:rPr>
        <w:fldChar w:fldCharType="separate"/>
      </w:r>
      <w:ins w:id="885" w:author="Andrew Instone-Cowie" w:date="2021-08-27T15:02:00Z">
        <w:r w:rsidR="00B33E7E">
          <w:rPr>
            <w:noProof/>
            <w:webHidden/>
          </w:rPr>
          <w:t>53</w:t>
        </w:r>
      </w:ins>
      <w:ins w:id="886" w:author="Andrew Instone-Cowie" w:date="2021-08-27T15:01:00Z">
        <w:r>
          <w:rPr>
            <w:noProof/>
            <w:webHidden/>
          </w:rPr>
          <w:fldChar w:fldCharType="end"/>
        </w:r>
        <w:r w:rsidRPr="0061518C">
          <w:rPr>
            <w:rStyle w:val="Hyperlink"/>
            <w:noProof/>
          </w:rPr>
          <w:fldChar w:fldCharType="end"/>
        </w:r>
      </w:ins>
    </w:p>
    <w:p w14:paraId="3BE4627F" w14:textId="53B86849" w:rsidR="000C5B81" w:rsidRDefault="000C5B81" w:rsidP="000C5B81">
      <w:pPr>
        <w:pStyle w:val="TableofFigures"/>
        <w:tabs>
          <w:tab w:val="right" w:leader="dot" w:pos="9016"/>
        </w:tabs>
        <w:spacing w:after="120"/>
        <w:rPr>
          <w:ins w:id="887" w:author="Andrew Instone-Cowie" w:date="2021-08-27T15:01:00Z"/>
          <w:rFonts w:eastAsiaTheme="minorEastAsia"/>
          <w:noProof/>
          <w:lang w:eastAsia="en-GB"/>
        </w:rPr>
        <w:pPrChange w:id="888" w:author="Andrew Instone-Cowie" w:date="2021-08-27T15:01:00Z">
          <w:pPr>
            <w:pStyle w:val="TableofFigures"/>
            <w:tabs>
              <w:tab w:val="right" w:leader="dot" w:pos="9016"/>
            </w:tabs>
          </w:pPr>
        </w:pPrChange>
      </w:pPr>
      <w:ins w:id="88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"_Toc80969034"</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43 – Arduino IDE Board Manager</w:t>
        </w:r>
        <w:r>
          <w:rPr>
            <w:noProof/>
            <w:webHidden/>
          </w:rPr>
          <w:tab/>
        </w:r>
        <w:r>
          <w:rPr>
            <w:noProof/>
            <w:webHidden/>
          </w:rPr>
          <w:fldChar w:fldCharType="begin"/>
        </w:r>
        <w:r>
          <w:rPr>
            <w:noProof/>
            <w:webHidden/>
          </w:rPr>
          <w:instrText xml:space="preserve"> PAGEREF _Toc80969034 \h </w:instrText>
        </w:r>
        <w:r>
          <w:rPr>
            <w:noProof/>
            <w:webHidden/>
          </w:rPr>
        </w:r>
      </w:ins>
      <w:r>
        <w:rPr>
          <w:noProof/>
          <w:webHidden/>
        </w:rPr>
        <w:fldChar w:fldCharType="separate"/>
      </w:r>
      <w:ins w:id="890" w:author="Andrew Instone-Cowie" w:date="2021-08-27T15:02:00Z">
        <w:r w:rsidR="00B33E7E">
          <w:rPr>
            <w:noProof/>
            <w:webHidden/>
          </w:rPr>
          <w:t>54</w:t>
        </w:r>
      </w:ins>
      <w:ins w:id="891" w:author="Andrew Instone-Cowie" w:date="2021-08-27T15:01:00Z">
        <w:r>
          <w:rPr>
            <w:noProof/>
            <w:webHidden/>
          </w:rPr>
          <w:fldChar w:fldCharType="end"/>
        </w:r>
        <w:r w:rsidRPr="0061518C">
          <w:rPr>
            <w:rStyle w:val="Hyperlink"/>
            <w:noProof/>
          </w:rPr>
          <w:fldChar w:fldCharType="end"/>
        </w:r>
      </w:ins>
    </w:p>
    <w:p w14:paraId="43A37CF3" w14:textId="770CB9E5" w:rsidR="000C5B81" w:rsidRDefault="000C5B81" w:rsidP="000C5B81">
      <w:pPr>
        <w:pStyle w:val="TableofFigures"/>
        <w:tabs>
          <w:tab w:val="right" w:leader="dot" w:pos="9016"/>
        </w:tabs>
        <w:spacing w:after="120"/>
        <w:rPr>
          <w:ins w:id="892" w:author="Andrew Instone-Cowie" w:date="2021-08-27T15:01:00Z"/>
          <w:rFonts w:eastAsiaTheme="minorEastAsia"/>
          <w:noProof/>
          <w:lang w:eastAsia="en-GB"/>
        </w:rPr>
        <w:pPrChange w:id="893" w:author="Andrew Instone-Cowie" w:date="2021-08-27T15:01:00Z">
          <w:pPr>
            <w:pStyle w:val="TableofFigures"/>
            <w:tabs>
              <w:tab w:val="right" w:leader="dot" w:pos="9016"/>
            </w:tabs>
          </w:pPr>
        </w:pPrChange>
      </w:pPr>
      <w:ins w:id="89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"_Toc80969035"</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44 – Arduino USB Cable</w:t>
        </w:r>
        <w:r>
          <w:rPr>
            <w:noProof/>
            <w:webHidden/>
          </w:rPr>
          <w:tab/>
        </w:r>
        <w:r>
          <w:rPr>
            <w:noProof/>
            <w:webHidden/>
          </w:rPr>
          <w:fldChar w:fldCharType="begin"/>
        </w:r>
        <w:r>
          <w:rPr>
            <w:noProof/>
            <w:webHidden/>
          </w:rPr>
          <w:instrText xml:space="preserve"> PAGEREF _Toc80969035 \h </w:instrText>
        </w:r>
        <w:r>
          <w:rPr>
            <w:noProof/>
            <w:webHidden/>
          </w:rPr>
        </w:r>
      </w:ins>
      <w:r>
        <w:rPr>
          <w:noProof/>
          <w:webHidden/>
        </w:rPr>
        <w:fldChar w:fldCharType="separate"/>
      </w:r>
      <w:ins w:id="895" w:author="Andrew Instone-Cowie" w:date="2021-08-27T15:02:00Z">
        <w:r w:rsidR="00B33E7E">
          <w:rPr>
            <w:noProof/>
            <w:webHidden/>
          </w:rPr>
          <w:t>54</w:t>
        </w:r>
      </w:ins>
      <w:ins w:id="896" w:author="Andrew Instone-Cowie" w:date="2021-08-27T15:01:00Z">
        <w:r>
          <w:rPr>
            <w:noProof/>
            <w:webHidden/>
          </w:rPr>
          <w:fldChar w:fldCharType="end"/>
        </w:r>
        <w:r w:rsidRPr="0061518C">
          <w:rPr>
            <w:rStyle w:val="Hyperlink"/>
            <w:noProof/>
          </w:rPr>
          <w:fldChar w:fldCharType="end"/>
        </w:r>
      </w:ins>
    </w:p>
    <w:p w14:paraId="71FD55CF" w14:textId="66859B32" w:rsidR="000C5B81" w:rsidRDefault="000C5B81" w:rsidP="000C5B81">
      <w:pPr>
        <w:pStyle w:val="TableofFigures"/>
        <w:tabs>
          <w:tab w:val="right" w:leader="dot" w:pos="9016"/>
        </w:tabs>
        <w:spacing w:after="120"/>
        <w:rPr>
          <w:ins w:id="897" w:author="Andrew Instone-Cowie" w:date="2021-08-27T15:01:00Z"/>
          <w:rFonts w:eastAsiaTheme="minorEastAsia"/>
          <w:noProof/>
          <w:lang w:eastAsia="en-GB"/>
        </w:rPr>
        <w:pPrChange w:id="898" w:author="Andrew Instone-Cowie" w:date="2021-08-27T15:01:00Z">
          <w:pPr>
            <w:pStyle w:val="TableofFigures"/>
            <w:tabs>
              <w:tab w:val="right" w:leader="dot" w:pos="9016"/>
            </w:tabs>
          </w:pPr>
        </w:pPrChange>
      </w:pPr>
      <w:ins w:id="89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"_Toc80969036"</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45 – Arduino IDE ISP Sketch Loading</w:t>
        </w:r>
        <w:r>
          <w:rPr>
            <w:noProof/>
            <w:webHidden/>
          </w:rPr>
          <w:tab/>
        </w:r>
        <w:r>
          <w:rPr>
            <w:noProof/>
            <w:webHidden/>
          </w:rPr>
          <w:fldChar w:fldCharType="begin"/>
        </w:r>
        <w:r>
          <w:rPr>
            <w:noProof/>
            <w:webHidden/>
          </w:rPr>
          <w:instrText xml:space="preserve"> PAGEREF _Toc80969036 \h </w:instrText>
        </w:r>
        <w:r>
          <w:rPr>
            <w:noProof/>
            <w:webHidden/>
          </w:rPr>
        </w:r>
      </w:ins>
      <w:r>
        <w:rPr>
          <w:noProof/>
          <w:webHidden/>
        </w:rPr>
        <w:fldChar w:fldCharType="separate"/>
      </w:r>
      <w:ins w:id="900" w:author="Andrew Instone-Cowie" w:date="2021-08-27T15:02:00Z">
        <w:r w:rsidR="00B33E7E">
          <w:rPr>
            <w:noProof/>
            <w:webHidden/>
          </w:rPr>
          <w:t>55</w:t>
        </w:r>
      </w:ins>
      <w:ins w:id="901" w:author="Andrew Instone-Cowie" w:date="2021-08-27T15:01:00Z">
        <w:r>
          <w:rPr>
            <w:noProof/>
            <w:webHidden/>
          </w:rPr>
          <w:fldChar w:fldCharType="end"/>
        </w:r>
        <w:r w:rsidRPr="0061518C">
          <w:rPr>
            <w:rStyle w:val="Hyperlink"/>
            <w:noProof/>
          </w:rPr>
          <w:fldChar w:fldCharType="end"/>
        </w:r>
      </w:ins>
    </w:p>
    <w:p w14:paraId="1ED1D6BE" w14:textId="3EB9B8D2" w:rsidR="000C5B81" w:rsidRDefault="000C5B81" w:rsidP="000C5B81">
      <w:pPr>
        <w:pStyle w:val="TableofFigures"/>
        <w:tabs>
          <w:tab w:val="right" w:leader="dot" w:pos="9016"/>
        </w:tabs>
        <w:spacing w:after="120"/>
        <w:rPr>
          <w:ins w:id="902" w:author="Andrew Instone-Cowie" w:date="2021-08-27T15:01:00Z"/>
          <w:rFonts w:eastAsiaTheme="minorEastAsia"/>
          <w:noProof/>
          <w:lang w:eastAsia="en-GB"/>
        </w:rPr>
        <w:pPrChange w:id="903" w:author="Andrew Instone-Cowie" w:date="2021-08-27T15:01:00Z">
          <w:pPr>
            <w:pStyle w:val="TableofFigures"/>
            <w:tabs>
              <w:tab w:val="right" w:leader="dot" w:pos="9016"/>
            </w:tabs>
          </w:pPr>
        </w:pPrChange>
      </w:pPr>
      <w:ins w:id="90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"_Toc80969037"</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46 – Arduino Programmer Board Selection</w:t>
        </w:r>
        <w:r>
          <w:rPr>
            <w:noProof/>
            <w:webHidden/>
          </w:rPr>
          <w:tab/>
        </w:r>
        <w:r>
          <w:rPr>
            <w:noProof/>
            <w:webHidden/>
          </w:rPr>
          <w:fldChar w:fldCharType="begin"/>
        </w:r>
        <w:r>
          <w:rPr>
            <w:noProof/>
            <w:webHidden/>
          </w:rPr>
          <w:instrText xml:space="preserve"> PAGEREF _Toc80969037 \h </w:instrText>
        </w:r>
        <w:r>
          <w:rPr>
            <w:noProof/>
            <w:webHidden/>
          </w:rPr>
        </w:r>
      </w:ins>
      <w:r>
        <w:rPr>
          <w:noProof/>
          <w:webHidden/>
        </w:rPr>
        <w:fldChar w:fldCharType="separate"/>
      </w:r>
      <w:ins w:id="905" w:author="Andrew Instone-Cowie" w:date="2021-08-27T15:02:00Z">
        <w:r w:rsidR="00B33E7E">
          <w:rPr>
            <w:noProof/>
            <w:webHidden/>
          </w:rPr>
          <w:t>56</w:t>
        </w:r>
      </w:ins>
      <w:ins w:id="906" w:author="Andrew Instone-Cowie" w:date="2021-08-27T15:01:00Z">
        <w:r>
          <w:rPr>
            <w:noProof/>
            <w:webHidden/>
          </w:rPr>
          <w:fldChar w:fldCharType="end"/>
        </w:r>
        <w:r w:rsidRPr="0061518C">
          <w:rPr>
            <w:rStyle w:val="Hyperlink"/>
            <w:noProof/>
          </w:rPr>
          <w:fldChar w:fldCharType="end"/>
        </w:r>
      </w:ins>
    </w:p>
    <w:p w14:paraId="73280A44" w14:textId="302406A4" w:rsidR="000C5B81" w:rsidRDefault="000C5B81" w:rsidP="000C5B81">
      <w:pPr>
        <w:pStyle w:val="TableofFigures"/>
        <w:tabs>
          <w:tab w:val="right" w:leader="dot" w:pos="9016"/>
        </w:tabs>
        <w:spacing w:after="120"/>
        <w:rPr>
          <w:ins w:id="907" w:author="Andrew Instone-Cowie" w:date="2021-08-27T15:01:00Z"/>
          <w:rFonts w:eastAsiaTheme="minorEastAsia"/>
          <w:noProof/>
          <w:lang w:eastAsia="en-GB"/>
        </w:rPr>
        <w:pPrChange w:id="908" w:author="Andrew Instone-Cowie" w:date="2021-08-27T15:01:00Z">
          <w:pPr>
            <w:pStyle w:val="TableofFigures"/>
            <w:tabs>
              <w:tab w:val="right" w:leader="dot" w:pos="9016"/>
            </w:tabs>
          </w:pPr>
        </w:pPrChange>
      </w:pPr>
      <w:ins w:id="90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"_Toc80969038"</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47 – Arduino Programmer Port Selection</w:t>
        </w:r>
        <w:r>
          <w:rPr>
            <w:noProof/>
            <w:webHidden/>
          </w:rPr>
          <w:tab/>
        </w:r>
        <w:r>
          <w:rPr>
            <w:noProof/>
            <w:webHidden/>
          </w:rPr>
          <w:fldChar w:fldCharType="begin"/>
        </w:r>
        <w:r>
          <w:rPr>
            <w:noProof/>
            <w:webHidden/>
          </w:rPr>
          <w:instrText xml:space="preserve"> PAGEREF _Toc80969038 \h </w:instrText>
        </w:r>
        <w:r>
          <w:rPr>
            <w:noProof/>
            <w:webHidden/>
          </w:rPr>
        </w:r>
      </w:ins>
      <w:r>
        <w:rPr>
          <w:noProof/>
          <w:webHidden/>
        </w:rPr>
        <w:fldChar w:fldCharType="separate"/>
      </w:r>
      <w:ins w:id="910" w:author="Andrew Instone-Cowie" w:date="2021-08-27T15:02:00Z">
        <w:r w:rsidR="00B33E7E">
          <w:rPr>
            <w:noProof/>
            <w:webHidden/>
          </w:rPr>
          <w:t>56</w:t>
        </w:r>
      </w:ins>
      <w:ins w:id="911" w:author="Andrew Instone-Cowie" w:date="2021-08-27T15:01:00Z">
        <w:r>
          <w:rPr>
            <w:noProof/>
            <w:webHidden/>
          </w:rPr>
          <w:fldChar w:fldCharType="end"/>
        </w:r>
        <w:r w:rsidRPr="0061518C">
          <w:rPr>
            <w:rStyle w:val="Hyperlink"/>
            <w:noProof/>
          </w:rPr>
          <w:fldChar w:fldCharType="end"/>
        </w:r>
      </w:ins>
    </w:p>
    <w:p w14:paraId="621ECB56" w14:textId="610DD269" w:rsidR="000C5B81" w:rsidRDefault="000C5B81" w:rsidP="000C5B81">
      <w:pPr>
        <w:pStyle w:val="TableofFigures"/>
        <w:tabs>
          <w:tab w:val="right" w:leader="dot" w:pos="9016"/>
        </w:tabs>
        <w:spacing w:after="120"/>
        <w:rPr>
          <w:ins w:id="912" w:author="Andrew Instone-Cowie" w:date="2021-08-27T15:01:00Z"/>
          <w:rFonts w:eastAsiaTheme="minorEastAsia"/>
          <w:noProof/>
          <w:lang w:eastAsia="en-GB"/>
        </w:rPr>
        <w:pPrChange w:id="913" w:author="Andrew Instone-Cowie" w:date="2021-08-27T15:01:00Z">
          <w:pPr>
            <w:pStyle w:val="TableofFigures"/>
            <w:tabs>
              <w:tab w:val="right" w:leader="dot" w:pos="9016"/>
            </w:tabs>
          </w:pPr>
        </w:pPrChange>
      </w:pPr>
      <w:ins w:id="91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"_Toc80969039"</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48 – Arduino IDE ISP Upload</w:t>
        </w:r>
        <w:r>
          <w:rPr>
            <w:noProof/>
            <w:webHidden/>
          </w:rPr>
          <w:tab/>
        </w:r>
        <w:r>
          <w:rPr>
            <w:noProof/>
            <w:webHidden/>
          </w:rPr>
          <w:fldChar w:fldCharType="begin"/>
        </w:r>
        <w:r>
          <w:rPr>
            <w:noProof/>
            <w:webHidden/>
          </w:rPr>
          <w:instrText xml:space="preserve"> PAGEREF _Toc80969039 \h </w:instrText>
        </w:r>
        <w:r>
          <w:rPr>
            <w:noProof/>
            <w:webHidden/>
          </w:rPr>
        </w:r>
      </w:ins>
      <w:r>
        <w:rPr>
          <w:noProof/>
          <w:webHidden/>
        </w:rPr>
        <w:fldChar w:fldCharType="separate"/>
      </w:r>
      <w:ins w:id="915" w:author="Andrew Instone-Cowie" w:date="2021-08-27T15:02:00Z">
        <w:r w:rsidR="00B33E7E">
          <w:rPr>
            <w:noProof/>
            <w:webHidden/>
          </w:rPr>
          <w:t>57</w:t>
        </w:r>
      </w:ins>
      <w:ins w:id="916" w:author="Andrew Instone-Cowie" w:date="2021-08-27T15:01:00Z">
        <w:r>
          <w:rPr>
            <w:noProof/>
            <w:webHidden/>
          </w:rPr>
          <w:fldChar w:fldCharType="end"/>
        </w:r>
        <w:r w:rsidRPr="0061518C">
          <w:rPr>
            <w:rStyle w:val="Hyperlink"/>
            <w:noProof/>
          </w:rPr>
          <w:fldChar w:fldCharType="end"/>
        </w:r>
      </w:ins>
    </w:p>
    <w:p w14:paraId="526B8D2A" w14:textId="483A9C5B" w:rsidR="000C5B81" w:rsidRDefault="000C5B81" w:rsidP="000C5B81">
      <w:pPr>
        <w:pStyle w:val="TableofFigures"/>
        <w:tabs>
          <w:tab w:val="right" w:leader="dot" w:pos="9016"/>
        </w:tabs>
        <w:spacing w:after="120"/>
        <w:rPr>
          <w:ins w:id="917" w:author="Andrew Instone-Cowie" w:date="2021-08-27T15:01:00Z"/>
          <w:rFonts w:eastAsiaTheme="minorEastAsia"/>
          <w:noProof/>
          <w:lang w:eastAsia="en-GB"/>
        </w:rPr>
        <w:pPrChange w:id="918" w:author="Andrew Instone-Cowie" w:date="2021-08-27T15:01:00Z">
          <w:pPr>
            <w:pStyle w:val="TableofFigures"/>
            <w:tabs>
              <w:tab w:val="right" w:leader="dot" w:pos="9016"/>
            </w:tabs>
          </w:pPr>
        </w:pPrChange>
      </w:pPr>
      <w:ins w:id="91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"_Toc80969040"</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49 – Programmer with Capacitor</w:t>
        </w:r>
        <w:r>
          <w:rPr>
            <w:noProof/>
            <w:webHidden/>
          </w:rPr>
          <w:tab/>
        </w:r>
        <w:r>
          <w:rPr>
            <w:noProof/>
            <w:webHidden/>
          </w:rPr>
          <w:fldChar w:fldCharType="begin"/>
        </w:r>
        <w:r>
          <w:rPr>
            <w:noProof/>
            <w:webHidden/>
          </w:rPr>
          <w:instrText xml:space="preserve"> PAGEREF _Toc80969040 \h </w:instrText>
        </w:r>
        <w:r>
          <w:rPr>
            <w:noProof/>
            <w:webHidden/>
          </w:rPr>
        </w:r>
      </w:ins>
      <w:r>
        <w:rPr>
          <w:noProof/>
          <w:webHidden/>
        </w:rPr>
        <w:fldChar w:fldCharType="separate"/>
      </w:r>
      <w:ins w:id="920" w:author="Andrew Instone-Cowie" w:date="2021-08-27T15:02:00Z">
        <w:r w:rsidR="00B33E7E">
          <w:rPr>
            <w:noProof/>
            <w:webHidden/>
          </w:rPr>
          <w:t>58</w:t>
        </w:r>
      </w:ins>
      <w:ins w:id="921" w:author="Andrew Instone-Cowie" w:date="2021-08-27T15:01:00Z">
        <w:r>
          <w:rPr>
            <w:noProof/>
            <w:webHidden/>
          </w:rPr>
          <w:fldChar w:fldCharType="end"/>
        </w:r>
        <w:r w:rsidRPr="0061518C">
          <w:rPr>
            <w:rStyle w:val="Hyperlink"/>
            <w:noProof/>
          </w:rPr>
          <w:fldChar w:fldCharType="end"/>
        </w:r>
      </w:ins>
    </w:p>
    <w:p w14:paraId="031365D2" w14:textId="43D97509" w:rsidR="000C5B81" w:rsidRDefault="000C5B81" w:rsidP="000C5B81">
      <w:pPr>
        <w:pStyle w:val="TableofFigures"/>
        <w:tabs>
          <w:tab w:val="right" w:leader="dot" w:pos="9016"/>
        </w:tabs>
        <w:spacing w:after="120"/>
        <w:rPr>
          <w:ins w:id="922" w:author="Andrew Instone-Cowie" w:date="2021-08-27T15:01:00Z"/>
          <w:rFonts w:eastAsiaTheme="minorEastAsia"/>
          <w:noProof/>
          <w:lang w:eastAsia="en-GB"/>
        </w:rPr>
        <w:pPrChange w:id="923" w:author="Andrew Instone-Cowie" w:date="2021-08-27T15:01:00Z">
          <w:pPr>
            <w:pStyle w:val="TableofFigures"/>
            <w:tabs>
              <w:tab w:val="right" w:leader="dot" w:pos="9016"/>
            </w:tabs>
          </w:pPr>
        </w:pPrChange>
      </w:pPr>
      <w:ins w:id="92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"_Toc80969041"</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50 – Programmer Connections</w:t>
        </w:r>
        <w:r>
          <w:rPr>
            <w:noProof/>
            <w:webHidden/>
          </w:rPr>
          <w:tab/>
        </w:r>
        <w:r>
          <w:rPr>
            <w:noProof/>
            <w:webHidden/>
          </w:rPr>
          <w:fldChar w:fldCharType="begin"/>
        </w:r>
        <w:r>
          <w:rPr>
            <w:noProof/>
            <w:webHidden/>
          </w:rPr>
          <w:instrText xml:space="preserve"> PAGEREF _Toc80969041 \h </w:instrText>
        </w:r>
        <w:r>
          <w:rPr>
            <w:noProof/>
            <w:webHidden/>
          </w:rPr>
        </w:r>
      </w:ins>
      <w:r>
        <w:rPr>
          <w:noProof/>
          <w:webHidden/>
        </w:rPr>
        <w:fldChar w:fldCharType="separate"/>
      </w:r>
      <w:ins w:id="925" w:author="Andrew Instone-Cowie" w:date="2021-08-27T15:02:00Z">
        <w:r w:rsidR="00B33E7E">
          <w:rPr>
            <w:noProof/>
            <w:webHidden/>
          </w:rPr>
          <w:t>58</w:t>
        </w:r>
      </w:ins>
      <w:ins w:id="926" w:author="Andrew Instone-Cowie" w:date="2021-08-27T15:01:00Z">
        <w:r>
          <w:rPr>
            <w:noProof/>
            <w:webHidden/>
          </w:rPr>
          <w:fldChar w:fldCharType="end"/>
        </w:r>
        <w:r w:rsidRPr="0061518C">
          <w:rPr>
            <w:rStyle w:val="Hyperlink"/>
            <w:noProof/>
          </w:rPr>
          <w:fldChar w:fldCharType="end"/>
        </w:r>
      </w:ins>
    </w:p>
    <w:p w14:paraId="1A35C970" w14:textId="2471044C" w:rsidR="000C5B81" w:rsidRDefault="000C5B81" w:rsidP="000C5B81">
      <w:pPr>
        <w:pStyle w:val="TableofFigures"/>
        <w:tabs>
          <w:tab w:val="right" w:leader="dot" w:pos="9016"/>
        </w:tabs>
        <w:spacing w:after="120"/>
        <w:rPr>
          <w:ins w:id="927" w:author="Andrew Instone-Cowie" w:date="2021-08-27T15:01:00Z"/>
          <w:rFonts w:eastAsiaTheme="minorEastAsia"/>
          <w:noProof/>
          <w:lang w:eastAsia="en-GB"/>
        </w:rPr>
        <w:pPrChange w:id="928" w:author="Andrew Instone-Cowie" w:date="2021-08-27T15:01:00Z">
          <w:pPr>
            <w:pStyle w:val="TableofFigures"/>
            <w:tabs>
              <w:tab w:val="right" w:leader="dot" w:pos="9016"/>
            </w:tabs>
          </w:pPr>
        </w:pPrChange>
      </w:pPr>
      <w:ins w:id="92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"_Toc80969042"</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51 – Programmer Connected to Interface Board</w:t>
        </w:r>
        <w:r>
          <w:rPr>
            <w:noProof/>
            <w:webHidden/>
          </w:rPr>
          <w:tab/>
        </w:r>
        <w:r>
          <w:rPr>
            <w:noProof/>
            <w:webHidden/>
          </w:rPr>
          <w:fldChar w:fldCharType="begin"/>
        </w:r>
        <w:r>
          <w:rPr>
            <w:noProof/>
            <w:webHidden/>
          </w:rPr>
          <w:instrText xml:space="preserve"> PAGEREF _Toc80969042 \h </w:instrText>
        </w:r>
        <w:r>
          <w:rPr>
            <w:noProof/>
            <w:webHidden/>
          </w:rPr>
        </w:r>
      </w:ins>
      <w:r>
        <w:rPr>
          <w:noProof/>
          <w:webHidden/>
        </w:rPr>
        <w:fldChar w:fldCharType="separate"/>
      </w:r>
      <w:ins w:id="930" w:author="Andrew Instone-Cowie" w:date="2021-08-27T15:02:00Z">
        <w:r w:rsidR="00B33E7E">
          <w:rPr>
            <w:noProof/>
            <w:webHidden/>
          </w:rPr>
          <w:t>59</w:t>
        </w:r>
      </w:ins>
      <w:ins w:id="931" w:author="Andrew Instone-Cowie" w:date="2021-08-27T15:01:00Z">
        <w:r>
          <w:rPr>
            <w:noProof/>
            <w:webHidden/>
          </w:rPr>
          <w:fldChar w:fldCharType="end"/>
        </w:r>
        <w:r w:rsidRPr="0061518C">
          <w:rPr>
            <w:rStyle w:val="Hyperlink"/>
            <w:noProof/>
          </w:rPr>
          <w:fldChar w:fldCharType="end"/>
        </w:r>
      </w:ins>
    </w:p>
    <w:p w14:paraId="1C7D7E3F" w14:textId="127CB38B" w:rsidR="000C5B81" w:rsidRDefault="000C5B81" w:rsidP="000C5B81">
      <w:pPr>
        <w:pStyle w:val="TableofFigures"/>
        <w:tabs>
          <w:tab w:val="right" w:leader="dot" w:pos="9016"/>
        </w:tabs>
        <w:spacing w:after="120"/>
        <w:rPr>
          <w:ins w:id="932" w:author="Andrew Instone-Cowie" w:date="2021-08-27T15:01:00Z"/>
          <w:rFonts w:eastAsiaTheme="minorEastAsia"/>
          <w:noProof/>
          <w:lang w:eastAsia="en-GB"/>
        </w:rPr>
        <w:pPrChange w:id="933" w:author="Andrew Instone-Cowie" w:date="2021-08-27T15:01:00Z">
          <w:pPr>
            <w:pStyle w:val="TableofFigures"/>
            <w:tabs>
              <w:tab w:val="right" w:leader="dot" w:pos="9016"/>
            </w:tabs>
          </w:pPr>
        </w:pPrChange>
      </w:pPr>
      <w:ins w:id="93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"_Toc80969043"</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52 – Arduino IDE Target Board Selection</w:t>
        </w:r>
        <w:r>
          <w:rPr>
            <w:noProof/>
            <w:webHidden/>
          </w:rPr>
          <w:tab/>
        </w:r>
        <w:r>
          <w:rPr>
            <w:noProof/>
            <w:webHidden/>
          </w:rPr>
          <w:fldChar w:fldCharType="begin"/>
        </w:r>
        <w:r>
          <w:rPr>
            <w:noProof/>
            <w:webHidden/>
          </w:rPr>
          <w:instrText xml:space="preserve"> PAGEREF _Toc80969043 \h </w:instrText>
        </w:r>
        <w:r>
          <w:rPr>
            <w:noProof/>
            <w:webHidden/>
          </w:rPr>
        </w:r>
      </w:ins>
      <w:r>
        <w:rPr>
          <w:noProof/>
          <w:webHidden/>
        </w:rPr>
        <w:fldChar w:fldCharType="separate"/>
      </w:r>
      <w:ins w:id="935" w:author="Andrew Instone-Cowie" w:date="2021-08-27T15:02:00Z">
        <w:r w:rsidR="00B33E7E">
          <w:rPr>
            <w:noProof/>
            <w:webHidden/>
          </w:rPr>
          <w:t>60</w:t>
        </w:r>
      </w:ins>
      <w:ins w:id="936" w:author="Andrew Instone-Cowie" w:date="2021-08-27T15:01:00Z">
        <w:r>
          <w:rPr>
            <w:noProof/>
            <w:webHidden/>
          </w:rPr>
          <w:fldChar w:fldCharType="end"/>
        </w:r>
        <w:r w:rsidRPr="0061518C">
          <w:rPr>
            <w:rStyle w:val="Hyperlink"/>
            <w:noProof/>
          </w:rPr>
          <w:fldChar w:fldCharType="end"/>
        </w:r>
      </w:ins>
    </w:p>
    <w:p w14:paraId="1560F5FB" w14:textId="107CC383" w:rsidR="000C5B81" w:rsidRDefault="000C5B81" w:rsidP="000C5B81">
      <w:pPr>
        <w:pStyle w:val="TableofFigures"/>
        <w:tabs>
          <w:tab w:val="right" w:leader="dot" w:pos="9016"/>
        </w:tabs>
        <w:spacing w:after="120"/>
        <w:rPr>
          <w:ins w:id="937" w:author="Andrew Instone-Cowie" w:date="2021-08-27T15:01:00Z"/>
          <w:rFonts w:eastAsiaTheme="minorEastAsia"/>
          <w:noProof/>
          <w:lang w:eastAsia="en-GB"/>
        </w:rPr>
        <w:pPrChange w:id="938" w:author="Andrew Instone-Cowie" w:date="2021-08-27T15:01:00Z">
          <w:pPr>
            <w:pStyle w:val="TableofFigures"/>
            <w:tabs>
              <w:tab w:val="right" w:leader="dot" w:pos="9016"/>
            </w:tabs>
          </w:pPr>
        </w:pPrChange>
      </w:pPr>
      <w:ins w:id="93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"_Toc80969044"</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53 – Arduino IDE Programmer Selection</w:t>
        </w:r>
        <w:r>
          <w:rPr>
            <w:noProof/>
            <w:webHidden/>
          </w:rPr>
          <w:tab/>
        </w:r>
        <w:r>
          <w:rPr>
            <w:noProof/>
            <w:webHidden/>
          </w:rPr>
          <w:fldChar w:fldCharType="begin"/>
        </w:r>
        <w:r>
          <w:rPr>
            <w:noProof/>
            <w:webHidden/>
          </w:rPr>
          <w:instrText xml:space="preserve"> PAGEREF _Toc80969044 \h </w:instrText>
        </w:r>
        <w:r>
          <w:rPr>
            <w:noProof/>
            <w:webHidden/>
          </w:rPr>
        </w:r>
      </w:ins>
      <w:r>
        <w:rPr>
          <w:noProof/>
          <w:webHidden/>
        </w:rPr>
        <w:fldChar w:fldCharType="separate"/>
      </w:r>
      <w:ins w:id="940" w:author="Andrew Instone-Cowie" w:date="2021-08-27T15:02:00Z">
        <w:r w:rsidR="00B33E7E">
          <w:rPr>
            <w:noProof/>
            <w:webHidden/>
          </w:rPr>
          <w:t>61</w:t>
        </w:r>
      </w:ins>
      <w:ins w:id="941" w:author="Andrew Instone-Cowie" w:date="2021-08-27T15:01:00Z">
        <w:r>
          <w:rPr>
            <w:noProof/>
            <w:webHidden/>
          </w:rPr>
          <w:fldChar w:fldCharType="end"/>
        </w:r>
        <w:r w:rsidRPr="0061518C">
          <w:rPr>
            <w:rStyle w:val="Hyperlink"/>
            <w:noProof/>
          </w:rPr>
          <w:fldChar w:fldCharType="end"/>
        </w:r>
      </w:ins>
    </w:p>
    <w:p w14:paraId="43C94F69" w14:textId="4FE1FC9F" w:rsidR="000C5B81" w:rsidRDefault="000C5B81" w:rsidP="000C5B81">
      <w:pPr>
        <w:pStyle w:val="TableofFigures"/>
        <w:tabs>
          <w:tab w:val="right" w:leader="dot" w:pos="9016"/>
        </w:tabs>
        <w:spacing w:after="120"/>
        <w:rPr>
          <w:ins w:id="942" w:author="Andrew Instone-Cowie" w:date="2021-08-27T15:01:00Z"/>
          <w:rFonts w:eastAsiaTheme="minorEastAsia"/>
          <w:noProof/>
          <w:lang w:eastAsia="en-GB"/>
        </w:rPr>
        <w:pPrChange w:id="943" w:author="Andrew Instone-Cowie" w:date="2021-08-27T15:01:00Z">
          <w:pPr>
            <w:pStyle w:val="TableofFigures"/>
            <w:tabs>
              <w:tab w:val="right" w:leader="dot" w:pos="9016"/>
            </w:tabs>
          </w:pPr>
        </w:pPrChange>
      </w:pPr>
      <w:ins w:id="94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"_Toc80969045"</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54 – Arduino IDE Burn Bootloader</w:t>
        </w:r>
        <w:r>
          <w:rPr>
            <w:noProof/>
            <w:webHidden/>
          </w:rPr>
          <w:tab/>
        </w:r>
        <w:r>
          <w:rPr>
            <w:noProof/>
            <w:webHidden/>
          </w:rPr>
          <w:fldChar w:fldCharType="begin"/>
        </w:r>
        <w:r>
          <w:rPr>
            <w:noProof/>
            <w:webHidden/>
          </w:rPr>
          <w:instrText xml:space="preserve"> PAGEREF _Toc80969045 \h </w:instrText>
        </w:r>
        <w:r>
          <w:rPr>
            <w:noProof/>
            <w:webHidden/>
          </w:rPr>
        </w:r>
      </w:ins>
      <w:r>
        <w:rPr>
          <w:noProof/>
          <w:webHidden/>
        </w:rPr>
        <w:fldChar w:fldCharType="separate"/>
      </w:r>
      <w:ins w:id="945" w:author="Andrew Instone-Cowie" w:date="2021-08-27T15:02:00Z">
        <w:r w:rsidR="00B33E7E">
          <w:rPr>
            <w:noProof/>
            <w:webHidden/>
          </w:rPr>
          <w:t>62</w:t>
        </w:r>
      </w:ins>
      <w:ins w:id="946" w:author="Andrew Instone-Cowie" w:date="2021-08-27T15:01:00Z">
        <w:r>
          <w:rPr>
            <w:noProof/>
            <w:webHidden/>
          </w:rPr>
          <w:fldChar w:fldCharType="end"/>
        </w:r>
        <w:r w:rsidRPr="0061518C">
          <w:rPr>
            <w:rStyle w:val="Hyperlink"/>
            <w:noProof/>
          </w:rPr>
          <w:fldChar w:fldCharType="end"/>
        </w:r>
      </w:ins>
    </w:p>
    <w:p w14:paraId="1CF855F3" w14:textId="7AF62DC1" w:rsidR="000C5B81" w:rsidRDefault="000C5B81" w:rsidP="000C5B81">
      <w:pPr>
        <w:pStyle w:val="TableofFigures"/>
        <w:tabs>
          <w:tab w:val="right" w:leader="dot" w:pos="9016"/>
        </w:tabs>
        <w:spacing w:after="120"/>
        <w:rPr>
          <w:ins w:id="947" w:author="Andrew Instone-Cowie" w:date="2021-08-27T15:01:00Z"/>
          <w:rFonts w:eastAsiaTheme="minorEastAsia"/>
          <w:noProof/>
          <w:lang w:eastAsia="en-GB"/>
        </w:rPr>
        <w:pPrChange w:id="948" w:author="Andrew Instone-Cowie" w:date="2021-08-27T15:01:00Z">
          <w:pPr>
            <w:pStyle w:val="TableofFigures"/>
            <w:tabs>
              <w:tab w:val="right" w:leader="dot" w:pos="9016"/>
            </w:tabs>
          </w:pPr>
        </w:pPrChange>
      </w:pPr>
      <w:ins w:id="94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"_Toc80969046"</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55 – Arduino IDE Add Library</w:t>
        </w:r>
        <w:r>
          <w:rPr>
            <w:noProof/>
            <w:webHidden/>
          </w:rPr>
          <w:tab/>
        </w:r>
        <w:r>
          <w:rPr>
            <w:noProof/>
            <w:webHidden/>
          </w:rPr>
          <w:fldChar w:fldCharType="begin"/>
        </w:r>
        <w:r>
          <w:rPr>
            <w:noProof/>
            <w:webHidden/>
          </w:rPr>
          <w:instrText xml:space="preserve"> PAGEREF _Toc80969046 \h </w:instrText>
        </w:r>
        <w:r>
          <w:rPr>
            <w:noProof/>
            <w:webHidden/>
          </w:rPr>
        </w:r>
      </w:ins>
      <w:r>
        <w:rPr>
          <w:noProof/>
          <w:webHidden/>
        </w:rPr>
        <w:fldChar w:fldCharType="separate"/>
      </w:r>
      <w:ins w:id="950" w:author="Andrew Instone-Cowie" w:date="2021-08-27T15:02:00Z">
        <w:r w:rsidR="00B33E7E">
          <w:rPr>
            <w:noProof/>
            <w:webHidden/>
          </w:rPr>
          <w:t>63</w:t>
        </w:r>
      </w:ins>
      <w:ins w:id="951" w:author="Andrew Instone-Cowie" w:date="2021-08-27T15:01:00Z">
        <w:r>
          <w:rPr>
            <w:noProof/>
            <w:webHidden/>
          </w:rPr>
          <w:fldChar w:fldCharType="end"/>
        </w:r>
        <w:r w:rsidRPr="0061518C">
          <w:rPr>
            <w:rStyle w:val="Hyperlink"/>
            <w:noProof/>
          </w:rPr>
          <w:fldChar w:fldCharType="end"/>
        </w:r>
      </w:ins>
    </w:p>
    <w:p w14:paraId="7E0606D8" w14:textId="0F374DAD" w:rsidR="000C5B81" w:rsidRDefault="000C5B81" w:rsidP="000C5B81">
      <w:pPr>
        <w:pStyle w:val="TableofFigures"/>
        <w:tabs>
          <w:tab w:val="right" w:leader="dot" w:pos="9016"/>
        </w:tabs>
        <w:spacing w:after="120"/>
        <w:rPr>
          <w:ins w:id="952" w:author="Andrew Instone-Cowie" w:date="2021-08-27T15:01:00Z"/>
          <w:rFonts w:eastAsiaTheme="minorEastAsia"/>
          <w:noProof/>
          <w:lang w:eastAsia="en-GB"/>
        </w:rPr>
        <w:pPrChange w:id="953" w:author="Andrew Instone-Cowie" w:date="2021-08-27T15:01:00Z">
          <w:pPr>
            <w:pStyle w:val="TableofFigures"/>
            <w:tabs>
              <w:tab w:val="right" w:leader="dot" w:pos="9016"/>
            </w:tabs>
          </w:pPr>
        </w:pPrChange>
      </w:pPr>
      <w:ins w:id="95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"_Toc80969047"</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56 – Arduino IDE Firmware Upload</w:t>
        </w:r>
        <w:r>
          <w:rPr>
            <w:noProof/>
            <w:webHidden/>
          </w:rPr>
          <w:tab/>
        </w:r>
        <w:r>
          <w:rPr>
            <w:noProof/>
            <w:webHidden/>
          </w:rPr>
          <w:fldChar w:fldCharType="begin"/>
        </w:r>
        <w:r>
          <w:rPr>
            <w:noProof/>
            <w:webHidden/>
          </w:rPr>
          <w:instrText xml:space="preserve"> PAGEREF _Toc80969047 \h </w:instrText>
        </w:r>
        <w:r>
          <w:rPr>
            <w:noProof/>
            <w:webHidden/>
          </w:rPr>
        </w:r>
      </w:ins>
      <w:r>
        <w:rPr>
          <w:noProof/>
          <w:webHidden/>
        </w:rPr>
        <w:fldChar w:fldCharType="separate"/>
      </w:r>
      <w:ins w:id="955" w:author="Andrew Instone-Cowie" w:date="2021-08-27T15:02:00Z">
        <w:r w:rsidR="00B33E7E">
          <w:rPr>
            <w:noProof/>
            <w:webHidden/>
          </w:rPr>
          <w:t>64</w:t>
        </w:r>
      </w:ins>
      <w:ins w:id="956" w:author="Andrew Instone-Cowie" w:date="2021-08-27T15:01:00Z">
        <w:r>
          <w:rPr>
            <w:noProof/>
            <w:webHidden/>
          </w:rPr>
          <w:fldChar w:fldCharType="end"/>
        </w:r>
        <w:r w:rsidRPr="0061518C">
          <w:rPr>
            <w:rStyle w:val="Hyperlink"/>
            <w:noProof/>
          </w:rPr>
          <w:fldChar w:fldCharType="end"/>
        </w:r>
      </w:ins>
    </w:p>
    <w:p w14:paraId="484175D1" w14:textId="6F731C4F" w:rsidR="000C5B81" w:rsidRDefault="000C5B81" w:rsidP="000C5B81">
      <w:pPr>
        <w:pStyle w:val="TableofFigures"/>
        <w:tabs>
          <w:tab w:val="right" w:leader="dot" w:pos="9016"/>
        </w:tabs>
        <w:spacing w:after="120"/>
        <w:rPr>
          <w:ins w:id="957" w:author="Andrew Instone-Cowie" w:date="2021-08-27T15:01:00Z"/>
          <w:rFonts w:eastAsiaTheme="minorEastAsia"/>
          <w:noProof/>
          <w:lang w:eastAsia="en-GB"/>
        </w:rPr>
        <w:pPrChange w:id="958" w:author="Andrew Instone-Cowie" w:date="2021-08-27T15:01:00Z">
          <w:pPr>
            <w:pStyle w:val="TableofFigures"/>
            <w:tabs>
              <w:tab w:val="right" w:leader="dot" w:pos="9016"/>
            </w:tabs>
          </w:pPr>
        </w:pPrChange>
      </w:pPr>
      <w:ins w:id="95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"_Toc80969048"</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57 – Installed Simulator Interface</w:t>
        </w:r>
        <w:r>
          <w:rPr>
            <w:noProof/>
            <w:webHidden/>
          </w:rPr>
          <w:tab/>
        </w:r>
        <w:r>
          <w:rPr>
            <w:noProof/>
            <w:webHidden/>
          </w:rPr>
          <w:fldChar w:fldCharType="begin"/>
        </w:r>
        <w:r>
          <w:rPr>
            <w:noProof/>
            <w:webHidden/>
          </w:rPr>
          <w:instrText xml:space="preserve"> PAGEREF _Toc80969048 \h </w:instrText>
        </w:r>
        <w:r>
          <w:rPr>
            <w:noProof/>
            <w:webHidden/>
          </w:rPr>
        </w:r>
      </w:ins>
      <w:r>
        <w:rPr>
          <w:noProof/>
          <w:webHidden/>
        </w:rPr>
        <w:fldChar w:fldCharType="separate"/>
      </w:r>
      <w:ins w:id="960" w:author="Andrew Instone-Cowie" w:date="2021-08-27T15:02:00Z">
        <w:r w:rsidR="00B33E7E">
          <w:rPr>
            <w:noProof/>
            <w:webHidden/>
          </w:rPr>
          <w:t>67</w:t>
        </w:r>
      </w:ins>
      <w:ins w:id="961" w:author="Andrew Instone-Cowie" w:date="2021-08-27T15:01:00Z">
        <w:r>
          <w:rPr>
            <w:noProof/>
            <w:webHidden/>
          </w:rPr>
          <w:fldChar w:fldCharType="end"/>
        </w:r>
        <w:r w:rsidRPr="0061518C">
          <w:rPr>
            <w:rStyle w:val="Hyperlink"/>
            <w:noProof/>
          </w:rPr>
          <w:fldChar w:fldCharType="end"/>
        </w:r>
      </w:ins>
    </w:p>
    <w:p w14:paraId="1251BBC1" w14:textId="03D54BF1" w:rsidR="000C5B81" w:rsidRDefault="000C5B81" w:rsidP="000C5B81">
      <w:pPr>
        <w:pStyle w:val="TableofFigures"/>
        <w:tabs>
          <w:tab w:val="right" w:leader="dot" w:pos="9016"/>
        </w:tabs>
        <w:spacing w:after="120"/>
        <w:rPr>
          <w:ins w:id="962" w:author="Andrew Instone-Cowie" w:date="2021-08-27T15:01:00Z"/>
          <w:rFonts w:eastAsiaTheme="minorEastAsia"/>
          <w:noProof/>
          <w:lang w:eastAsia="en-GB"/>
        </w:rPr>
        <w:pPrChange w:id="963" w:author="Andrew Instone-Cowie" w:date="2021-08-27T15:01:00Z">
          <w:pPr>
            <w:pStyle w:val="TableofFigures"/>
            <w:tabs>
              <w:tab w:val="right" w:leader="dot" w:pos="9016"/>
            </w:tabs>
          </w:pPr>
        </w:pPrChange>
      </w:pPr>
      <w:ins w:id="96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"_Toc80969049"</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58 – Installed Sensor (Lois Weedon 4</w:t>
        </w:r>
        <w:r w:rsidRPr="0061518C">
          <w:rPr>
            <w:rStyle w:val="Hyperlink"/>
            <w:noProof/>
            <w:vertAlign w:val="superscript"/>
          </w:rPr>
          <w:t>th</w:t>
        </w:r>
        <w:r w:rsidRPr="0061518C">
          <w:rPr>
            <w:rStyle w:val="Hyperlink"/>
            <w:noProof/>
          </w:rPr>
          <w:t>)</w:t>
        </w:r>
        <w:r>
          <w:rPr>
            <w:noProof/>
            <w:webHidden/>
          </w:rPr>
          <w:tab/>
        </w:r>
        <w:r>
          <w:rPr>
            <w:noProof/>
            <w:webHidden/>
          </w:rPr>
          <w:fldChar w:fldCharType="begin"/>
        </w:r>
        <w:r>
          <w:rPr>
            <w:noProof/>
            <w:webHidden/>
          </w:rPr>
          <w:instrText xml:space="preserve"> PAGEREF _Toc80969049 \h </w:instrText>
        </w:r>
        <w:r>
          <w:rPr>
            <w:noProof/>
            <w:webHidden/>
          </w:rPr>
        </w:r>
      </w:ins>
      <w:r>
        <w:rPr>
          <w:noProof/>
          <w:webHidden/>
        </w:rPr>
        <w:fldChar w:fldCharType="separate"/>
      </w:r>
      <w:ins w:id="965" w:author="Andrew Instone-Cowie" w:date="2021-08-27T15:02:00Z">
        <w:r w:rsidR="00B33E7E">
          <w:rPr>
            <w:noProof/>
            <w:webHidden/>
          </w:rPr>
          <w:t>68</w:t>
        </w:r>
      </w:ins>
      <w:ins w:id="966" w:author="Andrew Instone-Cowie" w:date="2021-08-27T15:01:00Z">
        <w:r>
          <w:rPr>
            <w:noProof/>
            <w:webHidden/>
          </w:rPr>
          <w:fldChar w:fldCharType="end"/>
        </w:r>
        <w:r w:rsidRPr="0061518C">
          <w:rPr>
            <w:rStyle w:val="Hyperlink"/>
            <w:noProof/>
          </w:rPr>
          <w:fldChar w:fldCharType="end"/>
        </w:r>
      </w:ins>
    </w:p>
    <w:p w14:paraId="649C9302" w14:textId="2BAC4273" w:rsidR="000C5B81" w:rsidRDefault="000C5B81" w:rsidP="000C5B81">
      <w:pPr>
        <w:pStyle w:val="TableofFigures"/>
        <w:tabs>
          <w:tab w:val="right" w:leader="dot" w:pos="9016"/>
        </w:tabs>
        <w:spacing w:after="120"/>
        <w:rPr>
          <w:ins w:id="967" w:author="Andrew Instone-Cowie" w:date="2021-08-27T15:01:00Z"/>
          <w:rFonts w:eastAsiaTheme="minorEastAsia"/>
          <w:noProof/>
          <w:lang w:eastAsia="en-GB"/>
        </w:rPr>
        <w:pPrChange w:id="968" w:author="Andrew Instone-Cowie" w:date="2021-08-27T15:01:00Z">
          <w:pPr>
            <w:pStyle w:val="TableofFigures"/>
            <w:tabs>
              <w:tab w:val="right" w:leader="dot" w:pos="9016"/>
            </w:tabs>
          </w:pPr>
        </w:pPrChange>
      </w:pPr>
      <w:ins w:id="96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"_Toc80969050"</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59 – Installed Sensor (Lois Weedon 6</w:t>
        </w:r>
        <w:r w:rsidRPr="0061518C">
          <w:rPr>
            <w:rStyle w:val="Hyperlink"/>
            <w:noProof/>
            <w:vertAlign w:val="superscript"/>
          </w:rPr>
          <w:t>th</w:t>
        </w:r>
        <w:r w:rsidRPr="0061518C">
          <w:rPr>
            <w:rStyle w:val="Hyperlink"/>
            <w:noProof/>
          </w:rPr>
          <w:t>)</w:t>
        </w:r>
        <w:r>
          <w:rPr>
            <w:noProof/>
            <w:webHidden/>
          </w:rPr>
          <w:tab/>
        </w:r>
        <w:r>
          <w:rPr>
            <w:noProof/>
            <w:webHidden/>
          </w:rPr>
          <w:fldChar w:fldCharType="begin"/>
        </w:r>
        <w:r>
          <w:rPr>
            <w:noProof/>
            <w:webHidden/>
          </w:rPr>
          <w:instrText xml:space="preserve"> PAGEREF _Toc80969050 \h </w:instrText>
        </w:r>
        <w:r>
          <w:rPr>
            <w:noProof/>
            <w:webHidden/>
          </w:rPr>
        </w:r>
      </w:ins>
      <w:r>
        <w:rPr>
          <w:noProof/>
          <w:webHidden/>
        </w:rPr>
        <w:fldChar w:fldCharType="separate"/>
      </w:r>
      <w:ins w:id="970" w:author="Andrew Instone-Cowie" w:date="2021-08-27T15:02:00Z">
        <w:r w:rsidR="00B33E7E">
          <w:rPr>
            <w:noProof/>
            <w:webHidden/>
          </w:rPr>
          <w:t>69</w:t>
        </w:r>
      </w:ins>
      <w:ins w:id="971" w:author="Andrew Instone-Cowie" w:date="2021-08-27T15:01:00Z">
        <w:r>
          <w:rPr>
            <w:noProof/>
            <w:webHidden/>
          </w:rPr>
          <w:fldChar w:fldCharType="end"/>
        </w:r>
        <w:r w:rsidRPr="0061518C">
          <w:rPr>
            <w:rStyle w:val="Hyperlink"/>
            <w:noProof/>
          </w:rPr>
          <w:fldChar w:fldCharType="end"/>
        </w:r>
      </w:ins>
    </w:p>
    <w:p w14:paraId="65C0A0E5" w14:textId="1CA38631" w:rsidR="000C5B81" w:rsidRDefault="000C5B81" w:rsidP="000C5B81">
      <w:pPr>
        <w:pStyle w:val="TableofFigures"/>
        <w:tabs>
          <w:tab w:val="right" w:leader="dot" w:pos="9016"/>
        </w:tabs>
        <w:spacing w:after="120"/>
        <w:rPr>
          <w:ins w:id="972" w:author="Andrew Instone-Cowie" w:date="2021-08-27T15:01:00Z"/>
          <w:rFonts w:eastAsiaTheme="minorEastAsia"/>
          <w:noProof/>
          <w:lang w:eastAsia="en-GB"/>
        </w:rPr>
        <w:pPrChange w:id="973" w:author="Andrew Instone-Cowie" w:date="2021-08-27T15:01:00Z">
          <w:pPr>
            <w:pStyle w:val="TableofFigures"/>
            <w:tabs>
              <w:tab w:val="right" w:leader="dot" w:pos="9016"/>
            </w:tabs>
          </w:pPr>
        </w:pPrChange>
      </w:pPr>
      <w:ins w:id="97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"_Toc80969051"</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60 – Installed Sensor (Chirk, Type 1)</w:t>
        </w:r>
        <w:r>
          <w:rPr>
            <w:noProof/>
            <w:webHidden/>
          </w:rPr>
          <w:tab/>
        </w:r>
        <w:r>
          <w:rPr>
            <w:noProof/>
            <w:webHidden/>
          </w:rPr>
          <w:fldChar w:fldCharType="begin"/>
        </w:r>
        <w:r>
          <w:rPr>
            <w:noProof/>
            <w:webHidden/>
          </w:rPr>
          <w:instrText xml:space="preserve"> PAGEREF _Toc80969051 \h </w:instrText>
        </w:r>
        <w:r>
          <w:rPr>
            <w:noProof/>
            <w:webHidden/>
          </w:rPr>
        </w:r>
      </w:ins>
      <w:r>
        <w:rPr>
          <w:noProof/>
          <w:webHidden/>
        </w:rPr>
        <w:fldChar w:fldCharType="separate"/>
      </w:r>
      <w:ins w:id="975" w:author="Andrew Instone-Cowie" w:date="2021-08-27T15:02:00Z">
        <w:r w:rsidR="00B33E7E">
          <w:rPr>
            <w:noProof/>
            <w:webHidden/>
          </w:rPr>
          <w:t>69</w:t>
        </w:r>
      </w:ins>
      <w:ins w:id="976" w:author="Andrew Instone-Cowie" w:date="2021-08-27T15:01:00Z">
        <w:r>
          <w:rPr>
            <w:noProof/>
            <w:webHidden/>
          </w:rPr>
          <w:fldChar w:fldCharType="end"/>
        </w:r>
        <w:r w:rsidRPr="0061518C">
          <w:rPr>
            <w:rStyle w:val="Hyperlink"/>
            <w:noProof/>
          </w:rPr>
          <w:fldChar w:fldCharType="end"/>
        </w:r>
      </w:ins>
    </w:p>
    <w:p w14:paraId="29E963FC" w14:textId="1CEEB7F9" w:rsidR="000C5B81" w:rsidRDefault="000C5B81" w:rsidP="000C5B81">
      <w:pPr>
        <w:pStyle w:val="TableofFigures"/>
        <w:tabs>
          <w:tab w:val="right" w:leader="dot" w:pos="9016"/>
        </w:tabs>
        <w:spacing w:after="120"/>
        <w:rPr>
          <w:ins w:id="977" w:author="Andrew Instone-Cowie" w:date="2021-08-27T15:01:00Z"/>
          <w:rFonts w:eastAsiaTheme="minorEastAsia"/>
          <w:noProof/>
          <w:lang w:eastAsia="en-GB"/>
        </w:rPr>
        <w:pPrChange w:id="978" w:author="Andrew Instone-Cowie" w:date="2021-08-27T15:01:00Z">
          <w:pPr>
            <w:pStyle w:val="TableofFigures"/>
            <w:tabs>
              <w:tab w:val="right" w:leader="dot" w:pos="9016"/>
            </w:tabs>
          </w:pPr>
        </w:pPrChange>
      </w:pPr>
      <w:ins w:id="97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"_Toc80969052"</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61 – Magnet Mounting Dimensions</w:t>
        </w:r>
        <w:r>
          <w:rPr>
            <w:noProof/>
            <w:webHidden/>
          </w:rPr>
          <w:tab/>
        </w:r>
        <w:r>
          <w:rPr>
            <w:noProof/>
            <w:webHidden/>
          </w:rPr>
          <w:fldChar w:fldCharType="begin"/>
        </w:r>
        <w:r>
          <w:rPr>
            <w:noProof/>
            <w:webHidden/>
          </w:rPr>
          <w:instrText xml:space="preserve"> PAGEREF _Toc80969052 \h </w:instrText>
        </w:r>
        <w:r>
          <w:rPr>
            <w:noProof/>
            <w:webHidden/>
          </w:rPr>
        </w:r>
      </w:ins>
      <w:r>
        <w:rPr>
          <w:noProof/>
          <w:webHidden/>
        </w:rPr>
        <w:fldChar w:fldCharType="separate"/>
      </w:r>
      <w:ins w:id="980" w:author="Andrew Instone-Cowie" w:date="2021-08-27T15:02:00Z">
        <w:r w:rsidR="00B33E7E">
          <w:rPr>
            <w:noProof/>
            <w:webHidden/>
          </w:rPr>
          <w:t>70</w:t>
        </w:r>
      </w:ins>
      <w:ins w:id="981" w:author="Andrew Instone-Cowie" w:date="2021-08-27T15:01:00Z">
        <w:r>
          <w:rPr>
            <w:noProof/>
            <w:webHidden/>
          </w:rPr>
          <w:fldChar w:fldCharType="end"/>
        </w:r>
        <w:r w:rsidRPr="0061518C">
          <w:rPr>
            <w:rStyle w:val="Hyperlink"/>
            <w:noProof/>
          </w:rPr>
          <w:fldChar w:fldCharType="end"/>
        </w:r>
      </w:ins>
    </w:p>
    <w:p w14:paraId="79AD7882" w14:textId="69F11EFB" w:rsidR="000C5B81" w:rsidRDefault="000C5B81" w:rsidP="000C5B81">
      <w:pPr>
        <w:pStyle w:val="TableofFigures"/>
        <w:tabs>
          <w:tab w:val="right" w:leader="dot" w:pos="9016"/>
        </w:tabs>
        <w:spacing w:after="120"/>
        <w:rPr>
          <w:ins w:id="982" w:author="Andrew Instone-Cowie" w:date="2021-08-27T15:01:00Z"/>
          <w:rFonts w:eastAsiaTheme="minorEastAsia"/>
          <w:noProof/>
          <w:lang w:eastAsia="en-GB"/>
        </w:rPr>
        <w:pPrChange w:id="983" w:author="Andrew Instone-Cowie" w:date="2021-08-27T15:01:00Z">
          <w:pPr>
            <w:pStyle w:val="TableofFigures"/>
            <w:tabs>
              <w:tab w:val="right" w:leader="dot" w:pos="9016"/>
            </w:tabs>
          </w:pPr>
        </w:pPrChange>
      </w:pPr>
      <w:ins w:id="98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"_Toc80969053"</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62 – Magnet Mounting Construction</w:t>
        </w:r>
        <w:r>
          <w:rPr>
            <w:noProof/>
            <w:webHidden/>
          </w:rPr>
          <w:tab/>
        </w:r>
        <w:r>
          <w:rPr>
            <w:noProof/>
            <w:webHidden/>
          </w:rPr>
          <w:fldChar w:fldCharType="begin"/>
        </w:r>
        <w:r>
          <w:rPr>
            <w:noProof/>
            <w:webHidden/>
          </w:rPr>
          <w:instrText xml:space="preserve"> PAGEREF _Toc80969053 \h </w:instrText>
        </w:r>
        <w:r>
          <w:rPr>
            <w:noProof/>
            <w:webHidden/>
          </w:rPr>
        </w:r>
      </w:ins>
      <w:r>
        <w:rPr>
          <w:noProof/>
          <w:webHidden/>
        </w:rPr>
        <w:fldChar w:fldCharType="separate"/>
      </w:r>
      <w:ins w:id="985" w:author="Andrew Instone-Cowie" w:date="2021-08-27T15:02:00Z">
        <w:r w:rsidR="00B33E7E">
          <w:rPr>
            <w:noProof/>
            <w:webHidden/>
          </w:rPr>
          <w:t>71</w:t>
        </w:r>
      </w:ins>
      <w:ins w:id="986" w:author="Andrew Instone-Cowie" w:date="2021-08-27T15:01:00Z">
        <w:r>
          <w:rPr>
            <w:noProof/>
            <w:webHidden/>
          </w:rPr>
          <w:fldChar w:fldCharType="end"/>
        </w:r>
        <w:r w:rsidRPr="0061518C">
          <w:rPr>
            <w:rStyle w:val="Hyperlink"/>
            <w:noProof/>
          </w:rPr>
          <w:fldChar w:fldCharType="end"/>
        </w:r>
      </w:ins>
    </w:p>
    <w:p w14:paraId="0EF51BC0" w14:textId="106BFF5C" w:rsidR="000C5B81" w:rsidRDefault="000C5B81" w:rsidP="000C5B81">
      <w:pPr>
        <w:pStyle w:val="TableofFigures"/>
        <w:tabs>
          <w:tab w:val="right" w:leader="dot" w:pos="9016"/>
        </w:tabs>
        <w:spacing w:after="120"/>
        <w:rPr>
          <w:ins w:id="987" w:author="Andrew Instone-Cowie" w:date="2021-08-27T15:01:00Z"/>
          <w:rFonts w:eastAsiaTheme="minorEastAsia"/>
          <w:noProof/>
          <w:lang w:eastAsia="en-GB"/>
        </w:rPr>
        <w:pPrChange w:id="988" w:author="Andrew Instone-Cowie" w:date="2021-08-27T15:01:00Z">
          <w:pPr>
            <w:pStyle w:val="TableofFigures"/>
            <w:tabs>
              <w:tab w:val="right" w:leader="dot" w:pos="9016"/>
            </w:tabs>
          </w:pPr>
        </w:pPrChange>
      </w:pPr>
      <w:ins w:id="98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"_Toc80969054"</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63 – Completed Magnet Mounting</w:t>
        </w:r>
        <w:r>
          <w:rPr>
            <w:noProof/>
            <w:webHidden/>
          </w:rPr>
          <w:tab/>
        </w:r>
        <w:r>
          <w:rPr>
            <w:noProof/>
            <w:webHidden/>
          </w:rPr>
          <w:fldChar w:fldCharType="begin"/>
        </w:r>
        <w:r>
          <w:rPr>
            <w:noProof/>
            <w:webHidden/>
          </w:rPr>
          <w:instrText xml:space="preserve"> PAGEREF _Toc80969054 \h </w:instrText>
        </w:r>
        <w:r>
          <w:rPr>
            <w:noProof/>
            <w:webHidden/>
          </w:rPr>
        </w:r>
      </w:ins>
      <w:r>
        <w:rPr>
          <w:noProof/>
          <w:webHidden/>
        </w:rPr>
        <w:fldChar w:fldCharType="separate"/>
      </w:r>
      <w:ins w:id="990" w:author="Andrew Instone-Cowie" w:date="2021-08-27T15:02:00Z">
        <w:r w:rsidR="00B33E7E">
          <w:rPr>
            <w:noProof/>
            <w:webHidden/>
          </w:rPr>
          <w:t>71</w:t>
        </w:r>
      </w:ins>
      <w:ins w:id="991" w:author="Andrew Instone-Cowie" w:date="2021-08-27T15:01:00Z">
        <w:r>
          <w:rPr>
            <w:noProof/>
            <w:webHidden/>
          </w:rPr>
          <w:fldChar w:fldCharType="end"/>
        </w:r>
        <w:r w:rsidRPr="0061518C">
          <w:rPr>
            <w:rStyle w:val="Hyperlink"/>
            <w:noProof/>
          </w:rPr>
          <w:fldChar w:fldCharType="end"/>
        </w:r>
      </w:ins>
    </w:p>
    <w:p w14:paraId="6C36466D" w14:textId="4438E13C" w:rsidR="000C5B81" w:rsidRDefault="000C5B81" w:rsidP="000C5B81">
      <w:pPr>
        <w:pStyle w:val="TableofFigures"/>
        <w:tabs>
          <w:tab w:val="right" w:leader="dot" w:pos="9016"/>
        </w:tabs>
        <w:spacing w:after="120"/>
        <w:rPr>
          <w:ins w:id="992" w:author="Andrew Instone-Cowie" w:date="2021-08-27T15:01:00Z"/>
          <w:rFonts w:eastAsiaTheme="minorEastAsia"/>
          <w:noProof/>
          <w:lang w:eastAsia="en-GB"/>
        </w:rPr>
        <w:pPrChange w:id="993" w:author="Andrew Instone-Cowie" w:date="2021-08-27T15:01:00Z">
          <w:pPr>
            <w:pStyle w:val="TableofFigures"/>
            <w:tabs>
              <w:tab w:val="right" w:leader="dot" w:pos="9016"/>
            </w:tabs>
          </w:pPr>
        </w:pPrChange>
      </w:pPr>
      <w:ins w:id="994" w:author="Andrew Instone-Cowie" w:date="2021-08-27T15:01:00Z">
        <w:r w:rsidRPr="0061518C">
          <w:rPr>
            <w:rStyle w:val="Hyperlink"/>
            <w:noProof/>
          </w:rPr>
          <w:lastRenderedPageBreak/>
          <w:fldChar w:fldCharType="begin"/>
        </w:r>
        <w:r w:rsidRPr="0061518C">
          <w:rPr>
            <w:rStyle w:val="Hyperlink"/>
            <w:noProof/>
          </w:rPr>
          <w:instrText xml:space="preserve"> </w:instrText>
        </w:r>
        <w:r>
          <w:rPr>
            <w:noProof/>
          </w:rPr>
          <w:instrText>HYPERLINK \l "_Toc80969055"</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64 – Sensor Daisy Chain</w:t>
        </w:r>
        <w:r>
          <w:rPr>
            <w:noProof/>
            <w:webHidden/>
          </w:rPr>
          <w:tab/>
        </w:r>
        <w:r>
          <w:rPr>
            <w:noProof/>
            <w:webHidden/>
          </w:rPr>
          <w:fldChar w:fldCharType="begin"/>
        </w:r>
        <w:r>
          <w:rPr>
            <w:noProof/>
            <w:webHidden/>
          </w:rPr>
          <w:instrText xml:space="preserve"> PAGEREF _Toc80969055 \h </w:instrText>
        </w:r>
        <w:r>
          <w:rPr>
            <w:noProof/>
            <w:webHidden/>
          </w:rPr>
        </w:r>
      </w:ins>
      <w:r>
        <w:rPr>
          <w:noProof/>
          <w:webHidden/>
        </w:rPr>
        <w:fldChar w:fldCharType="separate"/>
      </w:r>
      <w:ins w:id="995" w:author="Andrew Instone-Cowie" w:date="2021-08-27T15:02:00Z">
        <w:r w:rsidR="00B33E7E">
          <w:rPr>
            <w:noProof/>
            <w:webHidden/>
          </w:rPr>
          <w:t>73</w:t>
        </w:r>
      </w:ins>
      <w:ins w:id="996" w:author="Andrew Instone-Cowie" w:date="2021-08-27T15:01:00Z">
        <w:r>
          <w:rPr>
            <w:noProof/>
            <w:webHidden/>
          </w:rPr>
          <w:fldChar w:fldCharType="end"/>
        </w:r>
        <w:r w:rsidRPr="0061518C">
          <w:rPr>
            <w:rStyle w:val="Hyperlink"/>
            <w:noProof/>
          </w:rPr>
          <w:fldChar w:fldCharType="end"/>
        </w:r>
      </w:ins>
    </w:p>
    <w:p w14:paraId="7938ADD8" w14:textId="1CF22C54" w:rsidR="000C5B81" w:rsidRDefault="000C5B81" w:rsidP="000C5B81">
      <w:pPr>
        <w:pStyle w:val="TableofFigures"/>
        <w:tabs>
          <w:tab w:val="right" w:leader="dot" w:pos="9016"/>
        </w:tabs>
        <w:spacing w:after="120"/>
        <w:rPr>
          <w:ins w:id="997" w:author="Andrew Instone-Cowie" w:date="2021-08-27T15:01:00Z"/>
          <w:rFonts w:eastAsiaTheme="minorEastAsia"/>
          <w:noProof/>
          <w:lang w:eastAsia="en-GB"/>
        </w:rPr>
        <w:pPrChange w:id="998" w:author="Andrew Instone-Cowie" w:date="2021-08-27T15:01:00Z">
          <w:pPr>
            <w:pStyle w:val="TableofFigures"/>
            <w:tabs>
              <w:tab w:val="right" w:leader="dot" w:pos="9016"/>
            </w:tabs>
          </w:pPr>
        </w:pPrChange>
      </w:pPr>
      <w:ins w:id="99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"_Toc80969056"</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65 – 9-Pin Serial Port</w:t>
        </w:r>
        <w:r>
          <w:rPr>
            <w:noProof/>
            <w:webHidden/>
          </w:rPr>
          <w:tab/>
        </w:r>
        <w:r>
          <w:rPr>
            <w:noProof/>
            <w:webHidden/>
          </w:rPr>
          <w:fldChar w:fldCharType="begin"/>
        </w:r>
        <w:r>
          <w:rPr>
            <w:noProof/>
            <w:webHidden/>
          </w:rPr>
          <w:instrText xml:space="preserve"> PAGEREF _Toc80969056 \h </w:instrText>
        </w:r>
        <w:r>
          <w:rPr>
            <w:noProof/>
            <w:webHidden/>
          </w:rPr>
        </w:r>
      </w:ins>
      <w:r>
        <w:rPr>
          <w:noProof/>
          <w:webHidden/>
        </w:rPr>
        <w:fldChar w:fldCharType="separate"/>
      </w:r>
      <w:ins w:id="1000" w:author="Andrew Instone-Cowie" w:date="2021-08-27T15:02:00Z">
        <w:r w:rsidR="00B33E7E">
          <w:rPr>
            <w:noProof/>
            <w:webHidden/>
          </w:rPr>
          <w:t>74</w:t>
        </w:r>
      </w:ins>
      <w:ins w:id="1001" w:author="Andrew Instone-Cowie" w:date="2021-08-27T15:01:00Z">
        <w:r>
          <w:rPr>
            <w:noProof/>
            <w:webHidden/>
          </w:rPr>
          <w:fldChar w:fldCharType="end"/>
        </w:r>
        <w:r w:rsidRPr="0061518C">
          <w:rPr>
            <w:rStyle w:val="Hyperlink"/>
            <w:noProof/>
          </w:rPr>
          <w:fldChar w:fldCharType="end"/>
        </w:r>
      </w:ins>
    </w:p>
    <w:p w14:paraId="0E722731" w14:textId="119E9BFC" w:rsidR="000C5B81" w:rsidRDefault="000C5B81" w:rsidP="000C5B81">
      <w:pPr>
        <w:pStyle w:val="TableofFigures"/>
        <w:tabs>
          <w:tab w:val="right" w:leader="dot" w:pos="9016"/>
        </w:tabs>
        <w:spacing w:after="120"/>
        <w:rPr>
          <w:ins w:id="1002" w:author="Andrew Instone-Cowie" w:date="2021-08-27T15:01:00Z"/>
          <w:rFonts w:eastAsiaTheme="minorEastAsia"/>
          <w:noProof/>
          <w:lang w:eastAsia="en-GB"/>
        </w:rPr>
        <w:pPrChange w:id="1003" w:author="Andrew Instone-Cowie" w:date="2021-08-27T15:01:00Z">
          <w:pPr>
            <w:pStyle w:val="TableofFigures"/>
            <w:tabs>
              <w:tab w:val="right" w:leader="dot" w:pos="9016"/>
            </w:tabs>
          </w:pPr>
        </w:pPrChange>
      </w:pPr>
      <w:ins w:id="100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"_Toc80969057"</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66 – 9-Pin Serial Cable</w:t>
        </w:r>
        <w:r>
          <w:rPr>
            <w:noProof/>
            <w:webHidden/>
          </w:rPr>
          <w:tab/>
        </w:r>
        <w:r>
          <w:rPr>
            <w:noProof/>
            <w:webHidden/>
          </w:rPr>
          <w:fldChar w:fldCharType="begin"/>
        </w:r>
        <w:r>
          <w:rPr>
            <w:noProof/>
            <w:webHidden/>
          </w:rPr>
          <w:instrText xml:space="preserve"> PAGEREF _Toc80969057 \h </w:instrText>
        </w:r>
        <w:r>
          <w:rPr>
            <w:noProof/>
            <w:webHidden/>
          </w:rPr>
        </w:r>
      </w:ins>
      <w:r>
        <w:rPr>
          <w:noProof/>
          <w:webHidden/>
        </w:rPr>
        <w:fldChar w:fldCharType="separate"/>
      </w:r>
      <w:ins w:id="1005" w:author="Andrew Instone-Cowie" w:date="2021-08-27T15:02:00Z">
        <w:r w:rsidR="00B33E7E">
          <w:rPr>
            <w:noProof/>
            <w:webHidden/>
          </w:rPr>
          <w:t>74</w:t>
        </w:r>
      </w:ins>
      <w:ins w:id="1006" w:author="Andrew Instone-Cowie" w:date="2021-08-27T15:01:00Z">
        <w:r>
          <w:rPr>
            <w:noProof/>
            <w:webHidden/>
          </w:rPr>
          <w:fldChar w:fldCharType="end"/>
        </w:r>
        <w:r w:rsidRPr="0061518C">
          <w:rPr>
            <w:rStyle w:val="Hyperlink"/>
            <w:noProof/>
          </w:rPr>
          <w:fldChar w:fldCharType="end"/>
        </w:r>
      </w:ins>
    </w:p>
    <w:p w14:paraId="4C562FAF" w14:textId="0EEF2FBD" w:rsidR="000C5B81" w:rsidRDefault="000C5B81" w:rsidP="000C5B81">
      <w:pPr>
        <w:pStyle w:val="TableofFigures"/>
        <w:tabs>
          <w:tab w:val="right" w:leader="dot" w:pos="9016"/>
        </w:tabs>
        <w:spacing w:after="120"/>
        <w:rPr>
          <w:ins w:id="1007" w:author="Andrew Instone-Cowie" w:date="2021-08-27T15:01:00Z"/>
          <w:rFonts w:eastAsiaTheme="minorEastAsia"/>
          <w:noProof/>
          <w:lang w:eastAsia="en-GB"/>
        </w:rPr>
        <w:pPrChange w:id="1008" w:author="Andrew Instone-Cowie" w:date="2021-08-27T15:01:00Z">
          <w:pPr>
            <w:pStyle w:val="TableofFigures"/>
            <w:tabs>
              <w:tab w:val="right" w:leader="dot" w:pos="9016"/>
            </w:tabs>
          </w:pPr>
        </w:pPrChange>
      </w:pPr>
      <w:ins w:id="100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"_Toc80969058"</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67 – PC USB Ports</w:t>
        </w:r>
        <w:r>
          <w:rPr>
            <w:noProof/>
            <w:webHidden/>
          </w:rPr>
          <w:tab/>
        </w:r>
        <w:r>
          <w:rPr>
            <w:noProof/>
            <w:webHidden/>
          </w:rPr>
          <w:fldChar w:fldCharType="begin"/>
        </w:r>
        <w:r>
          <w:rPr>
            <w:noProof/>
            <w:webHidden/>
          </w:rPr>
          <w:instrText xml:space="preserve"> PAGEREF _Toc80969058 \h </w:instrText>
        </w:r>
        <w:r>
          <w:rPr>
            <w:noProof/>
            <w:webHidden/>
          </w:rPr>
        </w:r>
      </w:ins>
      <w:r>
        <w:rPr>
          <w:noProof/>
          <w:webHidden/>
        </w:rPr>
        <w:fldChar w:fldCharType="separate"/>
      </w:r>
      <w:ins w:id="1010" w:author="Andrew Instone-Cowie" w:date="2021-08-27T15:02:00Z">
        <w:r w:rsidR="00B33E7E">
          <w:rPr>
            <w:noProof/>
            <w:webHidden/>
          </w:rPr>
          <w:t>75</w:t>
        </w:r>
      </w:ins>
      <w:ins w:id="1011" w:author="Andrew Instone-Cowie" w:date="2021-08-27T15:01:00Z">
        <w:r>
          <w:rPr>
            <w:noProof/>
            <w:webHidden/>
          </w:rPr>
          <w:fldChar w:fldCharType="end"/>
        </w:r>
        <w:r w:rsidRPr="0061518C">
          <w:rPr>
            <w:rStyle w:val="Hyperlink"/>
            <w:noProof/>
          </w:rPr>
          <w:fldChar w:fldCharType="end"/>
        </w:r>
      </w:ins>
    </w:p>
    <w:p w14:paraId="21701ED9" w14:textId="73EB5C63" w:rsidR="000C5B81" w:rsidRDefault="000C5B81" w:rsidP="000C5B81">
      <w:pPr>
        <w:pStyle w:val="TableofFigures"/>
        <w:tabs>
          <w:tab w:val="right" w:leader="dot" w:pos="9016"/>
        </w:tabs>
        <w:spacing w:after="120"/>
        <w:rPr>
          <w:ins w:id="1012" w:author="Andrew Instone-Cowie" w:date="2021-08-27T15:01:00Z"/>
          <w:rFonts w:eastAsiaTheme="minorEastAsia"/>
          <w:noProof/>
          <w:lang w:eastAsia="en-GB"/>
        </w:rPr>
        <w:pPrChange w:id="1013" w:author="Andrew Instone-Cowie" w:date="2021-08-27T15:01:00Z">
          <w:pPr>
            <w:pStyle w:val="TableofFigures"/>
            <w:tabs>
              <w:tab w:val="right" w:leader="dot" w:pos="9016"/>
            </w:tabs>
          </w:pPr>
        </w:pPrChange>
      </w:pPr>
      <w:ins w:id="101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"_Toc80969059"</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68 – USB to Serial Adapter</w:t>
        </w:r>
        <w:r>
          <w:rPr>
            <w:noProof/>
            <w:webHidden/>
          </w:rPr>
          <w:tab/>
        </w:r>
        <w:r>
          <w:rPr>
            <w:noProof/>
            <w:webHidden/>
          </w:rPr>
          <w:fldChar w:fldCharType="begin"/>
        </w:r>
        <w:r>
          <w:rPr>
            <w:noProof/>
            <w:webHidden/>
          </w:rPr>
          <w:instrText xml:space="preserve"> PAGEREF _Toc80969059 \h </w:instrText>
        </w:r>
        <w:r>
          <w:rPr>
            <w:noProof/>
            <w:webHidden/>
          </w:rPr>
        </w:r>
      </w:ins>
      <w:r>
        <w:rPr>
          <w:noProof/>
          <w:webHidden/>
        </w:rPr>
        <w:fldChar w:fldCharType="separate"/>
      </w:r>
      <w:ins w:id="1015" w:author="Andrew Instone-Cowie" w:date="2021-08-27T15:02:00Z">
        <w:r w:rsidR="00B33E7E">
          <w:rPr>
            <w:noProof/>
            <w:webHidden/>
          </w:rPr>
          <w:t>75</w:t>
        </w:r>
      </w:ins>
      <w:ins w:id="1016" w:author="Andrew Instone-Cowie" w:date="2021-08-27T15:01:00Z">
        <w:r>
          <w:rPr>
            <w:noProof/>
            <w:webHidden/>
          </w:rPr>
          <w:fldChar w:fldCharType="end"/>
        </w:r>
        <w:r w:rsidRPr="0061518C">
          <w:rPr>
            <w:rStyle w:val="Hyperlink"/>
            <w:noProof/>
          </w:rPr>
          <w:fldChar w:fldCharType="end"/>
        </w:r>
      </w:ins>
    </w:p>
    <w:p w14:paraId="655C2F3D" w14:textId="004C61B7" w:rsidR="000C5B81" w:rsidRDefault="000C5B81" w:rsidP="000C5B81">
      <w:pPr>
        <w:pStyle w:val="TableofFigures"/>
        <w:tabs>
          <w:tab w:val="right" w:leader="dot" w:pos="9016"/>
        </w:tabs>
        <w:spacing w:after="120"/>
        <w:rPr>
          <w:ins w:id="1017" w:author="Andrew Instone-Cowie" w:date="2021-08-27T15:01:00Z"/>
          <w:rFonts w:eastAsiaTheme="minorEastAsia"/>
          <w:noProof/>
          <w:lang w:eastAsia="en-GB"/>
        </w:rPr>
        <w:pPrChange w:id="1018" w:author="Andrew Instone-Cowie" w:date="2021-08-27T15:01:00Z">
          <w:pPr>
            <w:pStyle w:val="TableofFigures"/>
            <w:tabs>
              <w:tab w:val="right" w:leader="dot" w:pos="9016"/>
            </w:tabs>
          </w:pPr>
        </w:pPrChange>
      </w:pPr>
      <w:ins w:id="101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"_Toc80969060"</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69 – PuTTY Configuration Dialogue</w:t>
        </w:r>
        <w:r>
          <w:rPr>
            <w:noProof/>
            <w:webHidden/>
          </w:rPr>
          <w:tab/>
        </w:r>
        <w:r>
          <w:rPr>
            <w:noProof/>
            <w:webHidden/>
          </w:rPr>
          <w:fldChar w:fldCharType="begin"/>
        </w:r>
        <w:r>
          <w:rPr>
            <w:noProof/>
            <w:webHidden/>
          </w:rPr>
          <w:instrText xml:space="preserve"> PAGEREF _Toc80969060 \h </w:instrText>
        </w:r>
        <w:r>
          <w:rPr>
            <w:noProof/>
            <w:webHidden/>
          </w:rPr>
        </w:r>
      </w:ins>
      <w:r>
        <w:rPr>
          <w:noProof/>
          <w:webHidden/>
        </w:rPr>
        <w:fldChar w:fldCharType="separate"/>
      </w:r>
      <w:ins w:id="1020" w:author="Andrew Instone-Cowie" w:date="2021-08-27T15:02:00Z">
        <w:r w:rsidR="00B33E7E">
          <w:rPr>
            <w:noProof/>
            <w:webHidden/>
          </w:rPr>
          <w:t>76</w:t>
        </w:r>
      </w:ins>
      <w:ins w:id="1021" w:author="Andrew Instone-Cowie" w:date="2021-08-27T15:01:00Z">
        <w:r>
          <w:rPr>
            <w:noProof/>
            <w:webHidden/>
          </w:rPr>
          <w:fldChar w:fldCharType="end"/>
        </w:r>
        <w:r w:rsidRPr="0061518C">
          <w:rPr>
            <w:rStyle w:val="Hyperlink"/>
            <w:noProof/>
          </w:rPr>
          <w:fldChar w:fldCharType="end"/>
        </w:r>
      </w:ins>
    </w:p>
    <w:p w14:paraId="1C8D3125" w14:textId="6B5B9B87" w:rsidR="000C5B81" w:rsidRDefault="000C5B81" w:rsidP="000C5B81">
      <w:pPr>
        <w:pStyle w:val="TableofFigures"/>
        <w:tabs>
          <w:tab w:val="right" w:leader="dot" w:pos="9016"/>
        </w:tabs>
        <w:spacing w:after="120"/>
        <w:rPr>
          <w:ins w:id="1022" w:author="Andrew Instone-Cowie" w:date="2021-08-27T15:01:00Z"/>
          <w:rFonts w:eastAsiaTheme="minorEastAsia"/>
          <w:noProof/>
          <w:lang w:eastAsia="en-GB"/>
        </w:rPr>
        <w:pPrChange w:id="1023" w:author="Andrew Instone-Cowie" w:date="2021-08-27T15:01:00Z">
          <w:pPr>
            <w:pStyle w:val="TableofFigures"/>
            <w:tabs>
              <w:tab w:val="right" w:leader="dot" w:pos="9016"/>
            </w:tabs>
          </w:pPr>
        </w:pPrChange>
      </w:pPr>
      <w:ins w:id="102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"_Toc80969061"</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70 – Display Interface Settings</w:t>
        </w:r>
        <w:r>
          <w:rPr>
            <w:noProof/>
            <w:webHidden/>
          </w:rPr>
          <w:tab/>
        </w:r>
        <w:r>
          <w:rPr>
            <w:noProof/>
            <w:webHidden/>
          </w:rPr>
          <w:fldChar w:fldCharType="begin"/>
        </w:r>
        <w:r>
          <w:rPr>
            <w:noProof/>
            <w:webHidden/>
          </w:rPr>
          <w:instrText xml:space="preserve"> PAGEREF _Toc80969061 \h </w:instrText>
        </w:r>
        <w:r>
          <w:rPr>
            <w:noProof/>
            <w:webHidden/>
          </w:rPr>
        </w:r>
      </w:ins>
      <w:r>
        <w:rPr>
          <w:noProof/>
          <w:webHidden/>
        </w:rPr>
        <w:fldChar w:fldCharType="separate"/>
      </w:r>
      <w:ins w:id="1025" w:author="Andrew Instone-Cowie" w:date="2021-08-27T15:02:00Z">
        <w:r w:rsidR="00B33E7E">
          <w:rPr>
            <w:noProof/>
            <w:webHidden/>
          </w:rPr>
          <w:t>77</w:t>
        </w:r>
      </w:ins>
      <w:ins w:id="1026" w:author="Andrew Instone-Cowie" w:date="2021-08-27T15:01:00Z">
        <w:r>
          <w:rPr>
            <w:noProof/>
            <w:webHidden/>
          </w:rPr>
          <w:fldChar w:fldCharType="end"/>
        </w:r>
        <w:r w:rsidRPr="0061518C">
          <w:rPr>
            <w:rStyle w:val="Hyperlink"/>
            <w:noProof/>
          </w:rPr>
          <w:fldChar w:fldCharType="end"/>
        </w:r>
      </w:ins>
    </w:p>
    <w:p w14:paraId="6FA32730" w14:textId="769964F1" w:rsidR="000C5B81" w:rsidRDefault="000C5B81" w:rsidP="000C5B81">
      <w:pPr>
        <w:pStyle w:val="TableofFigures"/>
        <w:tabs>
          <w:tab w:val="right" w:leader="dot" w:pos="9016"/>
        </w:tabs>
        <w:spacing w:after="120"/>
        <w:rPr>
          <w:ins w:id="1027" w:author="Andrew Instone-Cowie" w:date="2021-08-27T15:01:00Z"/>
          <w:rFonts w:eastAsiaTheme="minorEastAsia"/>
          <w:noProof/>
          <w:lang w:eastAsia="en-GB"/>
        </w:rPr>
        <w:pPrChange w:id="1028" w:author="Andrew Instone-Cowie" w:date="2021-08-27T15:01:00Z">
          <w:pPr>
            <w:pStyle w:val="TableofFigures"/>
            <w:tabs>
              <w:tab w:val="right" w:leader="dot" w:pos="9016"/>
            </w:tabs>
          </w:pPr>
        </w:pPrChange>
      </w:pPr>
      <w:ins w:id="102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"_Toc80969062"</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71 – Interface Channel Numbers</w:t>
        </w:r>
        <w:r>
          <w:rPr>
            <w:noProof/>
            <w:webHidden/>
          </w:rPr>
          <w:tab/>
        </w:r>
        <w:r>
          <w:rPr>
            <w:noProof/>
            <w:webHidden/>
          </w:rPr>
          <w:fldChar w:fldCharType="begin"/>
        </w:r>
        <w:r>
          <w:rPr>
            <w:noProof/>
            <w:webHidden/>
          </w:rPr>
          <w:instrText xml:space="preserve"> PAGEREF _Toc80969062 \h </w:instrText>
        </w:r>
        <w:r>
          <w:rPr>
            <w:noProof/>
            <w:webHidden/>
          </w:rPr>
        </w:r>
      </w:ins>
      <w:r>
        <w:rPr>
          <w:noProof/>
          <w:webHidden/>
        </w:rPr>
        <w:fldChar w:fldCharType="separate"/>
      </w:r>
      <w:ins w:id="1030" w:author="Andrew Instone-Cowie" w:date="2021-08-27T15:02:00Z">
        <w:r w:rsidR="00B33E7E">
          <w:rPr>
            <w:noProof/>
            <w:webHidden/>
          </w:rPr>
          <w:t>78</w:t>
        </w:r>
      </w:ins>
      <w:ins w:id="1031" w:author="Andrew Instone-Cowie" w:date="2021-08-27T15:01:00Z">
        <w:r>
          <w:rPr>
            <w:noProof/>
            <w:webHidden/>
          </w:rPr>
          <w:fldChar w:fldCharType="end"/>
        </w:r>
        <w:r w:rsidRPr="0061518C">
          <w:rPr>
            <w:rStyle w:val="Hyperlink"/>
            <w:noProof/>
          </w:rPr>
          <w:fldChar w:fldCharType="end"/>
        </w:r>
      </w:ins>
    </w:p>
    <w:p w14:paraId="612358F7" w14:textId="409E1EC2" w:rsidR="000C5B81" w:rsidRDefault="000C5B81" w:rsidP="000C5B81">
      <w:pPr>
        <w:pStyle w:val="TableofFigures"/>
        <w:tabs>
          <w:tab w:val="right" w:leader="dot" w:pos="9016"/>
        </w:tabs>
        <w:spacing w:after="120"/>
        <w:rPr>
          <w:ins w:id="1032" w:author="Andrew Instone-Cowie" w:date="2021-08-27T15:01:00Z"/>
          <w:rFonts w:eastAsiaTheme="minorEastAsia"/>
          <w:noProof/>
          <w:lang w:eastAsia="en-GB"/>
        </w:rPr>
        <w:pPrChange w:id="1033" w:author="Andrew Instone-Cowie" w:date="2021-08-27T15:01:00Z">
          <w:pPr>
            <w:pStyle w:val="TableofFigures"/>
            <w:tabs>
              <w:tab w:val="right" w:leader="dot" w:pos="9016"/>
            </w:tabs>
          </w:pPr>
        </w:pPrChange>
      </w:pPr>
      <w:ins w:id="103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"_Toc80969063"</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72 – Example Sensor Cabling</w:t>
        </w:r>
        <w:r>
          <w:rPr>
            <w:noProof/>
            <w:webHidden/>
          </w:rPr>
          <w:tab/>
        </w:r>
        <w:r>
          <w:rPr>
            <w:noProof/>
            <w:webHidden/>
          </w:rPr>
          <w:fldChar w:fldCharType="begin"/>
        </w:r>
        <w:r>
          <w:rPr>
            <w:noProof/>
            <w:webHidden/>
          </w:rPr>
          <w:instrText xml:space="preserve"> PAGEREF _Toc80969063 \h </w:instrText>
        </w:r>
        <w:r>
          <w:rPr>
            <w:noProof/>
            <w:webHidden/>
          </w:rPr>
        </w:r>
      </w:ins>
      <w:r>
        <w:rPr>
          <w:noProof/>
          <w:webHidden/>
        </w:rPr>
        <w:fldChar w:fldCharType="separate"/>
      </w:r>
      <w:ins w:id="1035" w:author="Andrew Instone-Cowie" w:date="2021-08-27T15:02:00Z">
        <w:r w:rsidR="00B33E7E">
          <w:rPr>
            <w:noProof/>
            <w:webHidden/>
          </w:rPr>
          <w:t>79</w:t>
        </w:r>
      </w:ins>
      <w:ins w:id="1036" w:author="Andrew Instone-Cowie" w:date="2021-08-27T15:01:00Z">
        <w:r>
          <w:rPr>
            <w:noProof/>
            <w:webHidden/>
          </w:rPr>
          <w:fldChar w:fldCharType="end"/>
        </w:r>
        <w:r w:rsidRPr="0061518C">
          <w:rPr>
            <w:rStyle w:val="Hyperlink"/>
            <w:noProof/>
          </w:rPr>
          <w:fldChar w:fldCharType="end"/>
        </w:r>
      </w:ins>
    </w:p>
    <w:p w14:paraId="2418F7BD" w14:textId="0CA73F1A" w:rsidR="000C5B81" w:rsidRDefault="000C5B81" w:rsidP="000C5B81">
      <w:pPr>
        <w:pStyle w:val="TableofFigures"/>
        <w:tabs>
          <w:tab w:val="right" w:leader="dot" w:pos="9016"/>
        </w:tabs>
        <w:spacing w:after="120"/>
        <w:rPr>
          <w:ins w:id="1037" w:author="Andrew Instone-Cowie" w:date="2021-08-27T15:01:00Z"/>
          <w:rFonts w:eastAsiaTheme="minorEastAsia"/>
          <w:noProof/>
          <w:lang w:eastAsia="en-GB"/>
        </w:rPr>
        <w:pPrChange w:id="1038" w:author="Andrew Instone-Cowie" w:date="2021-08-27T15:01:00Z">
          <w:pPr>
            <w:pStyle w:val="TableofFigures"/>
            <w:tabs>
              <w:tab w:val="right" w:leader="dot" w:pos="9016"/>
            </w:tabs>
          </w:pPr>
        </w:pPrChange>
      </w:pPr>
      <w:ins w:id="103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"_Toc80969064"</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73 – Example Channel Connections</w:t>
        </w:r>
        <w:r>
          <w:rPr>
            <w:noProof/>
            <w:webHidden/>
          </w:rPr>
          <w:tab/>
        </w:r>
        <w:r>
          <w:rPr>
            <w:noProof/>
            <w:webHidden/>
          </w:rPr>
          <w:fldChar w:fldCharType="begin"/>
        </w:r>
        <w:r>
          <w:rPr>
            <w:noProof/>
            <w:webHidden/>
          </w:rPr>
          <w:instrText xml:space="preserve"> PAGEREF _Toc80969064 \h </w:instrText>
        </w:r>
        <w:r>
          <w:rPr>
            <w:noProof/>
            <w:webHidden/>
          </w:rPr>
        </w:r>
      </w:ins>
      <w:r>
        <w:rPr>
          <w:noProof/>
          <w:webHidden/>
        </w:rPr>
        <w:fldChar w:fldCharType="separate"/>
      </w:r>
      <w:ins w:id="1040" w:author="Andrew Instone-Cowie" w:date="2021-08-27T15:02:00Z">
        <w:r w:rsidR="00B33E7E">
          <w:rPr>
            <w:noProof/>
            <w:webHidden/>
          </w:rPr>
          <w:t>79</w:t>
        </w:r>
      </w:ins>
      <w:ins w:id="1041" w:author="Andrew Instone-Cowie" w:date="2021-08-27T15:01:00Z">
        <w:r>
          <w:rPr>
            <w:noProof/>
            <w:webHidden/>
          </w:rPr>
          <w:fldChar w:fldCharType="end"/>
        </w:r>
        <w:r w:rsidRPr="0061518C">
          <w:rPr>
            <w:rStyle w:val="Hyperlink"/>
            <w:noProof/>
          </w:rPr>
          <w:fldChar w:fldCharType="end"/>
        </w:r>
      </w:ins>
    </w:p>
    <w:p w14:paraId="6CE4D8BC" w14:textId="50899F2E" w:rsidR="000C5B81" w:rsidRDefault="000C5B81" w:rsidP="000C5B81">
      <w:pPr>
        <w:pStyle w:val="TableofFigures"/>
        <w:tabs>
          <w:tab w:val="right" w:leader="dot" w:pos="9016"/>
        </w:tabs>
        <w:spacing w:after="120"/>
        <w:rPr>
          <w:ins w:id="1042" w:author="Andrew Instone-Cowie" w:date="2021-08-27T15:01:00Z"/>
          <w:rFonts w:eastAsiaTheme="minorEastAsia"/>
          <w:noProof/>
          <w:lang w:eastAsia="en-GB"/>
        </w:rPr>
        <w:pPrChange w:id="1043" w:author="Andrew Instone-Cowie" w:date="2021-08-27T15:01:00Z">
          <w:pPr>
            <w:pStyle w:val="TableofFigures"/>
            <w:tabs>
              <w:tab w:val="right" w:leader="dot" w:pos="9016"/>
            </w:tabs>
          </w:pPr>
        </w:pPrChange>
      </w:pPr>
      <w:ins w:id="104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"_Toc80969065"</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74 – Disabled Channels</w:t>
        </w:r>
        <w:r>
          <w:rPr>
            <w:noProof/>
            <w:webHidden/>
          </w:rPr>
          <w:tab/>
        </w:r>
        <w:r>
          <w:rPr>
            <w:noProof/>
            <w:webHidden/>
          </w:rPr>
          <w:fldChar w:fldCharType="begin"/>
        </w:r>
        <w:r>
          <w:rPr>
            <w:noProof/>
            <w:webHidden/>
          </w:rPr>
          <w:instrText xml:space="preserve"> PAGEREF _Toc80969065 \h </w:instrText>
        </w:r>
        <w:r>
          <w:rPr>
            <w:noProof/>
            <w:webHidden/>
          </w:rPr>
        </w:r>
      </w:ins>
      <w:r>
        <w:rPr>
          <w:noProof/>
          <w:webHidden/>
        </w:rPr>
        <w:fldChar w:fldCharType="separate"/>
      </w:r>
      <w:ins w:id="1045" w:author="Andrew Instone-Cowie" w:date="2021-08-27T15:02:00Z">
        <w:r w:rsidR="00B33E7E">
          <w:rPr>
            <w:noProof/>
            <w:webHidden/>
          </w:rPr>
          <w:t>80</w:t>
        </w:r>
      </w:ins>
      <w:ins w:id="1046" w:author="Andrew Instone-Cowie" w:date="2021-08-27T15:01:00Z">
        <w:r>
          <w:rPr>
            <w:noProof/>
            <w:webHidden/>
          </w:rPr>
          <w:fldChar w:fldCharType="end"/>
        </w:r>
        <w:r w:rsidRPr="0061518C">
          <w:rPr>
            <w:rStyle w:val="Hyperlink"/>
            <w:noProof/>
          </w:rPr>
          <w:fldChar w:fldCharType="end"/>
        </w:r>
      </w:ins>
    </w:p>
    <w:p w14:paraId="225BA4A7" w14:textId="5A9625FE" w:rsidR="000C5B81" w:rsidRDefault="000C5B81" w:rsidP="000C5B81">
      <w:pPr>
        <w:pStyle w:val="TableofFigures"/>
        <w:tabs>
          <w:tab w:val="right" w:leader="dot" w:pos="9016"/>
        </w:tabs>
        <w:spacing w:after="120"/>
        <w:rPr>
          <w:ins w:id="1047" w:author="Andrew Instone-Cowie" w:date="2021-08-27T15:01:00Z"/>
          <w:rFonts w:eastAsiaTheme="minorEastAsia"/>
          <w:noProof/>
          <w:lang w:eastAsia="en-GB"/>
        </w:rPr>
        <w:pPrChange w:id="1048" w:author="Andrew Instone-Cowie" w:date="2021-08-27T15:01:00Z">
          <w:pPr>
            <w:pStyle w:val="TableofFigures"/>
            <w:tabs>
              <w:tab w:val="right" w:leader="dot" w:pos="9016"/>
            </w:tabs>
          </w:pPr>
        </w:pPrChange>
      </w:pPr>
      <w:ins w:id="104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"_Toc80969066"</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75 – Default Settings</w:t>
        </w:r>
        <w:r>
          <w:rPr>
            <w:noProof/>
            <w:webHidden/>
          </w:rPr>
          <w:tab/>
        </w:r>
        <w:r>
          <w:rPr>
            <w:noProof/>
            <w:webHidden/>
          </w:rPr>
          <w:fldChar w:fldCharType="begin"/>
        </w:r>
        <w:r>
          <w:rPr>
            <w:noProof/>
            <w:webHidden/>
          </w:rPr>
          <w:instrText xml:space="preserve"> PAGEREF _Toc80969066 \h </w:instrText>
        </w:r>
        <w:r>
          <w:rPr>
            <w:noProof/>
            <w:webHidden/>
          </w:rPr>
        </w:r>
      </w:ins>
      <w:r>
        <w:rPr>
          <w:noProof/>
          <w:webHidden/>
        </w:rPr>
        <w:fldChar w:fldCharType="separate"/>
      </w:r>
      <w:ins w:id="1050" w:author="Andrew Instone-Cowie" w:date="2021-08-27T15:02:00Z">
        <w:r w:rsidR="00B33E7E">
          <w:rPr>
            <w:noProof/>
            <w:webHidden/>
          </w:rPr>
          <w:t>80</w:t>
        </w:r>
      </w:ins>
      <w:ins w:id="1051" w:author="Andrew Instone-Cowie" w:date="2021-08-27T15:01:00Z">
        <w:r>
          <w:rPr>
            <w:noProof/>
            <w:webHidden/>
          </w:rPr>
          <w:fldChar w:fldCharType="end"/>
        </w:r>
        <w:r w:rsidRPr="0061518C">
          <w:rPr>
            <w:rStyle w:val="Hyperlink"/>
            <w:noProof/>
          </w:rPr>
          <w:fldChar w:fldCharType="end"/>
        </w:r>
      </w:ins>
    </w:p>
    <w:p w14:paraId="30C853FD" w14:textId="208E6D0D" w:rsidR="000C5B81" w:rsidRDefault="000C5B81" w:rsidP="000C5B81">
      <w:pPr>
        <w:pStyle w:val="TableofFigures"/>
        <w:tabs>
          <w:tab w:val="right" w:leader="dot" w:pos="9016"/>
        </w:tabs>
        <w:spacing w:after="120"/>
        <w:rPr>
          <w:ins w:id="1052" w:author="Andrew Instone-Cowie" w:date="2021-08-27T15:01:00Z"/>
          <w:rFonts w:eastAsiaTheme="minorEastAsia"/>
          <w:noProof/>
          <w:lang w:eastAsia="en-GB"/>
        </w:rPr>
        <w:pPrChange w:id="1053" w:author="Andrew Instone-Cowie" w:date="2021-08-27T15:01:00Z">
          <w:pPr>
            <w:pStyle w:val="TableofFigures"/>
            <w:tabs>
              <w:tab w:val="right" w:leader="dot" w:pos="9016"/>
            </w:tabs>
          </w:pPr>
        </w:pPrChange>
      </w:pPr>
      <w:ins w:id="105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"_Toc80969067"</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76 – Disabling Channels Example</w:t>
        </w:r>
        <w:r>
          <w:rPr>
            <w:noProof/>
            <w:webHidden/>
          </w:rPr>
          <w:tab/>
        </w:r>
        <w:r>
          <w:rPr>
            <w:noProof/>
            <w:webHidden/>
          </w:rPr>
          <w:fldChar w:fldCharType="begin"/>
        </w:r>
        <w:r>
          <w:rPr>
            <w:noProof/>
            <w:webHidden/>
          </w:rPr>
          <w:instrText xml:space="preserve"> PAGEREF _Toc80969067 \h </w:instrText>
        </w:r>
        <w:r>
          <w:rPr>
            <w:noProof/>
            <w:webHidden/>
          </w:rPr>
        </w:r>
      </w:ins>
      <w:r>
        <w:rPr>
          <w:noProof/>
          <w:webHidden/>
        </w:rPr>
        <w:fldChar w:fldCharType="separate"/>
      </w:r>
      <w:ins w:id="1055" w:author="Andrew Instone-Cowie" w:date="2021-08-27T15:02:00Z">
        <w:r w:rsidR="00B33E7E">
          <w:rPr>
            <w:noProof/>
            <w:webHidden/>
          </w:rPr>
          <w:t>81</w:t>
        </w:r>
      </w:ins>
      <w:ins w:id="1056" w:author="Andrew Instone-Cowie" w:date="2021-08-27T15:01:00Z">
        <w:r>
          <w:rPr>
            <w:noProof/>
            <w:webHidden/>
          </w:rPr>
          <w:fldChar w:fldCharType="end"/>
        </w:r>
        <w:r w:rsidRPr="0061518C">
          <w:rPr>
            <w:rStyle w:val="Hyperlink"/>
            <w:noProof/>
          </w:rPr>
          <w:fldChar w:fldCharType="end"/>
        </w:r>
      </w:ins>
    </w:p>
    <w:p w14:paraId="104AE907" w14:textId="2A761E3A" w:rsidR="000C5B81" w:rsidRDefault="000C5B81" w:rsidP="000C5B81">
      <w:pPr>
        <w:pStyle w:val="TableofFigures"/>
        <w:tabs>
          <w:tab w:val="right" w:leader="dot" w:pos="9016"/>
        </w:tabs>
        <w:spacing w:after="120"/>
        <w:rPr>
          <w:ins w:id="1057" w:author="Andrew Instone-Cowie" w:date="2021-08-27T15:01:00Z"/>
          <w:rFonts w:eastAsiaTheme="minorEastAsia"/>
          <w:noProof/>
          <w:lang w:eastAsia="en-GB"/>
        </w:rPr>
        <w:pPrChange w:id="1058" w:author="Andrew Instone-Cowie" w:date="2021-08-27T15:01:00Z">
          <w:pPr>
            <w:pStyle w:val="TableofFigures"/>
            <w:tabs>
              <w:tab w:val="right" w:leader="dot" w:pos="9016"/>
            </w:tabs>
          </w:pPr>
        </w:pPrChange>
      </w:pPr>
      <w:ins w:id="1059"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"_Toc80969068"</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77 – Channel Re-Mapping Example</w:t>
        </w:r>
        <w:r>
          <w:rPr>
            <w:noProof/>
            <w:webHidden/>
          </w:rPr>
          <w:tab/>
        </w:r>
        <w:r>
          <w:rPr>
            <w:noProof/>
            <w:webHidden/>
          </w:rPr>
          <w:fldChar w:fldCharType="begin"/>
        </w:r>
        <w:r>
          <w:rPr>
            <w:noProof/>
            <w:webHidden/>
          </w:rPr>
          <w:instrText xml:space="preserve"> PAGEREF _Toc80969068 \h </w:instrText>
        </w:r>
        <w:r>
          <w:rPr>
            <w:noProof/>
            <w:webHidden/>
          </w:rPr>
        </w:r>
      </w:ins>
      <w:r>
        <w:rPr>
          <w:noProof/>
          <w:webHidden/>
        </w:rPr>
        <w:fldChar w:fldCharType="separate"/>
      </w:r>
      <w:ins w:id="1060" w:author="Andrew Instone-Cowie" w:date="2021-08-27T15:02:00Z">
        <w:r w:rsidR="00B33E7E">
          <w:rPr>
            <w:noProof/>
            <w:webHidden/>
          </w:rPr>
          <w:t>83</w:t>
        </w:r>
      </w:ins>
      <w:ins w:id="1061" w:author="Andrew Instone-Cowie" w:date="2021-08-27T15:01:00Z">
        <w:r>
          <w:rPr>
            <w:noProof/>
            <w:webHidden/>
          </w:rPr>
          <w:fldChar w:fldCharType="end"/>
        </w:r>
        <w:r w:rsidRPr="0061518C">
          <w:rPr>
            <w:rStyle w:val="Hyperlink"/>
            <w:noProof/>
          </w:rPr>
          <w:fldChar w:fldCharType="end"/>
        </w:r>
      </w:ins>
    </w:p>
    <w:p w14:paraId="24DA7C66" w14:textId="11682C10" w:rsidR="000C5B81" w:rsidRDefault="000C5B81" w:rsidP="000C5B81">
      <w:pPr>
        <w:pStyle w:val="TableofFigures"/>
        <w:tabs>
          <w:tab w:val="right" w:leader="dot" w:pos="9016"/>
        </w:tabs>
        <w:spacing w:after="120"/>
        <w:rPr>
          <w:ins w:id="1062" w:author="Andrew Instone-Cowie" w:date="2021-08-27T15:01:00Z"/>
          <w:rFonts w:eastAsiaTheme="minorEastAsia"/>
          <w:noProof/>
          <w:lang w:eastAsia="en-GB"/>
        </w:rPr>
        <w:pPrChange w:id="1063" w:author="Andrew Instone-Cowie" w:date="2021-08-27T15:01:00Z">
          <w:pPr>
            <w:pStyle w:val="TableofFigures"/>
            <w:tabs>
              <w:tab w:val="right" w:leader="dot" w:pos="9016"/>
            </w:tabs>
          </w:pPr>
        </w:pPrChange>
      </w:pPr>
      <w:ins w:id="1064"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"_Toc80969069"</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78 – Example Channel Connections</w:t>
        </w:r>
        <w:r>
          <w:rPr>
            <w:noProof/>
            <w:webHidden/>
          </w:rPr>
          <w:tab/>
        </w:r>
        <w:r>
          <w:rPr>
            <w:noProof/>
            <w:webHidden/>
          </w:rPr>
          <w:fldChar w:fldCharType="begin"/>
        </w:r>
        <w:r>
          <w:rPr>
            <w:noProof/>
            <w:webHidden/>
          </w:rPr>
          <w:instrText xml:space="preserve"> PAGEREF _Toc80969069 \h </w:instrText>
        </w:r>
        <w:r>
          <w:rPr>
            <w:noProof/>
            <w:webHidden/>
          </w:rPr>
        </w:r>
      </w:ins>
      <w:r>
        <w:rPr>
          <w:noProof/>
          <w:webHidden/>
        </w:rPr>
        <w:fldChar w:fldCharType="separate"/>
      </w:r>
      <w:ins w:id="1065" w:author="Andrew Instone-Cowie" w:date="2021-08-27T15:02:00Z">
        <w:r w:rsidR="00B33E7E">
          <w:rPr>
            <w:noProof/>
            <w:webHidden/>
          </w:rPr>
          <w:t>83</w:t>
        </w:r>
      </w:ins>
      <w:ins w:id="1066" w:author="Andrew Instone-Cowie" w:date="2021-08-27T15:01:00Z">
        <w:r>
          <w:rPr>
            <w:noProof/>
            <w:webHidden/>
          </w:rPr>
          <w:fldChar w:fldCharType="end"/>
        </w:r>
        <w:r w:rsidRPr="0061518C">
          <w:rPr>
            <w:rStyle w:val="Hyperlink"/>
            <w:noProof/>
          </w:rPr>
          <w:fldChar w:fldCharType="end"/>
        </w:r>
      </w:ins>
    </w:p>
    <w:p w14:paraId="6CE31A23" w14:textId="1343188F" w:rsidR="000C5B81" w:rsidRDefault="000C5B81">
      <w:pPr>
        <w:pStyle w:val="TableofFigures"/>
        <w:tabs>
          <w:tab w:val="right" w:leader="dot" w:pos="9016"/>
        </w:tabs>
        <w:rPr>
          <w:ins w:id="1067" w:author="Andrew Instone-Cowie" w:date="2021-08-27T15:01:00Z"/>
          <w:rFonts w:eastAsiaTheme="minorEastAsia"/>
          <w:noProof/>
          <w:lang w:eastAsia="en-GB"/>
        </w:rPr>
      </w:pPr>
      <w:ins w:id="1068" w:author="Andrew Instone-Cowie" w:date="2021-08-27T15:01:00Z">
        <w:r w:rsidRPr="0061518C">
          <w:rPr>
            <w:rStyle w:val="Hyperlink"/>
            <w:noProof/>
          </w:rPr>
          <w:fldChar w:fldCharType="begin"/>
        </w:r>
        <w:r w:rsidRPr="0061518C">
          <w:rPr>
            <w:rStyle w:val="Hyperlink"/>
            <w:noProof/>
          </w:rPr>
          <w:instrText xml:space="preserve"> </w:instrText>
        </w:r>
        <w:r>
          <w:rPr>
            <w:noProof/>
          </w:rPr>
          <w:instrText>HYPERLINK \l "_Toc80969070"</w:instrText>
        </w:r>
        <w:r w:rsidRPr="0061518C">
          <w:rPr>
            <w:rStyle w:val="Hyperlink"/>
            <w:noProof/>
          </w:rPr>
          <w:instrText xml:space="preserve"> </w:instrText>
        </w:r>
        <w:r w:rsidRPr="0061518C">
          <w:rPr>
            <w:rStyle w:val="Hyperlink"/>
            <w:noProof/>
          </w:rPr>
        </w:r>
        <w:r w:rsidRPr="0061518C">
          <w:rPr>
            <w:rStyle w:val="Hyperlink"/>
            <w:noProof/>
          </w:rPr>
          <w:fldChar w:fldCharType="separate"/>
        </w:r>
        <w:r w:rsidRPr="0061518C">
          <w:rPr>
            <w:rStyle w:val="Hyperlink"/>
            <w:noProof/>
          </w:rPr>
          <w:t>Figure 79 – Saving Interface Settings</w:t>
        </w:r>
        <w:r>
          <w:rPr>
            <w:noProof/>
            <w:webHidden/>
          </w:rPr>
          <w:tab/>
        </w:r>
        <w:r>
          <w:rPr>
            <w:noProof/>
            <w:webHidden/>
          </w:rPr>
          <w:fldChar w:fldCharType="begin"/>
        </w:r>
        <w:r>
          <w:rPr>
            <w:noProof/>
            <w:webHidden/>
          </w:rPr>
          <w:instrText xml:space="preserve"> PAGEREF _Toc80969070 \h </w:instrText>
        </w:r>
        <w:r>
          <w:rPr>
            <w:noProof/>
            <w:webHidden/>
          </w:rPr>
        </w:r>
      </w:ins>
      <w:r>
        <w:rPr>
          <w:noProof/>
          <w:webHidden/>
        </w:rPr>
        <w:fldChar w:fldCharType="separate"/>
      </w:r>
      <w:ins w:id="1069" w:author="Andrew Instone-Cowie" w:date="2021-08-27T15:02:00Z">
        <w:r w:rsidR="00B33E7E">
          <w:rPr>
            <w:noProof/>
            <w:webHidden/>
          </w:rPr>
          <w:t>84</w:t>
        </w:r>
      </w:ins>
      <w:ins w:id="1070" w:author="Andrew Instone-Cowie" w:date="2021-08-27T15:01:00Z">
        <w:r>
          <w:rPr>
            <w:noProof/>
            <w:webHidden/>
          </w:rPr>
          <w:fldChar w:fldCharType="end"/>
        </w:r>
        <w:r w:rsidRPr="0061518C">
          <w:rPr>
            <w:rStyle w:val="Hyperlink"/>
            <w:noProof/>
          </w:rPr>
          <w:fldChar w:fldCharType="end"/>
        </w:r>
      </w:ins>
    </w:p>
    <w:p w14:paraId="03F4F1CB" w14:textId="5F6E9CAF" w:rsidR="00B513CB" w:rsidDel="000C5B81" w:rsidRDefault="00B513CB" w:rsidP="006B7D4A">
      <w:pPr>
        <w:pStyle w:val="TableofFigures"/>
        <w:tabs>
          <w:tab w:val="right" w:leader="dot" w:pos="9016"/>
        </w:tabs>
        <w:spacing w:after="120"/>
        <w:rPr>
          <w:del w:id="1071" w:author="Andrew Instone-Cowie" w:date="2021-08-27T15:01:00Z"/>
          <w:rFonts w:eastAsiaTheme="minorEastAsia"/>
          <w:noProof/>
          <w:lang w:eastAsia="en-GB"/>
        </w:rPr>
      </w:pPr>
      <w:del w:id="1072" w:author="Andrew Instone-Cowie" w:date="2021-08-27T15:01:00Z">
        <w:r w:rsidRPr="000C5B81" w:rsidDel="000C5B81">
          <w:rPr>
            <w:rStyle w:val="Hyperlink"/>
            <w:noProof/>
            <w:rPrChange w:id="1073" w:author="Andrew Instone-Cowie" w:date="2021-08-27T15:01:00Z">
              <w:rPr>
                <w:rStyle w:val="Hyperlink"/>
                <w:noProof/>
              </w:rPr>
            </w:rPrChange>
          </w:rPr>
          <w:delText>Figure 1 – Documentation Map</w:delText>
        </w:r>
        <w:r w:rsidDel="000C5B81">
          <w:rPr>
            <w:noProof/>
            <w:webHidden/>
          </w:rPr>
          <w:tab/>
        </w:r>
        <w:r w:rsidR="00DC5316" w:rsidDel="000C5B81">
          <w:rPr>
            <w:noProof/>
            <w:webHidden/>
          </w:rPr>
          <w:delText>10</w:delText>
        </w:r>
      </w:del>
    </w:p>
    <w:p w14:paraId="66EC9B10" w14:textId="7ABF4364" w:rsidR="00B513CB" w:rsidDel="000C5B81" w:rsidRDefault="00B513CB" w:rsidP="006B7D4A">
      <w:pPr>
        <w:pStyle w:val="TableofFigures"/>
        <w:tabs>
          <w:tab w:val="right" w:leader="dot" w:pos="9016"/>
        </w:tabs>
        <w:spacing w:after="120"/>
        <w:rPr>
          <w:del w:id="1074" w:author="Andrew Instone-Cowie" w:date="2021-08-27T15:01:00Z"/>
          <w:rFonts w:eastAsiaTheme="minorEastAsia"/>
          <w:noProof/>
          <w:lang w:eastAsia="en-GB"/>
        </w:rPr>
      </w:pPr>
      <w:del w:id="1075" w:author="Andrew Instone-Cowie" w:date="2021-08-27T15:01:00Z">
        <w:r w:rsidRPr="000C5B81" w:rsidDel="000C5B81">
          <w:rPr>
            <w:rStyle w:val="Hyperlink"/>
            <w:noProof/>
            <w:rPrChange w:id="1076" w:author="Andrew Instone-Cowie" w:date="2021-08-27T15:01:00Z">
              <w:rPr>
                <w:rStyle w:val="Hyperlink"/>
                <w:noProof/>
              </w:rPr>
            </w:rPrChange>
          </w:rPr>
          <w:delText>Figure 2 – Simulator General Arrangement</w:delText>
        </w:r>
        <w:r w:rsidDel="000C5B81">
          <w:rPr>
            <w:noProof/>
            <w:webHidden/>
          </w:rPr>
          <w:tab/>
        </w:r>
        <w:r w:rsidR="00DC5316" w:rsidDel="000C5B81">
          <w:rPr>
            <w:noProof/>
            <w:webHidden/>
          </w:rPr>
          <w:delText>12</w:delText>
        </w:r>
      </w:del>
    </w:p>
    <w:p w14:paraId="1E0595FF" w14:textId="02C04206" w:rsidR="00B513CB" w:rsidDel="000C5B81" w:rsidRDefault="00B513CB" w:rsidP="006B7D4A">
      <w:pPr>
        <w:pStyle w:val="TableofFigures"/>
        <w:tabs>
          <w:tab w:val="right" w:leader="dot" w:pos="9016"/>
        </w:tabs>
        <w:spacing w:after="120"/>
        <w:rPr>
          <w:del w:id="1077" w:author="Andrew Instone-Cowie" w:date="2021-08-27T15:01:00Z"/>
          <w:rFonts w:eastAsiaTheme="minorEastAsia"/>
          <w:noProof/>
          <w:lang w:eastAsia="en-GB"/>
        </w:rPr>
      </w:pPr>
      <w:del w:id="1078" w:author="Andrew Instone-Cowie" w:date="2021-08-27T15:01:00Z">
        <w:r w:rsidRPr="000C5B81" w:rsidDel="000C5B81">
          <w:rPr>
            <w:rStyle w:val="Hyperlink"/>
            <w:noProof/>
            <w:rPrChange w:id="1079" w:author="Andrew Instone-Cowie" w:date="2021-08-27T15:01:00Z">
              <w:rPr>
                <w:rStyle w:val="Hyperlink"/>
                <w:noProof/>
              </w:rPr>
            </w:rPrChange>
          </w:rPr>
          <w:delText>Figure 3 – PCB Panels of Sensor Boards</w:delText>
        </w:r>
        <w:r w:rsidDel="000C5B81">
          <w:rPr>
            <w:noProof/>
            <w:webHidden/>
          </w:rPr>
          <w:tab/>
        </w:r>
        <w:r w:rsidR="00DC5316" w:rsidDel="000C5B81">
          <w:rPr>
            <w:noProof/>
            <w:webHidden/>
          </w:rPr>
          <w:delText>14</w:delText>
        </w:r>
      </w:del>
    </w:p>
    <w:p w14:paraId="575821AA" w14:textId="1965ACCF" w:rsidR="00B513CB" w:rsidDel="000C5B81" w:rsidRDefault="00B513CB" w:rsidP="006B7D4A">
      <w:pPr>
        <w:pStyle w:val="TableofFigures"/>
        <w:tabs>
          <w:tab w:val="right" w:leader="dot" w:pos="9016"/>
        </w:tabs>
        <w:spacing w:after="120"/>
        <w:rPr>
          <w:del w:id="1080" w:author="Andrew Instone-Cowie" w:date="2021-08-27T15:01:00Z"/>
          <w:rFonts w:eastAsiaTheme="minorEastAsia"/>
          <w:noProof/>
          <w:lang w:eastAsia="en-GB"/>
        </w:rPr>
      </w:pPr>
      <w:del w:id="1081" w:author="Andrew Instone-Cowie" w:date="2021-08-27T15:01:00Z">
        <w:r w:rsidRPr="000C5B81" w:rsidDel="000C5B81">
          <w:rPr>
            <w:rStyle w:val="Hyperlink"/>
            <w:noProof/>
            <w:rPrChange w:id="1082" w:author="Andrew Instone-Cowie" w:date="2021-08-27T15:01:00Z">
              <w:rPr>
                <w:rStyle w:val="Hyperlink"/>
                <w:noProof/>
              </w:rPr>
            </w:rPrChange>
          </w:rPr>
          <w:delText>Figure 4 – SeeedStudio Upload Box</w:delText>
        </w:r>
        <w:r w:rsidDel="000C5B81">
          <w:rPr>
            <w:noProof/>
            <w:webHidden/>
          </w:rPr>
          <w:tab/>
        </w:r>
        <w:r w:rsidR="00DC5316" w:rsidDel="000C5B81">
          <w:rPr>
            <w:noProof/>
            <w:webHidden/>
          </w:rPr>
          <w:delText>15</w:delText>
        </w:r>
      </w:del>
    </w:p>
    <w:p w14:paraId="6B106247" w14:textId="0D7A072B" w:rsidR="00B513CB" w:rsidDel="000C5B81" w:rsidRDefault="00B513CB" w:rsidP="006B7D4A">
      <w:pPr>
        <w:pStyle w:val="TableofFigures"/>
        <w:tabs>
          <w:tab w:val="right" w:leader="dot" w:pos="9016"/>
        </w:tabs>
        <w:spacing w:after="120"/>
        <w:rPr>
          <w:del w:id="1083" w:author="Andrew Instone-Cowie" w:date="2021-08-27T15:01:00Z"/>
          <w:rFonts w:eastAsiaTheme="minorEastAsia"/>
          <w:noProof/>
          <w:lang w:eastAsia="en-GB"/>
        </w:rPr>
      </w:pPr>
      <w:del w:id="1084" w:author="Andrew Instone-Cowie" w:date="2021-08-27T15:01:00Z">
        <w:r w:rsidRPr="000C5B81" w:rsidDel="000C5B81">
          <w:rPr>
            <w:rStyle w:val="Hyperlink"/>
            <w:noProof/>
            <w:rPrChange w:id="1085" w:author="Andrew Instone-Cowie" w:date="2021-08-27T15:01:00Z">
              <w:rPr>
                <w:rStyle w:val="Hyperlink"/>
                <w:noProof/>
              </w:rPr>
            </w:rPrChange>
          </w:rPr>
          <w:delText>Figure 5 – SeeedStudio Gerber Viewer</w:delText>
        </w:r>
        <w:r w:rsidDel="000C5B81">
          <w:rPr>
            <w:noProof/>
            <w:webHidden/>
          </w:rPr>
          <w:tab/>
        </w:r>
        <w:r w:rsidR="00DC5316" w:rsidDel="000C5B81">
          <w:rPr>
            <w:noProof/>
            <w:webHidden/>
          </w:rPr>
          <w:delText>15</w:delText>
        </w:r>
      </w:del>
    </w:p>
    <w:p w14:paraId="6E9730BB" w14:textId="73447EFF" w:rsidR="00B513CB" w:rsidDel="000C5B81" w:rsidRDefault="00B513CB" w:rsidP="006B7D4A">
      <w:pPr>
        <w:pStyle w:val="TableofFigures"/>
        <w:tabs>
          <w:tab w:val="right" w:leader="dot" w:pos="9016"/>
        </w:tabs>
        <w:spacing w:after="120"/>
        <w:rPr>
          <w:del w:id="1086" w:author="Andrew Instone-Cowie" w:date="2021-08-27T15:01:00Z"/>
          <w:rFonts w:eastAsiaTheme="minorEastAsia"/>
          <w:noProof/>
          <w:lang w:eastAsia="en-GB"/>
        </w:rPr>
      </w:pPr>
      <w:del w:id="1087" w:author="Andrew Instone-Cowie" w:date="2021-08-27T15:01:00Z">
        <w:r w:rsidRPr="000C5B81" w:rsidDel="000C5B81">
          <w:rPr>
            <w:rStyle w:val="Hyperlink"/>
            <w:noProof/>
            <w:rPrChange w:id="1088" w:author="Andrew Instone-Cowie" w:date="2021-08-27T15:01:00Z">
              <w:rPr>
                <w:rStyle w:val="Hyperlink"/>
                <w:noProof/>
              </w:rPr>
            </w:rPrChange>
          </w:rPr>
          <w:delText>Figure 6 – SeeedStudio Order Form</w:delText>
        </w:r>
        <w:r w:rsidDel="000C5B81">
          <w:rPr>
            <w:noProof/>
            <w:webHidden/>
          </w:rPr>
          <w:tab/>
        </w:r>
        <w:r w:rsidR="00DC5316" w:rsidDel="000C5B81">
          <w:rPr>
            <w:noProof/>
            <w:webHidden/>
          </w:rPr>
          <w:delText>16</w:delText>
        </w:r>
      </w:del>
    </w:p>
    <w:p w14:paraId="3935685A" w14:textId="1EA61372" w:rsidR="00B513CB" w:rsidDel="000C5B81" w:rsidRDefault="00B513CB" w:rsidP="006B7D4A">
      <w:pPr>
        <w:pStyle w:val="TableofFigures"/>
        <w:tabs>
          <w:tab w:val="right" w:leader="dot" w:pos="9016"/>
        </w:tabs>
        <w:spacing w:after="120"/>
        <w:rPr>
          <w:del w:id="1089" w:author="Andrew Instone-Cowie" w:date="2021-08-27T15:01:00Z"/>
          <w:rFonts w:eastAsiaTheme="minorEastAsia"/>
          <w:noProof/>
          <w:lang w:eastAsia="en-GB"/>
        </w:rPr>
      </w:pPr>
      <w:del w:id="1090" w:author="Andrew Instone-Cowie" w:date="2021-08-27T15:01:00Z">
        <w:r w:rsidRPr="000C5B81" w:rsidDel="000C5B81">
          <w:rPr>
            <w:rStyle w:val="Hyperlink"/>
            <w:noProof/>
            <w:rPrChange w:id="1091" w:author="Andrew Instone-Cowie" w:date="2021-08-27T15:01:00Z">
              <w:rPr>
                <w:rStyle w:val="Hyperlink"/>
                <w:noProof/>
              </w:rPr>
            </w:rPrChange>
          </w:rPr>
          <w:delText>Figure 7 – Voltage Regulator Orientation</w:delText>
        </w:r>
        <w:r w:rsidDel="000C5B81">
          <w:rPr>
            <w:noProof/>
            <w:webHidden/>
          </w:rPr>
          <w:tab/>
        </w:r>
        <w:r w:rsidR="00DC5316" w:rsidDel="000C5B81">
          <w:rPr>
            <w:noProof/>
            <w:webHidden/>
          </w:rPr>
          <w:delText>18</w:delText>
        </w:r>
      </w:del>
    </w:p>
    <w:p w14:paraId="50F10642" w14:textId="0D4FA633" w:rsidR="00B513CB" w:rsidDel="000C5B81" w:rsidRDefault="00B513CB" w:rsidP="006B7D4A">
      <w:pPr>
        <w:pStyle w:val="TableofFigures"/>
        <w:tabs>
          <w:tab w:val="right" w:leader="dot" w:pos="9016"/>
        </w:tabs>
        <w:spacing w:after="120"/>
        <w:rPr>
          <w:del w:id="1092" w:author="Andrew Instone-Cowie" w:date="2021-08-27T15:01:00Z"/>
          <w:rFonts w:eastAsiaTheme="minorEastAsia"/>
          <w:noProof/>
          <w:lang w:eastAsia="en-GB"/>
        </w:rPr>
      </w:pPr>
      <w:del w:id="1093" w:author="Andrew Instone-Cowie" w:date="2021-08-27T15:01:00Z">
        <w:r w:rsidRPr="000C5B81" w:rsidDel="000C5B81">
          <w:rPr>
            <w:rStyle w:val="Hyperlink"/>
            <w:noProof/>
            <w:rPrChange w:id="1094" w:author="Andrew Instone-Cowie" w:date="2021-08-27T15:01:00Z">
              <w:rPr>
                <w:rStyle w:val="Hyperlink"/>
                <w:noProof/>
              </w:rPr>
            </w:rPrChange>
          </w:rPr>
          <w:delText>Figure 8 – Diode Orientation</w:delText>
        </w:r>
        <w:r w:rsidDel="000C5B81">
          <w:rPr>
            <w:noProof/>
            <w:webHidden/>
          </w:rPr>
          <w:tab/>
        </w:r>
        <w:r w:rsidR="00DC5316" w:rsidDel="000C5B81">
          <w:rPr>
            <w:noProof/>
            <w:webHidden/>
          </w:rPr>
          <w:delText>19</w:delText>
        </w:r>
      </w:del>
    </w:p>
    <w:p w14:paraId="4989E958" w14:textId="21AA3013" w:rsidR="00B513CB" w:rsidDel="000C5B81" w:rsidRDefault="00B513CB" w:rsidP="006B7D4A">
      <w:pPr>
        <w:pStyle w:val="TableofFigures"/>
        <w:tabs>
          <w:tab w:val="right" w:leader="dot" w:pos="9016"/>
        </w:tabs>
        <w:spacing w:after="120"/>
        <w:rPr>
          <w:del w:id="1095" w:author="Andrew Instone-Cowie" w:date="2021-08-27T15:01:00Z"/>
          <w:rFonts w:eastAsiaTheme="minorEastAsia"/>
          <w:noProof/>
          <w:lang w:eastAsia="en-GB"/>
        </w:rPr>
      </w:pPr>
      <w:del w:id="1096" w:author="Andrew Instone-Cowie" w:date="2021-08-27T15:01:00Z">
        <w:r w:rsidRPr="000C5B81" w:rsidDel="000C5B81">
          <w:rPr>
            <w:rStyle w:val="Hyperlink"/>
            <w:noProof/>
            <w:rPrChange w:id="1097" w:author="Andrew Instone-Cowie" w:date="2021-08-27T15:01:00Z">
              <w:rPr>
                <w:rStyle w:val="Hyperlink"/>
                <w:noProof/>
              </w:rPr>
            </w:rPrChange>
          </w:rPr>
          <w:delText>Figure 9 – Electrolytic Capacitor Orientation</w:delText>
        </w:r>
        <w:r w:rsidDel="000C5B81">
          <w:rPr>
            <w:noProof/>
            <w:webHidden/>
          </w:rPr>
          <w:tab/>
        </w:r>
        <w:r w:rsidR="00DC5316" w:rsidDel="000C5B81">
          <w:rPr>
            <w:noProof/>
            <w:webHidden/>
          </w:rPr>
          <w:delText>19</w:delText>
        </w:r>
      </w:del>
    </w:p>
    <w:p w14:paraId="4AC9A6DD" w14:textId="1095913A" w:rsidR="00B513CB" w:rsidDel="000C5B81" w:rsidRDefault="00B513CB" w:rsidP="006B7D4A">
      <w:pPr>
        <w:pStyle w:val="TableofFigures"/>
        <w:tabs>
          <w:tab w:val="right" w:leader="dot" w:pos="9016"/>
        </w:tabs>
        <w:spacing w:after="120"/>
        <w:rPr>
          <w:del w:id="1098" w:author="Andrew Instone-Cowie" w:date="2021-08-27T15:01:00Z"/>
          <w:rFonts w:eastAsiaTheme="minorEastAsia"/>
          <w:noProof/>
          <w:lang w:eastAsia="en-GB"/>
        </w:rPr>
      </w:pPr>
      <w:del w:id="1099" w:author="Andrew Instone-Cowie" w:date="2021-08-27T15:01:00Z">
        <w:r w:rsidRPr="000C5B81" w:rsidDel="000C5B81">
          <w:rPr>
            <w:rStyle w:val="Hyperlink"/>
            <w:noProof/>
            <w:rPrChange w:id="1100" w:author="Andrew Instone-Cowie" w:date="2021-08-27T15:01:00Z">
              <w:rPr>
                <w:rStyle w:val="Hyperlink"/>
                <w:noProof/>
              </w:rPr>
            </w:rPrChange>
          </w:rPr>
          <w:delText>Figure 10 – Integrated Circuit Orientation</w:delText>
        </w:r>
        <w:r w:rsidDel="000C5B81">
          <w:rPr>
            <w:noProof/>
            <w:webHidden/>
          </w:rPr>
          <w:tab/>
        </w:r>
        <w:r w:rsidR="00DC5316" w:rsidDel="000C5B81">
          <w:rPr>
            <w:noProof/>
            <w:webHidden/>
          </w:rPr>
          <w:delText>20</w:delText>
        </w:r>
      </w:del>
    </w:p>
    <w:p w14:paraId="35135A95" w14:textId="721FC5FC" w:rsidR="00B513CB" w:rsidDel="000C5B81" w:rsidRDefault="00B513CB" w:rsidP="006B7D4A">
      <w:pPr>
        <w:pStyle w:val="TableofFigures"/>
        <w:tabs>
          <w:tab w:val="right" w:leader="dot" w:pos="9016"/>
        </w:tabs>
        <w:spacing w:after="120"/>
        <w:rPr>
          <w:del w:id="1101" w:author="Andrew Instone-Cowie" w:date="2021-08-27T15:01:00Z"/>
          <w:rFonts w:eastAsiaTheme="minorEastAsia"/>
          <w:noProof/>
          <w:lang w:eastAsia="en-GB"/>
        </w:rPr>
      </w:pPr>
      <w:del w:id="1102" w:author="Andrew Instone-Cowie" w:date="2021-08-27T15:01:00Z">
        <w:r w:rsidRPr="000C5B81" w:rsidDel="000C5B81">
          <w:rPr>
            <w:rStyle w:val="Hyperlink"/>
            <w:noProof/>
            <w:rPrChange w:id="1103" w:author="Andrew Instone-Cowie" w:date="2021-08-27T15:01:00Z">
              <w:rPr>
                <w:rStyle w:val="Hyperlink"/>
                <w:noProof/>
              </w:rPr>
            </w:rPrChange>
          </w:rPr>
          <w:delText>Figure 11 – LED Orientation</w:delText>
        </w:r>
        <w:r w:rsidDel="000C5B81">
          <w:rPr>
            <w:noProof/>
            <w:webHidden/>
          </w:rPr>
          <w:tab/>
        </w:r>
        <w:r w:rsidR="00DC5316" w:rsidDel="000C5B81">
          <w:rPr>
            <w:noProof/>
            <w:webHidden/>
          </w:rPr>
          <w:delText>20</w:delText>
        </w:r>
      </w:del>
    </w:p>
    <w:p w14:paraId="4286C7FE" w14:textId="2CD60710" w:rsidR="00B513CB" w:rsidDel="000C5B81" w:rsidRDefault="00B513CB" w:rsidP="006B7D4A">
      <w:pPr>
        <w:pStyle w:val="TableofFigures"/>
        <w:tabs>
          <w:tab w:val="right" w:leader="dot" w:pos="9016"/>
        </w:tabs>
        <w:spacing w:after="120"/>
        <w:rPr>
          <w:del w:id="1104" w:author="Andrew Instone-Cowie" w:date="2021-08-27T15:01:00Z"/>
          <w:rFonts w:eastAsiaTheme="minorEastAsia"/>
          <w:noProof/>
          <w:lang w:eastAsia="en-GB"/>
        </w:rPr>
      </w:pPr>
      <w:del w:id="1105" w:author="Andrew Instone-Cowie" w:date="2021-08-27T15:01:00Z">
        <w:r w:rsidRPr="000C5B81" w:rsidDel="000C5B81">
          <w:rPr>
            <w:rStyle w:val="Hyperlink"/>
            <w:noProof/>
            <w:rPrChange w:id="1106" w:author="Andrew Instone-Cowie" w:date="2021-08-27T15:01:00Z">
              <w:rPr>
                <w:rStyle w:val="Hyperlink"/>
                <w:noProof/>
              </w:rPr>
            </w:rPrChange>
          </w:rPr>
          <w:delText>Figure 12 – Magneto-Resistive Sensor Orientation</w:delText>
        </w:r>
        <w:r w:rsidDel="000C5B81">
          <w:rPr>
            <w:noProof/>
            <w:webHidden/>
          </w:rPr>
          <w:tab/>
        </w:r>
        <w:r w:rsidR="00DC5316" w:rsidDel="000C5B81">
          <w:rPr>
            <w:noProof/>
            <w:webHidden/>
          </w:rPr>
          <w:delText>21</w:delText>
        </w:r>
      </w:del>
    </w:p>
    <w:p w14:paraId="47B32826" w14:textId="6063BEE6" w:rsidR="00B513CB" w:rsidDel="000C5B81" w:rsidRDefault="00B513CB" w:rsidP="006B7D4A">
      <w:pPr>
        <w:pStyle w:val="TableofFigures"/>
        <w:tabs>
          <w:tab w:val="right" w:leader="dot" w:pos="9016"/>
        </w:tabs>
        <w:spacing w:after="120"/>
        <w:rPr>
          <w:del w:id="1107" w:author="Andrew Instone-Cowie" w:date="2021-08-27T15:01:00Z"/>
          <w:rFonts w:eastAsiaTheme="minorEastAsia"/>
          <w:noProof/>
          <w:lang w:eastAsia="en-GB"/>
        </w:rPr>
      </w:pPr>
      <w:del w:id="1108" w:author="Andrew Instone-Cowie" w:date="2021-08-27T15:01:00Z">
        <w:r w:rsidRPr="000C5B81" w:rsidDel="000C5B81">
          <w:rPr>
            <w:rStyle w:val="Hyperlink"/>
            <w:noProof/>
            <w:rPrChange w:id="1109" w:author="Andrew Instone-Cowie" w:date="2021-08-27T15:01:00Z">
              <w:rPr>
                <w:rStyle w:val="Hyperlink"/>
                <w:noProof/>
              </w:rPr>
            </w:rPrChange>
          </w:rPr>
          <w:delText>Figure 13 – Simulator Interface Parts</w:delText>
        </w:r>
        <w:r w:rsidDel="000C5B81">
          <w:rPr>
            <w:noProof/>
            <w:webHidden/>
          </w:rPr>
          <w:tab/>
        </w:r>
        <w:r w:rsidR="00DC5316" w:rsidDel="000C5B81">
          <w:rPr>
            <w:noProof/>
            <w:webHidden/>
          </w:rPr>
          <w:delText>24</w:delText>
        </w:r>
      </w:del>
    </w:p>
    <w:p w14:paraId="3F182195" w14:textId="11B7CA0C" w:rsidR="00B513CB" w:rsidDel="000C5B81" w:rsidRDefault="00B513CB" w:rsidP="006B7D4A">
      <w:pPr>
        <w:pStyle w:val="TableofFigures"/>
        <w:tabs>
          <w:tab w:val="right" w:leader="dot" w:pos="9016"/>
        </w:tabs>
        <w:spacing w:after="120"/>
        <w:rPr>
          <w:del w:id="1110" w:author="Andrew Instone-Cowie" w:date="2021-08-27T15:01:00Z"/>
          <w:rFonts w:eastAsiaTheme="minorEastAsia"/>
          <w:noProof/>
          <w:lang w:eastAsia="en-GB"/>
        </w:rPr>
      </w:pPr>
      <w:del w:id="1111" w:author="Andrew Instone-Cowie" w:date="2021-08-27T15:01:00Z">
        <w:r w:rsidRPr="000C5B81" w:rsidDel="000C5B81">
          <w:rPr>
            <w:rStyle w:val="Hyperlink"/>
            <w:noProof/>
            <w:rPrChange w:id="1112" w:author="Andrew Instone-Cowie" w:date="2021-08-27T15:01:00Z">
              <w:rPr>
                <w:rStyle w:val="Hyperlink"/>
                <w:noProof/>
              </w:rPr>
            </w:rPrChange>
          </w:rPr>
          <w:delText>Figure 14 – Simulator Interface Board Layout</w:delText>
        </w:r>
        <w:r w:rsidDel="000C5B81">
          <w:rPr>
            <w:noProof/>
            <w:webHidden/>
          </w:rPr>
          <w:tab/>
        </w:r>
        <w:r w:rsidR="00DC5316" w:rsidDel="000C5B81">
          <w:rPr>
            <w:noProof/>
            <w:webHidden/>
          </w:rPr>
          <w:delText>24</w:delText>
        </w:r>
      </w:del>
    </w:p>
    <w:p w14:paraId="1BCD1A90" w14:textId="16687695" w:rsidR="00B513CB" w:rsidDel="000C5B81" w:rsidRDefault="00B513CB" w:rsidP="006B7D4A">
      <w:pPr>
        <w:pStyle w:val="TableofFigures"/>
        <w:tabs>
          <w:tab w:val="right" w:leader="dot" w:pos="9016"/>
        </w:tabs>
        <w:spacing w:after="120"/>
        <w:rPr>
          <w:del w:id="1113" w:author="Andrew Instone-Cowie" w:date="2021-08-27T15:01:00Z"/>
          <w:rFonts w:eastAsiaTheme="minorEastAsia"/>
          <w:noProof/>
          <w:lang w:eastAsia="en-GB"/>
        </w:rPr>
      </w:pPr>
      <w:del w:id="1114" w:author="Andrew Instone-Cowie" w:date="2021-08-27T15:01:00Z">
        <w:r w:rsidRPr="000C5B81" w:rsidDel="000C5B81">
          <w:rPr>
            <w:rStyle w:val="Hyperlink"/>
            <w:noProof/>
            <w:rPrChange w:id="1115" w:author="Andrew Instone-Cowie" w:date="2021-08-27T15:01:00Z">
              <w:rPr>
                <w:rStyle w:val="Hyperlink"/>
                <w:noProof/>
              </w:rPr>
            </w:rPrChange>
          </w:rPr>
          <w:delText>Figure 15 – Voltage Check Pin Locations</w:delText>
        </w:r>
        <w:r w:rsidDel="000C5B81">
          <w:rPr>
            <w:noProof/>
            <w:webHidden/>
          </w:rPr>
          <w:tab/>
        </w:r>
        <w:r w:rsidR="00DC5316" w:rsidDel="000C5B81">
          <w:rPr>
            <w:noProof/>
            <w:webHidden/>
          </w:rPr>
          <w:delText>26</w:delText>
        </w:r>
      </w:del>
    </w:p>
    <w:p w14:paraId="2680BA17" w14:textId="4834669A" w:rsidR="00B513CB" w:rsidDel="000C5B81" w:rsidRDefault="00B513CB" w:rsidP="006B7D4A">
      <w:pPr>
        <w:pStyle w:val="TableofFigures"/>
        <w:tabs>
          <w:tab w:val="right" w:leader="dot" w:pos="9016"/>
        </w:tabs>
        <w:spacing w:after="120"/>
        <w:rPr>
          <w:del w:id="1116" w:author="Andrew Instone-Cowie" w:date="2021-08-27T15:01:00Z"/>
          <w:rFonts w:eastAsiaTheme="minorEastAsia"/>
          <w:noProof/>
          <w:lang w:eastAsia="en-GB"/>
        </w:rPr>
      </w:pPr>
      <w:del w:id="1117" w:author="Andrew Instone-Cowie" w:date="2021-08-27T15:01:00Z">
        <w:r w:rsidRPr="000C5B81" w:rsidDel="000C5B81">
          <w:rPr>
            <w:rStyle w:val="Hyperlink"/>
            <w:noProof/>
            <w:rPrChange w:id="1118" w:author="Andrew Instone-Cowie" w:date="2021-08-27T15:01:00Z">
              <w:rPr>
                <w:rStyle w:val="Hyperlink"/>
                <w:noProof/>
              </w:rPr>
            </w:rPrChange>
          </w:rPr>
          <w:delText>Figure 16 – Bending Voltage Regulator Pins</w:delText>
        </w:r>
        <w:r w:rsidDel="000C5B81">
          <w:rPr>
            <w:noProof/>
            <w:webHidden/>
          </w:rPr>
          <w:tab/>
        </w:r>
        <w:r w:rsidR="00DC5316" w:rsidDel="000C5B81">
          <w:rPr>
            <w:noProof/>
            <w:webHidden/>
          </w:rPr>
          <w:delText>27</w:delText>
        </w:r>
      </w:del>
    </w:p>
    <w:p w14:paraId="336FCB8A" w14:textId="22239650" w:rsidR="00B513CB" w:rsidDel="000C5B81" w:rsidRDefault="00B513CB" w:rsidP="006B7D4A">
      <w:pPr>
        <w:pStyle w:val="TableofFigures"/>
        <w:tabs>
          <w:tab w:val="right" w:leader="dot" w:pos="9016"/>
        </w:tabs>
        <w:spacing w:after="120"/>
        <w:rPr>
          <w:del w:id="1119" w:author="Andrew Instone-Cowie" w:date="2021-08-27T15:01:00Z"/>
          <w:rFonts w:eastAsiaTheme="minorEastAsia"/>
          <w:noProof/>
          <w:lang w:eastAsia="en-GB"/>
        </w:rPr>
      </w:pPr>
      <w:del w:id="1120" w:author="Andrew Instone-Cowie" w:date="2021-08-27T15:01:00Z">
        <w:r w:rsidRPr="000C5B81" w:rsidDel="000C5B81">
          <w:rPr>
            <w:rStyle w:val="Hyperlink"/>
            <w:noProof/>
            <w:rPrChange w:id="1121" w:author="Andrew Instone-Cowie" w:date="2021-08-27T15:01:00Z">
              <w:rPr>
                <w:rStyle w:val="Hyperlink"/>
                <w:noProof/>
              </w:rPr>
            </w:rPrChange>
          </w:rPr>
          <w:delText>Figure 17 – Voltage Regulator Heatsink</w:delText>
        </w:r>
        <w:r w:rsidDel="000C5B81">
          <w:rPr>
            <w:noProof/>
            <w:webHidden/>
          </w:rPr>
          <w:tab/>
        </w:r>
        <w:r w:rsidR="00DC5316" w:rsidDel="000C5B81">
          <w:rPr>
            <w:noProof/>
            <w:webHidden/>
          </w:rPr>
          <w:delText>27</w:delText>
        </w:r>
      </w:del>
    </w:p>
    <w:p w14:paraId="62E03609" w14:textId="3377263E" w:rsidR="00B513CB" w:rsidDel="000C5B81" w:rsidRDefault="00B513CB" w:rsidP="006B7D4A">
      <w:pPr>
        <w:pStyle w:val="TableofFigures"/>
        <w:tabs>
          <w:tab w:val="right" w:leader="dot" w:pos="9016"/>
        </w:tabs>
        <w:spacing w:after="120"/>
        <w:rPr>
          <w:del w:id="1122" w:author="Andrew Instone-Cowie" w:date="2021-08-27T15:01:00Z"/>
          <w:rFonts w:eastAsiaTheme="minorEastAsia"/>
          <w:noProof/>
          <w:lang w:eastAsia="en-GB"/>
        </w:rPr>
      </w:pPr>
      <w:del w:id="1123" w:author="Andrew Instone-Cowie" w:date="2021-08-27T15:01:00Z">
        <w:r w:rsidRPr="000C5B81" w:rsidDel="000C5B81">
          <w:rPr>
            <w:rStyle w:val="Hyperlink"/>
            <w:noProof/>
            <w:rPrChange w:id="1124" w:author="Andrew Instone-Cowie" w:date="2021-08-27T15:01:00Z">
              <w:rPr>
                <w:rStyle w:val="Hyperlink"/>
                <w:noProof/>
              </w:rPr>
            </w:rPrChange>
          </w:rPr>
          <w:delText>Figure 18 – Completed Simulator Interface Module PCB</w:delText>
        </w:r>
        <w:r w:rsidDel="000C5B81">
          <w:rPr>
            <w:noProof/>
            <w:webHidden/>
          </w:rPr>
          <w:tab/>
        </w:r>
        <w:r w:rsidR="00DC5316" w:rsidDel="000C5B81">
          <w:rPr>
            <w:noProof/>
            <w:webHidden/>
          </w:rPr>
          <w:delText>28</w:delText>
        </w:r>
      </w:del>
    </w:p>
    <w:p w14:paraId="4E85ED5B" w14:textId="0446A678" w:rsidR="00B513CB" w:rsidDel="000C5B81" w:rsidRDefault="00B513CB" w:rsidP="006B7D4A">
      <w:pPr>
        <w:pStyle w:val="TableofFigures"/>
        <w:tabs>
          <w:tab w:val="right" w:leader="dot" w:pos="9016"/>
        </w:tabs>
        <w:spacing w:after="120"/>
        <w:rPr>
          <w:del w:id="1125" w:author="Andrew Instone-Cowie" w:date="2021-08-27T15:01:00Z"/>
          <w:rFonts w:eastAsiaTheme="minorEastAsia"/>
          <w:noProof/>
          <w:lang w:eastAsia="en-GB"/>
        </w:rPr>
      </w:pPr>
      <w:del w:id="1126" w:author="Andrew Instone-Cowie" w:date="2021-08-27T15:01:00Z">
        <w:r w:rsidRPr="000C5B81" w:rsidDel="000C5B81">
          <w:rPr>
            <w:rStyle w:val="Hyperlink"/>
            <w:noProof/>
            <w:rPrChange w:id="1127" w:author="Andrew Instone-Cowie" w:date="2021-08-27T15:01:00Z">
              <w:rPr>
                <w:rStyle w:val="Hyperlink"/>
                <w:noProof/>
              </w:rPr>
            </w:rPrChange>
          </w:rPr>
          <w:delText>Figure 19 – Power Board Parts</w:delText>
        </w:r>
        <w:r w:rsidDel="000C5B81">
          <w:rPr>
            <w:noProof/>
            <w:webHidden/>
          </w:rPr>
          <w:tab/>
        </w:r>
        <w:r w:rsidR="00DC5316" w:rsidDel="000C5B81">
          <w:rPr>
            <w:noProof/>
            <w:webHidden/>
          </w:rPr>
          <w:delText>31</w:delText>
        </w:r>
      </w:del>
    </w:p>
    <w:p w14:paraId="02EFA018" w14:textId="0B18C998" w:rsidR="00B513CB" w:rsidDel="000C5B81" w:rsidRDefault="00B513CB" w:rsidP="006B7D4A">
      <w:pPr>
        <w:pStyle w:val="TableofFigures"/>
        <w:tabs>
          <w:tab w:val="right" w:leader="dot" w:pos="9016"/>
        </w:tabs>
        <w:spacing w:after="120"/>
        <w:rPr>
          <w:del w:id="1128" w:author="Andrew Instone-Cowie" w:date="2021-08-27T15:01:00Z"/>
          <w:rFonts w:eastAsiaTheme="minorEastAsia"/>
          <w:noProof/>
          <w:lang w:eastAsia="en-GB"/>
        </w:rPr>
      </w:pPr>
      <w:del w:id="1129" w:author="Andrew Instone-Cowie" w:date="2021-08-27T15:01:00Z">
        <w:r w:rsidRPr="000C5B81" w:rsidDel="000C5B81">
          <w:rPr>
            <w:rStyle w:val="Hyperlink"/>
            <w:noProof/>
            <w:rPrChange w:id="1130" w:author="Andrew Instone-Cowie" w:date="2021-08-27T15:01:00Z">
              <w:rPr>
                <w:rStyle w:val="Hyperlink"/>
                <w:noProof/>
              </w:rPr>
            </w:rPrChange>
          </w:rPr>
          <w:delText>Figure 20 – Power Board Layout</w:delText>
        </w:r>
        <w:r w:rsidDel="000C5B81">
          <w:rPr>
            <w:noProof/>
            <w:webHidden/>
          </w:rPr>
          <w:tab/>
        </w:r>
        <w:r w:rsidR="00DC5316" w:rsidDel="000C5B81">
          <w:rPr>
            <w:noProof/>
            <w:webHidden/>
          </w:rPr>
          <w:delText>31</w:delText>
        </w:r>
      </w:del>
    </w:p>
    <w:p w14:paraId="3DDD58A3" w14:textId="7695D207" w:rsidR="00B513CB" w:rsidDel="000C5B81" w:rsidRDefault="00B513CB" w:rsidP="006B7D4A">
      <w:pPr>
        <w:pStyle w:val="TableofFigures"/>
        <w:tabs>
          <w:tab w:val="right" w:leader="dot" w:pos="9016"/>
        </w:tabs>
        <w:spacing w:after="120"/>
        <w:rPr>
          <w:del w:id="1131" w:author="Andrew Instone-Cowie" w:date="2021-08-27T15:01:00Z"/>
          <w:rFonts w:eastAsiaTheme="minorEastAsia"/>
          <w:noProof/>
          <w:lang w:eastAsia="en-GB"/>
        </w:rPr>
      </w:pPr>
      <w:del w:id="1132" w:author="Andrew Instone-Cowie" w:date="2021-08-27T15:01:00Z">
        <w:r w:rsidRPr="000C5B81" w:rsidDel="000C5B81">
          <w:rPr>
            <w:rStyle w:val="Hyperlink"/>
            <w:noProof/>
            <w:rPrChange w:id="1133" w:author="Andrew Instone-Cowie" w:date="2021-08-27T15:01:00Z">
              <w:rPr>
                <w:rStyle w:val="Hyperlink"/>
                <w:noProof/>
              </w:rPr>
            </w:rPrChange>
          </w:rPr>
          <w:delText>Figure 21 – Completed Power Module PCB</w:delText>
        </w:r>
        <w:r w:rsidDel="000C5B81">
          <w:rPr>
            <w:noProof/>
            <w:webHidden/>
          </w:rPr>
          <w:tab/>
        </w:r>
        <w:r w:rsidR="00DC5316" w:rsidDel="000C5B81">
          <w:rPr>
            <w:noProof/>
            <w:webHidden/>
          </w:rPr>
          <w:delText>32</w:delText>
        </w:r>
      </w:del>
    </w:p>
    <w:p w14:paraId="6F9E4D97" w14:textId="4A764015" w:rsidR="00B513CB" w:rsidDel="000C5B81" w:rsidRDefault="00B513CB" w:rsidP="006B7D4A">
      <w:pPr>
        <w:pStyle w:val="TableofFigures"/>
        <w:tabs>
          <w:tab w:val="right" w:leader="dot" w:pos="9016"/>
        </w:tabs>
        <w:spacing w:after="120"/>
        <w:rPr>
          <w:del w:id="1134" w:author="Andrew Instone-Cowie" w:date="2021-08-27T15:01:00Z"/>
          <w:rFonts w:eastAsiaTheme="minorEastAsia"/>
          <w:noProof/>
          <w:lang w:eastAsia="en-GB"/>
        </w:rPr>
      </w:pPr>
      <w:del w:id="1135" w:author="Andrew Instone-Cowie" w:date="2021-08-27T15:01:00Z">
        <w:r w:rsidRPr="000C5B81" w:rsidDel="000C5B81">
          <w:rPr>
            <w:rStyle w:val="Hyperlink"/>
            <w:noProof/>
            <w:rPrChange w:id="1136" w:author="Andrew Instone-Cowie" w:date="2021-08-27T15:01:00Z">
              <w:rPr>
                <w:rStyle w:val="Hyperlink"/>
                <w:noProof/>
              </w:rPr>
            </w:rPrChange>
          </w:rPr>
          <w:delText>Figure 22 – Magneto-Resistive Sensor Demonstration</w:delText>
        </w:r>
        <w:r w:rsidDel="000C5B81">
          <w:rPr>
            <w:noProof/>
            <w:webHidden/>
          </w:rPr>
          <w:tab/>
        </w:r>
        <w:r w:rsidR="00DC5316" w:rsidDel="000C5B81">
          <w:rPr>
            <w:noProof/>
            <w:webHidden/>
          </w:rPr>
          <w:delText>33</w:delText>
        </w:r>
      </w:del>
    </w:p>
    <w:p w14:paraId="27138BAC" w14:textId="0A3B8C4B" w:rsidR="00B513CB" w:rsidDel="000C5B81" w:rsidRDefault="00B513CB" w:rsidP="006B7D4A">
      <w:pPr>
        <w:pStyle w:val="TableofFigures"/>
        <w:tabs>
          <w:tab w:val="right" w:leader="dot" w:pos="9016"/>
        </w:tabs>
        <w:spacing w:after="120"/>
        <w:rPr>
          <w:del w:id="1137" w:author="Andrew Instone-Cowie" w:date="2021-08-27T15:01:00Z"/>
          <w:rFonts w:eastAsiaTheme="minorEastAsia"/>
          <w:noProof/>
          <w:lang w:eastAsia="en-GB"/>
        </w:rPr>
      </w:pPr>
      <w:del w:id="1138" w:author="Andrew Instone-Cowie" w:date="2021-08-27T15:01:00Z">
        <w:r w:rsidRPr="000C5B81" w:rsidDel="000C5B81">
          <w:rPr>
            <w:rStyle w:val="Hyperlink"/>
            <w:noProof/>
            <w:rPrChange w:id="1139" w:author="Andrew Instone-Cowie" w:date="2021-08-27T15:01:00Z">
              <w:rPr>
                <w:rStyle w:val="Hyperlink"/>
                <w:noProof/>
              </w:rPr>
            </w:rPrChange>
          </w:rPr>
          <w:delText>Figure 23 – Magneto-Resistive Sensor Board Parts</w:delText>
        </w:r>
        <w:r w:rsidDel="000C5B81">
          <w:rPr>
            <w:noProof/>
            <w:webHidden/>
          </w:rPr>
          <w:tab/>
        </w:r>
        <w:r w:rsidR="00DC5316" w:rsidDel="000C5B81">
          <w:rPr>
            <w:noProof/>
            <w:webHidden/>
          </w:rPr>
          <w:delText>35</w:delText>
        </w:r>
      </w:del>
    </w:p>
    <w:p w14:paraId="33E21C07" w14:textId="57AA2F41" w:rsidR="00B513CB" w:rsidDel="000C5B81" w:rsidRDefault="00B513CB" w:rsidP="006B7D4A">
      <w:pPr>
        <w:pStyle w:val="TableofFigures"/>
        <w:tabs>
          <w:tab w:val="right" w:leader="dot" w:pos="9016"/>
        </w:tabs>
        <w:spacing w:after="120"/>
        <w:rPr>
          <w:del w:id="1140" w:author="Andrew Instone-Cowie" w:date="2021-08-27T15:01:00Z"/>
          <w:rFonts w:eastAsiaTheme="minorEastAsia"/>
          <w:noProof/>
          <w:lang w:eastAsia="en-GB"/>
        </w:rPr>
      </w:pPr>
      <w:del w:id="1141" w:author="Andrew Instone-Cowie" w:date="2021-08-27T15:01:00Z">
        <w:r w:rsidRPr="000C5B81" w:rsidDel="000C5B81">
          <w:rPr>
            <w:rStyle w:val="Hyperlink"/>
            <w:noProof/>
            <w:rPrChange w:id="1142" w:author="Andrew Instone-Cowie" w:date="2021-08-27T15:01:00Z">
              <w:rPr>
                <w:rStyle w:val="Hyperlink"/>
                <w:noProof/>
              </w:rPr>
            </w:rPrChange>
          </w:rPr>
          <w:delText>Figure 24 – Magneto-Resistive Sensor Board Layout</w:delText>
        </w:r>
        <w:r w:rsidDel="000C5B81">
          <w:rPr>
            <w:noProof/>
            <w:webHidden/>
          </w:rPr>
          <w:tab/>
        </w:r>
        <w:r w:rsidR="00DC5316" w:rsidDel="000C5B81">
          <w:rPr>
            <w:noProof/>
            <w:webHidden/>
          </w:rPr>
          <w:delText>35</w:delText>
        </w:r>
      </w:del>
    </w:p>
    <w:p w14:paraId="045A0A85" w14:textId="299B8A46" w:rsidR="00B513CB" w:rsidDel="000C5B81" w:rsidRDefault="00B513CB" w:rsidP="006B7D4A">
      <w:pPr>
        <w:pStyle w:val="TableofFigures"/>
        <w:tabs>
          <w:tab w:val="right" w:leader="dot" w:pos="9016"/>
        </w:tabs>
        <w:spacing w:after="120"/>
        <w:rPr>
          <w:del w:id="1143" w:author="Andrew Instone-Cowie" w:date="2021-08-27T15:01:00Z"/>
          <w:rFonts w:eastAsiaTheme="minorEastAsia"/>
          <w:noProof/>
          <w:lang w:eastAsia="en-GB"/>
        </w:rPr>
      </w:pPr>
      <w:del w:id="1144" w:author="Andrew Instone-Cowie" w:date="2021-08-27T15:01:00Z">
        <w:r w:rsidRPr="000C5B81" w:rsidDel="000C5B81">
          <w:rPr>
            <w:rStyle w:val="Hyperlink"/>
            <w:noProof/>
            <w:rPrChange w:id="1145" w:author="Andrew Instone-Cowie" w:date="2021-08-27T15:01:00Z">
              <w:rPr>
                <w:rStyle w:val="Hyperlink"/>
                <w:noProof/>
              </w:rPr>
            </w:rPrChange>
          </w:rPr>
          <w:delText>Figure 25 – Completed Magneto-Resistive Sensor Module PCB (Right-Handed)</w:delText>
        </w:r>
        <w:r w:rsidDel="000C5B81">
          <w:rPr>
            <w:noProof/>
            <w:webHidden/>
          </w:rPr>
          <w:tab/>
        </w:r>
        <w:r w:rsidR="00DC5316" w:rsidDel="000C5B81">
          <w:rPr>
            <w:noProof/>
            <w:webHidden/>
          </w:rPr>
          <w:delText>36</w:delText>
        </w:r>
      </w:del>
    </w:p>
    <w:p w14:paraId="0D5238DB" w14:textId="0993FE55" w:rsidR="00B513CB" w:rsidDel="000C5B81" w:rsidRDefault="00B513CB" w:rsidP="006B7D4A">
      <w:pPr>
        <w:pStyle w:val="TableofFigures"/>
        <w:tabs>
          <w:tab w:val="right" w:leader="dot" w:pos="9016"/>
        </w:tabs>
        <w:spacing w:after="120"/>
        <w:rPr>
          <w:del w:id="1146" w:author="Andrew Instone-Cowie" w:date="2021-08-27T15:01:00Z"/>
          <w:rFonts w:eastAsiaTheme="minorEastAsia"/>
          <w:noProof/>
          <w:lang w:eastAsia="en-GB"/>
        </w:rPr>
      </w:pPr>
      <w:del w:id="1147" w:author="Andrew Instone-Cowie" w:date="2021-08-27T15:01:00Z">
        <w:r w:rsidRPr="000C5B81" w:rsidDel="000C5B81">
          <w:rPr>
            <w:rStyle w:val="Hyperlink"/>
            <w:noProof/>
            <w:rPrChange w:id="1148" w:author="Andrew Instone-Cowie" w:date="2021-08-27T15:01:00Z">
              <w:rPr>
                <w:rStyle w:val="Hyperlink"/>
                <w:noProof/>
              </w:rPr>
            </w:rPrChange>
          </w:rPr>
          <w:delText>Figure 26 – Magneto-Resistive Sensor Board Layout</w:delText>
        </w:r>
        <w:r w:rsidDel="000C5B81">
          <w:rPr>
            <w:noProof/>
            <w:webHidden/>
          </w:rPr>
          <w:tab/>
        </w:r>
        <w:r w:rsidR="00DC5316" w:rsidDel="000C5B81">
          <w:rPr>
            <w:noProof/>
            <w:webHidden/>
          </w:rPr>
          <w:delText>39</w:delText>
        </w:r>
      </w:del>
    </w:p>
    <w:p w14:paraId="265BE74D" w14:textId="4D947A0B" w:rsidR="00B513CB" w:rsidDel="000C5B81" w:rsidRDefault="00B513CB" w:rsidP="006B7D4A">
      <w:pPr>
        <w:pStyle w:val="TableofFigures"/>
        <w:tabs>
          <w:tab w:val="right" w:leader="dot" w:pos="9016"/>
        </w:tabs>
        <w:spacing w:after="120"/>
        <w:rPr>
          <w:del w:id="1149" w:author="Andrew Instone-Cowie" w:date="2021-08-27T15:01:00Z"/>
          <w:rFonts w:eastAsiaTheme="minorEastAsia"/>
          <w:noProof/>
          <w:lang w:eastAsia="en-GB"/>
        </w:rPr>
      </w:pPr>
      <w:del w:id="1150" w:author="Andrew Instone-Cowie" w:date="2021-08-27T15:01:00Z">
        <w:r w:rsidRPr="000C5B81" w:rsidDel="000C5B81">
          <w:rPr>
            <w:rStyle w:val="Hyperlink"/>
            <w:noProof/>
            <w:rPrChange w:id="1151" w:author="Andrew Instone-Cowie" w:date="2021-08-27T15:01:00Z">
              <w:rPr>
                <w:rStyle w:val="Hyperlink"/>
                <w:noProof/>
              </w:rPr>
            </w:rPrChange>
          </w:rPr>
          <w:delText>Figure 27 – Completed Generic Sensor Module PCB</w:delText>
        </w:r>
        <w:r w:rsidDel="000C5B81">
          <w:rPr>
            <w:noProof/>
            <w:webHidden/>
          </w:rPr>
          <w:tab/>
        </w:r>
        <w:r w:rsidR="00DC5316" w:rsidDel="000C5B81">
          <w:rPr>
            <w:noProof/>
            <w:webHidden/>
          </w:rPr>
          <w:delText>40</w:delText>
        </w:r>
      </w:del>
    </w:p>
    <w:p w14:paraId="2EC5423A" w14:textId="2124A7AA" w:rsidR="00B513CB" w:rsidDel="000C5B81" w:rsidRDefault="00B513CB" w:rsidP="006B7D4A">
      <w:pPr>
        <w:pStyle w:val="TableofFigures"/>
        <w:tabs>
          <w:tab w:val="right" w:leader="dot" w:pos="9016"/>
        </w:tabs>
        <w:spacing w:after="120"/>
        <w:rPr>
          <w:del w:id="1152" w:author="Andrew Instone-Cowie" w:date="2021-08-27T15:01:00Z"/>
          <w:rFonts w:eastAsiaTheme="minorEastAsia"/>
          <w:noProof/>
          <w:lang w:eastAsia="en-GB"/>
        </w:rPr>
      </w:pPr>
      <w:del w:id="1153" w:author="Andrew Instone-Cowie" w:date="2021-08-27T15:01:00Z">
        <w:r w:rsidRPr="000C5B81" w:rsidDel="000C5B81">
          <w:rPr>
            <w:rStyle w:val="Hyperlink"/>
            <w:noProof/>
            <w:rPrChange w:id="1154" w:author="Andrew Instone-Cowie" w:date="2021-08-27T15:01:00Z">
              <w:rPr>
                <w:rStyle w:val="Hyperlink"/>
                <w:noProof/>
              </w:rPr>
            </w:rPrChange>
          </w:rPr>
          <w:delText>Figure 28 – Infra-Red Sensor Wiring</w:delText>
        </w:r>
        <w:r w:rsidDel="000C5B81">
          <w:rPr>
            <w:noProof/>
            <w:webHidden/>
          </w:rPr>
          <w:tab/>
        </w:r>
        <w:r w:rsidR="00DC5316" w:rsidDel="000C5B81">
          <w:rPr>
            <w:noProof/>
            <w:webHidden/>
          </w:rPr>
          <w:delText>41</w:delText>
        </w:r>
      </w:del>
    </w:p>
    <w:p w14:paraId="608A68F6" w14:textId="6A702D95" w:rsidR="00B513CB" w:rsidDel="000C5B81" w:rsidRDefault="00B513CB" w:rsidP="006B7D4A">
      <w:pPr>
        <w:pStyle w:val="TableofFigures"/>
        <w:tabs>
          <w:tab w:val="right" w:leader="dot" w:pos="9016"/>
        </w:tabs>
        <w:spacing w:after="120"/>
        <w:rPr>
          <w:del w:id="1155" w:author="Andrew Instone-Cowie" w:date="2021-08-27T15:01:00Z"/>
          <w:rFonts w:eastAsiaTheme="minorEastAsia"/>
          <w:noProof/>
          <w:lang w:eastAsia="en-GB"/>
        </w:rPr>
      </w:pPr>
      <w:del w:id="1156" w:author="Andrew Instone-Cowie" w:date="2021-08-27T15:01:00Z">
        <w:r w:rsidRPr="000C5B81" w:rsidDel="000C5B81">
          <w:rPr>
            <w:rStyle w:val="Hyperlink"/>
            <w:noProof/>
            <w:rPrChange w:id="1157" w:author="Andrew Instone-Cowie" w:date="2021-08-27T15:01:00Z">
              <w:rPr>
                <w:rStyle w:val="Hyperlink"/>
                <w:noProof/>
              </w:rPr>
            </w:rPrChange>
          </w:rPr>
          <w:delText>Figure 29 – Simulator Interface &amp; Power Module Enclosure Drilling Guide</w:delText>
        </w:r>
        <w:r w:rsidDel="000C5B81">
          <w:rPr>
            <w:noProof/>
            <w:webHidden/>
          </w:rPr>
          <w:tab/>
        </w:r>
        <w:r w:rsidR="00DC5316" w:rsidDel="000C5B81">
          <w:rPr>
            <w:noProof/>
            <w:webHidden/>
          </w:rPr>
          <w:delText>43</w:delText>
        </w:r>
      </w:del>
    </w:p>
    <w:p w14:paraId="38E9808E" w14:textId="631E2D6A" w:rsidR="00B513CB" w:rsidDel="000C5B81" w:rsidRDefault="00B513CB" w:rsidP="006B7D4A">
      <w:pPr>
        <w:pStyle w:val="TableofFigures"/>
        <w:tabs>
          <w:tab w:val="right" w:leader="dot" w:pos="9016"/>
        </w:tabs>
        <w:spacing w:after="120"/>
        <w:rPr>
          <w:del w:id="1158" w:author="Andrew Instone-Cowie" w:date="2021-08-27T15:01:00Z"/>
          <w:rFonts w:eastAsiaTheme="minorEastAsia"/>
          <w:noProof/>
          <w:lang w:eastAsia="en-GB"/>
        </w:rPr>
      </w:pPr>
      <w:del w:id="1159" w:author="Andrew Instone-Cowie" w:date="2021-08-27T15:01:00Z">
        <w:r w:rsidRPr="000C5B81" w:rsidDel="000C5B81">
          <w:rPr>
            <w:rStyle w:val="Hyperlink"/>
            <w:noProof/>
            <w:rPrChange w:id="1160" w:author="Andrew Instone-Cowie" w:date="2021-08-27T15:01:00Z">
              <w:rPr>
                <w:rStyle w:val="Hyperlink"/>
                <w:noProof/>
              </w:rPr>
            </w:rPrChange>
          </w:rPr>
          <w:delText>Figure 30 – Magneto-Resistive Sensor Module Enclosure Drilling Guide</w:delText>
        </w:r>
        <w:r w:rsidDel="000C5B81">
          <w:rPr>
            <w:noProof/>
            <w:webHidden/>
          </w:rPr>
          <w:tab/>
        </w:r>
        <w:r w:rsidR="00DC5316" w:rsidDel="000C5B81">
          <w:rPr>
            <w:noProof/>
            <w:webHidden/>
          </w:rPr>
          <w:delText>43</w:delText>
        </w:r>
      </w:del>
    </w:p>
    <w:p w14:paraId="70F5A398" w14:textId="25143D50" w:rsidR="00B513CB" w:rsidDel="000C5B81" w:rsidRDefault="00B513CB" w:rsidP="006B7D4A">
      <w:pPr>
        <w:pStyle w:val="TableofFigures"/>
        <w:tabs>
          <w:tab w:val="right" w:leader="dot" w:pos="9016"/>
        </w:tabs>
        <w:spacing w:after="120"/>
        <w:rPr>
          <w:del w:id="1161" w:author="Andrew Instone-Cowie" w:date="2021-08-27T15:01:00Z"/>
          <w:rFonts w:eastAsiaTheme="minorEastAsia"/>
          <w:noProof/>
          <w:lang w:eastAsia="en-GB"/>
        </w:rPr>
      </w:pPr>
      <w:del w:id="1162" w:author="Andrew Instone-Cowie" w:date="2021-08-27T15:01:00Z">
        <w:r w:rsidRPr="000C5B81" w:rsidDel="000C5B81">
          <w:rPr>
            <w:rStyle w:val="Hyperlink"/>
            <w:noProof/>
            <w:rPrChange w:id="1163" w:author="Andrew Instone-Cowie" w:date="2021-08-27T15:01:00Z">
              <w:rPr>
                <w:rStyle w:val="Hyperlink"/>
                <w:noProof/>
              </w:rPr>
            </w:rPrChange>
          </w:rPr>
          <w:delText>Figure 31 – Infra-Red Sensor Module Enclosure Drilling Guide</w:delText>
        </w:r>
        <w:r w:rsidDel="000C5B81">
          <w:rPr>
            <w:noProof/>
            <w:webHidden/>
          </w:rPr>
          <w:tab/>
        </w:r>
        <w:r w:rsidR="00DC5316" w:rsidDel="000C5B81">
          <w:rPr>
            <w:noProof/>
            <w:webHidden/>
          </w:rPr>
          <w:delText>44</w:delText>
        </w:r>
      </w:del>
    </w:p>
    <w:p w14:paraId="1A920086" w14:textId="7810E97B" w:rsidR="00B513CB" w:rsidDel="000C5B81" w:rsidRDefault="00B513CB" w:rsidP="006B7D4A">
      <w:pPr>
        <w:pStyle w:val="TableofFigures"/>
        <w:tabs>
          <w:tab w:val="right" w:leader="dot" w:pos="9016"/>
        </w:tabs>
        <w:spacing w:after="120"/>
        <w:rPr>
          <w:del w:id="1164" w:author="Andrew Instone-Cowie" w:date="2021-08-27T15:01:00Z"/>
          <w:rFonts w:eastAsiaTheme="minorEastAsia"/>
          <w:noProof/>
          <w:lang w:eastAsia="en-GB"/>
        </w:rPr>
      </w:pPr>
      <w:del w:id="1165" w:author="Andrew Instone-Cowie" w:date="2021-08-27T15:01:00Z">
        <w:r w:rsidRPr="000C5B81" w:rsidDel="000C5B81">
          <w:rPr>
            <w:rStyle w:val="Hyperlink"/>
            <w:noProof/>
            <w:rPrChange w:id="1166" w:author="Andrew Instone-Cowie" w:date="2021-08-27T15:01:00Z">
              <w:rPr>
                <w:rStyle w:val="Hyperlink"/>
                <w:noProof/>
              </w:rPr>
            </w:rPrChange>
          </w:rPr>
          <w:delText>Figure 32 – PCB Mounting Hardware</w:delText>
        </w:r>
        <w:r w:rsidDel="000C5B81">
          <w:rPr>
            <w:noProof/>
            <w:webHidden/>
          </w:rPr>
          <w:tab/>
        </w:r>
        <w:r w:rsidR="00DC5316" w:rsidDel="000C5B81">
          <w:rPr>
            <w:noProof/>
            <w:webHidden/>
          </w:rPr>
          <w:delText>44</w:delText>
        </w:r>
      </w:del>
    </w:p>
    <w:p w14:paraId="6E2AC35C" w14:textId="5092D482" w:rsidR="00B513CB" w:rsidDel="000C5B81" w:rsidRDefault="00B513CB" w:rsidP="006B7D4A">
      <w:pPr>
        <w:pStyle w:val="TableofFigures"/>
        <w:tabs>
          <w:tab w:val="right" w:leader="dot" w:pos="9016"/>
        </w:tabs>
        <w:spacing w:after="120"/>
        <w:rPr>
          <w:del w:id="1167" w:author="Andrew Instone-Cowie" w:date="2021-08-27T15:01:00Z"/>
          <w:rFonts w:eastAsiaTheme="minorEastAsia"/>
          <w:noProof/>
          <w:lang w:eastAsia="en-GB"/>
        </w:rPr>
      </w:pPr>
      <w:del w:id="1168" w:author="Andrew Instone-Cowie" w:date="2021-08-27T15:01:00Z">
        <w:r w:rsidRPr="000C5B81" w:rsidDel="000C5B81">
          <w:rPr>
            <w:rStyle w:val="Hyperlink"/>
            <w:noProof/>
            <w:rPrChange w:id="1169" w:author="Andrew Instone-Cowie" w:date="2021-08-27T15:01:00Z">
              <w:rPr>
                <w:rStyle w:val="Hyperlink"/>
                <w:noProof/>
              </w:rPr>
            </w:rPrChange>
          </w:rPr>
          <w:delText>Figure 33 – Grommets Drilled &amp; Cut</w:delText>
        </w:r>
        <w:r w:rsidDel="000C5B81">
          <w:rPr>
            <w:noProof/>
            <w:webHidden/>
          </w:rPr>
          <w:tab/>
        </w:r>
        <w:r w:rsidR="00DC5316" w:rsidDel="000C5B81">
          <w:rPr>
            <w:noProof/>
            <w:webHidden/>
          </w:rPr>
          <w:delText>45</w:delText>
        </w:r>
      </w:del>
    </w:p>
    <w:p w14:paraId="7995807A" w14:textId="257D9884" w:rsidR="00B513CB" w:rsidDel="000C5B81" w:rsidRDefault="00B513CB" w:rsidP="006B7D4A">
      <w:pPr>
        <w:pStyle w:val="TableofFigures"/>
        <w:tabs>
          <w:tab w:val="right" w:leader="dot" w:pos="9016"/>
        </w:tabs>
        <w:spacing w:after="120"/>
        <w:rPr>
          <w:del w:id="1170" w:author="Andrew Instone-Cowie" w:date="2021-08-27T15:01:00Z"/>
          <w:rFonts w:eastAsiaTheme="minorEastAsia"/>
          <w:noProof/>
          <w:lang w:eastAsia="en-GB"/>
        </w:rPr>
      </w:pPr>
      <w:del w:id="1171" w:author="Andrew Instone-Cowie" w:date="2021-08-27T15:01:00Z">
        <w:r w:rsidRPr="000C5B81" w:rsidDel="000C5B81">
          <w:rPr>
            <w:rStyle w:val="Hyperlink"/>
            <w:noProof/>
            <w:rPrChange w:id="1172" w:author="Andrew Instone-Cowie" w:date="2021-08-27T15:01:00Z">
              <w:rPr>
                <w:rStyle w:val="Hyperlink"/>
                <w:noProof/>
              </w:rPr>
            </w:rPrChange>
          </w:rPr>
          <w:delText>Figure 34 – Completed Sensor Interface Module</w:delText>
        </w:r>
        <w:r w:rsidDel="000C5B81">
          <w:rPr>
            <w:noProof/>
            <w:webHidden/>
          </w:rPr>
          <w:tab/>
        </w:r>
        <w:r w:rsidR="00DC5316" w:rsidDel="000C5B81">
          <w:rPr>
            <w:noProof/>
            <w:webHidden/>
          </w:rPr>
          <w:delText>46</w:delText>
        </w:r>
      </w:del>
    </w:p>
    <w:p w14:paraId="776EC36D" w14:textId="319AEBC2" w:rsidR="00B513CB" w:rsidDel="000C5B81" w:rsidRDefault="00B513CB" w:rsidP="006B7D4A">
      <w:pPr>
        <w:pStyle w:val="TableofFigures"/>
        <w:tabs>
          <w:tab w:val="right" w:leader="dot" w:pos="9016"/>
        </w:tabs>
        <w:spacing w:after="120"/>
        <w:rPr>
          <w:del w:id="1173" w:author="Andrew Instone-Cowie" w:date="2021-08-27T15:01:00Z"/>
          <w:rFonts w:eastAsiaTheme="minorEastAsia"/>
          <w:noProof/>
          <w:lang w:eastAsia="en-GB"/>
        </w:rPr>
      </w:pPr>
      <w:del w:id="1174" w:author="Andrew Instone-Cowie" w:date="2021-08-27T15:01:00Z">
        <w:r w:rsidRPr="000C5B81" w:rsidDel="000C5B81">
          <w:rPr>
            <w:rStyle w:val="Hyperlink"/>
            <w:noProof/>
            <w:rPrChange w:id="1175" w:author="Andrew Instone-Cowie" w:date="2021-08-27T15:01:00Z">
              <w:rPr>
                <w:rStyle w:val="Hyperlink"/>
                <w:noProof/>
              </w:rPr>
            </w:rPrChange>
          </w:rPr>
          <w:delText>Figure 35 – Completed Power Board</w:delText>
        </w:r>
        <w:r w:rsidDel="000C5B81">
          <w:rPr>
            <w:noProof/>
            <w:webHidden/>
          </w:rPr>
          <w:tab/>
        </w:r>
        <w:r w:rsidR="00DC5316" w:rsidDel="000C5B81">
          <w:rPr>
            <w:noProof/>
            <w:webHidden/>
          </w:rPr>
          <w:delText>46</w:delText>
        </w:r>
      </w:del>
    </w:p>
    <w:p w14:paraId="6F4C1738" w14:textId="5AA13FF0" w:rsidR="00B513CB" w:rsidDel="000C5B81" w:rsidRDefault="00B513CB" w:rsidP="006B7D4A">
      <w:pPr>
        <w:pStyle w:val="TableofFigures"/>
        <w:tabs>
          <w:tab w:val="right" w:leader="dot" w:pos="9016"/>
        </w:tabs>
        <w:spacing w:after="120"/>
        <w:rPr>
          <w:del w:id="1176" w:author="Andrew Instone-Cowie" w:date="2021-08-27T15:01:00Z"/>
          <w:rFonts w:eastAsiaTheme="minorEastAsia"/>
          <w:noProof/>
          <w:lang w:eastAsia="en-GB"/>
        </w:rPr>
      </w:pPr>
      <w:del w:id="1177" w:author="Andrew Instone-Cowie" w:date="2021-08-27T15:01:00Z">
        <w:r w:rsidRPr="000C5B81" w:rsidDel="000C5B81">
          <w:rPr>
            <w:rStyle w:val="Hyperlink"/>
            <w:noProof/>
            <w:rPrChange w:id="1178" w:author="Andrew Instone-Cowie" w:date="2021-08-27T15:01:00Z">
              <w:rPr>
                <w:rStyle w:val="Hyperlink"/>
                <w:noProof/>
              </w:rPr>
            </w:rPrChange>
          </w:rPr>
          <w:delText>Figure 36 – Completed Magneto-Resistive Sensor Module</w:delText>
        </w:r>
        <w:r w:rsidDel="000C5B81">
          <w:rPr>
            <w:noProof/>
            <w:webHidden/>
          </w:rPr>
          <w:tab/>
        </w:r>
        <w:r w:rsidR="00DC5316" w:rsidDel="000C5B81">
          <w:rPr>
            <w:noProof/>
            <w:webHidden/>
          </w:rPr>
          <w:delText>47</w:delText>
        </w:r>
      </w:del>
    </w:p>
    <w:p w14:paraId="5523AB77" w14:textId="05F45982" w:rsidR="00B513CB" w:rsidDel="000C5B81" w:rsidRDefault="00B513CB" w:rsidP="006B7D4A">
      <w:pPr>
        <w:pStyle w:val="TableofFigures"/>
        <w:tabs>
          <w:tab w:val="right" w:leader="dot" w:pos="9016"/>
        </w:tabs>
        <w:spacing w:after="120"/>
        <w:rPr>
          <w:del w:id="1179" w:author="Andrew Instone-Cowie" w:date="2021-08-27T15:01:00Z"/>
          <w:rFonts w:eastAsiaTheme="minorEastAsia"/>
          <w:noProof/>
          <w:lang w:eastAsia="en-GB"/>
        </w:rPr>
      </w:pPr>
      <w:del w:id="1180" w:author="Andrew Instone-Cowie" w:date="2021-08-27T15:01:00Z">
        <w:r w:rsidRPr="000C5B81" w:rsidDel="000C5B81">
          <w:rPr>
            <w:rStyle w:val="Hyperlink"/>
            <w:noProof/>
            <w:rPrChange w:id="1181" w:author="Andrew Instone-Cowie" w:date="2021-08-27T15:01:00Z">
              <w:rPr>
                <w:rStyle w:val="Hyperlink"/>
                <w:noProof/>
              </w:rPr>
            </w:rPrChange>
          </w:rPr>
          <w:delText>Figure 37 – Completed Infra-Red Sensor Module</w:delText>
        </w:r>
        <w:r w:rsidDel="000C5B81">
          <w:rPr>
            <w:noProof/>
            <w:webHidden/>
          </w:rPr>
          <w:tab/>
        </w:r>
        <w:r w:rsidR="00DC5316" w:rsidDel="000C5B81">
          <w:rPr>
            <w:noProof/>
            <w:webHidden/>
          </w:rPr>
          <w:delText>47</w:delText>
        </w:r>
      </w:del>
    </w:p>
    <w:p w14:paraId="5475D244" w14:textId="40EB604F" w:rsidR="00B513CB" w:rsidDel="000C5B81" w:rsidRDefault="00B513CB" w:rsidP="006B7D4A">
      <w:pPr>
        <w:pStyle w:val="TableofFigures"/>
        <w:tabs>
          <w:tab w:val="right" w:leader="dot" w:pos="9016"/>
        </w:tabs>
        <w:spacing w:after="120"/>
        <w:rPr>
          <w:del w:id="1182" w:author="Andrew Instone-Cowie" w:date="2021-08-27T15:01:00Z"/>
          <w:rFonts w:eastAsiaTheme="minorEastAsia"/>
          <w:noProof/>
          <w:lang w:eastAsia="en-GB"/>
        </w:rPr>
      </w:pPr>
      <w:del w:id="1183" w:author="Andrew Instone-Cowie" w:date="2021-08-27T15:01:00Z">
        <w:r w:rsidRPr="000C5B81" w:rsidDel="000C5B81">
          <w:rPr>
            <w:rStyle w:val="Hyperlink"/>
            <w:noProof/>
            <w:rPrChange w:id="1184" w:author="Andrew Instone-Cowie" w:date="2021-08-27T15:01:00Z">
              <w:rPr>
                <w:rStyle w:val="Hyperlink"/>
                <w:noProof/>
              </w:rPr>
            </w:rPrChange>
          </w:rPr>
          <w:delText>Figure 38 – Examples of Hardware Programmers</w:delText>
        </w:r>
        <w:r w:rsidDel="000C5B81">
          <w:rPr>
            <w:noProof/>
            <w:webHidden/>
          </w:rPr>
          <w:tab/>
        </w:r>
        <w:r w:rsidR="00DC5316" w:rsidDel="000C5B81">
          <w:rPr>
            <w:noProof/>
            <w:webHidden/>
          </w:rPr>
          <w:delText>49</w:delText>
        </w:r>
      </w:del>
    </w:p>
    <w:p w14:paraId="471052F8" w14:textId="172245E4" w:rsidR="00B513CB" w:rsidDel="000C5B81" w:rsidRDefault="00B513CB" w:rsidP="006B7D4A">
      <w:pPr>
        <w:pStyle w:val="TableofFigures"/>
        <w:tabs>
          <w:tab w:val="right" w:leader="dot" w:pos="9016"/>
        </w:tabs>
        <w:spacing w:after="120"/>
        <w:rPr>
          <w:del w:id="1185" w:author="Andrew Instone-Cowie" w:date="2021-08-27T15:01:00Z"/>
          <w:rFonts w:eastAsiaTheme="minorEastAsia"/>
          <w:noProof/>
          <w:lang w:eastAsia="en-GB"/>
        </w:rPr>
      </w:pPr>
      <w:del w:id="1186" w:author="Andrew Instone-Cowie" w:date="2021-08-27T15:01:00Z">
        <w:r w:rsidRPr="000C5B81" w:rsidDel="000C5B81">
          <w:rPr>
            <w:rStyle w:val="Hyperlink"/>
            <w:noProof/>
            <w:rPrChange w:id="1187" w:author="Andrew Instone-Cowie" w:date="2021-08-27T15:01:00Z">
              <w:rPr>
                <w:rStyle w:val="Hyperlink"/>
                <w:noProof/>
              </w:rPr>
            </w:rPrChange>
          </w:rPr>
          <w:delText>Figure 39 – Arduino IDE Preferences Menu</w:delText>
        </w:r>
        <w:r w:rsidDel="000C5B81">
          <w:rPr>
            <w:noProof/>
            <w:webHidden/>
          </w:rPr>
          <w:tab/>
        </w:r>
        <w:r w:rsidR="00DC5316" w:rsidDel="000C5B81">
          <w:rPr>
            <w:noProof/>
            <w:webHidden/>
          </w:rPr>
          <w:delText>50</w:delText>
        </w:r>
      </w:del>
    </w:p>
    <w:p w14:paraId="584BCCE2" w14:textId="49C4817A" w:rsidR="00B513CB" w:rsidDel="000C5B81" w:rsidRDefault="00B513CB" w:rsidP="006B7D4A">
      <w:pPr>
        <w:pStyle w:val="TableofFigures"/>
        <w:tabs>
          <w:tab w:val="right" w:leader="dot" w:pos="9016"/>
        </w:tabs>
        <w:spacing w:after="120"/>
        <w:rPr>
          <w:del w:id="1188" w:author="Andrew Instone-Cowie" w:date="2021-08-27T15:01:00Z"/>
          <w:rFonts w:eastAsiaTheme="minorEastAsia"/>
          <w:noProof/>
          <w:lang w:eastAsia="en-GB"/>
        </w:rPr>
      </w:pPr>
      <w:del w:id="1189" w:author="Andrew Instone-Cowie" w:date="2021-08-27T15:01:00Z">
        <w:r w:rsidRPr="000C5B81" w:rsidDel="000C5B81">
          <w:rPr>
            <w:rStyle w:val="Hyperlink"/>
            <w:noProof/>
            <w:rPrChange w:id="1190" w:author="Andrew Instone-Cowie" w:date="2021-08-27T15:01:00Z">
              <w:rPr>
                <w:rStyle w:val="Hyperlink"/>
                <w:noProof/>
              </w:rPr>
            </w:rPrChange>
          </w:rPr>
          <w:delText>Figure 40 – Arduino IDE Sketchbook Location</w:delText>
        </w:r>
        <w:r w:rsidDel="000C5B81">
          <w:rPr>
            <w:noProof/>
            <w:webHidden/>
          </w:rPr>
          <w:tab/>
        </w:r>
        <w:r w:rsidR="00DC5316" w:rsidDel="000C5B81">
          <w:rPr>
            <w:noProof/>
            <w:webHidden/>
          </w:rPr>
          <w:delText>51</w:delText>
        </w:r>
      </w:del>
    </w:p>
    <w:p w14:paraId="6EFFDD4E" w14:textId="46CD9700" w:rsidR="00B513CB" w:rsidDel="000C5B81" w:rsidRDefault="00B513CB" w:rsidP="006B7D4A">
      <w:pPr>
        <w:pStyle w:val="TableofFigures"/>
        <w:tabs>
          <w:tab w:val="right" w:leader="dot" w:pos="9016"/>
        </w:tabs>
        <w:spacing w:after="120"/>
        <w:rPr>
          <w:del w:id="1191" w:author="Andrew Instone-Cowie" w:date="2021-08-27T15:01:00Z"/>
          <w:rFonts w:eastAsiaTheme="minorEastAsia"/>
          <w:noProof/>
          <w:lang w:eastAsia="en-GB"/>
        </w:rPr>
      </w:pPr>
      <w:del w:id="1192" w:author="Andrew Instone-Cowie" w:date="2021-08-27T15:01:00Z">
        <w:r w:rsidRPr="000C5B81" w:rsidDel="000C5B81">
          <w:rPr>
            <w:rStyle w:val="Hyperlink"/>
            <w:noProof/>
            <w:rPrChange w:id="1193" w:author="Andrew Instone-Cowie" w:date="2021-08-27T15:01:00Z">
              <w:rPr>
                <w:rStyle w:val="Hyperlink"/>
                <w:noProof/>
              </w:rPr>
            </w:rPrChange>
          </w:rPr>
          <w:delText>Figure 41 – Arduino IDE Boards Manager Menu</w:delText>
        </w:r>
        <w:r w:rsidDel="000C5B81">
          <w:rPr>
            <w:noProof/>
            <w:webHidden/>
          </w:rPr>
          <w:tab/>
        </w:r>
        <w:r w:rsidR="00DC5316" w:rsidDel="000C5B81">
          <w:rPr>
            <w:noProof/>
            <w:webHidden/>
          </w:rPr>
          <w:delText>52</w:delText>
        </w:r>
      </w:del>
    </w:p>
    <w:p w14:paraId="68D9E60E" w14:textId="7B396FB7" w:rsidR="00B513CB" w:rsidDel="000C5B81" w:rsidRDefault="00B513CB" w:rsidP="006B7D4A">
      <w:pPr>
        <w:pStyle w:val="TableofFigures"/>
        <w:tabs>
          <w:tab w:val="right" w:leader="dot" w:pos="9016"/>
        </w:tabs>
        <w:spacing w:after="120"/>
        <w:rPr>
          <w:del w:id="1194" w:author="Andrew Instone-Cowie" w:date="2021-08-27T15:01:00Z"/>
          <w:rFonts w:eastAsiaTheme="minorEastAsia"/>
          <w:noProof/>
          <w:lang w:eastAsia="en-GB"/>
        </w:rPr>
      </w:pPr>
      <w:del w:id="1195" w:author="Andrew Instone-Cowie" w:date="2021-08-27T15:01:00Z">
        <w:r w:rsidRPr="000C5B81" w:rsidDel="000C5B81">
          <w:rPr>
            <w:rStyle w:val="Hyperlink"/>
            <w:noProof/>
            <w:rPrChange w:id="1196" w:author="Andrew Instone-Cowie" w:date="2021-08-27T15:01:00Z">
              <w:rPr>
                <w:rStyle w:val="Hyperlink"/>
                <w:noProof/>
              </w:rPr>
            </w:rPrChange>
          </w:rPr>
          <w:delText>Figure 42 – Arduino IDE Board Manager</w:delText>
        </w:r>
        <w:r w:rsidDel="000C5B81">
          <w:rPr>
            <w:noProof/>
            <w:webHidden/>
          </w:rPr>
          <w:tab/>
        </w:r>
        <w:r w:rsidR="00DC5316" w:rsidDel="000C5B81">
          <w:rPr>
            <w:noProof/>
            <w:webHidden/>
          </w:rPr>
          <w:delText>53</w:delText>
        </w:r>
      </w:del>
    </w:p>
    <w:p w14:paraId="0A5B9682" w14:textId="4C0D2824" w:rsidR="00B513CB" w:rsidDel="000C5B81" w:rsidRDefault="00B513CB" w:rsidP="006B7D4A">
      <w:pPr>
        <w:pStyle w:val="TableofFigures"/>
        <w:tabs>
          <w:tab w:val="right" w:leader="dot" w:pos="9016"/>
        </w:tabs>
        <w:spacing w:after="120"/>
        <w:rPr>
          <w:del w:id="1197" w:author="Andrew Instone-Cowie" w:date="2021-08-27T15:01:00Z"/>
          <w:rFonts w:eastAsiaTheme="minorEastAsia"/>
          <w:noProof/>
          <w:lang w:eastAsia="en-GB"/>
        </w:rPr>
      </w:pPr>
      <w:del w:id="1198" w:author="Andrew Instone-Cowie" w:date="2021-08-27T15:01:00Z">
        <w:r w:rsidRPr="000C5B81" w:rsidDel="000C5B81">
          <w:rPr>
            <w:rStyle w:val="Hyperlink"/>
            <w:noProof/>
            <w:rPrChange w:id="1199" w:author="Andrew Instone-Cowie" w:date="2021-08-27T15:01:00Z">
              <w:rPr>
                <w:rStyle w:val="Hyperlink"/>
                <w:noProof/>
              </w:rPr>
            </w:rPrChange>
          </w:rPr>
          <w:delText>Figure 43 – Arduino USB Cable</w:delText>
        </w:r>
        <w:r w:rsidDel="000C5B81">
          <w:rPr>
            <w:noProof/>
            <w:webHidden/>
          </w:rPr>
          <w:tab/>
        </w:r>
        <w:r w:rsidR="00DC5316" w:rsidDel="000C5B81">
          <w:rPr>
            <w:noProof/>
            <w:webHidden/>
          </w:rPr>
          <w:delText>53</w:delText>
        </w:r>
      </w:del>
    </w:p>
    <w:p w14:paraId="76A9B085" w14:textId="2CF6E06B" w:rsidR="00B513CB" w:rsidDel="000C5B81" w:rsidRDefault="00B513CB" w:rsidP="006B7D4A">
      <w:pPr>
        <w:pStyle w:val="TableofFigures"/>
        <w:tabs>
          <w:tab w:val="right" w:leader="dot" w:pos="9016"/>
        </w:tabs>
        <w:spacing w:after="120"/>
        <w:rPr>
          <w:del w:id="1200" w:author="Andrew Instone-Cowie" w:date="2021-08-27T15:01:00Z"/>
          <w:rFonts w:eastAsiaTheme="minorEastAsia"/>
          <w:noProof/>
          <w:lang w:eastAsia="en-GB"/>
        </w:rPr>
      </w:pPr>
      <w:del w:id="1201" w:author="Andrew Instone-Cowie" w:date="2021-08-27T15:01:00Z">
        <w:r w:rsidRPr="000C5B81" w:rsidDel="000C5B81">
          <w:rPr>
            <w:rStyle w:val="Hyperlink"/>
            <w:noProof/>
            <w:rPrChange w:id="1202" w:author="Andrew Instone-Cowie" w:date="2021-08-27T15:01:00Z">
              <w:rPr>
                <w:rStyle w:val="Hyperlink"/>
                <w:noProof/>
              </w:rPr>
            </w:rPrChange>
          </w:rPr>
          <w:delText>Figure 44 – Arduino IDE ISP Sketch Loading</w:delText>
        </w:r>
        <w:r w:rsidDel="000C5B81">
          <w:rPr>
            <w:noProof/>
            <w:webHidden/>
          </w:rPr>
          <w:tab/>
        </w:r>
        <w:r w:rsidR="00DC5316" w:rsidDel="000C5B81">
          <w:rPr>
            <w:noProof/>
            <w:webHidden/>
          </w:rPr>
          <w:delText>54</w:delText>
        </w:r>
      </w:del>
    </w:p>
    <w:p w14:paraId="66E5E077" w14:textId="6F9255D3" w:rsidR="00B513CB" w:rsidDel="000C5B81" w:rsidRDefault="00B513CB" w:rsidP="006B7D4A">
      <w:pPr>
        <w:pStyle w:val="TableofFigures"/>
        <w:tabs>
          <w:tab w:val="right" w:leader="dot" w:pos="9016"/>
        </w:tabs>
        <w:spacing w:after="120"/>
        <w:rPr>
          <w:del w:id="1203" w:author="Andrew Instone-Cowie" w:date="2021-08-27T15:01:00Z"/>
          <w:rFonts w:eastAsiaTheme="minorEastAsia"/>
          <w:noProof/>
          <w:lang w:eastAsia="en-GB"/>
        </w:rPr>
      </w:pPr>
      <w:del w:id="1204" w:author="Andrew Instone-Cowie" w:date="2021-08-27T15:01:00Z">
        <w:r w:rsidRPr="000C5B81" w:rsidDel="000C5B81">
          <w:rPr>
            <w:rStyle w:val="Hyperlink"/>
            <w:noProof/>
            <w:rPrChange w:id="1205" w:author="Andrew Instone-Cowie" w:date="2021-08-27T15:01:00Z">
              <w:rPr>
                <w:rStyle w:val="Hyperlink"/>
                <w:noProof/>
              </w:rPr>
            </w:rPrChange>
          </w:rPr>
          <w:delText>Figure 45 – Arduino Programmer Board Selection</w:delText>
        </w:r>
        <w:r w:rsidDel="000C5B81">
          <w:rPr>
            <w:noProof/>
            <w:webHidden/>
          </w:rPr>
          <w:tab/>
        </w:r>
        <w:r w:rsidR="00DC5316" w:rsidDel="000C5B81">
          <w:rPr>
            <w:noProof/>
            <w:webHidden/>
          </w:rPr>
          <w:delText>55</w:delText>
        </w:r>
      </w:del>
    </w:p>
    <w:p w14:paraId="1BE122B4" w14:textId="7BC02C69" w:rsidR="00B513CB" w:rsidDel="000C5B81" w:rsidRDefault="00B513CB" w:rsidP="006B7D4A">
      <w:pPr>
        <w:pStyle w:val="TableofFigures"/>
        <w:tabs>
          <w:tab w:val="right" w:leader="dot" w:pos="9016"/>
        </w:tabs>
        <w:spacing w:after="120"/>
        <w:rPr>
          <w:del w:id="1206" w:author="Andrew Instone-Cowie" w:date="2021-08-27T15:01:00Z"/>
          <w:rFonts w:eastAsiaTheme="minorEastAsia"/>
          <w:noProof/>
          <w:lang w:eastAsia="en-GB"/>
        </w:rPr>
      </w:pPr>
      <w:del w:id="1207" w:author="Andrew Instone-Cowie" w:date="2021-08-27T15:01:00Z">
        <w:r w:rsidRPr="000C5B81" w:rsidDel="000C5B81">
          <w:rPr>
            <w:rStyle w:val="Hyperlink"/>
            <w:noProof/>
            <w:rPrChange w:id="1208" w:author="Andrew Instone-Cowie" w:date="2021-08-27T15:01:00Z">
              <w:rPr>
                <w:rStyle w:val="Hyperlink"/>
                <w:noProof/>
              </w:rPr>
            </w:rPrChange>
          </w:rPr>
          <w:delText>Figure 46 – Arduino Programmer Port Selection</w:delText>
        </w:r>
        <w:r w:rsidDel="000C5B81">
          <w:rPr>
            <w:noProof/>
            <w:webHidden/>
          </w:rPr>
          <w:tab/>
        </w:r>
        <w:r w:rsidR="00DC5316" w:rsidDel="000C5B81">
          <w:rPr>
            <w:noProof/>
            <w:webHidden/>
          </w:rPr>
          <w:delText>55</w:delText>
        </w:r>
      </w:del>
    </w:p>
    <w:p w14:paraId="26FD1554" w14:textId="5DF38148" w:rsidR="00B513CB" w:rsidDel="000C5B81" w:rsidRDefault="00B513CB" w:rsidP="006B7D4A">
      <w:pPr>
        <w:pStyle w:val="TableofFigures"/>
        <w:tabs>
          <w:tab w:val="right" w:leader="dot" w:pos="9016"/>
        </w:tabs>
        <w:spacing w:after="120"/>
        <w:rPr>
          <w:del w:id="1209" w:author="Andrew Instone-Cowie" w:date="2021-08-27T15:01:00Z"/>
          <w:rFonts w:eastAsiaTheme="minorEastAsia"/>
          <w:noProof/>
          <w:lang w:eastAsia="en-GB"/>
        </w:rPr>
      </w:pPr>
      <w:del w:id="1210" w:author="Andrew Instone-Cowie" w:date="2021-08-27T15:01:00Z">
        <w:r w:rsidRPr="000C5B81" w:rsidDel="000C5B81">
          <w:rPr>
            <w:rStyle w:val="Hyperlink"/>
            <w:noProof/>
            <w:rPrChange w:id="1211" w:author="Andrew Instone-Cowie" w:date="2021-08-27T15:01:00Z">
              <w:rPr>
                <w:rStyle w:val="Hyperlink"/>
                <w:noProof/>
              </w:rPr>
            </w:rPrChange>
          </w:rPr>
          <w:delText>Figure 47 – Arduino IDE ISP Upload</w:delText>
        </w:r>
        <w:r w:rsidDel="000C5B81">
          <w:rPr>
            <w:noProof/>
            <w:webHidden/>
          </w:rPr>
          <w:tab/>
        </w:r>
        <w:r w:rsidR="00DC5316" w:rsidDel="000C5B81">
          <w:rPr>
            <w:noProof/>
            <w:webHidden/>
          </w:rPr>
          <w:delText>56</w:delText>
        </w:r>
      </w:del>
    </w:p>
    <w:p w14:paraId="56280B5C" w14:textId="51F822D7" w:rsidR="00B513CB" w:rsidDel="000C5B81" w:rsidRDefault="00B513CB" w:rsidP="006B7D4A">
      <w:pPr>
        <w:pStyle w:val="TableofFigures"/>
        <w:tabs>
          <w:tab w:val="right" w:leader="dot" w:pos="9016"/>
        </w:tabs>
        <w:spacing w:after="120"/>
        <w:rPr>
          <w:del w:id="1212" w:author="Andrew Instone-Cowie" w:date="2021-08-27T15:01:00Z"/>
          <w:rFonts w:eastAsiaTheme="minorEastAsia"/>
          <w:noProof/>
          <w:lang w:eastAsia="en-GB"/>
        </w:rPr>
      </w:pPr>
      <w:del w:id="1213" w:author="Andrew Instone-Cowie" w:date="2021-08-27T15:01:00Z">
        <w:r w:rsidRPr="000C5B81" w:rsidDel="000C5B81">
          <w:rPr>
            <w:rStyle w:val="Hyperlink"/>
            <w:noProof/>
            <w:rPrChange w:id="1214" w:author="Andrew Instone-Cowie" w:date="2021-08-27T15:01:00Z">
              <w:rPr>
                <w:rStyle w:val="Hyperlink"/>
                <w:noProof/>
              </w:rPr>
            </w:rPrChange>
          </w:rPr>
          <w:delText>Figure 48 – Programmer with Capacitor</w:delText>
        </w:r>
        <w:r w:rsidDel="000C5B81">
          <w:rPr>
            <w:noProof/>
            <w:webHidden/>
          </w:rPr>
          <w:tab/>
        </w:r>
        <w:r w:rsidR="00DC5316" w:rsidDel="000C5B81">
          <w:rPr>
            <w:noProof/>
            <w:webHidden/>
          </w:rPr>
          <w:delText>57</w:delText>
        </w:r>
      </w:del>
    </w:p>
    <w:p w14:paraId="5948AC13" w14:textId="07A1F891" w:rsidR="00B513CB" w:rsidDel="000C5B81" w:rsidRDefault="00B513CB" w:rsidP="006B7D4A">
      <w:pPr>
        <w:pStyle w:val="TableofFigures"/>
        <w:tabs>
          <w:tab w:val="right" w:leader="dot" w:pos="9016"/>
        </w:tabs>
        <w:spacing w:after="120"/>
        <w:rPr>
          <w:del w:id="1215" w:author="Andrew Instone-Cowie" w:date="2021-08-27T15:01:00Z"/>
          <w:rFonts w:eastAsiaTheme="minorEastAsia"/>
          <w:noProof/>
          <w:lang w:eastAsia="en-GB"/>
        </w:rPr>
      </w:pPr>
      <w:del w:id="1216" w:author="Andrew Instone-Cowie" w:date="2021-08-27T15:01:00Z">
        <w:r w:rsidRPr="000C5B81" w:rsidDel="000C5B81">
          <w:rPr>
            <w:rStyle w:val="Hyperlink"/>
            <w:noProof/>
            <w:rPrChange w:id="1217" w:author="Andrew Instone-Cowie" w:date="2021-08-27T15:01:00Z">
              <w:rPr>
                <w:rStyle w:val="Hyperlink"/>
                <w:noProof/>
              </w:rPr>
            </w:rPrChange>
          </w:rPr>
          <w:delText>Figure 49 – Programmer Connections</w:delText>
        </w:r>
        <w:r w:rsidDel="000C5B81">
          <w:rPr>
            <w:noProof/>
            <w:webHidden/>
          </w:rPr>
          <w:tab/>
        </w:r>
        <w:r w:rsidR="00DC5316" w:rsidDel="000C5B81">
          <w:rPr>
            <w:noProof/>
            <w:webHidden/>
          </w:rPr>
          <w:delText>57</w:delText>
        </w:r>
      </w:del>
    </w:p>
    <w:p w14:paraId="53FE4512" w14:textId="65B66657" w:rsidR="00B513CB" w:rsidDel="000C5B81" w:rsidRDefault="00B513CB" w:rsidP="006B7D4A">
      <w:pPr>
        <w:pStyle w:val="TableofFigures"/>
        <w:tabs>
          <w:tab w:val="right" w:leader="dot" w:pos="9016"/>
        </w:tabs>
        <w:spacing w:after="120"/>
        <w:rPr>
          <w:del w:id="1218" w:author="Andrew Instone-Cowie" w:date="2021-08-27T15:01:00Z"/>
          <w:rFonts w:eastAsiaTheme="minorEastAsia"/>
          <w:noProof/>
          <w:lang w:eastAsia="en-GB"/>
        </w:rPr>
      </w:pPr>
      <w:del w:id="1219" w:author="Andrew Instone-Cowie" w:date="2021-08-27T15:01:00Z">
        <w:r w:rsidRPr="000C5B81" w:rsidDel="000C5B81">
          <w:rPr>
            <w:rStyle w:val="Hyperlink"/>
            <w:noProof/>
            <w:rPrChange w:id="1220" w:author="Andrew Instone-Cowie" w:date="2021-08-27T15:01:00Z">
              <w:rPr>
                <w:rStyle w:val="Hyperlink"/>
                <w:noProof/>
              </w:rPr>
            </w:rPrChange>
          </w:rPr>
          <w:delText>Figure 50 – Programmer Connected to Interface Board</w:delText>
        </w:r>
        <w:r w:rsidDel="000C5B81">
          <w:rPr>
            <w:noProof/>
            <w:webHidden/>
          </w:rPr>
          <w:tab/>
        </w:r>
        <w:r w:rsidR="00DC5316" w:rsidDel="000C5B81">
          <w:rPr>
            <w:noProof/>
            <w:webHidden/>
          </w:rPr>
          <w:delText>58</w:delText>
        </w:r>
      </w:del>
    </w:p>
    <w:p w14:paraId="5CAC9A28" w14:textId="7C88DC2C" w:rsidR="00B513CB" w:rsidDel="000C5B81" w:rsidRDefault="00B513CB" w:rsidP="006B7D4A">
      <w:pPr>
        <w:pStyle w:val="TableofFigures"/>
        <w:tabs>
          <w:tab w:val="right" w:leader="dot" w:pos="9016"/>
        </w:tabs>
        <w:spacing w:after="120"/>
        <w:rPr>
          <w:del w:id="1221" w:author="Andrew Instone-Cowie" w:date="2021-08-27T15:01:00Z"/>
          <w:rFonts w:eastAsiaTheme="minorEastAsia"/>
          <w:noProof/>
          <w:lang w:eastAsia="en-GB"/>
        </w:rPr>
      </w:pPr>
      <w:del w:id="1222" w:author="Andrew Instone-Cowie" w:date="2021-08-27T15:01:00Z">
        <w:r w:rsidRPr="000C5B81" w:rsidDel="000C5B81">
          <w:rPr>
            <w:rStyle w:val="Hyperlink"/>
            <w:noProof/>
            <w:rPrChange w:id="1223" w:author="Andrew Instone-Cowie" w:date="2021-08-27T15:01:00Z">
              <w:rPr>
                <w:rStyle w:val="Hyperlink"/>
                <w:noProof/>
              </w:rPr>
            </w:rPrChange>
          </w:rPr>
          <w:delText>Figure 51 – Arduino IDE Target Board Selection</w:delText>
        </w:r>
        <w:r w:rsidDel="000C5B81">
          <w:rPr>
            <w:noProof/>
            <w:webHidden/>
          </w:rPr>
          <w:tab/>
        </w:r>
        <w:r w:rsidR="00DC5316" w:rsidDel="000C5B81">
          <w:rPr>
            <w:noProof/>
            <w:webHidden/>
          </w:rPr>
          <w:delText>59</w:delText>
        </w:r>
      </w:del>
    </w:p>
    <w:p w14:paraId="64A2C978" w14:textId="2E0D052D" w:rsidR="00B513CB" w:rsidDel="000C5B81" w:rsidRDefault="00B513CB" w:rsidP="006B7D4A">
      <w:pPr>
        <w:pStyle w:val="TableofFigures"/>
        <w:tabs>
          <w:tab w:val="right" w:leader="dot" w:pos="9016"/>
        </w:tabs>
        <w:spacing w:after="120"/>
        <w:rPr>
          <w:del w:id="1224" w:author="Andrew Instone-Cowie" w:date="2021-08-27T15:01:00Z"/>
          <w:rFonts w:eastAsiaTheme="minorEastAsia"/>
          <w:noProof/>
          <w:lang w:eastAsia="en-GB"/>
        </w:rPr>
      </w:pPr>
      <w:del w:id="1225" w:author="Andrew Instone-Cowie" w:date="2021-08-27T15:01:00Z">
        <w:r w:rsidRPr="000C5B81" w:rsidDel="000C5B81">
          <w:rPr>
            <w:rStyle w:val="Hyperlink"/>
            <w:noProof/>
            <w:rPrChange w:id="1226" w:author="Andrew Instone-Cowie" w:date="2021-08-27T15:01:00Z">
              <w:rPr>
                <w:rStyle w:val="Hyperlink"/>
                <w:noProof/>
              </w:rPr>
            </w:rPrChange>
          </w:rPr>
          <w:delText>Figure 52 – Arduino IDE Programmer Selection</w:delText>
        </w:r>
        <w:r w:rsidDel="000C5B81">
          <w:rPr>
            <w:noProof/>
            <w:webHidden/>
          </w:rPr>
          <w:tab/>
        </w:r>
        <w:r w:rsidR="00DC5316" w:rsidDel="000C5B81">
          <w:rPr>
            <w:noProof/>
            <w:webHidden/>
          </w:rPr>
          <w:delText>60</w:delText>
        </w:r>
      </w:del>
    </w:p>
    <w:p w14:paraId="5417F1BC" w14:textId="1AE9CFC0" w:rsidR="00B513CB" w:rsidDel="000C5B81" w:rsidRDefault="00B513CB" w:rsidP="006B7D4A">
      <w:pPr>
        <w:pStyle w:val="TableofFigures"/>
        <w:tabs>
          <w:tab w:val="right" w:leader="dot" w:pos="9016"/>
        </w:tabs>
        <w:spacing w:after="120"/>
        <w:rPr>
          <w:del w:id="1227" w:author="Andrew Instone-Cowie" w:date="2021-08-27T15:01:00Z"/>
          <w:rFonts w:eastAsiaTheme="minorEastAsia"/>
          <w:noProof/>
          <w:lang w:eastAsia="en-GB"/>
        </w:rPr>
      </w:pPr>
      <w:del w:id="1228" w:author="Andrew Instone-Cowie" w:date="2021-08-27T15:01:00Z">
        <w:r w:rsidRPr="000C5B81" w:rsidDel="000C5B81">
          <w:rPr>
            <w:rStyle w:val="Hyperlink"/>
            <w:noProof/>
            <w:rPrChange w:id="1229" w:author="Andrew Instone-Cowie" w:date="2021-08-27T15:01:00Z">
              <w:rPr>
                <w:rStyle w:val="Hyperlink"/>
                <w:noProof/>
              </w:rPr>
            </w:rPrChange>
          </w:rPr>
          <w:delText>Figure 53 – Arduino IDE Burn Bootloader</w:delText>
        </w:r>
        <w:r w:rsidDel="000C5B81">
          <w:rPr>
            <w:noProof/>
            <w:webHidden/>
          </w:rPr>
          <w:tab/>
        </w:r>
        <w:r w:rsidR="00DC5316" w:rsidDel="000C5B81">
          <w:rPr>
            <w:noProof/>
            <w:webHidden/>
          </w:rPr>
          <w:delText>61</w:delText>
        </w:r>
      </w:del>
    </w:p>
    <w:p w14:paraId="35A19DC7" w14:textId="07C50289" w:rsidR="00B513CB" w:rsidDel="000C5B81" w:rsidRDefault="00B513CB" w:rsidP="006B7D4A">
      <w:pPr>
        <w:pStyle w:val="TableofFigures"/>
        <w:tabs>
          <w:tab w:val="right" w:leader="dot" w:pos="9016"/>
        </w:tabs>
        <w:spacing w:after="120"/>
        <w:rPr>
          <w:del w:id="1230" w:author="Andrew Instone-Cowie" w:date="2021-08-27T15:01:00Z"/>
          <w:rFonts w:eastAsiaTheme="minorEastAsia"/>
          <w:noProof/>
          <w:lang w:eastAsia="en-GB"/>
        </w:rPr>
      </w:pPr>
      <w:del w:id="1231" w:author="Andrew Instone-Cowie" w:date="2021-08-27T15:01:00Z">
        <w:r w:rsidRPr="000C5B81" w:rsidDel="000C5B81">
          <w:rPr>
            <w:rStyle w:val="Hyperlink"/>
            <w:noProof/>
            <w:rPrChange w:id="1232" w:author="Andrew Instone-Cowie" w:date="2021-08-27T15:01:00Z">
              <w:rPr>
                <w:rStyle w:val="Hyperlink"/>
                <w:noProof/>
              </w:rPr>
            </w:rPrChange>
          </w:rPr>
          <w:delText>Figure 54 – Arduino IDE Add Library</w:delText>
        </w:r>
        <w:r w:rsidDel="000C5B81">
          <w:rPr>
            <w:noProof/>
            <w:webHidden/>
          </w:rPr>
          <w:tab/>
        </w:r>
        <w:r w:rsidR="00DC5316" w:rsidDel="000C5B81">
          <w:rPr>
            <w:noProof/>
            <w:webHidden/>
          </w:rPr>
          <w:delText>62</w:delText>
        </w:r>
      </w:del>
    </w:p>
    <w:p w14:paraId="142EA507" w14:textId="1139F753" w:rsidR="00B513CB" w:rsidDel="000C5B81" w:rsidRDefault="00B513CB" w:rsidP="006B7D4A">
      <w:pPr>
        <w:pStyle w:val="TableofFigures"/>
        <w:tabs>
          <w:tab w:val="right" w:leader="dot" w:pos="9016"/>
        </w:tabs>
        <w:spacing w:after="120"/>
        <w:rPr>
          <w:del w:id="1233" w:author="Andrew Instone-Cowie" w:date="2021-08-27T15:01:00Z"/>
          <w:rFonts w:eastAsiaTheme="minorEastAsia"/>
          <w:noProof/>
          <w:lang w:eastAsia="en-GB"/>
        </w:rPr>
      </w:pPr>
      <w:del w:id="1234" w:author="Andrew Instone-Cowie" w:date="2021-08-27T15:01:00Z">
        <w:r w:rsidRPr="000C5B81" w:rsidDel="000C5B81">
          <w:rPr>
            <w:rStyle w:val="Hyperlink"/>
            <w:noProof/>
            <w:rPrChange w:id="1235" w:author="Andrew Instone-Cowie" w:date="2021-08-27T15:01:00Z">
              <w:rPr>
                <w:rStyle w:val="Hyperlink"/>
                <w:noProof/>
              </w:rPr>
            </w:rPrChange>
          </w:rPr>
          <w:delText>Figure 55 – Arduino IDE Firmware Upload</w:delText>
        </w:r>
        <w:r w:rsidDel="000C5B81">
          <w:rPr>
            <w:noProof/>
            <w:webHidden/>
          </w:rPr>
          <w:tab/>
        </w:r>
        <w:r w:rsidR="00DC5316" w:rsidDel="000C5B81">
          <w:rPr>
            <w:noProof/>
            <w:webHidden/>
          </w:rPr>
          <w:delText>63</w:delText>
        </w:r>
      </w:del>
    </w:p>
    <w:p w14:paraId="5C7DA6D4" w14:textId="07C973FA" w:rsidR="00B513CB" w:rsidDel="000C5B81" w:rsidRDefault="00B513CB" w:rsidP="006B7D4A">
      <w:pPr>
        <w:pStyle w:val="TableofFigures"/>
        <w:tabs>
          <w:tab w:val="right" w:leader="dot" w:pos="9016"/>
        </w:tabs>
        <w:spacing w:after="120"/>
        <w:rPr>
          <w:del w:id="1236" w:author="Andrew Instone-Cowie" w:date="2021-08-27T15:01:00Z"/>
          <w:rFonts w:eastAsiaTheme="minorEastAsia"/>
          <w:noProof/>
          <w:lang w:eastAsia="en-GB"/>
        </w:rPr>
      </w:pPr>
      <w:del w:id="1237" w:author="Andrew Instone-Cowie" w:date="2021-08-27T15:01:00Z">
        <w:r w:rsidRPr="000C5B81" w:rsidDel="000C5B81">
          <w:rPr>
            <w:rStyle w:val="Hyperlink"/>
            <w:noProof/>
            <w:rPrChange w:id="1238" w:author="Andrew Instone-Cowie" w:date="2021-08-27T15:01:00Z">
              <w:rPr>
                <w:rStyle w:val="Hyperlink"/>
                <w:noProof/>
              </w:rPr>
            </w:rPrChange>
          </w:rPr>
          <w:delText>Figure 56 – Installed Simulator Interface</w:delText>
        </w:r>
        <w:r w:rsidDel="000C5B81">
          <w:rPr>
            <w:noProof/>
            <w:webHidden/>
          </w:rPr>
          <w:tab/>
        </w:r>
        <w:r w:rsidR="00DC5316" w:rsidDel="000C5B81">
          <w:rPr>
            <w:noProof/>
            <w:webHidden/>
          </w:rPr>
          <w:delText>66</w:delText>
        </w:r>
      </w:del>
    </w:p>
    <w:p w14:paraId="5B75F013" w14:textId="31A31CFC" w:rsidR="00B513CB" w:rsidDel="000C5B81" w:rsidRDefault="00B513CB" w:rsidP="006B7D4A">
      <w:pPr>
        <w:pStyle w:val="TableofFigures"/>
        <w:tabs>
          <w:tab w:val="right" w:leader="dot" w:pos="9016"/>
        </w:tabs>
        <w:spacing w:after="120"/>
        <w:rPr>
          <w:del w:id="1239" w:author="Andrew Instone-Cowie" w:date="2021-08-27T15:01:00Z"/>
          <w:rFonts w:eastAsiaTheme="minorEastAsia"/>
          <w:noProof/>
          <w:lang w:eastAsia="en-GB"/>
        </w:rPr>
      </w:pPr>
      <w:del w:id="1240" w:author="Andrew Instone-Cowie" w:date="2021-08-27T15:01:00Z">
        <w:r w:rsidRPr="000C5B81" w:rsidDel="000C5B81">
          <w:rPr>
            <w:rStyle w:val="Hyperlink"/>
            <w:noProof/>
            <w:rPrChange w:id="1241" w:author="Andrew Instone-Cowie" w:date="2021-08-27T15:01:00Z">
              <w:rPr>
                <w:rStyle w:val="Hyperlink"/>
                <w:noProof/>
              </w:rPr>
            </w:rPrChange>
          </w:rPr>
          <w:delText>Figure 57 – Installed Sensor (Lois Weedon 4</w:delText>
        </w:r>
        <w:r w:rsidRPr="000C5B81" w:rsidDel="000C5B81">
          <w:rPr>
            <w:rStyle w:val="Hyperlink"/>
            <w:noProof/>
            <w:vertAlign w:val="superscript"/>
            <w:rPrChange w:id="1242" w:author="Andrew Instone-Cowie" w:date="2021-08-27T15:01:00Z">
              <w:rPr>
                <w:rStyle w:val="Hyperlink"/>
                <w:noProof/>
                <w:vertAlign w:val="superscript"/>
              </w:rPr>
            </w:rPrChange>
          </w:rPr>
          <w:delText>th</w:delText>
        </w:r>
        <w:r w:rsidRPr="000C5B81" w:rsidDel="000C5B81">
          <w:rPr>
            <w:rStyle w:val="Hyperlink"/>
            <w:noProof/>
            <w:rPrChange w:id="1243" w:author="Andrew Instone-Cowie" w:date="2021-08-27T15:01:00Z">
              <w:rPr>
                <w:rStyle w:val="Hyperlink"/>
                <w:noProof/>
              </w:rPr>
            </w:rPrChange>
          </w:rPr>
          <w:delText>)</w:delText>
        </w:r>
        <w:r w:rsidDel="000C5B81">
          <w:rPr>
            <w:noProof/>
            <w:webHidden/>
          </w:rPr>
          <w:tab/>
        </w:r>
        <w:r w:rsidR="00DC5316" w:rsidDel="000C5B81">
          <w:rPr>
            <w:noProof/>
            <w:webHidden/>
          </w:rPr>
          <w:delText>67</w:delText>
        </w:r>
      </w:del>
    </w:p>
    <w:p w14:paraId="5687F9AB" w14:textId="64D033E7" w:rsidR="00B513CB" w:rsidDel="000C5B81" w:rsidRDefault="00B513CB" w:rsidP="006B7D4A">
      <w:pPr>
        <w:pStyle w:val="TableofFigures"/>
        <w:tabs>
          <w:tab w:val="right" w:leader="dot" w:pos="9016"/>
        </w:tabs>
        <w:spacing w:after="120"/>
        <w:rPr>
          <w:del w:id="1244" w:author="Andrew Instone-Cowie" w:date="2021-08-27T15:01:00Z"/>
          <w:rFonts w:eastAsiaTheme="minorEastAsia"/>
          <w:noProof/>
          <w:lang w:eastAsia="en-GB"/>
        </w:rPr>
      </w:pPr>
      <w:del w:id="1245" w:author="Andrew Instone-Cowie" w:date="2021-08-27T15:01:00Z">
        <w:r w:rsidRPr="000C5B81" w:rsidDel="000C5B81">
          <w:rPr>
            <w:rStyle w:val="Hyperlink"/>
            <w:noProof/>
            <w:rPrChange w:id="1246" w:author="Andrew Instone-Cowie" w:date="2021-08-27T15:01:00Z">
              <w:rPr>
                <w:rStyle w:val="Hyperlink"/>
                <w:noProof/>
              </w:rPr>
            </w:rPrChange>
          </w:rPr>
          <w:delText>Figure 58 – Installed Sensor (Lois Weedon 6</w:delText>
        </w:r>
        <w:r w:rsidRPr="000C5B81" w:rsidDel="000C5B81">
          <w:rPr>
            <w:rStyle w:val="Hyperlink"/>
            <w:noProof/>
            <w:vertAlign w:val="superscript"/>
            <w:rPrChange w:id="1247" w:author="Andrew Instone-Cowie" w:date="2021-08-27T15:01:00Z">
              <w:rPr>
                <w:rStyle w:val="Hyperlink"/>
                <w:noProof/>
                <w:vertAlign w:val="superscript"/>
              </w:rPr>
            </w:rPrChange>
          </w:rPr>
          <w:delText>th</w:delText>
        </w:r>
        <w:r w:rsidRPr="000C5B81" w:rsidDel="000C5B81">
          <w:rPr>
            <w:rStyle w:val="Hyperlink"/>
            <w:noProof/>
            <w:rPrChange w:id="1248" w:author="Andrew Instone-Cowie" w:date="2021-08-27T15:01:00Z">
              <w:rPr>
                <w:rStyle w:val="Hyperlink"/>
                <w:noProof/>
              </w:rPr>
            </w:rPrChange>
          </w:rPr>
          <w:delText>)</w:delText>
        </w:r>
        <w:r w:rsidDel="000C5B81">
          <w:rPr>
            <w:noProof/>
            <w:webHidden/>
          </w:rPr>
          <w:tab/>
        </w:r>
        <w:r w:rsidR="00DC5316" w:rsidDel="000C5B81">
          <w:rPr>
            <w:noProof/>
            <w:webHidden/>
          </w:rPr>
          <w:delText>68</w:delText>
        </w:r>
      </w:del>
    </w:p>
    <w:p w14:paraId="3981FD1F" w14:textId="01AA1F9A" w:rsidR="00B513CB" w:rsidDel="000C5B81" w:rsidRDefault="00B513CB" w:rsidP="006B7D4A">
      <w:pPr>
        <w:pStyle w:val="TableofFigures"/>
        <w:tabs>
          <w:tab w:val="right" w:leader="dot" w:pos="9016"/>
        </w:tabs>
        <w:spacing w:after="120"/>
        <w:rPr>
          <w:del w:id="1249" w:author="Andrew Instone-Cowie" w:date="2021-08-27T15:01:00Z"/>
          <w:rFonts w:eastAsiaTheme="minorEastAsia"/>
          <w:noProof/>
          <w:lang w:eastAsia="en-GB"/>
        </w:rPr>
      </w:pPr>
      <w:del w:id="1250" w:author="Andrew Instone-Cowie" w:date="2021-08-27T15:01:00Z">
        <w:r w:rsidRPr="000C5B81" w:rsidDel="000C5B81">
          <w:rPr>
            <w:rStyle w:val="Hyperlink"/>
            <w:noProof/>
            <w:rPrChange w:id="1251" w:author="Andrew Instone-Cowie" w:date="2021-08-27T15:01:00Z">
              <w:rPr>
                <w:rStyle w:val="Hyperlink"/>
                <w:noProof/>
              </w:rPr>
            </w:rPrChange>
          </w:rPr>
          <w:delText>Figure 59 – Installed Sensor (Chirk, Type 1)</w:delText>
        </w:r>
        <w:r w:rsidDel="000C5B81">
          <w:rPr>
            <w:noProof/>
            <w:webHidden/>
          </w:rPr>
          <w:tab/>
        </w:r>
        <w:r w:rsidR="00DC5316" w:rsidDel="000C5B81">
          <w:rPr>
            <w:noProof/>
            <w:webHidden/>
          </w:rPr>
          <w:delText>68</w:delText>
        </w:r>
      </w:del>
    </w:p>
    <w:p w14:paraId="4AD86C99" w14:textId="7C0A2CBF" w:rsidR="00B513CB" w:rsidDel="000C5B81" w:rsidRDefault="00B513CB" w:rsidP="006B7D4A">
      <w:pPr>
        <w:pStyle w:val="TableofFigures"/>
        <w:tabs>
          <w:tab w:val="right" w:leader="dot" w:pos="9016"/>
        </w:tabs>
        <w:spacing w:after="120"/>
        <w:rPr>
          <w:del w:id="1252" w:author="Andrew Instone-Cowie" w:date="2021-08-27T15:01:00Z"/>
          <w:rFonts w:eastAsiaTheme="minorEastAsia"/>
          <w:noProof/>
          <w:lang w:eastAsia="en-GB"/>
        </w:rPr>
      </w:pPr>
      <w:del w:id="1253" w:author="Andrew Instone-Cowie" w:date="2021-08-27T15:01:00Z">
        <w:r w:rsidRPr="000C5B81" w:rsidDel="000C5B81">
          <w:rPr>
            <w:rStyle w:val="Hyperlink"/>
            <w:noProof/>
            <w:rPrChange w:id="1254" w:author="Andrew Instone-Cowie" w:date="2021-08-27T15:01:00Z">
              <w:rPr>
                <w:rStyle w:val="Hyperlink"/>
                <w:noProof/>
              </w:rPr>
            </w:rPrChange>
          </w:rPr>
          <w:delText>Figure 60 – Magnet Mounting Dimensions</w:delText>
        </w:r>
        <w:r w:rsidDel="000C5B81">
          <w:rPr>
            <w:noProof/>
            <w:webHidden/>
          </w:rPr>
          <w:tab/>
        </w:r>
        <w:r w:rsidR="00DC5316" w:rsidDel="000C5B81">
          <w:rPr>
            <w:noProof/>
            <w:webHidden/>
          </w:rPr>
          <w:delText>69</w:delText>
        </w:r>
      </w:del>
    </w:p>
    <w:p w14:paraId="6BCAF75B" w14:textId="63D5430D" w:rsidR="00B513CB" w:rsidDel="000C5B81" w:rsidRDefault="00B513CB" w:rsidP="006B7D4A">
      <w:pPr>
        <w:pStyle w:val="TableofFigures"/>
        <w:tabs>
          <w:tab w:val="right" w:leader="dot" w:pos="9016"/>
        </w:tabs>
        <w:spacing w:after="120"/>
        <w:rPr>
          <w:del w:id="1255" w:author="Andrew Instone-Cowie" w:date="2021-08-27T15:01:00Z"/>
          <w:rFonts w:eastAsiaTheme="minorEastAsia"/>
          <w:noProof/>
          <w:lang w:eastAsia="en-GB"/>
        </w:rPr>
      </w:pPr>
      <w:del w:id="1256" w:author="Andrew Instone-Cowie" w:date="2021-08-27T15:01:00Z">
        <w:r w:rsidRPr="000C5B81" w:rsidDel="000C5B81">
          <w:rPr>
            <w:rStyle w:val="Hyperlink"/>
            <w:noProof/>
            <w:rPrChange w:id="1257" w:author="Andrew Instone-Cowie" w:date="2021-08-27T15:01:00Z">
              <w:rPr>
                <w:rStyle w:val="Hyperlink"/>
                <w:noProof/>
              </w:rPr>
            </w:rPrChange>
          </w:rPr>
          <w:delText>Figure 61 – Magnet Mounting Construction</w:delText>
        </w:r>
        <w:r w:rsidDel="000C5B81">
          <w:rPr>
            <w:noProof/>
            <w:webHidden/>
          </w:rPr>
          <w:tab/>
        </w:r>
        <w:r w:rsidR="00DC5316" w:rsidDel="000C5B81">
          <w:rPr>
            <w:noProof/>
            <w:webHidden/>
          </w:rPr>
          <w:delText>70</w:delText>
        </w:r>
      </w:del>
    </w:p>
    <w:p w14:paraId="64804CBA" w14:textId="6DCD9719" w:rsidR="00B513CB" w:rsidDel="000C5B81" w:rsidRDefault="00B513CB" w:rsidP="006B7D4A">
      <w:pPr>
        <w:pStyle w:val="TableofFigures"/>
        <w:tabs>
          <w:tab w:val="right" w:leader="dot" w:pos="9016"/>
        </w:tabs>
        <w:spacing w:after="120"/>
        <w:rPr>
          <w:del w:id="1258" w:author="Andrew Instone-Cowie" w:date="2021-08-27T15:01:00Z"/>
          <w:rFonts w:eastAsiaTheme="minorEastAsia"/>
          <w:noProof/>
          <w:lang w:eastAsia="en-GB"/>
        </w:rPr>
      </w:pPr>
      <w:del w:id="1259" w:author="Andrew Instone-Cowie" w:date="2021-08-27T15:01:00Z">
        <w:r w:rsidRPr="000C5B81" w:rsidDel="000C5B81">
          <w:rPr>
            <w:rStyle w:val="Hyperlink"/>
            <w:noProof/>
            <w:rPrChange w:id="1260" w:author="Andrew Instone-Cowie" w:date="2021-08-27T15:01:00Z">
              <w:rPr>
                <w:rStyle w:val="Hyperlink"/>
                <w:noProof/>
              </w:rPr>
            </w:rPrChange>
          </w:rPr>
          <w:delText>Figure 62 – Completed Magnet Mounting</w:delText>
        </w:r>
        <w:r w:rsidDel="000C5B81">
          <w:rPr>
            <w:noProof/>
            <w:webHidden/>
          </w:rPr>
          <w:tab/>
        </w:r>
        <w:r w:rsidR="00DC5316" w:rsidDel="000C5B81">
          <w:rPr>
            <w:noProof/>
            <w:webHidden/>
          </w:rPr>
          <w:delText>70</w:delText>
        </w:r>
      </w:del>
    </w:p>
    <w:p w14:paraId="290C605A" w14:textId="75987F59" w:rsidR="00B513CB" w:rsidDel="000C5B81" w:rsidRDefault="00B513CB" w:rsidP="006B7D4A">
      <w:pPr>
        <w:pStyle w:val="TableofFigures"/>
        <w:tabs>
          <w:tab w:val="right" w:leader="dot" w:pos="9016"/>
        </w:tabs>
        <w:spacing w:after="120"/>
        <w:rPr>
          <w:del w:id="1261" w:author="Andrew Instone-Cowie" w:date="2021-08-27T15:01:00Z"/>
          <w:rFonts w:eastAsiaTheme="minorEastAsia"/>
          <w:noProof/>
          <w:lang w:eastAsia="en-GB"/>
        </w:rPr>
      </w:pPr>
      <w:del w:id="1262" w:author="Andrew Instone-Cowie" w:date="2021-08-27T15:01:00Z">
        <w:r w:rsidRPr="000C5B81" w:rsidDel="000C5B81">
          <w:rPr>
            <w:rStyle w:val="Hyperlink"/>
            <w:noProof/>
            <w:rPrChange w:id="1263" w:author="Andrew Instone-Cowie" w:date="2021-08-27T15:01:00Z">
              <w:rPr>
                <w:rStyle w:val="Hyperlink"/>
                <w:noProof/>
              </w:rPr>
            </w:rPrChange>
          </w:rPr>
          <w:delText>Figure 63 – Sensor Daisy Chain</w:delText>
        </w:r>
        <w:r w:rsidDel="000C5B81">
          <w:rPr>
            <w:noProof/>
            <w:webHidden/>
          </w:rPr>
          <w:tab/>
        </w:r>
        <w:r w:rsidR="00DC5316" w:rsidDel="000C5B81">
          <w:rPr>
            <w:noProof/>
            <w:webHidden/>
          </w:rPr>
          <w:delText>72</w:delText>
        </w:r>
      </w:del>
    </w:p>
    <w:p w14:paraId="5AD91BEF" w14:textId="315A9329" w:rsidR="00B513CB" w:rsidDel="000C5B81" w:rsidRDefault="00B513CB" w:rsidP="006B7D4A">
      <w:pPr>
        <w:pStyle w:val="TableofFigures"/>
        <w:tabs>
          <w:tab w:val="right" w:leader="dot" w:pos="9016"/>
        </w:tabs>
        <w:spacing w:after="120"/>
        <w:rPr>
          <w:del w:id="1264" w:author="Andrew Instone-Cowie" w:date="2021-08-27T15:01:00Z"/>
          <w:rFonts w:eastAsiaTheme="minorEastAsia"/>
          <w:noProof/>
          <w:lang w:eastAsia="en-GB"/>
        </w:rPr>
      </w:pPr>
      <w:del w:id="1265" w:author="Andrew Instone-Cowie" w:date="2021-08-27T15:01:00Z">
        <w:r w:rsidRPr="000C5B81" w:rsidDel="000C5B81">
          <w:rPr>
            <w:rStyle w:val="Hyperlink"/>
            <w:noProof/>
            <w:rPrChange w:id="1266" w:author="Andrew Instone-Cowie" w:date="2021-08-27T15:01:00Z">
              <w:rPr>
                <w:rStyle w:val="Hyperlink"/>
                <w:noProof/>
              </w:rPr>
            </w:rPrChange>
          </w:rPr>
          <w:delText>Figure 64 – 9-Pin Serial Port</w:delText>
        </w:r>
        <w:r w:rsidDel="000C5B81">
          <w:rPr>
            <w:noProof/>
            <w:webHidden/>
          </w:rPr>
          <w:tab/>
        </w:r>
        <w:r w:rsidR="00DC5316" w:rsidDel="000C5B81">
          <w:rPr>
            <w:noProof/>
            <w:webHidden/>
          </w:rPr>
          <w:delText>73</w:delText>
        </w:r>
      </w:del>
    </w:p>
    <w:p w14:paraId="5611855A" w14:textId="0283AB35" w:rsidR="00B513CB" w:rsidDel="000C5B81" w:rsidRDefault="00B513CB" w:rsidP="006B7D4A">
      <w:pPr>
        <w:pStyle w:val="TableofFigures"/>
        <w:tabs>
          <w:tab w:val="right" w:leader="dot" w:pos="9016"/>
        </w:tabs>
        <w:spacing w:after="120"/>
        <w:rPr>
          <w:del w:id="1267" w:author="Andrew Instone-Cowie" w:date="2021-08-27T15:01:00Z"/>
          <w:rFonts w:eastAsiaTheme="minorEastAsia"/>
          <w:noProof/>
          <w:lang w:eastAsia="en-GB"/>
        </w:rPr>
      </w:pPr>
      <w:del w:id="1268" w:author="Andrew Instone-Cowie" w:date="2021-08-27T15:01:00Z">
        <w:r w:rsidRPr="000C5B81" w:rsidDel="000C5B81">
          <w:rPr>
            <w:rStyle w:val="Hyperlink"/>
            <w:noProof/>
            <w:rPrChange w:id="1269" w:author="Andrew Instone-Cowie" w:date="2021-08-27T15:01:00Z">
              <w:rPr>
                <w:rStyle w:val="Hyperlink"/>
                <w:noProof/>
              </w:rPr>
            </w:rPrChange>
          </w:rPr>
          <w:delText>Figure 65 – 9-Pin Serial Cable</w:delText>
        </w:r>
        <w:r w:rsidDel="000C5B81">
          <w:rPr>
            <w:noProof/>
            <w:webHidden/>
          </w:rPr>
          <w:tab/>
        </w:r>
        <w:r w:rsidR="00DC5316" w:rsidDel="000C5B81">
          <w:rPr>
            <w:noProof/>
            <w:webHidden/>
          </w:rPr>
          <w:delText>73</w:delText>
        </w:r>
      </w:del>
    </w:p>
    <w:p w14:paraId="7935AC40" w14:textId="1349D598" w:rsidR="00B513CB" w:rsidDel="000C5B81" w:rsidRDefault="00B513CB" w:rsidP="006B7D4A">
      <w:pPr>
        <w:pStyle w:val="TableofFigures"/>
        <w:tabs>
          <w:tab w:val="right" w:leader="dot" w:pos="9016"/>
        </w:tabs>
        <w:spacing w:after="120"/>
        <w:rPr>
          <w:del w:id="1270" w:author="Andrew Instone-Cowie" w:date="2021-08-27T15:01:00Z"/>
          <w:rFonts w:eastAsiaTheme="minorEastAsia"/>
          <w:noProof/>
          <w:lang w:eastAsia="en-GB"/>
        </w:rPr>
      </w:pPr>
      <w:del w:id="1271" w:author="Andrew Instone-Cowie" w:date="2021-08-27T15:01:00Z">
        <w:r w:rsidRPr="000C5B81" w:rsidDel="000C5B81">
          <w:rPr>
            <w:rStyle w:val="Hyperlink"/>
            <w:noProof/>
            <w:rPrChange w:id="1272" w:author="Andrew Instone-Cowie" w:date="2021-08-27T15:01:00Z">
              <w:rPr>
                <w:rStyle w:val="Hyperlink"/>
                <w:noProof/>
              </w:rPr>
            </w:rPrChange>
          </w:rPr>
          <w:delText>Figure 66 – PC USB Ports</w:delText>
        </w:r>
        <w:r w:rsidDel="000C5B81">
          <w:rPr>
            <w:noProof/>
            <w:webHidden/>
          </w:rPr>
          <w:tab/>
        </w:r>
        <w:r w:rsidR="00DC5316" w:rsidDel="000C5B81">
          <w:rPr>
            <w:noProof/>
            <w:webHidden/>
          </w:rPr>
          <w:delText>74</w:delText>
        </w:r>
      </w:del>
    </w:p>
    <w:p w14:paraId="1B1E1C4C" w14:textId="1DBB5B07" w:rsidR="00B513CB" w:rsidDel="000C5B81" w:rsidRDefault="00B513CB" w:rsidP="006B7D4A">
      <w:pPr>
        <w:pStyle w:val="TableofFigures"/>
        <w:tabs>
          <w:tab w:val="right" w:leader="dot" w:pos="9016"/>
        </w:tabs>
        <w:spacing w:after="120"/>
        <w:rPr>
          <w:del w:id="1273" w:author="Andrew Instone-Cowie" w:date="2021-08-27T15:01:00Z"/>
          <w:rFonts w:eastAsiaTheme="minorEastAsia"/>
          <w:noProof/>
          <w:lang w:eastAsia="en-GB"/>
        </w:rPr>
      </w:pPr>
      <w:del w:id="1274" w:author="Andrew Instone-Cowie" w:date="2021-08-27T15:01:00Z">
        <w:r w:rsidRPr="000C5B81" w:rsidDel="000C5B81">
          <w:rPr>
            <w:rStyle w:val="Hyperlink"/>
            <w:noProof/>
            <w:rPrChange w:id="1275" w:author="Andrew Instone-Cowie" w:date="2021-08-27T15:01:00Z">
              <w:rPr>
                <w:rStyle w:val="Hyperlink"/>
                <w:noProof/>
              </w:rPr>
            </w:rPrChange>
          </w:rPr>
          <w:delText>Figure 67 – USB to Serial Adapter</w:delText>
        </w:r>
        <w:r w:rsidDel="000C5B81">
          <w:rPr>
            <w:noProof/>
            <w:webHidden/>
          </w:rPr>
          <w:tab/>
        </w:r>
        <w:r w:rsidR="00DC5316" w:rsidDel="000C5B81">
          <w:rPr>
            <w:noProof/>
            <w:webHidden/>
          </w:rPr>
          <w:delText>74</w:delText>
        </w:r>
      </w:del>
    </w:p>
    <w:p w14:paraId="6D304BA0" w14:textId="65878A1D" w:rsidR="00B513CB" w:rsidDel="000C5B81" w:rsidRDefault="00B513CB" w:rsidP="006B7D4A">
      <w:pPr>
        <w:pStyle w:val="TableofFigures"/>
        <w:tabs>
          <w:tab w:val="right" w:leader="dot" w:pos="9016"/>
        </w:tabs>
        <w:spacing w:after="120"/>
        <w:rPr>
          <w:del w:id="1276" w:author="Andrew Instone-Cowie" w:date="2021-08-27T15:01:00Z"/>
          <w:rFonts w:eastAsiaTheme="minorEastAsia"/>
          <w:noProof/>
          <w:lang w:eastAsia="en-GB"/>
        </w:rPr>
      </w:pPr>
      <w:del w:id="1277" w:author="Andrew Instone-Cowie" w:date="2021-08-27T15:01:00Z">
        <w:r w:rsidRPr="000C5B81" w:rsidDel="000C5B81">
          <w:rPr>
            <w:rStyle w:val="Hyperlink"/>
            <w:noProof/>
            <w:rPrChange w:id="1278" w:author="Andrew Instone-Cowie" w:date="2021-08-27T15:01:00Z">
              <w:rPr>
                <w:rStyle w:val="Hyperlink"/>
                <w:noProof/>
              </w:rPr>
            </w:rPrChange>
          </w:rPr>
          <w:delText>Figure 68 – PuTTY Configuration Dialogue</w:delText>
        </w:r>
        <w:r w:rsidDel="000C5B81">
          <w:rPr>
            <w:noProof/>
            <w:webHidden/>
          </w:rPr>
          <w:tab/>
        </w:r>
        <w:r w:rsidR="00DC5316" w:rsidDel="000C5B81">
          <w:rPr>
            <w:noProof/>
            <w:webHidden/>
          </w:rPr>
          <w:delText>75</w:delText>
        </w:r>
      </w:del>
    </w:p>
    <w:p w14:paraId="70D225EB" w14:textId="60F66D1B" w:rsidR="00B513CB" w:rsidDel="000C5B81" w:rsidRDefault="00B513CB" w:rsidP="006B7D4A">
      <w:pPr>
        <w:pStyle w:val="TableofFigures"/>
        <w:tabs>
          <w:tab w:val="right" w:leader="dot" w:pos="9016"/>
        </w:tabs>
        <w:spacing w:after="120"/>
        <w:rPr>
          <w:del w:id="1279" w:author="Andrew Instone-Cowie" w:date="2021-08-27T15:01:00Z"/>
          <w:rFonts w:eastAsiaTheme="minorEastAsia"/>
          <w:noProof/>
          <w:lang w:eastAsia="en-GB"/>
        </w:rPr>
      </w:pPr>
      <w:del w:id="1280" w:author="Andrew Instone-Cowie" w:date="2021-08-27T15:01:00Z">
        <w:r w:rsidRPr="000C5B81" w:rsidDel="000C5B81">
          <w:rPr>
            <w:rStyle w:val="Hyperlink"/>
            <w:noProof/>
            <w:rPrChange w:id="1281" w:author="Andrew Instone-Cowie" w:date="2021-08-27T15:01:00Z">
              <w:rPr>
                <w:rStyle w:val="Hyperlink"/>
                <w:noProof/>
              </w:rPr>
            </w:rPrChange>
          </w:rPr>
          <w:delText>Figure 69 – Display Interface Settings</w:delText>
        </w:r>
        <w:r w:rsidDel="000C5B81">
          <w:rPr>
            <w:noProof/>
            <w:webHidden/>
          </w:rPr>
          <w:tab/>
        </w:r>
        <w:r w:rsidR="00DC5316" w:rsidDel="000C5B81">
          <w:rPr>
            <w:noProof/>
            <w:webHidden/>
          </w:rPr>
          <w:delText>76</w:delText>
        </w:r>
      </w:del>
    </w:p>
    <w:p w14:paraId="49059EAF" w14:textId="5BC997DD" w:rsidR="00B513CB" w:rsidDel="000C5B81" w:rsidRDefault="00B513CB" w:rsidP="006B7D4A">
      <w:pPr>
        <w:pStyle w:val="TableofFigures"/>
        <w:tabs>
          <w:tab w:val="right" w:leader="dot" w:pos="9016"/>
        </w:tabs>
        <w:spacing w:after="120"/>
        <w:rPr>
          <w:del w:id="1282" w:author="Andrew Instone-Cowie" w:date="2021-08-27T15:01:00Z"/>
          <w:rFonts w:eastAsiaTheme="minorEastAsia"/>
          <w:noProof/>
          <w:lang w:eastAsia="en-GB"/>
        </w:rPr>
      </w:pPr>
      <w:del w:id="1283" w:author="Andrew Instone-Cowie" w:date="2021-08-27T15:01:00Z">
        <w:r w:rsidRPr="000C5B81" w:rsidDel="000C5B81">
          <w:rPr>
            <w:rStyle w:val="Hyperlink"/>
            <w:noProof/>
            <w:rPrChange w:id="1284" w:author="Andrew Instone-Cowie" w:date="2021-08-27T15:01:00Z">
              <w:rPr>
                <w:rStyle w:val="Hyperlink"/>
                <w:noProof/>
              </w:rPr>
            </w:rPrChange>
          </w:rPr>
          <w:delText>Figure 70 – Interface Channel Numbers</w:delText>
        </w:r>
        <w:r w:rsidDel="000C5B81">
          <w:rPr>
            <w:noProof/>
            <w:webHidden/>
          </w:rPr>
          <w:tab/>
        </w:r>
        <w:r w:rsidR="00DC5316" w:rsidDel="000C5B81">
          <w:rPr>
            <w:noProof/>
            <w:webHidden/>
          </w:rPr>
          <w:delText>77</w:delText>
        </w:r>
      </w:del>
    </w:p>
    <w:p w14:paraId="77A57238" w14:textId="4502F358" w:rsidR="00B513CB" w:rsidDel="000C5B81" w:rsidRDefault="00B513CB" w:rsidP="006B7D4A">
      <w:pPr>
        <w:pStyle w:val="TableofFigures"/>
        <w:tabs>
          <w:tab w:val="right" w:leader="dot" w:pos="9016"/>
        </w:tabs>
        <w:spacing w:after="120"/>
        <w:rPr>
          <w:del w:id="1285" w:author="Andrew Instone-Cowie" w:date="2021-08-27T15:01:00Z"/>
          <w:rFonts w:eastAsiaTheme="minorEastAsia"/>
          <w:noProof/>
          <w:lang w:eastAsia="en-GB"/>
        </w:rPr>
      </w:pPr>
      <w:del w:id="1286" w:author="Andrew Instone-Cowie" w:date="2021-08-27T15:01:00Z">
        <w:r w:rsidRPr="000C5B81" w:rsidDel="000C5B81">
          <w:rPr>
            <w:rStyle w:val="Hyperlink"/>
            <w:noProof/>
            <w:rPrChange w:id="1287" w:author="Andrew Instone-Cowie" w:date="2021-08-27T15:01:00Z">
              <w:rPr>
                <w:rStyle w:val="Hyperlink"/>
                <w:noProof/>
              </w:rPr>
            </w:rPrChange>
          </w:rPr>
          <w:delText>Figure 71 – Example Sensor Cabling</w:delText>
        </w:r>
        <w:r w:rsidDel="000C5B81">
          <w:rPr>
            <w:noProof/>
            <w:webHidden/>
          </w:rPr>
          <w:tab/>
        </w:r>
        <w:r w:rsidR="00DC5316" w:rsidDel="000C5B81">
          <w:rPr>
            <w:noProof/>
            <w:webHidden/>
          </w:rPr>
          <w:delText>78</w:delText>
        </w:r>
      </w:del>
    </w:p>
    <w:p w14:paraId="211BB599" w14:textId="3CDAE3FF" w:rsidR="00B513CB" w:rsidDel="000C5B81" w:rsidRDefault="00B513CB" w:rsidP="006B7D4A">
      <w:pPr>
        <w:pStyle w:val="TableofFigures"/>
        <w:tabs>
          <w:tab w:val="right" w:leader="dot" w:pos="9016"/>
        </w:tabs>
        <w:spacing w:after="120"/>
        <w:rPr>
          <w:del w:id="1288" w:author="Andrew Instone-Cowie" w:date="2021-08-27T15:01:00Z"/>
          <w:rFonts w:eastAsiaTheme="minorEastAsia"/>
          <w:noProof/>
          <w:lang w:eastAsia="en-GB"/>
        </w:rPr>
      </w:pPr>
      <w:del w:id="1289" w:author="Andrew Instone-Cowie" w:date="2021-08-27T15:01:00Z">
        <w:r w:rsidRPr="000C5B81" w:rsidDel="000C5B81">
          <w:rPr>
            <w:rStyle w:val="Hyperlink"/>
            <w:noProof/>
            <w:rPrChange w:id="1290" w:author="Andrew Instone-Cowie" w:date="2021-08-27T15:01:00Z">
              <w:rPr>
                <w:rStyle w:val="Hyperlink"/>
                <w:noProof/>
              </w:rPr>
            </w:rPrChange>
          </w:rPr>
          <w:delText>Figure 72 – Example Channel Connections</w:delText>
        </w:r>
        <w:r w:rsidDel="000C5B81">
          <w:rPr>
            <w:noProof/>
            <w:webHidden/>
          </w:rPr>
          <w:tab/>
        </w:r>
        <w:r w:rsidR="00DC5316" w:rsidDel="000C5B81">
          <w:rPr>
            <w:noProof/>
            <w:webHidden/>
          </w:rPr>
          <w:delText>78</w:delText>
        </w:r>
      </w:del>
    </w:p>
    <w:p w14:paraId="3F126DBF" w14:textId="27275A2D" w:rsidR="00B513CB" w:rsidDel="000C5B81" w:rsidRDefault="00B513CB" w:rsidP="006B7D4A">
      <w:pPr>
        <w:pStyle w:val="TableofFigures"/>
        <w:tabs>
          <w:tab w:val="right" w:leader="dot" w:pos="9016"/>
        </w:tabs>
        <w:spacing w:after="120"/>
        <w:rPr>
          <w:del w:id="1291" w:author="Andrew Instone-Cowie" w:date="2021-08-27T15:01:00Z"/>
          <w:rFonts w:eastAsiaTheme="minorEastAsia"/>
          <w:noProof/>
          <w:lang w:eastAsia="en-GB"/>
        </w:rPr>
      </w:pPr>
      <w:del w:id="1292" w:author="Andrew Instone-Cowie" w:date="2021-08-27T15:01:00Z">
        <w:r w:rsidRPr="000C5B81" w:rsidDel="000C5B81">
          <w:rPr>
            <w:rStyle w:val="Hyperlink"/>
            <w:noProof/>
            <w:rPrChange w:id="1293" w:author="Andrew Instone-Cowie" w:date="2021-08-27T15:01:00Z">
              <w:rPr>
                <w:rStyle w:val="Hyperlink"/>
                <w:noProof/>
              </w:rPr>
            </w:rPrChange>
          </w:rPr>
          <w:delText>Figure 73 – Disabled Channels</w:delText>
        </w:r>
        <w:r w:rsidDel="000C5B81">
          <w:rPr>
            <w:noProof/>
            <w:webHidden/>
          </w:rPr>
          <w:tab/>
        </w:r>
        <w:r w:rsidR="00DC5316" w:rsidDel="000C5B81">
          <w:rPr>
            <w:noProof/>
            <w:webHidden/>
          </w:rPr>
          <w:delText>79</w:delText>
        </w:r>
      </w:del>
    </w:p>
    <w:p w14:paraId="410916F2" w14:textId="103828F2" w:rsidR="00B513CB" w:rsidDel="000C5B81" w:rsidRDefault="00B513CB" w:rsidP="006B7D4A">
      <w:pPr>
        <w:pStyle w:val="TableofFigures"/>
        <w:tabs>
          <w:tab w:val="right" w:leader="dot" w:pos="9016"/>
        </w:tabs>
        <w:spacing w:after="120"/>
        <w:rPr>
          <w:del w:id="1294" w:author="Andrew Instone-Cowie" w:date="2021-08-27T15:01:00Z"/>
          <w:rFonts w:eastAsiaTheme="minorEastAsia"/>
          <w:noProof/>
          <w:lang w:eastAsia="en-GB"/>
        </w:rPr>
      </w:pPr>
      <w:del w:id="1295" w:author="Andrew Instone-Cowie" w:date="2021-08-27T15:01:00Z">
        <w:r w:rsidRPr="000C5B81" w:rsidDel="000C5B81">
          <w:rPr>
            <w:rStyle w:val="Hyperlink"/>
            <w:noProof/>
            <w:rPrChange w:id="1296" w:author="Andrew Instone-Cowie" w:date="2021-08-27T15:01:00Z">
              <w:rPr>
                <w:rStyle w:val="Hyperlink"/>
                <w:noProof/>
              </w:rPr>
            </w:rPrChange>
          </w:rPr>
          <w:delText>Figure 74 – Default Settings</w:delText>
        </w:r>
        <w:r w:rsidDel="000C5B81">
          <w:rPr>
            <w:noProof/>
            <w:webHidden/>
          </w:rPr>
          <w:tab/>
        </w:r>
        <w:r w:rsidR="00DC5316" w:rsidDel="000C5B81">
          <w:rPr>
            <w:noProof/>
            <w:webHidden/>
          </w:rPr>
          <w:delText>79</w:delText>
        </w:r>
      </w:del>
    </w:p>
    <w:p w14:paraId="14C22499" w14:textId="1C4623F9" w:rsidR="00B513CB" w:rsidDel="000C5B81" w:rsidRDefault="00B513CB" w:rsidP="006B7D4A">
      <w:pPr>
        <w:pStyle w:val="TableofFigures"/>
        <w:tabs>
          <w:tab w:val="right" w:leader="dot" w:pos="9016"/>
        </w:tabs>
        <w:spacing w:after="120"/>
        <w:rPr>
          <w:del w:id="1297" w:author="Andrew Instone-Cowie" w:date="2021-08-27T15:01:00Z"/>
          <w:rFonts w:eastAsiaTheme="minorEastAsia"/>
          <w:noProof/>
          <w:lang w:eastAsia="en-GB"/>
        </w:rPr>
      </w:pPr>
      <w:del w:id="1298" w:author="Andrew Instone-Cowie" w:date="2021-08-27T15:01:00Z">
        <w:r w:rsidRPr="000C5B81" w:rsidDel="000C5B81">
          <w:rPr>
            <w:rStyle w:val="Hyperlink"/>
            <w:noProof/>
            <w:rPrChange w:id="1299" w:author="Andrew Instone-Cowie" w:date="2021-08-27T15:01:00Z">
              <w:rPr>
                <w:rStyle w:val="Hyperlink"/>
                <w:noProof/>
              </w:rPr>
            </w:rPrChange>
          </w:rPr>
          <w:delText>Figure 75 – Disabling Channels Example</w:delText>
        </w:r>
        <w:r w:rsidDel="000C5B81">
          <w:rPr>
            <w:noProof/>
            <w:webHidden/>
          </w:rPr>
          <w:tab/>
        </w:r>
        <w:r w:rsidR="00DC5316" w:rsidDel="000C5B81">
          <w:rPr>
            <w:noProof/>
            <w:webHidden/>
          </w:rPr>
          <w:delText>80</w:delText>
        </w:r>
      </w:del>
    </w:p>
    <w:p w14:paraId="7702BD86" w14:textId="5E35DD92" w:rsidR="00B513CB" w:rsidDel="000C5B81" w:rsidRDefault="00B513CB" w:rsidP="006B7D4A">
      <w:pPr>
        <w:pStyle w:val="TableofFigures"/>
        <w:tabs>
          <w:tab w:val="right" w:leader="dot" w:pos="9016"/>
        </w:tabs>
        <w:spacing w:after="120"/>
        <w:rPr>
          <w:del w:id="1300" w:author="Andrew Instone-Cowie" w:date="2021-08-27T15:01:00Z"/>
          <w:rFonts w:eastAsiaTheme="minorEastAsia"/>
          <w:noProof/>
          <w:lang w:eastAsia="en-GB"/>
        </w:rPr>
      </w:pPr>
      <w:del w:id="1301" w:author="Andrew Instone-Cowie" w:date="2021-08-27T15:01:00Z">
        <w:r w:rsidRPr="000C5B81" w:rsidDel="000C5B81">
          <w:rPr>
            <w:rStyle w:val="Hyperlink"/>
            <w:noProof/>
            <w:rPrChange w:id="1302" w:author="Andrew Instone-Cowie" w:date="2021-08-27T15:01:00Z">
              <w:rPr>
                <w:rStyle w:val="Hyperlink"/>
                <w:noProof/>
              </w:rPr>
            </w:rPrChange>
          </w:rPr>
          <w:delText>Figure 76 – Channel Re-Mapping Example</w:delText>
        </w:r>
        <w:r w:rsidDel="000C5B81">
          <w:rPr>
            <w:noProof/>
            <w:webHidden/>
          </w:rPr>
          <w:tab/>
        </w:r>
        <w:r w:rsidR="00DC5316" w:rsidDel="000C5B81">
          <w:rPr>
            <w:noProof/>
            <w:webHidden/>
          </w:rPr>
          <w:delText>82</w:delText>
        </w:r>
      </w:del>
    </w:p>
    <w:p w14:paraId="3F2DA382" w14:textId="0051EBFF" w:rsidR="00B513CB" w:rsidDel="000C5B81" w:rsidRDefault="00B513CB" w:rsidP="006B7D4A">
      <w:pPr>
        <w:pStyle w:val="TableofFigures"/>
        <w:tabs>
          <w:tab w:val="right" w:leader="dot" w:pos="9016"/>
        </w:tabs>
        <w:spacing w:after="120"/>
        <w:rPr>
          <w:del w:id="1303" w:author="Andrew Instone-Cowie" w:date="2021-08-27T15:01:00Z"/>
          <w:rFonts w:eastAsiaTheme="minorEastAsia"/>
          <w:noProof/>
          <w:lang w:eastAsia="en-GB"/>
        </w:rPr>
      </w:pPr>
      <w:del w:id="1304" w:author="Andrew Instone-Cowie" w:date="2021-08-27T15:01:00Z">
        <w:r w:rsidRPr="000C5B81" w:rsidDel="000C5B81">
          <w:rPr>
            <w:rStyle w:val="Hyperlink"/>
            <w:noProof/>
            <w:rPrChange w:id="1305" w:author="Andrew Instone-Cowie" w:date="2021-08-27T15:01:00Z">
              <w:rPr>
                <w:rStyle w:val="Hyperlink"/>
                <w:noProof/>
              </w:rPr>
            </w:rPrChange>
          </w:rPr>
          <w:delText>Figure 77 – Example Channel Connections</w:delText>
        </w:r>
        <w:r w:rsidDel="000C5B81">
          <w:rPr>
            <w:noProof/>
            <w:webHidden/>
          </w:rPr>
          <w:tab/>
        </w:r>
        <w:r w:rsidR="00DC5316" w:rsidDel="000C5B81">
          <w:rPr>
            <w:noProof/>
            <w:webHidden/>
          </w:rPr>
          <w:delText>82</w:delText>
        </w:r>
      </w:del>
    </w:p>
    <w:p w14:paraId="54E6865F" w14:textId="1F6820CD" w:rsidR="00B513CB" w:rsidDel="000C5B81" w:rsidRDefault="00B513CB">
      <w:pPr>
        <w:pStyle w:val="TableofFigures"/>
        <w:tabs>
          <w:tab w:val="right" w:leader="dot" w:pos="9016"/>
        </w:tabs>
        <w:rPr>
          <w:del w:id="1306" w:author="Andrew Instone-Cowie" w:date="2021-08-27T15:01:00Z"/>
          <w:rFonts w:eastAsiaTheme="minorEastAsia"/>
          <w:noProof/>
          <w:lang w:eastAsia="en-GB"/>
        </w:rPr>
      </w:pPr>
      <w:del w:id="1307" w:author="Andrew Instone-Cowie" w:date="2021-08-27T15:01:00Z">
        <w:r w:rsidRPr="000C5B81" w:rsidDel="000C5B81">
          <w:rPr>
            <w:rStyle w:val="Hyperlink"/>
            <w:noProof/>
            <w:rPrChange w:id="1308" w:author="Andrew Instone-Cowie" w:date="2021-08-27T15:01:00Z">
              <w:rPr>
                <w:rStyle w:val="Hyperlink"/>
                <w:noProof/>
              </w:rPr>
            </w:rPrChange>
          </w:rPr>
          <w:delText>Figure 78 – Saving Interface Settings</w:delText>
        </w:r>
        <w:r w:rsidDel="000C5B81">
          <w:rPr>
            <w:noProof/>
            <w:webHidden/>
          </w:rPr>
          <w:tab/>
        </w:r>
        <w:r w:rsidR="00DC5316" w:rsidDel="000C5B81">
          <w:rPr>
            <w:noProof/>
            <w:webHidden/>
          </w:rPr>
          <w:delText>83</w:delText>
        </w:r>
      </w:del>
    </w:p>
    <w:p w14:paraId="6CF22875" w14:textId="296F5765" w:rsidR="003A3D10" w:rsidRDefault="003A3D10" w:rsidP="004E080F">
      <w:pPr>
        <w:pStyle w:val="Heading1"/>
        <w:spacing w:after="100"/>
      </w:pPr>
      <w:r>
        <w:fldChar w:fldCharType="end"/>
      </w:r>
      <w:bookmarkStart w:id="1309" w:name="_Toc80968897"/>
      <w:r w:rsidR="00E35852">
        <w:t>Index of Tables</w:t>
      </w:r>
      <w:bookmarkEnd w:id="1309"/>
    </w:p>
    <w:p w14:paraId="77BB44CC" w14:textId="491502A9" w:rsidR="000C5B81" w:rsidRDefault="00E35852" w:rsidP="000C5B81">
      <w:pPr>
        <w:pStyle w:val="TableofFigures"/>
        <w:tabs>
          <w:tab w:val="right" w:leader="dot" w:pos="9016"/>
        </w:tabs>
        <w:spacing w:after="120"/>
        <w:rPr>
          <w:ins w:id="1310" w:author="Andrew Instone-Cowie" w:date="2021-08-27T15:01:00Z"/>
          <w:rFonts w:eastAsiaTheme="minorEastAsia"/>
          <w:noProof/>
          <w:lang w:eastAsia="en-GB"/>
        </w:rPr>
        <w:pPrChange w:id="1311" w:author="Andrew Instone-Cowie" w:date="2021-08-27T15:02:00Z">
          <w:pPr>
            <w:pStyle w:val="TableofFigures"/>
            <w:tabs>
              <w:tab w:val="right" w:leader="dot" w:pos="9016"/>
            </w:tabs>
          </w:pPr>
        </w:pPrChange>
      </w:pPr>
      <w:r>
        <w:fldChar w:fldCharType="begin"/>
      </w:r>
      <w:r>
        <w:instrText xml:space="preserve"> TOC \h \z \c "Table" </w:instrText>
      </w:r>
      <w:r>
        <w:fldChar w:fldCharType="separate"/>
      </w:r>
      <w:ins w:id="1312" w:author="Andrew Instone-Cowie" w:date="2021-08-27T15:01:00Z">
        <w:r w:rsidR="000C5B81" w:rsidRPr="00871D43">
          <w:rPr>
            <w:rStyle w:val="Hyperlink"/>
            <w:noProof/>
          </w:rPr>
          <w:fldChar w:fldCharType="begin"/>
        </w:r>
        <w:r w:rsidR="000C5B81" w:rsidRPr="00871D43">
          <w:rPr>
            <w:rStyle w:val="Hyperlink"/>
            <w:noProof/>
          </w:rPr>
          <w:instrText xml:space="preserve"> </w:instrText>
        </w:r>
        <w:r w:rsidR="000C5B81">
          <w:rPr>
            <w:noProof/>
          </w:rPr>
          <w:instrText>HYPERLINK \l "_Toc80969071"</w:instrText>
        </w:r>
        <w:r w:rsidR="000C5B81" w:rsidRPr="00871D43">
          <w:rPr>
            <w:rStyle w:val="Hyperlink"/>
            <w:noProof/>
          </w:rPr>
          <w:instrText xml:space="preserve"> </w:instrText>
        </w:r>
        <w:r w:rsidR="000C5B81" w:rsidRPr="00871D43">
          <w:rPr>
            <w:rStyle w:val="Hyperlink"/>
            <w:noProof/>
          </w:rPr>
        </w:r>
        <w:r w:rsidR="000C5B81" w:rsidRPr="00871D43">
          <w:rPr>
            <w:rStyle w:val="Hyperlink"/>
            <w:noProof/>
          </w:rPr>
          <w:fldChar w:fldCharType="separate"/>
        </w:r>
        <w:r w:rsidR="000C5B81" w:rsidRPr="00871D43">
          <w:rPr>
            <w:rStyle w:val="Hyperlink"/>
            <w:noProof/>
          </w:rPr>
          <w:t>Table 1 – Simulator Interface Module Parts List</w:t>
        </w:r>
        <w:r w:rsidR="000C5B81">
          <w:rPr>
            <w:noProof/>
            <w:webHidden/>
          </w:rPr>
          <w:tab/>
        </w:r>
        <w:r w:rsidR="000C5B81">
          <w:rPr>
            <w:noProof/>
            <w:webHidden/>
          </w:rPr>
          <w:fldChar w:fldCharType="begin"/>
        </w:r>
        <w:r w:rsidR="000C5B81">
          <w:rPr>
            <w:noProof/>
            <w:webHidden/>
          </w:rPr>
          <w:instrText xml:space="preserve"> PAGEREF _Toc80969071 \h </w:instrText>
        </w:r>
        <w:r w:rsidR="000C5B81">
          <w:rPr>
            <w:noProof/>
            <w:webHidden/>
          </w:rPr>
        </w:r>
      </w:ins>
      <w:r w:rsidR="000C5B81">
        <w:rPr>
          <w:noProof/>
          <w:webHidden/>
        </w:rPr>
        <w:fldChar w:fldCharType="separate"/>
      </w:r>
      <w:ins w:id="1313" w:author="Andrew Instone-Cowie" w:date="2021-08-27T15:02:00Z">
        <w:r w:rsidR="00B33E7E">
          <w:rPr>
            <w:noProof/>
            <w:webHidden/>
          </w:rPr>
          <w:t>22</w:t>
        </w:r>
      </w:ins>
      <w:ins w:id="1314" w:author="Andrew Instone-Cowie" w:date="2021-08-27T15:01:00Z">
        <w:r w:rsidR="000C5B81">
          <w:rPr>
            <w:noProof/>
            <w:webHidden/>
          </w:rPr>
          <w:fldChar w:fldCharType="end"/>
        </w:r>
        <w:r w:rsidR="000C5B81" w:rsidRPr="00871D43">
          <w:rPr>
            <w:rStyle w:val="Hyperlink"/>
            <w:noProof/>
          </w:rPr>
          <w:fldChar w:fldCharType="end"/>
        </w:r>
      </w:ins>
    </w:p>
    <w:p w14:paraId="664B3BAC" w14:textId="05D6EC3F" w:rsidR="000C5B81" w:rsidRDefault="000C5B81" w:rsidP="000C5B81">
      <w:pPr>
        <w:pStyle w:val="TableofFigures"/>
        <w:tabs>
          <w:tab w:val="right" w:leader="dot" w:pos="9016"/>
        </w:tabs>
        <w:spacing w:after="120"/>
        <w:rPr>
          <w:ins w:id="1315" w:author="Andrew Instone-Cowie" w:date="2021-08-27T15:01:00Z"/>
          <w:rFonts w:eastAsiaTheme="minorEastAsia"/>
          <w:noProof/>
          <w:lang w:eastAsia="en-GB"/>
        </w:rPr>
        <w:pPrChange w:id="1316" w:author="Andrew Instone-Cowie" w:date="2021-08-27T15:02:00Z">
          <w:pPr>
            <w:pStyle w:val="TableofFigures"/>
            <w:tabs>
              <w:tab w:val="right" w:leader="dot" w:pos="9016"/>
            </w:tabs>
          </w:pPr>
        </w:pPrChange>
      </w:pPr>
      <w:ins w:id="1317" w:author="Andrew Instone-Cowie" w:date="2021-08-27T15:01:00Z">
        <w:r w:rsidRPr="00871D43">
          <w:rPr>
            <w:rStyle w:val="Hyperlink"/>
            <w:noProof/>
          </w:rPr>
          <w:fldChar w:fldCharType="begin"/>
        </w:r>
        <w:r w:rsidRPr="00871D43">
          <w:rPr>
            <w:rStyle w:val="Hyperlink"/>
            <w:noProof/>
          </w:rPr>
          <w:instrText xml:space="preserve"> </w:instrText>
        </w:r>
        <w:r>
          <w:rPr>
            <w:noProof/>
          </w:rPr>
          <w:instrText>HYPERLINK \l "_Toc80969072"</w:instrText>
        </w:r>
        <w:r w:rsidRPr="00871D43">
          <w:rPr>
            <w:rStyle w:val="Hyperlink"/>
            <w:noProof/>
          </w:rPr>
          <w:instrText xml:space="preserve"> </w:instrText>
        </w:r>
        <w:r w:rsidRPr="00871D43">
          <w:rPr>
            <w:rStyle w:val="Hyperlink"/>
            <w:noProof/>
          </w:rPr>
        </w:r>
        <w:r w:rsidRPr="00871D43">
          <w:rPr>
            <w:rStyle w:val="Hyperlink"/>
            <w:noProof/>
          </w:rPr>
          <w:fldChar w:fldCharType="separate"/>
        </w:r>
        <w:r w:rsidRPr="00871D43">
          <w:rPr>
            <w:rStyle w:val="Hyperlink"/>
            <w:noProof/>
          </w:rPr>
          <w:t>Table 2 – Power Module PCB Parts List</w:t>
        </w:r>
        <w:r>
          <w:rPr>
            <w:noProof/>
            <w:webHidden/>
          </w:rPr>
          <w:tab/>
        </w:r>
        <w:r>
          <w:rPr>
            <w:noProof/>
            <w:webHidden/>
          </w:rPr>
          <w:fldChar w:fldCharType="begin"/>
        </w:r>
        <w:r>
          <w:rPr>
            <w:noProof/>
            <w:webHidden/>
          </w:rPr>
          <w:instrText xml:space="preserve"> PAGEREF _Toc80969072 \h </w:instrText>
        </w:r>
        <w:r>
          <w:rPr>
            <w:noProof/>
            <w:webHidden/>
          </w:rPr>
        </w:r>
      </w:ins>
      <w:r>
        <w:rPr>
          <w:noProof/>
          <w:webHidden/>
        </w:rPr>
        <w:fldChar w:fldCharType="separate"/>
      </w:r>
      <w:ins w:id="1318" w:author="Andrew Instone-Cowie" w:date="2021-08-27T15:02:00Z">
        <w:r w:rsidR="00B33E7E">
          <w:rPr>
            <w:noProof/>
            <w:webHidden/>
          </w:rPr>
          <w:t>29</w:t>
        </w:r>
      </w:ins>
      <w:ins w:id="1319" w:author="Andrew Instone-Cowie" w:date="2021-08-27T15:01:00Z">
        <w:r>
          <w:rPr>
            <w:noProof/>
            <w:webHidden/>
          </w:rPr>
          <w:fldChar w:fldCharType="end"/>
        </w:r>
        <w:r w:rsidRPr="00871D43">
          <w:rPr>
            <w:rStyle w:val="Hyperlink"/>
            <w:noProof/>
          </w:rPr>
          <w:fldChar w:fldCharType="end"/>
        </w:r>
      </w:ins>
    </w:p>
    <w:p w14:paraId="6F3D1AB6" w14:textId="12761614" w:rsidR="000C5B81" w:rsidRDefault="000C5B81" w:rsidP="000C5B81">
      <w:pPr>
        <w:pStyle w:val="TableofFigures"/>
        <w:tabs>
          <w:tab w:val="right" w:leader="dot" w:pos="9016"/>
        </w:tabs>
        <w:spacing w:after="120"/>
        <w:rPr>
          <w:ins w:id="1320" w:author="Andrew Instone-Cowie" w:date="2021-08-27T15:01:00Z"/>
          <w:rFonts w:eastAsiaTheme="minorEastAsia"/>
          <w:noProof/>
          <w:lang w:eastAsia="en-GB"/>
        </w:rPr>
        <w:pPrChange w:id="1321" w:author="Andrew Instone-Cowie" w:date="2021-08-27T15:02:00Z">
          <w:pPr>
            <w:pStyle w:val="TableofFigures"/>
            <w:tabs>
              <w:tab w:val="right" w:leader="dot" w:pos="9016"/>
            </w:tabs>
          </w:pPr>
        </w:pPrChange>
      </w:pPr>
      <w:ins w:id="1322" w:author="Andrew Instone-Cowie" w:date="2021-08-27T15:01:00Z">
        <w:r w:rsidRPr="00871D43">
          <w:rPr>
            <w:rStyle w:val="Hyperlink"/>
            <w:noProof/>
          </w:rPr>
          <w:fldChar w:fldCharType="begin"/>
        </w:r>
        <w:r w:rsidRPr="00871D43">
          <w:rPr>
            <w:rStyle w:val="Hyperlink"/>
            <w:noProof/>
          </w:rPr>
          <w:instrText xml:space="preserve"> </w:instrText>
        </w:r>
        <w:r>
          <w:rPr>
            <w:noProof/>
          </w:rPr>
          <w:instrText>HYPERLINK \l "_Toc80969073"</w:instrText>
        </w:r>
        <w:r w:rsidRPr="00871D43">
          <w:rPr>
            <w:rStyle w:val="Hyperlink"/>
            <w:noProof/>
          </w:rPr>
          <w:instrText xml:space="preserve"> </w:instrText>
        </w:r>
        <w:r w:rsidRPr="00871D43">
          <w:rPr>
            <w:rStyle w:val="Hyperlink"/>
            <w:noProof/>
          </w:rPr>
        </w:r>
        <w:r w:rsidRPr="00871D43">
          <w:rPr>
            <w:rStyle w:val="Hyperlink"/>
            <w:noProof/>
          </w:rPr>
          <w:fldChar w:fldCharType="separate"/>
        </w:r>
        <w:r w:rsidRPr="00871D43">
          <w:rPr>
            <w:rStyle w:val="Hyperlink"/>
            <w:noProof/>
          </w:rPr>
          <w:t>Table 3 – Magneto-Resistive Sensor Module Parts List</w:t>
        </w:r>
        <w:r>
          <w:rPr>
            <w:noProof/>
            <w:webHidden/>
          </w:rPr>
          <w:tab/>
        </w:r>
        <w:r>
          <w:rPr>
            <w:noProof/>
            <w:webHidden/>
          </w:rPr>
          <w:fldChar w:fldCharType="begin"/>
        </w:r>
        <w:r>
          <w:rPr>
            <w:noProof/>
            <w:webHidden/>
          </w:rPr>
          <w:instrText xml:space="preserve"> PAGEREF _Toc80969073 \h </w:instrText>
        </w:r>
        <w:r>
          <w:rPr>
            <w:noProof/>
            <w:webHidden/>
          </w:rPr>
        </w:r>
      </w:ins>
      <w:r>
        <w:rPr>
          <w:noProof/>
          <w:webHidden/>
        </w:rPr>
        <w:fldChar w:fldCharType="separate"/>
      </w:r>
      <w:ins w:id="1323" w:author="Andrew Instone-Cowie" w:date="2021-08-27T15:02:00Z">
        <w:r w:rsidR="00B33E7E">
          <w:rPr>
            <w:noProof/>
            <w:webHidden/>
          </w:rPr>
          <w:t>33</w:t>
        </w:r>
      </w:ins>
      <w:ins w:id="1324" w:author="Andrew Instone-Cowie" w:date="2021-08-27T15:01:00Z">
        <w:r>
          <w:rPr>
            <w:noProof/>
            <w:webHidden/>
          </w:rPr>
          <w:fldChar w:fldCharType="end"/>
        </w:r>
        <w:r w:rsidRPr="00871D43">
          <w:rPr>
            <w:rStyle w:val="Hyperlink"/>
            <w:noProof/>
          </w:rPr>
          <w:fldChar w:fldCharType="end"/>
        </w:r>
      </w:ins>
    </w:p>
    <w:p w14:paraId="1636A12B" w14:textId="5E51D742" w:rsidR="000C5B81" w:rsidRDefault="000C5B81" w:rsidP="000C5B81">
      <w:pPr>
        <w:pStyle w:val="TableofFigures"/>
        <w:tabs>
          <w:tab w:val="right" w:leader="dot" w:pos="9016"/>
        </w:tabs>
        <w:spacing w:after="120"/>
        <w:rPr>
          <w:ins w:id="1325" w:author="Andrew Instone-Cowie" w:date="2021-08-27T15:01:00Z"/>
          <w:rFonts w:eastAsiaTheme="minorEastAsia"/>
          <w:noProof/>
          <w:lang w:eastAsia="en-GB"/>
        </w:rPr>
        <w:pPrChange w:id="1326" w:author="Andrew Instone-Cowie" w:date="2021-08-27T15:02:00Z">
          <w:pPr>
            <w:pStyle w:val="TableofFigures"/>
            <w:tabs>
              <w:tab w:val="right" w:leader="dot" w:pos="9016"/>
            </w:tabs>
          </w:pPr>
        </w:pPrChange>
      </w:pPr>
      <w:ins w:id="1327" w:author="Andrew Instone-Cowie" w:date="2021-08-27T15:01:00Z">
        <w:r w:rsidRPr="00871D43">
          <w:rPr>
            <w:rStyle w:val="Hyperlink"/>
            <w:noProof/>
          </w:rPr>
          <w:fldChar w:fldCharType="begin"/>
        </w:r>
        <w:r w:rsidRPr="00871D43">
          <w:rPr>
            <w:rStyle w:val="Hyperlink"/>
            <w:noProof/>
          </w:rPr>
          <w:instrText xml:space="preserve"> </w:instrText>
        </w:r>
        <w:r>
          <w:rPr>
            <w:noProof/>
          </w:rPr>
          <w:instrText>HYPERLINK \l "_Toc80969074"</w:instrText>
        </w:r>
        <w:r w:rsidRPr="00871D43">
          <w:rPr>
            <w:rStyle w:val="Hyperlink"/>
            <w:noProof/>
          </w:rPr>
          <w:instrText xml:space="preserve"> </w:instrText>
        </w:r>
        <w:r w:rsidRPr="00871D43">
          <w:rPr>
            <w:rStyle w:val="Hyperlink"/>
            <w:noProof/>
          </w:rPr>
        </w:r>
        <w:r w:rsidRPr="00871D43">
          <w:rPr>
            <w:rStyle w:val="Hyperlink"/>
            <w:noProof/>
          </w:rPr>
          <w:fldChar w:fldCharType="separate"/>
        </w:r>
        <w:r w:rsidRPr="00871D43">
          <w:rPr>
            <w:rStyle w:val="Hyperlink"/>
            <w:noProof/>
          </w:rPr>
          <w:t>Table 4 – Generic Sensor Module Parts List</w:t>
        </w:r>
        <w:r>
          <w:rPr>
            <w:noProof/>
            <w:webHidden/>
          </w:rPr>
          <w:tab/>
        </w:r>
        <w:r>
          <w:rPr>
            <w:noProof/>
            <w:webHidden/>
          </w:rPr>
          <w:fldChar w:fldCharType="begin"/>
        </w:r>
        <w:r>
          <w:rPr>
            <w:noProof/>
            <w:webHidden/>
          </w:rPr>
          <w:instrText xml:space="preserve"> PAGEREF _Toc80969074 \h </w:instrText>
        </w:r>
        <w:r>
          <w:rPr>
            <w:noProof/>
            <w:webHidden/>
          </w:rPr>
        </w:r>
      </w:ins>
      <w:r>
        <w:rPr>
          <w:noProof/>
          <w:webHidden/>
        </w:rPr>
        <w:fldChar w:fldCharType="separate"/>
      </w:r>
      <w:ins w:id="1328" w:author="Andrew Instone-Cowie" w:date="2021-08-27T15:02:00Z">
        <w:r w:rsidR="00B33E7E">
          <w:rPr>
            <w:noProof/>
            <w:webHidden/>
          </w:rPr>
          <w:t>37</w:t>
        </w:r>
      </w:ins>
      <w:ins w:id="1329" w:author="Andrew Instone-Cowie" w:date="2021-08-27T15:01:00Z">
        <w:r>
          <w:rPr>
            <w:noProof/>
            <w:webHidden/>
          </w:rPr>
          <w:fldChar w:fldCharType="end"/>
        </w:r>
        <w:r w:rsidRPr="00871D43">
          <w:rPr>
            <w:rStyle w:val="Hyperlink"/>
            <w:noProof/>
          </w:rPr>
          <w:fldChar w:fldCharType="end"/>
        </w:r>
      </w:ins>
    </w:p>
    <w:p w14:paraId="48D1BB92" w14:textId="38A9F6DF" w:rsidR="000C5B81" w:rsidRDefault="000C5B81" w:rsidP="000C5B81">
      <w:pPr>
        <w:pStyle w:val="TableofFigures"/>
        <w:tabs>
          <w:tab w:val="right" w:leader="dot" w:pos="9016"/>
        </w:tabs>
        <w:spacing w:after="120"/>
        <w:rPr>
          <w:ins w:id="1330" w:author="Andrew Instone-Cowie" w:date="2021-08-27T15:01:00Z"/>
          <w:rFonts w:eastAsiaTheme="minorEastAsia"/>
          <w:noProof/>
          <w:lang w:eastAsia="en-GB"/>
        </w:rPr>
        <w:pPrChange w:id="1331" w:author="Andrew Instone-Cowie" w:date="2021-08-27T15:02:00Z">
          <w:pPr>
            <w:pStyle w:val="TableofFigures"/>
            <w:tabs>
              <w:tab w:val="right" w:leader="dot" w:pos="9016"/>
            </w:tabs>
          </w:pPr>
        </w:pPrChange>
      </w:pPr>
      <w:ins w:id="1332" w:author="Andrew Instone-Cowie" w:date="2021-08-27T15:01:00Z">
        <w:r w:rsidRPr="00871D43">
          <w:rPr>
            <w:rStyle w:val="Hyperlink"/>
            <w:noProof/>
          </w:rPr>
          <w:fldChar w:fldCharType="begin"/>
        </w:r>
        <w:r w:rsidRPr="00871D43">
          <w:rPr>
            <w:rStyle w:val="Hyperlink"/>
            <w:noProof/>
          </w:rPr>
          <w:instrText xml:space="preserve"> </w:instrText>
        </w:r>
        <w:r>
          <w:rPr>
            <w:noProof/>
          </w:rPr>
          <w:instrText>HYPERLINK \l "_Toc80969075"</w:instrText>
        </w:r>
        <w:r w:rsidRPr="00871D43">
          <w:rPr>
            <w:rStyle w:val="Hyperlink"/>
            <w:noProof/>
          </w:rPr>
          <w:instrText xml:space="preserve"> </w:instrText>
        </w:r>
        <w:r w:rsidRPr="00871D43">
          <w:rPr>
            <w:rStyle w:val="Hyperlink"/>
            <w:noProof/>
          </w:rPr>
        </w:r>
        <w:r w:rsidRPr="00871D43">
          <w:rPr>
            <w:rStyle w:val="Hyperlink"/>
            <w:noProof/>
          </w:rPr>
          <w:fldChar w:fldCharType="separate"/>
        </w:r>
        <w:r w:rsidRPr="00871D43">
          <w:rPr>
            <w:rStyle w:val="Hyperlink"/>
            <w:noProof/>
          </w:rPr>
          <w:t>Table 5 – Enclosures Parts List</w:t>
        </w:r>
        <w:r>
          <w:rPr>
            <w:noProof/>
            <w:webHidden/>
          </w:rPr>
          <w:tab/>
        </w:r>
        <w:r>
          <w:rPr>
            <w:noProof/>
            <w:webHidden/>
          </w:rPr>
          <w:fldChar w:fldCharType="begin"/>
        </w:r>
        <w:r>
          <w:rPr>
            <w:noProof/>
            <w:webHidden/>
          </w:rPr>
          <w:instrText xml:space="preserve"> PAGEREF _Toc80969075 \h </w:instrText>
        </w:r>
        <w:r>
          <w:rPr>
            <w:noProof/>
            <w:webHidden/>
          </w:rPr>
        </w:r>
      </w:ins>
      <w:r>
        <w:rPr>
          <w:noProof/>
          <w:webHidden/>
        </w:rPr>
        <w:fldChar w:fldCharType="separate"/>
      </w:r>
      <w:ins w:id="1333" w:author="Andrew Instone-Cowie" w:date="2021-08-27T15:02:00Z">
        <w:r w:rsidR="00B33E7E">
          <w:rPr>
            <w:noProof/>
            <w:webHidden/>
          </w:rPr>
          <w:t>42</w:t>
        </w:r>
      </w:ins>
      <w:ins w:id="1334" w:author="Andrew Instone-Cowie" w:date="2021-08-27T15:01:00Z">
        <w:r>
          <w:rPr>
            <w:noProof/>
            <w:webHidden/>
          </w:rPr>
          <w:fldChar w:fldCharType="end"/>
        </w:r>
        <w:r w:rsidRPr="00871D43">
          <w:rPr>
            <w:rStyle w:val="Hyperlink"/>
            <w:noProof/>
          </w:rPr>
          <w:fldChar w:fldCharType="end"/>
        </w:r>
      </w:ins>
    </w:p>
    <w:p w14:paraId="3115BEC9" w14:textId="5827B944" w:rsidR="000C5B81" w:rsidRDefault="000C5B81" w:rsidP="000C5B81">
      <w:pPr>
        <w:pStyle w:val="TableofFigures"/>
        <w:tabs>
          <w:tab w:val="right" w:leader="dot" w:pos="9016"/>
        </w:tabs>
        <w:spacing w:after="120"/>
        <w:rPr>
          <w:ins w:id="1335" w:author="Andrew Instone-Cowie" w:date="2021-08-27T15:01:00Z"/>
          <w:rFonts w:eastAsiaTheme="minorEastAsia"/>
          <w:noProof/>
          <w:lang w:eastAsia="en-GB"/>
        </w:rPr>
        <w:pPrChange w:id="1336" w:author="Andrew Instone-Cowie" w:date="2021-08-27T15:02:00Z">
          <w:pPr>
            <w:pStyle w:val="TableofFigures"/>
            <w:tabs>
              <w:tab w:val="right" w:leader="dot" w:pos="9016"/>
            </w:tabs>
          </w:pPr>
        </w:pPrChange>
      </w:pPr>
      <w:ins w:id="1337" w:author="Andrew Instone-Cowie" w:date="2021-08-27T15:01:00Z">
        <w:r w:rsidRPr="00871D43">
          <w:rPr>
            <w:rStyle w:val="Hyperlink"/>
            <w:noProof/>
          </w:rPr>
          <w:fldChar w:fldCharType="begin"/>
        </w:r>
        <w:r w:rsidRPr="00871D43">
          <w:rPr>
            <w:rStyle w:val="Hyperlink"/>
            <w:noProof/>
          </w:rPr>
          <w:instrText xml:space="preserve"> </w:instrText>
        </w:r>
        <w:r>
          <w:rPr>
            <w:noProof/>
          </w:rPr>
          <w:instrText>HYPERLINK \l "_Toc80969076"</w:instrText>
        </w:r>
        <w:r w:rsidRPr="00871D43">
          <w:rPr>
            <w:rStyle w:val="Hyperlink"/>
            <w:noProof/>
          </w:rPr>
          <w:instrText xml:space="preserve"> </w:instrText>
        </w:r>
        <w:r w:rsidRPr="00871D43">
          <w:rPr>
            <w:rStyle w:val="Hyperlink"/>
            <w:noProof/>
          </w:rPr>
        </w:r>
        <w:r w:rsidRPr="00871D43">
          <w:rPr>
            <w:rStyle w:val="Hyperlink"/>
            <w:noProof/>
          </w:rPr>
          <w:fldChar w:fldCharType="separate"/>
        </w:r>
        <w:r w:rsidRPr="00871D43">
          <w:rPr>
            <w:rStyle w:val="Hyperlink"/>
            <w:noProof/>
          </w:rPr>
          <w:t>Table 6 – Example Channel Mapping</w:t>
        </w:r>
        <w:r>
          <w:rPr>
            <w:noProof/>
            <w:webHidden/>
          </w:rPr>
          <w:tab/>
        </w:r>
        <w:r>
          <w:rPr>
            <w:noProof/>
            <w:webHidden/>
          </w:rPr>
          <w:fldChar w:fldCharType="begin"/>
        </w:r>
        <w:r>
          <w:rPr>
            <w:noProof/>
            <w:webHidden/>
          </w:rPr>
          <w:instrText xml:space="preserve"> PAGEREF _Toc80969076 \h </w:instrText>
        </w:r>
        <w:r>
          <w:rPr>
            <w:noProof/>
            <w:webHidden/>
          </w:rPr>
        </w:r>
      </w:ins>
      <w:r>
        <w:rPr>
          <w:noProof/>
          <w:webHidden/>
        </w:rPr>
        <w:fldChar w:fldCharType="separate"/>
      </w:r>
      <w:ins w:id="1338" w:author="Andrew Instone-Cowie" w:date="2021-08-27T15:02:00Z">
        <w:r w:rsidR="00B33E7E">
          <w:rPr>
            <w:noProof/>
            <w:webHidden/>
          </w:rPr>
          <w:t>82</w:t>
        </w:r>
      </w:ins>
      <w:ins w:id="1339" w:author="Andrew Instone-Cowie" w:date="2021-08-27T15:01:00Z">
        <w:r>
          <w:rPr>
            <w:noProof/>
            <w:webHidden/>
          </w:rPr>
          <w:fldChar w:fldCharType="end"/>
        </w:r>
        <w:r w:rsidRPr="00871D43">
          <w:rPr>
            <w:rStyle w:val="Hyperlink"/>
            <w:noProof/>
          </w:rPr>
          <w:fldChar w:fldCharType="end"/>
        </w:r>
      </w:ins>
    </w:p>
    <w:p w14:paraId="2A44EA54" w14:textId="72FD63EB" w:rsidR="000C5B81" w:rsidRDefault="000C5B81">
      <w:pPr>
        <w:pStyle w:val="TableofFigures"/>
        <w:tabs>
          <w:tab w:val="right" w:leader="dot" w:pos="9016"/>
        </w:tabs>
        <w:rPr>
          <w:ins w:id="1340" w:author="Andrew Instone-Cowie" w:date="2021-08-27T15:01:00Z"/>
          <w:rFonts w:eastAsiaTheme="minorEastAsia"/>
          <w:noProof/>
          <w:lang w:eastAsia="en-GB"/>
        </w:rPr>
      </w:pPr>
      <w:ins w:id="1341" w:author="Andrew Instone-Cowie" w:date="2021-08-27T15:01:00Z">
        <w:r w:rsidRPr="00871D43">
          <w:rPr>
            <w:rStyle w:val="Hyperlink"/>
            <w:noProof/>
          </w:rPr>
          <w:fldChar w:fldCharType="begin"/>
        </w:r>
        <w:r w:rsidRPr="00871D43">
          <w:rPr>
            <w:rStyle w:val="Hyperlink"/>
            <w:noProof/>
          </w:rPr>
          <w:instrText xml:space="preserve"> </w:instrText>
        </w:r>
        <w:r>
          <w:rPr>
            <w:noProof/>
          </w:rPr>
          <w:instrText>HYPERLINK \l "_Toc80969077"</w:instrText>
        </w:r>
        <w:r w:rsidRPr="00871D43">
          <w:rPr>
            <w:rStyle w:val="Hyperlink"/>
            <w:noProof/>
          </w:rPr>
          <w:instrText xml:space="preserve"> </w:instrText>
        </w:r>
        <w:r w:rsidRPr="00871D43">
          <w:rPr>
            <w:rStyle w:val="Hyperlink"/>
            <w:noProof/>
          </w:rPr>
        </w:r>
        <w:r w:rsidRPr="00871D43">
          <w:rPr>
            <w:rStyle w:val="Hyperlink"/>
            <w:noProof/>
          </w:rPr>
          <w:fldChar w:fldCharType="separate"/>
        </w:r>
        <w:r w:rsidRPr="00871D43">
          <w:rPr>
            <w:rStyle w:val="Hyperlink"/>
            <w:noProof/>
          </w:rPr>
          <w:t>Table 7 – Bell Numbers &amp; Letters</w:t>
        </w:r>
        <w:r>
          <w:rPr>
            <w:noProof/>
            <w:webHidden/>
          </w:rPr>
          <w:tab/>
        </w:r>
        <w:r>
          <w:rPr>
            <w:noProof/>
            <w:webHidden/>
          </w:rPr>
          <w:fldChar w:fldCharType="begin"/>
        </w:r>
        <w:r>
          <w:rPr>
            <w:noProof/>
            <w:webHidden/>
          </w:rPr>
          <w:instrText xml:space="preserve"> PAGEREF _Toc80969077 \h </w:instrText>
        </w:r>
        <w:r>
          <w:rPr>
            <w:noProof/>
            <w:webHidden/>
          </w:rPr>
        </w:r>
      </w:ins>
      <w:r>
        <w:rPr>
          <w:noProof/>
          <w:webHidden/>
        </w:rPr>
        <w:fldChar w:fldCharType="separate"/>
      </w:r>
      <w:ins w:id="1342" w:author="Andrew Instone-Cowie" w:date="2021-08-27T15:02:00Z">
        <w:r w:rsidR="00B33E7E">
          <w:rPr>
            <w:noProof/>
            <w:webHidden/>
          </w:rPr>
          <w:t>82</w:t>
        </w:r>
      </w:ins>
      <w:ins w:id="1343" w:author="Andrew Instone-Cowie" w:date="2021-08-27T15:01:00Z">
        <w:r>
          <w:rPr>
            <w:noProof/>
            <w:webHidden/>
          </w:rPr>
          <w:fldChar w:fldCharType="end"/>
        </w:r>
        <w:r w:rsidRPr="00871D43">
          <w:rPr>
            <w:rStyle w:val="Hyperlink"/>
            <w:noProof/>
          </w:rPr>
          <w:fldChar w:fldCharType="end"/>
        </w:r>
      </w:ins>
    </w:p>
    <w:p w14:paraId="1A4CCFD0" w14:textId="30DE7308" w:rsidR="00B513CB" w:rsidDel="000C5B81" w:rsidRDefault="00B513CB" w:rsidP="006B7D4A">
      <w:pPr>
        <w:pStyle w:val="TableofFigures"/>
        <w:tabs>
          <w:tab w:val="right" w:leader="dot" w:pos="9016"/>
        </w:tabs>
        <w:spacing w:after="120"/>
        <w:rPr>
          <w:del w:id="1344" w:author="Andrew Instone-Cowie" w:date="2021-08-27T15:01:00Z"/>
          <w:rFonts w:eastAsiaTheme="minorEastAsia"/>
          <w:noProof/>
          <w:lang w:eastAsia="en-GB"/>
        </w:rPr>
      </w:pPr>
      <w:del w:id="1345" w:author="Andrew Instone-Cowie" w:date="2021-08-27T15:01:00Z">
        <w:r w:rsidRPr="000C5B81" w:rsidDel="000C5B81">
          <w:rPr>
            <w:rStyle w:val="Hyperlink"/>
            <w:noProof/>
            <w:rPrChange w:id="1346" w:author="Andrew Instone-Cowie" w:date="2021-08-27T15:01:00Z">
              <w:rPr>
                <w:rStyle w:val="Hyperlink"/>
                <w:noProof/>
              </w:rPr>
            </w:rPrChange>
          </w:rPr>
          <w:delText>Table 1 – Simulator Interface Module Parts List</w:delText>
        </w:r>
        <w:r w:rsidDel="000C5B81">
          <w:rPr>
            <w:noProof/>
            <w:webHidden/>
          </w:rPr>
          <w:tab/>
        </w:r>
        <w:r w:rsidR="00DC5316" w:rsidDel="000C5B81">
          <w:rPr>
            <w:noProof/>
            <w:webHidden/>
          </w:rPr>
          <w:delText>22</w:delText>
        </w:r>
      </w:del>
    </w:p>
    <w:p w14:paraId="0FCD2F43" w14:textId="669F3312" w:rsidR="00B513CB" w:rsidDel="000C5B81" w:rsidRDefault="00B513CB" w:rsidP="006B7D4A">
      <w:pPr>
        <w:pStyle w:val="TableofFigures"/>
        <w:tabs>
          <w:tab w:val="right" w:leader="dot" w:pos="9016"/>
        </w:tabs>
        <w:spacing w:after="120"/>
        <w:rPr>
          <w:del w:id="1347" w:author="Andrew Instone-Cowie" w:date="2021-08-27T15:01:00Z"/>
          <w:rFonts w:eastAsiaTheme="minorEastAsia"/>
          <w:noProof/>
          <w:lang w:eastAsia="en-GB"/>
        </w:rPr>
      </w:pPr>
      <w:del w:id="1348" w:author="Andrew Instone-Cowie" w:date="2021-08-27T15:01:00Z">
        <w:r w:rsidRPr="000C5B81" w:rsidDel="000C5B81">
          <w:rPr>
            <w:rStyle w:val="Hyperlink"/>
            <w:noProof/>
            <w:rPrChange w:id="1349" w:author="Andrew Instone-Cowie" w:date="2021-08-27T15:01:00Z">
              <w:rPr>
                <w:rStyle w:val="Hyperlink"/>
                <w:noProof/>
              </w:rPr>
            </w:rPrChange>
          </w:rPr>
          <w:delText>Table 2 – Power Module PCB Parts List</w:delText>
        </w:r>
        <w:r w:rsidDel="000C5B81">
          <w:rPr>
            <w:noProof/>
            <w:webHidden/>
          </w:rPr>
          <w:tab/>
        </w:r>
        <w:r w:rsidR="00DC5316" w:rsidDel="000C5B81">
          <w:rPr>
            <w:noProof/>
            <w:webHidden/>
          </w:rPr>
          <w:delText>29</w:delText>
        </w:r>
      </w:del>
    </w:p>
    <w:p w14:paraId="4D9AE8DE" w14:textId="0B4EBD65" w:rsidR="00B513CB" w:rsidDel="000C5B81" w:rsidRDefault="00B513CB" w:rsidP="006B7D4A">
      <w:pPr>
        <w:pStyle w:val="TableofFigures"/>
        <w:tabs>
          <w:tab w:val="right" w:leader="dot" w:pos="9016"/>
        </w:tabs>
        <w:spacing w:after="120"/>
        <w:rPr>
          <w:del w:id="1350" w:author="Andrew Instone-Cowie" w:date="2021-08-27T15:01:00Z"/>
          <w:rFonts w:eastAsiaTheme="minorEastAsia"/>
          <w:noProof/>
          <w:lang w:eastAsia="en-GB"/>
        </w:rPr>
      </w:pPr>
      <w:del w:id="1351" w:author="Andrew Instone-Cowie" w:date="2021-08-27T15:01:00Z">
        <w:r w:rsidRPr="000C5B81" w:rsidDel="000C5B81">
          <w:rPr>
            <w:rStyle w:val="Hyperlink"/>
            <w:noProof/>
            <w:rPrChange w:id="1352" w:author="Andrew Instone-Cowie" w:date="2021-08-27T15:01:00Z">
              <w:rPr>
                <w:rStyle w:val="Hyperlink"/>
                <w:noProof/>
              </w:rPr>
            </w:rPrChange>
          </w:rPr>
          <w:delText>Table 3 – Magneto-Resistive Sensor Module Parts List</w:delText>
        </w:r>
        <w:r w:rsidDel="000C5B81">
          <w:rPr>
            <w:noProof/>
            <w:webHidden/>
          </w:rPr>
          <w:tab/>
        </w:r>
        <w:r w:rsidR="00DC5316" w:rsidDel="000C5B81">
          <w:rPr>
            <w:noProof/>
            <w:webHidden/>
          </w:rPr>
          <w:delText>33</w:delText>
        </w:r>
      </w:del>
    </w:p>
    <w:p w14:paraId="4AE46A15" w14:textId="481C4979" w:rsidR="00B513CB" w:rsidDel="000C5B81" w:rsidRDefault="00B513CB" w:rsidP="006B7D4A">
      <w:pPr>
        <w:pStyle w:val="TableofFigures"/>
        <w:tabs>
          <w:tab w:val="right" w:leader="dot" w:pos="9016"/>
        </w:tabs>
        <w:spacing w:after="120"/>
        <w:rPr>
          <w:del w:id="1353" w:author="Andrew Instone-Cowie" w:date="2021-08-27T15:01:00Z"/>
          <w:rFonts w:eastAsiaTheme="minorEastAsia"/>
          <w:noProof/>
          <w:lang w:eastAsia="en-GB"/>
        </w:rPr>
      </w:pPr>
      <w:del w:id="1354" w:author="Andrew Instone-Cowie" w:date="2021-08-27T15:01:00Z">
        <w:r w:rsidRPr="000C5B81" w:rsidDel="000C5B81">
          <w:rPr>
            <w:rStyle w:val="Hyperlink"/>
            <w:noProof/>
            <w:rPrChange w:id="1355" w:author="Andrew Instone-Cowie" w:date="2021-08-27T15:01:00Z">
              <w:rPr>
                <w:rStyle w:val="Hyperlink"/>
                <w:noProof/>
              </w:rPr>
            </w:rPrChange>
          </w:rPr>
          <w:delText>Table 4 – Generic Sensor Module Parts List</w:delText>
        </w:r>
        <w:r w:rsidDel="000C5B81">
          <w:rPr>
            <w:noProof/>
            <w:webHidden/>
          </w:rPr>
          <w:tab/>
        </w:r>
        <w:r w:rsidR="00DC5316" w:rsidDel="000C5B81">
          <w:rPr>
            <w:noProof/>
            <w:webHidden/>
          </w:rPr>
          <w:delText>37</w:delText>
        </w:r>
      </w:del>
    </w:p>
    <w:p w14:paraId="37C694E0" w14:textId="349DD9D1" w:rsidR="00B513CB" w:rsidDel="000C5B81" w:rsidRDefault="00B513CB" w:rsidP="006B7D4A">
      <w:pPr>
        <w:pStyle w:val="TableofFigures"/>
        <w:tabs>
          <w:tab w:val="right" w:leader="dot" w:pos="9016"/>
        </w:tabs>
        <w:spacing w:after="120"/>
        <w:rPr>
          <w:del w:id="1356" w:author="Andrew Instone-Cowie" w:date="2021-08-27T15:01:00Z"/>
          <w:rFonts w:eastAsiaTheme="minorEastAsia"/>
          <w:noProof/>
          <w:lang w:eastAsia="en-GB"/>
        </w:rPr>
      </w:pPr>
      <w:del w:id="1357" w:author="Andrew Instone-Cowie" w:date="2021-08-27T15:01:00Z">
        <w:r w:rsidRPr="000C5B81" w:rsidDel="000C5B81">
          <w:rPr>
            <w:rStyle w:val="Hyperlink"/>
            <w:noProof/>
            <w:rPrChange w:id="1358" w:author="Andrew Instone-Cowie" w:date="2021-08-27T15:01:00Z">
              <w:rPr>
                <w:rStyle w:val="Hyperlink"/>
                <w:noProof/>
              </w:rPr>
            </w:rPrChange>
          </w:rPr>
          <w:delText>Table 5 – Enclosures Parts List</w:delText>
        </w:r>
        <w:r w:rsidDel="000C5B81">
          <w:rPr>
            <w:noProof/>
            <w:webHidden/>
          </w:rPr>
          <w:tab/>
        </w:r>
        <w:r w:rsidR="00DC5316" w:rsidDel="000C5B81">
          <w:rPr>
            <w:noProof/>
            <w:webHidden/>
          </w:rPr>
          <w:delText>42</w:delText>
        </w:r>
      </w:del>
    </w:p>
    <w:p w14:paraId="584A28C5" w14:textId="72F7246F" w:rsidR="00B513CB" w:rsidDel="000C5B81" w:rsidRDefault="00B513CB" w:rsidP="006B7D4A">
      <w:pPr>
        <w:pStyle w:val="TableofFigures"/>
        <w:tabs>
          <w:tab w:val="right" w:leader="dot" w:pos="9016"/>
        </w:tabs>
        <w:spacing w:after="120"/>
        <w:rPr>
          <w:del w:id="1359" w:author="Andrew Instone-Cowie" w:date="2021-08-27T15:01:00Z"/>
          <w:rFonts w:eastAsiaTheme="minorEastAsia"/>
          <w:noProof/>
          <w:lang w:eastAsia="en-GB"/>
        </w:rPr>
      </w:pPr>
      <w:del w:id="1360" w:author="Andrew Instone-Cowie" w:date="2021-08-27T15:01:00Z">
        <w:r w:rsidRPr="000C5B81" w:rsidDel="000C5B81">
          <w:rPr>
            <w:rStyle w:val="Hyperlink"/>
            <w:noProof/>
            <w:rPrChange w:id="1361" w:author="Andrew Instone-Cowie" w:date="2021-08-27T15:01:00Z">
              <w:rPr>
                <w:rStyle w:val="Hyperlink"/>
                <w:noProof/>
              </w:rPr>
            </w:rPrChange>
          </w:rPr>
          <w:delText>Table 6 – Example Channel Mapping</w:delText>
        </w:r>
        <w:r w:rsidDel="000C5B81">
          <w:rPr>
            <w:noProof/>
            <w:webHidden/>
          </w:rPr>
          <w:tab/>
        </w:r>
        <w:r w:rsidR="00DC5316" w:rsidDel="000C5B81">
          <w:rPr>
            <w:noProof/>
            <w:webHidden/>
          </w:rPr>
          <w:delText>81</w:delText>
        </w:r>
      </w:del>
    </w:p>
    <w:p w14:paraId="300AEDC7" w14:textId="71895992" w:rsidR="00B513CB" w:rsidDel="000C5B81" w:rsidRDefault="00B513CB">
      <w:pPr>
        <w:pStyle w:val="TableofFigures"/>
        <w:tabs>
          <w:tab w:val="right" w:leader="dot" w:pos="9016"/>
        </w:tabs>
        <w:rPr>
          <w:del w:id="1362" w:author="Andrew Instone-Cowie" w:date="2021-08-27T15:01:00Z"/>
          <w:rFonts w:eastAsiaTheme="minorEastAsia"/>
          <w:noProof/>
          <w:lang w:eastAsia="en-GB"/>
        </w:rPr>
      </w:pPr>
      <w:del w:id="1363" w:author="Andrew Instone-Cowie" w:date="2021-08-27T15:01:00Z">
        <w:r w:rsidRPr="000C5B81" w:rsidDel="000C5B81">
          <w:rPr>
            <w:rStyle w:val="Hyperlink"/>
            <w:noProof/>
            <w:rPrChange w:id="1364" w:author="Andrew Instone-Cowie" w:date="2021-08-27T15:01:00Z">
              <w:rPr>
                <w:rStyle w:val="Hyperlink"/>
                <w:noProof/>
              </w:rPr>
            </w:rPrChange>
          </w:rPr>
          <w:delText>Table 7 – Bell Numbers &amp; Letters</w:delText>
        </w:r>
        <w:r w:rsidDel="000C5B81">
          <w:rPr>
            <w:noProof/>
            <w:webHidden/>
          </w:rPr>
          <w:tab/>
        </w:r>
        <w:r w:rsidR="00DC5316" w:rsidDel="000C5B81">
          <w:rPr>
            <w:noProof/>
            <w:webHidden/>
          </w:rPr>
          <w:delText>81</w:delText>
        </w:r>
      </w:del>
    </w:p>
    <w:p w14:paraId="1473B8C8" w14:textId="096350C6" w:rsidR="004D7582" w:rsidRPr="00787764" w:rsidRDefault="00E35852" w:rsidP="004E080F">
      <w:pPr>
        <w:pStyle w:val="Heading1"/>
        <w:pageBreakBefore/>
        <w:spacing w:after="100"/>
      </w:pPr>
      <w:r>
        <w:lastRenderedPageBreak/>
        <w:fldChar w:fldCharType="end"/>
      </w:r>
      <w:bookmarkStart w:id="1365" w:name="_Toc80968898"/>
      <w:r w:rsidR="004D7582">
        <w:t>Document History</w:t>
      </w:r>
      <w:bookmarkEnd w:id="136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c>
          <w:tcPr>
            <w:tcW w:w="991" w:type="dxa"/>
          </w:tcPr>
          <w:p w14:paraId="1B737D95" w14:textId="5AA96B0D" w:rsidR="00B46AB5" w:rsidRDefault="00B46AB5" w:rsidP="00B46AB5">
            <w:pPr>
              <w:contextualSpacing/>
            </w:pPr>
            <w:r>
              <w:t>1.3</w:t>
            </w:r>
          </w:p>
        </w:tc>
        <w:tc>
          <w:tcPr>
            <w:tcW w:w="1822" w:type="dxa"/>
          </w:tcPr>
          <w:p w14:paraId="38A57F5E" w14:textId="0EE7C3EB" w:rsidR="00B46AB5" w:rsidRDefault="00B46AB5" w:rsidP="00B46AB5">
            <w:pPr>
              <w:contextualSpacing/>
            </w:pPr>
            <w:r>
              <w:t>A J Instone-Cowie</w:t>
            </w:r>
          </w:p>
        </w:tc>
        <w:tc>
          <w:tcPr>
            <w:tcW w:w="1390" w:type="dxa"/>
          </w:tcPr>
          <w:p w14:paraId="40140281" w14:textId="69F225EE" w:rsidR="00B46AB5" w:rsidRDefault="00B46AB5" w:rsidP="00B46AB5">
            <w:pPr>
              <w:contextualSpacing/>
            </w:pPr>
            <w:r>
              <w:t>22/07/2021</w:t>
            </w:r>
          </w:p>
        </w:tc>
        <w:tc>
          <w:tcPr>
            <w:tcW w:w="4931" w:type="dxa"/>
          </w:tcPr>
          <w:p w14:paraId="5AB0E208" w14:textId="3DBF9DF8" w:rsidR="00B46AB5" w:rsidRDefault="00B46AB5" w:rsidP="00B46AB5">
            <w:pPr>
              <w:contextualSpacing/>
            </w:pPr>
            <w:r>
              <w:t>Add notes about Faculty Jurisdiction, remove references to COVID-19.</w:t>
            </w:r>
          </w:p>
        </w:tc>
      </w:tr>
      <w:tr w:rsidR="006B7D4A" w:rsidRPr="00D57358" w14:paraId="5ED6FCC0" w14:textId="77777777" w:rsidTr="003A2793">
        <w:trPr>
          <w:ins w:id="1366" w:author="Andrew Instone-Cowie" w:date="2021-08-27T14:04:00Z"/>
        </w:trPr>
        <w:tc>
          <w:tcPr>
            <w:tcW w:w="991" w:type="dxa"/>
          </w:tcPr>
          <w:p w14:paraId="3AC93A93" w14:textId="7BA5B956" w:rsidR="006B7D4A" w:rsidRDefault="006B7D4A" w:rsidP="00B46AB5">
            <w:pPr>
              <w:contextualSpacing/>
              <w:rPr>
                <w:ins w:id="1367" w:author="Andrew Instone-Cowie" w:date="2021-08-27T14:04:00Z"/>
              </w:rPr>
            </w:pPr>
            <w:ins w:id="1368" w:author="Andrew Instone-Cowie" w:date="2021-08-27T14:04:00Z">
              <w:r>
                <w:t>1.4</w:t>
              </w:r>
            </w:ins>
          </w:p>
        </w:tc>
        <w:tc>
          <w:tcPr>
            <w:tcW w:w="1822" w:type="dxa"/>
          </w:tcPr>
          <w:p w14:paraId="54D8DBF0" w14:textId="3EFAEAC4" w:rsidR="006B7D4A" w:rsidRDefault="006B7D4A" w:rsidP="00B46AB5">
            <w:pPr>
              <w:contextualSpacing/>
              <w:rPr>
                <w:ins w:id="1369" w:author="Andrew Instone-Cowie" w:date="2021-08-27T14:04:00Z"/>
              </w:rPr>
            </w:pPr>
            <w:ins w:id="1370" w:author="Andrew Instone-Cowie" w:date="2021-08-27T14:04:00Z">
              <w:r>
                <w:t>A J Instone-Cowie</w:t>
              </w:r>
            </w:ins>
          </w:p>
        </w:tc>
        <w:tc>
          <w:tcPr>
            <w:tcW w:w="1390" w:type="dxa"/>
          </w:tcPr>
          <w:p w14:paraId="1E7A6B6B" w14:textId="2A15BB32" w:rsidR="006B7D4A" w:rsidRDefault="006B7D4A" w:rsidP="00B46AB5">
            <w:pPr>
              <w:contextualSpacing/>
              <w:rPr>
                <w:ins w:id="1371" w:author="Andrew Instone-Cowie" w:date="2021-08-27T14:04:00Z"/>
              </w:rPr>
            </w:pPr>
            <w:ins w:id="1372" w:author="Andrew Instone-Cowie" w:date="2021-08-27T14:04:00Z">
              <w:r>
                <w:t>27/08/2021</w:t>
              </w:r>
            </w:ins>
          </w:p>
        </w:tc>
        <w:tc>
          <w:tcPr>
            <w:tcW w:w="4931" w:type="dxa"/>
          </w:tcPr>
          <w:p w14:paraId="5977AA8E" w14:textId="6681033C" w:rsidR="006B7D4A" w:rsidRDefault="005042AB" w:rsidP="00B46AB5">
            <w:pPr>
              <w:contextualSpacing/>
              <w:rPr>
                <w:ins w:id="1373" w:author="Andrew Instone-Cowie" w:date="2021-08-27T14:04:00Z"/>
              </w:rPr>
            </w:pPr>
            <w:ins w:id="1374" w:author="Andrew Instone-Cowie" w:date="2021-08-27T14:52:00Z">
              <w:r>
                <w:t>Alternative</w:t>
              </w:r>
            </w:ins>
            <w:ins w:id="1375" w:author="Andrew Instone-Cowie" w:date="2021-08-27T14:04:00Z">
              <w:r w:rsidR="006B7D4A">
                <w:t xml:space="preserve"> DB9 enclosure drilling option</w:t>
              </w:r>
            </w:ins>
            <w:ins w:id="1376" w:author="Andrew Instone-Cowie" w:date="2021-08-27T14:52:00Z">
              <w:r>
                <w:t>, DB9 part</w:t>
              </w:r>
            </w:ins>
            <w:ins w:id="1377" w:author="Andrew Instone-Cowie" w:date="2021-08-27T14:04:00Z">
              <w:r w:rsidR="006B7D4A">
                <w:t>.</w:t>
              </w:r>
            </w:ins>
          </w:p>
        </w:tc>
      </w:tr>
    </w:tbl>
    <w:p w14:paraId="26FA6299" w14:textId="77777777" w:rsidR="006C2C39" w:rsidRDefault="006C2C39" w:rsidP="00756131">
      <w:pPr>
        <w:rPr>
          <w:i/>
          <w:color w:val="00B050"/>
        </w:rPr>
      </w:pPr>
    </w:p>
    <w:p w14:paraId="6EA54818" w14:textId="10068AA0" w:rsidR="002663FF" w:rsidRPr="00212D29" w:rsidRDefault="002663FF" w:rsidP="00756131">
      <w:pPr>
        <w:rPr>
          <w:i/>
        </w:rPr>
      </w:pPr>
      <w:r w:rsidRPr="00212D29">
        <w:rPr>
          <w:i/>
        </w:rPr>
        <w:t>Copyright ©201</w:t>
      </w:r>
      <w:r w:rsidR="00D57358" w:rsidRPr="00212D29">
        <w:rPr>
          <w:i/>
        </w:rPr>
        <w:t>8</w:t>
      </w:r>
      <w:r w:rsidR="00C9246B">
        <w:rPr>
          <w:i/>
        </w:rPr>
        <w:t>-</w:t>
      </w:r>
      <w:r w:rsidR="00166FBD">
        <w:rPr>
          <w:i/>
        </w:rPr>
        <w:t>2</w:t>
      </w:r>
      <w:r w:rsidR="00B46AB5">
        <w:rPr>
          <w:i/>
        </w:rPr>
        <w:t>1</w:t>
      </w:r>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7ECD16BD" w:rsidR="006E0931" w:rsidRPr="00212D29" w:rsidRDefault="006E0931" w:rsidP="00756131">
      <w:pPr>
        <w:rPr>
          <w:i/>
        </w:rPr>
      </w:pPr>
      <w:r w:rsidRPr="006E0931">
        <w:rPr>
          <w:i/>
        </w:rPr>
        <w:t xml:space="preserve">PC ports vector graphic design by </w:t>
      </w:r>
      <w:r w:rsidR="00612FA9">
        <w:fldChar w:fldCharType="begin"/>
      </w:r>
      <w:r w:rsidR="00612FA9">
        <w:instrText xml:space="preserve"> HYPERLINK "https://www.vecteezy.com" </w:instrText>
      </w:r>
      <w:ins w:id="1378" w:author="Andrew Instone-Cowie" w:date="2021-08-27T15:01:00Z"/>
      <w:r w:rsidR="00612FA9">
        <w:fldChar w:fldCharType="separate"/>
      </w:r>
      <w:r w:rsidRPr="00AC2A14">
        <w:rPr>
          <w:rStyle w:val="Hyperlink"/>
          <w:i/>
        </w:rPr>
        <w:t>https://www.vecteezy.com</w:t>
      </w:r>
      <w:r w:rsidR="00612FA9">
        <w:rPr>
          <w:rStyle w:val="Hyperlink"/>
          <w:i/>
        </w:rP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1379" w:name="_Toc80968899"/>
      <w:r>
        <w:lastRenderedPageBreak/>
        <w:t>Licence</w:t>
      </w:r>
      <w:bookmarkEnd w:id="1379"/>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1380" w:name="_Toc80968900"/>
      <w:r>
        <w:lastRenderedPageBreak/>
        <w:t>Documentation Map</w:t>
      </w:r>
      <w:bookmarkEnd w:id="1380"/>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238DAE8A" w:rsidR="004E080F" w:rsidRDefault="00D30D7C" w:rsidP="00D30D7C">
      <w:pPr>
        <w:pStyle w:val="Caption"/>
        <w:jc w:val="center"/>
      </w:pPr>
      <w:bookmarkStart w:id="1381" w:name="_Toc80968992"/>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B33E7E">
        <w:rPr>
          <w:noProof/>
        </w:rPr>
        <w:t>1</w:t>
      </w:r>
      <w:r w:rsidR="00927EE7">
        <w:rPr>
          <w:noProof/>
        </w:rPr>
        <w:fldChar w:fldCharType="end"/>
      </w:r>
      <w:r>
        <w:t xml:space="preserve"> – Documentation Map</w:t>
      </w:r>
      <w:bookmarkEnd w:id="1381"/>
    </w:p>
    <w:p w14:paraId="6A46F282" w14:textId="77777777" w:rsidR="004E080F" w:rsidRPr="004E080F" w:rsidRDefault="000306A5" w:rsidP="004E080F">
      <w:pPr>
        <w:pStyle w:val="Heading1"/>
        <w:pageBreakBefore/>
      </w:pPr>
      <w:bookmarkStart w:id="1382" w:name="_Toc80968901"/>
      <w:r>
        <w:lastRenderedPageBreak/>
        <w:t>About This Guide</w:t>
      </w:r>
      <w:bookmarkEnd w:id="1382"/>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64523EFE" w14:textId="77777777" w:rsidR="00166FBD" w:rsidRPr="00212D29" w:rsidRDefault="00166FBD" w:rsidP="00FC43B0"/>
    <w:p w14:paraId="5C266089" w14:textId="77777777" w:rsidR="0060312C" w:rsidRDefault="0060312C" w:rsidP="00CF647B">
      <w:pPr>
        <w:pStyle w:val="Heading1"/>
        <w:pageBreakBefore/>
      </w:pPr>
      <w:bookmarkStart w:id="1383" w:name="_Toc80968902"/>
      <w:r w:rsidRPr="00970EDC">
        <w:lastRenderedPageBreak/>
        <w:t xml:space="preserve">Typical </w:t>
      </w:r>
      <w:r w:rsidR="00E2398C">
        <w:t>Simulator Installation</w:t>
      </w:r>
      <w:bookmarkEnd w:id="1383"/>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64B62C72">
            <wp:extent cx="5731200" cy="3844800"/>
            <wp:effectExtent l="19050" t="19050" r="22225"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Overview Diagram v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4800"/>
                    </a:xfrm>
                    <a:prstGeom prst="rect">
                      <a:avLst/>
                    </a:prstGeom>
                    <a:ln w="12700">
                      <a:solidFill>
                        <a:schemeClr val="tx1"/>
                      </a:solidFill>
                    </a:ln>
                  </pic:spPr>
                </pic:pic>
              </a:graphicData>
            </a:graphic>
          </wp:inline>
        </w:drawing>
      </w:r>
    </w:p>
    <w:p w14:paraId="10419B3B" w14:textId="0DDDF163" w:rsidR="000F6726" w:rsidRPr="000F6726" w:rsidRDefault="003A3D10" w:rsidP="003A3D10">
      <w:pPr>
        <w:pStyle w:val="Caption"/>
        <w:jc w:val="center"/>
      </w:pPr>
      <w:bookmarkStart w:id="1384" w:name="_Toc8096899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2</w:t>
      </w:r>
      <w:r w:rsidR="00D15F53">
        <w:rPr>
          <w:noProof/>
        </w:rPr>
        <w:fldChar w:fldCharType="end"/>
      </w:r>
      <w:r>
        <w:t xml:space="preserve"> </w:t>
      </w:r>
      <w:r w:rsidR="003A2793">
        <w:t>–</w:t>
      </w:r>
      <w:r>
        <w:t xml:space="preserve"> Simulator General Arrangement</w:t>
      </w:r>
      <w:bookmarkEnd w:id="1384"/>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1385" w:name="_Toc80968903"/>
      <w:r>
        <w:lastRenderedPageBreak/>
        <w:t>What You Will Need</w:t>
      </w:r>
      <w:bookmarkEnd w:id="1385"/>
      <w:r w:rsidR="00A13BF5">
        <w:t xml:space="preserve"> </w:t>
      </w:r>
    </w:p>
    <w:p w14:paraId="0ADAFEB1" w14:textId="77777777" w:rsidR="00F2560A" w:rsidRDefault="00F2560A" w:rsidP="006C2C39">
      <w:pPr>
        <w:pStyle w:val="Heading2"/>
      </w:pPr>
      <w:bookmarkStart w:id="1386" w:name="_Toc80968904"/>
      <w:r>
        <w:t>Skills</w:t>
      </w:r>
      <w:bookmarkEnd w:id="1386"/>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1387" w:name="_Toc80968905"/>
      <w:r>
        <w:t>Tools</w:t>
      </w:r>
      <w:bookmarkEnd w:id="1387"/>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77777777"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22647 &amp; 11336)</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1388" w:name="_Toc80968906"/>
      <w:r>
        <w:t>Parts</w:t>
      </w:r>
      <w:bookmarkEnd w:id="1388"/>
    </w:p>
    <w:p w14:paraId="39789CC0" w14:textId="652C6D1D"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8F3DF9">
        <w:t xml:space="preserve">probably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be also be sourced from reputable suppliers on eBay.</w:t>
      </w:r>
    </w:p>
    <w:p w14:paraId="63223FD3" w14:textId="63803B46" w:rsidR="005E14A6" w:rsidRDefault="005E14A6" w:rsidP="006C4A3A">
      <w:pPr>
        <w:pStyle w:val="ListParagraph"/>
        <w:numPr>
          <w:ilvl w:val="0"/>
          <w:numId w:val="21"/>
        </w:numPr>
      </w:pPr>
      <w:r>
        <w:t>Farnell</w:t>
      </w:r>
      <w:r w:rsidR="00CF647B">
        <w:t xml:space="preserve"> – </w:t>
      </w:r>
      <w:r w:rsidR="00612FA9">
        <w:fldChar w:fldCharType="begin"/>
      </w:r>
      <w:r w:rsidR="00612FA9">
        <w:instrText xml:space="preserve"> HYPERLINK "https://uk.farnell.com" </w:instrText>
      </w:r>
      <w:ins w:id="1389" w:author="Andrew Instone-Cowie" w:date="2021-08-27T15:01:00Z"/>
      <w:r w:rsidR="00612FA9">
        <w:fldChar w:fldCharType="separate"/>
      </w:r>
      <w:r w:rsidR="00CF647B" w:rsidRPr="007B1C53">
        <w:rPr>
          <w:rStyle w:val="Hyperlink"/>
        </w:rPr>
        <w:t>https://uk.farnell.com</w:t>
      </w:r>
      <w:r w:rsidR="00612FA9">
        <w:rPr>
          <w:rStyle w:val="Hyperlink"/>
        </w:rPr>
        <w:fldChar w:fldCharType="end"/>
      </w:r>
      <w:r w:rsidR="00CF647B">
        <w:t xml:space="preserve"> </w:t>
      </w:r>
    </w:p>
    <w:p w14:paraId="764D5C82" w14:textId="496EDE8C" w:rsidR="008F3DF9" w:rsidRDefault="008F3DF9" w:rsidP="008F3DF9">
      <w:pPr>
        <w:pStyle w:val="ListParagraph"/>
        <w:numPr>
          <w:ilvl w:val="0"/>
          <w:numId w:val="21"/>
        </w:numPr>
      </w:pPr>
      <w:r>
        <w:t xml:space="preserve">CPC – </w:t>
      </w:r>
      <w:r w:rsidR="00612FA9">
        <w:fldChar w:fldCharType="begin"/>
      </w:r>
      <w:r w:rsidR="00612FA9">
        <w:instrText xml:space="preserve"> HYPERLINK "https://cpc.farnell.com" </w:instrText>
      </w:r>
      <w:ins w:id="1390" w:author="Andrew Instone-Cowie" w:date="2021-08-27T15:01:00Z"/>
      <w:r w:rsidR="00612FA9">
        <w:fldChar w:fldCharType="separate"/>
      </w:r>
      <w:r w:rsidRPr="00E53D47">
        <w:rPr>
          <w:rStyle w:val="Hyperlink"/>
        </w:rPr>
        <w:t>https://cpc.farnell.com</w:t>
      </w:r>
      <w:r w:rsidR="00612FA9">
        <w:rPr>
          <w:rStyle w:val="Hyperlink"/>
        </w:rPr>
        <w:fldChar w:fldCharType="end"/>
      </w:r>
    </w:p>
    <w:p w14:paraId="33F765D5" w14:textId="3D5C6CD6" w:rsidR="005E14A6" w:rsidRDefault="005E14A6" w:rsidP="006C4A3A">
      <w:pPr>
        <w:pStyle w:val="ListParagraph"/>
        <w:numPr>
          <w:ilvl w:val="0"/>
          <w:numId w:val="21"/>
        </w:numPr>
      </w:pPr>
      <w:r>
        <w:t>Rapid</w:t>
      </w:r>
      <w:r w:rsidR="00CF647B">
        <w:t xml:space="preserve"> Electronics - </w:t>
      </w:r>
      <w:r w:rsidR="00612FA9">
        <w:fldChar w:fldCharType="begin"/>
      </w:r>
      <w:r w:rsidR="00612FA9">
        <w:instrText xml:space="preserve"> HYPERLINK "https://www.rapidonline.com" </w:instrText>
      </w:r>
      <w:ins w:id="1391" w:author="Andrew Instone-Cowie" w:date="2021-08-27T15:01:00Z"/>
      <w:r w:rsidR="00612FA9">
        <w:fldChar w:fldCharType="separate"/>
      </w:r>
      <w:r w:rsidR="00F2560A">
        <w:rPr>
          <w:rStyle w:val="Hyperlink"/>
        </w:rPr>
        <w:t>https://www.rapidonline.com</w:t>
      </w:r>
      <w:r w:rsidR="00612FA9">
        <w:rPr>
          <w:rStyle w:val="Hyperlink"/>
        </w:rPr>
        <w:fldChar w:fldCharType="end"/>
      </w:r>
    </w:p>
    <w:p w14:paraId="350A7099" w14:textId="1DC82EA0" w:rsidR="005E14A6" w:rsidRDefault="005E14A6" w:rsidP="006C4A3A">
      <w:pPr>
        <w:pStyle w:val="ListParagraph"/>
        <w:numPr>
          <w:ilvl w:val="0"/>
          <w:numId w:val="21"/>
        </w:numPr>
      </w:pPr>
      <w:r>
        <w:t>eBay</w:t>
      </w:r>
      <w:r w:rsidR="00CF647B">
        <w:t xml:space="preserve"> – </w:t>
      </w:r>
      <w:r w:rsidR="00612FA9">
        <w:fldChar w:fldCharType="begin"/>
      </w:r>
      <w:r w:rsidR="00612FA9">
        <w:instrText xml:space="preserve"> HYPERLINK "https://www.ebay.co.uk" </w:instrText>
      </w:r>
      <w:ins w:id="1392" w:author="Andrew Instone-Cowie" w:date="2021-08-27T15:01:00Z"/>
      <w:r w:rsidR="00612FA9">
        <w:fldChar w:fldCharType="separate"/>
      </w:r>
      <w:r w:rsidR="00CF647B" w:rsidRPr="007B1C53">
        <w:rPr>
          <w:rStyle w:val="Hyperlink"/>
        </w:rPr>
        <w:t>https://www.ebay.co.uk</w:t>
      </w:r>
      <w:r w:rsidR="00612FA9">
        <w:rPr>
          <w:rStyle w:val="Hyperlink"/>
        </w:rPr>
        <w:fldChar w:fldCharType="end"/>
      </w:r>
      <w:r w:rsidR="00CF647B">
        <w:t xml:space="preserve"> </w:t>
      </w:r>
    </w:p>
    <w:p w14:paraId="6C8E7DB6" w14:textId="2FE5A87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 overs to build</w:t>
      </w:r>
      <w:r w:rsidR="008F3DF9">
        <w:t xml:space="preserve"> more</w:t>
      </w:r>
      <w:r w:rsidRPr="00212D29">
        <w:t xml:space="preserve"> simulators for </w:t>
      </w:r>
      <w:r w:rsidR="008F3DF9">
        <w:t xml:space="preserve">other </w:t>
      </w:r>
      <w:r w:rsidRPr="00212D29">
        <w:t>local towers.</w:t>
      </w:r>
    </w:p>
    <w:p w14:paraId="3179B10B" w14:textId="7325CE4A" w:rsidR="006C2C39" w:rsidRDefault="006C2C39" w:rsidP="00C9246B">
      <w:pPr>
        <w:pStyle w:val="Heading2"/>
      </w:pPr>
      <w:bookmarkStart w:id="1393" w:name="_Toc80968907"/>
      <w:r>
        <w:t>PCBs</w:t>
      </w:r>
      <w:bookmarkEnd w:id="1393"/>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35D351DA" w:rsidR="00797B39" w:rsidRPr="00212D29" w:rsidRDefault="00797B39" w:rsidP="00797B39">
      <w:r w:rsidRPr="00212D29">
        <w:lastRenderedPageBreak/>
        <w:t xml:space="preserve">The </w:t>
      </w:r>
      <w:r w:rsidR="00C33018">
        <w:t xml:space="preserve">core </w:t>
      </w:r>
      <w:r w:rsidRPr="00212D29">
        <w:t>Type 2 simulator</w:t>
      </w:r>
      <w:r w:rsidR="00112429">
        <w:t xml:space="preserve"> modules</w:t>
      </w:r>
      <w:r w:rsidRPr="00212D29">
        <w:t xml:space="preserve"> uses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A2340FC"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customised for each supplier,</w:t>
      </w:r>
      <w:r w:rsidR="00797B39" w:rsidRPr="00212D29">
        <w:t xml:space="preserve"> are available from the project GitHub repository</w:t>
      </w:r>
      <w:r w:rsidR="001F4FB7">
        <w:t>:</w:t>
      </w:r>
    </w:p>
    <w:p w14:paraId="7597E6AB" w14:textId="23B184A5" w:rsidR="00990D1C" w:rsidRPr="001F4FB7" w:rsidRDefault="00612FA9" w:rsidP="006C4A3A">
      <w:pPr>
        <w:pStyle w:val="ListParagraph"/>
        <w:numPr>
          <w:ilvl w:val="0"/>
          <w:numId w:val="23"/>
        </w:numPr>
        <w:rPr>
          <w:rStyle w:val="Hyperlink"/>
          <w:color w:val="auto"/>
        </w:rPr>
      </w:pPr>
      <w:r>
        <w:fldChar w:fldCharType="begin"/>
      </w:r>
      <w:r>
        <w:instrText xml:space="preserve"> HYPERLINK "https://github.com/Simulators/simulator-type2" </w:instrText>
      </w:r>
      <w:ins w:id="1394" w:author="Andrew Instone-Cowie" w:date="2021-08-27T15:01:00Z"/>
      <w:r>
        <w:fldChar w:fldCharType="separate"/>
      </w:r>
      <w:r w:rsidR="001F4FB7" w:rsidRPr="001F4FB7">
        <w:rPr>
          <w:rStyle w:val="Hyperlink"/>
        </w:rPr>
        <w:t>https://github.com/Simulators/simulator-type2</w:t>
      </w:r>
      <w:r>
        <w:rPr>
          <w:rStyle w:val="Hyperlink"/>
        </w:rP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1395" w:name="_Toc80968908"/>
      <w:r>
        <w:rPr>
          <w:rStyle w:val="Hyperlink"/>
          <w:color w:val="4F81BD" w:themeColor="accent1"/>
          <w:u w:val="none"/>
        </w:rPr>
        <w:t xml:space="preserve">JLCPCB or </w:t>
      </w:r>
      <w:r w:rsidR="00057FAF" w:rsidRPr="00C9246B">
        <w:rPr>
          <w:rStyle w:val="Hyperlink"/>
          <w:color w:val="4F81BD" w:themeColor="accent1"/>
          <w:u w:val="none"/>
        </w:rPr>
        <w:t>SeeedStudio</w:t>
      </w:r>
      <w:bookmarkEnd w:id="1395"/>
    </w:p>
    <w:p w14:paraId="16A59F1B" w14:textId="74F37632"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At the time of writing, 10 PCBs</w:t>
      </w:r>
      <w:r w:rsidR="003B6A4C">
        <w:rPr>
          <w:rStyle w:val="FootnoteReference"/>
        </w:rPr>
        <w:footnoteReference w:id="6"/>
      </w:r>
      <w:r w:rsidRPr="00212D29">
        <w:t xml:space="preserve"> of a single design are available for $4.90 US, plus postage.</w:t>
      </w:r>
      <w:r>
        <w:t xml:space="preserve"> </w:t>
      </w:r>
    </w:p>
    <w:p w14:paraId="5F793644" w14:textId="40395210"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an order of 10 PCBs will result in enough boards for 60 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65850687">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379DA076" w:rsidR="00990D1C" w:rsidRPr="009B5FE2" w:rsidRDefault="00990D1C" w:rsidP="00990D1C">
      <w:pPr>
        <w:pStyle w:val="Caption"/>
        <w:jc w:val="center"/>
      </w:pPr>
      <w:bookmarkStart w:id="1396" w:name="_Toc80968994"/>
      <w:r>
        <w:t xml:space="preserve">Figure </w:t>
      </w:r>
      <w:r>
        <w:rPr>
          <w:noProof/>
        </w:rPr>
        <w:fldChar w:fldCharType="begin"/>
      </w:r>
      <w:r>
        <w:rPr>
          <w:noProof/>
        </w:rPr>
        <w:instrText xml:space="preserve"> SEQ Figure \* ARABIC </w:instrText>
      </w:r>
      <w:r>
        <w:rPr>
          <w:noProof/>
        </w:rPr>
        <w:fldChar w:fldCharType="separate"/>
      </w:r>
      <w:r w:rsidR="00B33E7E">
        <w:rPr>
          <w:noProof/>
        </w:rPr>
        <w:t>3</w:t>
      </w:r>
      <w:r>
        <w:rPr>
          <w:noProof/>
        </w:rPr>
        <w:fldChar w:fldCharType="end"/>
      </w:r>
      <w:r>
        <w:t xml:space="preserve"> – PCB Panel</w:t>
      </w:r>
      <w:r w:rsidR="00861139">
        <w:t>s</w:t>
      </w:r>
      <w:r w:rsidR="00212D29">
        <w:t xml:space="preserve"> of Sensor Boards</w:t>
      </w:r>
      <w:bookmarkEnd w:id="1396"/>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7"/>
      </w:r>
      <w:r>
        <w:rPr>
          <w:rStyle w:val="Hyperlink"/>
          <w:color w:val="auto"/>
          <w:u w:val="none"/>
        </w:rPr>
        <w:t xml:space="preserve"> from the project GitHub repository, then browse the following link to the service:</w:t>
      </w:r>
    </w:p>
    <w:p w14:paraId="4F1FFD55" w14:textId="0F1C581A" w:rsidR="00861139" w:rsidRPr="00405050" w:rsidRDefault="00612FA9" w:rsidP="00A228E9">
      <w:pPr>
        <w:pStyle w:val="ListParagraph"/>
        <w:numPr>
          <w:ilvl w:val="0"/>
          <w:numId w:val="23"/>
        </w:numPr>
        <w:rPr>
          <w:rStyle w:val="Hyperlink"/>
          <w:color w:val="auto"/>
          <w:u w:val="none"/>
        </w:rPr>
      </w:pPr>
      <w:r>
        <w:fldChar w:fldCharType="begin"/>
      </w:r>
      <w:r>
        <w:instrText xml:space="preserve"> HYPERLINK "https://www.seeedstudio.com/fusion_pcb.html" </w:instrText>
      </w:r>
      <w:ins w:id="1397" w:author="Andrew Instone-Cowie" w:date="2021-08-27T15:01:00Z"/>
      <w:r>
        <w:fldChar w:fldCharType="separate"/>
      </w:r>
      <w:r w:rsidR="003B6A4C" w:rsidRPr="00290BB6">
        <w:rPr>
          <w:rStyle w:val="Hyperlink"/>
        </w:rPr>
        <w:t>https://www.seeedstudio.com/fusion_pcb.html</w:t>
      </w:r>
      <w:r>
        <w:rPr>
          <w:rStyle w:val="Hyperlink"/>
        </w:rPr>
        <w:fldChar w:fldCharType="end"/>
      </w:r>
    </w:p>
    <w:p w14:paraId="7A77B26C" w14:textId="4D6C86CE" w:rsidR="00E83890" w:rsidRDefault="00612FA9" w:rsidP="00A228E9">
      <w:pPr>
        <w:pStyle w:val="ListParagraph"/>
        <w:numPr>
          <w:ilvl w:val="0"/>
          <w:numId w:val="23"/>
        </w:numPr>
        <w:rPr>
          <w:rStyle w:val="Hyperlink"/>
          <w:color w:val="auto"/>
          <w:u w:val="none"/>
        </w:rPr>
      </w:pPr>
      <w:r>
        <w:fldChar w:fldCharType="begin"/>
      </w:r>
      <w:r>
        <w:instrText xml:space="preserve"> HYPERLINK "https://jlcpcb.com/" </w:instrText>
      </w:r>
      <w:ins w:id="1398" w:author="Andrew Instone-Cowie" w:date="2021-08-27T15:01:00Z"/>
      <w:r>
        <w:fldChar w:fldCharType="separate"/>
      </w:r>
      <w:r w:rsidR="00E83890" w:rsidRPr="00BA6E11">
        <w:rPr>
          <w:rStyle w:val="Hyperlink"/>
        </w:rPr>
        <w:t>https://jlcpcb.com/</w:t>
      </w:r>
      <w:r>
        <w:rPr>
          <w:rStyle w:val="Hyperlink"/>
        </w:rPr>
        <w:fldChar w:fldCharType="end"/>
      </w:r>
      <w:r w:rsidR="00E83890">
        <w:rPr>
          <w:rStyle w:val="Hyperlink"/>
          <w:color w:val="auto"/>
          <w:u w:val="none"/>
        </w:rPr>
        <w:t xml:space="preserve"> </w:t>
      </w:r>
    </w:p>
    <w:p w14:paraId="414DACBD" w14:textId="1FD53DB1" w:rsidR="00E83890" w:rsidRDefault="00E83890" w:rsidP="00A228E9">
      <w:pPr>
        <w:rPr>
          <w:rStyle w:val="Hyperlink"/>
          <w:color w:val="auto"/>
          <w:u w:val="none"/>
        </w:rPr>
      </w:pPr>
      <w:r>
        <w:rPr>
          <w:rStyle w:val="Hyperlink"/>
          <w:color w:val="auto"/>
          <w:u w:val="none"/>
        </w:rPr>
        <w:lastRenderedPageBreak/>
        <w:t>The ordering website for both manufacturers looks very similar, so only one 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25D79162" w:rsidR="000E117B" w:rsidRDefault="000E117B" w:rsidP="00C9246B">
      <w:pPr>
        <w:keepNext/>
        <w:jc w:val="center"/>
        <w:rPr>
          <w:rStyle w:val="Hyperlink"/>
          <w:color w:val="auto"/>
          <w:u w:val="none"/>
        </w:rPr>
      </w:pPr>
      <w:r>
        <w:rPr>
          <w:noProof/>
        </w:rPr>
        <w:drawing>
          <wp:inline distT="0" distB="0" distL="0" distR="0" wp14:anchorId="36A0377A" wp14:editId="0BDF1BBF">
            <wp:extent cx="4320000" cy="1260000"/>
            <wp:effectExtent l="19050" t="19050" r="2349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eedAddGerber_Annotated.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1260000"/>
                    </a:xfrm>
                    <a:prstGeom prst="rect">
                      <a:avLst/>
                    </a:prstGeom>
                    <a:ln w="12700">
                      <a:solidFill>
                        <a:schemeClr val="tx1"/>
                      </a:solidFill>
                    </a:ln>
                  </pic:spPr>
                </pic:pic>
              </a:graphicData>
            </a:graphic>
          </wp:inline>
        </w:drawing>
      </w:r>
    </w:p>
    <w:p w14:paraId="63FEC4E6" w14:textId="15AA2825" w:rsidR="000E117B" w:rsidRPr="00D859C8" w:rsidRDefault="000E117B" w:rsidP="00D859C8">
      <w:pPr>
        <w:pStyle w:val="Caption"/>
        <w:jc w:val="center"/>
      </w:pPr>
      <w:bookmarkStart w:id="1399" w:name="_Toc80968995"/>
      <w:r>
        <w:t xml:space="preserve">Figure </w:t>
      </w:r>
      <w:r>
        <w:rPr>
          <w:noProof/>
        </w:rPr>
        <w:fldChar w:fldCharType="begin"/>
      </w:r>
      <w:r>
        <w:rPr>
          <w:noProof/>
        </w:rPr>
        <w:instrText xml:space="preserve"> SEQ Figure \* ARABIC </w:instrText>
      </w:r>
      <w:r>
        <w:rPr>
          <w:noProof/>
        </w:rPr>
        <w:fldChar w:fldCharType="separate"/>
      </w:r>
      <w:r w:rsidR="00B33E7E">
        <w:rPr>
          <w:noProof/>
        </w:rPr>
        <w:t>4</w:t>
      </w:r>
      <w:r>
        <w:rPr>
          <w:noProof/>
        </w:rPr>
        <w:fldChar w:fldCharType="end"/>
      </w:r>
      <w:r>
        <w:t xml:space="preserve"> – SeeedStudio Upload Box</w:t>
      </w:r>
      <w:bookmarkEnd w:id="1399"/>
    </w:p>
    <w:p w14:paraId="31441D2A" w14:textId="15FE3971" w:rsidR="000E117B" w:rsidRDefault="000E117B" w:rsidP="00C9246B">
      <w:pPr>
        <w:keepNext/>
        <w:jc w:val="center"/>
      </w:pPr>
      <w:r>
        <w:rPr>
          <w:noProof/>
        </w:rPr>
        <w:drawing>
          <wp:inline distT="0" distB="0" distL="0" distR="0" wp14:anchorId="112BC18E" wp14:editId="3E3BE539">
            <wp:extent cx="4320000" cy="1936800"/>
            <wp:effectExtent l="19050" t="19050" r="23495"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eedViewGerb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936800"/>
                    </a:xfrm>
                    <a:prstGeom prst="rect">
                      <a:avLst/>
                    </a:prstGeom>
                    <a:ln w="12700">
                      <a:solidFill>
                        <a:schemeClr val="tx1"/>
                      </a:solidFill>
                    </a:ln>
                  </pic:spPr>
                </pic:pic>
              </a:graphicData>
            </a:graphic>
          </wp:inline>
        </w:drawing>
      </w:r>
    </w:p>
    <w:p w14:paraId="29535735" w14:textId="6EF33682" w:rsidR="000E117B" w:rsidRDefault="000E117B" w:rsidP="000E117B">
      <w:pPr>
        <w:pStyle w:val="Caption"/>
        <w:jc w:val="center"/>
      </w:pPr>
      <w:bookmarkStart w:id="1400" w:name="_Toc80968996"/>
      <w:r>
        <w:t xml:space="preserve">Figure </w:t>
      </w:r>
      <w:r>
        <w:rPr>
          <w:noProof/>
        </w:rPr>
        <w:fldChar w:fldCharType="begin"/>
      </w:r>
      <w:r>
        <w:rPr>
          <w:noProof/>
        </w:rPr>
        <w:instrText xml:space="preserve"> SEQ Figure \* ARABIC </w:instrText>
      </w:r>
      <w:r>
        <w:rPr>
          <w:noProof/>
        </w:rPr>
        <w:fldChar w:fldCharType="separate"/>
      </w:r>
      <w:r w:rsidR="00B33E7E">
        <w:rPr>
          <w:noProof/>
        </w:rPr>
        <w:t>5</w:t>
      </w:r>
      <w:r>
        <w:rPr>
          <w:noProof/>
        </w:rPr>
        <w:fldChar w:fldCharType="end"/>
      </w:r>
      <w:r>
        <w:t xml:space="preserve"> – SeeedStudio Gerber Viewer</w:t>
      </w:r>
      <w:bookmarkEnd w:id="1400"/>
    </w:p>
    <w:p w14:paraId="3E0968D3" w14:textId="3122F1A0" w:rsidR="00A228E9" w:rsidRDefault="00A228E9" w:rsidP="00C9246B">
      <w:pPr>
        <w:keepNext/>
        <w:rPr>
          <w:rStyle w:val="Hyperlink"/>
          <w:b/>
          <w:bCs/>
          <w:color w:val="auto"/>
          <w:sz w:val="18"/>
          <w:szCs w:val="18"/>
          <w:u w:val="none"/>
        </w:rPr>
      </w:pPr>
      <w:r>
        <w:rPr>
          <w:rStyle w:val="Hyperlink"/>
          <w:color w:val="auto"/>
          <w:u w:val="none"/>
        </w:rPr>
        <w:lastRenderedPageBreak/>
        <w:t>An example of a completed order form (for an Interface Board) is shown below:</w:t>
      </w:r>
    </w:p>
    <w:p w14:paraId="39C6A732" w14:textId="19C308C0" w:rsidR="003E2C39" w:rsidRDefault="003E2C39" w:rsidP="00C9246B">
      <w:pPr>
        <w:jc w:val="center"/>
        <w:rPr>
          <w:rStyle w:val="Hyperlink"/>
          <w:color w:val="auto"/>
          <w:u w:val="none"/>
        </w:rPr>
      </w:pPr>
      <w:r>
        <w:rPr>
          <w:noProof/>
        </w:rPr>
        <w:drawing>
          <wp:inline distT="0" distB="0" distL="0" distR="0" wp14:anchorId="1B6F34B5" wp14:editId="54F25941">
            <wp:extent cx="5731510" cy="6638290"/>
            <wp:effectExtent l="19050" t="19050" r="2159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eedForm_Annotated.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6638290"/>
                    </a:xfrm>
                    <a:prstGeom prst="rect">
                      <a:avLst/>
                    </a:prstGeom>
                    <a:ln w="12700">
                      <a:solidFill>
                        <a:schemeClr val="tx1"/>
                      </a:solidFill>
                    </a:ln>
                  </pic:spPr>
                </pic:pic>
              </a:graphicData>
            </a:graphic>
          </wp:inline>
        </w:drawing>
      </w:r>
    </w:p>
    <w:p w14:paraId="1BC0E03D" w14:textId="1E40AD7E" w:rsidR="003E2C39" w:rsidRPr="009B5FE2" w:rsidRDefault="003E2C39" w:rsidP="003E2C39">
      <w:pPr>
        <w:pStyle w:val="Caption"/>
        <w:jc w:val="center"/>
      </w:pPr>
      <w:bookmarkStart w:id="1401" w:name="_Toc80968997"/>
      <w:r>
        <w:t xml:space="preserve">Figure </w:t>
      </w:r>
      <w:r>
        <w:rPr>
          <w:noProof/>
        </w:rPr>
        <w:fldChar w:fldCharType="begin"/>
      </w:r>
      <w:r>
        <w:rPr>
          <w:noProof/>
        </w:rPr>
        <w:instrText xml:space="preserve"> SEQ Figure \* ARABIC </w:instrText>
      </w:r>
      <w:r>
        <w:rPr>
          <w:noProof/>
        </w:rPr>
        <w:fldChar w:fldCharType="separate"/>
      </w:r>
      <w:r w:rsidR="00B33E7E">
        <w:rPr>
          <w:noProof/>
        </w:rPr>
        <w:t>6</w:t>
      </w:r>
      <w:r>
        <w:rPr>
          <w:noProof/>
        </w:rPr>
        <w:fldChar w:fldCharType="end"/>
      </w:r>
      <w:r>
        <w:t xml:space="preserve"> – SeeedStudio Order Form</w:t>
      </w:r>
      <w:bookmarkEnd w:id="1401"/>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A72C76">
      <w:pPr>
        <w:pStyle w:val="Heading3"/>
        <w:rPr>
          <w:rStyle w:val="Hyperlink"/>
          <w:color w:val="4F81BD" w:themeColor="accent1"/>
          <w:u w:val="none"/>
        </w:rPr>
      </w:pPr>
      <w:bookmarkStart w:id="1402" w:name="_Toc80968909"/>
      <w:r w:rsidRPr="00D859C8">
        <w:rPr>
          <w:rStyle w:val="Hyperlink"/>
          <w:color w:val="4F81BD" w:themeColor="accent1"/>
          <w:u w:val="none"/>
        </w:rPr>
        <w:lastRenderedPageBreak/>
        <w:t>OSH Park</w:t>
      </w:r>
      <w:bookmarkEnd w:id="1402"/>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77777777" w:rsidR="00A72C76" w:rsidRDefault="00A72C76" w:rsidP="00A72C76">
      <w:pPr>
        <w:rPr>
          <w:rStyle w:val="Hyperlink"/>
          <w:color w:val="auto"/>
          <w:u w:val="none"/>
        </w:rPr>
      </w:pPr>
      <w:r>
        <w:rPr>
          <w:rStyle w:val="Hyperlink"/>
          <w:color w:val="auto"/>
          <w:u w:val="none"/>
        </w:rPr>
        <w:t>Do NOT try to order panelised PCBs from OSH Park using the SeeedStudio Gerber files! There is no cost advantage to doing so, and as OSH Park are themselves a panelisation service, trying to order panelised PCBs will most likely result in your order being rejected.</w:t>
      </w:r>
    </w:p>
    <w:p w14:paraId="1A217D4A" w14:textId="77777777" w:rsidR="00A72C76" w:rsidRDefault="00A72C76" w:rsidP="00A72C76">
      <w:pPr>
        <w:rPr>
          <w:rStyle w:val="Hyperlink"/>
          <w:color w:val="auto"/>
          <w:u w:val="none"/>
        </w:rPr>
      </w:pPr>
      <w:r>
        <w:rPr>
          <w:rStyle w:val="Hyperlink"/>
          <w:color w:val="auto"/>
          <w:u w:val="none"/>
        </w:rPr>
        <w:t>To order from JLCPCB or SeeedStudio, download the OSH Park Gerber files</w:t>
      </w:r>
      <w:r>
        <w:rPr>
          <w:rStyle w:val="FootnoteReference"/>
        </w:rPr>
        <w:footnoteReference w:id="8"/>
      </w:r>
      <w:r>
        <w:rPr>
          <w:rStyle w:val="Hyperlink"/>
          <w:color w:val="auto"/>
          <w:u w:val="none"/>
        </w:rPr>
        <w:t xml:space="preserve"> from the project GitHub repository, then browse the following link to the service and follow the instructions:</w:t>
      </w:r>
    </w:p>
    <w:p w14:paraId="11D03A41" w14:textId="097AE1C8" w:rsidR="00A72C76" w:rsidRPr="009523C3" w:rsidRDefault="00612FA9" w:rsidP="00A72C76">
      <w:pPr>
        <w:pStyle w:val="ListParagraph"/>
        <w:numPr>
          <w:ilvl w:val="0"/>
          <w:numId w:val="23"/>
        </w:numPr>
        <w:rPr>
          <w:rStyle w:val="Hyperlink"/>
          <w:color w:val="auto"/>
          <w:u w:val="none"/>
        </w:rPr>
      </w:pPr>
      <w:r>
        <w:fldChar w:fldCharType="begin"/>
      </w:r>
      <w:r>
        <w:instrText xml:space="preserve"> HYPERLINK "https://oshpark.com/" </w:instrText>
      </w:r>
      <w:ins w:id="1403" w:author="Andrew Instone-Cowie" w:date="2021-08-27T15:01:00Z"/>
      <w:r>
        <w:fldChar w:fldCharType="separate"/>
      </w:r>
      <w:r w:rsidR="00A72C76">
        <w:rPr>
          <w:rStyle w:val="Hyperlink"/>
        </w:rPr>
        <w:t>https://oshpark.com/</w:t>
      </w:r>
      <w:r>
        <w:rPr>
          <w:rStyle w:val="Hyperlink"/>
        </w:rPr>
        <w:fldChar w:fldCharType="end"/>
      </w:r>
      <w:r w:rsidR="00A72C76" w:rsidRPr="009523C3">
        <w:rPr>
          <w:rStyle w:val="Hyperlink"/>
          <w:color w:val="auto"/>
          <w:u w:val="none"/>
        </w:rPr>
        <w:t xml:space="preserve"> </w:t>
      </w:r>
    </w:p>
    <w:p w14:paraId="008B058D" w14:textId="77777777" w:rsidR="00A72C76" w:rsidRPr="00D859C8" w:rsidRDefault="00A72C76" w:rsidP="00C33018">
      <w:pPr>
        <w:pStyle w:val="ListParagraph"/>
        <w:rPr>
          <w:rStyle w:val="Hyperlink"/>
          <w:color w:val="auto"/>
          <w:u w:val="none"/>
        </w:rPr>
      </w:pP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1404" w:name="_Toc80968910"/>
      <w:r>
        <w:lastRenderedPageBreak/>
        <w:t xml:space="preserve">Simulator </w:t>
      </w:r>
      <w:r w:rsidR="00733A4D">
        <w:t>Assembly</w:t>
      </w:r>
      <w:bookmarkEnd w:id="1404"/>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391EA819" w:rsidR="00357EE3" w:rsidRDefault="00357EE3" w:rsidP="00357EE3">
      <w:r>
        <w:t xml:space="preserve">Before you start construction of the Simulator hardware, check the log on </w:t>
      </w:r>
      <w:r w:rsidRPr="00212D29">
        <w:t>the project GitHub repository</w:t>
      </w:r>
      <w:r>
        <w:t xml:space="preserve"> for any open or late-breaking issues which may affect your build:</w:t>
      </w:r>
    </w:p>
    <w:p w14:paraId="397BAA48" w14:textId="4A347E09" w:rsidR="00357EE3" w:rsidRDefault="00612FA9" w:rsidP="00357EE3">
      <w:pPr>
        <w:pStyle w:val="ListParagraph"/>
        <w:numPr>
          <w:ilvl w:val="0"/>
          <w:numId w:val="29"/>
        </w:numPr>
      </w:pPr>
      <w:r>
        <w:fldChar w:fldCharType="begin"/>
      </w:r>
      <w:r>
        <w:instrText xml:space="preserve"> HYPERLINK "https://github.com/Simulators/simulator-type2/issues" </w:instrText>
      </w:r>
      <w:ins w:id="1405" w:author="Andrew Instone-Cowie" w:date="2021-08-27T15:01:00Z"/>
      <w:r>
        <w:fldChar w:fldCharType="separate"/>
      </w:r>
      <w:r w:rsidR="00357EE3">
        <w:rPr>
          <w:rStyle w:val="Hyperlink"/>
        </w:rPr>
        <w:t>https://github.com/Simulators/simulator-type2/issues</w:t>
      </w:r>
      <w:r>
        <w:rPr>
          <w:rStyle w:val="Hyperlink"/>
        </w:rPr>
        <w:fldChar w:fldCharType="end"/>
      </w:r>
    </w:p>
    <w:p w14:paraId="67FBCB64" w14:textId="39133B64"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Electrolube CPL200H (Farnell 521462).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1406" w:name="_Toc80968911"/>
      <w:r>
        <w:t>Polarised Components</w:t>
      </w:r>
      <w:bookmarkEnd w:id="1406"/>
    </w:p>
    <w:p w14:paraId="1F8619D9" w14:textId="4B56B74C" w:rsidR="00A242A8" w:rsidRDefault="00A242A8" w:rsidP="00A242A8">
      <w:r>
        <w:t xml:space="preserve">A number of the components of the Simulator are </w:t>
      </w:r>
      <w:r w:rsidR="0099187C">
        <w:t>polarised and</w:t>
      </w:r>
      <w:r>
        <w:t xml:space="preserve"> must be fitted the right way </w:t>
      </w:r>
      <w:r w:rsidR="005D0F57">
        <w:t>round</w:t>
      </w:r>
      <w:r>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may round may result in damage to the component.</w:t>
      </w:r>
    </w:p>
    <w:p w14:paraId="769A4AE8" w14:textId="77777777" w:rsidR="00A242A8" w:rsidRDefault="00A242A8" w:rsidP="00A7651F">
      <w:pPr>
        <w:pStyle w:val="Heading3"/>
      </w:pPr>
      <w:bookmarkStart w:id="1407" w:name="_Toc80968912"/>
      <w:r>
        <w:t>Voltage Regulators</w:t>
      </w:r>
      <w:bookmarkEnd w:id="1407"/>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16">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048A3F2C" w:rsidR="00A242A8" w:rsidRDefault="00A242A8" w:rsidP="00A242A8">
      <w:pPr>
        <w:pStyle w:val="Caption"/>
        <w:jc w:val="center"/>
      </w:pPr>
      <w:bookmarkStart w:id="1408" w:name="_Toc80968998"/>
      <w:r>
        <w:t xml:space="preserve">Figure </w:t>
      </w:r>
      <w:r>
        <w:rPr>
          <w:noProof/>
        </w:rPr>
        <w:fldChar w:fldCharType="begin"/>
      </w:r>
      <w:r>
        <w:rPr>
          <w:noProof/>
        </w:rPr>
        <w:instrText xml:space="preserve"> SEQ Figure \* ARABIC </w:instrText>
      </w:r>
      <w:r>
        <w:rPr>
          <w:noProof/>
        </w:rPr>
        <w:fldChar w:fldCharType="separate"/>
      </w:r>
      <w:r w:rsidR="00B33E7E">
        <w:rPr>
          <w:noProof/>
        </w:rPr>
        <w:t>7</w:t>
      </w:r>
      <w:r>
        <w:rPr>
          <w:noProof/>
        </w:rPr>
        <w:fldChar w:fldCharType="end"/>
      </w:r>
      <w:r>
        <w:t xml:space="preserve"> – Voltage Regulator Orientation</w:t>
      </w:r>
      <w:bookmarkEnd w:id="1408"/>
    </w:p>
    <w:p w14:paraId="4B3A1D2B" w14:textId="77777777" w:rsidR="00A242A8" w:rsidRDefault="00A242A8" w:rsidP="00A7651F">
      <w:pPr>
        <w:pStyle w:val="Heading3"/>
      </w:pPr>
      <w:bookmarkStart w:id="1409" w:name="_Toc80968913"/>
      <w:r>
        <w:lastRenderedPageBreak/>
        <w:t>Diodes</w:t>
      </w:r>
      <w:bookmarkEnd w:id="1409"/>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17">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3418ADDB" w:rsidR="00A242A8" w:rsidRDefault="00A242A8" w:rsidP="00A242A8">
      <w:pPr>
        <w:pStyle w:val="Caption"/>
        <w:jc w:val="center"/>
      </w:pPr>
      <w:bookmarkStart w:id="1410" w:name="_Toc80968999"/>
      <w:r>
        <w:t xml:space="preserve">Figure </w:t>
      </w:r>
      <w:r>
        <w:rPr>
          <w:noProof/>
        </w:rPr>
        <w:fldChar w:fldCharType="begin"/>
      </w:r>
      <w:r>
        <w:rPr>
          <w:noProof/>
        </w:rPr>
        <w:instrText xml:space="preserve"> SEQ Figure \* ARABIC </w:instrText>
      </w:r>
      <w:r>
        <w:rPr>
          <w:noProof/>
        </w:rPr>
        <w:fldChar w:fldCharType="separate"/>
      </w:r>
      <w:r w:rsidR="00B33E7E">
        <w:rPr>
          <w:noProof/>
        </w:rPr>
        <w:t>8</w:t>
      </w:r>
      <w:r>
        <w:rPr>
          <w:noProof/>
        </w:rPr>
        <w:fldChar w:fldCharType="end"/>
      </w:r>
      <w:r>
        <w:t xml:space="preserve"> – Diode Orientation</w:t>
      </w:r>
      <w:bookmarkEnd w:id="1410"/>
    </w:p>
    <w:p w14:paraId="34A7C6E2" w14:textId="77777777" w:rsidR="00A242A8" w:rsidRDefault="00A242A8" w:rsidP="00A7651F">
      <w:pPr>
        <w:pStyle w:val="Heading3"/>
      </w:pPr>
      <w:bookmarkStart w:id="1411" w:name="_Toc80968914"/>
      <w:r>
        <w:t>Electrolytic Capacitors</w:t>
      </w:r>
      <w:bookmarkEnd w:id="1411"/>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18">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1FFBF39A" w:rsidR="00A242A8" w:rsidRDefault="00A242A8" w:rsidP="00A242A8">
      <w:pPr>
        <w:pStyle w:val="Caption"/>
        <w:jc w:val="center"/>
      </w:pPr>
      <w:bookmarkStart w:id="1412" w:name="_Toc80969000"/>
      <w:r>
        <w:t xml:space="preserve">Figure </w:t>
      </w:r>
      <w:r>
        <w:rPr>
          <w:noProof/>
        </w:rPr>
        <w:fldChar w:fldCharType="begin"/>
      </w:r>
      <w:r>
        <w:rPr>
          <w:noProof/>
        </w:rPr>
        <w:instrText xml:space="preserve"> SEQ Figure \* ARABIC </w:instrText>
      </w:r>
      <w:r>
        <w:rPr>
          <w:noProof/>
        </w:rPr>
        <w:fldChar w:fldCharType="separate"/>
      </w:r>
      <w:r w:rsidR="00B33E7E">
        <w:rPr>
          <w:noProof/>
        </w:rPr>
        <w:t>9</w:t>
      </w:r>
      <w:r>
        <w:rPr>
          <w:noProof/>
        </w:rPr>
        <w:fldChar w:fldCharType="end"/>
      </w:r>
      <w:r>
        <w:t xml:space="preserve"> – Electrolytic Capacitor Orientation</w:t>
      </w:r>
      <w:bookmarkEnd w:id="1412"/>
    </w:p>
    <w:p w14:paraId="79CC089B" w14:textId="77777777" w:rsidR="00A242A8" w:rsidRDefault="00A242A8" w:rsidP="00A242A8"/>
    <w:p w14:paraId="237308BD" w14:textId="77777777" w:rsidR="00A242A8" w:rsidRDefault="00A242A8" w:rsidP="00A7651F">
      <w:pPr>
        <w:pStyle w:val="Heading3"/>
      </w:pPr>
      <w:bookmarkStart w:id="1413" w:name="_Toc80968915"/>
      <w:r>
        <w:lastRenderedPageBreak/>
        <w:t>Integrated Circuits</w:t>
      </w:r>
      <w:bookmarkEnd w:id="1413"/>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5BBC2086" w:rsidR="00A242A8" w:rsidRDefault="00A242A8" w:rsidP="00A242A8">
      <w:pPr>
        <w:pStyle w:val="Caption"/>
        <w:jc w:val="center"/>
      </w:pPr>
      <w:bookmarkStart w:id="1414" w:name="_Toc80969001"/>
      <w:r>
        <w:t xml:space="preserve">Figure </w:t>
      </w:r>
      <w:r>
        <w:rPr>
          <w:noProof/>
        </w:rPr>
        <w:fldChar w:fldCharType="begin"/>
      </w:r>
      <w:r>
        <w:rPr>
          <w:noProof/>
        </w:rPr>
        <w:instrText xml:space="preserve"> SEQ Figure \* ARABIC </w:instrText>
      </w:r>
      <w:r>
        <w:rPr>
          <w:noProof/>
        </w:rPr>
        <w:fldChar w:fldCharType="separate"/>
      </w:r>
      <w:r w:rsidR="00B33E7E">
        <w:rPr>
          <w:noProof/>
        </w:rPr>
        <w:t>10</w:t>
      </w:r>
      <w:r>
        <w:rPr>
          <w:noProof/>
        </w:rPr>
        <w:fldChar w:fldCharType="end"/>
      </w:r>
      <w:r>
        <w:t xml:space="preserve"> – Integrated Circuit Orientation</w:t>
      </w:r>
      <w:bookmarkEnd w:id="1414"/>
    </w:p>
    <w:p w14:paraId="2AA909F3" w14:textId="2C9D4699" w:rsidR="00A242A8" w:rsidRDefault="00A242A8" w:rsidP="00A7651F">
      <w:pPr>
        <w:pStyle w:val="Heading3"/>
      </w:pPr>
      <w:bookmarkStart w:id="1415" w:name="_Toc80968916"/>
      <w:r>
        <w:t>LEDs</w:t>
      </w:r>
      <w:bookmarkEnd w:id="1415"/>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0BED2B83" w:rsidR="00A242A8" w:rsidRDefault="00A242A8" w:rsidP="00A242A8">
      <w:pPr>
        <w:pStyle w:val="Caption"/>
        <w:jc w:val="center"/>
      </w:pPr>
      <w:bookmarkStart w:id="1416" w:name="_Toc80969002"/>
      <w:r>
        <w:t xml:space="preserve">Figure </w:t>
      </w:r>
      <w:r>
        <w:rPr>
          <w:noProof/>
        </w:rPr>
        <w:fldChar w:fldCharType="begin"/>
      </w:r>
      <w:r>
        <w:rPr>
          <w:noProof/>
        </w:rPr>
        <w:instrText xml:space="preserve"> SEQ Figure \* ARABIC </w:instrText>
      </w:r>
      <w:r>
        <w:rPr>
          <w:noProof/>
        </w:rPr>
        <w:fldChar w:fldCharType="separate"/>
      </w:r>
      <w:r w:rsidR="00B33E7E">
        <w:rPr>
          <w:noProof/>
        </w:rPr>
        <w:t>11</w:t>
      </w:r>
      <w:r>
        <w:rPr>
          <w:noProof/>
        </w:rPr>
        <w:fldChar w:fldCharType="end"/>
      </w:r>
      <w:r>
        <w:t xml:space="preserve"> – LED Orientation</w:t>
      </w:r>
      <w:bookmarkEnd w:id="1416"/>
    </w:p>
    <w:p w14:paraId="167BE60E" w14:textId="37B8BE39" w:rsidR="00A242A8" w:rsidRDefault="00A242A8" w:rsidP="00A7651F">
      <w:pPr>
        <w:pStyle w:val="Heading3"/>
      </w:pPr>
      <w:bookmarkStart w:id="1417" w:name="_Toc80968917"/>
      <w:r>
        <w:lastRenderedPageBreak/>
        <w:t>Magneto-Resistive Sensor</w:t>
      </w:r>
      <w:r w:rsidR="0099187C">
        <w:t>s</w:t>
      </w:r>
      <w:bookmarkEnd w:id="1417"/>
    </w:p>
    <w:p w14:paraId="2A3564E7" w14:textId="508D9B6C" w:rsidR="00A242A8" w:rsidRPr="00C84BBE" w:rsidRDefault="00A242A8" w:rsidP="00A242A8">
      <w:pPr>
        <w:keepNext/>
      </w:pPr>
      <w:r>
        <w:t>The 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7798BC1C" w:rsidR="00A242A8" w:rsidRDefault="00A242A8" w:rsidP="00A242A8">
      <w:pPr>
        <w:pStyle w:val="Caption"/>
        <w:jc w:val="center"/>
      </w:pPr>
      <w:bookmarkStart w:id="1418" w:name="_Toc80969003"/>
      <w:r>
        <w:t xml:space="preserve">Figure </w:t>
      </w:r>
      <w:r>
        <w:rPr>
          <w:noProof/>
        </w:rPr>
        <w:fldChar w:fldCharType="begin"/>
      </w:r>
      <w:r>
        <w:rPr>
          <w:noProof/>
        </w:rPr>
        <w:instrText xml:space="preserve"> SEQ Figure \* ARABIC </w:instrText>
      </w:r>
      <w:r>
        <w:rPr>
          <w:noProof/>
        </w:rPr>
        <w:fldChar w:fldCharType="separate"/>
      </w:r>
      <w:r w:rsidR="00B33E7E">
        <w:rPr>
          <w:noProof/>
        </w:rPr>
        <w:t>12</w:t>
      </w:r>
      <w:r>
        <w:rPr>
          <w:noProof/>
        </w:rPr>
        <w:fldChar w:fldCharType="end"/>
      </w:r>
      <w:r>
        <w:t xml:space="preserve"> – Magnet</w:t>
      </w:r>
      <w:r w:rsidR="0099187C">
        <w:t>o</w:t>
      </w:r>
      <w:r>
        <w:t>-Resistive Sensor Orientation</w:t>
      </w:r>
      <w:bookmarkEnd w:id="1418"/>
    </w:p>
    <w:p w14:paraId="41B6BB02" w14:textId="0FF77542" w:rsidR="001E1F78" w:rsidRDefault="00C5143D" w:rsidP="00A7651F">
      <w:pPr>
        <w:pStyle w:val="Heading2"/>
        <w:pageBreakBefore/>
      </w:pPr>
      <w:bookmarkStart w:id="1419" w:name="_Toc80968918"/>
      <w:r>
        <w:lastRenderedPageBreak/>
        <w:t xml:space="preserve">Simulator </w:t>
      </w:r>
      <w:r w:rsidR="004408BF">
        <w:t>Interface</w:t>
      </w:r>
      <w:r w:rsidR="001E1F78">
        <w:t xml:space="preserve"> </w:t>
      </w:r>
      <w:r w:rsidR="00112429">
        <w:t>Module</w:t>
      </w:r>
      <w:bookmarkEnd w:id="1419"/>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9"/>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1420" w:name="_Toc80968919"/>
      <w:r>
        <w:t>Parts List</w:t>
      </w:r>
      <w:bookmarkEnd w:id="1420"/>
    </w:p>
    <w:p w14:paraId="3B42F3D6" w14:textId="4FBD356C" w:rsidR="00FB1524" w:rsidRPr="00393B25" w:rsidRDefault="00FB1524" w:rsidP="00FB1524">
      <w:pPr>
        <w:pStyle w:val="Caption"/>
        <w:keepNext/>
      </w:pPr>
      <w:bookmarkStart w:id="1421" w:name="_Toc80969071"/>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B33E7E">
        <w:rPr>
          <w:noProof/>
        </w:rPr>
        <w:t>1</w:t>
      </w:r>
      <w:r w:rsidR="00D15F53">
        <w:rPr>
          <w:noProof/>
        </w:rPr>
        <w:fldChar w:fldCharType="end"/>
      </w:r>
      <w:r>
        <w:t xml:space="preserve"> – Simulator Interface</w:t>
      </w:r>
      <w:r w:rsidR="00152C2B">
        <w:t xml:space="preserve"> </w:t>
      </w:r>
      <w:r w:rsidR="00112429">
        <w:t xml:space="preserve">Module </w:t>
      </w:r>
      <w:r>
        <w:t>Parts List</w:t>
      </w:r>
      <w:bookmarkEnd w:id="142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0"/>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77777777" w:rsidR="00FB1524" w:rsidRPr="00212D29" w:rsidRDefault="000C396F" w:rsidP="005E14A6">
            <w:pPr>
              <w:contextualSpacing/>
            </w:pPr>
            <w:r w:rsidRPr="00212D29">
              <w:t>LM340T-5.0</w:t>
            </w:r>
            <w:r w:rsidR="00D81B86" w:rsidRPr="00212D29">
              <w:t xml:space="preserve"> (replacement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77777777" w:rsidR="00FB1524" w:rsidRPr="00212D29" w:rsidRDefault="000C396F" w:rsidP="00D81B86">
            <w:pPr>
              <w:contextualSpacing/>
            </w:pPr>
            <w:r w:rsidRPr="00212D29">
              <w:t>Farnell 9490175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1"/>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2"/>
            </w:r>
          </w:p>
        </w:tc>
        <w:tc>
          <w:tcPr>
            <w:tcW w:w="4252" w:type="dxa"/>
          </w:tcPr>
          <w:p w14:paraId="349F85BA" w14:textId="67C0CC0F" w:rsidR="00FB1524" w:rsidRPr="00212D29" w:rsidRDefault="00FB1524" w:rsidP="00D81B86">
            <w:pPr>
              <w:contextualSpacing/>
            </w:pPr>
            <w:r w:rsidRPr="00212D29">
              <w:t>2x3-pin 0.1” Male Header</w:t>
            </w:r>
            <w:r w:rsidR="00D81B86" w:rsidRPr="00212D29">
              <w:br/>
              <w:t>(cut from a longer strip</w:t>
            </w:r>
            <w:r w:rsidR="006316C5">
              <w:rPr>
                <w:rStyle w:val="FootnoteReference"/>
              </w:rPr>
              <w:footnoteReference w:id="13"/>
            </w:r>
            <w:r w:rsidR="00D81B86" w:rsidRPr="00212D29">
              <w:t>)</w:t>
            </w:r>
          </w:p>
        </w:tc>
        <w:tc>
          <w:tcPr>
            <w:tcW w:w="2897" w:type="dxa"/>
          </w:tcPr>
          <w:p w14:paraId="66D9ED7C" w14:textId="35B3EC64" w:rsidR="00FB1524" w:rsidRPr="00212D29" w:rsidRDefault="00D27B45" w:rsidP="001631DF">
            <w:pPr>
              <w:contextualSpacing/>
            </w:pPr>
            <w:r>
              <w:t>Farnell 1462888,</w:t>
            </w:r>
            <w:r>
              <w:br/>
            </w:r>
            <w:r w:rsidR="000E6CD5">
              <w:t xml:space="preserve">CPC </w:t>
            </w:r>
            <w:r w:rsidR="000E6CD5" w:rsidRPr="000E6CD5">
              <w:t>CN18761</w:t>
            </w:r>
            <w:r>
              <w:t>,</w:t>
            </w:r>
            <w:r w:rsidR="000E6CD5">
              <w:t xml:space="preserve"> or </w:t>
            </w:r>
            <w:r w:rsidR="00D81B86" w:rsidRPr="00212D29">
              <w:t>eBay</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77777777" w:rsidR="00FB1524" w:rsidRPr="00212D29" w:rsidRDefault="000C396F" w:rsidP="001631DF">
            <w:pPr>
              <w:contextualSpacing/>
            </w:pPr>
            <w:r w:rsidRPr="00212D29">
              <w:t>Farnell 2445624</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2"/>
          <w:headerReference w:type="default" r:id="rId23"/>
          <w:footerReference w:type="even" r:id="rId24"/>
          <w:footerReference w:type="default" r:id="rId25"/>
          <w:footerReference w:type="first" r:id="rId26"/>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1426" w:name="_Toc80968920"/>
      <w:r>
        <w:lastRenderedPageBreak/>
        <w:t>Schematic</w:t>
      </w:r>
      <w:bookmarkEnd w:id="1426"/>
    </w:p>
    <w:p w14:paraId="037F9213" w14:textId="58C2C064" w:rsidR="001818BB" w:rsidRPr="001818BB" w:rsidRDefault="00AF72D9" w:rsidP="00783608">
      <w:pPr>
        <w:jc w:val="center"/>
      </w:pPr>
      <w:r>
        <w:rPr>
          <w:noProof/>
        </w:rPr>
        <w:drawing>
          <wp:inline distT="0" distB="0" distL="0" distR="0" wp14:anchorId="72C52763" wp14:editId="3299480F">
            <wp:extent cx="8235070" cy="5486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T2InterfaceRevE_s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45602" cy="5493417"/>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1427" w:name="_Toc80968921"/>
      <w:r>
        <w:lastRenderedPageBreak/>
        <w:t>Parts</w:t>
      </w:r>
      <w:bookmarkEnd w:id="1427"/>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1E4126A8">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1653DA94" w:rsidR="00D230DD" w:rsidRPr="009B5FE2" w:rsidRDefault="00D230DD" w:rsidP="00D230DD">
      <w:pPr>
        <w:pStyle w:val="Caption"/>
        <w:jc w:val="center"/>
      </w:pPr>
      <w:bookmarkStart w:id="1428" w:name="_Toc80969004"/>
      <w:r>
        <w:t xml:space="preserve">Figure </w:t>
      </w:r>
      <w:r>
        <w:rPr>
          <w:noProof/>
        </w:rPr>
        <w:fldChar w:fldCharType="begin"/>
      </w:r>
      <w:r>
        <w:rPr>
          <w:noProof/>
        </w:rPr>
        <w:instrText xml:space="preserve"> SEQ Figure \* ARABIC </w:instrText>
      </w:r>
      <w:r>
        <w:rPr>
          <w:noProof/>
        </w:rPr>
        <w:fldChar w:fldCharType="separate"/>
      </w:r>
      <w:r w:rsidR="00B33E7E">
        <w:rPr>
          <w:noProof/>
        </w:rPr>
        <w:t>13</w:t>
      </w:r>
      <w:r>
        <w:rPr>
          <w:noProof/>
        </w:rPr>
        <w:fldChar w:fldCharType="end"/>
      </w:r>
      <w:r>
        <w:t xml:space="preserve"> – Simulator Interface Parts</w:t>
      </w:r>
      <w:bookmarkEnd w:id="1428"/>
    </w:p>
    <w:p w14:paraId="406F9A28" w14:textId="77777777" w:rsidR="001E1F78" w:rsidRDefault="009B5FE2" w:rsidP="00557FB7">
      <w:pPr>
        <w:pStyle w:val="Heading3"/>
      </w:pPr>
      <w:bookmarkStart w:id="1429" w:name="_Toc80968922"/>
      <w:r>
        <w:t>PCB Layout</w:t>
      </w:r>
      <w:bookmarkEnd w:id="1429"/>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54FEC3FD" w:rsidR="009030AD" w:rsidRDefault="00AF72D9" w:rsidP="009030AD">
      <w:pPr>
        <w:keepNext/>
        <w:jc w:val="center"/>
      </w:pPr>
      <w:r>
        <w:rPr>
          <w:noProof/>
        </w:rPr>
        <w:drawing>
          <wp:inline distT="0" distB="0" distL="0" distR="0" wp14:anchorId="380B4388" wp14:editId="66C6E777">
            <wp:extent cx="3600000" cy="3576923"/>
            <wp:effectExtent l="19050" t="19050" r="19685" b="24130"/>
            <wp:docPr id="81" name="Picture 8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mulatorT2InterfaceRevE_brd.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3576923"/>
                    </a:xfrm>
                    <a:prstGeom prst="rect">
                      <a:avLst/>
                    </a:prstGeom>
                    <a:ln w="12700">
                      <a:solidFill>
                        <a:schemeClr val="tx1"/>
                      </a:solidFill>
                    </a:ln>
                  </pic:spPr>
                </pic:pic>
              </a:graphicData>
            </a:graphic>
          </wp:inline>
        </w:drawing>
      </w:r>
    </w:p>
    <w:p w14:paraId="7C649B6E" w14:textId="0F967822" w:rsidR="009B5FE2" w:rsidRPr="009B5FE2" w:rsidRDefault="009030AD" w:rsidP="009030AD">
      <w:pPr>
        <w:pStyle w:val="Caption"/>
        <w:jc w:val="center"/>
      </w:pPr>
      <w:bookmarkStart w:id="1430" w:name="_Toc8096900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14</w:t>
      </w:r>
      <w:r w:rsidR="00D15F53">
        <w:rPr>
          <w:noProof/>
        </w:rPr>
        <w:fldChar w:fldCharType="end"/>
      </w:r>
      <w:r>
        <w:t xml:space="preserve"> – Simulator Interface Board Layout</w:t>
      </w:r>
      <w:bookmarkEnd w:id="1430"/>
    </w:p>
    <w:p w14:paraId="3AABD0C9" w14:textId="77777777" w:rsidR="001E1F78" w:rsidRDefault="001E1F78" w:rsidP="00557FB7">
      <w:pPr>
        <w:pStyle w:val="Heading3"/>
      </w:pPr>
      <w:bookmarkStart w:id="1431" w:name="_Toc80968923"/>
      <w:r>
        <w:lastRenderedPageBreak/>
        <w:t>Construction</w:t>
      </w:r>
      <w:bookmarkEnd w:id="1431"/>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77777777"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magneto-resistive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6DF47A5D" w:rsidR="00514E8C" w:rsidRPr="00152A9A" w:rsidRDefault="00514E8C" w:rsidP="00E804E5">
      <w:pPr>
        <w:pStyle w:val="Caption"/>
        <w:ind w:left="720"/>
        <w:jc w:val="center"/>
      </w:pPr>
      <w:bookmarkStart w:id="1432" w:name="_Toc80969006"/>
      <w:r>
        <w:t xml:space="preserve">Figure </w:t>
      </w:r>
      <w:r>
        <w:rPr>
          <w:noProof/>
        </w:rPr>
        <w:fldChar w:fldCharType="begin"/>
      </w:r>
      <w:r>
        <w:rPr>
          <w:noProof/>
        </w:rPr>
        <w:instrText xml:space="preserve"> SEQ Figure \* ARABIC </w:instrText>
      </w:r>
      <w:r>
        <w:rPr>
          <w:noProof/>
        </w:rPr>
        <w:fldChar w:fldCharType="separate"/>
      </w:r>
      <w:r w:rsidR="00B33E7E">
        <w:rPr>
          <w:noProof/>
        </w:rPr>
        <w:t>15</w:t>
      </w:r>
      <w:r>
        <w:rPr>
          <w:noProof/>
        </w:rPr>
        <w:fldChar w:fldCharType="end"/>
      </w:r>
      <w:r>
        <w:t xml:space="preserve"> – Voltage Check Pin Locations</w:t>
      </w:r>
      <w:bookmarkEnd w:id="1432"/>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1433" w:name="_Toc80968924"/>
      <w:r>
        <w:t>Voltage Regulator</w:t>
      </w:r>
      <w:bookmarkEnd w:id="1433"/>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4"/>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1">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02C92B8D" w:rsidR="003455F9" w:rsidRPr="00152A9A" w:rsidRDefault="003455F9" w:rsidP="00C9246B">
      <w:pPr>
        <w:pStyle w:val="Caption"/>
        <w:ind w:left="360"/>
        <w:jc w:val="center"/>
      </w:pPr>
      <w:bookmarkStart w:id="1434" w:name="_Toc80969007"/>
      <w:r>
        <w:t xml:space="preserve">Figure </w:t>
      </w:r>
      <w:r>
        <w:rPr>
          <w:noProof/>
        </w:rPr>
        <w:fldChar w:fldCharType="begin"/>
      </w:r>
      <w:r>
        <w:rPr>
          <w:noProof/>
        </w:rPr>
        <w:instrText xml:space="preserve"> SEQ Figure \* ARABIC </w:instrText>
      </w:r>
      <w:r>
        <w:rPr>
          <w:noProof/>
        </w:rPr>
        <w:fldChar w:fldCharType="separate"/>
      </w:r>
      <w:r w:rsidR="00B33E7E">
        <w:rPr>
          <w:noProof/>
        </w:rPr>
        <w:t>16</w:t>
      </w:r>
      <w:r>
        <w:rPr>
          <w:noProof/>
        </w:rPr>
        <w:fldChar w:fldCharType="end"/>
      </w:r>
      <w:r>
        <w:t xml:space="preserve"> – Bending Voltage Regulator Pins</w:t>
      </w:r>
      <w:bookmarkEnd w:id="1434"/>
    </w:p>
    <w:p w14:paraId="1A05EB5E" w14:textId="7A0F3A5B" w:rsidR="007A1D88" w:rsidRDefault="00861139" w:rsidP="00C9246B">
      <w:pPr>
        <w:pStyle w:val="Heading4"/>
      </w:pPr>
      <w:r>
        <w:t>Heatsink</w:t>
      </w:r>
    </w:p>
    <w:p w14:paraId="6F857DF8" w14:textId="03BD13E6"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2">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1A6BE98B" w:rsidR="007A1D88" w:rsidRPr="00212D29" w:rsidRDefault="007A1D88" w:rsidP="00C9246B">
      <w:pPr>
        <w:pStyle w:val="Caption"/>
        <w:jc w:val="center"/>
      </w:pPr>
      <w:bookmarkStart w:id="1435" w:name="_Toc80969008"/>
      <w:r>
        <w:t xml:space="preserve">Figure </w:t>
      </w:r>
      <w:r>
        <w:rPr>
          <w:noProof/>
        </w:rPr>
        <w:fldChar w:fldCharType="begin"/>
      </w:r>
      <w:r>
        <w:rPr>
          <w:noProof/>
        </w:rPr>
        <w:instrText xml:space="preserve"> SEQ Figure \* ARABIC </w:instrText>
      </w:r>
      <w:r>
        <w:rPr>
          <w:noProof/>
        </w:rPr>
        <w:fldChar w:fldCharType="separate"/>
      </w:r>
      <w:r w:rsidR="00B33E7E">
        <w:rPr>
          <w:noProof/>
        </w:rPr>
        <w:t>17</w:t>
      </w:r>
      <w:r>
        <w:rPr>
          <w:noProof/>
        </w:rPr>
        <w:fldChar w:fldCharType="end"/>
      </w:r>
      <w:r>
        <w:t xml:space="preserve"> –</w:t>
      </w:r>
      <w:r w:rsidR="0099187C">
        <w:t xml:space="preserve"> </w:t>
      </w:r>
      <w:r>
        <w:t>Voltage Regulator Heatsink</w:t>
      </w:r>
      <w:bookmarkEnd w:id="1435"/>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07E4DA8F" w:rsidR="00152A9A" w:rsidRDefault="00152A9A" w:rsidP="00152A9A">
      <w:pPr>
        <w:pStyle w:val="Caption"/>
        <w:jc w:val="center"/>
      </w:pPr>
      <w:bookmarkStart w:id="1436" w:name="_Toc8096900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18</w:t>
      </w:r>
      <w:r w:rsidR="00D15F53">
        <w:rPr>
          <w:noProof/>
        </w:rPr>
        <w:fldChar w:fldCharType="end"/>
      </w:r>
      <w:r>
        <w:t xml:space="preserve"> – Completed Simulator Interface </w:t>
      </w:r>
      <w:r w:rsidR="004E19AE">
        <w:t xml:space="preserve">Module </w:t>
      </w:r>
      <w:r>
        <w:t>PCB</w:t>
      </w:r>
      <w:bookmarkEnd w:id="1436"/>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1437" w:name="_Toc80968925"/>
      <w:r>
        <w:lastRenderedPageBreak/>
        <w:t xml:space="preserve">Power </w:t>
      </w:r>
      <w:r w:rsidR="00112429">
        <w:t>Module</w:t>
      </w:r>
      <w:bookmarkEnd w:id="1437"/>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1438" w:name="_Toc80968926"/>
      <w:r>
        <w:t>Parts List</w:t>
      </w:r>
      <w:bookmarkEnd w:id="1438"/>
    </w:p>
    <w:p w14:paraId="0E59C03E" w14:textId="72050870" w:rsidR="00152C2B" w:rsidRPr="00393B25" w:rsidRDefault="00152C2B" w:rsidP="00152C2B">
      <w:pPr>
        <w:pStyle w:val="Caption"/>
        <w:keepNext/>
      </w:pPr>
      <w:bookmarkStart w:id="1439" w:name="_Toc80969072"/>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B33E7E">
        <w:rPr>
          <w:noProof/>
        </w:rPr>
        <w:t>2</w:t>
      </w:r>
      <w:r w:rsidR="00D15F53">
        <w:rPr>
          <w:noProof/>
        </w:rPr>
        <w:fldChar w:fldCharType="end"/>
      </w:r>
      <w:r>
        <w:t xml:space="preserve"> – Power </w:t>
      </w:r>
      <w:r w:rsidR="004E19AE">
        <w:t xml:space="preserve">Module </w:t>
      </w:r>
      <w:r>
        <w:t>PCB Parts List</w:t>
      </w:r>
      <w:bookmarkEnd w:id="143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620967C6" w:rsidR="00152C2B" w:rsidRPr="00212D29" w:rsidRDefault="00CD4E00" w:rsidP="00F002DD">
            <w:pPr>
              <w:contextualSpacing/>
            </w:pPr>
            <w:r w:rsidRPr="00212D29">
              <w:t>Farnell 1848372</w:t>
            </w:r>
            <w:ins w:id="1440" w:author="Andrew Instone-Cowie" w:date="2021-08-27T14:34:00Z">
              <w:r w:rsidR="00750C72">
                <w:t>*</w:t>
              </w:r>
            </w:ins>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3F5FB8FB" w14:textId="77777777" w:rsidR="00994514" w:rsidDel="00750C72" w:rsidRDefault="00994514" w:rsidP="00750C72">
      <w:pPr>
        <w:rPr>
          <w:del w:id="1441" w:author="Andrew Instone-Cowie" w:date="2021-08-27T14:34:00Z"/>
        </w:rPr>
      </w:pPr>
    </w:p>
    <w:p w14:paraId="7125490E" w14:textId="752BF592" w:rsidR="00750C72" w:rsidRDefault="00750C72" w:rsidP="005042AB">
      <w:pPr>
        <w:spacing w:before="120"/>
        <w:rPr>
          <w:ins w:id="1442" w:author="Andrew Instone-Cowie" w:date="2021-08-27T14:33:00Z"/>
        </w:rPr>
        <w:sectPr w:rsidR="00750C72" w:rsidSect="000C5B81">
          <w:footerReference w:type="even" r:id="rId33"/>
          <w:footerReference w:type="default" r:id="rId34"/>
          <w:headerReference w:type="first" r:id="rId35"/>
          <w:footerReference w:type="first" r:id="rId36"/>
          <w:endnotePr>
            <w:numFmt w:val="decimal"/>
          </w:endnotePr>
          <w:pgSz w:w="11906" w:h="16838"/>
          <w:pgMar w:top="1440" w:right="1440" w:bottom="1440" w:left="1440" w:header="709" w:footer="709" w:gutter="0"/>
          <w:cols w:space="708"/>
          <w:docGrid w:linePitch="360"/>
        </w:sectPr>
        <w:pPrChange w:id="1443" w:author="Andrew Instone-Cowie" w:date="2021-08-27T14:47:00Z">
          <w:pPr>
            <w:pStyle w:val="Heading3"/>
          </w:pPr>
        </w:pPrChange>
      </w:pPr>
      <w:bookmarkStart w:id="1444" w:name="_Hlk80967987"/>
      <w:ins w:id="1445" w:author="Andrew Instone-Cowie" w:date="2021-08-27T14:38:00Z">
        <w:r>
          <w:t xml:space="preserve">(* </w:t>
        </w:r>
      </w:ins>
      <w:ins w:id="1446" w:author="Andrew Instone-Cowie" w:date="2021-08-27T14:35:00Z">
        <w:r>
          <w:t xml:space="preserve">Farnell part </w:t>
        </w:r>
        <w:r w:rsidRPr="00212D29">
          <w:t>1848372</w:t>
        </w:r>
        <w:r>
          <w:t xml:space="preserve"> has threaded </w:t>
        </w:r>
      </w:ins>
      <w:ins w:id="1447" w:author="Andrew Instone-Cowie" w:date="2021-08-27T14:36:00Z">
        <w:r>
          <w:t xml:space="preserve">screw lock </w:t>
        </w:r>
      </w:ins>
      <w:ins w:id="1448" w:author="Andrew Instone-Cowie" w:date="2021-08-27T14:35:00Z">
        <w:r>
          <w:t>posts for</w:t>
        </w:r>
      </w:ins>
      <w:ins w:id="1449" w:author="Andrew Instone-Cowie" w:date="2021-08-27T14:36:00Z">
        <w:r>
          <w:t xml:space="preserve"> </w:t>
        </w:r>
      </w:ins>
      <w:ins w:id="1450" w:author="Andrew Instone-Cowie" w:date="2021-08-27T14:38:00Z">
        <w:r>
          <w:t xml:space="preserve">cable plugs </w:t>
        </w:r>
      </w:ins>
      <w:ins w:id="1451" w:author="Andrew Instone-Cowie" w:date="2021-08-27T14:37:00Z">
        <w:r>
          <w:t xml:space="preserve">fitted with </w:t>
        </w:r>
      </w:ins>
      <w:ins w:id="1452" w:author="Andrew Instone-Cowie" w:date="2021-08-27T14:45:00Z">
        <w:r w:rsidR="005042AB">
          <w:t>locking</w:t>
        </w:r>
      </w:ins>
      <w:ins w:id="1453" w:author="Andrew Instone-Cowie" w:date="2021-08-27T14:36:00Z">
        <w:r>
          <w:t xml:space="preserve"> screws</w:t>
        </w:r>
      </w:ins>
      <w:ins w:id="1454" w:author="Andrew Instone-Cowie" w:date="2021-08-27T14:37:00Z">
        <w:r>
          <w:t xml:space="preserve">. If you do not want these, use </w:t>
        </w:r>
      </w:ins>
      <w:ins w:id="1455" w:author="Andrew Instone-Cowie" w:date="2021-08-27T14:38:00Z">
        <w:r>
          <w:t xml:space="preserve">alternative </w:t>
        </w:r>
      </w:ins>
      <w:ins w:id="1456" w:author="Andrew Instone-Cowie" w:date="2021-08-27T14:45:00Z">
        <w:r w:rsidR="005042AB">
          <w:t xml:space="preserve">part </w:t>
        </w:r>
      </w:ins>
      <w:ins w:id="1457" w:author="Andrew Instone-Cowie" w:date="2021-08-27T14:34:00Z">
        <w:r>
          <w:t>1084701</w:t>
        </w:r>
      </w:ins>
      <w:ins w:id="1458" w:author="Andrew Instone-Cowie" w:date="2021-08-27T14:37:00Z">
        <w:r>
          <w:t xml:space="preserve"> instead.</w:t>
        </w:r>
      </w:ins>
      <w:ins w:id="1459" w:author="Andrew Instone-Cowie" w:date="2021-08-27T14:38:00Z">
        <w:r>
          <w:t>)</w:t>
        </w:r>
      </w:ins>
    </w:p>
    <w:p w14:paraId="79D2FC43" w14:textId="35B4B8E0" w:rsidR="00152C2B" w:rsidRDefault="00152C2B" w:rsidP="00152C2B">
      <w:pPr>
        <w:pStyle w:val="Heading3"/>
      </w:pPr>
      <w:bookmarkStart w:id="1460" w:name="_Toc80968927"/>
      <w:bookmarkEnd w:id="1444"/>
      <w:r>
        <w:lastRenderedPageBreak/>
        <w:t>Schematic</w:t>
      </w:r>
      <w:bookmarkEnd w:id="1460"/>
    </w:p>
    <w:p w14:paraId="2E24895B" w14:textId="3BC4DAA0" w:rsidR="00152C2B" w:rsidRDefault="00987488" w:rsidP="00994514">
      <w:pPr>
        <w:jc w:val="center"/>
      </w:pPr>
      <w:r>
        <w:rPr>
          <w:noProof/>
        </w:rPr>
        <w:drawing>
          <wp:inline distT="0" distB="0" distL="0" distR="0" wp14:anchorId="7EB5259C" wp14:editId="4810A1DE">
            <wp:extent cx="8107200" cy="5400000"/>
            <wp:effectExtent l="0" t="0" r="8255"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mulatorT2PowerRevD_sc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1461" w:name="_Toc80968928"/>
      <w:r>
        <w:lastRenderedPageBreak/>
        <w:t>Parts</w:t>
      </w:r>
      <w:bookmarkEnd w:id="1461"/>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2D0CDD9F">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2C7403F4" w:rsidR="00D230DD" w:rsidRPr="009B5FE2" w:rsidRDefault="00D230DD" w:rsidP="00D230DD">
      <w:pPr>
        <w:pStyle w:val="Caption"/>
        <w:jc w:val="center"/>
      </w:pPr>
      <w:bookmarkStart w:id="1462" w:name="_Toc80969010"/>
      <w:r>
        <w:t xml:space="preserve">Figure </w:t>
      </w:r>
      <w:r>
        <w:rPr>
          <w:noProof/>
        </w:rPr>
        <w:fldChar w:fldCharType="begin"/>
      </w:r>
      <w:r>
        <w:rPr>
          <w:noProof/>
        </w:rPr>
        <w:instrText xml:space="preserve"> SEQ Figure \* ARABIC </w:instrText>
      </w:r>
      <w:r>
        <w:rPr>
          <w:noProof/>
        </w:rPr>
        <w:fldChar w:fldCharType="separate"/>
      </w:r>
      <w:r w:rsidR="00B33E7E">
        <w:rPr>
          <w:noProof/>
        </w:rPr>
        <w:t>19</w:t>
      </w:r>
      <w:r>
        <w:rPr>
          <w:noProof/>
        </w:rPr>
        <w:fldChar w:fldCharType="end"/>
      </w:r>
      <w:r>
        <w:t xml:space="preserve"> – Power Board Parts</w:t>
      </w:r>
      <w:bookmarkEnd w:id="1462"/>
    </w:p>
    <w:p w14:paraId="0C0FD38C" w14:textId="77777777" w:rsidR="00152C2B" w:rsidRDefault="00152C2B" w:rsidP="00152C2B">
      <w:pPr>
        <w:pStyle w:val="Heading3"/>
      </w:pPr>
      <w:bookmarkStart w:id="1463" w:name="_Toc80968929"/>
      <w:r>
        <w:t>PCB Layout</w:t>
      </w:r>
      <w:bookmarkEnd w:id="1463"/>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5111B365" w:rsidR="00152C2B" w:rsidRDefault="005B1C6D" w:rsidP="00152C2B">
      <w:pPr>
        <w:keepNext/>
        <w:jc w:val="center"/>
      </w:pPr>
      <w:r>
        <w:rPr>
          <w:noProof/>
        </w:rPr>
        <w:drawing>
          <wp:inline distT="0" distB="0" distL="0" distR="0" wp14:anchorId="65981DF0" wp14:editId="4485A0F4">
            <wp:extent cx="2736923" cy="2764615"/>
            <wp:effectExtent l="19050" t="19050" r="25400" b="17145"/>
            <wp:docPr id="107" name="Picture 10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mulatorT2PowerRevD_brd - white.png"/>
                    <pic:cNvPicPr/>
                  </pic:nvPicPr>
                  <pic:blipFill>
                    <a:blip r:embed="rId39">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p>
    <w:p w14:paraId="33D7B0AC" w14:textId="458FB1A3" w:rsidR="00E21E80" w:rsidRPr="009B5FE2" w:rsidRDefault="00E21E80" w:rsidP="00E21E80">
      <w:pPr>
        <w:pStyle w:val="Caption"/>
        <w:jc w:val="center"/>
      </w:pPr>
      <w:bookmarkStart w:id="1464" w:name="_Toc8096901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20</w:t>
      </w:r>
      <w:r w:rsidR="00D15F53">
        <w:rPr>
          <w:noProof/>
        </w:rPr>
        <w:fldChar w:fldCharType="end"/>
      </w:r>
      <w:r>
        <w:t xml:space="preserve"> – Power Board Layout</w:t>
      </w:r>
      <w:bookmarkEnd w:id="1464"/>
    </w:p>
    <w:p w14:paraId="74A1963D" w14:textId="77777777" w:rsidR="00152C2B" w:rsidRDefault="00152C2B" w:rsidP="00152C2B">
      <w:pPr>
        <w:pStyle w:val="Heading3"/>
      </w:pPr>
      <w:bookmarkStart w:id="1465" w:name="_Toc80968930"/>
      <w:r>
        <w:t>Construction</w:t>
      </w:r>
      <w:bookmarkEnd w:id="1465"/>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lastRenderedPageBreak/>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31F31FA1">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41CE1420" w:rsidR="00152C2B" w:rsidRDefault="00152C2B" w:rsidP="00152C2B">
      <w:pPr>
        <w:pStyle w:val="Caption"/>
        <w:jc w:val="center"/>
      </w:pPr>
      <w:bookmarkStart w:id="1466" w:name="_Toc8096901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21</w:t>
      </w:r>
      <w:r w:rsidR="00D15F53">
        <w:rPr>
          <w:noProof/>
        </w:rPr>
        <w:fldChar w:fldCharType="end"/>
      </w:r>
      <w:r>
        <w:t xml:space="preserve"> – Completed </w:t>
      </w:r>
      <w:r w:rsidR="00E21E80">
        <w:t xml:space="preserve">Power </w:t>
      </w:r>
      <w:r w:rsidR="004E19AE">
        <w:t xml:space="preserve">Module </w:t>
      </w:r>
      <w:r>
        <w:t>PCB</w:t>
      </w:r>
      <w:bookmarkEnd w:id="1466"/>
    </w:p>
    <w:p w14:paraId="06525A63" w14:textId="2CC2F7B9" w:rsidR="00E21E80" w:rsidRDefault="00E21E80" w:rsidP="00994514">
      <w:pPr>
        <w:pStyle w:val="Heading2"/>
        <w:pageBreakBefore/>
      </w:pPr>
      <w:bookmarkStart w:id="1467" w:name="_Toc80968931"/>
      <w:r>
        <w:lastRenderedPageBreak/>
        <w:t xml:space="preserve">Magneto-Resistive Sensor </w:t>
      </w:r>
      <w:r w:rsidR="004E19AE">
        <w:t>Module</w:t>
      </w:r>
      <w:bookmarkEnd w:id="1467"/>
    </w:p>
    <w:p w14:paraId="206231A1" w14:textId="753D9C94" w:rsidR="00DC3C21" w:rsidRPr="00212D29" w:rsidRDefault="00DC3C21" w:rsidP="00DC3C21">
      <w:r w:rsidRPr="00212D29">
        <w:t xml:space="preserve">The magneto-resistive </w:t>
      </w:r>
      <w:r w:rsidR="008E418D" w:rsidRPr="00212D29">
        <w:t>s</w:t>
      </w:r>
      <w:r w:rsidRPr="00212D29">
        <w:t>ensor</w:t>
      </w:r>
      <w:r w:rsidR="004E19AE">
        <w:t xml:space="preserve"> module</w:t>
      </w:r>
      <w:r w:rsidRPr="00212D29">
        <w:t>, which is based on a design</w:t>
      </w:r>
      <w:r w:rsidRPr="00212D29">
        <w:rPr>
          <w:rStyle w:val="FootnoteReference"/>
        </w:rPr>
        <w:footnoteReference w:id="15"/>
      </w:r>
      <w:r w:rsidRPr="00212D29">
        <w:t xml:space="preserve"> by Aidan Hedley, uses a Honeywell magneto-resistive sensor IC</w:t>
      </w:r>
      <w:r w:rsidRPr="00212D29">
        <w:rPr>
          <w:rStyle w:val="FootnoteReference"/>
        </w:rPr>
        <w:footnoteReference w:id="16"/>
      </w:r>
      <w:r w:rsidRPr="00212D29">
        <w:t xml:space="preserve">, activated by a small, powerful rare earth magnet mounted on the wheel shroud. This sensor has no moving or optical </w:t>
      </w:r>
      <w:r w:rsidR="000E6CD5" w:rsidRPr="00212D29">
        <w:t>parts and</w:t>
      </w:r>
      <w:r w:rsidRPr="00212D29">
        <w:t xml:space="preserve"> is completely free of optical interference. It also draws much less current than </w:t>
      </w:r>
      <w:r w:rsidR="009B7054" w:rsidRPr="00212D29">
        <w:t>most</w:t>
      </w:r>
      <w:r w:rsidRPr="00212D29">
        <w:t xml:space="preserve"> optical sensor</w:t>
      </w:r>
      <w:r w:rsidR="009B7054" w:rsidRPr="00212D29">
        <w:t>s</w:t>
      </w:r>
      <w:r w:rsidRPr="00212D29">
        <w:t>.</w:t>
      </w:r>
    </w:p>
    <w:p w14:paraId="7216A0A9" w14:textId="241678E3" w:rsidR="00DC3C21"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prototype </w:t>
      </w:r>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1">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3947C4DF" w:rsidR="00DC3C21" w:rsidRDefault="00DC3C21" w:rsidP="00DC3C21">
      <w:pPr>
        <w:pStyle w:val="Caption"/>
        <w:jc w:val="center"/>
        <w:rPr>
          <w:color w:val="00B050"/>
        </w:rPr>
      </w:pPr>
      <w:bookmarkStart w:id="1468" w:name="_Toc472626756"/>
      <w:bookmarkStart w:id="1469" w:name="_Toc8096901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22</w:t>
      </w:r>
      <w:r w:rsidR="00D15F53">
        <w:rPr>
          <w:noProof/>
        </w:rPr>
        <w:fldChar w:fldCharType="end"/>
      </w:r>
      <w:r>
        <w:t xml:space="preserve"> – Magneto-Resistive Sensor Demonstration</w:t>
      </w:r>
      <w:bookmarkEnd w:id="1468"/>
      <w:bookmarkEnd w:id="1469"/>
    </w:p>
    <w:p w14:paraId="70C8D75A" w14:textId="77777777" w:rsidR="00E21E80" w:rsidRPr="00212D29" w:rsidRDefault="00DC3C21" w:rsidP="00E21E80">
      <w:r w:rsidRPr="00212D29">
        <w:t>The sensor PCB contains all the components of the sensor, including the magneto-resistive sensor itself, a diagnostic LED, and associated components.</w:t>
      </w:r>
      <w:r w:rsidR="008E418D" w:rsidRPr="00212D29">
        <w:t xml:space="preserve"> Build one sensor PCB for each bell you want to connect to the simulator.</w:t>
      </w:r>
    </w:p>
    <w:p w14:paraId="63FA8FA7" w14:textId="77777777" w:rsidR="00E21E80" w:rsidRDefault="00E21E80" w:rsidP="00E21E80">
      <w:pPr>
        <w:pStyle w:val="Heading3"/>
      </w:pPr>
      <w:bookmarkStart w:id="1470" w:name="_Toc80968932"/>
      <w:r>
        <w:t>Parts List</w:t>
      </w:r>
      <w:bookmarkEnd w:id="1470"/>
    </w:p>
    <w:p w14:paraId="1E65F288" w14:textId="4A8A8726" w:rsidR="00E21E80" w:rsidRPr="00393B25" w:rsidRDefault="00E21E80" w:rsidP="00E21E80">
      <w:pPr>
        <w:pStyle w:val="Caption"/>
        <w:keepNext/>
      </w:pPr>
      <w:bookmarkStart w:id="1471" w:name="_Toc80969073"/>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B33E7E">
        <w:rPr>
          <w:noProof/>
        </w:rPr>
        <w:t>3</w:t>
      </w:r>
      <w:r w:rsidR="00D15F53">
        <w:rPr>
          <w:noProof/>
        </w:rPr>
        <w:fldChar w:fldCharType="end"/>
      </w:r>
      <w:r>
        <w:t xml:space="preserve"> – Magneto-Resistive Sensor </w:t>
      </w:r>
      <w:r w:rsidR="004E19AE">
        <w:t xml:space="preserve">Module </w:t>
      </w:r>
      <w:r>
        <w:t>Parts List</w:t>
      </w:r>
      <w:bookmarkEnd w:id="147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77777777" w:rsidR="00E21E80" w:rsidRPr="00212D29" w:rsidRDefault="00E21E80" w:rsidP="00994514">
            <w:pPr>
              <w:contextualSpacing/>
            </w:pPr>
            <w:r w:rsidRPr="00212D29">
              <w:t xml:space="preserve">Type 2 </w:t>
            </w:r>
            <w:r w:rsidR="00994514" w:rsidRPr="00212D29">
              <w:t>Magneto-Resistive Sensor PCB</w:t>
            </w:r>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736600E3" w14:textId="77777777" w:rsidR="004B4F9B" w:rsidRPr="00212D29" w:rsidRDefault="004B4F9B" w:rsidP="00F002DD">
            <w:pPr>
              <w:contextualSpacing/>
            </w:pPr>
            <w:r w:rsidRPr="00212D29">
              <w:t>Honeywell 2SS52M</w:t>
            </w:r>
          </w:p>
        </w:tc>
        <w:tc>
          <w:tcPr>
            <w:tcW w:w="2755" w:type="dxa"/>
          </w:tcPr>
          <w:p w14:paraId="2B3D044B" w14:textId="77777777" w:rsidR="004B4F9B" w:rsidRPr="00212D29" w:rsidRDefault="004B4F9B" w:rsidP="00F002DD">
            <w:pPr>
              <w:contextualSpacing/>
            </w:pPr>
            <w:r w:rsidRPr="00212D29">
              <w:t>Farnell 3111519</w:t>
            </w:r>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17"/>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77777777" w:rsidR="004B4F9B" w:rsidRPr="00212D29" w:rsidRDefault="004B4F9B" w:rsidP="00C16666">
            <w:pPr>
              <w:contextualSpacing/>
            </w:pPr>
            <w:r w:rsidRPr="00212D29">
              <w:t>eBay</w:t>
            </w: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1472" w:name="_Toc80968933"/>
      <w:r>
        <w:lastRenderedPageBreak/>
        <w:t>Schematic</w:t>
      </w:r>
      <w:bookmarkEnd w:id="1472"/>
    </w:p>
    <w:p w14:paraId="280483C2" w14:textId="77777777" w:rsidR="00E21E80" w:rsidRPr="00E21E80" w:rsidRDefault="00E21E80" w:rsidP="00994514">
      <w:pPr>
        <w:jc w:val="center"/>
      </w:pPr>
      <w:r>
        <w:rPr>
          <w:noProof/>
          <w:lang w:eastAsia="en-GB"/>
        </w:rPr>
        <w:drawing>
          <wp:inline distT="0" distB="0" distL="0" distR="0" wp14:anchorId="19C0664F" wp14:editId="0521A391">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2">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1473" w:name="_Toc80968934"/>
      <w:r>
        <w:lastRenderedPageBreak/>
        <w:t>Parts</w:t>
      </w:r>
      <w:bookmarkEnd w:id="1473"/>
    </w:p>
    <w:p w14:paraId="68112EB6" w14:textId="77777777"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Magneto-Resistive Sensor Board. </w:t>
      </w:r>
    </w:p>
    <w:p w14:paraId="7639E384" w14:textId="77777777" w:rsidR="00D230DD" w:rsidRDefault="00D230DD" w:rsidP="00D230DD">
      <w:pPr>
        <w:keepNext/>
        <w:jc w:val="center"/>
      </w:pPr>
      <w:r>
        <w:rPr>
          <w:noProof/>
        </w:rPr>
        <w:drawing>
          <wp:inline distT="0" distB="0" distL="0" distR="0" wp14:anchorId="768CB45C" wp14:editId="0EF02097">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45CF57CF" w:rsidR="00D230DD" w:rsidRPr="009B5FE2" w:rsidRDefault="00D230DD" w:rsidP="00D230DD">
      <w:pPr>
        <w:pStyle w:val="Caption"/>
        <w:jc w:val="center"/>
      </w:pPr>
      <w:bookmarkStart w:id="1474" w:name="_Toc80969014"/>
      <w:r>
        <w:t xml:space="preserve">Figure </w:t>
      </w:r>
      <w:r>
        <w:rPr>
          <w:noProof/>
        </w:rPr>
        <w:fldChar w:fldCharType="begin"/>
      </w:r>
      <w:r>
        <w:rPr>
          <w:noProof/>
        </w:rPr>
        <w:instrText xml:space="preserve"> SEQ Figure \* ARABIC </w:instrText>
      </w:r>
      <w:r>
        <w:rPr>
          <w:noProof/>
        </w:rPr>
        <w:fldChar w:fldCharType="separate"/>
      </w:r>
      <w:r w:rsidR="00B33E7E">
        <w:rPr>
          <w:noProof/>
        </w:rPr>
        <w:t>23</w:t>
      </w:r>
      <w:r>
        <w:rPr>
          <w:noProof/>
        </w:rPr>
        <w:fldChar w:fldCharType="end"/>
      </w:r>
      <w:r>
        <w:t xml:space="preserve"> –</w:t>
      </w:r>
      <w:r w:rsidRPr="00D230DD">
        <w:t xml:space="preserve"> </w:t>
      </w:r>
      <w:r>
        <w:t>Magneto-Resistive Sensor Board Parts</w:t>
      </w:r>
      <w:bookmarkEnd w:id="1474"/>
    </w:p>
    <w:p w14:paraId="3EC74986" w14:textId="77777777" w:rsidR="00E21E80" w:rsidRDefault="00E21E80" w:rsidP="00E21E80">
      <w:pPr>
        <w:pStyle w:val="Heading3"/>
      </w:pPr>
      <w:bookmarkStart w:id="1475" w:name="_Toc80968935"/>
      <w:r>
        <w:t>PCB Layout</w:t>
      </w:r>
      <w:bookmarkEnd w:id="1475"/>
    </w:p>
    <w:p w14:paraId="7E5C65F4" w14:textId="77777777" w:rsidR="00E21E80" w:rsidRPr="00212D29" w:rsidRDefault="00E21E80" w:rsidP="00E21E80">
      <w:pPr>
        <w:keepNext/>
      </w:pPr>
      <w:r w:rsidRPr="00212D29">
        <w:t>The following diagram shows the layout of a Magneto-Resistive Sensor PCB. All components are mounted on the top (silkscreen) side of the board.</w:t>
      </w:r>
    </w:p>
    <w:p w14:paraId="39C03E66" w14:textId="77777777" w:rsidR="00E21E80" w:rsidRDefault="00E21E80" w:rsidP="00E21E80">
      <w:pPr>
        <w:keepNext/>
        <w:jc w:val="center"/>
      </w:pPr>
      <w:r>
        <w:rPr>
          <w:noProof/>
          <w:lang w:eastAsia="en-GB"/>
        </w:rPr>
        <w:drawing>
          <wp:inline distT="0" distB="0" distL="0" distR="0" wp14:anchorId="2D1EFB60" wp14:editId="189E6666">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1F26932B" w14:textId="1C5F2D64" w:rsidR="00E21E80" w:rsidRDefault="00E21E80" w:rsidP="00E21E80">
      <w:pPr>
        <w:pStyle w:val="Caption"/>
        <w:jc w:val="center"/>
      </w:pPr>
      <w:bookmarkStart w:id="1476" w:name="_Toc8096901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24</w:t>
      </w:r>
      <w:r w:rsidR="00D15F53">
        <w:rPr>
          <w:noProof/>
        </w:rPr>
        <w:fldChar w:fldCharType="end"/>
      </w:r>
      <w:r>
        <w:t xml:space="preserve"> – Magneto-Resistive Sensor Board Layout</w:t>
      </w:r>
      <w:bookmarkEnd w:id="1476"/>
    </w:p>
    <w:p w14:paraId="25E8905F" w14:textId="77777777" w:rsidR="00E21E80" w:rsidRDefault="00E21E80" w:rsidP="00E21E80">
      <w:pPr>
        <w:pStyle w:val="Heading3"/>
      </w:pPr>
      <w:bookmarkStart w:id="1477" w:name="_Toc80968936"/>
      <w:r>
        <w:t>Construction</w:t>
      </w:r>
      <w:bookmarkEnd w:id="1477"/>
    </w:p>
    <w:p w14:paraId="65F74561" w14:textId="0D70682B" w:rsidR="00E21E80" w:rsidRPr="00212D29" w:rsidRDefault="00E21E80" w:rsidP="00E21E80">
      <w:r w:rsidRPr="00212D29">
        <w:t xml:space="preserve">All the components on the </w:t>
      </w:r>
      <w:r w:rsidR="008E418D" w:rsidRPr="00212D29">
        <w:t xml:space="preserve">Magneto-Resistive Sensor </w:t>
      </w:r>
      <w:r w:rsidR="004E19AE">
        <w:t>module</w:t>
      </w:r>
      <w:r w:rsidR="004E19AE" w:rsidRPr="00212D29">
        <w:t xml:space="preserve"> </w:t>
      </w:r>
      <w:r w:rsidRPr="00212D29">
        <w:t>are mounted on top, silkscreen, side of the board.</w:t>
      </w:r>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77777777" w:rsidR="009B7054" w:rsidRPr="00212D29" w:rsidRDefault="009B7054" w:rsidP="006C4A3A">
      <w:pPr>
        <w:pStyle w:val="ListParagraph"/>
        <w:numPr>
          <w:ilvl w:val="0"/>
          <w:numId w:val="6"/>
        </w:numPr>
      </w:pPr>
      <w:r w:rsidRPr="00212D29">
        <w:t>Sensors can be constructed as right-handed or left-handed, to suit the installation in the belfry. Fit sensor U1 and capacitor C1 at positions U1A/C1A for a right-handed sensor (as shown in the pictures in this section), or at U1B/C1B for a left-handed sensor.</w:t>
      </w:r>
    </w:p>
    <w:p w14:paraId="04FCB225" w14:textId="77777777" w:rsidR="009B7054" w:rsidRPr="00212D29" w:rsidRDefault="009B7054" w:rsidP="006C4A3A">
      <w:pPr>
        <w:pStyle w:val="ListParagraph"/>
        <w:numPr>
          <w:ilvl w:val="0"/>
          <w:numId w:val="6"/>
        </w:numPr>
      </w:pPr>
      <w:r w:rsidRPr="00212D29">
        <w:t xml:space="preserve">Start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Pr="00212D29" w:rsidRDefault="00CA2912" w:rsidP="006C4A3A">
      <w:pPr>
        <w:pStyle w:val="ListParagraph"/>
        <w:numPr>
          <w:ilvl w:val="0"/>
          <w:numId w:val="6"/>
        </w:numPr>
      </w:pPr>
      <w:r w:rsidRPr="00212D29">
        <w:lastRenderedPageBreak/>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6DF8CF7D" w14:textId="515DEEAC"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r w:rsidR="00CA2912" w:rsidRPr="00212D29">
        <w:t>U1, LED1</w:t>
      </w:r>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77777777" w:rsidR="00CA2912" w:rsidRPr="00212D29" w:rsidRDefault="00E21E80" w:rsidP="00CA2912">
      <w:pPr>
        <w:keepNext/>
      </w:pPr>
      <w:r w:rsidRPr="00212D29">
        <w:t xml:space="preserve">A completed </w:t>
      </w:r>
      <w:r w:rsidR="009B7054" w:rsidRPr="00212D29">
        <w:t xml:space="preserve">right-handed </w:t>
      </w:r>
      <w:r w:rsidRPr="00212D29">
        <w:t>Magneto-Resistive 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45">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55C6153C" w:rsidR="00E21E80" w:rsidRDefault="00E21E80" w:rsidP="00E21E80">
      <w:pPr>
        <w:pStyle w:val="Caption"/>
        <w:jc w:val="center"/>
      </w:pPr>
      <w:bookmarkStart w:id="1478" w:name="_Toc8096901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25</w:t>
      </w:r>
      <w:r w:rsidR="00D15F53">
        <w:rPr>
          <w:noProof/>
        </w:rPr>
        <w:fldChar w:fldCharType="end"/>
      </w:r>
      <w:r>
        <w:t xml:space="preserve"> – Completed Magneto-Resistive Sensor </w:t>
      </w:r>
      <w:r w:rsidR="004E19AE">
        <w:t xml:space="preserve">Module </w:t>
      </w:r>
      <w:r>
        <w:t>PCB</w:t>
      </w:r>
      <w:r w:rsidR="00733A4D">
        <w:t xml:space="preserve"> (Right-Handed)</w:t>
      </w:r>
      <w:bookmarkEnd w:id="1478"/>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1479" w:name="_Toc80968937"/>
      <w:r>
        <w:lastRenderedPageBreak/>
        <w:t xml:space="preserve">Infra-Red </w:t>
      </w:r>
      <w:r w:rsidR="008E418D">
        <w:t xml:space="preserve">&amp; Other </w:t>
      </w:r>
      <w:r>
        <w:t>Sensor</w:t>
      </w:r>
      <w:r w:rsidR="004E19AE">
        <w:t xml:space="preserve"> Modules</w:t>
      </w:r>
      <w:bookmarkEnd w:id="1479"/>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18"/>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1480" w:name="_Toc80968938"/>
      <w:r>
        <w:t>Parts List</w:t>
      </w:r>
      <w:bookmarkEnd w:id="1480"/>
    </w:p>
    <w:p w14:paraId="614248F8" w14:textId="580428FB" w:rsidR="008E418D" w:rsidRPr="00393B25" w:rsidRDefault="008E418D" w:rsidP="008E418D">
      <w:pPr>
        <w:pStyle w:val="Caption"/>
        <w:keepNext/>
      </w:pPr>
      <w:bookmarkStart w:id="1481" w:name="_Toc80969074"/>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B33E7E">
        <w:rPr>
          <w:noProof/>
        </w:rPr>
        <w:t>4</w:t>
      </w:r>
      <w:r w:rsidR="00D15F53">
        <w:rPr>
          <w:noProof/>
        </w:rPr>
        <w:fldChar w:fldCharType="end"/>
      </w:r>
      <w:r>
        <w:t xml:space="preserve"> – </w:t>
      </w:r>
      <w:r w:rsidR="002B774F">
        <w:t xml:space="preserve">Generic </w:t>
      </w:r>
      <w:r>
        <w:t xml:space="preserve">Sensor </w:t>
      </w:r>
      <w:r w:rsidR="004E19AE">
        <w:t xml:space="preserve">Module </w:t>
      </w:r>
      <w:r>
        <w:t>Parts List</w:t>
      </w:r>
      <w:bookmarkEnd w:id="148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4D4D7791" w:rsidR="004B4F9B" w:rsidRPr="00212D29" w:rsidRDefault="00F60FC7" w:rsidP="00C16666">
            <w:pPr>
              <w:contextualSpacing/>
            </w:pPr>
            <w:r>
              <w:t xml:space="preserve">CPC </w:t>
            </w:r>
            <w:r w:rsidRPr="000E6CD5">
              <w:t>CN18761</w:t>
            </w:r>
            <w:r>
              <w:t xml:space="preserve"> </w:t>
            </w:r>
            <w:r w:rsidR="004B4F9B" w:rsidRPr="00212D29">
              <w:t>eBay</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19"/>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0"/>
            </w:r>
            <w:r w:rsidRPr="00212D29">
              <w:br/>
              <w:t>4tronix</w:t>
            </w:r>
            <w:r w:rsidR="005E14A6" w:rsidRPr="00212D29">
              <w:rPr>
                <w:rStyle w:val="FootnoteReference"/>
              </w:rPr>
              <w:footnoteReference w:id="21"/>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1482" w:name="_Toc80968939"/>
      <w:r>
        <w:lastRenderedPageBreak/>
        <w:t>Schematic</w:t>
      </w:r>
      <w:bookmarkEnd w:id="1482"/>
    </w:p>
    <w:p w14:paraId="1610B388" w14:textId="77777777" w:rsidR="008E418D" w:rsidRPr="00E21E80" w:rsidRDefault="008E418D" w:rsidP="008E418D">
      <w:pPr>
        <w:jc w:val="center"/>
      </w:pPr>
      <w:r>
        <w:rPr>
          <w:noProof/>
          <w:lang w:eastAsia="en-GB"/>
        </w:rPr>
        <w:drawing>
          <wp:inline distT="0" distB="0" distL="0" distR="0" wp14:anchorId="07170FC8" wp14:editId="1AC524FB">
            <wp:extent cx="8212975" cy="5473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sch.png"/>
                    <pic:cNvPicPr/>
                  </pic:nvPicPr>
                  <pic:blipFill>
                    <a:blip r:embed="rId46">
                      <a:extLst>
                        <a:ext uri="{28A0092B-C50C-407E-A947-70E740481C1C}">
                          <a14:useLocalDpi xmlns:a14="http://schemas.microsoft.com/office/drawing/2010/main" val="0"/>
                        </a:ext>
                      </a:extLst>
                    </a:blip>
                    <a:stretch>
                      <a:fillRect/>
                    </a:stretch>
                  </pic:blipFill>
                  <pic:spPr>
                    <a:xfrm>
                      <a:off x="0" y="0"/>
                      <a:ext cx="8212975" cy="5473294"/>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1483" w:name="_Toc80968940"/>
      <w:r>
        <w:lastRenderedPageBreak/>
        <w:t>PCB Layout</w:t>
      </w:r>
      <w:bookmarkEnd w:id="1483"/>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77777777" w:rsidR="008E418D" w:rsidRDefault="008E418D" w:rsidP="008E418D">
      <w:pPr>
        <w:keepNext/>
        <w:jc w:val="center"/>
      </w:pPr>
      <w:r>
        <w:rPr>
          <w:noProof/>
          <w:lang w:eastAsia="en-GB"/>
        </w:rPr>
        <w:drawing>
          <wp:inline distT="0" distB="0" distL="0" distR="0" wp14:anchorId="182862F0" wp14:editId="60685C0A">
            <wp:extent cx="2880000" cy="1951200"/>
            <wp:effectExtent l="19050" t="19050" r="1587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brd_whi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702F69E5" w14:textId="2E3DFAD8" w:rsidR="008E418D" w:rsidRDefault="008E418D" w:rsidP="008E418D">
      <w:pPr>
        <w:pStyle w:val="Caption"/>
        <w:jc w:val="center"/>
      </w:pPr>
      <w:bookmarkStart w:id="1484" w:name="_Toc8096901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26</w:t>
      </w:r>
      <w:r w:rsidR="00D15F53">
        <w:rPr>
          <w:noProof/>
        </w:rPr>
        <w:fldChar w:fldCharType="end"/>
      </w:r>
      <w:r>
        <w:t xml:space="preserve"> – Magneto-Resistive Sensor Board Layout</w:t>
      </w:r>
      <w:bookmarkEnd w:id="1484"/>
    </w:p>
    <w:p w14:paraId="65FE5A4B" w14:textId="77777777" w:rsidR="008E418D" w:rsidRDefault="008E418D" w:rsidP="008E418D">
      <w:pPr>
        <w:pStyle w:val="Heading3"/>
      </w:pPr>
      <w:bookmarkStart w:id="1485" w:name="_Toc80968941"/>
      <w:r>
        <w:t>Construction</w:t>
      </w:r>
      <w:bookmarkEnd w:id="1485"/>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48">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55EF9735" w:rsidR="008E418D" w:rsidRDefault="008E418D" w:rsidP="008E418D">
      <w:pPr>
        <w:pStyle w:val="Caption"/>
        <w:jc w:val="center"/>
      </w:pPr>
      <w:bookmarkStart w:id="1486" w:name="_Toc8096901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27</w:t>
      </w:r>
      <w:r w:rsidR="00D15F53">
        <w:rPr>
          <w:noProof/>
        </w:rPr>
        <w:fldChar w:fldCharType="end"/>
      </w:r>
      <w:r>
        <w:t xml:space="preserve"> – Completed </w:t>
      </w:r>
      <w:r w:rsidR="00B62195">
        <w:t xml:space="preserve">Generic </w:t>
      </w:r>
      <w:r>
        <w:t xml:space="preserve">Sensor </w:t>
      </w:r>
      <w:r w:rsidR="004E19AE">
        <w:t xml:space="preserve">Module </w:t>
      </w:r>
      <w:r>
        <w:t>PCB</w:t>
      </w:r>
      <w:bookmarkEnd w:id="1486"/>
      <w:r>
        <w:t xml:space="preserve"> </w:t>
      </w:r>
    </w:p>
    <w:p w14:paraId="4F245809" w14:textId="77777777" w:rsidR="00C2783A" w:rsidRDefault="00C2783A" w:rsidP="00B62195">
      <w:pPr>
        <w:pStyle w:val="Heading3"/>
        <w:pageBreakBefore/>
      </w:pPr>
      <w:bookmarkStart w:id="1487" w:name="_Toc80968942"/>
      <w:r>
        <w:lastRenderedPageBreak/>
        <w:t>Infra-Red Sensor</w:t>
      </w:r>
      <w:bookmarkEnd w:id="1487"/>
    </w:p>
    <w:p w14:paraId="405220D8" w14:textId="305B479D" w:rsidR="00C2783A" w:rsidRPr="00212D29" w:rsidRDefault="00C2783A" w:rsidP="00C2783A">
      <w:r w:rsidRPr="00212D29">
        <w:t xml:space="preserve">As an alternative to the magneto-resistive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2E2D2AF8" w:rsidR="00B62195" w:rsidRDefault="00B62195" w:rsidP="00B62195">
      <w:pPr>
        <w:pStyle w:val="Caption"/>
        <w:ind w:left="360"/>
        <w:jc w:val="center"/>
      </w:pPr>
      <w:bookmarkStart w:id="1488" w:name="_Toc80969019"/>
      <w:r>
        <w:t xml:space="preserve">Figure </w:t>
      </w:r>
      <w:r>
        <w:rPr>
          <w:noProof/>
        </w:rPr>
        <w:fldChar w:fldCharType="begin"/>
      </w:r>
      <w:r>
        <w:rPr>
          <w:noProof/>
        </w:rPr>
        <w:instrText xml:space="preserve"> SEQ Figure \* ARABIC </w:instrText>
      </w:r>
      <w:r>
        <w:rPr>
          <w:noProof/>
        </w:rPr>
        <w:fldChar w:fldCharType="separate"/>
      </w:r>
      <w:r w:rsidR="00B33E7E">
        <w:rPr>
          <w:noProof/>
        </w:rPr>
        <w:t>28</w:t>
      </w:r>
      <w:r>
        <w:rPr>
          <w:noProof/>
        </w:rPr>
        <w:fldChar w:fldCharType="end"/>
      </w:r>
      <w:r>
        <w:t xml:space="preserve"> – Infra-Red Sensor Wiring</w:t>
      </w:r>
      <w:bookmarkEnd w:id="1488"/>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1489" w:name="_Toc80968943"/>
      <w:r>
        <w:lastRenderedPageBreak/>
        <w:t>Enc</w:t>
      </w:r>
      <w:r w:rsidRPr="006C2C39">
        <w:rPr>
          <w:rStyle w:val="Heading1Char"/>
        </w:rPr>
        <w:t>l</w:t>
      </w:r>
      <w:r>
        <w:t>osure</w:t>
      </w:r>
      <w:r w:rsidR="00994514">
        <w:t>s</w:t>
      </w:r>
      <w:bookmarkEnd w:id="1489"/>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2"/>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3"/>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1490" w:name="_Toc80968944"/>
      <w:r>
        <w:t>Parts List</w:t>
      </w:r>
      <w:bookmarkEnd w:id="1490"/>
    </w:p>
    <w:p w14:paraId="4DAECF3E" w14:textId="7E744109" w:rsidR="009F0812" w:rsidRPr="00393B25" w:rsidRDefault="009F0812" w:rsidP="009F0812">
      <w:pPr>
        <w:pStyle w:val="Caption"/>
        <w:keepNext/>
      </w:pPr>
      <w:bookmarkStart w:id="1491" w:name="_Toc80969075"/>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B33E7E">
        <w:rPr>
          <w:noProof/>
        </w:rPr>
        <w:t>5</w:t>
      </w:r>
      <w:r w:rsidR="00D15F53">
        <w:rPr>
          <w:noProof/>
        </w:rPr>
        <w:fldChar w:fldCharType="end"/>
      </w:r>
      <w:r>
        <w:t xml:space="preserve"> –</w:t>
      </w:r>
      <w:r w:rsidR="00994514">
        <w:t xml:space="preserve"> </w:t>
      </w:r>
      <w:r>
        <w:t>Enclosure</w:t>
      </w:r>
      <w:r w:rsidR="00994514">
        <w:t>s</w:t>
      </w:r>
      <w:r>
        <w:t xml:space="preserve"> Parts List</w:t>
      </w:r>
      <w:bookmarkEnd w:id="14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77777777" w:rsidR="00376881" w:rsidRPr="00212D29" w:rsidRDefault="00376881" w:rsidP="00F771CA">
            <w:pPr>
              <w:contextualSpacing/>
            </w:pPr>
            <w:r w:rsidRPr="00212D29">
              <w:t>Magneto-Resistive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77777777" w:rsidR="00376881" w:rsidRPr="00212D29" w:rsidRDefault="00376881" w:rsidP="00D1085C">
            <w:pPr>
              <w:contextualSpacing/>
            </w:pPr>
            <w:r w:rsidRPr="00212D29">
              <w:t xml:space="preserve">Screwfix </w:t>
            </w:r>
            <w:r w:rsidR="00D1085C" w:rsidRPr="00212D29">
              <w:t>18603</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1492" w:name="_Toc80968945"/>
      <w:r>
        <w:lastRenderedPageBreak/>
        <w:t xml:space="preserve">Simulator Interface &amp; Power </w:t>
      </w:r>
      <w:r w:rsidR="00AE2D6A">
        <w:t xml:space="preserve">Modules </w:t>
      </w:r>
      <w:r>
        <w:t>Enclosure</w:t>
      </w:r>
      <w:bookmarkEnd w:id="1492"/>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2024873A">
            <wp:extent cx="5731200" cy="4885200"/>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200" cy="4885200"/>
                    </a:xfrm>
                    <a:prstGeom prst="rect">
                      <a:avLst/>
                    </a:prstGeom>
                    <a:ln w="12700">
                      <a:solidFill>
                        <a:schemeClr val="tx1"/>
                      </a:solidFill>
                    </a:ln>
                  </pic:spPr>
                </pic:pic>
              </a:graphicData>
            </a:graphic>
          </wp:inline>
        </w:drawing>
      </w:r>
    </w:p>
    <w:p w14:paraId="6EB821AA" w14:textId="5EBE66F8" w:rsidR="00133500" w:rsidRDefault="00133500" w:rsidP="00994514">
      <w:pPr>
        <w:pStyle w:val="Caption"/>
        <w:jc w:val="center"/>
      </w:pPr>
      <w:bookmarkStart w:id="1493" w:name="_Toc8096902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B33E7E">
        <w:rPr>
          <w:noProof/>
        </w:rPr>
        <w:t>29</w:t>
      </w:r>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1493"/>
    </w:p>
    <w:p w14:paraId="0F2344C8" w14:textId="1DA8CD6D" w:rsidR="006B7D4A" w:rsidRDefault="006B7D4A" w:rsidP="00F80CCE">
      <w:pPr>
        <w:pStyle w:val="Heading3"/>
        <w:rPr>
          <w:ins w:id="1494" w:author="Andrew Instone-Cowie" w:date="2021-08-27T14:07:00Z"/>
        </w:rPr>
      </w:pPr>
      <w:bookmarkStart w:id="1495" w:name="_Hlk80966407"/>
      <w:bookmarkStart w:id="1496" w:name="_Toc80968946"/>
      <w:ins w:id="1497" w:author="Andrew Instone-Cowie" w:date="2021-08-27T14:04:00Z">
        <w:r>
          <w:lastRenderedPageBreak/>
          <w:t>D</w:t>
        </w:r>
      </w:ins>
      <w:ins w:id="1498" w:author="Andrew Instone-Cowie" w:date="2021-08-27T14:16:00Z">
        <w:r w:rsidR="00E848FD">
          <w:t xml:space="preserve"> Sub </w:t>
        </w:r>
      </w:ins>
      <w:ins w:id="1499" w:author="Andrew Instone-Cowie" w:date="2021-08-27T14:06:00Z">
        <w:r>
          <w:t>Serial Connector Altern</w:t>
        </w:r>
      </w:ins>
      <w:ins w:id="1500" w:author="Andrew Instone-Cowie" w:date="2021-08-27T14:09:00Z">
        <w:r>
          <w:t>a</w:t>
        </w:r>
      </w:ins>
      <w:ins w:id="1501" w:author="Andrew Instone-Cowie" w:date="2021-08-27T14:06:00Z">
        <w:r>
          <w:t>ti</w:t>
        </w:r>
      </w:ins>
      <w:ins w:id="1502" w:author="Andrew Instone-Cowie" w:date="2021-08-27T14:07:00Z">
        <w:r>
          <w:t>ve</w:t>
        </w:r>
      </w:ins>
      <w:ins w:id="1503" w:author="Andrew Instone-Cowie" w:date="2021-08-27T14:09:00Z">
        <w:r>
          <w:t xml:space="preserve"> Drilling</w:t>
        </w:r>
      </w:ins>
      <w:bookmarkEnd w:id="1496"/>
    </w:p>
    <w:p w14:paraId="5C0582A9" w14:textId="3B270FF9" w:rsidR="006B7D4A" w:rsidRPr="006B7D4A" w:rsidRDefault="006B7D4A" w:rsidP="006B7D4A">
      <w:pPr>
        <w:keepNext/>
        <w:rPr>
          <w:ins w:id="1504" w:author="Andrew Instone-Cowie" w:date="2021-08-27T14:04:00Z"/>
          <w:rPrChange w:id="1505" w:author="Andrew Instone-Cowie" w:date="2021-08-27T14:07:00Z">
            <w:rPr>
              <w:ins w:id="1506" w:author="Andrew Instone-Cowie" w:date="2021-08-27T14:04:00Z"/>
            </w:rPr>
          </w:rPrChange>
        </w:rPr>
        <w:pPrChange w:id="1507" w:author="Andrew Instone-Cowie" w:date="2021-08-27T14:09:00Z">
          <w:pPr>
            <w:pStyle w:val="Heading3"/>
          </w:pPr>
        </w:pPrChange>
      </w:pPr>
      <w:ins w:id="1508" w:author="Andrew Instone-Cowie" w:date="2021-08-27T14:07:00Z">
        <w:r>
          <w:t>The single 20mm hole in the Power Module enclosure is sufficient for a USB-Serial adapter with a USB</w:t>
        </w:r>
      </w:ins>
      <w:ins w:id="1509" w:author="Andrew Instone-Cowie" w:date="2021-08-27T14:16:00Z">
        <w:r w:rsidR="00E848FD">
          <w:t>-A</w:t>
        </w:r>
      </w:ins>
      <w:ins w:id="1510" w:author="Andrew Instone-Cowie" w:date="2021-08-27T14:07:00Z">
        <w:r>
          <w:t xml:space="preserve"> connector</w:t>
        </w:r>
      </w:ins>
      <w:ins w:id="1511" w:author="Andrew Instone-Cowie" w:date="2021-08-27T14:08:00Z">
        <w:r>
          <w:t xml:space="preserve">. If you </w:t>
        </w:r>
      </w:ins>
      <w:ins w:id="1512" w:author="Andrew Instone-Cowie" w:date="2021-08-27T14:09:00Z">
        <w:r>
          <w:t xml:space="preserve">are </w:t>
        </w:r>
      </w:ins>
      <w:ins w:id="1513" w:author="Andrew Instone-Cowie" w:date="2021-08-27T14:08:00Z">
        <w:r>
          <w:t>using a</w:t>
        </w:r>
      </w:ins>
      <w:ins w:id="1514" w:author="Andrew Instone-Cowie" w:date="2021-08-27T14:09:00Z">
        <w:r>
          <w:t xml:space="preserve">n RS-232 cable with a 9-pin </w:t>
        </w:r>
      </w:ins>
      <w:ins w:id="1515" w:author="Andrew Instone-Cowie" w:date="2021-08-27T14:10:00Z">
        <w:r>
          <w:t xml:space="preserve">D Sub </w:t>
        </w:r>
      </w:ins>
      <w:ins w:id="1516" w:author="Andrew Instone-Cowie" w:date="2021-08-27T14:17:00Z">
        <w:r w:rsidR="00E848FD">
          <w:t>Connector,</w:t>
        </w:r>
      </w:ins>
      <w:ins w:id="1517" w:author="Andrew Instone-Cowie" w:date="2021-08-27T14:10:00Z">
        <w:r>
          <w:t xml:space="preserve"> then a larger hole will be required. Drill two 20mm</w:t>
        </w:r>
      </w:ins>
      <w:ins w:id="1518" w:author="Andrew Instone-Cowie" w:date="2021-08-27T14:11:00Z">
        <w:r>
          <w:t xml:space="preserve"> holes and cut out the area between them as shown </w:t>
        </w:r>
      </w:ins>
      <w:ins w:id="1519" w:author="Andrew Instone-Cowie" w:date="2021-08-27T14:13:00Z">
        <w:r w:rsidR="00E848FD">
          <w:t xml:space="preserve">by the dotted lines </w:t>
        </w:r>
      </w:ins>
      <w:ins w:id="1520" w:author="Andrew Instone-Cowie" w:date="2021-08-27T14:11:00Z">
        <w:r>
          <w:t>in the diagram below.</w:t>
        </w:r>
      </w:ins>
      <w:ins w:id="1521" w:author="Andrew Instone-Cowie" w:date="2021-08-27T14:08:00Z">
        <w:r>
          <w:t xml:space="preserve"> </w:t>
        </w:r>
      </w:ins>
    </w:p>
    <w:p w14:paraId="2B050C1F" w14:textId="1575CB0A" w:rsidR="006B7D4A" w:rsidRDefault="00E848FD" w:rsidP="006B7D4A">
      <w:pPr>
        <w:keepNext/>
        <w:jc w:val="center"/>
        <w:rPr>
          <w:ins w:id="1522" w:author="Andrew Instone-Cowie" w:date="2021-08-27T14:06:00Z"/>
        </w:rPr>
        <w:pPrChange w:id="1523" w:author="Andrew Instone-Cowie" w:date="2021-08-27T14:06:00Z">
          <w:pPr>
            <w:jc w:val="center"/>
          </w:pPr>
        </w:pPrChange>
      </w:pPr>
      <w:ins w:id="1524" w:author="Andrew Instone-Cowie" w:date="2021-08-27T14:15:00Z">
        <w:r>
          <w:rPr>
            <w:noProof/>
          </w:rPr>
          <w:drawing>
            <wp:inline distT="0" distB="0" distL="0" distR="0" wp14:anchorId="3B9004EF" wp14:editId="404CF00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ins>
    </w:p>
    <w:p w14:paraId="4C86C750" w14:textId="080EC3BD" w:rsidR="006B7D4A" w:rsidRPr="006B7D4A" w:rsidRDefault="006B7D4A" w:rsidP="006B7D4A">
      <w:pPr>
        <w:pStyle w:val="Caption"/>
        <w:jc w:val="center"/>
        <w:rPr>
          <w:ins w:id="1525" w:author="Andrew Instone-Cowie" w:date="2021-08-27T14:04:00Z"/>
          <w:rPrChange w:id="1526" w:author="Andrew Instone-Cowie" w:date="2021-08-27T14:04:00Z">
            <w:rPr>
              <w:ins w:id="1527" w:author="Andrew Instone-Cowie" w:date="2021-08-27T14:04:00Z"/>
            </w:rPr>
          </w:rPrChange>
        </w:rPr>
        <w:pPrChange w:id="1528" w:author="Andrew Instone-Cowie" w:date="2021-08-27T14:06:00Z">
          <w:pPr>
            <w:pStyle w:val="Heading3"/>
          </w:pPr>
        </w:pPrChange>
      </w:pPr>
      <w:bookmarkStart w:id="1529" w:name="_Toc80969021"/>
      <w:ins w:id="1530" w:author="Andrew Instone-Cowie" w:date="2021-08-27T14:06:00Z">
        <w:r>
          <w:t xml:space="preserve">Figure </w:t>
        </w:r>
        <w:r>
          <w:fldChar w:fldCharType="begin"/>
        </w:r>
        <w:r>
          <w:instrText xml:space="preserve"> SEQ Figure \* ARABIC </w:instrText>
        </w:r>
      </w:ins>
      <w:r>
        <w:fldChar w:fldCharType="separate"/>
      </w:r>
      <w:ins w:id="1531" w:author="Andrew Instone-Cowie" w:date="2021-08-27T15:02:00Z">
        <w:r w:rsidR="00B33E7E">
          <w:rPr>
            <w:noProof/>
          </w:rPr>
          <w:t>30</w:t>
        </w:r>
      </w:ins>
      <w:ins w:id="1532" w:author="Andrew Instone-Cowie" w:date="2021-08-27T14:06:00Z">
        <w:r>
          <w:fldChar w:fldCharType="end"/>
        </w:r>
        <w:r>
          <w:t xml:space="preserve"> – Alternative Drilling Guide for DB9 Connector</w:t>
        </w:r>
      </w:ins>
      <w:bookmarkEnd w:id="1529"/>
    </w:p>
    <w:p w14:paraId="28F074DD" w14:textId="41B31B18" w:rsidR="00C5143D" w:rsidRDefault="00376881" w:rsidP="00F80CCE">
      <w:pPr>
        <w:pStyle w:val="Heading3"/>
      </w:pPr>
      <w:bookmarkStart w:id="1533" w:name="_Toc80968947"/>
      <w:bookmarkEnd w:id="1495"/>
      <w:r>
        <w:t>Magneto-Resistive Sensor</w:t>
      </w:r>
      <w:r w:rsidR="00AE2D6A">
        <w:t xml:space="preserve"> Module </w:t>
      </w:r>
      <w:r>
        <w:t>Enclosure</w:t>
      </w:r>
      <w:bookmarkEnd w:id="1533"/>
    </w:p>
    <w:p w14:paraId="2BC010BD" w14:textId="78ECD202" w:rsidR="00BA65E4" w:rsidRPr="001F4FB7" w:rsidRDefault="00BA65E4" w:rsidP="00BA65E4">
      <w:pPr>
        <w:keepNext/>
      </w:pPr>
      <w:r w:rsidRPr="001F4FB7">
        <w:t xml:space="preserve">The following diagram shows the hole required in a 0.07 litre Really Useful </w:t>
      </w:r>
      <w:r w:rsidR="002665B2">
        <w:t xml:space="preserve">Box </w:t>
      </w:r>
      <w:r w:rsidRPr="001F4FB7">
        <w:t>for the Magneto-Resistive Sensor Board. The hole will catch the overhanging lip of the box slightly; this does not matter.</w:t>
      </w:r>
      <w:r w:rsidR="00A13BF5" w:rsidRPr="001F4FB7">
        <w:t xml:space="preserve"> There is no difference between right-hand and left-hand sensors.</w:t>
      </w:r>
    </w:p>
    <w:p w14:paraId="024EDCF5" w14:textId="77777777" w:rsidR="00994514" w:rsidRDefault="00994514" w:rsidP="00BA65E4">
      <w:pPr>
        <w:jc w:val="center"/>
      </w:pPr>
      <w:r>
        <w:rPr>
          <w:noProof/>
          <w:lang w:eastAsia="en-GB"/>
        </w:rPr>
        <w:drawing>
          <wp:inline distT="0" distB="0" distL="0" distR="0" wp14:anchorId="427DE932" wp14:editId="1496CADF">
            <wp:extent cx="5731200" cy="2080800"/>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200" cy="2080800"/>
                    </a:xfrm>
                    <a:prstGeom prst="rect">
                      <a:avLst/>
                    </a:prstGeom>
                    <a:ln w="12700">
                      <a:solidFill>
                        <a:schemeClr val="tx1"/>
                      </a:solidFill>
                    </a:ln>
                  </pic:spPr>
                </pic:pic>
              </a:graphicData>
            </a:graphic>
          </wp:inline>
        </w:drawing>
      </w:r>
    </w:p>
    <w:p w14:paraId="267F629F" w14:textId="1C986D99" w:rsidR="00994514" w:rsidRPr="00133500" w:rsidRDefault="00994514" w:rsidP="00994514">
      <w:pPr>
        <w:pStyle w:val="Caption"/>
        <w:jc w:val="center"/>
      </w:pPr>
      <w:bookmarkStart w:id="1534" w:name="_Toc8096902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35" w:author="Andrew Instone-Cowie" w:date="2021-08-27T15:02:00Z">
        <w:r w:rsidR="00B33E7E">
          <w:rPr>
            <w:noProof/>
          </w:rPr>
          <w:t>31</w:t>
        </w:r>
      </w:ins>
      <w:del w:id="1536" w:author="Andrew Instone-Cowie" w:date="2021-08-27T14:06:00Z">
        <w:r w:rsidR="00DC5316" w:rsidDel="006B7D4A">
          <w:rPr>
            <w:noProof/>
          </w:rPr>
          <w:delText>30</w:delText>
        </w:r>
      </w:del>
      <w:r w:rsidR="00D15F53">
        <w:rPr>
          <w:noProof/>
        </w:rPr>
        <w:fldChar w:fldCharType="end"/>
      </w:r>
      <w:r>
        <w:t xml:space="preserve"> – </w:t>
      </w:r>
      <w:r w:rsidR="00376881">
        <w:t>Magneto-Resistive Sensor</w:t>
      </w:r>
      <w:r w:rsidR="00AE2D6A">
        <w:t xml:space="preserve"> Module</w:t>
      </w:r>
      <w:r w:rsidR="00376881">
        <w:t xml:space="preserve"> Enclosure Drilling Guide</w:t>
      </w:r>
      <w:bookmarkEnd w:id="1534"/>
    </w:p>
    <w:p w14:paraId="7FF72967" w14:textId="63A2B8CA" w:rsidR="00994514" w:rsidRDefault="00376881" w:rsidP="00F80CCE">
      <w:pPr>
        <w:pStyle w:val="Heading3"/>
      </w:pPr>
      <w:bookmarkStart w:id="1537" w:name="_Toc80968948"/>
      <w:r>
        <w:lastRenderedPageBreak/>
        <w:t>Infra-Red Sensor</w:t>
      </w:r>
      <w:r w:rsidR="00AE2D6A">
        <w:t xml:space="preserve"> Module</w:t>
      </w:r>
      <w:r>
        <w:t xml:space="preserve"> Enclosure</w:t>
      </w:r>
      <w:bookmarkEnd w:id="1537"/>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6EE168FC">
            <wp:extent cx="5731510" cy="2922270"/>
            <wp:effectExtent l="19050" t="19050" r="21590" b="1143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a:ln w="12700">
                      <a:solidFill>
                        <a:schemeClr val="tx1"/>
                      </a:solidFill>
                    </a:ln>
                  </pic:spPr>
                </pic:pic>
              </a:graphicData>
            </a:graphic>
          </wp:inline>
        </w:drawing>
      </w:r>
    </w:p>
    <w:p w14:paraId="4F346C11" w14:textId="248464D9" w:rsidR="00133500" w:rsidRPr="00133500" w:rsidRDefault="004776A2" w:rsidP="004776A2">
      <w:pPr>
        <w:pStyle w:val="Caption"/>
        <w:jc w:val="center"/>
      </w:pPr>
      <w:bookmarkStart w:id="1538" w:name="_Toc8096902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39" w:author="Andrew Instone-Cowie" w:date="2021-08-27T15:02:00Z">
        <w:r w:rsidR="00B33E7E">
          <w:rPr>
            <w:noProof/>
          </w:rPr>
          <w:t>32</w:t>
        </w:r>
      </w:ins>
      <w:del w:id="1540" w:author="Andrew Instone-Cowie" w:date="2021-08-27T14:06:00Z">
        <w:r w:rsidR="00DC5316" w:rsidDel="006B7D4A">
          <w:rPr>
            <w:noProof/>
          </w:rPr>
          <w:delText>31</w:delText>
        </w:r>
      </w:del>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1538"/>
    </w:p>
    <w:p w14:paraId="75909CC5" w14:textId="15974F2A" w:rsidR="004E19AE" w:rsidRDefault="004E19AE" w:rsidP="00F80CCE">
      <w:pPr>
        <w:pStyle w:val="Heading3"/>
      </w:pPr>
      <w:bookmarkStart w:id="1541" w:name="_Toc80968949"/>
      <w:r>
        <w:t>PCB Mounting Hardware</w:t>
      </w:r>
      <w:bookmarkEnd w:id="1541"/>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54">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740F9627" w:rsidR="004E19AE" w:rsidRDefault="004E19AE" w:rsidP="00166FBD">
      <w:pPr>
        <w:pStyle w:val="Caption"/>
        <w:jc w:val="center"/>
      </w:pPr>
      <w:bookmarkStart w:id="1542" w:name="_Toc80969024"/>
      <w:r>
        <w:t xml:space="preserve">Figure </w:t>
      </w:r>
      <w:fldSimple w:instr=" SEQ Figure \* ARABIC ">
        <w:ins w:id="1543" w:author="Andrew Instone-Cowie" w:date="2021-08-27T15:02:00Z">
          <w:r w:rsidR="00B33E7E">
            <w:rPr>
              <w:noProof/>
            </w:rPr>
            <w:t>33</w:t>
          </w:r>
        </w:ins>
        <w:del w:id="1544" w:author="Andrew Instone-Cowie" w:date="2021-08-27T14:06:00Z">
          <w:r w:rsidR="00DC5316" w:rsidDel="006B7D4A">
            <w:rPr>
              <w:noProof/>
            </w:rPr>
            <w:delText>32</w:delText>
          </w:r>
        </w:del>
      </w:fldSimple>
      <w:r>
        <w:t xml:space="preserve"> </w:t>
      </w:r>
      <w:r w:rsidR="00AE2D6A">
        <w:t>–</w:t>
      </w:r>
      <w:r>
        <w:t xml:space="preserve"> PCB Mounting Hardware</w:t>
      </w:r>
      <w:bookmarkEnd w:id="1542"/>
    </w:p>
    <w:p w14:paraId="2922B1C0" w14:textId="47DB31D8" w:rsidR="00C5143D" w:rsidRDefault="00376881" w:rsidP="00166FBD">
      <w:pPr>
        <w:pStyle w:val="Heading3"/>
        <w:pageBreakBefore/>
      </w:pPr>
      <w:bookmarkStart w:id="1545" w:name="_Toc80968950"/>
      <w:r>
        <w:lastRenderedPageBreak/>
        <w:t>Grommets</w:t>
      </w:r>
      <w:bookmarkEnd w:id="1545"/>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55">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2C4F0899" w:rsidR="00733A4D" w:rsidRDefault="00733A4D" w:rsidP="00733A4D">
      <w:pPr>
        <w:pStyle w:val="Caption"/>
        <w:jc w:val="center"/>
      </w:pPr>
      <w:bookmarkStart w:id="1546" w:name="_Toc8096902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47" w:author="Andrew Instone-Cowie" w:date="2021-08-27T15:02:00Z">
        <w:r w:rsidR="00B33E7E">
          <w:rPr>
            <w:noProof/>
          </w:rPr>
          <w:t>34</w:t>
        </w:r>
      </w:ins>
      <w:del w:id="1548" w:author="Andrew Instone-Cowie" w:date="2021-08-27T14:06:00Z">
        <w:r w:rsidR="00DC5316" w:rsidDel="006B7D4A">
          <w:rPr>
            <w:noProof/>
          </w:rPr>
          <w:delText>33</w:delText>
        </w:r>
      </w:del>
      <w:r w:rsidR="00D15F53">
        <w:rPr>
          <w:noProof/>
        </w:rPr>
        <w:fldChar w:fldCharType="end"/>
      </w:r>
      <w:r>
        <w:t xml:space="preserve"> – </w:t>
      </w:r>
      <w:r w:rsidR="00A13BF5">
        <w:t>Grommets Drilled &amp; Cut</w:t>
      </w:r>
      <w:bookmarkEnd w:id="1546"/>
    </w:p>
    <w:p w14:paraId="511E8A7C" w14:textId="77777777" w:rsidR="00F80CCE" w:rsidRDefault="00A13BF5" w:rsidP="00A13BF5">
      <w:pPr>
        <w:pStyle w:val="Heading2"/>
        <w:pageBreakBefore/>
      </w:pPr>
      <w:bookmarkStart w:id="1549" w:name="_Toc80968951"/>
      <w:r>
        <w:lastRenderedPageBreak/>
        <w:t>Completed Assemblies</w:t>
      </w:r>
      <w:bookmarkEnd w:id="1549"/>
    </w:p>
    <w:p w14:paraId="1BB38C78" w14:textId="206CBA1F" w:rsidR="00A13BF5" w:rsidRPr="00A13BF5" w:rsidRDefault="00A13BF5" w:rsidP="00A13BF5">
      <w:pPr>
        <w:pStyle w:val="Heading3"/>
      </w:pPr>
      <w:bookmarkStart w:id="1550" w:name="_Toc80968952"/>
      <w:r w:rsidRPr="00A13BF5">
        <w:t>Simulator Interface</w:t>
      </w:r>
      <w:r w:rsidR="004E19AE">
        <w:t xml:space="preserve"> Module</w:t>
      </w:r>
      <w:bookmarkEnd w:id="1550"/>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56">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64237FC0" w:rsidR="002930DA" w:rsidRDefault="002930DA" w:rsidP="002930DA">
      <w:pPr>
        <w:pStyle w:val="Caption"/>
        <w:jc w:val="center"/>
      </w:pPr>
      <w:bookmarkStart w:id="1551" w:name="_Toc8096902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52" w:author="Andrew Instone-Cowie" w:date="2021-08-27T15:02:00Z">
        <w:r w:rsidR="00B33E7E">
          <w:rPr>
            <w:noProof/>
          </w:rPr>
          <w:t>35</w:t>
        </w:r>
      </w:ins>
      <w:del w:id="1553" w:author="Andrew Instone-Cowie" w:date="2021-08-27T14:06:00Z">
        <w:r w:rsidR="00DC5316" w:rsidDel="006B7D4A">
          <w:rPr>
            <w:noProof/>
          </w:rPr>
          <w:delText>34</w:delText>
        </w:r>
      </w:del>
      <w:r w:rsidR="00D15F53">
        <w:rPr>
          <w:noProof/>
        </w:rPr>
        <w:fldChar w:fldCharType="end"/>
      </w:r>
      <w:r>
        <w:t xml:space="preserve"> – </w:t>
      </w:r>
      <w:r w:rsidR="00F002DD">
        <w:t xml:space="preserve">Completed Sensor Interface </w:t>
      </w:r>
      <w:r w:rsidR="00000703">
        <w:t>Module</w:t>
      </w:r>
      <w:bookmarkEnd w:id="1551"/>
    </w:p>
    <w:p w14:paraId="4C074A40" w14:textId="6BBBBE21" w:rsidR="00A13BF5" w:rsidRDefault="00A13BF5" w:rsidP="00A13BF5">
      <w:pPr>
        <w:pStyle w:val="Heading3"/>
      </w:pPr>
      <w:bookmarkStart w:id="1554" w:name="_Toc80968953"/>
      <w:r>
        <w:t xml:space="preserve">Power </w:t>
      </w:r>
      <w:r w:rsidR="00000703">
        <w:t>Module</w:t>
      </w:r>
      <w:bookmarkEnd w:id="1554"/>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57">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5F96CD50" w:rsidR="00376881" w:rsidRDefault="00376881" w:rsidP="00376881">
      <w:pPr>
        <w:pStyle w:val="Caption"/>
        <w:jc w:val="center"/>
      </w:pPr>
      <w:bookmarkStart w:id="1555" w:name="_Toc8096902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56" w:author="Andrew Instone-Cowie" w:date="2021-08-27T15:02:00Z">
        <w:r w:rsidR="00B33E7E">
          <w:rPr>
            <w:noProof/>
          </w:rPr>
          <w:t>36</w:t>
        </w:r>
      </w:ins>
      <w:del w:id="1557" w:author="Andrew Instone-Cowie" w:date="2021-08-27T14:06:00Z">
        <w:r w:rsidR="00DC5316" w:rsidDel="006B7D4A">
          <w:rPr>
            <w:noProof/>
          </w:rPr>
          <w:delText>35</w:delText>
        </w:r>
      </w:del>
      <w:r w:rsidR="00D15F53">
        <w:rPr>
          <w:noProof/>
        </w:rPr>
        <w:fldChar w:fldCharType="end"/>
      </w:r>
      <w:r>
        <w:t xml:space="preserve"> – </w:t>
      </w:r>
      <w:r w:rsidR="00F002DD">
        <w:t>Completed Power Board</w:t>
      </w:r>
      <w:bookmarkEnd w:id="1555"/>
    </w:p>
    <w:p w14:paraId="1ABA751E" w14:textId="3EF0E42B" w:rsidR="00A13BF5" w:rsidRDefault="00A13BF5" w:rsidP="00A13BF5">
      <w:pPr>
        <w:pStyle w:val="Heading3"/>
      </w:pPr>
      <w:bookmarkStart w:id="1558" w:name="_Toc80968954"/>
      <w:r>
        <w:lastRenderedPageBreak/>
        <w:t>Magneto-Resistive Sensor</w:t>
      </w:r>
      <w:r w:rsidR="00000703">
        <w:t xml:space="preserve"> Module</w:t>
      </w:r>
      <w:bookmarkEnd w:id="1558"/>
    </w:p>
    <w:p w14:paraId="7E2BBB77" w14:textId="0F7EC24D" w:rsidR="00C16666" w:rsidRPr="001F4FB7" w:rsidRDefault="00C16666" w:rsidP="00C16666">
      <w:pPr>
        <w:keepNext/>
      </w:pPr>
      <w:r w:rsidRPr="001F4FB7">
        <w:t>The following photograph shows a completed Magneto-Resistive Sensor</w:t>
      </w:r>
      <w:r w:rsidR="00000703">
        <w:t xml:space="preserve"> module</w:t>
      </w:r>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58">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67956D38" w:rsidR="00733A4D" w:rsidRDefault="00733A4D" w:rsidP="00733A4D">
      <w:pPr>
        <w:pStyle w:val="Caption"/>
        <w:jc w:val="center"/>
      </w:pPr>
      <w:bookmarkStart w:id="1559" w:name="_Toc8096902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60" w:author="Andrew Instone-Cowie" w:date="2021-08-27T15:02:00Z">
        <w:r w:rsidR="00B33E7E">
          <w:rPr>
            <w:noProof/>
          </w:rPr>
          <w:t>37</w:t>
        </w:r>
      </w:ins>
      <w:del w:id="1561" w:author="Andrew Instone-Cowie" w:date="2021-08-27T14:06:00Z">
        <w:r w:rsidR="00DC5316" w:rsidDel="006B7D4A">
          <w:rPr>
            <w:noProof/>
          </w:rPr>
          <w:delText>36</w:delText>
        </w:r>
      </w:del>
      <w:r w:rsidR="00D15F53">
        <w:rPr>
          <w:noProof/>
        </w:rPr>
        <w:fldChar w:fldCharType="end"/>
      </w:r>
      <w:r>
        <w:t xml:space="preserve"> – </w:t>
      </w:r>
      <w:r w:rsidR="00F002DD">
        <w:t>Completed Magneto-Resistive</w:t>
      </w:r>
      <w:r>
        <w:t xml:space="preserve"> </w:t>
      </w:r>
      <w:r w:rsidR="00F002DD">
        <w:t>Sensor</w:t>
      </w:r>
      <w:r w:rsidR="00000703">
        <w:t xml:space="preserve"> Module</w:t>
      </w:r>
      <w:bookmarkEnd w:id="1559"/>
    </w:p>
    <w:p w14:paraId="2D825231" w14:textId="629DCC43" w:rsidR="00A13BF5" w:rsidRDefault="00A13BF5" w:rsidP="00A13BF5">
      <w:pPr>
        <w:pStyle w:val="Heading3"/>
      </w:pPr>
      <w:bookmarkStart w:id="1562" w:name="_Toc80968955"/>
      <w:r>
        <w:t>Infra-Red Sensor</w:t>
      </w:r>
      <w:r w:rsidR="00000703">
        <w:t xml:space="preserve"> Module</w:t>
      </w:r>
      <w:bookmarkEnd w:id="1562"/>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59">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17F82758" w:rsidR="00F002DD" w:rsidRDefault="00F002DD" w:rsidP="00F002DD">
      <w:pPr>
        <w:pStyle w:val="Caption"/>
        <w:jc w:val="center"/>
      </w:pPr>
      <w:bookmarkStart w:id="1563" w:name="_Toc8096902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64" w:author="Andrew Instone-Cowie" w:date="2021-08-27T15:02:00Z">
        <w:r w:rsidR="00B33E7E">
          <w:rPr>
            <w:noProof/>
          </w:rPr>
          <w:t>38</w:t>
        </w:r>
      </w:ins>
      <w:del w:id="1565" w:author="Andrew Instone-Cowie" w:date="2021-08-27T14:06:00Z">
        <w:r w:rsidR="00DC5316" w:rsidDel="006B7D4A">
          <w:rPr>
            <w:noProof/>
          </w:rPr>
          <w:delText>37</w:delText>
        </w:r>
      </w:del>
      <w:r w:rsidR="00D15F53">
        <w:rPr>
          <w:noProof/>
        </w:rPr>
        <w:fldChar w:fldCharType="end"/>
      </w:r>
      <w:r>
        <w:t xml:space="preserve"> – Completed Infra-Red Sensor</w:t>
      </w:r>
      <w:r w:rsidR="00000703">
        <w:t xml:space="preserve"> Module</w:t>
      </w:r>
      <w:bookmarkEnd w:id="1563"/>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1566" w:name="_Toc80968956"/>
      <w:r>
        <w:lastRenderedPageBreak/>
        <w:t>Firmware</w:t>
      </w:r>
      <w:r w:rsidR="001E1F78">
        <w:t xml:space="preserve"> Upload</w:t>
      </w:r>
      <w:bookmarkEnd w:id="1566"/>
    </w:p>
    <w:p w14:paraId="44E7F0C4" w14:textId="77777777" w:rsidR="00A13BF5" w:rsidRPr="001F4FB7" w:rsidRDefault="00A13BF5" w:rsidP="00A13BF5">
      <w:pPr>
        <w:rPr>
          <w:b/>
        </w:rPr>
      </w:pPr>
      <w:r w:rsidRPr="001F4FB7">
        <w:rPr>
          <w:b/>
        </w:rPr>
        <w:t xml:space="preserve">Note: If you </w:t>
      </w:r>
      <w:bookmarkStart w:id="1567"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1567"/>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42D9B877" w:rsidR="008000C0" w:rsidRPr="009030AD" w:rsidRDefault="00612FA9" w:rsidP="006C4A3A">
      <w:pPr>
        <w:pStyle w:val="ListParagraph"/>
        <w:numPr>
          <w:ilvl w:val="0"/>
          <w:numId w:val="3"/>
        </w:numPr>
        <w:rPr>
          <w:rStyle w:val="Hyperlink"/>
          <w:color w:val="auto"/>
          <w:u w:val="none"/>
        </w:rPr>
      </w:pPr>
      <w:r>
        <w:fldChar w:fldCharType="begin"/>
      </w:r>
      <w:r>
        <w:instrText xml:space="preserve"> HYPERLINK "https://github.com/Simulators/simulator-type2" </w:instrText>
      </w:r>
      <w:ins w:id="1568" w:author="Andrew Instone-Cowie" w:date="2021-08-27T15:01:00Z"/>
      <w:r>
        <w:fldChar w:fldCharType="separate"/>
      </w:r>
      <w:r w:rsidR="00852E7A">
        <w:rPr>
          <w:rStyle w:val="Hyperlink"/>
        </w:rPr>
        <w:t>https://github.com/Simulators/simulator-type2</w:t>
      </w:r>
      <w:r>
        <w:rPr>
          <w:rStyle w:val="Hyperlink"/>
        </w:rP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4"/>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5"/>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26"/>
      </w:r>
      <w:r w:rsidR="00083948" w:rsidRPr="001F4FB7">
        <w:t>.</w:t>
      </w:r>
    </w:p>
    <w:p w14:paraId="59812EBC" w14:textId="0B0A45B4" w:rsidR="00A7651F" w:rsidRDefault="00A7651F" w:rsidP="00FE5199">
      <w:pPr>
        <w:pStyle w:val="Heading2"/>
      </w:pPr>
      <w:bookmarkStart w:id="1569" w:name="_Toc80968957"/>
      <w:r>
        <w:lastRenderedPageBreak/>
        <w:t>Hardware Programmer</w:t>
      </w:r>
      <w:r w:rsidR="00961938">
        <w:t xml:space="preserve"> Options</w:t>
      </w:r>
      <w:bookmarkEnd w:id="1569"/>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60">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330C9AD8" w:rsidR="001B2C16" w:rsidRDefault="001B2C16" w:rsidP="001B2C16">
      <w:pPr>
        <w:pStyle w:val="Caption"/>
        <w:jc w:val="center"/>
      </w:pPr>
      <w:bookmarkStart w:id="1570" w:name="_Toc80969030"/>
      <w:r>
        <w:t xml:space="preserve">Figure </w:t>
      </w:r>
      <w:r>
        <w:rPr>
          <w:noProof/>
        </w:rPr>
        <w:fldChar w:fldCharType="begin"/>
      </w:r>
      <w:r>
        <w:rPr>
          <w:noProof/>
        </w:rPr>
        <w:instrText xml:space="preserve"> SEQ Figure \* ARABIC </w:instrText>
      </w:r>
      <w:r>
        <w:rPr>
          <w:noProof/>
        </w:rPr>
        <w:fldChar w:fldCharType="separate"/>
      </w:r>
      <w:ins w:id="1571" w:author="Andrew Instone-Cowie" w:date="2021-08-27T15:02:00Z">
        <w:r w:rsidR="00B33E7E">
          <w:rPr>
            <w:noProof/>
          </w:rPr>
          <w:t>39</w:t>
        </w:r>
      </w:ins>
      <w:del w:id="1572" w:author="Andrew Instone-Cowie" w:date="2021-08-27T14:06:00Z">
        <w:r w:rsidR="00DC5316" w:rsidDel="006B7D4A">
          <w:rPr>
            <w:noProof/>
          </w:rPr>
          <w:delText>38</w:delText>
        </w:r>
      </w:del>
      <w:r>
        <w:rPr>
          <w:noProof/>
        </w:rPr>
        <w:fldChar w:fldCharType="end"/>
      </w:r>
      <w:r>
        <w:t xml:space="preserve"> – </w:t>
      </w:r>
      <w:r w:rsidR="000E4BC6">
        <w:t xml:space="preserve">Examples of </w:t>
      </w:r>
      <w:r w:rsidR="00961938">
        <w:t>Hardware Programmers</w:t>
      </w:r>
      <w:bookmarkEnd w:id="1570"/>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1573" w:name="_Toc80968958"/>
      <w:r>
        <w:lastRenderedPageBreak/>
        <w:t>Pr</w:t>
      </w:r>
      <w:r w:rsidR="003D5EC0">
        <w:t>eparing the Environment</w:t>
      </w:r>
      <w:bookmarkEnd w:id="1573"/>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77777777" w:rsidR="003D5EC0" w:rsidRPr="001F4FB7" w:rsidRDefault="003D5EC0" w:rsidP="006C4A3A">
      <w:pPr>
        <w:pStyle w:val="ListParagraph"/>
        <w:keepNext/>
        <w:numPr>
          <w:ilvl w:val="0"/>
          <w:numId w:val="7"/>
        </w:numPr>
        <w:ind w:left="714" w:hanging="357"/>
      </w:pPr>
      <w:r w:rsidRPr="001F4FB7">
        <w:t>Download and install the latest Arduino IDE package</w:t>
      </w:r>
      <w:r w:rsidRPr="001F4FB7">
        <w:rPr>
          <w:rStyle w:val="FootnoteReference"/>
        </w:rPr>
        <w:footnoteReference w:id="27"/>
      </w:r>
      <w:r w:rsidRPr="001F4FB7">
        <w:t>. At the time of writing this was version 1.6.</w:t>
      </w:r>
      <w:r w:rsidR="00B911AA" w:rsidRPr="001F4FB7">
        <w:t>12</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1">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1AB4C4F9" w:rsidR="005F77C3" w:rsidRDefault="00BD116B" w:rsidP="00BD116B">
      <w:pPr>
        <w:pStyle w:val="Caption"/>
        <w:ind w:left="720"/>
        <w:jc w:val="center"/>
        <w:rPr>
          <w:color w:val="00B050"/>
        </w:rPr>
      </w:pPr>
      <w:bookmarkStart w:id="1574" w:name="_Toc8096903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75" w:author="Andrew Instone-Cowie" w:date="2021-08-27T15:02:00Z">
        <w:r w:rsidR="00B33E7E">
          <w:rPr>
            <w:noProof/>
          </w:rPr>
          <w:t>40</w:t>
        </w:r>
      </w:ins>
      <w:del w:id="1576" w:author="Andrew Instone-Cowie" w:date="2021-08-27T14:06:00Z">
        <w:r w:rsidR="00DC5316" w:rsidDel="006B7D4A">
          <w:rPr>
            <w:noProof/>
          </w:rPr>
          <w:delText>39</w:delText>
        </w:r>
      </w:del>
      <w:r w:rsidR="00D15F53">
        <w:rPr>
          <w:noProof/>
        </w:rPr>
        <w:fldChar w:fldCharType="end"/>
      </w:r>
      <w:r>
        <w:t xml:space="preserve"> – Arduino IDE Preferences Menu</w:t>
      </w:r>
      <w:bookmarkEnd w:id="1574"/>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2">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66849EBE" w:rsidR="00BD116B" w:rsidRPr="00DA5E27" w:rsidRDefault="00BD116B" w:rsidP="00BD116B">
      <w:pPr>
        <w:pStyle w:val="Caption"/>
        <w:ind w:left="720"/>
        <w:jc w:val="center"/>
        <w:rPr>
          <w:color w:val="00B050"/>
          <w:highlight w:val="yellow"/>
        </w:rPr>
      </w:pPr>
      <w:bookmarkStart w:id="1577" w:name="_Toc8096903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78" w:author="Andrew Instone-Cowie" w:date="2021-08-27T15:02:00Z">
        <w:r w:rsidR="00B33E7E">
          <w:rPr>
            <w:noProof/>
          </w:rPr>
          <w:t>41</w:t>
        </w:r>
      </w:ins>
      <w:del w:id="1579" w:author="Andrew Instone-Cowie" w:date="2021-08-27T14:06:00Z">
        <w:r w:rsidR="00DC5316" w:rsidDel="006B7D4A">
          <w:rPr>
            <w:noProof/>
          </w:rPr>
          <w:delText>40</w:delText>
        </w:r>
      </w:del>
      <w:r w:rsidR="00D15F53">
        <w:rPr>
          <w:noProof/>
        </w:rPr>
        <w:fldChar w:fldCharType="end"/>
      </w:r>
      <w:r>
        <w:t xml:space="preserve"> – Arduino IDE Sketchbook Location</w:t>
      </w:r>
      <w:bookmarkEnd w:id="1577"/>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63">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2A7E0D94" w:rsidR="00614224" w:rsidRPr="00DA5E27" w:rsidRDefault="00614224" w:rsidP="00614224">
      <w:pPr>
        <w:pStyle w:val="Caption"/>
        <w:ind w:left="720"/>
        <w:jc w:val="center"/>
        <w:rPr>
          <w:color w:val="00B050"/>
          <w:highlight w:val="yellow"/>
        </w:rPr>
      </w:pPr>
      <w:bookmarkStart w:id="1580" w:name="_Toc8096903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81" w:author="Andrew Instone-Cowie" w:date="2021-08-27T15:02:00Z">
        <w:r w:rsidR="00B33E7E">
          <w:rPr>
            <w:noProof/>
          </w:rPr>
          <w:t>42</w:t>
        </w:r>
      </w:ins>
      <w:del w:id="1582" w:author="Andrew Instone-Cowie" w:date="2021-08-27T14:06:00Z">
        <w:r w:rsidR="00DC5316" w:rsidDel="006B7D4A">
          <w:rPr>
            <w:noProof/>
          </w:rPr>
          <w:delText>41</w:delText>
        </w:r>
      </w:del>
      <w:r w:rsidR="00D15F53">
        <w:rPr>
          <w:noProof/>
        </w:rPr>
        <w:fldChar w:fldCharType="end"/>
      </w:r>
      <w:r>
        <w:t xml:space="preserve"> – Arduino IDE Boards Manager Menu</w:t>
      </w:r>
      <w:bookmarkEnd w:id="1580"/>
    </w:p>
    <w:p w14:paraId="7E0BA8D7" w14:textId="77777777" w:rsidR="00614224" w:rsidRDefault="00614224" w:rsidP="00D57358">
      <w:pPr>
        <w:ind w:left="357"/>
        <w:jc w:val="center"/>
      </w:pPr>
    </w:p>
    <w:p w14:paraId="2059342C" w14:textId="77777777"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64">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31122D08" w:rsidR="00614224" w:rsidRPr="00DA5E27" w:rsidRDefault="00614224" w:rsidP="00614224">
      <w:pPr>
        <w:pStyle w:val="Caption"/>
        <w:ind w:left="720"/>
        <w:jc w:val="center"/>
        <w:rPr>
          <w:color w:val="00B050"/>
          <w:highlight w:val="yellow"/>
        </w:rPr>
      </w:pPr>
      <w:bookmarkStart w:id="1583" w:name="_Toc8096903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84" w:author="Andrew Instone-Cowie" w:date="2021-08-27T15:02:00Z">
        <w:r w:rsidR="00B33E7E">
          <w:rPr>
            <w:noProof/>
          </w:rPr>
          <w:t>43</w:t>
        </w:r>
      </w:ins>
      <w:del w:id="1585" w:author="Andrew Instone-Cowie" w:date="2021-08-27T14:06:00Z">
        <w:r w:rsidR="00DC5316" w:rsidDel="006B7D4A">
          <w:rPr>
            <w:noProof/>
          </w:rPr>
          <w:delText>42</w:delText>
        </w:r>
      </w:del>
      <w:r w:rsidR="00D15F53">
        <w:rPr>
          <w:noProof/>
        </w:rPr>
        <w:fldChar w:fldCharType="end"/>
      </w:r>
      <w:r>
        <w:t xml:space="preserve"> – Arduino IDE Board Manager</w:t>
      </w:r>
      <w:bookmarkEnd w:id="1583"/>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1586" w:name="_Toc80968959"/>
      <w:r>
        <w:t>Preparing the Programmer</w:t>
      </w:r>
      <w:bookmarkEnd w:id="1586"/>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65">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6347F509" w:rsidR="00C03C6E" w:rsidRPr="006B15EE" w:rsidRDefault="00C03C6E" w:rsidP="00C03C6E">
      <w:pPr>
        <w:pStyle w:val="Caption"/>
        <w:jc w:val="center"/>
      </w:pPr>
      <w:bookmarkStart w:id="1587" w:name="_Toc80969035"/>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ins w:id="1588" w:author="Andrew Instone-Cowie" w:date="2021-08-27T15:02:00Z">
        <w:r w:rsidR="00B33E7E">
          <w:rPr>
            <w:noProof/>
          </w:rPr>
          <w:t>44</w:t>
        </w:r>
      </w:ins>
      <w:del w:id="1589" w:author="Andrew Instone-Cowie" w:date="2021-08-27T14:06:00Z">
        <w:r w:rsidR="00DC5316" w:rsidDel="006B7D4A">
          <w:rPr>
            <w:noProof/>
          </w:rPr>
          <w:delText>43</w:delText>
        </w:r>
      </w:del>
      <w:r w:rsidR="00D15F53">
        <w:rPr>
          <w:noProof/>
        </w:rPr>
        <w:fldChar w:fldCharType="end"/>
      </w:r>
      <w:r w:rsidRPr="006B15EE">
        <w:t xml:space="preserve"> </w:t>
      </w:r>
      <w:r w:rsidR="003A2793">
        <w:t>–</w:t>
      </w:r>
      <w:r w:rsidRPr="006B15EE">
        <w:t xml:space="preserve"> Arduino USB Cable</w:t>
      </w:r>
      <w:bookmarkEnd w:id="1587"/>
    </w:p>
    <w:p w14:paraId="568F21B8" w14:textId="77777777" w:rsidR="00C03C6E" w:rsidRPr="001F4FB7" w:rsidRDefault="00C03C6E" w:rsidP="00C03C6E">
      <w:r w:rsidRPr="001F4FB7">
        <w:t>The Arduino website has instructions</w:t>
      </w:r>
      <w:r w:rsidRPr="001F4FB7">
        <w:rPr>
          <w:rStyle w:val="FootnoteReference"/>
        </w:rPr>
        <w:footnoteReference w:id="28"/>
      </w:r>
      <w:r w:rsidRPr="001F4FB7">
        <w:t xml:space="preserve">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lastRenderedPageBreak/>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66">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1364A4D1" w:rsidR="00BD116B" w:rsidRPr="00BD116B" w:rsidRDefault="00BD116B" w:rsidP="00BD116B">
      <w:pPr>
        <w:pStyle w:val="Caption"/>
        <w:ind w:left="360"/>
        <w:jc w:val="center"/>
        <w:rPr>
          <w:color w:val="00B050"/>
        </w:rPr>
      </w:pPr>
      <w:bookmarkStart w:id="1590" w:name="_Toc8096903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91" w:author="Andrew Instone-Cowie" w:date="2021-08-27T15:02:00Z">
        <w:r w:rsidR="00B33E7E">
          <w:rPr>
            <w:noProof/>
          </w:rPr>
          <w:t>45</w:t>
        </w:r>
      </w:ins>
      <w:del w:id="1592" w:author="Andrew Instone-Cowie" w:date="2021-08-27T14:06:00Z">
        <w:r w:rsidR="00DC5316" w:rsidDel="006B7D4A">
          <w:rPr>
            <w:noProof/>
          </w:rPr>
          <w:delText>44</w:delText>
        </w:r>
      </w:del>
      <w:r w:rsidR="00D15F53">
        <w:rPr>
          <w:noProof/>
        </w:rPr>
        <w:fldChar w:fldCharType="end"/>
      </w:r>
      <w:r>
        <w:t xml:space="preserve"> </w:t>
      </w:r>
      <w:r w:rsidR="003A2793">
        <w:t>–</w:t>
      </w:r>
      <w:r>
        <w:t xml:space="preserve"> Arduino IDE ISP Sketch Loading</w:t>
      </w:r>
      <w:bookmarkEnd w:id="1590"/>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67">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5BD8FC7D" w:rsidR="00FA21D8" w:rsidRDefault="00FA21D8" w:rsidP="00FA21D8">
      <w:pPr>
        <w:pStyle w:val="Caption"/>
        <w:ind w:left="720"/>
        <w:jc w:val="center"/>
        <w:rPr>
          <w:color w:val="00B050"/>
        </w:rPr>
      </w:pPr>
      <w:bookmarkStart w:id="1593" w:name="_Toc8096903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94" w:author="Andrew Instone-Cowie" w:date="2021-08-27T15:02:00Z">
        <w:r w:rsidR="00B33E7E">
          <w:rPr>
            <w:noProof/>
          </w:rPr>
          <w:t>46</w:t>
        </w:r>
      </w:ins>
      <w:del w:id="1595" w:author="Andrew Instone-Cowie" w:date="2021-08-27T14:06:00Z">
        <w:r w:rsidR="00DC5316" w:rsidDel="006B7D4A">
          <w:rPr>
            <w:noProof/>
          </w:rPr>
          <w:delText>45</w:delText>
        </w:r>
      </w:del>
      <w:r w:rsidR="00D15F53">
        <w:rPr>
          <w:noProof/>
        </w:rPr>
        <w:fldChar w:fldCharType="end"/>
      </w:r>
      <w:r>
        <w:t xml:space="preserve"> </w:t>
      </w:r>
      <w:r w:rsidR="003A2793">
        <w:t>–</w:t>
      </w:r>
      <w:r>
        <w:t xml:space="preserve"> Arduino Programmer Board Selection</w:t>
      </w:r>
      <w:bookmarkEnd w:id="1593"/>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68">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347842E5" w:rsidR="00FA21D8" w:rsidRDefault="00FA21D8" w:rsidP="00FA21D8">
      <w:pPr>
        <w:pStyle w:val="Caption"/>
        <w:ind w:left="720"/>
        <w:jc w:val="center"/>
        <w:rPr>
          <w:color w:val="00B050"/>
        </w:rPr>
      </w:pPr>
      <w:bookmarkStart w:id="1596" w:name="_Toc8096903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97" w:author="Andrew Instone-Cowie" w:date="2021-08-27T15:02:00Z">
        <w:r w:rsidR="00B33E7E">
          <w:rPr>
            <w:noProof/>
          </w:rPr>
          <w:t>47</w:t>
        </w:r>
      </w:ins>
      <w:del w:id="1598" w:author="Andrew Instone-Cowie" w:date="2021-08-27T14:06:00Z">
        <w:r w:rsidR="00DC5316" w:rsidDel="006B7D4A">
          <w:rPr>
            <w:noProof/>
          </w:rPr>
          <w:delText>46</w:delText>
        </w:r>
      </w:del>
      <w:r w:rsidR="00D15F53">
        <w:rPr>
          <w:noProof/>
        </w:rPr>
        <w:fldChar w:fldCharType="end"/>
      </w:r>
      <w:r>
        <w:t xml:space="preserve"> </w:t>
      </w:r>
      <w:r w:rsidR="003A2793">
        <w:t>–</w:t>
      </w:r>
      <w:r>
        <w:t xml:space="preserve"> Arduino Programmer Port Selection</w:t>
      </w:r>
      <w:bookmarkEnd w:id="1596"/>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69">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13F7A2D6" w:rsidR="00FA21D8" w:rsidRPr="00DA5E27" w:rsidRDefault="00FA21D8" w:rsidP="00FA21D8">
      <w:pPr>
        <w:pStyle w:val="Caption"/>
        <w:ind w:left="720"/>
        <w:jc w:val="center"/>
        <w:rPr>
          <w:color w:val="00B050"/>
        </w:rPr>
      </w:pPr>
      <w:bookmarkStart w:id="1599" w:name="_Toc8096903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00" w:author="Andrew Instone-Cowie" w:date="2021-08-27T15:02:00Z">
        <w:r w:rsidR="00B33E7E">
          <w:rPr>
            <w:noProof/>
          </w:rPr>
          <w:t>48</w:t>
        </w:r>
      </w:ins>
      <w:del w:id="1601" w:author="Andrew Instone-Cowie" w:date="2021-08-27T14:06:00Z">
        <w:r w:rsidR="00DC5316" w:rsidDel="006B7D4A">
          <w:rPr>
            <w:noProof/>
          </w:rPr>
          <w:delText>47</w:delText>
        </w:r>
      </w:del>
      <w:r w:rsidR="00D15F53">
        <w:rPr>
          <w:noProof/>
        </w:rPr>
        <w:fldChar w:fldCharType="end"/>
      </w:r>
      <w:r>
        <w:t xml:space="preserve"> – Arduino IDE ISP Upload</w:t>
      </w:r>
      <w:bookmarkEnd w:id="1599"/>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165A7FEC" w:rsidR="00FA21D8" w:rsidRPr="00DA5E27" w:rsidRDefault="00FA21D8" w:rsidP="00FA21D8">
      <w:pPr>
        <w:pStyle w:val="Caption"/>
        <w:ind w:left="720"/>
        <w:jc w:val="center"/>
        <w:rPr>
          <w:color w:val="00B050"/>
        </w:rPr>
      </w:pPr>
      <w:bookmarkStart w:id="1602" w:name="_Toc8096904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03" w:author="Andrew Instone-Cowie" w:date="2021-08-27T15:02:00Z">
        <w:r w:rsidR="00B33E7E">
          <w:rPr>
            <w:noProof/>
          </w:rPr>
          <w:t>49</w:t>
        </w:r>
      </w:ins>
      <w:del w:id="1604" w:author="Andrew Instone-Cowie" w:date="2021-08-27T14:06:00Z">
        <w:r w:rsidR="00DC5316" w:rsidDel="006B7D4A">
          <w:rPr>
            <w:noProof/>
          </w:rPr>
          <w:delText>48</w:delText>
        </w:r>
      </w:del>
      <w:r w:rsidR="00D15F53">
        <w:rPr>
          <w:noProof/>
        </w:rPr>
        <w:fldChar w:fldCharType="end"/>
      </w:r>
      <w:r>
        <w:t xml:space="preserve"> – Programmer </w:t>
      </w:r>
      <w:r w:rsidR="006B15EE">
        <w:t xml:space="preserve">with </w:t>
      </w:r>
      <w:r>
        <w:t>Capacitor</w:t>
      </w:r>
      <w:bookmarkEnd w:id="1602"/>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1605" w:name="_Toc80968960"/>
      <w:r>
        <w:t>Setting the Fuses</w:t>
      </w:r>
      <w:bookmarkEnd w:id="1605"/>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5FC2D7C6">
            <wp:extent cx="2581200" cy="1947600"/>
            <wp:effectExtent l="19050" t="19050" r="101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a:ln w="12700">
                      <a:solidFill>
                        <a:schemeClr val="tx1"/>
                      </a:solidFill>
                    </a:ln>
                  </pic:spPr>
                </pic:pic>
              </a:graphicData>
            </a:graphic>
          </wp:inline>
        </w:drawing>
      </w:r>
    </w:p>
    <w:p w14:paraId="607AA831" w14:textId="025F6C18" w:rsidR="00006D96" w:rsidRDefault="00006D96" w:rsidP="00006D96">
      <w:pPr>
        <w:pStyle w:val="Caption"/>
        <w:ind w:left="720"/>
        <w:jc w:val="center"/>
      </w:pPr>
      <w:bookmarkStart w:id="1606" w:name="_Toc8096904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07" w:author="Andrew Instone-Cowie" w:date="2021-08-27T15:02:00Z">
        <w:r w:rsidR="00B33E7E">
          <w:rPr>
            <w:noProof/>
          </w:rPr>
          <w:t>50</w:t>
        </w:r>
      </w:ins>
      <w:del w:id="1608" w:author="Andrew Instone-Cowie" w:date="2021-08-27T14:06:00Z">
        <w:r w:rsidR="00DC5316" w:rsidDel="006B7D4A">
          <w:rPr>
            <w:noProof/>
          </w:rPr>
          <w:delText>49</w:delText>
        </w:r>
      </w:del>
      <w:r w:rsidR="00D15F53">
        <w:rPr>
          <w:noProof/>
        </w:rPr>
        <w:fldChar w:fldCharType="end"/>
      </w:r>
      <w:r>
        <w:t xml:space="preserve"> </w:t>
      </w:r>
      <w:r w:rsidR="003A2793">
        <w:t>–</w:t>
      </w:r>
      <w:r>
        <w:t xml:space="preserve"> Programmer Connections</w:t>
      </w:r>
      <w:bookmarkEnd w:id="1606"/>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326DA3B4">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27C1BB44" w:rsidR="00006D96" w:rsidRDefault="00006D96" w:rsidP="00006D96">
      <w:pPr>
        <w:pStyle w:val="Caption"/>
        <w:ind w:left="720"/>
        <w:jc w:val="center"/>
      </w:pPr>
      <w:bookmarkStart w:id="1609" w:name="_Toc8096904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10" w:author="Andrew Instone-Cowie" w:date="2021-08-27T15:02:00Z">
        <w:r w:rsidR="00B33E7E">
          <w:rPr>
            <w:noProof/>
          </w:rPr>
          <w:t>51</w:t>
        </w:r>
      </w:ins>
      <w:del w:id="1611" w:author="Andrew Instone-Cowie" w:date="2021-08-27T14:06:00Z">
        <w:r w:rsidR="00DC5316" w:rsidDel="006B7D4A">
          <w:rPr>
            <w:noProof/>
          </w:rPr>
          <w:delText>50</w:delText>
        </w:r>
      </w:del>
      <w:r w:rsidR="00D15F53">
        <w:rPr>
          <w:noProof/>
        </w:rPr>
        <w:fldChar w:fldCharType="end"/>
      </w:r>
      <w:r>
        <w:t xml:space="preserve"> – Programmer Connected to Interface Board</w:t>
      </w:r>
      <w:bookmarkEnd w:id="1609"/>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29"/>
      </w:r>
      <w:r w:rsidR="00B76F90" w:rsidRPr="00405050">
        <w:rPr>
          <w:i/>
          <w:vertAlign w:val="superscript"/>
        </w:rPr>
        <w:t>,</w:t>
      </w:r>
      <w:r w:rsidR="00B76F90">
        <w:rPr>
          <w:rStyle w:val="FootnoteReference"/>
          <w:i/>
        </w:rPr>
        <w:footnoteReference w:id="30"/>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5299605B" w:rsidR="00006D96" w:rsidRDefault="00D3619F" w:rsidP="007214A0">
      <w:pPr>
        <w:pStyle w:val="Caption"/>
        <w:ind w:left="720"/>
        <w:jc w:val="center"/>
        <w:rPr>
          <w:color w:val="00B050"/>
        </w:rPr>
      </w:pPr>
      <w:bookmarkStart w:id="1612" w:name="_Toc8096904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13" w:author="Andrew Instone-Cowie" w:date="2021-08-27T15:02:00Z">
        <w:r w:rsidR="00B33E7E">
          <w:rPr>
            <w:noProof/>
          </w:rPr>
          <w:t>52</w:t>
        </w:r>
      </w:ins>
      <w:del w:id="1614" w:author="Andrew Instone-Cowie" w:date="2021-08-27T14:06:00Z">
        <w:r w:rsidR="00DC5316" w:rsidDel="006B7D4A">
          <w:rPr>
            <w:noProof/>
          </w:rPr>
          <w:delText>51</w:delText>
        </w:r>
      </w:del>
      <w:r w:rsidR="00D15F53">
        <w:rPr>
          <w:noProof/>
        </w:rPr>
        <w:fldChar w:fldCharType="end"/>
      </w:r>
      <w:r>
        <w:t xml:space="preserve"> – Arduino IDE Target Board Selection</w:t>
      </w:r>
      <w:bookmarkEnd w:id="1612"/>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74">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62CBAD3C" w:rsidR="00D3619F" w:rsidRDefault="00D3619F" w:rsidP="007214A0">
      <w:pPr>
        <w:pStyle w:val="Caption"/>
        <w:ind w:left="720"/>
        <w:jc w:val="center"/>
        <w:rPr>
          <w:color w:val="00B050"/>
        </w:rPr>
      </w:pPr>
      <w:bookmarkStart w:id="1615" w:name="_Toc8096904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16" w:author="Andrew Instone-Cowie" w:date="2021-08-27T15:02:00Z">
        <w:r w:rsidR="00B33E7E">
          <w:rPr>
            <w:noProof/>
          </w:rPr>
          <w:t>53</w:t>
        </w:r>
      </w:ins>
      <w:del w:id="1617" w:author="Andrew Instone-Cowie" w:date="2021-08-27T14:06:00Z">
        <w:r w:rsidR="00DC5316" w:rsidDel="006B7D4A">
          <w:rPr>
            <w:noProof/>
          </w:rPr>
          <w:delText>52</w:delText>
        </w:r>
      </w:del>
      <w:r w:rsidR="00D15F53">
        <w:rPr>
          <w:noProof/>
        </w:rPr>
        <w:fldChar w:fldCharType="end"/>
      </w:r>
      <w:r>
        <w:t xml:space="preserve"> – Arduino IDE </w:t>
      </w:r>
      <w:r w:rsidR="008B621C">
        <w:t>Programmer</w:t>
      </w:r>
      <w:r>
        <w:t xml:space="preserve"> Selection</w:t>
      </w:r>
      <w:bookmarkEnd w:id="1615"/>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75">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6C53DF77" w:rsidR="00006D96" w:rsidRPr="00D3619F" w:rsidRDefault="00D3619F" w:rsidP="007214A0">
      <w:pPr>
        <w:pStyle w:val="Caption"/>
        <w:ind w:left="720"/>
        <w:jc w:val="center"/>
      </w:pPr>
      <w:bookmarkStart w:id="1618" w:name="_Toc8096904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19" w:author="Andrew Instone-Cowie" w:date="2021-08-27T15:02:00Z">
        <w:r w:rsidR="00B33E7E">
          <w:rPr>
            <w:noProof/>
          </w:rPr>
          <w:t>54</w:t>
        </w:r>
      </w:ins>
      <w:del w:id="1620" w:author="Andrew Instone-Cowie" w:date="2021-08-27T14:06:00Z">
        <w:r w:rsidR="00DC5316" w:rsidDel="006B7D4A">
          <w:rPr>
            <w:noProof/>
          </w:rPr>
          <w:delText>53</w:delText>
        </w:r>
      </w:del>
      <w:r w:rsidR="00D15F53">
        <w:rPr>
          <w:noProof/>
        </w:rPr>
        <w:fldChar w:fldCharType="end"/>
      </w:r>
      <w:r>
        <w:t xml:space="preserve"> – Arduino IDE Burn Bootloader</w:t>
      </w:r>
      <w:bookmarkEnd w:id="1618"/>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1621" w:name="_Toc80968961"/>
      <w:r>
        <w:lastRenderedPageBreak/>
        <w:t>Firmware Upload</w:t>
      </w:r>
      <w:bookmarkEnd w:id="1621"/>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1"/>
      </w:r>
      <w:r w:rsidRPr="001F4FB7">
        <w:t xml:space="preserve"> and VTSerial</w:t>
      </w:r>
      <w:r w:rsidRPr="001F4FB7">
        <w:rPr>
          <w:rStyle w:val="FootnoteReference"/>
        </w:rPr>
        <w:footnoteReference w:id="32"/>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76">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66E7B9E7" w:rsidR="004F3A7E" w:rsidRDefault="004F3A7E" w:rsidP="004F3A7E">
      <w:pPr>
        <w:pStyle w:val="Caption"/>
        <w:ind w:left="720"/>
        <w:jc w:val="center"/>
        <w:rPr>
          <w:color w:val="00B050"/>
        </w:rPr>
      </w:pPr>
      <w:bookmarkStart w:id="1622" w:name="_Toc8096904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23" w:author="Andrew Instone-Cowie" w:date="2021-08-27T15:02:00Z">
        <w:r w:rsidR="00B33E7E">
          <w:rPr>
            <w:noProof/>
          </w:rPr>
          <w:t>55</w:t>
        </w:r>
      </w:ins>
      <w:del w:id="1624" w:author="Andrew Instone-Cowie" w:date="2021-08-27T14:06:00Z">
        <w:r w:rsidR="00DC5316" w:rsidDel="006B7D4A">
          <w:rPr>
            <w:noProof/>
          </w:rPr>
          <w:delText>54</w:delText>
        </w:r>
      </w:del>
      <w:r w:rsidR="00D15F53">
        <w:rPr>
          <w:noProof/>
        </w:rPr>
        <w:fldChar w:fldCharType="end"/>
      </w:r>
      <w:r>
        <w:t xml:space="preserve"> </w:t>
      </w:r>
      <w:r w:rsidR="003A2793">
        <w:t>–</w:t>
      </w:r>
      <w:r>
        <w:t xml:space="preserve"> Arduino IDE Add Library</w:t>
      </w:r>
      <w:bookmarkEnd w:id="1622"/>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77">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396C6E53" w:rsidR="00A02E53" w:rsidRPr="00DA5E27" w:rsidRDefault="00A02E53" w:rsidP="00A02E53">
      <w:pPr>
        <w:pStyle w:val="Caption"/>
        <w:ind w:left="720"/>
        <w:jc w:val="center"/>
        <w:rPr>
          <w:color w:val="00B050"/>
        </w:rPr>
      </w:pPr>
      <w:bookmarkStart w:id="1625" w:name="_Toc8096904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26" w:author="Andrew Instone-Cowie" w:date="2021-08-27T15:02:00Z">
        <w:r w:rsidR="00B33E7E">
          <w:rPr>
            <w:noProof/>
          </w:rPr>
          <w:t>56</w:t>
        </w:r>
      </w:ins>
      <w:del w:id="1627" w:author="Andrew Instone-Cowie" w:date="2021-08-27T14:06:00Z">
        <w:r w:rsidR="00DC5316" w:rsidDel="006B7D4A">
          <w:rPr>
            <w:noProof/>
          </w:rPr>
          <w:delText>55</w:delText>
        </w:r>
      </w:del>
      <w:r w:rsidR="00D15F53">
        <w:rPr>
          <w:noProof/>
        </w:rPr>
        <w:fldChar w:fldCharType="end"/>
      </w:r>
      <w:r>
        <w:t xml:space="preserve"> – Arduino IDE </w:t>
      </w:r>
      <w:r w:rsidR="004F3A7E">
        <w:t>Firmware</w:t>
      </w:r>
      <w:r>
        <w:t xml:space="preserve"> Upload</w:t>
      </w:r>
      <w:bookmarkEnd w:id="1625"/>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pPr>
      <w:bookmarkStart w:id="1628" w:name="_Toc80968962"/>
      <w:r>
        <w:lastRenderedPageBreak/>
        <w:t xml:space="preserve">Simulator </w:t>
      </w:r>
      <w:r w:rsidR="00F002DD" w:rsidRPr="006C2C39">
        <w:t>Installation</w:t>
      </w:r>
      <w:bookmarkEnd w:id="1628"/>
    </w:p>
    <w:p w14:paraId="413A4A87" w14:textId="0F2AA2BE" w:rsidR="00B46AB5" w:rsidRDefault="00B46AB5" w:rsidP="006B7D4A">
      <w:pPr>
        <w:pStyle w:val="Heading2"/>
      </w:pPr>
      <w:bookmarkStart w:id="1629" w:name="_Toc80968963"/>
      <w:r>
        <w:t>Faculty Jurisdiction Rules</w:t>
      </w:r>
      <w:bookmarkEnd w:id="1629"/>
    </w:p>
    <w:p w14:paraId="3AE165F7" w14:textId="497B1885" w:rsidR="00612921" w:rsidRDefault="00B46AB5" w:rsidP="00612921">
      <w:r>
        <w:t>If</w:t>
      </w:r>
      <w:r w:rsidRPr="00B46AB5">
        <w:t xml:space="preserve"> </w:t>
      </w:r>
      <w:r>
        <w:t xml:space="preserve">you plan to install a simulator in a tower which falls under the Church of England </w:t>
      </w:r>
      <w:r w:rsidRPr="006B7D4A">
        <w:rPr>
          <w:i/>
          <w:iCs/>
        </w:rPr>
        <w:t>Faculty Jurisdiction Rules</w:t>
      </w:r>
      <w:r>
        <w:t>, then from 1</w:t>
      </w:r>
      <w:r w:rsidRPr="00B46AB5">
        <w:rPr>
          <w:vertAlign w:val="superscript"/>
        </w:rPr>
        <w:t>st</w:t>
      </w:r>
      <w:r>
        <w:t xml:space="preserve"> April 2020 you will need the Archdeacon’s </w:t>
      </w:r>
      <w:r w:rsidR="00612921">
        <w:t xml:space="preserve">formal </w:t>
      </w:r>
      <w:r>
        <w:t xml:space="preserve">approval for the installation. </w:t>
      </w:r>
      <w:r w:rsidR="00612921">
        <w:t xml:space="preserve">Installation of a simulator comes under </w:t>
      </w:r>
      <w:r w:rsidR="00612921" w:rsidRPr="006B7D4A">
        <w:rPr>
          <w:i/>
          <w:iCs/>
        </w:rPr>
        <w:t>List B</w:t>
      </w:r>
      <w:r w:rsidR="002368EA">
        <w:rPr>
          <w:rStyle w:val="FootnoteReference"/>
          <w:i/>
          <w:iCs/>
        </w:rPr>
        <w:footnoteReference w:id="33"/>
      </w:r>
      <w:r w:rsidR="00612921">
        <w:t>, which covers minor works which can be undertaken with the Archdeacon’s approval</w:t>
      </w:r>
      <w:r w:rsidR="00612921">
        <w:rPr>
          <w:rStyle w:val="FootnoteReference"/>
        </w:rPr>
        <w:footnoteReference w:id="34"/>
      </w:r>
      <w:r w:rsidR="00612921">
        <w:t xml:space="preserve">, and does </w:t>
      </w:r>
      <w:r w:rsidR="00612921" w:rsidRPr="006B7D4A">
        <w:rPr>
          <w:u w:val="single"/>
        </w:rPr>
        <w:t>not</w:t>
      </w:r>
      <w:r w:rsidR="00612921">
        <w:t xml:space="preserve"> require the granting of a full faculty.</w:t>
      </w:r>
    </w:p>
    <w:p w14:paraId="5F298C3D" w14:textId="06AEBBCD" w:rsidR="00B46AB5" w:rsidRDefault="00B46AB5" w:rsidP="00B46AB5">
      <w:r>
        <w:t>The full set of rules</w:t>
      </w:r>
      <w:r>
        <w:rPr>
          <w:rStyle w:val="FootnoteReference"/>
        </w:rPr>
        <w:footnoteReference w:id="35"/>
      </w:r>
      <w:r>
        <w:t xml:space="preserve"> runs to 132 pages, but the </w:t>
      </w:r>
      <w:r w:rsidR="008F3A7A">
        <w:t xml:space="preserve">item covering the </w:t>
      </w:r>
      <w:r>
        <w:t>installation of a simulator can be found on page 66 under item B2(6) of List B, “</w:t>
      </w:r>
      <w:r w:rsidRPr="006B7D4A">
        <w:rPr>
          <w:i/>
          <w:iCs/>
        </w:rPr>
        <w:t>installation of an electric silent ringing device for the training of ringers</w:t>
      </w:r>
      <w:r>
        <w:t>”.</w:t>
      </w:r>
    </w:p>
    <w:p w14:paraId="7FA9DE9F" w14:textId="54317A09" w:rsidR="00612921" w:rsidRDefault="008B2351" w:rsidP="006B7D4A">
      <w:pPr>
        <w:pStyle w:val="Heading3"/>
      </w:pPr>
      <w:bookmarkStart w:id="1630" w:name="_Toc80968964"/>
      <w:r>
        <w:t xml:space="preserve">List B </w:t>
      </w:r>
      <w:r w:rsidR="00612921">
        <w:t>Application</w:t>
      </w:r>
      <w:bookmarkEnd w:id="1630"/>
    </w:p>
    <w:p w14:paraId="76DB427C" w14:textId="77777777" w:rsidR="00D02421" w:rsidRDefault="00B46AB5" w:rsidP="00D02421">
      <w:r>
        <w:t xml:space="preserve">The application process is relatively straightforward, and is all handled online via the </w:t>
      </w:r>
      <w:r w:rsidRPr="006B7D4A">
        <w:rPr>
          <w:i/>
          <w:iCs/>
        </w:rPr>
        <w:t>Church of England Online Faculty System</w:t>
      </w:r>
      <w:r>
        <w:t>, which can be found here:</w:t>
      </w:r>
    </w:p>
    <w:p w14:paraId="2AD96E5F" w14:textId="762F538E" w:rsidR="00B46AB5" w:rsidRDefault="00D02421" w:rsidP="006B7D4A">
      <w:pPr>
        <w:jc w:val="center"/>
      </w:pPr>
      <w:r>
        <w:fldChar w:fldCharType="begin"/>
      </w:r>
      <w:r>
        <w:instrText xml:space="preserve"> HYPERLINK "</w:instrText>
      </w:r>
      <w:r w:rsidRPr="006B7D4A">
        <w:instrText>https://facultyonline.churchofengland.org/home</w:instrText>
      </w:r>
      <w:r>
        <w:instrText xml:space="preserve">" </w:instrText>
      </w:r>
      <w:ins w:id="1631" w:author="Andrew Instone-Cowie" w:date="2021-08-27T15:01:00Z"/>
      <w:r>
        <w:fldChar w:fldCharType="separate"/>
      </w:r>
      <w:r w:rsidRPr="00EE6626">
        <w:rPr>
          <w:rStyle w:val="Hyperlink"/>
        </w:rPr>
        <w:t>https://facultyonline.churchofengland.org/home</w:t>
      </w:r>
      <w:r>
        <w:fldChar w:fldCharType="end"/>
      </w:r>
    </w:p>
    <w:p w14:paraId="4CC06DF8" w14:textId="49806931" w:rsidR="00612921" w:rsidRDefault="00B46AB5" w:rsidP="00B46AB5">
      <w:r>
        <w:t xml:space="preserve">The application would usually be made </w:t>
      </w:r>
      <w:r w:rsidR="00612921">
        <w:t xml:space="preserve">on behalf of the church </w:t>
      </w:r>
      <w:r>
        <w:t xml:space="preserve">by </w:t>
      </w:r>
      <w:r w:rsidR="00612921">
        <w:t xml:space="preserve">an officer of the PCC. Full guidance is available on the </w:t>
      </w:r>
      <w:r w:rsidR="00612921" w:rsidRPr="006B7D4A">
        <w:rPr>
          <w:i/>
          <w:iCs/>
        </w:rPr>
        <w:t>Online Faculty System</w:t>
      </w:r>
      <w:r w:rsidR="00612921">
        <w:t xml:space="preserve"> website, including specific guidance on making an application under List B</w:t>
      </w:r>
      <w:r w:rsidR="00612921">
        <w:rPr>
          <w:rStyle w:val="FootnoteReference"/>
        </w:rPr>
        <w:footnoteReference w:id="36"/>
      </w:r>
      <w:r w:rsidR="00612921">
        <w:t>.</w:t>
      </w:r>
    </w:p>
    <w:p w14:paraId="65936B66" w14:textId="190701B9" w:rsidR="00D02421" w:rsidRPr="001F4FB7" w:rsidRDefault="00D02421">
      <w:r>
        <w:t xml:space="preserve">The Liverpool Ringing Simulator Project documentation, or extracts from it, may be used to support your application, provided its source is acknowledged: all </w:t>
      </w:r>
      <w:r w:rsidRPr="001F4FB7">
        <w:t xml:space="preserve">documentation </w:t>
      </w:r>
      <w:r>
        <w:t xml:space="preserve">is </w:t>
      </w:r>
      <w:r w:rsidRPr="001F4FB7">
        <w:t>released under the Creative Commons Attribution-ShareAlike 4.0 International License (CC BY-SA)</w:t>
      </w:r>
      <w:r>
        <w:t xml:space="preserve"> which permits you to re-use it for any purpose.</w:t>
      </w:r>
    </w:p>
    <w:p w14:paraId="297E190A" w14:textId="77777777" w:rsidR="00D02421" w:rsidRDefault="00D02421" w:rsidP="00B46AB5"/>
    <w:p w14:paraId="108F4A8F" w14:textId="77777777" w:rsidR="00D02421" w:rsidRDefault="00D02421" w:rsidP="00612921">
      <w:pPr>
        <w:pStyle w:val="Heading3"/>
      </w:pPr>
      <w:r>
        <w:br w:type="page"/>
      </w:r>
    </w:p>
    <w:p w14:paraId="3BF6B5BF" w14:textId="73FEC9C4" w:rsidR="00B46AB5" w:rsidRDefault="00612921" w:rsidP="006B7D4A">
      <w:pPr>
        <w:pStyle w:val="Heading3"/>
      </w:pPr>
      <w:bookmarkStart w:id="1632" w:name="_Toc80968965"/>
      <w:r>
        <w:lastRenderedPageBreak/>
        <w:t>Conditions</w:t>
      </w:r>
      <w:bookmarkEnd w:id="1632"/>
    </w:p>
    <w:p w14:paraId="457444E5" w14:textId="1D7617B0" w:rsidR="00612921" w:rsidRDefault="00612921" w:rsidP="00B46AB5">
      <w:r>
        <w:t xml:space="preserve">There are four standard conditions attached to </w:t>
      </w:r>
      <w:r w:rsidR="002368EA">
        <w:t>item B2(6). These are listed and their implications discussed in the following table: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819"/>
      </w:tblGrid>
      <w:tr w:rsidR="002368EA" w:rsidRPr="00212D29" w14:paraId="39B6123F" w14:textId="77777777" w:rsidTr="006B7D4A">
        <w:tc>
          <w:tcPr>
            <w:tcW w:w="4253" w:type="dxa"/>
            <w:shd w:val="clear" w:color="auto" w:fill="D9D9D9" w:themeFill="background1" w:themeFillShade="D9"/>
          </w:tcPr>
          <w:p w14:paraId="421544AD" w14:textId="602ADED2" w:rsidR="002368EA" w:rsidRPr="00212D29" w:rsidRDefault="002368EA" w:rsidP="006B7D4A">
            <w:pPr>
              <w:contextualSpacing/>
              <w:rPr>
                <w:b/>
              </w:rPr>
            </w:pPr>
            <w:r>
              <w:rPr>
                <w:b/>
              </w:rPr>
              <w:t>Condition</w:t>
            </w:r>
          </w:p>
        </w:tc>
        <w:tc>
          <w:tcPr>
            <w:tcW w:w="4819" w:type="dxa"/>
            <w:shd w:val="clear" w:color="auto" w:fill="D9D9D9" w:themeFill="background1" w:themeFillShade="D9"/>
          </w:tcPr>
          <w:p w14:paraId="0A960E7A" w14:textId="7DA4D144" w:rsidR="002368EA" w:rsidRPr="00212D29" w:rsidRDefault="002368EA" w:rsidP="006B7D4A">
            <w:pPr>
              <w:contextualSpacing/>
              <w:rPr>
                <w:b/>
              </w:rPr>
            </w:pPr>
            <w:r>
              <w:rPr>
                <w:b/>
              </w:rPr>
              <w:t>Implications</w:t>
            </w:r>
          </w:p>
        </w:tc>
      </w:tr>
      <w:tr w:rsidR="002368EA" w:rsidRPr="00212D29" w14:paraId="6666F675" w14:textId="77777777" w:rsidTr="006B7D4A">
        <w:tc>
          <w:tcPr>
            <w:tcW w:w="4253" w:type="dxa"/>
          </w:tcPr>
          <w:p w14:paraId="18E6D002" w14:textId="7C02388B" w:rsidR="002368EA" w:rsidRPr="006B7D4A" w:rsidRDefault="002368EA" w:rsidP="006B7D4A">
            <w:pPr>
              <w:contextualSpacing/>
              <w:rPr>
                <w:i/>
                <w:iCs/>
              </w:rPr>
            </w:pPr>
            <w:r w:rsidRPr="006B7D4A">
              <w:rPr>
                <w:i/>
                <w:iCs/>
              </w:rPr>
              <w:t>Any work to an electrical installation or electrical equipment is carried out by a person whose work is subject to an accredited certification scheme (as defined in rule 3.1(6)).</w:t>
            </w:r>
          </w:p>
        </w:tc>
        <w:tc>
          <w:tcPr>
            <w:tcW w:w="4819" w:type="dxa"/>
          </w:tcPr>
          <w:p w14:paraId="629A3F78" w14:textId="1DA3B66C" w:rsidR="00D02421" w:rsidRDefault="002368EA" w:rsidP="006B7D4A">
            <w:pPr>
              <w:pStyle w:val="ListParagraph"/>
              <w:numPr>
                <w:ilvl w:val="0"/>
                <w:numId w:val="32"/>
              </w:numPr>
            </w:pPr>
            <w:r>
              <w:t>This condition is likely to apply only if you require additional socket outlets installing to power the simulator</w:t>
            </w:r>
            <w:r w:rsidR="00D02421">
              <w:t>, PC, etc</w:t>
            </w:r>
          </w:p>
          <w:p w14:paraId="0390D5CE" w14:textId="0C097A01" w:rsidR="002368EA" w:rsidRPr="00212D29" w:rsidRDefault="002368EA" w:rsidP="006B7D4A">
            <w:pPr>
              <w:pStyle w:val="ListParagraph"/>
              <w:numPr>
                <w:ilvl w:val="0"/>
                <w:numId w:val="32"/>
              </w:numPr>
            </w:pPr>
            <w:r>
              <w:t>This condition essentially means that the church must engage a qualified electrician to do that work.</w:t>
            </w:r>
          </w:p>
        </w:tc>
      </w:tr>
      <w:tr w:rsidR="002368EA" w:rsidRPr="00212D29" w14:paraId="4EA978A8" w14:textId="77777777" w:rsidTr="006B7D4A">
        <w:tc>
          <w:tcPr>
            <w:tcW w:w="4253" w:type="dxa"/>
          </w:tcPr>
          <w:p w14:paraId="1709D04E" w14:textId="5FCC41CE" w:rsidR="002368EA" w:rsidRPr="006B7D4A" w:rsidRDefault="002368EA" w:rsidP="006B7D4A">
            <w:pPr>
              <w:contextualSpacing/>
              <w:rPr>
                <w:i/>
                <w:iCs/>
              </w:rPr>
            </w:pPr>
            <w:r w:rsidRPr="006B7D4A">
              <w:rPr>
                <w:i/>
                <w:iCs/>
              </w:rPr>
              <w:t>The device is installed in a location not normally visible to the public.</w:t>
            </w:r>
          </w:p>
        </w:tc>
        <w:tc>
          <w:tcPr>
            <w:tcW w:w="4819" w:type="dxa"/>
          </w:tcPr>
          <w:p w14:paraId="68C66AD1" w14:textId="78676B0E" w:rsidR="00D02421" w:rsidRDefault="00D02421" w:rsidP="006B7D4A">
            <w:pPr>
              <w:pStyle w:val="ListParagraph"/>
              <w:numPr>
                <w:ilvl w:val="0"/>
                <w:numId w:val="33"/>
              </w:numPr>
            </w:pPr>
            <w:r>
              <w:t xml:space="preserve">Bell chambers and upstairs ringing rooms </w:t>
            </w:r>
            <w:r w:rsidR="008B2351">
              <w:t>would</w:t>
            </w:r>
            <w:r>
              <w:t xml:space="preserve"> not normally </w:t>
            </w:r>
            <w:r w:rsidR="008B2351">
              <w:t xml:space="preserve">be considered </w:t>
            </w:r>
            <w:r>
              <w:t>visible to the public.</w:t>
            </w:r>
          </w:p>
          <w:p w14:paraId="19BBA4AE" w14:textId="2A450DA1" w:rsidR="002368EA" w:rsidRPr="00212D29" w:rsidRDefault="00D02421" w:rsidP="006B7D4A">
            <w:pPr>
              <w:pStyle w:val="ListParagraph"/>
              <w:numPr>
                <w:ilvl w:val="0"/>
                <w:numId w:val="33"/>
              </w:numPr>
            </w:pPr>
            <w:r>
              <w:t>If the tower is</w:t>
            </w:r>
            <w:r w:rsidR="008B2351">
              <w:t>, for example,</w:t>
            </w:r>
            <w:r>
              <w:t xml:space="preserve"> a ground floor ring open to the body of the church, then you may need to arrange to store the ringing room equipment away when not in use, but that is probably advisable anyway for security. </w:t>
            </w:r>
          </w:p>
        </w:tc>
      </w:tr>
      <w:tr w:rsidR="002368EA" w:rsidRPr="00212D29" w14:paraId="0564ABFD" w14:textId="77777777" w:rsidTr="006B7D4A">
        <w:tc>
          <w:tcPr>
            <w:tcW w:w="4253" w:type="dxa"/>
          </w:tcPr>
          <w:p w14:paraId="5686AFE1" w14:textId="2CAB0540" w:rsidR="002368EA" w:rsidRPr="006B7D4A" w:rsidRDefault="002368EA" w:rsidP="006B7D4A">
            <w:pPr>
              <w:contextualSpacing/>
              <w:rPr>
                <w:i/>
                <w:iCs/>
              </w:rPr>
            </w:pPr>
            <w:r w:rsidRPr="006B7D4A">
              <w:rPr>
                <w:i/>
                <w:iCs/>
              </w:rPr>
              <w:t>No alteration is made to the fittings of the bells other than the installation of electric contacts and wires.</w:t>
            </w:r>
          </w:p>
        </w:tc>
        <w:tc>
          <w:tcPr>
            <w:tcW w:w="4819" w:type="dxa"/>
          </w:tcPr>
          <w:p w14:paraId="283625B8" w14:textId="3628A0AC" w:rsidR="002368EA" w:rsidRDefault="00C367D9" w:rsidP="00C367D9">
            <w:pPr>
              <w:pStyle w:val="ListParagraph"/>
              <w:numPr>
                <w:ilvl w:val="0"/>
                <w:numId w:val="34"/>
              </w:numPr>
            </w:pPr>
            <w:r>
              <w:t>No alteration to the fittings of a bell should be required to install a simulator or sensor.</w:t>
            </w:r>
          </w:p>
          <w:p w14:paraId="4FA8AF64" w14:textId="574C8592" w:rsidR="008B2351" w:rsidRDefault="008B2351" w:rsidP="006B7D4A">
            <w:pPr>
              <w:pStyle w:val="ListParagraph"/>
              <w:numPr>
                <w:ilvl w:val="0"/>
                <w:numId w:val="34"/>
              </w:numPr>
            </w:pPr>
            <w:r>
              <w:t xml:space="preserve">The example installations depicted in this guide show how sensor mountings can be devised which require no permanent fixings.  </w:t>
            </w:r>
          </w:p>
          <w:p w14:paraId="54A2D225" w14:textId="2E1F986E" w:rsidR="00C367D9" w:rsidRPr="00212D29" w:rsidRDefault="00C76C15" w:rsidP="006B7D4A">
            <w:pPr>
              <w:pStyle w:val="ListParagraph"/>
              <w:numPr>
                <w:ilvl w:val="0"/>
                <w:numId w:val="34"/>
              </w:numPr>
            </w:pPr>
            <w:r>
              <w:t>No modern simulator uses “electric contacts”, and th</w:t>
            </w:r>
            <w:r w:rsidR="00C367D9">
              <w:t>e terminology in this condition is antiquated</w:t>
            </w:r>
            <w:r>
              <w:t xml:space="preserve">, </w:t>
            </w:r>
            <w:r w:rsidR="00C367D9">
              <w:t>but could be construed to apply to optical or magnetic sensors.</w:t>
            </w:r>
          </w:p>
        </w:tc>
      </w:tr>
      <w:tr w:rsidR="002368EA" w:rsidRPr="00212D29" w14:paraId="3368733F" w14:textId="77777777" w:rsidTr="006B7D4A">
        <w:tc>
          <w:tcPr>
            <w:tcW w:w="4253" w:type="dxa"/>
          </w:tcPr>
          <w:p w14:paraId="0226B486" w14:textId="12A2CB77" w:rsidR="002368EA" w:rsidRPr="006B7D4A" w:rsidRDefault="002368EA" w:rsidP="006B7D4A">
            <w:pPr>
              <w:contextualSpacing/>
              <w:rPr>
                <w:i/>
                <w:iCs/>
              </w:rPr>
            </w:pPr>
            <w:r w:rsidRPr="006B7D4A">
              <w:rPr>
                <w:i/>
                <w:iCs/>
              </w:rPr>
              <w:t>The device does not adversely affect the church’s protection against lightning.</w:t>
            </w:r>
          </w:p>
        </w:tc>
        <w:tc>
          <w:tcPr>
            <w:tcW w:w="4819" w:type="dxa"/>
          </w:tcPr>
          <w:p w14:paraId="5F465DED" w14:textId="79C7E10F" w:rsidR="002368EA" w:rsidRDefault="00C367D9" w:rsidP="006B7D4A">
            <w:pPr>
              <w:pStyle w:val="ListParagraph"/>
              <w:numPr>
                <w:ilvl w:val="0"/>
                <w:numId w:val="35"/>
              </w:numPr>
            </w:pPr>
            <w:r>
              <w:t xml:space="preserve">The Liverpool Ringing Simulator design includes Transient Voltage Suppression devices on all signal and data lines. These are intended to protect the simulator itself and any downstream components from transients induced by, for example, nearby lightning strikes. </w:t>
            </w:r>
            <w:r w:rsidR="008F3A7A">
              <w:t xml:space="preserve">For more information, please refer to the </w:t>
            </w:r>
            <w:r w:rsidR="008F3A7A" w:rsidRPr="006B7D4A">
              <w:rPr>
                <w:b/>
                <w:bCs/>
                <w:i/>
                <w:iCs/>
              </w:rPr>
              <w:t>Technical Reference Guide</w:t>
            </w:r>
            <w:r w:rsidR="008F3A7A">
              <w:t>.</w:t>
            </w:r>
          </w:p>
          <w:p w14:paraId="614F1F16" w14:textId="0187B942" w:rsidR="00C367D9" w:rsidRPr="00212D29" w:rsidRDefault="00C367D9" w:rsidP="006B7D4A">
            <w:pPr>
              <w:pStyle w:val="ListParagraph"/>
              <w:numPr>
                <w:ilvl w:val="0"/>
                <w:numId w:val="35"/>
              </w:numPr>
            </w:pPr>
            <w:r>
              <w:t>Unless there are very unusual installation requirements, the presence of a simulator should present no additional hazard.</w:t>
            </w:r>
          </w:p>
        </w:tc>
      </w:tr>
    </w:tbl>
    <w:p w14:paraId="68606425" w14:textId="4B156AB9" w:rsidR="00D02421" w:rsidRDefault="00C76C15" w:rsidP="006B7D4A">
      <w:r>
        <w:t>The best advice is, i</w:t>
      </w:r>
      <w:r w:rsidR="00D02421">
        <w:t xml:space="preserve">f in any doubt, discuss the installation with the Archdeacon </w:t>
      </w:r>
      <w:r w:rsidR="00D02421" w:rsidRPr="006B7D4A">
        <w:rPr>
          <w:u w:val="single"/>
        </w:rPr>
        <w:t>before</w:t>
      </w:r>
      <w:r w:rsidR="00D02421">
        <w:t xml:space="preserve"> making an application.</w:t>
      </w:r>
      <w:r w:rsidR="00D02421">
        <w:br w:type="page"/>
      </w:r>
    </w:p>
    <w:p w14:paraId="27F1F44C" w14:textId="73332657" w:rsidR="00F80CCE" w:rsidRDefault="00F80CCE" w:rsidP="00F002DD">
      <w:pPr>
        <w:pStyle w:val="Heading2"/>
      </w:pPr>
      <w:bookmarkStart w:id="1633" w:name="_Toc80968966"/>
      <w:r>
        <w:lastRenderedPageBreak/>
        <w:t xml:space="preserve">Simulator Interface </w:t>
      </w:r>
      <w:r w:rsidR="00000703">
        <w:t>Module</w:t>
      </w:r>
      <w:bookmarkEnd w:id="1633"/>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78">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3D6769FD" w:rsidR="00364667" w:rsidRDefault="00364667" w:rsidP="00364667">
      <w:pPr>
        <w:pStyle w:val="Caption"/>
        <w:jc w:val="center"/>
      </w:pPr>
      <w:bookmarkStart w:id="1634" w:name="_Toc8096904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35" w:author="Andrew Instone-Cowie" w:date="2021-08-27T15:02:00Z">
        <w:r w:rsidR="00B33E7E">
          <w:rPr>
            <w:noProof/>
          </w:rPr>
          <w:t>57</w:t>
        </w:r>
      </w:ins>
      <w:del w:id="1636" w:author="Andrew Instone-Cowie" w:date="2021-08-27T14:06:00Z">
        <w:r w:rsidR="00DC5316" w:rsidDel="006B7D4A">
          <w:rPr>
            <w:noProof/>
          </w:rPr>
          <w:delText>56</w:delText>
        </w:r>
      </w:del>
      <w:r w:rsidR="00D15F53">
        <w:rPr>
          <w:noProof/>
        </w:rPr>
        <w:fldChar w:fldCharType="end"/>
      </w:r>
      <w:r>
        <w:t xml:space="preserve"> – Installed Simulator Interface</w:t>
      </w:r>
      <w:bookmarkEnd w:id="1634"/>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1637" w:name="_Toc80968967"/>
      <w:r>
        <w:t xml:space="preserve">Power </w:t>
      </w:r>
      <w:r w:rsidR="00000703">
        <w:t>Module</w:t>
      </w:r>
      <w:bookmarkEnd w:id="1637"/>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1638" w:name="_Toc80968968"/>
      <w:r>
        <w:lastRenderedPageBreak/>
        <w:t>Power Supply</w:t>
      </w:r>
      <w:bookmarkEnd w:id="1638"/>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1639" w:name="_Toc80968969"/>
      <w:r>
        <w:t xml:space="preserve">Sensor </w:t>
      </w:r>
      <w:r w:rsidR="00000703">
        <w:t xml:space="preserve">Module </w:t>
      </w:r>
      <w:r>
        <w:t>Mounting</w:t>
      </w:r>
      <w:bookmarkEnd w:id="1639"/>
    </w:p>
    <w:p w14:paraId="138BE7C4" w14:textId="77777777" w:rsidR="0074395E" w:rsidRPr="001F4FB7" w:rsidRDefault="00584A9D" w:rsidP="00584A9D">
      <w:pPr>
        <w:keepNext/>
      </w:pPr>
      <w:r w:rsidRPr="001F4FB7">
        <w:t xml:space="preserve">The magneto-resistive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7777777" w:rsidR="00F80CCE" w:rsidRPr="001F4FB7" w:rsidRDefault="0074395E" w:rsidP="00584A9D">
      <w:pPr>
        <w:keepNext/>
      </w:pPr>
      <w:r w:rsidRPr="001F4FB7">
        <w:t>The following photographs show magneto-resistive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79">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5D74CB71" w:rsidR="00C01377" w:rsidRDefault="00C01377" w:rsidP="00C01377">
      <w:pPr>
        <w:pStyle w:val="Caption"/>
        <w:jc w:val="center"/>
      </w:pPr>
      <w:bookmarkStart w:id="1640" w:name="_Toc80969049"/>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641" w:author="Andrew Instone-Cowie" w:date="2021-08-27T15:02:00Z">
        <w:r w:rsidR="00B33E7E">
          <w:rPr>
            <w:noProof/>
          </w:rPr>
          <w:t>58</w:t>
        </w:r>
      </w:ins>
      <w:del w:id="1642" w:author="Andrew Instone-Cowie" w:date="2021-08-27T14:06:00Z">
        <w:r w:rsidR="00DC5316" w:rsidDel="006B7D4A">
          <w:rPr>
            <w:noProof/>
          </w:rPr>
          <w:delText>57</w:delText>
        </w:r>
      </w:del>
      <w:r w:rsidR="00DC03A1">
        <w:rPr>
          <w:noProof/>
        </w:rPr>
        <w:fldChar w:fldCharType="end"/>
      </w:r>
      <w:r>
        <w:t xml:space="preserve"> – Installed Sensor (Lois Weedon</w:t>
      </w:r>
      <w:r w:rsidR="0074395E">
        <w:t xml:space="preserve"> 4</w:t>
      </w:r>
      <w:r w:rsidR="0074395E" w:rsidRPr="0074395E">
        <w:rPr>
          <w:vertAlign w:val="superscript"/>
        </w:rPr>
        <w:t>th</w:t>
      </w:r>
      <w:r>
        <w:t>)</w:t>
      </w:r>
      <w:bookmarkEnd w:id="1640"/>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80">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170B12CA" w:rsidR="00C01377" w:rsidRDefault="00C01377" w:rsidP="00C01377">
      <w:pPr>
        <w:pStyle w:val="Caption"/>
        <w:jc w:val="center"/>
      </w:pPr>
      <w:bookmarkStart w:id="1643" w:name="_Toc80969050"/>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644" w:author="Andrew Instone-Cowie" w:date="2021-08-27T15:02:00Z">
        <w:r w:rsidR="00B33E7E">
          <w:rPr>
            <w:noProof/>
          </w:rPr>
          <w:t>59</w:t>
        </w:r>
      </w:ins>
      <w:del w:id="1645" w:author="Andrew Instone-Cowie" w:date="2021-08-27T14:06:00Z">
        <w:r w:rsidR="00DC5316" w:rsidDel="006B7D4A">
          <w:rPr>
            <w:noProof/>
          </w:rPr>
          <w:delText>58</w:delText>
        </w:r>
      </w:del>
      <w:r w:rsidR="00DC03A1">
        <w:rPr>
          <w:noProof/>
        </w:rPr>
        <w:fldChar w:fldCharType="end"/>
      </w:r>
      <w:r>
        <w:t xml:space="preserve"> – Installed Sensor (Lois Weedon</w:t>
      </w:r>
      <w:r w:rsidR="0074395E">
        <w:t xml:space="preserve"> 6</w:t>
      </w:r>
      <w:r w:rsidR="0074395E" w:rsidRPr="0074395E">
        <w:rPr>
          <w:vertAlign w:val="superscript"/>
        </w:rPr>
        <w:t>th</w:t>
      </w:r>
      <w:r>
        <w:t>)</w:t>
      </w:r>
      <w:bookmarkEnd w:id="1643"/>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1">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0238E2D9" w:rsidR="00C01377" w:rsidRDefault="00C01377" w:rsidP="00C01377">
      <w:pPr>
        <w:pStyle w:val="Caption"/>
        <w:jc w:val="center"/>
      </w:pPr>
      <w:bookmarkStart w:id="1646" w:name="_Toc80969051"/>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647" w:author="Andrew Instone-Cowie" w:date="2021-08-27T15:02:00Z">
        <w:r w:rsidR="00B33E7E">
          <w:rPr>
            <w:noProof/>
          </w:rPr>
          <w:t>60</w:t>
        </w:r>
      </w:ins>
      <w:del w:id="1648" w:author="Andrew Instone-Cowie" w:date="2021-08-27T14:06:00Z">
        <w:r w:rsidR="00DC5316" w:rsidDel="006B7D4A">
          <w:rPr>
            <w:noProof/>
          </w:rPr>
          <w:delText>59</w:delText>
        </w:r>
      </w:del>
      <w:r w:rsidR="00DC03A1">
        <w:rPr>
          <w:noProof/>
        </w:rPr>
        <w:fldChar w:fldCharType="end"/>
      </w:r>
      <w:r>
        <w:t xml:space="preserve"> – Installed </w:t>
      </w:r>
      <w:r w:rsidR="0074395E">
        <w:t>Sensor (Chirk</w:t>
      </w:r>
      <w:r w:rsidR="008F3A7A">
        <w:t>, Type 1</w:t>
      </w:r>
      <w:r w:rsidR="0074395E">
        <w:t>)</w:t>
      </w:r>
      <w:bookmarkEnd w:id="1646"/>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1649" w:name="_Toc472626733"/>
      <w:bookmarkStart w:id="1650" w:name="_Toc80968970"/>
      <w:r>
        <w:lastRenderedPageBreak/>
        <w:t>Magnet Mounting</w:t>
      </w:r>
      <w:bookmarkEnd w:id="1649"/>
      <w:bookmarkEnd w:id="1650"/>
    </w:p>
    <w:p w14:paraId="1323FEEF" w14:textId="77777777" w:rsidR="00CA2E9E" w:rsidRPr="001F4FB7" w:rsidRDefault="00CA2E9E" w:rsidP="00CA2E9E">
      <w:r w:rsidRPr="001F4FB7">
        <w:t>The magneto-resistive sensor is triggered by a small rare-earth magnet mounted on the shroud of the wheel, such that the magnet is opposite the centre of the Sensor Head (i.e., co-axial with the 2SS52M sensor IC)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0855D16F" w:rsidR="00CA2E9E" w:rsidRDefault="00CA2E9E" w:rsidP="00CA2E9E">
      <w:pPr>
        <w:pStyle w:val="Caption"/>
        <w:jc w:val="center"/>
      </w:pPr>
      <w:bookmarkStart w:id="1651" w:name="_Toc472626768"/>
      <w:bookmarkStart w:id="1652" w:name="_Toc8096905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53" w:author="Andrew Instone-Cowie" w:date="2021-08-27T15:02:00Z">
        <w:r w:rsidR="00B33E7E">
          <w:rPr>
            <w:noProof/>
          </w:rPr>
          <w:t>61</w:t>
        </w:r>
      </w:ins>
      <w:del w:id="1654" w:author="Andrew Instone-Cowie" w:date="2021-08-27T14:06:00Z">
        <w:r w:rsidR="00DC5316" w:rsidDel="006B7D4A">
          <w:rPr>
            <w:noProof/>
          </w:rPr>
          <w:delText>60</w:delText>
        </w:r>
      </w:del>
      <w:r w:rsidR="00D15F53">
        <w:rPr>
          <w:noProof/>
        </w:rPr>
        <w:fldChar w:fldCharType="end"/>
      </w:r>
      <w:r>
        <w:t xml:space="preserve"> – Magnet Mounting Dimensions</w:t>
      </w:r>
      <w:bookmarkEnd w:id="1651"/>
      <w:bookmarkEnd w:id="1652"/>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Pr="001F4FB7" w:rsidRDefault="00CA2E9E" w:rsidP="006C4A3A">
      <w:pPr>
        <w:pStyle w:val="ListParagraph"/>
        <w:keepLines/>
        <w:numPr>
          <w:ilvl w:val="0"/>
          <w:numId w:val="14"/>
        </w:numPr>
        <w:ind w:left="714" w:hanging="357"/>
      </w:pPr>
      <w:r w:rsidRPr="001F4FB7">
        <w:t>The mounting is then cut and sanded to shape, and the remains of the template removed. Do not sand the inside of the central hole.</w:t>
      </w:r>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83">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2ABB1B79" w:rsidR="00CA2E9E" w:rsidRDefault="00CA2E9E" w:rsidP="00CA2E9E">
      <w:pPr>
        <w:pStyle w:val="Caption"/>
        <w:jc w:val="center"/>
      </w:pPr>
      <w:bookmarkStart w:id="1655" w:name="_Toc472626769"/>
      <w:bookmarkStart w:id="1656" w:name="_Toc8096905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57" w:author="Andrew Instone-Cowie" w:date="2021-08-27T15:02:00Z">
        <w:r w:rsidR="00B33E7E">
          <w:rPr>
            <w:noProof/>
          </w:rPr>
          <w:t>62</w:t>
        </w:r>
      </w:ins>
      <w:del w:id="1658" w:author="Andrew Instone-Cowie" w:date="2021-08-27T14:06:00Z">
        <w:r w:rsidR="00DC5316" w:rsidDel="006B7D4A">
          <w:rPr>
            <w:noProof/>
          </w:rPr>
          <w:delText>61</w:delText>
        </w:r>
      </w:del>
      <w:r w:rsidR="00D15F53">
        <w:rPr>
          <w:noProof/>
        </w:rPr>
        <w:fldChar w:fldCharType="end"/>
      </w:r>
      <w:r>
        <w:t xml:space="preserve"> – Magnet Mounting Construction</w:t>
      </w:r>
      <w:bookmarkEnd w:id="1655"/>
      <w:bookmarkEnd w:id="1656"/>
    </w:p>
    <w:p w14:paraId="0A9B5088" w14:textId="77777777" w:rsidR="00CA2E9E" w:rsidRPr="001F4FB7" w:rsidRDefault="00CA2E9E" w:rsidP="00CA2E9E">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84">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5FD4AA05" w:rsidR="00CA2E9E" w:rsidRDefault="00CA2E9E" w:rsidP="00CA2E9E">
      <w:pPr>
        <w:pStyle w:val="Caption"/>
        <w:jc w:val="center"/>
      </w:pPr>
      <w:bookmarkStart w:id="1659" w:name="_Toc472626770"/>
      <w:bookmarkStart w:id="1660" w:name="_Toc8096905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61" w:author="Andrew Instone-Cowie" w:date="2021-08-27T15:02:00Z">
        <w:r w:rsidR="00B33E7E">
          <w:rPr>
            <w:noProof/>
          </w:rPr>
          <w:t>63</w:t>
        </w:r>
      </w:ins>
      <w:del w:id="1662" w:author="Andrew Instone-Cowie" w:date="2021-08-27T14:06:00Z">
        <w:r w:rsidR="00DC5316" w:rsidDel="006B7D4A">
          <w:rPr>
            <w:noProof/>
          </w:rPr>
          <w:delText>62</w:delText>
        </w:r>
      </w:del>
      <w:r w:rsidR="00D15F53">
        <w:rPr>
          <w:noProof/>
        </w:rPr>
        <w:fldChar w:fldCharType="end"/>
      </w:r>
      <w:r>
        <w:t xml:space="preserve"> – Completed Magnet Mounting</w:t>
      </w:r>
      <w:bookmarkEnd w:id="1659"/>
      <w:bookmarkEnd w:id="1660"/>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w:t>
      </w:r>
      <w:r w:rsidRPr="001F4FB7">
        <w:lastRenderedPageBreak/>
        <w:t xml:space="preserve">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1663" w:name="_Toc80968971"/>
      <w:r>
        <w:t>Infra-Red Sensors</w:t>
      </w:r>
      <w:bookmarkEnd w:id="1663"/>
    </w:p>
    <w:p w14:paraId="67594EAC" w14:textId="77777777" w:rsidR="0074395E" w:rsidRPr="001F4FB7" w:rsidRDefault="0074395E" w:rsidP="0074395E">
      <w:pPr>
        <w:keepNext/>
      </w:pPr>
      <w:r w:rsidRPr="001F4FB7">
        <w:t xml:space="preserve">The sensor is attached to the bell frame in a similar way to a magneto-resistive sensor, such that the sensor masking tube is perpendicular to the face of the shroud of the wheel. </w:t>
      </w:r>
    </w:p>
    <w:p w14:paraId="682BFBCB" w14:textId="77777777" w:rsidR="0074395E" w:rsidRDefault="0074395E" w:rsidP="0074395E">
      <w:pPr>
        <w:pStyle w:val="Heading3"/>
      </w:pPr>
      <w:bookmarkStart w:id="1664" w:name="_Toc80968972"/>
      <w:r>
        <w:t>Reflector</w:t>
      </w:r>
      <w:bookmarkEnd w:id="1664"/>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1665" w:name="_Toc472626720"/>
      <w:bookmarkStart w:id="1666" w:name="_Toc80968973"/>
      <w:r>
        <w:t>Calibration</w:t>
      </w:r>
      <w:bookmarkEnd w:id="1665"/>
      <w:bookmarkEnd w:id="1666"/>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1667" w:name="_Toc80968974"/>
      <w:r>
        <w:lastRenderedPageBreak/>
        <w:t>Cabling</w:t>
      </w:r>
      <w:bookmarkEnd w:id="1667"/>
    </w:p>
    <w:p w14:paraId="1FD96ED5" w14:textId="77777777" w:rsidR="00AD09B7" w:rsidRDefault="00AD09B7" w:rsidP="00AD09B7">
      <w:pPr>
        <w:pStyle w:val="Heading3"/>
      </w:pPr>
      <w:bookmarkStart w:id="1668" w:name="_Toc80968975"/>
      <w:r>
        <w:t>Power/Data Cable</w:t>
      </w:r>
      <w:bookmarkEnd w:id="1668"/>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34F7870" w:rsidR="00AD09B7" w:rsidRPr="001F4FB7" w:rsidRDefault="00AD09B7" w:rsidP="006C4A3A">
      <w:pPr>
        <w:pStyle w:val="ListParagraph"/>
        <w:numPr>
          <w:ilvl w:val="0"/>
          <w:numId w:val="17"/>
        </w:numPr>
      </w:pPr>
      <w:r w:rsidRPr="001F4FB7">
        <w:t xml:space="preserve">An example of a 25m cable is Farnell </w:t>
      </w:r>
      <w:r w:rsidR="007E1723">
        <w:t xml:space="preserve">part number </w:t>
      </w:r>
      <w:r w:rsidRPr="001F4FB7">
        <w:t>2575533.</w:t>
      </w:r>
    </w:p>
    <w:p w14:paraId="461EED93" w14:textId="77777777" w:rsidR="00AD09B7" w:rsidRPr="00D2043A" w:rsidRDefault="00AD09B7" w:rsidP="00D2043A">
      <w:pPr>
        <w:pStyle w:val="Heading3"/>
      </w:pPr>
      <w:bookmarkStart w:id="1669" w:name="_Toc80968976"/>
      <w:r w:rsidRPr="00D2043A">
        <w:t>Sensor Cables</w:t>
      </w:r>
      <w:bookmarkEnd w:id="1669"/>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4A71E329" w:rsidR="00584A9D" w:rsidRPr="001F4FB7" w:rsidRDefault="00D2043A" w:rsidP="006C4A3A">
      <w:pPr>
        <w:pStyle w:val="ListParagraph"/>
        <w:numPr>
          <w:ilvl w:val="0"/>
          <w:numId w:val="17"/>
        </w:numPr>
      </w:pPr>
      <w:r w:rsidRPr="001F4FB7">
        <w:t xml:space="preserve">An example of a 5m cable is </w:t>
      </w:r>
      <w:r w:rsidR="00AD09B7" w:rsidRPr="001F4FB7">
        <w:t xml:space="preserve">Farnell </w:t>
      </w:r>
      <w:r w:rsidR="007E1723">
        <w:t xml:space="preserve">part number </w:t>
      </w:r>
      <w:r w:rsidR="00AD09B7" w:rsidRPr="001F4FB7">
        <w:t>1734948</w:t>
      </w:r>
      <w:r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6F67B6DA">
            <wp:extent cx="5544000" cy="201600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a:ln w="12700">
                      <a:solidFill>
                        <a:schemeClr val="tx1"/>
                      </a:solidFill>
                    </a:ln>
                  </pic:spPr>
                </pic:pic>
              </a:graphicData>
            </a:graphic>
          </wp:inline>
        </w:drawing>
      </w:r>
    </w:p>
    <w:p w14:paraId="0E116EA1" w14:textId="1489FD27" w:rsidR="00D2043A" w:rsidRDefault="00D2043A" w:rsidP="00D2043A">
      <w:pPr>
        <w:pStyle w:val="Caption"/>
        <w:jc w:val="center"/>
      </w:pPr>
      <w:bookmarkStart w:id="1670" w:name="_Toc80969055"/>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671" w:author="Andrew Instone-Cowie" w:date="2021-08-27T15:02:00Z">
        <w:r w:rsidR="00B33E7E">
          <w:rPr>
            <w:noProof/>
          </w:rPr>
          <w:t>64</w:t>
        </w:r>
      </w:ins>
      <w:del w:id="1672" w:author="Andrew Instone-Cowie" w:date="2021-08-27T14:06:00Z">
        <w:r w:rsidR="00DC5316" w:rsidDel="006B7D4A">
          <w:rPr>
            <w:noProof/>
          </w:rPr>
          <w:delText>63</w:delText>
        </w:r>
      </w:del>
      <w:r w:rsidR="00DC03A1">
        <w:rPr>
          <w:noProof/>
        </w:rPr>
        <w:fldChar w:fldCharType="end"/>
      </w:r>
      <w:r>
        <w:t xml:space="preserve"> – Sensor Daisy Chain</w:t>
      </w:r>
      <w:bookmarkEnd w:id="1670"/>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1673" w:name="_Toc80968977"/>
      <w:r>
        <w:lastRenderedPageBreak/>
        <w:t>Computer Connection</w:t>
      </w:r>
      <w:bookmarkEnd w:id="1673"/>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6F57FD26" w:rsidR="007E1723" w:rsidRDefault="007E1723" w:rsidP="007E1723">
      <w:pPr>
        <w:pStyle w:val="Caption"/>
        <w:jc w:val="center"/>
      </w:pPr>
      <w:bookmarkStart w:id="1674" w:name="_Toc80969056"/>
      <w:r>
        <w:t xml:space="preserve">Figure </w:t>
      </w:r>
      <w:r>
        <w:rPr>
          <w:noProof/>
        </w:rPr>
        <w:fldChar w:fldCharType="begin"/>
      </w:r>
      <w:r>
        <w:rPr>
          <w:noProof/>
        </w:rPr>
        <w:instrText xml:space="preserve"> SEQ Figure \* ARABIC </w:instrText>
      </w:r>
      <w:r>
        <w:rPr>
          <w:noProof/>
        </w:rPr>
        <w:fldChar w:fldCharType="separate"/>
      </w:r>
      <w:ins w:id="1675" w:author="Andrew Instone-Cowie" w:date="2021-08-27T15:02:00Z">
        <w:r w:rsidR="00B33E7E">
          <w:rPr>
            <w:noProof/>
          </w:rPr>
          <w:t>65</w:t>
        </w:r>
      </w:ins>
      <w:del w:id="1676" w:author="Andrew Instone-Cowie" w:date="2021-08-27T14:06:00Z">
        <w:r w:rsidR="00DC5316" w:rsidDel="006B7D4A">
          <w:rPr>
            <w:noProof/>
          </w:rPr>
          <w:delText>64</w:delText>
        </w:r>
      </w:del>
      <w:r>
        <w:rPr>
          <w:noProof/>
        </w:rPr>
        <w:fldChar w:fldCharType="end"/>
      </w:r>
      <w:r>
        <w:t xml:space="preserve"> – 9-Pin Serial Port</w:t>
      </w:r>
      <w:bookmarkEnd w:id="1674"/>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37"/>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87">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352697EF" w:rsidR="00AA6BF6" w:rsidRDefault="00AA6BF6" w:rsidP="00AA6BF6">
      <w:pPr>
        <w:pStyle w:val="Caption"/>
        <w:jc w:val="center"/>
      </w:pPr>
      <w:bookmarkStart w:id="1677" w:name="_Toc80969057"/>
      <w:r>
        <w:t xml:space="preserve">Figure </w:t>
      </w:r>
      <w:r>
        <w:rPr>
          <w:noProof/>
        </w:rPr>
        <w:fldChar w:fldCharType="begin"/>
      </w:r>
      <w:r>
        <w:rPr>
          <w:noProof/>
        </w:rPr>
        <w:instrText xml:space="preserve"> SEQ Figure \* ARABIC </w:instrText>
      </w:r>
      <w:r>
        <w:rPr>
          <w:noProof/>
        </w:rPr>
        <w:fldChar w:fldCharType="separate"/>
      </w:r>
      <w:ins w:id="1678" w:author="Andrew Instone-Cowie" w:date="2021-08-27T15:02:00Z">
        <w:r w:rsidR="00B33E7E">
          <w:rPr>
            <w:noProof/>
          </w:rPr>
          <w:t>66</w:t>
        </w:r>
      </w:ins>
      <w:del w:id="1679" w:author="Andrew Instone-Cowie" w:date="2021-08-27T14:06:00Z">
        <w:r w:rsidR="00DC5316" w:rsidDel="006B7D4A">
          <w:rPr>
            <w:noProof/>
          </w:rPr>
          <w:delText>65</w:delText>
        </w:r>
      </w:del>
      <w:r>
        <w:rPr>
          <w:noProof/>
        </w:rPr>
        <w:fldChar w:fldCharType="end"/>
      </w:r>
      <w:r>
        <w:t xml:space="preserve"> – 9-Pin Serial Cable</w:t>
      </w:r>
      <w:bookmarkEnd w:id="1677"/>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486FB88F" w:rsidR="007E1723" w:rsidRDefault="007E1723" w:rsidP="007E1723">
      <w:pPr>
        <w:pStyle w:val="Caption"/>
        <w:jc w:val="center"/>
      </w:pPr>
      <w:bookmarkStart w:id="1680" w:name="_Toc80969058"/>
      <w:r>
        <w:t xml:space="preserve">Figure </w:t>
      </w:r>
      <w:r>
        <w:rPr>
          <w:noProof/>
        </w:rPr>
        <w:fldChar w:fldCharType="begin"/>
      </w:r>
      <w:r>
        <w:rPr>
          <w:noProof/>
        </w:rPr>
        <w:instrText xml:space="preserve"> SEQ Figure \* ARABIC </w:instrText>
      </w:r>
      <w:r>
        <w:rPr>
          <w:noProof/>
        </w:rPr>
        <w:fldChar w:fldCharType="separate"/>
      </w:r>
      <w:ins w:id="1681" w:author="Andrew Instone-Cowie" w:date="2021-08-27T15:02:00Z">
        <w:r w:rsidR="00B33E7E">
          <w:rPr>
            <w:noProof/>
          </w:rPr>
          <w:t>67</w:t>
        </w:r>
      </w:ins>
      <w:del w:id="1682" w:author="Andrew Instone-Cowie" w:date="2021-08-27T14:06:00Z">
        <w:r w:rsidR="00DC5316" w:rsidDel="006B7D4A">
          <w:rPr>
            <w:noProof/>
          </w:rPr>
          <w:delText>66</w:delText>
        </w:r>
      </w:del>
      <w:r>
        <w:rPr>
          <w:noProof/>
        </w:rPr>
        <w:fldChar w:fldCharType="end"/>
      </w:r>
      <w:r>
        <w:t xml:space="preserve"> – PC USB Ports</w:t>
      </w:r>
      <w:bookmarkEnd w:id="1680"/>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40248E3" w:rsidR="002B7A19" w:rsidRDefault="002B7A19" w:rsidP="002B7A19">
      <w:pPr>
        <w:keepNext/>
      </w:pPr>
      <w:r>
        <w:t>A</w:t>
      </w:r>
      <w:r w:rsidR="001661AB">
        <w:t xml:space="preserve">n example of a typical USB-Serial adapter is </w:t>
      </w:r>
      <w:r w:rsidR="009E4E3F">
        <w:t xml:space="preserve">CPC part </w:t>
      </w:r>
      <w:r w:rsidR="001661AB">
        <w:t>CS30877</w:t>
      </w:r>
      <w:r w:rsidR="009E4E3F">
        <w:t xml:space="preserve">, </w:t>
      </w:r>
      <w:r>
        <w:t>illustrated in the following photograph</w:t>
      </w:r>
      <w:r w:rsidR="009E4E3F">
        <w:rPr>
          <w:rStyle w:val="FootnoteReference"/>
        </w:rPr>
        <w:footnoteReference w:id="38"/>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89">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61C2D3DB" w:rsidR="00AA6BF6" w:rsidRDefault="00AA6BF6" w:rsidP="00AA6BF6">
      <w:pPr>
        <w:pStyle w:val="Caption"/>
        <w:jc w:val="center"/>
      </w:pPr>
      <w:bookmarkStart w:id="1683" w:name="_Toc80969059"/>
      <w:r>
        <w:t xml:space="preserve">Figure </w:t>
      </w:r>
      <w:r>
        <w:rPr>
          <w:noProof/>
        </w:rPr>
        <w:fldChar w:fldCharType="begin"/>
      </w:r>
      <w:r>
        <w:rPr>
          <w:noProof/>
        </w:rPr>
        <w:instrText xml:space="preserve"> SEQ Figure \* ARABIC </w:instrText>
      </w:r>
      <w:r>
        <w:rPr>
          <w:noProof/>
        </w:rPr>
        <w:fldChar w:fldCharType="separate"/>
      </w:r>
      <w:ins w:id="1684" w:author="Andrew Instone-Cowie" w:date="2021-08-27T15:02:00Z">
        <w:r w:rsidR="00B33E7E">
          <w:rPr>
            <w:noProof/>
          </w:rPr>
          <w:t>68</w:t>
        </w:r>
      </w:ins>
      <w:del w:id="1685" w:author="Andrew Instone-Cowie" w:date="2021-08-27T14:06:00Z">
        <w:r w:rsidR="00DC5316" w:rsidDel="006B7D4A">
          <w:rPr>
            <w:noProof/>
          </w:rPr>
          <w:delText>67</w:delText>
        </w:r>
      </w:del>
      <w:r>
        <w:rPr>
          <w:noProof/>
        </w:rPr>
        <w:fldChar w:fldCharType="end"/>
      </w:r>
      <w:r>
        <w:t xml:space="preserve"> – USB to Serial Adapter</w:t>
      </w:r>
      <w:bookmarkEnd w:id="1683"/>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1686" w:name="_Toc80968978"/>
      <w:r>
        <w:lastRenderedPageBreak/>
        <w:t xml:space="preserve">Interface </w:t>
      </w:r>
      <w:r w:rsidR="00000703">
        <w:t xml:space="preserve">Module </w:t>
      </w:r>
      <w:r w:rsidR="00DC03A1">
        <w:t>Set</w:t>
      </w:r>
      <w:r w:rsidR="00C30F94">
        <w:t>up</w:t>
      </w:r>
      <w:bookmarkEnd w:id="1686"/>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1687" w:name="_Toc80968979"/>
      <w:r>
        <w:t>Connecting to the Interface</w:t>
      </w:r>
      <w:r w:rsidR="00000703">
        <w:t xml:space="preserve"> Module</w:t>
      </w:r>
      <w:bookmarkEnd w:id="1687"/>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39"/>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90">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1">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21C8F686" w:rsidR="008458D2" w:rsidRDefault="008458D2" w:rsidP="008458D2">
      <w:pPr>
        <w:pStyle w:val="Caption"/>
        <w:ind w:left="714"/>
        <w:jc w:val="center"/>
      </w:pPr>
      <w:bookmarkStart w:id="1688" w:name="_Toc415420604"/>
      <w:bookmarkStart w:id="1689" w:name="_Toc472625853"/>
      <w:bookmarkStart w:id="1690" w:name="_Toc80969060"/>
      <w:r>
        <w:t xml:space="preserve">Figure </w:t>
      </w:r>
      <w:r w:rsidR="00263CEE">
        <w:rPr>
          <w:noProof/>
        </w:rPr>
        <w:fldChar w:fldCharType="begin"/>
      </w:r>
      <w:r w:rsidR="00263CEE">
        <w:rPr>
          <w:noProof/>
        </w:rPr>
        <w:instrText xml:space="preserve"> SEQ Figure \* ARABIC </w:instrText>
      </w:r>
      <w:r w:rsidR="00263CEE">
        <w:rPr>
          <w:noProof/>
        </w:rPr>
        <w:fldChar w:fldCharType="separate"/>
      </w:r>
      <w:ins w:id="1691" w:author="Andrew Instone-Cowie" w:date="2021-08-27T15:02:00Z">
        <w:r w:rsidR="00B33E7E">
          <w:rPr>
            <w:noProof/>
          </w:rPr>
          <w:t>69</w:t>
        </w:r>
      </w:ins>
      <w:del w:id="1692" w:author="Andrew Instone-Cowie" w:date="2021-08-27T14:06:00Z">
        <w:r w:rsidR="00DC5316" w:rsidDel="006B7D4A">
          <w:rPr>
            <w:noProof/>
          </w:rPr>
          <w:delText>68</w:delText>
        </w:r>
      </w:del>
      <w:r w:rsidR="00263CEE">
        <w:rPr>
          <w:noProof/>
        </w:rPr>
        <w:fldChar w:fldCharType="end"/>
      </w:r>
      <w:r>
        <w:t xml:space="preserve"> – PuTTY Configuration Dialogue</w:t>
      </w:r>
      <w:bookmarkEnd w:id="1688"/>
      <w:bookmarkEnd w:id="1689"/>
      <w:bookmarkEnd w:id="1690"/>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0"/>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2">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2DDCA71A" w:rsidR="00F56FA9" w:rsidRDefault="00F56FA9" w:rsidP="00F56FA9">
      <w:pPr>
        <w:pStyle w:val="Caption"/>
        <w:jc w:val="center"/>
      </w:pPr>
      <w:bookmarkStart w:id="1693" w:name="_Toc80969061"/>
      <w:r>
        <w:t xml:space="preserve">Figure </w:t>
      </w:r>
      <w:r>
        <w:rPr>
          <w:noProof/>
        </w:rPr>
        <w:fldChar w:fldCharType="begin"/>
      </w:r>
      <w:r>
        <w:rPr>
          <w:noProof/>
        </w:rPr>
        <w:instrText xml:space="preserve"> SEQ Figure \* ARABIC </w:instrText>
      </w:r>
      <w:r>
        <w:rPr>
          <w:noProof/>
        </w:rPr>
        <w:fldChar w:fldCharType="separate"/>
      </w:r>
      <w:ins w:id="1694" w:author="Andrew Instone-Cowie" w:date="2021-08-27T15:02:00Z">
        <w:r w:rsidR="00B33E7E">
          <w:rPr>
            <w:noProof/>
          </w:rPr>
          <w:t>70</w:t>
        </w:r>
      </w:ins>
      <w:del w:id="1695" w:author="Andrew Instone-Cowie" w:date="2021-08-27T14:06:00Z">
        <w:r w:rsidR="00DC5316" w:rsidDel="006B7D4A">
          <w:rPr>
            <w:noProof/>
          </w:rPr>
          <w:delText>69</w:delText>
        </w:r>
      </w:del>
      <w:r>
        <w:rPr>
          <w:noProof/>
        </w:rPr>
        <w:fldChar w:fldCharType="end"/>
      </w:r>
      <w:r>
        <w:t xml:space="preserve"> – Display Interface Settings</w:t>
      </w:r>
      <w:bookmarkEnd w:id="1693"/>
    </w:p>
    <w:p w14:paraId="3F1E5693" w14:textId="77777777" w:rsidR="00F80CCE" w:rsidRPr="00F80CCE" w:rsidRDefault="00F80CCE" w:rsidP="005B6B50">
      <w:pPr>
        <w:pStyle w:val="Heading2"/>
      </w:pPr>
      <w:bookmarkStart w:id="1696" w:name="_Toc80968980"/>
      <w:r>
        <w:t>Worked Example</w:t>
      </w:r>
      <w:bookmarkEnd w:id="1696"/>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1697" w:name="_Toc80968981"/>
      <w:r>
        <w:t>Sensor Channels</w:t>
      </w:r>
      <w:bookmarkEnd w:id="1697"/>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19D7D220">
            <wp:extent cx="4752000" cy="2592000"/>
            <wp:effectExtent l="19050" t="19050" r="1079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a:ln w="12700">
                      <a:solidFill>
                        <a:schemeClr val="tx1"/>
                      </a:solidFill>
                    </a:ln>
                  </pic:spPr>
                </pic:pic>
              </a:graphicData>
            </a:graphic>
          </wp:inline>
        </w:drawing>
      </w:r>
    </w:p>
    <w:p w14:paraId="756A5E38" w14:textId="3953ED89" w:rsidR="00EA451C" w:rsidRDefault="00EA451C" w:rsidP="00EA451C">
      <w:pPr>
        <w:pStyle w:val="Caption"/>
        <w:jc w:val="center"/>
      </w:pPr>
      <w:bookmarkStart w:id="1698" w:name="_Toc80969062"/>
      <w:r>
        <w:t xml:space="preserve">Figure </w:t>
      </w:r>
      <w:r>
        <w:rPr>
          <w:noProof/>
        </w:rPr>
        <w:fldChar w:fldCharType="begin"/>
      </w:r>
      <w:r>
        <w:rPr>
          <w:noProof/>
        </w:rPr>
        <w:instrText xml:space="preserve"> SEQ Figure \* ARABIC </w:instrText>
      </w:r>
      <w:r>
        <w:rPr>
          <w:noProof/>
        </w:rPr>
        <w:fldChar w:fldCharType="separate"/>
      </w:r>
      <w:ins w:id="1699" w:author="Andrew Instone-Cowie" w:date="2021-08-27T15:02:00Z">
        <w:r w:rsidR="00B33E7E">
          <w:rPr>
            <w:noProof/>
          </w:rPr>
          <w:t>71</w:t>
        </w:r>
      </w:ins>
      <w:del w:id="1700" w:author="Andrew Instone-Cowie" w:date="2021-08-27T14:06:00Z">
        <w:r w:rsidR="00DC5316" w:rsidDel="006B7D4A">
          <w:rPr>
            <w:noProof/>
          </w:rPr>
          <w:delText>70</w:delText>
        </w:r>
      </w:del>
      <w:r>
        <w:rPr>
          <w:noProof/>
        </w:rPr>
        <w:fldChar w:fldCharType="end"/>
      </w:r>
      <w:r>
        <w:t xml:space="preserve"> – Interface Channel </w:t>
      </w:r>
      <w:r w:rsidR="00BA093F">
        <w:t>Numbers</w:t>
      </w:r>
      <w:bookmarkEnd w:id="1698"/>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1701" w:name="_Toc80968982"/>
      <w:r>
        <w:lastRenderedPageBreak/>
        <w:t>Example Installation</w:t>
      </w:r>
      <w:bookmarkEnd w:id="1701"/>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1F5A6DCD">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099809B4" w:rsidR="00D2043A" w:rsidRDefault="00D2043A" w:rsidP="00D2043A">
      <w:pPr>
        <w:pStyle w:val="Caption"/>
        <w:jc w:val="center"/>
      </w:pPr>
      <w:bookmarkStart w:id="1702" w:name="_Toc80969063"/>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03" w:author="Andrew Instone-Cowie" w:date="2021-08-27T15:02:00Z">
        <w:r w:rsidR="00B33E7E">
          <w:rPr>
            <w:noProof/>
          </w:rPr>
          <w:t>72</w:t>
        </w:r>
      </w:ins>
      <w:del w:id="1704" w:author="Andrew Instone-Cowie" w:date="2021-08-27T14:06:00Z">
        <w:r w:rsidR="00DC5316" w:rsidDel="006B7D4A">
          <w:rPr>
            <w:noProof/>
          </w:rPr>
          <w:delText>71</w:delText>
        </w:r>
      </w:del>
      <w:r w:rsidR="00DC03A1">
        <w:rPr>
          <w:noProof/>
        </w:rPr>
        <w:fldChar w:fldCharType="end"/>
      </w:r>
      <w:r>
        <w:t xml:space="preserve"> – </w:t>
      </w:r>
      <w:r w:rsidR="00DA4419">
        <w:t>Example Sensor Cabling</w:t>
      </w:r>
      <w:bookmarkEnd w:id="1702"/>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718143B5">
            <wp:extent cx="4320000" cy="2584800"/>
            <wp:effectExtent l="19050" t="19050" r="2349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a:ln w="12700">
                      <a:solidFill>
                        <a:schemeClr val="tx1"/>
                      </a:solidFill>
                    </a:ln>
                  </pic:spPr>
                </pic:pic>
              </a:graphicData>
            </a:graphic>
          </wp:inline>
        </w:drawing>
      </w:r>
    </w:p>
    <w:p w14:paraId="1BAAC4F0" w14:textId="3DF9152C" w:rsidR="00D2043A" w:rsidRDefault="00D2043A" w:rsidP="00D2043A">
      <w:pPr>
        <w:pStyle w:val="Caption"/>
        <w:jc w:val="center"/>
      </w:pPr>
      <w:bookmarkStart w:id="1705" w:name="_Toc80969064"/>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06" w:author="Andrew Instone-Cowie" w:date="2021-08-27T15:02:00Z">
        <w:r w:rsidR="00B33E7E">
          <w:rPr>
            <w:noProof/>
          </w:rPr>
          <w:t>73</w:t>
        </w:r>
      </w:ins>
      <w:del w:id="1707" w:author="Andrew Instone-Cowie" w:date="2021-08-27T14:06:00Z">
        <w:r w:rsidR="00DC5316" w:rsidDel="006B7D4A">
          <w:rPr>
            <w:noProof/>
          </w:rPr>
          <w:delText>72</w:delText>
        </w:r>
      </w:del>
      <w:r w:rsidR="00DC03A1">
        <w:rPr>
          <w:noProof/>
        </w:rPr>
        <w:fldChar w:fldCharType="end"/>
      </w:r>
      <w:r>
        <w:t xml:space="preserve"> – </w:t>
      </w:r>
      <w:r w:rsidR="00DA4419">
        <w:t>Example Channel Connections</w:t>
      </w:r>
      <w:bookmarkEnd w:id="1705"/>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1116B42A">
            <wp:extent cx="4320000" cy="2610000"/>
            <wp:effectExtent l="19050" t="19050" r="2349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a:ln w="12700">
                      <a:solidFill>
                        <a:schemeClr val="tx1"/>
                      </a:solidFill>
                    </a:ln>
                  </pic:spPr>
                </pic:pic>
              </a:graphicData>
            </a:graphic>
          </wp:inline>
        </w:drawing>
      </w:r>
    </w:p>
    <w:p w14:paraId="505C39F7" w14:textId="5285E81E" w:rsidR="00DC03A1" w:rsidRDefault="00DC03A1" w:rsidP="00DC03A1">
      <w:pPr>
        <w:pStyle w:val="Caption"/>
        <w:jc w:val="center"/>
      </w:pPr>
      <w:bookmarkStart w:id="1708" w:name="_Toc80969065"/>
      <w:r>
        <w:t xml:space="preserve">Figure </w:t>
      </w:r>
      <w:r>
        <w:rPr>
          <w:noProof/>
        </w:rPr>
        <w:fldChar w:fldCharType="begin"/>
      </w:r>
      <w:r>
        <w:rPr>
          <w:noProof/>
        </w:rPr>
        <w:instrText xml:space="preserve"> SEQ Figure \* ARABIC </w:instrText>
      </w:r>
      <w:r>
        <w:rPr>
          <w:noProof/>
        </w:rPr>
        <w:fldChar w:fldCharType="separate"/>
      </w:r>
      <w:ins w:id="1709" w:author="Andrew Instone-Cowie" w:date="2021-08-27T15:02:00Z">
        <w:r w:rsidR="00B33E7E">
          <w:rPr>
            <w:noProof/>
          </w:rPr>
          <w:t>74</w:t>
        </w:r>
      </w:ins>
      <w:del w:id="1710" w:author="Andrew Instone-Cowie" w:date="2021-08-27T14:06:00Z">
        <w:r w:rsidR="00DC5316" w:rsidDel="006B7D4A">
          <w:rPr>
            <w:noProof/>
          </w:rPr>
          <w:delText>73</w:delText>
        </w:r>
      </w:del>
      <w:r>
        <w:rPr>
          <w:noProof/>
        </w:rPr>
        <w:fldChar w:fldCharType="end"/>
      </w:r>
      <w:r>
        <w:t xml:space="preserve"> –</w:t>
      </w:r>
      <w:r w:rsidR="00BA093F">
        <w:t xml:space="preserve"> Disabled </w:t>
      </w:r>
      <w:r>
        <w:t>Channels</w:t>
      </w:r>
      <w:bookmarkEnd w:id="1708"/>
    </w:p>
    <w:p w14:paraId="7EAFE74B" w14:textId="490F4606" w:rsidR="00DC03A1" w:rsidRDefault="00BA093F" w:rsidP="00BA093F">
      <w:pPr>
        <w:pStyle w:val="Heading3"/>
      </w:pPr>
      <w:bookmarkStart w:id="1711" w:name="_Toc80968983"/>
      <w:r>
        <w:t>D</w:t>
      </w:r>
      <w:r w:rsidR="00C30F94">
        <w:t>efault Settings</w:t>
      </w:r>
      <w:bookmarkEnd w:id="1711"/>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2">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5C35B489" w:rsidR="00DC03A1" w:rsidRDefault="00DC03A1" w:rsidP="00DC03A1">
      <w:pPr>
        <w:pStyle w:val="Caption"/>
        <w:jc w:val="center"/>
      </w:pPr>
      <w:bookmarkStart w:id="1712" w:name="_Toc80969066"/>
      <w:r>
        <w:t xml:space="preserve">Figure </w:t>
      </w:r>
      <w:r>
        <w:rPr>
          <w:noProof/>
        </w:rPr>
        <w:fldChar w:fldCharType="begin"/>
      </w:r>
      <w:r>
        <w:rPr>
          <w:noProof/>
        </w:rPr>
        <w:instrText xml:space="preserve"> SEQ Figure \* ARABIC </w:instrText>
      </w:r>
      <w:r>
        <w:rPr>
          <w:noProof/>
        </w:rPr>
        <w:fldChar w:fldCharType="separate"/>
      </w:r>
      <w:ins w:id="1713" w:author="Andrew Instone-Cowie" w:date="2021-08-27T15:02:00Z">
        <w:r w:rsidR="00B33E7E">
          <w:rPr>
            <w:noProof/>
          </w:rPr>
          <w:t>75</w:t>
        </w:r>
      </w:ins>
      <w:del w:id="1714" w:author="Andrew Instone-Cowie" w:date="2021-08-27T14:06:00Z">
        <w:r w:rsidR="00DC5316" w:rsidDel="006B7D4A">
          <w:rPr>
            <w:noProof/>
          </w:rPr>
          <w:delText>74</w:delText>
        </w:r>
      </w:del>
      <w:r>
        <w:rPr>
          <w:noProof/>
        </w:rPr>
        <w:fldChar w:fldCharType="end"/>
      </w:r>
      <w:r>
        <w:t xml:space="preserve"> – </w:t>
      </w:r>
      <w:r w:rsidR="00BA093F">
        <w:t>Default Setting</w:t>
      </w:r>
      <w:r>
        <w:t>s</w:t>
      </w:r>
      <w:bookmarkEnd w:id="1712"/>
    </w:p>
    <w:p w14:paraId="56BB0A68" w14:textId="399499B5" w:rsidR="00DC03A1" w:rsidRDefault="00DC03A1" w:rsidP="00DC03A1">
      <w:pPr>
        <w:pStyle w:val="Heading3"/>
      </w:pPr>
      <w:bookmarkStart w:id="1715" w:name="_Toc80968984"/>
      <w:r>
        <w:lastRenderedPageBreak/>
        <w:t>Disable Unused Channels</w:t>
      </w:r>
      <w:bookmarkEnd w:id="1715"/>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97">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2F722247" w:rsidR="00DC03A1" w:rsidRDefault="00DC03A1" w:rsidP="00DC03A1">
      <w:pPr>
        <w:pStyle w:val="Caption"/>
        <w:jc w:val="center"/>
      </w:pPr>
      <w:bookmarkStart w:id="1716" w:name="_Toc80969067"/>
      <w:r>
        <w:t xml:space="preserve">Figure </w:t>
      </w:r>
      <w:r>
        <w:rPr>
          <w:noProof/>
        </w:rPr>
        <w:fldChar w:fldCharType="begin"/>
      </w:r>
      <w:r>
        <w:rPr>
          <w:noProof/>
        </w:rPr>
        <w:instrText xml:space="preserve"> SEQ Figure \* ARABIC </w:instrText>
      </w:r>
      <w:r>
        <w:rPr>
          <w:noProof/>
        </w:rPr>
        <w:fldChar w:fldCharType="separate"/>
      </w:r>
      <w:ins w:id="1717" w:author="Andrew Instone-Cowie" w:date="2021-08-27T15:02:00Z">
        <w:r w:rsidR="00B33E7E">
          <w:rPr>
            <w:noProof/>
          </w:rPr>
          <w:t>76</w:t>
        </w:r>
      </w:ins>
      <w:del w:id="1718" w:author="Andrew Instone-Cowie" w:date="2021-08-27T14:06:00Z">
        <w:r w:rsidR="00DC5316" w:rsidDel="006B7D4A">
          <w:rPr>
            <w:noProof/>
          </w:rPr>
          <w:delText>75</w:delText>
        </w:r>
      </w:del>
      <w:r>
        <w:rPr>
          <w:noProof/>
        </w:rPr>
        <w:fldChar w:fldCharType="end"/>
      </w:r>
      <w:r>
        <w:t xml:space="preserve"> – </w:t>
      </w:r>
      <w:r w:rsidR="00BA093F">
        <w:t xml:space="preserve">Disabling </w:t>
      </w:r>
      <w:r>
        <w:t>Channels</w:t>
      </w:r>
      <w:r w:rsidR="00D30D7C">
        <w:t xml:space="preserve"> Example</w:t>
      </w:r>
      <w:bookmarkEnd w:id="1716"/>
    </w:p>
    <w:p w14:paraId="303B4C4B" w14:textId="36ADB9EF" w:rsidR="00DC03A1" w:rsidRDefault="00BA093F" w:rsidP="006173D7">
      <w:pPr>
        <w:pStyle w:val="Heading3"/>
        <w:pageBreakBefore/>
      </w:pPr>
      <w:bookmarkStart w:id="1719" w:name="_Toc80968985"/>
      <w:r>
        <w:lastRenderedPageBreak/>
        <w:t>Re-</w:t>
      </w:r>
      <w:r w:rsidR="00DC03A1">
        <w:t xml:space="preserve">Map </w:t>
      </w:r>
      <w:r>
        <w:t xml:space="preserve">Channels </w:t>
      </w:r>
      <w:r w:rsidR="00DC03A1">
        <w:t>to Bells</w:t>
      </w:r>
      <w:bookmarkEnd w:id="1719"/>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37D9EA1A" w:rsidR="00D30D7C" w:rsidRDefault="00D30D7C" w:rsidP="00D30D7C">
      <w:pPr>
        <w:pStyle w:val="Caption"/>
        <w:keepNext/>
      </w:pPr>
      <w:bookmarkStart w:id="1720" w:name="_Toc80969076"/>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B33E7E">
        <w:rPr>
          <w:noProof/>
        </w:rPr>
        <w:t>6</w:t>
      </w:r>
      <w:r w:rsidR="00FE5199">
        <w:rPr>
          <w:noProof/>
        </w:rPr>
        <w:fldChar w:fldCharType="end"/>
      </w:r>
      <w:r>
        <w:t xml:space="preserve"> – Example Channel Mapping</w:t>
      </w:r>
      <w:bookmarkEnd w:id="1720"/>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20503987" w:rsidR="00D30D7C" w:rsidRDefault="00D30D7C" w:rsidP="00D30D7C">
      <w:pPr>
        <w:pStyle w:val="Caption"/>
        <w:keepNext/>
      </w:pPr>
      <w:bookmarkStart w:id="1721" w:name="_Toc80969077"/>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B33E7E">
        <w:rPr>
          <w:noProof/>
        </w:rPr>
        <w:t>7</w:t>
      </w:r>
      <w:r w:rsidR="00FE5199">
        <w:rPr>
          <w:noProof/>
        </w:rPr>
        <w:fldChar w:fldCharType="end"/>
      </w:r>
      <w:r>
        <w:t xml:space="preserve"> – Bell Numbers &amp; Letters</w:t>
      </w:r>
      <w:bookmarkEnd w:id="1721"/>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1"/>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98">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46BA450E" w:rsidR="00DC03A1" w:rsidRDefault="00DC03A1" w:rsidP="00DC03A1">
      <w:pPr>
        <w:pStyle w:val="Caption"/>
        <w:jc w:val="center"/>
      </w:pPr>
      <w:bookmarkStart w:id="1722" w:name="_Toc80969068"/>
      <w:r>
        <w:t xml:space="preserve">Figure </w:t>
      </w:r>
      <w:r>
        <w:rPr>
          <w:noProof/>
        </w:rPr>
        <w:fldChar w:fldCharType="begin"/>
      </w:r>
      <w:r>
        <w:rPr>
          <w:noProof/>
        </w:rPr>
        <w:instrText xml:space="preserve"> SEQ Figure \* ARABIC </w:instrText>
      </w:r>
      <w:r>
        <w:rPr>
          <w:noProof/>
        </w:rPr>
        <w:fldChar w:fldCharType="separate"/>
      </w:r>
      <w:ins w:id="1723" w:author="Andrew Instone-Cowie" w:date="2021-08-27T15:02:00Z">
        <w:r w:rsidR="00B33E7E">
          <w:rPr>
            <w:noProof/>
          </w:rPr>
          <w:t>77</w:t>
        </w:r>
      </w:ins>
      <w:del w:id="1724" w:author="Andrew Instone-Cowie" w:date="2021-08-27T14:06:00Z">
        <w:r w:rsidR="00DC5316" w:rsidDel="006B7D4A">
          <w:rPr>
            <w:noProof/>
          </w:rPr>
          <w:delText>76</w:delText>
        </w:r>
      </w:del>
      <w:r>
        <w:rPr>
          <w:noProof/>
        </w:rPr>
        <w:fldChar w:fldCharType="end"/>
      </w:r>
      <w:r>
        <w:t xml:space="preserve"> –</w:t>
      </w:r>
      <w:r w:rsidR="0099187C">
        <w:t xml:space="preserve"> </w:t>
      </w:r>
      <w:r>
        <w:t xml:space="preserve">Channel </w:t>
      </w:r>
      <w:r w:rsidR="006173D7">
        <w:t>Re-Mapping</w:t>
      </w:r>
      <w:r w:rsidR="00D30D7C">
        <w:t xml:space="preserve"> Example</w:t>
      </w:r>
      <w:bookmarkEnd w:id="1722"/>
    </w:p>
    <w:p w14:paraId="6D09090F" w14:textId="77777777" w:rsidR="00DC03A1" w:rsidRDefault="00DC03A1" w:rsidP="00DC03A1">
      <w:pPr>
        <w:pStyle w:val="Heading3"/>
      </w:pPr>
      <w:bookmarkStart w:id="1725" w:name="_Toc80968986"/>
      <w:r>
        <w:t>Save Settings</w:t>
      </w:r>
      <w:bookmarkEnd w:id="1725"/>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99">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1736E0D3" w:rsidR="00740E9D" w:rsidRDefault="00740E9D" w:rsidP="00740E9D">
      <w:pPr>
        <w:pStyle w:val="Caption"/>
        <w:jc w:val="center"/>
      </w:pPr>
      <w:bookmarkStart w:id="1726" w:name="_Toc80969069"/>
      <w:r>
        <w:t xml:space="preserve">Figure </w:t>
      </w:r>
      <w:r>
        <w:rPr>
          <w:noProof/>
        </w:rPr>
        <w:fldChar w:fldCharType="begin"/>
      </w:r>
      <w:r>
        <w:rPr>
          <w:noProof/>
        </w:rPr>
        <w:instrText xml:space="preserve"> SEQ Figure \* ARABIC </w:instrText>
      </w:r>
      <w:r>
        <w:rPr>
          <w:noProof/>
        </w:rPr>
        <w:fldChar w:fldCharType="separate"/>
      </w:r>
      <w:ins w:id="1727" w:author="Andrew Instone-Cowie" w:date="2021-08-27T15:02:00Z">
        <w:r w:rsidR="00B33E7E">
          <w:rPr>
            <w:noProof/>
          </w:rPr>
          <w:t>78</w:t>
        </w:r>
      </w:ins>
      <w:del w:id="1728" w:author="Andrew Instone-Cowie" w:date="2021-08-27T14:06:00Z">
        <w:r w:rsidR="00DC5316" w:rsidDel="006B7D4A">
          <w:rPr>
            <w:noProof/>
          </w:rPr>
          <w:delText>77</w:delText>
        </w:r>
      </w:del>
      <w:r>
        <w:rPr>
          <w:noProof/>
        </w:rPr>
        <w:fldChar w:fldCharType="end"/>
      </w:r>
      <w:r>
        <w:t xml:space="preserve"> – Example Channel Connections</w:t>
      </w:r>
      <w:bookmarkEnd w:id="1726"/>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100">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7304A2DE" w:rsidR="00DC03A1" w:rsidRDefault="00DC03A1" w:rsidP="00DC03A1">
      <w:pPr>
        <w:pStyle w:val="Caption"/>
        <w:jc w:val="center"/>
      </w:pPr>
      <w:bookmarkStart w:id="1729" w:name="_Toc80969070"/>
      <w:r>
        <w:t xml:space="preserve">Figure </w:t>
      </w:r>
      <w:r>
        <w:rPr>
          <w:noProof/>
        </w:rPr>
        <w:fldChar w:fldCharType="begin"/>
      </w:r>
      <w:r>
        <w:rPr>
          <w:noProof/>
        </w:rPr>
        <w:instrText xml:space="preserve"> SEQ Figure \* ARABIC </w:instrText>
      </w:r>
      <w:r>
        <w:rPr>
          <w:noProof/>
        </w:rPr>
        <w:fldChar w:fldCharType="separate"/>
      </w:r>
      <w:ins w:id="1730" w:author="Andrew Instone-Cowie" w:date="2021-08-27T15:02:00Z">
        <w:r w:rsidR="00B33E7E">
          <w:rPr>
            <w:noProof/>
          </w:rPr>
          <w:t>79</w:t>
        </w:r>
      </w:ins>
      <w:del w:id="1731" w:author="Andrew Instone-Cowie" w:date="2021-08-27T14:06:00Z">
        <w:r w:rsidR="00DC5316" w:rsidDel="006B7D4A">
          <w:rPr>
            <w:noProof/>
          </w:rPr>
          <w:delText>78</w:delText>
        </w:r>
      </w:del>
      <w:r>
        <w:rPr>
          <w:noProof/>
        </w:rPr>
        <w:fldChar w:fldCharType="end"/>
      </w:r>
      <w:r>
        <w:t xml:space="preserve"> – </w:t>
      </w:r>
      <w:r w:rsidR="00740E9D">
        <w:t>Saving Interface Settings</w:t>
      </w:r>
      <w:bookmarkEnd w:id="1729"/>
    </w:p>
    <w:p w14:paraId="3E56403B" w14:textId="77777777" w:rsidR="00F80CCE" w:rsidRDefault="00F80CCE" w:rsidP="00F80CCE">
      <w:pPr>
        <w:pStyle w:val="Heading1"/>
      </w:pPr>
      <w:bookmarkStart w:id="1732" w:name="_Toc80968987"/>
      <w:r>
        <w:t>Next Steps</w:t>
      </w:r>
      <w:bookmarkEnd w:id="1732"/>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1733" w:name="_Toc80968988"/>
      <w:r w:rsidRPr="00A35396">
        <w:lastRenderedPageBreak/>
        <w:t>Licensing &amp; Disclaimers</w:t>
      </w:r>
      <w:bookmarkEnd w:id="1733"/>
    </w:p>
    <w:p w14:paraId="42E29D23" w14:textId="77777777" w:rsidR="004E080F" w:rsidRDefault="004E080F" w:rsidP="004E080F">
      <w:pPr>
        <w:pStyle w:val="Heading2"/>
      </w:pPr>
      <w:bookmarkStart w:id="1734" w:name="_Toc80968989"/>
      <w:r>
        <w:t>Documentation</w:t>
      </w:r>
      <w:bookmarkEnd w:id="1734"/>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2"/>
      </w:r>
      <w:r w:rsidRPr="001F4FB7">
        <w:t xml:space="preserve"> are released under the Creative Commons Attribution-ShareAlike 4.0 International License (CC BY-SA),</w:t>
      </w:r>
      <w:r w:rsidRPr="001F4FB7">
        <w:rPr>
          <w:rStyle w:val="FootnoteReference"/>
        </w:rPr>
        <w:footnoteReference w:id="43"/>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1735" w:name="_Toc80968990"/>
      <w:r>
        <w:t>Software</w:t>
      </w:r>
      <w:bookmarkEnd w:id="1735"/>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4"/>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1736" w:name="_Toc80968991"/>
      <w:r>
        <w:lastRenderedPageBreak/>
        <w:t>Acknowledgements</w:t>
      </w:r>
      <w:bookmarkEnd w:id="1736"/>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1"/>
      <w:footerReference w:type="default" r:id="rId102"/>
      <w:headerReference w:type="first" r:id="rId103"/>
      <w:footerReference w:type="first" r:id="rId104"/>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26EF2" w14:textId="77777777" w:rsidR="00EB275E" w:rsidRDefault="00EB275E" w:rsidP="00787764">
      <w:pPr>
        <w:spacing w:after="0" w:line="240" w:lineRule="auto"/>
      </w:pPr>
      <w:r>
        <w:separator/>
      </w:r>
    </w:p>
  </w:endnote>
  <w:endnote w:type="continuationSeparator" w:id="0">
    <w:p w14:paraId="3C4BBF93" w14:textId="77777777" w:rsidR="00EB275E" w:rsidRDefault="00EB275E"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2893740"/>
      <w:docPartObj>
        <w:docPartGallery w:val="Page Numbers (Bottom of Page)"/>
        <w:docPartUnique/>
      </w:docPartObj>
    </w:sdtPr>
    <w:sdtEndPr>
      <w:rPr>
        <w:noProof/>
      </w:rPr>
    </w:sdtEndPr>
    <w:sdtContent>
      <w:p w14:paraId="5F517585" w14:textId="77777777" w:rsidR="006B7D4A" w:rsidRDefault="006B7D4A">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6B7D4A" w:rsidRDefault="006B7D4A"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163394"/>
      <w:docPartObj>
        <w:docPartGallery w:val="Page Numbers (Bottom of Page)"/>
        <w:docPartUnique/>
      </w:docPartObj>
    </w:sdtPr>
    <w:sdtEndPr>
      <w:rPr>
        <w:noProof/>
      </w:rPr>
    </w:sdtEndPr>
    <w:sdtContent>
      <w:p w14:paraId="535BD33C" w14:textId="77777777" w:rsidR="006B7D4A" w:rsidRDefault="006B7D4A">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6B7D4A" w:rsidRDefault="006B7D4A"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B83FD" w14:textId="77777777" w:rsidR="006B7D4A" w:rsidRDefault="006B7D4A">
    <w:pPr>
      <w:pStyle w:val="Footer"/>
      <w:jc w:val="center"/>
    </w:pPr>
  </w:p>
  <w:p w14:paraId="49237CD7" w14:textId="77777777" w:rsidR="006B7D4A" w:rsidRDefault="006B7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944899"/>
      <w:docPartObj>
        <w:docPartGallery w:val="Page Numbers (Bottom of Page)"/>
        <w:docPartUnique/>
      </w:docPartObj>
    </w:sdtPr>
    <w:sdtEndPr>
      <w:rPr>
        <w:noProof/>
      </w:rPr>
    </w:sdtEndPr>
    <w:sdtContent>
      <w:p w14:paraId="50FCC1E0"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6B7D4A" w:rsidRDefault="006B7D4A"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228315"/>
      <w:docPartObj>
        <w:docPartGallery w:val="Page Numbers (Bottom of Page)"/>
        <w:docPartUnique/>
      </w:docPartObj>
    </w:sdtPr>
    <w:sdtEndPr>
      <w:rPr>
        <w:noProof/>
      </w:rPr>
    </w:sdtEndPr>
    <w:sdtContent>
      <w:p w14:paraId="25FCE330"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6B7D4A" w:rsidRDefault="006B7D4A"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858199"/>
      <w:docPartObj>
        <w:docPartGallery w:val="Page Numbers (Bottom of Page)"/>
        <w:docPartUnique/>
      </w:docPartObj>
    </w:sdtPr>
    <w:sdtEndPr>
      <w:rPr>
        <w:noProof/>
      </w:rPr>
    </w:sdtEndPr>
    <w:sdtContent>
      <w:p w14:paraId="5BB54543"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6B7D4A" w:rsidRDefault="006B7D4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850763"/>
      <w:docPartObj>
        <w:docPartGallery w:val="Page Numbers (Bottom of Page)"/>
        <w:docPartUnique/>
      </w:docPartObj>
    </w:sdtPr>
    <w:sdtEndPr>
      <w:rPr>
        <w:noProof/>
      </w:rPr>
    </w:sdtEndPr>
    <w:sdtContent>
      <w:p w14:paraId="6EB856A4"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6B7D4A" w:rsidRDefault="006B7D4A"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789185"/>
      <w:docPartObj>
        <w:docPartGallery w:val="Page Numbers (Bottom of Page)"/>
        <w:docPartUnique/>
      </w:docPartObj>
    </w:sdtPr>
    <w:sdtEndPr>
      <w:rPr>
        <w:noProof/>
      </w:rPr>
    </w:sdtEndPr>
    <w:sdtContent>
      <w:p w14:paraId="62743F26"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6B7D4A" w:rsidRDefault="006B7D4A"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4314267"/>
      <w:docPartObj>
        <w:docPartGallery w:val="Page Numbers (Bottom of Page)"/>
        <w:docPartUnique/>
      </w:docPartObj>
    </w:sdtPr>
    <w:sdtEndPr>
      <w:rPr>
        <w:noProof/>
      </w:rPr>
    </w:sdtEndPr>
    <w:sdtContent>
      <w:p w14:paraId="69BFD60A"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6B7D4A" w:rsidRDefault="006B7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C7D23E" w14:textId="77777777" w:rsidR="00EB275E" w:rsidRDefault="00EB275E" w:rsidP="00787764">
      <w:pPr>
        <w:spacing w:after="0" w:line="240" w:lineRule="auto"/>
      </w:pPr>
      <w:r>
        <w:separator/>
      </w:r>
    </w:p>
  </w:footnote>
  <w:footnote w:type="continuationSeparator" w:id="0">
    <w:p w14:paraId="35F52EDF" w14:textId="77777777" w:rsidR="00EB275E" w:rsidRDefault="00EB275E" w:rsidP="00787764">
      <w:pPr>
        <w:spacing w:after="0" w:line="240" w:lineRule="auto"/>
      </w:pPr>
      <w:r>
        <w:continuationSeparator/>
      </w:r>
    </w:p>
  </w:footnote>
  <w:footnote w:id="1">
    <w:p w14:paraId="37BCA9BF" w14:textId="77777777" w:rsidR="006B7D4A" w:rsidRDefault="006B7D4A">
      <w:pPr>
        <w:pStyle w:val="FootnoteText"/>
      </w:pPr>
      <w:r>
        <w:rPr>
          <w:rStyle w:val="FootnoteReference"/>
        </w:rPr>
        <w:footnoteRef/>
      </w:r>
      <w:r>
        <w:t xml:space="preserve"> </w:t>
      </w:r>
      <w:hyperlink r:id="rId1" w:history="1">
        <w:r w:rsidRPr="00C146CF">
          <w:rPr>
            <w:rStyle w:val="Hyperlink"/>
          </w:rPr>
          <w:t>http://creativecommons.org/licenses/by-sa/4.0/</w:t>
        </w:r>
      </w:hyperlink>
      <w:r>
        <w:rPr>
          <w:i/>
        </w:rPr>
        <w:t xml:space="preserve"> </w:t>
      </w:r>
    </w:p>
  </w:footnote>
  <w:footnote w:id="2">
    <w:p w14:paraId="5BC8C74C" w14:textId="77777777" w:rsidR="006B7D4A" w:rsidRDefault="006B7D4A">
      <w:pPr>
        <w:pStyle w:val="FootnoteText"/>
      </w:pPr>
      <w:r>
        <w:rPr>
          <w:rStyle w:val="FootnoteReference"/>
        </w:rPr>
        <w:footnoteRef/>
      </w:r>
      <w:r>
        <w:t xml:space="preserve"> </w:t>
      </w:r>
      <w:hyperlink r:id="rId2" w:history="1">
        <w:r w:rsidRPr="00997920">
          <w:rPr>
            <w:rStyle w:val="Hyperlink"/>
          </w:rPr>
          <w:t>http://www.abelsim.co.uk/</w:t>
        </w:r>
      </w:hyperlink>
      <w:r>
        <w:t xml:space="preserve"> </w:t>
      </w:r>
    </w:p>
  </w:footnote>
  <w:footnote w:id="3">
    <w:p w14:paraId="40929051" w14:textId="77777777" w:rsidR="006B7D4A" w:rsidRDefault="006B7D4A">
      <w:pPr>
        <w:pStyle w:val="FootnoteText"/>
      </w:pPr>
      <w:r>
        <w:rPr>
          <w:rStyle w:val="FootnoteReference"/>
        </w:rPr>
        <w:footnoteRef/>
      </w:r>
      <w:r>
        <w:t xml:space="preserve"> </w:t>
      </w:r>
      <w:hyperlink r:id="rId3" w:history="1">
        <w:r w:rsidRPr="00997920">
          <w:rPr>
            <w:rStyle w:val="Hyperlink"/>
          </w:rPr>
          <w:t>http://www.beltower.co.uk/</w:t>
        </w:r>
      </w:hyperlink>
      <w:r>
        <w:t xml:space="preserve"> </w:t>
      </w:r>
    </w:p>
  </w:footnote>
  <w:footnote w:id="4">
    <w:p w14:paraId="51B747DF" w14:textId="77777777" w:rsidR="006B7D4A" w:rsidRDefault="006B7D4A">
      <w:pPr>
        <w:pStyle w:val="FootnoteText"/>
      </w:pPr>
      <w:r>
        <w:rPr>
          <w:rStyle w:val="FootnoteReference"/>
        </w:rPr>
        <w:footnoteRef/>
      </w:r>
      <w:r>
        <w:t xml:space="preserve"> </w:t>
      </w:r>
      <w:hyperlink r:id="rId4" w:history="1">
        <w:r w:rsidRPr="00997920">
          <w:rPr>
            <w:rStyle w:val="Hyperlink"/>
          </w:rPr>
          <w:t>http://www.belfryware.com/</w:t>
        </w:r>
      </w:hyperlink>
      <w:r>
        <w:t xml:space="preserve"> </w:t>
      </w:r>
    </w:p>
  </w:footnote>
  <w:footnote w:id="5">
    <w:p w14:paraId="7F4D04AF" w14:textId="77777777" w:rsidR="006B7D4A" w:rsidRDefault="006B7D4A">
      <w:pPr>
        <w:pStyle w:val="FootnoteText"/>
      </w:pPr>
      <w:r>
        <w:rPr>
          <w:rStyle w:val="FootnoteReference"/>
        </w:rPr>
        <w:footnoteRef/>
      </w:r>
      <w:r>
        <w:t xml:space="preserve"> Printed Circuit Board</w:t>
      </w:r>
    </w:p>
  </w:footnote>
  <w:footnote w:id="6">
    <w:p w14:paraId="1DAC7354" w14:textId="55768824" w:rsidR="006B7D4A" w:rsidRDefault="006B7D4A">
      <w:pPr>
        <w:pStyle w:val="FootnoteText"/>
      </w:pPr>
      <w:r>
        <w:rPr>
          <w:rStyle w:val="FootnoteReference"/>
        </w:rPr>
        <w:footnoteRef/>
      </w:r>
      <w:r>
        <w:t xml:space="preserve"> The minimum order quantity is actually five copies of a board, but the PCB cost is the same. There may be a saving on postage cost, which is based on weight. This price is for HASL finish leaded solder PCBs, other finishes have higher costs.</w:t>
      </w:r>
    </w:p>
  </w:footnote>
  <w:footnote w:id="7">
    <w:p w14:paraId="27D4264C" w14:textId="7E8D0817" w:rsidR="006B7D4A" w:rsidRDefault="006B7D4A">
      <w:pPr>
        <w:pStyle w:val="FootnoteText"/>
      </w:pPr>
      <w:r>
        <w:rPr>
          <w:rStyle w:val="FootnoteReference"/>
        </w:rPr>
        <w:footnoteRef/>
      </w:r>
      <w:r>
        <w:t xml:space="preserve"> The same Gerber files, including the panelised boards, can be used for both SeeedStudio and JLCPCB.</w:t>
      </w:r>
    </w:p>
  </w:footnote>
  <w:footnote w:id="8">
    <w:p w14:paraId="7C579631" w14:textId="77777777" w:rsidR="006B7D4A" w:rsidRDefault="006B7D4A"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9">
    <w:p w14:paraId="14B44F68" w14:textId="77777777" w:rsidR="006B7D4A" w:rsidRDefault="006B7D4A">
      <w:pPr>
        <w:pStyle w:val="FootnoteText"/>
      </w:pPr>
      <w:r>
        <w:rPr>
          <w:rStyle w:val="FootnoteReference"/>
        </w:rPr>
        <w:footnoteRef/>
      </w:r>
      <w:r>
        <w:t xml:space="preserve"> In-Circuit Serial Programming</w:t>
      </w:r>
    </w:p>
  </w:footnote>
  <w:footnote w:id="10">
    <w:p w14:paraId="64570C84" w14:textId="77777777" w:rsidR="006B7D4A" w:rsidRDefault="006B7D4A">
      <w:pPr>
        <w:pStyle w:val="FootnoteText"/>
      </w:pPr>
      <w:r>
        <w:rPr>
          <w:rStyle w:val="FootnoteReference"/>
        </w:rPr>
        <w:footnoteRef/>
      </w:r>
      <w:r>
        <w:t xml:space="preserve"> Multi-Layer Ceramic Capacitor</w:t>
      </w:r>
    </w:p>
  </w:footnote>
  <w:footnote w:id="11">
    <w:p w14:paraId="6EFE0ACC" w14:textId="039A8F1F" w:rsidR="006B7D4A" w:rsidRDefault="006B7D4A">
      <w:pPr>
        <w:pStyle w:val="FootnoteText"/>
      </w:pPr>
      <w:r>
        <w:rPr>
          <w:rStyle w:val="FootnoteReference"/>
        </w:rPr>
        <w:footnoteRef/>
      </w:r>
      <w:r>
        <w:t xml:space="preserve"> PCB Revision E onwards</w:t>
      </w:r>
    </w:p>
  </w:footnote>
  <w:footnote w:id="12">
    <w:p w14:paraId="353E7D20" w14:textId="2E32C7D1" w:rsidR="006B7D4A" w:rsidRDefault="006B7D4A">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3">
    <w:p w14:paraId="6A61568E" w14:textId="2C1F2480" w:rsidR="006B7D4A" w:rsidRDefault="006B7D4A">
      <w:pPr>
        <w:pStyle w:val="FootnoteText"/>
      </w:pPr>
      <w:r>
        <w:rPr>
          <w:rStyle w:val="FootnoteReference"/>
        </w:rPr>
        <w:footnoteRef/>
      </w:r>
      <w:r>
        <w:t xml:space="preserve"> A ready-made 6-pin connector is available, Farnell 1593440, but the minimum order quantity is 50 units.</w:t>
      </w:r>
    </w:p>
  </w:footnote>
  <w:footnote w:id="14">
    <w:p w14:paraId="230C878A" w14:textId="68CC8FDC" w:rsidR="006B7D4A" w:rsidRDefault="006B7D4A">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5">
    <w:p w14:paraId="7A880595" w14:textId="07CA5BA6" w:rsidR="006B7D4A" w:rsidRDefault="006B7D4A" w:rsidP="00DC3C21">
      <w:pPr>
        <w:pStyle w:val="FootnoteText"/>
      </w:pPr>
      <w:r>
        <w:rPr>
          <w:rStyle w:val="FootnoteReference"/>
        </w:rPr>
        <w:footnoteRef/>
      </w:r>
      <w:r>
        <w:t xml:space="preserve"> </w:t>
      </w:r>
      <w:hyperlink r:id="rId5" w:history="1">
        <w:r w:rsidRPr="00AC513D">
          <w:rPr>
            <w:rStyle w:val="Hyperlink"/>
          </w:rPr>
          <w:t>http://www.gremlyn.plus.com/ahme/mag_sen.html</w:t>
        </w:r>
      </w:hyperlink>
      <w:r>
        <w:t xml:space="preserve"> </w:t>
      </w:r>
    </w:p>
  </w:footnote>
  <w:footnote w:id="16">
    <w:p w14:paraId="4F4B18F8" w14:textId="77777777" w:rsidR="006B7D4A" w:rsidRDefault="006B7D4A" w:rsidP="00DC3C21">
      <w:pPr>
        <w:pStyle w:val="FootnoteText"/>
      </w:pPr>
      <w:r>
        <w:rPr>
          <w:rStyle w:val="FootnoteReference"/>
        </w:rPr>
        <w:footnoteRef/>
      </w:r>
      <w:r>
        <w:t xml:space="preserve"> </w:t>
      </w:r>
      <w:hyperlink r:id="rId6" w:history="1">
        <w:r w:rsidRPr="00C530DA">
          <w:rPr>
            <w:rStyle w:val="Hyperlink"/>
          </w:rPr>
          <w:t>http://sensing.honeywell.com/product-page?pr_id=36114</w:t>
        </w:r>
      </w:hyperlink>
      <w:r>
        <w:t xml:space="preserve"> </w:t>
      </w:r>
    </w:p>
  </w:footnote>
  <w:footnote w:id="17">
    <w:p w14:paraId="501958B0" w14:textId="568B0670"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18">
    <w:p w14:paraId="0F09B50B" w14:textId="77777777" w:rsidR="006B7D4A" w:rsidRDefault="006B7D4A">
      <w:pPr>
        <w:pStyle w:val="FootnoteText"/>
      </w:pPr>
      <w:r>
        <w:rPr>
          <w:rStyle w:val="FootnoteReference"/>
        </w:rPr>
        <w:footnoteRef/>
      </w:r>
      <w:r>
        <w:t xml:space="preserve"> See </w:t>
      </w:r>
      <w:r w:rsidRPr="007E37F0">
        <w:rPr>
          <w:b/>
          <w:i/>
        </w:rPr>
        <w:t>Technical Reference Guide</w:t>
      </w:r>
      <w:r>
        <w:t xml:space="preserve"> for more information.</w:t>
      </w:r>
    </w:p>
  </w:footnote>
  <w:footnote w:id="19">
    <w:p w14:paraId="1F310A45" w14:textId="77777777"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0">
    <w:p w14:paraId="02731D66" w14:textId="77777777" w:rsidR="006B7D4A" w:rsidRDefault="006B7D4A">
      <w:pPr>
        <w:pStyle w:val="FootnoteText"/>
      </w:pPr>
      <w:r>
        <w:rPr>
          <w:rStyle w:val="FootnoteReference"/>
        </w:rPr>
        <w:footnoteRef/>
      </w:r>
      <w:r>
        <w:t xml:space="preserve"> </w:t>
      </w:r>
      <w:hyperlink r:id="rId7" w:history="1">
        <w:r w:rsidRPr="006A5CA0">
          <w:rPr>
            <w:rStyle w:val="Hyperlink"/>
          </w:rPr>
          <w:t>http://hobbycomponents.com/sensors/213-ir-infrared-obstacle-avoidance-sensor-e18-d80nk</w:t>
        </w:r>
      </w:hyperlink>
      <w:r>
        <w:t xml:space="preserve"> </w:t>
      </w:r>
    </w:p>
  </w:footnote>
  <w:footnote w:id="21">
    <w:p w14:paraId="153B8097" w14:textId="77777777" w:rsidR="006B7D4A" w:rsidRDefault="006B7D4A">
      <w:pPr>
        <w:pStyle w:val="FootnoteText"/>
      </w:pPr>
      <w:r>
        <w:rPr>
          <w:rStyle w:val="FootnoteReference"/>
        </w:rPr>
        <w:footnoteRef/>
      </w:r>
      <w:r>
        <w:t xml:space="preserve"> </w:t>
      </w:r>
      <w:hyperlink r:id="rId8" w:history="1">
        <w:r w:rsidRPr="006A5CA0">
          <w:rPr>
            <w:rStyle w:val="Hyperlink"/>
          </w:rPr>
          <w:t>https://shop.4tronix.co.uk/collections/sensors/products/ir-infrared-obstacle-sensor</w:t>
        </w:r>
      </w:hyperlink>
      <w:r>
        <w:t xml:space="preserve"> </w:t>
      </w:r>
    </w:p>
  </w:footnote>
  <w:footnote w:id="22">
    <w:p w14:paraId="26C0CC9E" w14:textId="77777777" w:rsidR="006B7D4A" w:rsidRDefault="006B7D4A">
      <w:pPr>
        <w:pStyle w:val="FootnoteText"/>
      </w:pPr>
      <w:r>
        <w:rPr>
          <w:rStyle w:val="FootnoteReference"/>
        </w:rPr>
        <w:footnoteRef/>
      </w:r>
      <w:r>
        <w:t xml:space="preserve"> </w:t>
      </w:r>
      <w:hyperlink r:id="rId9" w:history="1">
        <w:r w:rsidRPr="006A5CA0">
          <w:rPr>
            <w:rStyle w:val="Hyperlink"/>
          </w:rPr>
          <w:t>http://www.reallyusefulproducts.co.uk/</w:t>
        </w:r>
      </w:hyperlink>
      <w:r>
        <w:t xml:space="preserve"> </w:t>
      </w:r>
    </w:p>
  </w:footnote>
  <w:footnote w:id="23">
    <w:p w14:paraId="3B0D9707" w14:textId="69BFA0F6" w:rsidR="006B7D4A" w:rsidRDefault="006B7D4A">
      <w:pPr>
        <w:pStyle w:val="FootnoteText"/>
      </w:pPr>
      <w:r>
        <w:rPr>
          <w:rStyle w:val="FootnoteReference"/>
        </w:rPr>
        <w:footnoteRef/>
      </w:r>
      <w:r>
        <w:t xml:space="preserve"> Frequently used by electricians.</w:t>
      </w:r>
    </w:p>
  </w:footnote>
  <w:footnote w:id="24">
    <w:p w14:paraId="4D7696E0" w14:textId="1122CF57" w:rsidR="006B7D4A" w:rsidRDefault="006B7D4A">
      <w:pPr>
        <w:pStyle w:val="FootnoteText"/>
      </w:pPr>
      <w:r>
        <w:rPr>
          <w:rStyle w:val="FootnoteReference"/>
        </w:rPr>
        <w:footnoteRef/>
      </w:r>
      <w:r>
        <w:t xml:space="preserve"> </w:t>
      </w:r>
      <w:hyperlink r:id="rId10" w:history="1">
        <w:r>
          <w:rPr>
            <w:rStyle w:val="Hyperlink"/>
          </w:rPr>
          <w:t>https://www.microchip.com/developmenttools/ProductDetails/atatmel-ice</w:t>
        </w:r>
      </w:hyperlink>
      <w:r>
        <w:t xml:space="preserve"> </w:t>
      </w:r>
    </w:p>
  </w:footnote>
  <w:footnote w:id="25">
    <w:p w14:paraId="5986E22B" w14:textId="77777777" w:rsidR="006B7D4A" w:rsidRDefault="006B7D4A">
      <w:pPr>
        <w:pStyle w:val="FootnoteText"/>
      </w:pPr>
      <w:r>
        <w:rPr>
          <w:rStyle w:val="FootnoteReference"/>
        </w:rPr>
        <w:footnoteRef/>
      </w:r>
      <w:r>
        <w:t xml:space="preserve"> </w:t>
      </w:r>
      <w:hyperlink r:id="rId11" w:history="1">
        <w:r w:rsidRPr="00577478">
          <w:rPr>
            <w:rStyle w:val="Hyperlink"/>
          </w:rPr>
          <w:t>http://www.arduino.cc/en/Main/ArduinoISP</w:t>
        </w:r>
      </w:hyperlink>
      <w:r>
        <w:t xml:space="preserve"> </w:t>
      </w:r>
    </w:p>
  </w:footnote>
  <w:footnote w:id="26">
    <w:p w14:paraId="501D6256" w14:textId="77777777" w:rsidR="006B7D4A" w:rsidRDefault="006B7D4A">
      <w:pPr>
        <w:pStyle w:val="FootnoteText"/>
      </w:pPr>
      <w:r>
        <w:rPr>
          <w:rStyle w:val="FootnoteReference"/>
        </w:rPr>
        <w:footnoteRef/>
      </w:r>
      <w:r>
        <w:t xml:space="preserve"> </w:t>
      </w:r>
      <w:hyperlink r:id="rId12" w:history="1">
        <w:r w:rsidRPr="00577478">
          <w:rPr>
            <w:rStyle w:val="Hyperlink"/>
          </w:rPr>
          <w:t>http://www.arduino.cc/en/Tutorial/ArduinoISP</w:t>
        </w:r>
      </w:hyperlink>
      <w:r>
        <w:t xml:space="preserve"> </w:t>
      </w:r>
    </w:p>
  </w:footnote>
  <w:footnote w:id="27">
    <w:p w14:paraId="12524E9E" w14:textId="77777777" w:rsidR="006B7D4A" w:rsidRDefault="006B7D4A">
      <w:pPr>
        <w:pStyle w:val="FootnoteText"/>
      </w:pPr>
      <w:r>
        <w:rPr>
          <w:rStyle w:val="FootnoteReference"/>
        </w:rPr>
        <w:footnoteRef/>
      </w:r>
      <w:r>
        <w:t xml:space="preserve"> </w:t>
      </w:r>
      <w:hyperlink r:id="rId13" w:history="1">
        <w:r w:rsidRPr="00577478">
          <w:rPr>
            <w:rStyle w:val="Hyperlink"/>
          </w:rPr>
          <w:t>http://www.arduino.cc/en/Main/Software</w:t>
        </w:r>
      </w:hyperlink>
      <w:r>
        <w:t xml:space="preserve"> </w:t>
      </w:r>
    </w:p>
  </w:footnote>
  <w:footnote w:id="28">
    <w:p w14:paraId="7A9EC0E9" w14:textId="77777777" w:rsidR="006B7D4A" w:rsidRDefault="006B7D4A" w:rsidP="00C03C6E">
      <w:pPr>
        <w:pStyle w:val="FootnoteText"/>
      </w:pPr>
      <w:r>
        <w:rPr>
          <w:rStyle w:val="FootnoteReference"/>
        </w:rPr>
        <w:footnoteRef/>
      </w:r>
      <w:r>
        <w:t xml:space="preserve"> </w:t>
      </w:r>
      <w:hyperlink r:id="rId14" w:history="1">
        <w:r w:rsidRPr="00653E7C">
          <w:rPr>
            <w:rStyle w:val="Hyperlink"/>
          </w:rPr>
          <w:t>http://arduino.cc/en/guide/windows</w:t>
        </w:r>
      </w:hyperlink>
      <w:r>
        <w:t xml:space="preserve"> </w:t>
      </w:r>
    </w:p>
  </w:footnote>
  <w:footnote w:id="29">
    <w:p w14:paraId="375BAFB8" w14:textId="77777777" w:rsidR="006B7D4A" w:rsidRDefault="006B7D4A">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0">
    <w:p w14:paraId="1A6121A5" w14:textId="09A576FB" w:rsidR="006B7D4A" w:rsidRDefault="006B7D4A">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1">
    <w:p w14:paraId="5370F019" w14:textId="77777777" w:rsidR="006B7D4A" w:rsidRDefault="006B7D4A">
      <w:pPr>
        <w:pStyle w:val="FootnoteText"/>
      </w:pPr>
      <w:r>
        <w:rPr>
          <w:rStyle w:val="FootnoteReference"/>
        </w:rPr>
        <w:footnoteRef/>
      </w:r>
      <w:r>
        <w:t xml:space="preserve"> </w:t>
      </w:r>
      <w:hyperlink r:id="rId15" w:history="1">
        <w:r w:rsidRPr="00577478">
          <w:rPr>
            <w:rStyle w:val="Hyperlink"/>
          </w:rPr>
          <w:t>https://github.com/maniacbug/MemoryFree</w:t>
        </w:r>
      </w:hyperlink>
      <w:r>
        <w:t xml:space="preserve"> </w:t>
      </w:r>
    </w:p>
  </w:footnote>
  <w:footnote w:id="32">
    <w:p w14:paraId="2EB7C926" w14:textId="77777777" w:rsidR="006B7D4A" w:rsidRDefault="006B7D4A">
      <w:pPr>
        <w:pStyle w:val="FootnoteText"/>
      </w:pPr>
      <w:r>
        <w:rPr>
          <w:rStyle w:val="FootnoteReference"/>
        </w:rPr>
        <w:footnoteRef/>
      </w:r>
      <w:r>
        <w:t xml:space="preserve"> </w:t>
      </w:r>
      <w:hyperlink r:id="rId16" w:history="1">
        <w:r w:rsidRPr="00577478">
          <w:rPr>
            <w:rStyle w:val="Hyperlink"/>
          </w:rPr>
          <w:t>http://www.hobbytronics.co.uk/tutorials-code/arduino-tutorials/arduino-vtserial-library</w:t>
        </w:r>
      </w:hyperlink>
      <w:r>
        <w:t xml:space="preserve"> </w:t>
      </w:r>
    </w:p>
  </w:footnote>
  <w:footnote w:id="33">
    <w:p w14:paraId="1268954A" w14:textId="55D6AA83" w:rsidR="006B7D4A" w:rsidRDefault="006B7D4A" w:rsidP="002368EA">
      <w:pPr>
        <w:pStyle w:val="FootnoteText"/>
      </w:pPr>
      <w:r>
        <w:rPr>
          <w:rStyle w:val="FootnoteReference"/>
        </w:rPr>
        <w:footnoteRef/>
      </w:r>
      <w:r>
        <w:t xml:space="preserve"> </w:t>
      </w:r>
      <w:r w:rsidRPr="006B7D4A">
        <w:rPr>
          <w:i/>
          <w:iCs/>
        </w:rPr>
        <w:t>“[List B] prescribes matters which may, subject to any specified conditions, be undertaken without  a  faculty  if  the  archdeacon  has  been  consulted  on  the  proposal  to  undertake  the matter  and  has  given  notice  in  writing  that  the  matter  may  be  undertaken  without  a  faculty. The archdeacon may impose additional conditions in the written notice.”</w:t>
      </w:r>
    </w:p>
  </w:footnote>
  <w:footnote w:id="34">
    <w:p w14:paraId="60694AC7" w14:textId="77777777" w:rsidR="006B7D4A" w:rsidRDefault="006B7D4A" w:rsidP="00612921">
      <w:pPr>
        <w:pStyle w:val="FootnoteText"/>
      </w:pPr>
      <w:r>
        <w:rPr>
          <w:rStyle w:val="FootnoteReference"/>
        </w:rPr>
        <w:footnoteRef/>
      </w:r>
      <w:r>
        <w:t xml:space="preserve"> List A covers minor works for which no prior approval is required. Works on List B require the Archdeacon’s approval, and everything else requires the granting of a full faculty.</w:t>
      </w:r>
    </w:p>
  </w:footnote>
  <w:footnote w:id="35">
    <w:p w14:paraId="66D12ADA" w14:textId="06ECC932" w:rsidR="006B7D4A" w:rsidRDefault="006B7D4A" w:rsidP="006B7D4A">
      <w:pPr>
        <w:spacing w:after="0"/>
      </w:pPr>
      <w:r>
        <w:rPr>
          <w:rStyle w:val="FootnoteReference"/>
        </w:rPr>
        <w:footnoteRef/>
      </w:r>
      <w:r>
        <w:t xml:space="preserve"> </w:t>
      </w:r>
      <w:hyperlink r:id="rId17" w:history="1">
        <w:r w:rsidRPr="00B46AB5">
          <w:rPr>
            <w:rStyle w:val="Hyperlink"/>
            <w:sz w:val="20"/>
            <w:szCs w:val="20"/>
          </w:rPr>
          <w:t>https://www.churchofengland.org/sites/default/files/2020-04/FJR_2015_as_amended_by_FJ%28A%29R_2019.pdf</w:t>
        </w:r>
      </w:hyperlink>
    </w:p>
  </w:footnote>
  <w:footnote w:id="36">
    <w:p w14:paraId="58F87430" w14:textId="34F01F6C" w:rsidR="006B7D4A" w:rsidRDefault="006B7D4A" w:rsidP="006B7D4A">
      <w:r>
        <w:rPr>
          <w:rStyle w:val="FootnoteReference"/>
        </w:rPr>
        <w:footnoteRef/>
      </w:r>
      <w:r>
        <w:t xml:space="preserve"> </w:t>
      </w:r>
      <w:hyperlink r:id="rId18" w:history="1">
        <w:r w:rsidRPr="00612921">
          <w:rPr>
            <w:rStyle w:val="Hyperlink"/>
            <w:sz w:val="20"/>
            <w:szCs w:val="20"/>
          </w:rPr>
          <w:t>https://facultyonline.churchofengland.org/Data/Sites/1/media/user-manuals/Starting_List_A_or_List_B_item_2020.pdf</w:t>
        </w:r>
      </w:hyperlink>
    </w:p>
  </w:footnote>
  <w:footnote w:id="37">
    <w:p w14:paraId="31B24150" w14:textId="258C9AF3" w:rsidR="006B7D4A" w:rsidRDefault="006B7D4A">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38">
    <w:p w14:paraId="3391B4C0" w14:textId="2B6B5801" w:rsidR="006B7D4A" w:rsidRDefault="006B7D4A">
      <w:pPr>
        <w:pStyle w:val="FootnoteText"/>
      </w:pPr>
      <w:r>
        <w:rPr>
          <w:rStyle w:val="FootnoteReference"/>
        </w:rPr>
        <w:footnoteRef/>
      </w:r>
      <w:r>
        <w:t xml:space="preserve"> If your computer has only “USB-C” or “USB 3” ports then you may require a different adapter. </w:t>
      </w:r>
    </w:p>
  </w:footnote>
  <w:footnote w:id="39">
    <w:p w14:paraId="199349D9" w14:textId="77777777" w:rsidR="006B7D4A" w:rsidRDefault="006B7D4A" w:rsidP="008458D2">
      <w:pPr>
        <w:pStyle w:val="FootnoteText"/>
      </w:pPr>
      <w:r>
        <w:rPr>
          <w:rStyle w:val="FootnoteReference"/>
        </w:rPr>
        <w:footnoteRef/>
      </w:r>
      <w:r>
        <w:t xml:space="preserve"> </w:t>
      </w:r>
      <w:hyperlink r:id="rId19" w:history="1">
        <w:r w:rsidRPr="00583824">
          <w:rPr>
            <w:rStyle w:val="Hyperlink"/>
          </w:rPr>
          <w:t>http://www.chiark.greenend.org.uk/~sgtatham/putty/</w:t>
        </w:r>
      </w:hyperlink>
      <w:r>
        <w:rPr>
          <w:rStyle w:val="Hyperlink"/>
        </w:rPr>
        <w:t xml:space="preserve"> </w:t>
      </w:r>
    </w:p>
  </w:footnote>
  <w:footnote w:id="40">
    <w:p w14:paraId="4284C780" w14:textId="77777777" w:rsidR="006B7D4A" w:rsidRDefault="006B7D4A"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1">
    <w:p w14:paraId="0AB5A6A3" w14:textId="2165AD26" w:rsidR="006B7D4A" w:rsidRDefault="006B7D4A">
      <w:pPr>
        <w:pStyle w:val="FootnoteText"/>
      </w:pPr>
      <w:r>
        <w:rPr>
          <w:rStyle w:val="FootnoteReference"/>
        </w:rPr>
        <w:footnoteRef/>
      </w:r>
      <w:r>
        <w:t xml:space="preserve"> You may have a single interface serving both a ring of real bells and a set of training dumb bells, for example.</w:t>
      </w:r>
    </w:p>
  </w:footnote>
  <w:footnote w:id="42">
    <w:p w14:paraId="5BAC7704" w14:textId="77777777" w:rsidR="006B7D4A" w:rsidRDefault="006B7D4A" w:rsidP="004E080F">
      <w:pPr>
        <w:pStyle w:val="FootnoteText"/>
      </w:pPr>
      <w:r>
        <w:rPr>
          <w:rStyle w:val="FootnoteReference"/>
        </w:rPr>
        <w:footnoteRef/>
      </w:r>
      <w:r>
        <w:t xml:space="preserve"> </w:t>
      </w:r>
      <w:hyperlink r:id="rId20" w:history="1">
        <w:r w:rsidRPr="00577478">
          <w:rPr>
            <w:rStyle w:val="Hyperlink"/>
          </w:rPr>
          <w:t>http://www.simulators.org.uk</w:t>
        </w:r>
      </w:hyperlink>
      <w:r>
        <w:t xml:space="preserve"> </w:t>
      </w:r>
    </w:p>
  </w:footnote>
  <w:footnote w:id="43">
    <w:p w14:paraId="025EC7D9" w14:textId="77777777" w:rsidR="006B7D4A" w:rsidRDefault="006B7D4A" w:rsidP="004E080F">
      <w:pPr>
        <w:pStyle w:val="FootnoteText"/>
      </w:pPr>
      <w:r>
        <w:rPr>
          <w:rStyle w:val="FootnoteReference"/>
        </w:rPr>
        <w:footnoteRef/>
      </w:r>
      <w:r>
        <w:t xml:space="preserve"> </w:t>
      </w:r>
      <w:hyperlink r:id="rId21" w:history="1">
        <w:r w:rsidRPr="00C146CF">
          <w:rPr>
            <w:rStyle w:val="Hyperlink"/>
          </w:rPr>
          <w:t>http://creativecommons.org/licenses/by-sa/4.0/</w:t>
        </w:r>
      </w:hyperlink>
      <w:r>
        <w:rPr>
          <w:i/>
        </w:rPr>
        <w:t xml:space="preserve"> </w:t>
      </w:r>
    </w:p>
  </w:footnote>
  <w:footnote w:id="44">
    <w:p w14:paraId="092578D2" w14:textId="77777777" w:rsidR="006B7D4A" w:rsidRDefault="006B7D4A" w:rsidP="004E080F">
      <w:pPr>
        <w:pStyle w:val="FootnoteText"/>
      </w:pPr>
      <w:r>
        <w:rPr>
          <w:rStyle w:val="FootnoteReference"/>
        </w:rPr>
        <w:footnoteRef/>
      </w:r>
      <w:r>
        <w:t xml:space="preserve"> </w:t>
      </w:r>
      <w:hyperlink r:id="rId22" w:history="1">
        <w:r w:rsidRPr="00A50D56">
          <w:rPr>
            <w:rStyle w:val="Hyperlink"/>
          </w:rPr>
          <w:t>http://www.gnu.org/licenses/gpl-3.0.en.html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AC7F7A" w14:textId="0D0CDDC1" w:rsidR="006B7D4A" w:rsidRDefault="006B7D4A" w:rsidP="00111092">
    <w:pPr>
      <w:pStyle w:val="Header"/>
    </w:pPr>
    <w:r>
      <w:t>Type 2 Simulator – Build &amp; Installation Guide 1.</w:t>
    </w:r>
    <w:ins w:id="1422" w:author="Andrew Instone-Cowie" w:date="2021-08-27T14:03:00Z">
      <w:r>
        <w:t>4</w:t>
      </w:r>
    </w:ins>
    <w:del w:id="1423" w:author="Andrew Instone-Cowie" w:date="2021-08-27T14:03:00Z">
      <w:r w:rsidDel="006B7D4A">
        <w:delText>3</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0342A" w14:textId="41A3FE65" w:rsidR="006B7D4A" w:rsidRDefault="006B7D4A" w:rsidP="004E080F">
    <w:pPr>
      <w:pStyle w:val="Header"/>
      <w:jc w:val="right"/>
    </w:pPr>
    <w:r>
      <w:t>Type 2 Simulator – Build &amp; Installation Guide 1.</w:t>
    </w:r>
    <w:ins w:id="1424" w:author="Andrew Instone-Cowie" w:date="2021-08-27T14:03:00Z">
      <w:r>
        <w:t>4</w:t>
      </w:r>
    </w:ins>
    <w:del w:id="1425" w:author="Andrew Instone-Cowie" w:date="2021-08-27T14:03:00Z">
      <w:r w:rsidDel="006B7D4A">
        <w:delText>3</w:delText>
      </w:r>
    </w:del>
  </w:p>
  <w:p w14:paraId="50EE2AAA" w14:textId="77777777" w:rsidR="006B7D4A" w:rsidRPr="004E080F" w:rsidRDefault="006B7D4A"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E348" w14:textId="5ADAC179" w:rsidR="006B7D4A" w:rsidRDefault="006B7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6E46" w14:textId="77777777" w:rsidR="006B7D4A" w:rsidRDefault="006B7D4A">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9"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34"/>
  </w:num>
  <w:num w:numId="4">
    <w:abstractNumId w:val="29"/>
  </w:num>
  <w:num w:numId="5">
    <w:abstractNumId w:val="10"/>
  </w:num>
  <w:num w:numId="6">
    <w:abstractNumId w:val="26"/>
  </w:num>
  <w:num w:numId="7">
    <w:abstractNumId w:val="1"/>
  </w:num>
  <w:num w:numId="8">
    <w:abstractNumId w:val="8"/>
  </w:num>
  <w:num w:numId="9">
    <w:abstractNumId w:val="19"/>
  </w:num>
  <w:num w:numId="10">
    <w:abstractNumId w:val="15"/>
  </w:num>
  <w:num w:numId="11">
    <w:abstractNumId w:val="11"/>
  </w:num>
  <w:num w:numId="12">
    <w:abstractNumId w:val="7"/>
  </w:num>
  <w:num w:numId="13">
    <w:abstractNumId w:val="9"/>
  </w:num>
  <w:num w:numId="14">
    <w:abstractNumId w:val="4"/>
  </w:num>
  <w:num w:numId="15">
    <w:abstractNumId w:val="0"/>
  </w:num>
  <w:num w:numId="16">
    <w:abstractNumId w:val="24"/>
  </w:num>
  <w:num w:numId="17">
    <w:abstractNumId w:val="21"/>
  </w:num>
  <w:num w:numId="18">
    <w:abstractNumId w:val="27"/>
  </w:num>
  <w:num w:numId="19">
    <w:abstractNumId w:val="6"/>
  </w:num>
  <w:num w:numId="20">
    <w:abstractNumId w:val="14"/>
  </w:num>
  <w:num w:numId="21">
    <w:abstractNumId w:val="32"/>
  </w:num>
  <w:num w:numId="22">
    <w:abstractNumId w:val="3"/>
  </w:num>
  <w:num w:numId="23">
    <w:abstractNumId w:val="25"/>
  </w:num>
  <w:num w:numId="24">
    <w:abstractNumId w:val="33"/>
  </w:num>
  <w:num w:numId="25">
    <w:abstractNumId w:val="5"/>
  </w:num>
  <w:num w:numId="26">
    <w:abstractNumId w:val="28"/>
  </w:num>
  <w:num w:numId="27">
    <w:abstractNumId w:val="16"/>
  </w:num>
  <w:num w:numId="28">
    <w:abstractNumId w:val="31"/>
  </w:num>
  <w:num w:numId="29">
    <w:abstractNumId w:val="2"/>
  </w:num>
  <w:num w:numId="30">
    <w:abstractNumId w:val="17"/>
  </w:num>
  <w:num w:numId="31">
    <w:abstractNumId w:val="23"/>
  </w:num>
  <w:num w:numId="32">
    <w:abstractNumId w:val="20"/>
  </w:num>
  <w:num w:numId="33">
    <w:abstractNumId w:val="13"/>
  </w:num>
  <w:num w:numId="34">
    <w:abstractNumId w:val="12"/>
  </w:num>
  <w:num w:numId="35">
    <w:abstractNumId w:val="1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1"/>
  <w:revisionView w:markup="0"/>
  <w:trackRevisions/>
  <w:defaultTabStop w:val="720"/>
  <w:evenAndOddHeaders/>
  <w:characterSpacingControl w:val="doNotCompress"/>
  <w:hdrShapeDefaults>
    <o:shapedefaults v:ext="edit" spidmax="2060"/>
    <o:shapelayout v:ext="edit">
      <o:idmap v:ext="edit" data="2"/>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14BC"/>
    <w:rsid w:val="00006D96"/>
    <w:rsid w:val="0001008E"/>
    <w:rsid w:val="000103DC"/>
    <w:rsid w:val="00011217"/>
    <w:rsid w:val="000134F5"/>
    <w:rsid w:val="00016A73"/>
    <w:rsid w:val="00017503"/>
    <w:rsid w:val="000175E1"/>
    <w:rsid w:val="00026457"/>
    <w:rsid w:val="000276BB"/>
    <w:rsid w:val="000279CA"/>
    <w:rsid w:val="000306A5"/>
    <w:rsid w:val="00030E5F"/>
    <w:rsid w:val="00035D65"/>
    <w:rsid w:val="00037720"/>
    <w:rsid w:val="0005005F"/>
    <w:rsid w:val="000520CD"/>
    <w:rsid w:val="000542B3"/>
    <w:rsid w:val="00057FAF"/>
    <w:rsid w:val="00060914"/>
    <w:rsid w:val="00060CAF"/>
    <w:rsid w:val="0006471A"/>
    <w:rsid w:val="00065D66"/>
    <w:rsid w:val="00071B80"/>
    <w:rsid w:val="00080785"/>
    <w:rsid w:val="00083948"/>
    <w:rsid w:val="000843D0"/>
    <w:rsid w:val="00087329"/>
    <w:rsid w:val="000903D8"/>
    <w:rsid w:val="00091FBF"/>
    <w:rsid w:val="0009270C"/>
    <w:rsid w:val="00092A62"/>
    <w:rsid w:val="00094D60"/>
    <w:rsid w:val="00097412"/>
    <w:rsid w:val="000A3B23"/>
    <w:rsid w:val="000B2B8C"/>
    <w:rsid w:val="000B6C76"/>
    <w:rsid w:val="000C0ADF"/>
    <w:rsid w:val="000C1F75"/>
    <w:rsid w:val="000C2AFE"/>
    <w:rsid w:val="000C396F"/>
    <w:rsid w:val="000C5B81"/>
    <w:rsid w:val="000D219F"/>
    <w:rsid w:val="000D3235"/>
    <w:rsid w:val="000D3C5F"/>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9CE"/>
    <w:rsid w:val="00133500"/>
    <w:rsid w:val="00133866"/>
    <w:rsid w:val="001346DB"/>
    <w:rsid w:val="001363EA"/>
    <w:rsid w:val="00136DDA"/>
    <w:rsid w:val="00142C50"/>
    <w:rsid w:val="00142D48"/>
    <w:rsid w:val="00143D50"/>
    <w:rsid w:val="0014461C"/>
    <w:rsid w:val="00145656"/>
    <w:rsid w:val="001519A1"/>
    <w:rsid w:val="00152A9A"/>
    <w:rsid w:val="00152C2B"/>
    <w:rsid w:val="00155206"/>
    <w:rsid w:val="001562F8"/>
    <w:rsid w:val="00156DB0"/>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11292"/>
    <w:rsid w:val="0021223B"/>
    <w:rsid w:val="00212D29"/>
    <w:rsid w:val="00215D7E"/>
    <w:rsid w:val="00215F07"/>
    <w:rsid w:val="002229FA"/>
    <w:rsid w:val="00224F10"/>
    <w:rsid w:val="00226107"/>
    <w:rsid w:val="002301A9"/>
    <w:rsid w:val="00231358"/>
    <w:rsid w:val="00231FFE"/>
    <w:rsid w:val="002368EA"/>
    <w:rsid w:val="002437BA"/>
    <w:rsid w:val="00251800"/>
    <w:rsid w:val="00256E3C"/>
    <w:rsid w:val="00257834"/>
    <w:rsid w:val="00263CEE"/>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B0B68"/>
    <w:rsid w:val="002B3BDA"/>
    <w:rsid w:val="002B3F80"/>
    <w:rsid w:val="002B672E"/>
    <w:rsid w:val="002B774F"/>
    <w:rsid w:val="002B7A19"/>
    <w:rsid w:val="002B7C93"/>
    <w:rsid w:val="002B7EE5"/>
    <w:rsid w:val="002C2E75"/>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7402A"/>
    <w:rsid w:val="0037469B"/>
    <w:rsid w:val="00374BB5"/>
    <w:rsid w:val="00375324"/>
    <w:rsid w:val="00376237"/>
    <w:rsid w:val="00376386"/>
    <w:rsid w:val="00376625"/>
    <w:rsid w:val="00376881"/>
    <w:rsid w:val="00380F33"/>
    <w:rsid w:val="0038103D"/>
    <w:rsid w:val="00382709"/>
    <w:rsid w:val="00393B25"/>
    <w:rsid w:val="00395444"/>
    <w:rsid w:val="003A018A"/>
    <w:rsid w:val="003A0C36"/>
    <w:rsid w:val="003A1049"/>
    <w:rsid w:val="003A2065"/>
    <w:rsid w:val="003A26C7"/>
    <w:rsid w:val="003A2793"/>
    <w:rsid w:val="003A28B0"/>
    <w:rsid w:val="003A3D10"/>
    <w:rsid w:val="003B40EC"/>
    <w:rsid w:val="003B6A4C"/>
    <w:rsid w:val="003B6F74"/>
    <w:rsid w:val="003B7101"/>
    <w:rsid w:val="003C1C2C"/>
    <w:rsid w:val="003C320E"/>
    <w:rsid w:val="003C52F3"/>
    <w:rsid w:val="003D5EC0"/>
    <w:rsid w:val="003D7BE9"/>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76A2"/>
    <w:rsid w:val="00483BB7"/>
    <w:rsid w:val="00485DDC"/>
    <w:rsid w:val="00492AE5"/>
    <w:rsid w:val="00493697"/>
    <w:rsid w:val="0049533D"/>
    <w:rsid w:val="004A04C9"/>
    <w:rsid w:val="004A1829"/>
    <w:rsid w:val="004A19E5"/>
    <w:rsid w:val="004A3B22"/>
    <w:rsid w:val="004A5B04"/>
    <w:rsid w:val="004A7011"/>
    <w:rsid w:val="004B0FDE"/>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80F"/>
    <w:rsid w:val="004E19AE"/>
    <w:rsid w:val="004E23E2"/>
    <w:rsid w:val="004E2986"/>
    <w:rsid w:val="004E3C76"/>
    <w:rsid w:val="004E57EF"/>
    <w:rsid w:val="004F084A"/>
    <w:rsid w:val="004F0F66"/>
    <w:rsid w:val="004F1145"/>
    <w:rsid w:val="004F3A7E"/>
    <w:rsid w:val="004F644B"/>
    <w:rsid w:val="00500527"/>
    <w:rsid w:val="00503B9B"/>
    <w:rsid w:val="005042AB"/>
    <w:rsid w:val="00506102"/>
    <w:rsid w:val="005115DD"/>
    <w:rsid w:val="0051426B"/>
    <w:rsid w:val="00514E8C"/>
    <w:rsid w:val="00520540"/>
    <w:rsid w:val="00524404"/>
    <w:rsid w:val="00530DD5"/>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6B73"/>
    <w:rsid w:val="00667773"/>
    <w:rsid w:val="006708BA"/>
    <w:rsid w:val="00671D64"/>
    <w:rsid w:val="00672C50"/>
    <w:rsid w:val="006734D2"/>
    <w:rsid w:val="00677FFD"/>
    <w:rsid w:val="00681D68"/>
    <w:rsid w:val="00686BAE"/>
    <w:rsid w:val="00687725"/>
    <w:rsid w:val="006958B3"/>
    <w:rsid w:val="0069605D"/>
    <w:rsid w:val="006975F8"/>
    <w:rsid w:val="006A02C6"/>
    <w:rsid w:val="006A710F"/>
    <w:rsid w:val="006A7E4C"/>
    <w:rsid w:val="006B06AB"/>
    <w:rsid w:val="006B15EE"/>
    <w:rsid w:val="006B31BA"/>
    <w:rsid w:val="006B3B40"/>
    <w:rsid w:val="006B65C2"/>
    <w:rsid w:val="006B7D4A"/>
    <w:rsid w:val="006B7EE2"/>
    <w:rsid w:val="006C0468"/>
    <w:rsid w:val="006C1816"/>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6D0"/>
    <w:rsid w:val="0074395E"/>
    <w:rsid w:val="00745D9B"/>
    <w:rsid w:val="00746FAD"/>
    <w:rsid w:val="00750C72"/>
    <w:rsid w:val="00752607"/>
    <w:rsid w:val="00753436"/>
    <w:rsid w:val="00756131"/>
    <w:rsid w:val="007564FC"/>
    <w:rsid w:val="00760735"/>
    <w:rsid w:val="0076349F"/>
    <w:rsid w:val="007639F0"/>
    <w:rsid w:val="00777A4E"/>
    <w:rsid w:val="00781F35"/>
    <w:rsid w:val="00783608"/>
    <w:rsid w:val="007837A3"/>
    <w:rsid w:val="0078474A"/>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4BA1"/>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853"/>
    <w:rsid w:val="008E7D1B"/>
    <w:rsid w:val="008F0E54"/>
    <w:rsid w:val="008F3A7A"/>
    <w:rsid w:val="008F3DF9"/>
    <w:rsid w:val="008F5297"/>
    <w:rsid w:val="008F67D7"/>
    <w:rsid w:val="008F7177"/>
    <w:rsid w:val="0090134D"/>
    <w:rsid w:val="009030AD"/>
    <w:rsid w:val="00917E91"/>
    <w:rsid w:val="00924AB5"/>
    <w:rsid w:val="00927EE7"/>
    <w:rsid w:val="009336E2"/>
    <w:rsid w:val="0093516A"/>
    <w:rsid w:val="00936DEF"/>
    <w:rsid w:val="009438BD"/>
    <w:rsid w:val="0095033B"/>
    <w:rsid w:val="00953C16"/>
    <w:rsid w:val="0095679A"/>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35F4"/>
    <w:rsid w:val="00994514"/>
    <w:rsid w:val="009A575D"/>
    <w:rsid w:val="009B27F9"/>
    <w:rsid w:val="009B2B07"/>
    <w:rsid w:val="009B47B0"/>
    <w:rsid w:val="009B5EC6"/>
    <w:rsid w:val="009B5FE2"/>
    <w:rsid w:val="009B7054"/>
    <w:rsid w:val="009C0ED9"/>
    <w:rsid w:val="009C36BF"/>
    <w:rsid w:val="009C6B62"/>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4494"/>
    <w:rsid w:val="00A35396"/>
    <w:rsid w:val="00A357C8"/>
    <w:rsid w:val="00A37861"/>
    <w:rsid w:val="00A450E9"/>
    <w:rsid w:val="00A46E0E"/>
    <w:rsid w:val="00A50D46"/>
    <w:rsid w:val="00A520C5"/>
    <w:rsid w:val="00A55A46"/>
    <w:rsid w:val="00A61E77"/>
    <w:rsid w:val="00A62A0F"/>
    <w:rsid w:val="00A70B19"/>
    <w:rsid w:val="00A72C76"/>
    <w:rsid w:val="00A764ED"/>
    <w:rsid w:val="00A7651F"/>
    <w:rsid w:val="00A77120"/>
    <w:rsid w:val="00A81427"/>
    <w:rsid w:val="00A871C0"/>
    <w:rsid w:val="00A93DF4"/>
    <w:rsid w:val="00A960F8"/>
    <w:rsid w:val="00A964DD"/>
    <w:rsid w:val="00A97D27"/>
    <w:rsid w:val="00AA0E6C"/>
    <w:rsid w:val="00AA49A8"/>
    <w:rsid w:val="00AA4FD7"/>
    <w:rsid w:val="00AA6BF6"/>
    <w:rsid w:val="00AB3F75"/>
    <w:rsid w:val="00AB7F72"/>
    <w:rsid w:val="00AC1650"/>
    <w:rsid w:val="00AC40D2"/>
    <w:rsid w:val="00AC5B4C"/>
    <w:rsid w:val="00AC78CA"/>
    <w:rsid w:val="00AD0901"/>
    <w:rsid w:val="00AD09B7"/>
    <w:rsid w:val="00AD4B47"/>
    <w:rsid w:val="00AD4C07"/>
    <w:rsid w:val="00AD4EB0"/>
    <w:rsid w:val="00AE2D6A"/>
    <w:rsid w:val="00AE4E75"/>
    <w:rsid w:val="00AE6363"/>
    <w:rsid w:val="00AF40F7"/>
    <w:rsid w:val="00AF618E"/>
    <w:rsid w:val="00AF683D"/>
    <w:rsid w:val="00AF72D9"/>
    <w:rsid w:val="00B0640D"/>
    <w:rsid w:val="00B071A3"/>
    <w:rsid w:val="00B1151E"/>
    <w:rsid w:val="00B25124"/>
    <w:rsid w:val="00B30973"/>
    <w:rsid w:val="00B33E7E"/>
    <w:rsid w:val="00B36828"/>
    <w:rsid w:val="00B46AB5"/>
    <w:rsid w:val="00B4736C"/>
    <w:rsid w:val="00B513CB"/>
    <w:rsid w:val="00B52FFB"/>
    <w:rsid w:val="00B5557C"/>
    <w:rsid w:val="00B555B9"/>
    <w:rsid w:val="00B56143"/>
    <w:rsid w:val="00B62195"/>
    <w:rsid w:val="00B62BA1"/>
    <w:rsid w:val="00B64158"/>
    <w:rsid w:val="00B64BA0"/>
    <w:rsid w:val="00B65B84"/>
    <w:rsid w:val="00B7092D"/>
    <w:rsid w:val="00B7322D"/>
    <w:rsid w:val="00B74644"/>
    <w:rsid w:val="00B7533B"/>
    <w:rsid w:val="00B75510"/>
    <w:rsid w:val="00B76689"/>
    <w:rsid w:val="00B76F90"/>
    <w:rsid w:val="00B81758"/>
    <w:rsid w:val="00B836FB"/>
    <w:rsid w:val="00B8755F"/>
    <w:rsid w:val="00B90DE3"/>
    <w:rsid w:val="00B911AA"/>
    <w:rsid w:val="00B9287A"/>
    <w:rsid w:val="00B92A92"/>
    <w:rsid w:val="00B93231"/>
    <w:rsid w:val="00B96BEE"/>
    <w:rsid w:val="00BA08DE"/>
    <w:rsid w:val="00BA093F"/>
    <w:rsid w:val="00BA1450"/>
    <w:rsid w:val="00BA65E4"/>
    <w:rsid w:val="00BB578F"/>
    <w:rsid w:val="00BB5DB9"/>
    <w:rsid w:val="00BB6D5C"/>
    <w:rsid w:val="00BC0C02"/>
    <w:rsid w:val="00BC22EA"/>
    <w:rsid w:val="00BC75A4"/>
    <w:rsid w:val="00BD116B"/>
    <w:rsid w:val="00BD25FB"/>
    <w:rsid w:val="00BD5CAC"/>
    <w:rsid w:val="00BD7089"/>
    <w:rsid w:val="00BE0C5F"/>
    <w:rsid w:val="00BE358B"/>
    <w:rsid w:val="00BE3CD0"/>
    <w:rsid w:val="00BE5731"/>
    <w:rsid w:val="00BE687C"/>
    <w:rsid w:val="00BF30B8"/>
    <w:rsid w:val="00C01377"/>
    <w:rsid w:val="00C02560"/>
    <w:rsid w:val="00C02830"/>
    <w:rsid w:val="00C03C6E"/>
    <w:rsid w:val="00C077C5"/>
    <w:rsid w:val="00C146CF"/>
    <w:rsid w:val="00C14E3C"/>
    <w:rsid w:val="00C15FE4"/>
    <w:rsid w:val="00C16666"/>
    <w:rsid w:val="00C23EE2"/>
    <w:rsid w:val="00C26866"/>
    <w:rsid w:val="00C2783A"/>
    <w:rsid w:val="00C30F94"/>
    <w:rsid w:val="00C33018"/>
    <w:rsid w:val="00C3508E"/>
    <w:rsid w:val="00C367D9"/>
    <w:rsid w:val="00C375BF"/>
    <w:rsid w:val="00C37C0C"/>
    <w:rsid w:val="00C503E2"/>
    <w:rsid w:val="00C508EE"/>
    <w:rsid w:val="00C5143D"/>
    <w:rsid w:val="00C55B4E"/>
    <w:rsid w:val="00C64E35"/>
    <w:rsid w:val="00C71FF5"/>
    <w:rsid w:val="00C733DC"/>
    <w:rsid w:val="00C76C15"/>
    <w:rsid w:val="00C7795F"/>
    <w:rsid w:val="00C84899"/>
    <w:rsid w:val="00C854F0"/>
    <w:rsid w:val="00C9246B"/>
    <w:rsid w:val="00C9401E"/>
    <w:rsid w:val="00C94427"/>
    <w:rsid w:val="00C9540A"/>
    <w:rsid w:val="00C976A0"/>
    <w:rsid w:val="00CA10C5"/>
    <w:rsid w:val="00CA2473"/>
    <w:rsid w:val="00CA2912"/>
    <w:rsid w:val="00CA2D50"/>
    <w:rsid w:val="00CA2E9E"/>
    <w:rsid w:val="00CB0A05"/>
    <w:rsid w:val="00CB203A"/>
    <w:rsid w:val="00CB2A64"/>
    <w:rsid w:val="00CB38C5"/>
    <w:rsid w:val="00CB469A"/>
    <w:rsid w:val="00CB5FC9"/>
    <w:rsid w:val="00CB7045"/>
    <w:rsid w:val="00CC3025"/>
    <w:rsid w:val="00CC4315"/>
    <w:rsid w:val="00CD4E00"/>
    <w:rsid w:val="00CD768A"/>
    <w:rsid w:val="00CE0F0B"/>
    <w:rsid w:val="00CF28E1"/>
    <w:rsid w:val="00CF647B"/>
    <w:rsid w:val="00CF6D73"/>
    <w:rsid w:val="00D02421"/>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700EA"/>
    <w:rsid w:val="00D717AA"/>
    <w:rsid w:val="00D736D6"/>
    <w:rsid w:val="00D81B86"/>
    <w:rsid w:val="00D81E25"/>
    <w:rsid w:val="00D8238D"/>
    <w:rsid w:val="00D85978"/>
    <w:rsid w:val="00D859C8"/>
    <w:rsid w:val="00D95B3F"/>
    <w:rsid w:val="00DA1732"/>
    <w:rsid w:val="00DA4419"/>
    <w:rsid w:val="00DA557F"/>
    <w:rsid w:val="00DA5E27"/>
    <w:rsid w:val="00DA65F1"/>
    <w:rsid w:val="00DA711C"/>
    <w:rsid w:val="00DB1558"/>
    <w:rsid w:val="00DB2BC9"/>
    <w:rsid w:val="00DB3065"/>
    <w:rsid w:val="00DB6478"/>
    <w:rsid w:val="00DB657C"/>
    <w:rsid w:val="00DC03A1"/>
    <w:rsid w:val="00DC3B5F"/>
    <w:rsid w:val="00DC3C21"/>
    <w:rsid w:val="00DC5316"/>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8FD"/>
    <w:rsid w:val="00E8494B"/>
    <w:rsid w:val="00E856B8"/>
    <w:rsid w:val="00E906D4"/>
    <w:rsid w:val="00E91616"/>
    <w:rsid w:val="00E922A5"/>
    <w:rsid w:val="00EA10C5"/>
    <w:rsid w:val="00EA2591"/>
    <w:rsid w:val="00EA287C"/>
    <w:rsid w:val="00EA451C"/>
    <w:rsid w:val="00EA79DD"/>
    <w:rsid w:val="00EA7EB9"/>
    <w:rsid w:val="00EB275E"/>
    <w:rsid w:val="00EB2E10"/>
    <w:rsid w:val="00EB7440"/>
    <w:rsid w:val="00EC1EB4"/>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 w:id="203445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4.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g"/><Relationship Id="rId89" Type="http://schemas.openxmlformats.org/officeDocument/2006/relationships/image" Target="media/image73.jp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0.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png"/><Relationship Id="rId58" Type="http://schemas.openxmlformats.org/officeDocument/2006/relationships/image" Target="media/image42.jp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g"/><Relationship Id="rId87" Type="http://schemas.openxmlformats.org/officeDocument/2006/relationships/image" Target="media/image71.jpg"/><Relationship Id="rId102"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3.xml"/><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jpg"/><Relationship Id="rId80" Type="http://schemas.openxmlformats.org/officeDocument/2006/relationships/image" Target="media/image64.jp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3.jpg"/><Relationship Id="rId67" Type="http://schemas.openxmlformats.org/officeDocument/2006/relationships/image" Target="media/image51.png"/><Relationship Id="rId103" Type="http://schemas.openxmlformats.org/officeDocument/2006/relationships/header" Target="header4.xml"/><Relationship Id="rId20" Type="http://schemas.openxmlformats.org/officeDocument/2006/relationships/image" Target="media/image13.jpg"/><Relationship Id="rId41" Type="http://schemas.openxmlformats.org/officeDocument/2006/relationships/image" Target="media/image25.jp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jp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6.jpg"/><Relationship Id="rId36" Type="http://schemas.openxmlformats.org/officeDocument/2006/relationships/footer" Target="footer6.xml"/><Relationship Id="rId49" Type="http://schemas.openxmlformats.org/officeDocument/2006/relationships/image" Target="media/image33.png"/><Relationship Id="rId57" Type="http://schemas.openxmlformats.org/officeDocument/2006/relationships/image" Target="media/image41.jpeg"/><Relationship Id="rId106"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3.png"/><Relationship Id="rId34" Type="http://schemas.openxmlformats.org/officeDocument/2006/relationships/footer" Target="footer5.xml"/><Relationship Id="rId50" Type="http://schemas.openxmlformats.org/officeDocument/2006/relationships/image" Target="media/image34.pn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oter" Target="footer9.xml"/></Relationships>
</file>

<file path=word/_rels/footnotes.xml.rels><?xml version="1.0" encoding="UTF-8" standalone="yes"?>
<Relationships xmlns="http://schemas.openxmlformats.org/package/2006/relationships"><Relationship Id="rId8" Type="http://schemas.openxmlformats.org/officeDocument/2006/relationships/hyperlink" Target="https://shop.4tronix.co.uk/collections/sensors/products/ir-infrared-obstacle-sensor" TargetMode="External"/><Relationship Id="rId13" Type="http://schemas.openxmlformats.org/officeDocument/2006/relationships/hyperlink" Target="http://www.arduino.cc/en/Main/Software" TargetMode="External"/><Relationship Id="rId18" Type="http://schemas.openxmlformats.org/officeDocument/2006/relationships/hyperlink" Target="https://facultyonline.churchofengland.org/Data/Sites/1/media/user-manuals/Starting_List_A_or_List_B_item_2020.pdf" TargetMode="External"/><Relationship Id="rId3" Type="http://schemas.openxmlformats.org/officeDocument/2006/relationships/hyperlink" Target="http://www.beltower.co.uk/" TargetMode="External"/><Relationship Id="rId21" Type="http://schemas.openxmlformats.org/officeDocument/2006/relationships/hyperlink" Target="http://creativecommons.org/licenses/by-sa/4.0/" TargetMode="External"/><Relationship Id="rId7" Type="http://schemas.openxmlformats.org/officeDocument/2006/relationships/hyperlink" Target="http://hobbycomponents.com/sensors/213-ir-infrared-obstacle-avoidance-sensor-e18-d80nk" TargetMode="External"/><Relationship Id="rId12" Type="http://schemas.openxmlformats.org/officeDocument/2006/relationships/hyperlink" Target="http://www.arduino.cc/en/Tutorial/ArduinoISP" TargetMode="External"/><Relationship Id="rId17" Type="http://schemas.openxmlformats.org/officeDocument/2006/relationships/hyperlink" Target="https://www.churchofengland.org/sites/default/files/2020-04/FJR_2015_as_amended_by_FJ%28A%29R_2019.pdf" TargetMode="External"/><Relationship Id="rId2" Type="http://schemas.openxmlformats.org/officeDocument/2006/relationships/hyperlink" Target="http://www.abelsim.co.uk/" TargetMode="External"/><Relationship Id="rId16" Type="http://schemas.openxmlformats.org/officeDocument/2006/relationships/hyperlink" Target="http://www.hobbytronics.co.uk/tutorials-code/arduino-tutorials/arduino-vtserial-library" TargetMode="External"/><Relationship Id="rId20" Type="http://schemas.openxmlformats.org/officeDocument/2006/relationships/hyperlink" Target="http://www.simulators.org.uk" TargetMode="External"/><Relationship Id="rId1" Type="http://schemas.openxmlformats.org/officeDocument/2006/relationships/hyperlink" Target="http://creativecommons.org/licenses/by-sa/4.0/" TargetMode="External"/><Relationship Id="rId6" Type="http://schemas.openxmlformats.org/officeDocument/2006/relationships/hyperlink" Target="http://sensing.honeywell.com/product-page?pr_id=36114" TargetMode="External"/><Relationship Id="rId11" Type="http://schemas.openxmlformats.org/officeDocument/2006/relationships/hyperlink" Target="http://www.arduino.cc/en/Main/ArduinoISP" TargetMode="External"/><Relationship Id="rId5" Type="http://schemas.openxmlformats.org/officeDocument/2006/relationships/hyperlink" Target="http://www.gremlyn.plus.com/ahme/mag_sen.html" TargetMode="External"/><Relationship Id="rId15" Type="http://schemas.openxmlformats.org/officeDocument/2006/relationships/hyperlink" Target="https://github.com/maniacbug/MemoryFree" TargetMode="External"/><Relationship Id="rId10" Type="http://schemas.openxmlformats.org/officeDocument/2006/relationships/hyperlink" Target="https://www.microchip.com/developmenttools/ProductDetails/atatmel-ice" TargetMode="External"/><Relationship Id="rId19" Type="http://schemas.openxmlformats.org/officeDocument/2006/relationships/hyperlink" Target="http://www.chiark.greenend.org.uk/~sgtatham/putty/" TargetMode="External"/><Relationship Id="rId4" Type="http://schemas.openxmlformats.org/officeDocument/2006/relationships/hyperlink" Target="http://www.belfryware.com/" TargetMode="External"/><Relationship Id="rId9" Type="http://schemas.openxmlformats.org/officeDocument/2006/relationships/hyperlink" Target="http://www.reallyusefulproducts.co.uk/" TargetMode="External"/><Relationship Id="rId14" Type="http://schemas.openxmlformats.org/officeDocument/2006/relationships/hyperlink" Target="http://arduino.cc/en/guide/windows" TargetMode="External"/><Relationship Id="rId22" Type="http://schemas.openxmlformats.org/officeDocument/2006/relationships/hyperlink" Target="http://www.gnu.org/licenses/gpl-3.0.e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DF5DD-FFAD-4D7D-931C-4D28CB5C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14095</Words>
  <Characters>80343</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94250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14</cp:revision>
  <cp:lastPrinted>2021-08-27T14:02:00Z</cp:lastPrinted>
  <dcterms:created xsi:type="dcterms:W3CDTF">2020-08-18T19:16:00Z</dcterms:created>
  <dcterms:modified xsi:type="dcterms:W3CDTF">2021-08-27T14:03:00Z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