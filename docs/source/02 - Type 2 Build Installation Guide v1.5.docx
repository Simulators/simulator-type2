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3.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header4.xml" ContentType="application/vnd.openxmlformats-officedocument.wordprocessingml.header+xml"/>
  <Override PartName="/word/footer9.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2437B43" w14:textId="3FF47F3B" w:rsidR="0051426B" w:rsidRPr="00212D29" w:rsidRDefault="009E4E3F" w:rsidP="00F10EC4">
      <w:pPr>
        <w:jc w:val="center"/>
        <w:rPr>
          <w:rFonts w:ascii="Garamond" w:hAnsi="Garamond"/>
          <w:b/>
          <w:sz w:val="96"/>
          <w:szCs w:val="96"/>
        </w:rPr>
      </w:pPr>
      <w:r>
        <w:rPr>
          <w:rFonts w:ascii="Garamond" w:hAnsi="Garamond"/>
          <w:b/>
          <w:sz w:val="96"/>
          <w:szCs w:val="96"/>
        </w:rPr>
        <w:t xml:space="preserve">Type 2 </w:t>
      </w:r>
      <w:r w:rsidR="0051426B" w:rsidRPr="00212D29">
        <w:rPr>
          <w:rFonts w:ascii="Garamond" w:hAnsi="Garamond"/>
          <w:b/>
          <w:sz w:val="96"/>
          <w:szCs w:val="96"/>
        </w:rPr>
        <w:t>Liverpool</w:t>
      </w:r>
      <w:r w:rsidR="001E1F78" w:rsidRPr="00212D29">
        <w:rPr>
          <w:rFonts w:ascii="Garamond" w:hAnsi="Garamond"/>
          <w:b/>
          <w:sz w:val="96"/>
          <w:szCs w:val="96"/>
        </w:rPr>
        <w:t xml:space="preserve"> Ringing </w:t>
      </w:r>
      <w:r w:rsidR="0051426B" w:rsidRPr="00212D29">
        <w:rPr>
          <w:rFonts w:ascii="Garamond" w:hAnsi="Garamond"/>
          <w:b/>
          <w:sz w:val="96"/>
          <w:szCs w:val="96"/>
        </w:rPr>
        <w:t>Simulator</w:t>
      </w:r>
    </w:p>
    <w:p w14:paraId="01DC93A2" w14:textId="2372392F" w:rsidR="00E906D4" w:rsidRPr="00212D29" w:rsidRDefault="009E4E3F" w:rsidP="0062540C">
      <w:pPr>
        <w:jc w:val="center"/>
        <w:rPr>
          <w:sz w:val="48"/>
          <w:szCs w:val="48"/>
        </w:rPr>
      </w:pPr>
      <w:r>
        <w:rPr>
          <w:sz w:val="48"/>
          <w:szCs w:val="48"/>
        </w:rPr>
        <w:t>0</w:t>
      </w:r>
      <w:r w:rsidR="00D230DD" w:rsidRPr="00212D29">
        <w:rPr>
          <w:sz w:val="48"/>
          <w:szCs w:val="48"/>
        </w:rPr>
        <w:t xml:space="preserve">2 – </w:t>
      </w:r>
      <w:r w:rsidR="00D57358" w:rsidRPr="00212D29">
        <w:rPr>
          <w:sz w:val="48"/>
          <w:szCs w:val="48"/>
        </w:rPr>
        <w:t>Build &amp; Installation Guide</w:t>
      </w:r>
    </w:p>
    <w:p w14:paraId="06185C9C" w14:textId="77777777" w:rsidR="007E4CA5" w:rsidRPr="007E4CA5" w:rsidRDefault="007E4CA5" w:rsidP="0062540C">
      <w:pPr>
        <w:jc w:val="center"/>
        <w:rPr>
          <w:color w:val="00B050"/>
        </w:rPr>
      </w:pPr>
    </w:p>
    <w:p w14:paraId="6FA58D56" w14:textId="57B94973" w:rsidR="00F10EC4" w:rsidRDefault="005D0F57" w:rsidP="007E4CA5">
      <w:pPr>
        <w:jc w:val="center"/>
      </w:pPr>
      <w:r>
        <w:rPr>
          <w:noProof/>
          <w:lang w:eastAsia="en-GB"/>
        </w:rPr>
        <w:drawing>
          <wp:inline distT="0" distB="0" distL="0" distR="0" wp14:anchorId="471226C6" wp14:editId="351405AF">
            <wp:extent cx="4320000" cy="3700800"/>
            <wp:effectExtent l="38100" t="38100" r="42545" b="33020"/>
            <wp:docPr id="90" name="Picture 90"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RevE_Board_angle.jpg"/>
                    <pic:cNvPicPr/>
                  </pic:nvPicPr>
                  <pic:blipFill>
                    <a:blip r:embed="rId8">
                      <a:extLst>
                        <a:ext uri="{28A0092B-C50C-407E-A947-70E740481C1C}">
                          <a14:useLocalDpi xmlns:a14="http://schemas.microsoft.com/office/drawing/2010/main" val="0"/>
                        </a:ext>
                      </a:extLst>
                    </a:blip>
                    <a:stretch>
                      <a:fillRect/>
                    </a:stretch>
                  </pic:blipFill>
                  <pic:spPr>
                    <a:xfrm>
                      <a:off x="0" y="0"/>
                      <a:ext cx="4320000" cy="3700800"/>
                    </a:xfrm>
                    <a:prstGeom prst="rect">
                      <a:avLst/>
                    </a:prstGeom>
                    <a:ln w="31750" cmpd="thickThin">
                      <a:solidFill>
                        <a:schemeClr val="tx1"/>
                      </a:solidFill>
                    </a:ln>
                  </pic:spPr>
                </pic:pic>
              </a:graphicData>
            </a:graphic>
          </wp:inline>
        </w:drawing>
      </w:r>
    </w:p>
    <w:p w14:paraId="3D2C03B6" w14:textId="77777777" w:rsidR="00D16CF7" w:rsidRDefault="00D16CF7" w:rsidP="00D16CF7">
      <w:pPr>
        <w:spacing w:after="0"/>
      </w:pPr>
    </w:p>
    <w:p w14:paraId="5C9721D3" w14:textId="77777777" w:rsidR="007F7E8A" w:rsidRPr="008B7DA0" w:rsidRDefault="00D16CF7" w:rsidP="00D16CF7">
      <w:pPr>
        <w:spacing w:after="0"/>
      </w:pPr>
      <w:r w:rsidRPr="008B7DA0">
        <w:t>Author: Andrew Instone-Cowie</w:t>
      </w:r>
    </w:p>
    <w:p w14:paraId="2CF98B26" w14:textId="242D622E" w:rsidR="00D16CF7" w:rsidRPr="008B7DA0" w:rsidRDefault="00D16CF7" w:rsidP="00D16CF7">
      <w:pPr>
        <w:spacing w:after="0"/>
      </w:pPr>
      <w:r w:rsidRPr="008B7DA0">
        <w:t xml:space="preserve">Date: </w:t>
      </w:r>
      <w:ins w:id="0" w:author="Andrew Instone-Cowie" w:date="2024-06-19T13:13:00Z" w16du:dateUtc="2024-06-19T12:13:00Z">
        <w:r w:rsidR="00830835">
          <w:t>19 June 2024</w:t>
        </w:r>
      </w:ins>
      <w:del w:id="1" w:author="Andrew Instone-Cowie" w:date="2024-06-19T13:13:00Z" w16du:dateUtc="2024-06-19T12:13:00Z">
        <w:r w:rsidR="006B7D4A" w:rsidDel="00830835">
          <w:delText>27 August</w:delText>
        </w:r>
        <w:r w:rsidR="00B46AB5" w:rsidDel="00830835">
          <w:delText xml:space="preserve"> 2021</w:delText>
        </w:r>
      </w:del>
    </w:p>
    <w:p w14:paraId="7C5BEF11" w14:textId="6FD7F2C8" w:rsidR="00D16CF7" w:rsidRPr="008B7DA0" w:rsidRDefault="00D16CF7">
      <w:r w:rsidRPr="008B7DA0">
        <w:t xml:space="preserve">Version: </w:t>
      </w:r>
      <w:r w:rsidR="00405050">
        <w:t>1.</w:t>
      </w:r>
      <w:ins w:id="2" w:author="Andrew Instone-Cowie" w:date="2024-06-19T13:13:00Z" w16du:dateUtc="2024-06-19T12:13:00Z">
        <w:r w:rsidR="00830835">
          <w:t>5</w:t>
        </w:r>
      </w:ins>
      <w:del w:id="3" w:author="Andrew Instone-Cowie" w:date="2024-06-19T13:13:00Z" w16du:dateUtc="2024-06-19T12:13:00Z">
        <w:r w:rsidR="006B7D4A" w:rsidDel="00830835">
          <w:delText>4</w:delText>
        </w:r>
      </w:del>
    </w:p>
    <w:sdt>
      <w:sdtPr>
        <w:rPr>
          <w:rFonts w:asciiTheme="minorHAnsi" w:eastAsiaTheme="minorHAnsi" w:hAnsiTheme="minorHAnsi" w:cstheme="minorBidi"/>
          <w:b w:val="0"/>
          <w:bCs w:val="0"/>
          <w:color w:val="auto"/>
          <w:sz w:val="22"/>
          <w:szCs w:val="22"/>
          <w:lang w:val="en-GB" w:eastAsia="en-US"/>
        </w:rPr>
        <w:id w:val="2041779946"/>
        <w:docPartObj>
          <w:docPartGallery w:val="Table of Contents"/>
          <w:docPartUnique/>
        </w:docPartObj>
      </w:sdtPr>
      <w:sdtEndPr>
        <w:rPr>
          <w:noProof/>
        </w:rPr>
      </w:sdtEndPr>
      <w:sdtContent>
        <w:p w14:paraId="6DEF5D34" w14:textId="77777777" w:rsidR="004A19E5" w:rsidRDefault="004A19E5" w:rsidP="007F7E8A">
          <w:pPr>
            <w:pStyle w:val="TOCHeading"/>
            <w:pageBreakBefore/>
          </w:pPr>
          <w:r>
            <w:t>Contents</w:t>
          </w:r>
        </w:p>
        <w:p w14:paraId="3895196A" w14:textId="6BB787D7" w:rsidR="000C5B81" w:rsidRDefault="004A19E5">
          <w:pPr>
            <w:pStyle w:val="TOC1"/>
            <w:tabs>
              <w:tab w:val="right" w:leader="dot" w:pos="9016"/>
            </w:tabs>
            <w:rPr>
              <w:rFonts w:eastAsiaTheme="minorEastAsia"/>
              <w:noProof/>
              <w:lang w:eastAsia="en-GB"/>
            </w:rPr>
          </w:pPr>
          <w:r>
            <w:fldChar w:fldCharType="begin"/>
          </w:r>
          <w:r>
            <w:instrText xml:space="preserve"> TOC \o "1-3" \h \z \u </w:instrText>
          </w:r>
          <w:r>
            <w:fldChar w:fldCharType="separate"/>
          </w:r>
          <w:r w:rsidR="000C5B81" w:rsidRPr="0060187E">
            <w:rPr>
              <w:rStyle w:val="Hyperlink"/>
              <w:noProof/>
            </w:rPr>
            <w:fldChar w:fldCharType="begin"/>
          </w:r>
          <w:r w:rsidR="000C5B81" w:rsidRPr="0060187E">
            <w:rPr>
              <w:rStyle w:val="Hyperlink"/>
              <w:noProof/>
            </w:rPr>
            <w:instrText xml:space="preserve"> </w:instrText>
          </w:r>
          <w:r w:rsidR="000C5B81">
            <w:rPr>
              <w:noProof/>
            </w:rPr>
            <w:instrText>HYPERLINK \l "_Toc80968896"</w:instrText>
          </w:r>
          <w:r w:rsidR="000C5B81" w:rsidRPr="0060187E">
            <w:rPr>
              <w:rStyle w:val="Hyperlink"/>
              <w:noProof/>
            </w:rPr>
            <w:instrText xml:space="preserve"> </w:instrText>
          </w:r>
          <w:ins w:id="4" w:author="Andrew Instone-Cowie" w:date="2024-06-19T14:04:00Z" w16du:dateUtc="2024-06-19T13:04:00Z">
            <w:r w:rsidR="002645C5" w:rsidRPr="0060187E">
              <w:rPr>
                <w:rStyle w:val="Hyperlink"/>
                <w:noProof/>
              </w:rPr>
            </w:r>
          </w:ins>
          <w:r w:rsidR="000C5B81" w:rsidRPr="0060187E">
            <w:rPr>
              <w:rStyle w:val="Hyperlink"/>
              <w:noProof/>
            </w:rPr>
            <w:fldChar w:fldCharType="separate"/>
          </w:r>
          <w:r w:rsidR="000C5B81" w:rsidRPr="0060187E">
            <w:rPr>
              <w:rStyle w:val="Hyperlink"/>
              <w:noProof/>
            </w:rPr>
            <w:t>Index of Figures</w:t>
          </w:r>
          <w:r w:rsidR="000C5B81">
            <w:rPr>
              <w:noProof/>
              <w:webHidden/>
            </w:rPr>
            <w:tab/>
          </w:r>
          <w:r w:rsidR="000C5B81">
            <w:rPr>
              <w:noProof/>
              <w:webHidden/>
            </w:rPr>
            <w:fldChar w:fldCharType="begin"/>
          </w:r>
          <w:r w:rsidR="000C5B81">
            <w:rPr>
              <w:noProof/>
              <w:webHidden/>
            </w:rPr>
            <w:instrText xml:space="preserve"> PAGEREF _Toc80968896 \h </w:instrText>
          </w:r>
          <w:r w:rsidR="000C5B81">
            <w:rPr>
              <w:noProof/>
              <w:webHidden/>
            </w:rPr>
          </w:r>
          <w:r w:rsidR="000C5B81">
            <w:rPr>
              <w:noProof/>
              <w:webHidden/>
            </w:rPr>
            <w:fldChar w:fldCharType="separate"/>
          </w:r>
          <w:r w:rsidR="00476E07">
            <w:rPr>
              <w:noProof/>
              <w:webHidden/>
            </w:rPr>
            <w:t>5</w:t>
          </w:r>
          <w:r w:rsidR="000C5B81">
            <w:rPr>
              <w:noProof/>
              <w:webHidden/>
            </w:rPr>
            <w:fldChar w:fldCharType="end"/>
          </w:r>
          <w:r w:rsidR="000C5B81" w:rsidRPr="0060187E">
            <w:rPr>
              <w:rStyle w:val="Hyperlink"/>
              <w:noProof/>
            </w:rPr>
            <w:fldChar w:fldCharType="end"/>
          </w:r>
        </w:p>
        <w:p w14:paraId="4AFCC91B" w14:textId="6372B70E" w:rsidR="000C5B81" w:rsidRDefault="000C5B81">
          <w:pPr>
            <w:pStyle w:val="TOC1"/>
            <w:tabs>
              <w:tab w:val="right" w:leader="dot" w:pos="9016"/>
            </w:tabs>
            <w:rPr>
              <w:rFonts w:eastAsiaTheme="minorEastAsia"/>
              <w:noProof/>
              <w:lang w:eastAsia="en-GB"/>
            </w:rPr>
          </w:pPr>
          <w:r w:rsidRPr="0060187E">
            <w:rPr>
              <w:rStyle w:val="Hyperlink"/>
              <w:noProof/>
            </w:rPr>
            <w:fldChar w:fldCharType="begin"/>
          </w:r>
          <w:r w:rsidRPr="0060187E">
            <w:rPr>
              <w:rStyle w:val="Hyperlink"/>
              <w:noProof/>
            </w:rPr>
            <w:instrText xml:space="preserve"> </w:instrText>
          </w:r>
          <w:r>
            <w:rPr>
              <w:noProof/>
            </w:rPr>
            <w:instrText>HYPERLINK \l "_Toc80968897"</w:instrText>
          </w:r>
          <w:r w:rsidRPr="0060187E">
            <w:rPr>
              <w:rStyle w:val="Hyperlink"/>
              <w:noProof/>
            </w:rPr>
            <w:instrText xml:space="preserve"> </w:instrText>
          </w:r>
          <w:ins w:id="5" w:author="Andrew Instone-Cowie" w:date="2024-06-19T14:04:00Z" w16du:dateUtc="2024-06-19T13:04:00Z">
            <w:r w:rsidR="002645C5" w:rsidRPr="0060187E">
              <w:rPr>
                <w:rStyle w:val="Hyperlink"/>
                <w:noProof/>
              </w:rPr>
            </w:r>
          </w:ins>
          <w:r w:rsidRPr="0060187E">
            <w:rPr>
              <w:rStyle w:val="Hyperlink"/>
              <w:noProof/>
            </w:rPr>
            <w:fldChar w:fldCharType="separate"/>
          </w:r>
          <w:r w:rsidRPr="0060187E">
            <w:rPr>
              <w:rStyle w:val="Hyperlink"/>
              <w:noProof/>
            </w:rPr>
            <w:t>Index of Tables</w:t>
          </w:r>
          <w:r>
            <w:rPr>
              <w:noProof/>
              <w:webHidden/>
            </w:rPr>
            <w:tab/>
          </w:r>
          <w:r>
            <w:rPr>
              <w:noProof/>
              <w:webHidden/>
            </w:rPr>
            <w:fldChar w:fldCharType="begin"/>
          </w:r>
          <w:r>
            <w:rPr>
              <w:noProof/>
              <w:webHidden/>
            </w:rPr>
            <w:instrText xml:space="preserve"> PAGEREF _Toc80968897 \h </w:instrText>
          </w:r>
          <w:r>
            <w:rPr>
              <w:noProof/>
              <w:webHidden/>
            </w:rPr>
          </w:r>
          <w:r>
            <w:rPr>
              <w:noProof/>
              <w:webHidden/>
            </w:rPr>
            <w:fldChar w:fldCharType="separate"/>
          </w:r>
          <w:r w:rsidR="00476E07">
            <w:rPr>
              <w:noProof/>
              <w:webHidden/>
            </w:rPr>
            <w:t>7</w:t>
          </w:r>
          <w:r>
            <w:rPr>
              <w:noProof/>
              <w:webHidden/>
            </w:rPr>
            <w:fldChar w:fldCharType="end"/>
          </w:r>
          <w:r w:rsidRPr="0060187E">
            <w:rPr>
              <w:rStyle w:val="Hyperlink"/>
              <w:noProof/>
            </w:rPr>
            <w:fldChar w:fldCharType="end"/>
          </w:r>
        </w:p>
        <w:p w14:paraId="5EBBE33A" w14:textId="7A82830E" w:rsidR="000C5B81" w:rsidRDefault="000C5B81">
          <w:pPr>
            <w:pStyle w:val="TOC1"/>
            <w:tabs>
              <w:tab w:val="right" w:leader="dot" w:pos="9016"/>
            </w:tabs>
            <w:rPr>
              <w:rFonts w:eastAsiaTheme="minorEastAsia"/>
              <w:noProof/>
              <w:lang w:eastAsia="en-GB"/>
            </w:rPr>
          </w:pPr>
          <w:r w:rsidRPr="0060187E">
            <w:rPr>
              <w:rStyle w:val="Hyperlink"/>
              <w:noProof/>
            </w:rPr>
            <w:fldChar w:fldCharType="begin"/>
          </w:r>
          <w:r w:rsidRPr="0060187E">
            <w:rPr>
              <w:rStyle w:val="Hyperlink"/>
              <w:noProof/>
            </w:rPr>
            <w:instrText xml:space="preserve"> </w:instrText>
          </w:r>
          <w:r>
            <w:rPr>
              <w:noProof/>
            </w:rPr>
            <w:instrText>HYPERLINK \l "_Toc80968898"</w:instrText>
          </w:r>
          <w:r w:rsidRPr="0060187E">
            <w:rPr>
              <w:rStyle w:val="Hyperlink"/>
              <w:noProof/>
            </w:rPr>
            <w:instrText xml:space="preserve"> </w:instrText>
          </w:r>
          <w:ins w:id="6" w:author="Andrew Instone-Cowie" w:date="2024-06-19T14:04:00Z" w16du:dateUtc="2024-06-19T13:04:00Z">
            <w:r w:rsidR="002645C5" w:rsidRPr="0060187E">
              <w:rPr>
                <w:rStyle w:val="Hyperlink"/>
                <w:noProof/>
              </w:rPr>
            </w:r>
          </w:ins>
          <w:r w:rsidRPr="0060187E">
            <w:rPr>
              <w:rStyle w:val="Hyperlink"/>
              <w:noProof/>
            </w:rPr>
            <w:fldChar w:fldCharType="separate"/>
          </w:r>
          <w:r w:rsidRPr="0060187E">
            <w:rPr>
              <w:rStyle w:val="Hyperlink"/>
              <w:noProof/>
            </w:rPr>
            <w:t>Document History</w:t>
          </w:r>
          <w:r>
            <w:rPr>
              <w:noProof/>
              <w:webHidden/>
            </w:rPr>
            <w:tab/>
          </w:r>
          <w:r>
            <w:rPr>
              <w:noProof/>
              <w:webHidden/>
            </w:rPr>
            <w:fldChar w:fldCharType="begin"/>
          </w:r>
          <w:r>
            <w:rPr>
              <w:noProof/>
              <w:webHidden/>
            </w:rPr>
            <w:instrText xml:space="preserve"> PAGEREF _Toc80968898 \h </w:instrText>
          </w:r>
          <w:r>
            <w:rPr>
              <w:noProof/>
              <w:webHidden/>
            </w:rPr>
          </w:r>
          <w:r>
            <w:rPr>
              <w:noProof/>
              <w:webHidden/>
            </w:rPr>
            <w:fldChar w:fldCharType="separate"/>
          </w:r>
          <w:r w:rsidR="00476E07">
            <w:rPr>
              <w:noProof/>
              <w:webHidden/>
            </w:rPr>
            <w:t>8</w:t>
          </w:r>
          <w:r>
            <w:rPr>
              <w:noProof/>
              <w:webHidden/>
            </w:rPr>
            <w:fldChar w:fldCharType="end"/>
          </w:r>
          <w:r w:rsidRPr="0060187E">
            <w:rPr>
              <w:rStyle w:val="Hyperlink"/>
              <w:noProof/>
            </w:rPr>
            <w:fldChar w:fldCharType="end"/>
          </w:r>
        </w:p>
        <w:p w14:paraId="690920C7" w14:textId="73A26DD6" w:rsidR="000C5B81" w:rsidRDefault="000C5B81">
          <w:pPr>
            <w:pStyle w:val="TOC1"/>
            <w:tabs>
              <w:tab w:val="right" w:leader="dot" w:pos="9016"/>
            </w:tabs>
            <w:rPr>
              <w:rFonts w:eastAsiaTheme="minorEastAsia"/>
              <w:noProof/>
              <w:lang w:eastAsia="en-GB"/>
            </w:rPr>
          </w:pPr>
          <w:r w:rsidRPr="0060187E">
            <w:rPr>
              <w:rStyle w:val="Hyperlink"/>
              <w:noProof/>
            </w:rPr>
            <w:fldChar w:fldCharType="begin"/>
          </w:r>
          <w:r w:rsidRPr="0060187E">
            <w:rPr>
              <w:rStyle w:val="Hyperlink"/>
              <w:noProof/>
            </w:rPr>
            <w:instrText xml:space="preserve"> </w:instrText>
          </w:r>
          <w:r>
            <w:rPr>
              <w:noProof/>
            </w:rPr>
            <w:instrText>HYPERLINK \l "_Toc80968899"</w:instrText>
          </w:r>
          <w:r w:rsidRPr="0060187E">
            <w:rPr>
              <w:rStyle w:val="Hyperlink"/>
              <w:noProof/>
            </w:rPr>
            <w:instrText xml:space="preserve"> </w:instrText>
          </w:r>
          <w:ins w:id="7" w:author="Andrew Instone-Cowie" w:date="2024-06-19T14:04:00Z" w16du:dateUtc="2024-06-19T13:04:00Z">
            <w:r w:rsidR="002645C5" w:rsidRPr="0060187E">
              <w:rPr>
                <w:rStyle w:val="Hyperlink"/>
                <w:noProof/>
              </w:rPr>
            </w:r>
          </w:ins>
          <w:r w:rsidRPr="0060187E">
            <w:rPr>
              <w:rStyle w:val="Hyperlink"/>
              <w:noProof/>
            </w:rPr>
            <w:fldChar w:fldCharType="separate"/>
          </w:r>
          <w:r w:rsidRPr="0060187E">
            <w:rPr>
              <w:rStyle w:val="Hyperlink"/>
              <w:noProof/>
            </w:rPr>
            <w:t>Licence</w:t>
          </w:r>
          <w:r>
            <w:rPr>
              <w:noProof/>
              <w:webHidden/>
            </w:rPr>
            <w:tab/>
          </w:r>
          <w:r>
            <w:rPr>
              <w:noProof/>
              <w:webHidden/>
            </w:rPr>
            <w:fldChar w:fldCharType="begin"/>
          </w:r>
          <w:r>
            <w:rPr>
              <w:noProof/>
              <w:webHidden/>
            </w:rPr>
            <w:instrText xml:space="preserve"> PAGEREF _Toc80968899 \h </w:instrText>
          </w:r>
          <w:r>
            <w:rPr>
              <w:noProof/>
              <w:webHidden/>
            </w:rPr>
          </w:r>
          <w:r>
            <w:rPr>
              <w:noProof/>
              <w:webHidden/>
            </w:rPr>
            <w:fldChar w:fldCharType="separate"/>
          </w:r>
          <w:r w:rsidR="00476E07">
            <w:rPr>
              <w:noProof/>
              <w:webHidden/>
            </w:rPr>
            <w:t>9</w:t>
          </w:r>
          <w:r>
            <w:rPr>
              <w:noProof/>
              <w:webHidden/>
            </w:rPr>
            <w:fldChar w:fldCharType="end"/>
          </w:r>
          <w:r w:rsidRPr="0060187E">
            <w:rPr>
              <w:rStyle w:val="Hyperlink"/>
              <w:noProof/>
            </w:rPr>
            <w:fldChar w:fldCharType="end"/>
          </w:r>
        </w:p>
        <w:p w14:paraId="1E3B6409" w14:textId="31E065A1" w:rsidR="000C5B81" w:rsidRDefault="000C5B81">
          <w:pPr>
            <w:pStyle w:val="TOC1"/>
            <w:tabs>
              <w:tab w:val="right" w:leader="dot" w:pos="9016"/>
            </w:tabs>
            <w:rPr>
              <w:rFonts w:eastAsiaTheme="minorEastAsia"/>
              <w:noProof/>
              <w:lang w:eastAsia="en-GB"/>
            </w:rPr>
          </w:pPr>
          <w:r w:rsidRPr="0060187E">
            <w:rPr>
              <w:rStyle w:val="Hyperlink"/>
              <w:noProof/>
            </w:rPr>
            <w:fldChar w:fldCharType="begin"/>
          </w:r>
          <w:r w:rsidRPr="0060187E">
            <w:rPr>
              <w:rStyle w:val="Hyperlink"/>
              <w:noProof/>
            </w:rPr>
            <w:instrText xml:space="preserve"> </w:instrText>
          </w:r>
          <w:r>
            <w:rPr>
              <w:noProof/>
            </w:rPr>
            <w:instrText>HYPERLINK \l "_Toc80968900"</w:instrText>
          </w:r>
          <w:r w:rsidRPr="0060187E">
            <w:rPr>
              <w:rStyle w:val="Hyperlink"/>
              <w:noProof/>
            </w:rPr>
            <w:instrText xml:space="preserve"> </w:instrText>
          </w:r>
          <w:ins w:id="8" w:author="Andrew Instone-Cowie" w:date="2024-06-19T14:04:00Z" w16du:dateUtc="2024-06-19T13:04:00Z">
            <w:r w:rsidR="002645C5" w:rsidRPr="0060187E">
              <w:rPr>
                <w:rStyle w:val="Hyperlink"/>
                <w:noProof/>
              </w:rPr>
            </w:r>
          </w:ins>
          <w:r w:rsidRPr="0060187E">
            <w:rPr>
              <w:rStyle w:val="Hyperlink"/>
              <w:noProof/>
            </w:rPr>
            <w:fldChar w:fldCharType="separate"/>
          </w:r>
          <w:r w:rsidRPr="0060187E">
            <w:rPr>
              <w:rStyle w:val="Hyperlink"/>
              <w:noProof/>
            </w:rPr>
            <w:t>Documentation Map</w:t>
          </w:r>
          <w:r>
            <w:rPr>
              <w:noProof/>
              <w:webHidden/>
            </w:rPr>
            <w:tab/>
          </w:r>
          <w:r>
            <w:rPr>
              <w:noProof/>
              <w:webHidden/>
            </w:rPr>
            <w:fldChar w:fldCharType="begin"/>
          </w:r>
          <w:r>
            <w:rPr>
              <w:noProof/>
              <w:webHidden/>
            </w:rPr>
            <w:instrText xml:space="preserve"> PAGEREF _Toc80968900 \h </w:instrText>
          </w:r>
          <w:r>
            <w:rPr>
              <w:noProof/>
              <w:webHidden/>
            </w:rPr>
          </w:r>
          <w:r>
            <w:rPr>
              <w:noProof/>
              <w:webHidden/>
            </w:rPr>
            <w:fldChar w:fldCharType="separate"/>
          </w:r>
          <w:r w:rsidR="00476E07">
            <w:rPr>
              <w:noProof/>
              <w:webHidden/>
            </w:rPr>
            <w:t>10</w:t>
          </w:r>
          <w:r>
            <w:rPr>
              <w:noProof/>
              <w:webHidden/>
            </w:rPr>
            <w:fldChar w:fldCharType="end"/>
          </w:r>
          <w:r w:rsidRPr="0060187E">
            <w:rPr>
              <w:rStyle w:val="Hyperlink"/>
              <w:noProof/>
            </w:rPr>
            <w:fldChar w:fldCharType="end"/>
          </w:r>
        </w:p>
        <w:p w14:paraId="67797CC4" w14:textId="22143652" w:rsidR="000C5B81" w:rsidRDefault="000C5B81">
          <w:pPr>
            <w:pStyle w:val="TOC1"/>
            <w:tabs>
              <w:tab w:val="right" w:leader="dot" w:pos="9016"/>
            </w:tabs>
            <w:rPr>
              <w:rFonts w:eastAsiaTheme="minorEastAsia"/>
              <w:noProof/>
              <w:lang w:eastAsia="en-GB"/>
            </w:rPr>
          </w:pPr>
          <w:r w:rsidRPr="0060187E">
            <w:rPr>
              <w:rStyle w:val="Hyperlink"/>
              <w:noProof/>
            </w:rPr>
            <w:fldChar w:fldCharType="begin"/>
          </w:r>
          <w:r w:rsidRPr="0060187E">
            <w:rPr>
              <w:rStyle w:val="Hyperlink"/>
              <w:noProof/>
            </w:rPr>
            <w:instrText xml:space="preserve"> </w:instrText>
          </w:r>
          <w:r>
            <w:rPr>
              <w:noProof/>
            </w:rPr>
            <w:instrText>HYPERLINK \l "_Toc80968901"</w:instrText>
          </w:r>
          <w:r w:rsidRPr="0060187E">
            <w:rPr>
              <w:rStyle w:val="Hyperlink"/>
              <w:noProof/>
            </w:rPr>
            <w:instrText xml:space="preserve"> </w:instrText>
          </w:r>
          <w:ins w:id="9" w:author="Andrew Instone-Cowie" w:date="2024-06-19T14:04:00Z" w16du:dateUtc="2024-06-19T13:04:00Z">
            <w:r w:rsidR="002645C5" w:rsidRPr="0060187E">
              <w:rPr>
                <w:rStyle w:val="Hyperlink"/>
                <w:noProof/>
              </w:rPr>
            </w:r>
          </w:ins>
          <w:r w:rsidRPr="0060187E">
            <w:rPr>
              <w:rStyle w:val="Hyperlink"/>
              <w:noProof/>
            </w:rPr>
            <w:fldChar w:fldCharType="separate"/>
          </w:r>
          <w:r w:rsidRPr="0060187E">
            <w:rPr>
              <w:rStyle w:val="Hyperlink"/>
              <w:noProof/>
            </w:rPr>
            <w:t>About This Guide</w:t>
          </w:r>
          <w:r>
            <w:rPr>
              <w:noProof/>
              <w:webHidden/>
            </w:rPr>
            <w:tab/>
          </w:r>
          <w:r>
            <w:rPr>
              <w:noProof/>
              <w:webHidden/>
            </w:rPr>
            <w:fldChar w:fldCharType="begin"/>
          </w:r>
          <w:r>
            <w:rPr>
              <w:noProof/>
              <w:webHidden/>
            </w:rPr>
            <w:instrText xml:space="preserve"> PAGEREF _Toc80968901 \h </w:instrText>
          </w:r>
          <w:r>
            <w:rPr>
              <w:noProof/>
              <w:webHidden/>
            </w:rPr>
          </w:r>
          <w:r>
            <w:rPr>
              <w:noProof/>
              <w:webHidden/>
            </w:rPr>
            <w:fldChar w:fldCharType="separate"/>
          </w:r>
          <w:r w:rsidR="00476E07">
            <w:rPr>
              <w:noProof/>
              <w:webHidden/>
            </w:rPr>
            <w:t>11</w:t>
          </w:r>
          <w:r>
            <w:rPr>
              <w:noProof/>
              <w:webHidden/>
            </w:rPr>
            <w:fldChar w:fldCharType="end"/>
          </w:r>
          <w:r w:rsidRPr="0060187E">
            <w:rPr>
              <w:rStyle w:val="Hyperlink"/>
              <w:noProof/>
            </w:rPr>
            <w:fldChar w:fldCharType="end"/>
          </w:r>
        </w:p>
        <w:p w14:paraId="3AB460B1" w14:textId="23A88C85" w:rsidR="000C5B81" w:rsidRDefault="000C5B81">
          <w:pPr>
            <w:pStyle w:val="TOC1"/>
            <w:tabs>
              <w:tab w:val="right" w:leader="dot" w:pos="9016"/>
            </w:tabs>
            <w:rPr>
              <w:rFonts w:eastAsiaTheme="minorEastAsia"/>
              <w:noProof/>
              <w:lang w:eastAsia="en-GB"/>
            </w:rPr>
          </w:pPr>
          <w:r w:rsidRPr="0060187E">
            <w:rPr>
              <w:rStyle w:val="Hyperlink"/>
              <w:noProof/>
            </w:rPr>
            <w:fldChar w:fldCharType="begin"/>
          </w:r>
          <w:r w:rsidRPr="0060187E">
            <w:rPr>
              <w:rStyle w:val="Hyperlink"/>
              <w:noProof/>
            </w:rPr>
            <w:instrText xml:space="preserve"> </w:instrText>
          </w:r>
          <w:r>
            <w:rPr>
              <w:noProof/>
            </w:rPr>
            <w:instrText>HYPERLINK \l "_Toc80968902"</w:instrText>
          </w:r>
          <w:r w:rsidRPr="0060187E">
            <w:rPr>
              <w:rStyle w:val="Hyperlink"/>
              <w:noProof/>
            </w:rPr>
            <w:instrText xml:space="preserve"> </w:instrText>
          </w:r>
          <w:ins w:id="10" w:author="Andrew Instone-Cowie" w:date="2024-06-19T14:04:00Z" w16du:dateUtc="2024-06-19T13:04:00Z">
            <w:r w:rsidR="002645C5" w:rsidRPr="0060187E">
              <w:rPr>
                <w:rStyle w:val="Hyperlink"/>
                <w:noProof/>
              </w:rPr>
            </w:r>
          </w:ins>
          <w:r w:rsidRPr="0060187E">
            <w:rPr>
              <w:rStyle w:val="Hyperlink"/>
              <w:noProof/>
            </w:rPr>
            <w:fldChar w:fldCharType="separate"/>
          </w:r>
          <w:r w:rsidRPr="0060187E">
            <w:rPr>
              <w:rStyle w:val="Hyperlink"/>
              <w:noProof/>
            </w:rPr>
            <w:t>Typical Simulator Installation</w:t>
          </w:r>
          <w:r>
            <w:rPr>
              <w:noProof/>
              <w:webHidden/>
            </w:rPr>
            <w:tab/>
          </w:r>
          <w:r>
            <w:rPr>
              <w:noProof/>
              <w:webHidden/>
            </w:rPr>
            <w:fldChar w:fldCharType="begin"/>
          </w:r>
          <w:r>
            <w:rPr>
              <w:noProof/>
              <w:webHidden/>
            </w:rPr>
            <w:instrText xml:space="preserve"> PAGEREF _Toc80968902 \h </w:instrText>
          </w:r>
          <w:r>
            <w:rPr>
              <w:noProof/>
              <w:webHidden/>
            </w:rPr>
          </w:r>
          <w:r>
            <w:rPr>
              <w:noProof/>
              <w:webHidden/>
            </w:rPr>
            <w:fldChar w:fldCharType="separate"/>
          </w:r>
          <w:r w:rsidR="00476E07">
            <w:rPr>
              <w:noProof/>
              <w:webHidden/>
            </w:rPr>
            <w:t>12</w:t>
          </w:r>
          <w:r>
            <w:rPr>
              <w:noProof/>
              <w:webHidden/>
            </w:rPr>
            <w:fldChar w:fldCharType="end"/>
          </w:r>
          <w:r w:rsidRPr="0060187E">
            <w:rPr>
              <w:rStyle w:val="Hyperlink"/>
              <w:noProof/>
            </w:rPr>
            <w:fldChar w:fldCharType="end"/>
          </w:r>
        </w:p>
        <w:p w14:paraId="34EE38F3" w14:textId="32C58D97" w:rsidR="000C5B81" w:rsidRDefault="000C5B81">
          <w:pPr>
            <w:pStyle w:val="TOC1"/>
            <w:tabs>
              <w:tab w:val="right" w:leader="dot" w:pos="9016"/>
            </w:tabs>
            <w:rPr>
              <w:rFonts w:eastAsiaTheme="minorEastAsia"/>
              <w:noProof/>
              <w:lang w:eastAsia="en-GB"/>
            </w:rPr>
          </w:pPr>
          <w:r w:rsidRPr="0060187E">
            <w:rPr>
              <w:rStyle w:val="Hyperlink"/>
              <w:noProof/>
            </w:rPr>
            <w:fldChar w:fldCharType="begin"/>
          </w:r>
          <w:r w:rsidRPr="0060187E">
            <w:rPr>
              <w:rStyle w:val="Hyperlink"/>
              <w:noProof/>
            </w:rPr>
            <w:instrText xml:space="preserve"> </w:instrText>
          </w:r>
          <w:r>
            <w:rPr>
              <w:noProof/>
            </w:rPr>
            <w:instrText>HYPERLINK \l "_Toc80968903"</w:instrText>
          </w:r>
          <w:r w:rsidRPr="0060187E">
            <w:rPr>
              <w:rStyle w:val="Hyperlink"/>
              <w:noProof/>
            </w:rPr>
            <w:instrText xml:space="preserve"> </w:instrText>
          </w:r>
          <w:ins w:id="11" w:author="Andrew Instone-Cowie" w:date="2024-06-19T14:04:00Z" w16du:dateUtc="2024-06-19T13:04:00Z">
            <w:r w:rsidR="002645C5" w:rsidRPr="0060187E">
              <w:rPr>
                <w:rStyle w:val="Hyperlink"/>
                <w:noProof/>
              </w:rPr>
            </w:r>
          </w:ins>
          <w:r w:rsidRPr="0060187E">
            <w:rPr>
              <w:rStyle w:val="Hyperlink"/>
              <w:noProof/>
            </w:rPr>
            <w:fldChar w:fldCharType="separate"/>
          </w:r>
          <w:r w:rsidRPr="0060187E">
            <w:rPr>
              <w:rStyle w:val="Hyperlink"/>
              <w:noProof/>
            </w:rPr>
            <w:t>What You Will Need</w:t>
          </w:r>
          <w:r>
            <w:rPr>
              <w:noProof/>
              <w:webHidden/>
            </w:rPr>
            <w:tab/>
          </w:r>
          <w:r>
            <w:rPr>
              <w:noProof/>
              <w:webHidden/>
            </w:rPr>
            <w:fldChar w:fldCharType="begin"/>
          </w:r>
          <w:r>
            <w:rPr>
              <w:noProof/>
              <w:webHidden/>
            </w:rPr>
            <w:instrText xml:space="preserve"> PAGEREF _Toc80968903 \h </w:instrText>
          </w:r>
          <w:r>
            <w:rPr>
              <w:noProof/>
              <w:webHidden/>
            </w:rPr>
          </w:r>
          <w:r>
            <w:rPr>
              <w:noProof/>
              <w:webHidden/>
            </w:rPr>
            <w:fldChar w:fldCharType="separate"/>
          </w:r>
          <w:r w:rsidR="00476E07">
            <w:rPr>
              <w:noProof/>
              <w:webHidden/>
            </w:rPr>
            <w:t>13</w:t>
          </w:r>
          <w:r>
            <w:rPr>
              <w:noProof/>
              <w:webHidden/>
            </w:rPr>
            <w:fldChar w:fldCharType="end"/>
          </w:r>
          <w:r w:rsidRPr="0060187E">
            <w:rPr>
              <w:rStyle w:val="Hyperlink"/>
              <w:noProof/>
            </w:rPr>
            <w:fldChar w:fldCharType="end"/>
          </w:r>
        </w:p>
        <w:p w14:paraId="320B832B" w14:textId="20B26F80" w:rsidR="000C5B81" w:rsidRDefault="000C5B81">
          <w:pPr>
            <w:pStyle w:val="TOC2"/>
            <w:tabs>
              <w:tab w:val="right" w:leader="dot" w:pos="9016"/>
            </w:tabs>
            <w:rPr>
              <w:rFonts w:eastAsiaTheme="minorEastAsia"/>
              <w:noProof/>
              <w:lang w:eastAsia="en-GB"/>
            </w:rPr>
          </w:pPr>
          <w:r w:rsidRPr="0060187E">
            <w:rPr>
              <w:rStyle w:val="Hyperlink"/>
              <w:noProof/>
            </w:rPr>
            <w:fldChar w:fldCharType="begin"/>
          </w:r>
          <w:r w:rsidRPr="0060187E">
            <w:rPr>
              <w:rStyle w:val="Hyperlink"/>
              <w:noProof/>
            </w:rPr>
            <w:instrText xml:space="preserve"> </w:instrText>
          </w:r>
          <w:r>
            <w:rPr>
              <w:noProof/>
            </w:rPr>
            <w:instrText>HYPERLINK \l "_Toc80968904"</w:instrText>
          </w:r>
          <w:r w:rsidRPr="0060187E">
            <w:rPr>
              <w:rStyle w:val="Hyperlink"/>
              <w:noProof/>
            </w:rPr>
            <w:instrText xml:space="preserve"> </w:instrText>
          </w:r>
          <w:ins w:id="12" w:author="Andrew Instone-Cowie" w:date="2024-06-19T14:04:00Z" w16du:dateUtc="2024-06-19T13:04:00Z">
            <w:r w:rsidR="002645C5" w:rsidRPr="0060187E">
              <w:rPr>
                <w:rStyle w:val="Hyperlink"/>
                <w:noProof/>
              </w:rPr>
            </w:r>
          </w:ins>
          <w:r w:rsidRPr="0060187E">
            <w:rPr>
              <w:rStyle w:val="Hyperlink"/>
              <w:noProof/>
            </w:rPr>
            <w:fldChar w:fldCharType="separate"/>
          </w:r>
          <w:r w:rsidRPr="0060187E">
            <w:rPr>
              <w:rStyle w:val="Hyperlink"/>
              <w:noProof/>
            </w:rPr>
            <w:t>Skills</w:t>
          </w:r>
          <w:r>
            <w:rPr>
              <w:noProof/>
              <w:webHidden/>
            </w:rPr>
            <w:tab/>
          </w:r>
          <w:r>
            <w:rPr>
              <w:noProof/>
              <w:webHidden/>
            </w:rPr>
            <w:fldChar w:fldCharType="begin"/>
          </w:r>
          <w:r>
            <w:rPr>
              <w:noProof/>
              <w:webHidden/>
            </w:rPr>
            <w:instrText xml:space="preserve"> PAGEREF _Toc80968904 \h </w:instrText>
          </w:r>
          <w:r>
            <w:rPr>
              <w:noProof/>
              <w:webHidden/>
            </w:rPr>
          </w:r>
          <w:r>
            <w:rPr>
              <w:noProof/>
              <w:webHidden/>
            </w:rPr>
            <w:fldChar w:fldCharType="separate"/>
          </w:r>
          <w:r w:rsidR="00476E07">
            <w:rPr>
              <w:noProof/>
              <w:webHidden/>
            </w:rPr>
            <w:t>13</w:t>
          </w:r>
          <w:r>
            <w:rPr>
              <w:noProof/>
              <w:webHidden/>
            </w:rPr>
            <w:fldChar w:fldCharType="end"/>
          </w:r>
          <w:r w:rsidRPr="0060187E">
            <w:rPr>
              <w:rStyle w:val="Hyperlink"/>
              <w:noProof/>
            </w:rPr>
            <w:fldChar w:fldCharType="end"/>
          </w:r>
        </w:p>
        <w:p w14:paraId="7EB3C7A2" w14:textId="6A44ABF9" w:rsidR="000C5B81" w:rsidRDefault="000C5B81">
          <w:pPr>
            <w:pStyle w:val="TOC2"/>
            <w:tabs>
              <w:tab w:val="right" w:leader="dot" w:pos="9016"/>
            </w:tabs>
            <w:rPr>
              <w:rFonts w:eastAsiaTheme="minorEastAsia"/>
              <w:noProof/>
              <w:lang w:eastAsia="en-GB"/>
            </w:rPr>
          </w:pPr>
          <w:r w:rsidRPr="0060187E">
            <w:rPr>
              <w:rStyle w:val="Hyperlink"/>
              <w:noProof/>
            </w:rPr>
            <w:fldChar w:fldCharType="begin"/>
          </w:r>
          <w:r w:rsidRPr="0060187E">
            <w:rPr>
              <w:rStyle w:val="Hyperlink"/>
              <w:noProof/>
            </w:rPr>
            <w:instrText xml:space="preserve"> </w:instrText>
          </w:r>
          <w:r>
            <w:rPr>
              <w:noProof/>
            </w:rPr>
            <w:instrText>HYPERLINK \l "_Toc80968905"</w:instrText>
          </w:r>
          <w:r w:rsidRPr="0060187E">
            <w:rPr>
              <w:rStyle w:val="Hyperlink"/>
              <w:noProof/>
            </w:rPr>
            <w:instrText xml:space="preserve"> </w:instrText>
          </w:r>
          <w:ins w:id="13" w:author="Andrew Instone-Cowie" w:date="2024-06-19T14:04:00Z" w16du:dateUtc="2024-06-19T13:04:00Z">
            <w:r w:rsidR="002645C5" w:rsidRPr="0060187E">
              <w:rPr>
                <w:rStyle w:val="Hyperlink"/>
                <w:noProof/>
              </w:rPr>
            </w:r>
          </w:ins>
          <w:r w:rsidRPr="0060187E">
            <w:rPr>
              <w:rStyle w:val="Hyperlink"/>
              <w:noProof/>
            </w:rPr>
            <w:fldChar w:fldCharType="separate"/>
          </w:r>
          <w:r w:rsidRPr="0060187E">
            <w:rPr>
              <w:rStyle w:val="Hyperlink"/>
              <w:noProof/>
            </w:rPr>
            <w:t>Tools</w:t>
          </w:r>
          <w:r>
            <w:rPr>
              <w:noProof/>
              <w:webHidden/>
            </w:rPr>
            <w:tab/>
          </w:r>
          <w:r>
            <w:rPr>
              <w:noProof/>
              <w:webHidden/>
            </w:rPr>
            <w:fldChar w:fldCharType="begin"/>
          </w:r>
          <w:r>
            <w:rPr>
              <w:noProof/>
              <w:webHidden/>
            </w:rPr>
            <w:instrText xml:space="preserve"> PAGEREF _Toc80968905 \h </w:instrText>
          </w:r>
          <w:r>
            <w:rPr>
              <w:noProof/>
              <w:webHidden/>
            </w:rPr>
          </w:r>
          <w:r>
            <w:rPr>
              <w:noProof/>
              <w:webHidden/>
            </w:rPr>
            <w:fldChar w:fldCharType="separate"/>
          </w:r>
          <w:r w:rsidR="00476E07">
            <w:rPr>
              <w:noProof/>
              <w:webHidden/>
            </w:rPr>
            <w:t>13</w:t>
          </w:r>
          <w:r>
            <w:rPr>
              <w:noProof/>
              <w:webHidden/>
            </w:rPr>
            <w:fldChar w:fldCharType="end"/>
          </w:r>
          <w:r w:rsidRPr="0060187E">
            <w:rPr>
              <w:rStyle w:val="Hyperlink"/>
              <w:noProof/>
            </w:rPr>
            <w:fldChar w:fldCharType="end"/>
          </w:r>
        </w:p>
        <w:p w14:paraId="51FE88D6" w14:textId="28F29509" w:rsidR="000C5B81" w:rsidRDefault="000C5B81">
          <w:pPr>
            <w:pStyle w:val="TOC2"/>
            <w:tabs>
              <w:tab w:val="right" w:leader="dot" w:pos="9016"/>
            </w:tabs>
            <w:rPr>
              <w:rFonts w:eastAsiaTheme="minorEastAsia"/>
              <w:noProof/>
              <w:lang w:eastAsia="en-GB"/>
            </w:rPr>
          </w:pPr>
          <w:r w:rsidRPr="0060187E">
            <w:rPr>
              <w:rStyle w:val="Hyperlink"/>
              <w:noProof/>
            </w:rPr>
            <w:fldChar w:fldCharType="begin"/>
          </w:r>
          <w:r w:rsidRPr="0060187E">
            <w:rPr>
              <w:rStyle w:val="Hyperlink"/>
              <w:noProof/>
            </w:rPr>
            <w:instrText xml:space="preserve"> </w:instrText>
          </w:r>
          <w:r>
            <w:rPr>
              <w:noProof/>
            </w:rPr>
            <w:instrText>HYPERLINK \l "_Toc80968906"</w:instrText>
          </w:r>
          <w:r w:rsidRPr="0060187E">
            <w:rPr>
              <w:rStyle w:val="Hyperlink"/>
              <w:noProof/>
            </w:rPr>
            <w:instrText xml:space="preserve"> </w:instrText>
          </w:r>
          <w:ins w:id="14" w:author="Andrew Instone-Cowie" w:date="2024-06-19T14:04:00Z" w16du:dateUtc="2024-06-19T13:04:00Z">
            <w:r w:rsidR="002645C5" w:rsidRPr="0060187E">
              <w:rPr>
                <w:rStyle w:val="Hyperlink"/>
                <w:noProof/>
              </w:rPr>
            </w:r>
          </w:ins>
          <w:r w:rsidRPr="0060187E">
            <w:rPr>
              <w:rStyle w:val="Hyperlink"/>
              <w:noProof/>
            </w:rPr>
            <w:fldChar w:fldCharType="separate"/>
          </w:r>
          <w:r w:rsidRPr="0060187E">
            <w:rPr>
              <w:rStyle w:val="Hyperlink"/>
              <w:noProof/>
            </w:rPr>
            <w:t>Parts</w:t>
          </w:r>
          <w:r>
            <w:rPr>
              <w:noProof/>
              <w:webHidden/>
            </w:rPr>
            <w:tab/>
          </w:r>
          <w:r>
            <w:rPr>
              <w:noProof/>
              <w:webHidden/>
            </w:rPr>
            <w:fldChar w:fldCharType="begin"/>
          </w:r>
          <w:r>
            <w:rPr>
              <w:noProof/>
              <w:webHidden/>
            </w:rPr>
            <w:instrText xml:space="preserve"> PAGEREF _Toc80968906 \h </w:instrText>
          </w:r>
          <w:r>
            <w:rPr>
              <w:noProof/>
              <w:webHidden/>
            </w:rPr>
          </w:r>
          <w:r>
            <w:rPr>
              <w:noProof/>
              <w:webHidden/>
            </w:rPr>
            <w:fldChar w:fldCharType="separate"/>
          </w:r>
          <w:r w:rsidR="00476E07">
            <w:rPr>
              <w:noProof/>
              <w:webHidden/>
            </w:rPr>
            <w:t>13</w:t>
          </w:r>
          <w:r>
            <w:rPr>
              <w:noProof/>
              <w:webHidden/>
            </w:rPr>
            <w:fldChar w:fldCharType="end"/>
          </w:r>
          <w:r w:rsidRPr="0060187E">
            <w:rPr>
              <w:rStyle w:val="Hyperlink"/>
              <w:noProof/>
            </w:rPr>
            <w:fldChar w:fldCharType="end"/>
          </w:r>
        </w:p>
        <w:p w14:paraId="2CD464AB" w14:textId="748E447A" w:rsidR="000C5B81" w:rsidRDefault="000C5B81">
          <w:pPr>
            <w:pStyle w:val="TOC2"/>
            <w:tabs>
              <w:tab w:val="right" w:leader="dot" w:pos="9016"/>
            </w:tabs>
            <w:rPr>
              <w:rFonts w:eastAsiaTheme="minorEastAsia"/>
              <w:noProof/>
              <w:lang w:eastAsia="en-GB"/>
            </w:rPr>
          </w:pPr>
          <w:r w:rsidRPr="0060187E">
            <w:rPr>
              <w:rStyle w:val="Hyperlink"/>
              <w:noProof/>
            </w:rPr>
            <w:fldChar w:fldCharType="begin"/>
          </w:r>
          <w:r w:rsidRPr="0060187E">
            <w:rPr>
              <w:rStyle w:val="Hyperlink"/>
              <w:noProof/>
            </w:rPr>
            <w:instrText xml:space="preserve"> </w:instrText>
          </w:r>
          <w:r>
            <w:rPr>
              <w:noProof/>
            </w:rPr>
            <w:instrText>HYPERLINK \l "_Toc80968907"</w:instrText>
          </w:r>
          <w:r w:rsidRPr="0060187E">
            <w:rPr>
              <w:rStyle w:val="Hyperlink"/>
              <w:noProof/>
            </w:rPr>
            <w:instrText xml:space="preserve"> </w:instrText>
          </w:r>
          <w:ins w:id="15" w:author="Andrew Instone-Cowie" w:date="2024-06-19T14:04:00Z" w16du:dateUtc="2024-06-19T13:04:00Z">
            <w:r w:rsidR="002645C5" w:rsidRPr="0060187E">
              <w:rPr>
                <w:rStyle w:val="Hyperlink"/>
                <w:noProof/>
              </w:rPr>
            </w:r>
          </w:ins>
          <w:r w:rsidRPr="0060187E">
            <w:rPr>
              <w:rStyle w:val="Hyperlink"/>
              <w:noProof/>
            </w:rPr>
            <w:fldChar w:fldCharType="separate"/>
          </w:r>
          <w:r w:rsidRPr="0060187E">
            <w:rPr>
              <w:rStyle w:val="Hyperlink"/>
              <w:noProof/>
            </w:rPr>
            <w:t>PCBs</w:t>
          </w:r>
          <w:r>
            <w:rPr>
              <w:noProof/>
              <w:webHidden/>
            </w:rPr>
            <w:tab/>
          </w:r>
          <w:r>
            <w:rPr>
              <w:noProof/>
              <w:webHidden/>
            </w:rPr>
            <w:fldChar w:fldCharType="begin"/>
          </w:r>
          <w:r>
            <w:rPr>
              <w:noProof/>
              <w:webHidden/>
            </w:rPr>
            <w:instrText xml:space="preserve"> PAGEREF _Toc80968907 \h </w:instrText>
          </w:r>
          <w:r>
            <w:rPr>
              <w:noProof/>
              <w:webHidden/>
            </w:rPr>
          </w:r>
          <w:r>
            <w:rPr>
              <w:noProof/>
              <w:webHidden/>
            </w:rPr>
            <w:fldChar w:fldCharType="separate"/>
          </w:r>
          <w:r w:rsidR="00476E07">
            <w:rPr>
              <w:noProof/>
              <w:webHidden/>
            </w:rPr>
            <w:t>13</w:t>
          </w:r>
          <w:r>
            <w:rPr>
              <w:noProof/>
              <w:webHidden/>
            </w:rPr>
            <w:fldChar w:fldCharType="end"/>
          </w:r>
          <w:r w:rsidRPr="0060187E">
            <w:rPr>
              <w:rStyle w:val="Hyperlink"/>
              <w:noProof/>
            </w:rPr>
            <w:fldChar w:fldCharType="end"/>
          </w:r>
        </w:p>
        <w:p w14:paraId="6B26AF50" w14:textId="6334E57E" w:rsidR="000C5B81" w:rsidRDefault="000C5B81">
          <w:pPr>
            <w:pStyle w:val="TOC3"/>
            <w:tabs>
              <w:tab w:val="right" w:leader="dot" w:pos="9016"/>
            </w:tabs>
            <w:rPr>
              <w:noProof/>
              <w:lang w:val="en-GB" w:eastAsia="en-GB"/>
            </w:rPr>
          </w:pPr>
          <w:r w:rsidRPr="0060187E">
            <w:rPr>
              <w:rStyle w:val="Hyperlink"/>
              <w:noProof/>
            </w:rPr>
            <w:fldChar w:fldCharType="begin"/>
          </w:r>
          <w:r w:rsidRPr="0060187E">
            <w:rPr>
              <w:rStyle w:val="Hyperlink"/>
              <w:noProof/>
            </w:rPr>
            <w:instrText xml:space="preserve"> </w:instrText>
          </w:r>
          <w:r>
            <w:rPr>
              <w:noProof/>
            </w:rPr>
            <w:instrText>HYPERLINK \l "_Toc80968908"</w:instrText>
          </w:r>
          <w:r w:rsidRPr="0060187E">
            <w:rPr>
              <w:rStyle w:val="Hyperlink"/>
              <w:noProof/>
            </w:rPr>
            <w:instrText xml:space="preserve"> </w:instrText>
          </w:r>
          <w:ins w:id="16" w:author="Andrew Instone-Cowie" w:date="2024-06-19T14:04:00Z" w16du:dateUtc="2024-06-19T13:04:00Z">
            <w:r w:rsidR="002645C5" w:rsidRPr="0060187E">
              <w:rPr>
                <w:rStyle w:val="Hyperlink"/>
                <w:noProof/>
              </w:rPr>
            </w:r>
          </w:ins>
          <w:r w:rsidRPr="0060187E">
            <w:rPr>
              <w:rStyle w:val="Hyperlink"/>
              <w:noProof/>
            </w:rPr>
            <w:fldChar w:fldCharType="separate"/>
          </w:r>
          <w:r w:rsidRPr="0060187E">
            <w:rPr>
              <w:rStyle w:val="Hyperlink"/>
              <w:noProof/>
            </w:rPr>
            <w:t>JLCPCB or SeeedStudio</w:t>
          </w:r>
          <w:r>
            <w:rPr>
              <w:noProof/>
              <w:webHidden/>
            </w:rPr>
            <w:tab/>
          </w:r>
          <w:r>
            <w:rPr>
              <w:noProof/>
              <w:webHidden/>
            </w:rPr>
            <w:fldChar w:fldCharType="begin"/>
          </w:r>
          <w:r>
            <w:rPr>
              <w:noProof/>
              <w:webHidden/>
            </w:rPr>
            <w:instrText xml:space="preserve"> PAGEREF _Toc80968908 \h </w:instrText>
          </w:r>
          <w:r>
            <w:rPr>
              <w:noProof/>
              <w:webHidden/>
            </w:rPr>
          </w:r>
          <w:r>
            <w:rPr>
              <w:noProof/>
              <w:webHidden/>
            </w:rPr>
            <w:fldChar w:fldCharType="separate"/>
          </w:r>
          <w:r w:rsidR="00476E07">
            <w:rPr>
              <w:noProof/>
              <w:webHidden/>
            </w:rPr>
            <w:t>14</w:t>
          </w:r>
          <w:r>
            <w:rPr>
              <w:noProof/>
              <w:webHidden/>
            </w:rPr>
            <w:fldChar w:fldCharType="end"/>
          </w:r>
          <w:r w:rsidRPr="0060187E">
            <w:rPr>
              <w:rStyle w:val="Hyperlink"/>
              <w:noProof/>
            </w:rPr>
            <w:fldChar w:fldCharType="end"/>
          </w:r>
        </w:p>
        <w:p w14:paraId="46207CEF" w14:textId="7A7B9862" w:rsidR="000C5B81" w:rsidRDefault="000C5B81">
          <w:pPr>
            <w:pStyle w:val="TOC3"/>
            <w:tabs>
              <w:tab w:val="right" w:leader="dot" w:pos="9016"/>
            </w:tabs>
            <w:rPr>
              <w:noProof/>
              <w:lang w:val="en-GB" w:eastAsia="en-GB"/>
            </w:rPr>
          </w:pPr>
          <w:r w:rsidRPr="0060187E">
            <w:rPr>
              <w:rStyle w:val="Hyperlink"/>
              <w:noProof/>
            </w:rPr>
            <w:fldChar w:fldCharType="begin"/>
          </w:r>
          <w:r w:rsidRPr="0060187E">
            <w:rPr>
              <w:rStyle w:val="Hyperlink"/>
              <w:noProof/>
            </w:rPr>
            <w:instrText xml:space="preserve"> </w:instrText>
          </w:r>
          <w:r>
            <w:rPr>
              <w:noProof/>
            </w:rPr>
            <w:instrText>HYPERLINK \l "_Toc80968909"</w:instrText>
          </w:r>
          <w:r w:rsidRPr="0060187E">
            <w:rPr>
              <w:rStyle w:val="Hyperlink"/>
              <w:noProof/>
            </w:rPr>
            <w:instrText xml:space="preserve"> </w:instrText>
          </w:r>
          <w:ins w:id="17" w:author="Andrew Instone-Cowie" w:date="2024-06-19T14:04:00Z" w16du:dateUtc="2024-06-19T13:04:00Z">
            <w:r w:rsidR="002645C5" w:rsidRPr="0060187E">
              <w:rPr>
                <w:rStyle w:val="Hyperlink"/>
                <w:noProof/>
              </w:rPr>
            </w:r>
          </w:ins>
          <w:r w:rsidRPr="0060187E">
            <w:rPr>
              <w:rStyle w:val="Hyperlink"/>
              <w:noProof/>
            </w:rPr>
            <w:fldChar w:fldCharType="separate"/>
          </w:r>
          <w:r w:rsidRPr="0060187E">
            <w:rPr>
              <w:rStyle w:val="Hyperlink"/>
              <w:noProof/>
            </w:rPr>
            <w:t>OSH Park</w:t>
          </w:r>
          <w:r>
            <w:rPr>
              <w:noProof/>
              <w:webHidden/>
            </w:rPr>
            <w:tab/>
          </w:r>
          <w:r>
            <w:rPr>
              <w:noProof/>
              <w:webHidden/>
            </w:rPr>
            <w:fldChar w:fldCharType="begin"/>
          </w:r>
          <w:r>
            <w:rPr>
              <w:noProof/>
              <w:webHidden/>
            </w:rPr>
            <w:instrText xml:space="preserve"> PAGEREF _Toc80968909 \h </w:instrText>
          </w:r>
          <w:r>
            <w:rPr>
              <w:noProof/>
              <w:webHidden/>
            </w:rPr>
          </w:r>
          <w:r>
            <w:rPr>
              <w:noProof/>
              <w:webHidden/>
            </w:rPr>
            <w:fldChar w:fldCharType="separate"/>
          </w:r>
          <w:r w:rsidR="00476E07">
            <w:rPr>
              <w:noProof/>
              <w:webHidden/>
            </w:rPr>
            <w:t>17</w:t>
          </w:r>
          <w:r>
            <w:rPr>
              <w:noProof/>
              <w:webHidden/>
            </w:rPr>
            <w:fldChar w:fldCharType="end"/>
          </w:r>
          <w:r w:rsidRPr="0060187E">
            <w:rPr>
              <w:rStyle w:val="Hyperlink"/>
              <w:noProof/>
            </w:rPr>
            <w:fldChar w:fldCharType="end"/>
          </w:r>
        </w:p>
        <w:p w14:paraId="6765B3D0" w14:textId="5F62FF04" w:rsidR="000C5B81" w:rsidRDefault="000C5B81">
          <w:pPr>
            <w:pStyle w:val="TOC1"/>
            <w:tabs>
              <w:tab w:val="right" w:leader="dot" w:pos="9016"/>
            </w:tabs>
            <w:rPr>
              <w:rFonts w:eastAsiaTheme="minorEastAsia"/>
              <w:noProof/>
              <w:lang w:eastAsia="en-GB"/>
            </w:rPr>
          </w:pPr>
          <w:r w:rsidRPr="0060187E">
            <w:rPr>
              <w:rStyle w:val="Hyperlink"/>
              <w:noProof/>
            </w:rPr>
            <w:fldChar w:fldCharType="begin"/>
          </w:r>
          <w:r w:rsidRPr="0060187E">
            <w:rPr>
              <w:rStyle w:val="Hyperlink"/>
              <w:noProof/>
            </w:rPr>
            <w:instrText xml:space="preserve"> </w:instrText>
          </w:r>
          <w:r>
            <w:rPr>
              <w:noProof/>
            </w:rPr>
            <w:instrText>HYPERLINK \l "_Toc80968910"</w:instrText>
          </w:r>
          <w:r w:rsidRPr="0060187E">
            <w:rPr>
              <w:rStyle w:val="Hyperlink"/>
              <w:noProof/>
            </w:rPr>
            <w:instrText xml:space="preserve"> </w:instrText>
          </w:r>
          <w:ins w:id="18" w:author="Andrew Instone-Cowie" w:date="2024-06-19T14:04:00Z" w16du:dateUtc="2024-06-19T13:04:00Z">
            <w:r w:rsidR="002645C5" w:rsidRPr="0060187E">
              <w:rPr>
                <w:rStyle w:val="Hyperlink"/>
                <w:noProof/>
              </w:rPr>
            </w:r>
          </w:ins>
          <w:r w:rsidRPr="0060187E">
            <w:rPr>
              <w:rStyle w:val="Hyperlink"/>
              <w:noProof/>
            </w:rPr>
            <w:fldChar w:fldCharType="separate"/>
          </w:r>
          <w:r w:rsidRPr="0060187E">
            <w:rPr>
              <w:rStyle w:val="Hyperlink"/>
              <w:noProof/>
            </w:rPr>
            <w:t>Simulator Assembly</w:t>
          </w:r>
          <w:r>
            <w:rPr>
              <w:noProof/>
              <w:webHidden/>
            </w:rPr>
            <w:tab/>
          </w:r>
          <w:r>
            <w:rPr>
              <w:noProof/>
              <w:webHidden/>
            </w:rPr>
            <w:fldChar w:fldCharType="begin"/>
          </w:r>
          <w:r>
            <w:rPr>
              <w:noProof/>
              <w:webHidden/>
            </w:rPr>
            <w:instrText xml:space="preserve"> PAGEREF _Toc80968910 \h </w:instrText>
          </w:r>
          <w:r>
            <w:rPr>
              <w:noProof/>
              <w:webHidden/>
            </w:rPr>
          </w:r>
          <w:r>
            <w:rPr>
              <w:noProof/>
              <w:webHidden/>
            </w:rPr>
            <w:fldChar w:fldCharType="separate"/>
          </w:r>
          <w:r w:rsidR="00476E07">
            <w:rPr>
              <w:noProof/>
              <w:webHidden/>
            </w:rPr>
            <w:t>18</w:t>
          </w:r>
          <w:r>
            <w:rPr>
              <w:noProof/>
              <w:webHidden/>
            </w:rPr>
            <w:fldChar w:fldCharType="end"/>
          </w:r>
          <w:r w:rsidRPr="0060187E">
            <w:rPr>
              <w:rStyle w:val="Hyperlink"/>
              <w:noProof/>
            </w:rPr>
            <w:fldChar w:fldCharType="end"/>
          </w:r>
        </w:p>
        <w:p w14:paraId="43B02E58" w14:textId="2D8524D4" w:rsidR="000C5B81" w:rsidRDefault="000C5B81">
          <w:pPr>
            <w:pStyle w:val="TOC2"/>
            <w:tabs>
              <w:tab w:val="right" w:leader="dot" w:pos="9016"/>
            </w:tabs>
            <w:rPr>
              <w:rFonts w:eastAsiaTheme="minorEastAsia"/>
              <w:noProof/>
              <w:lang w:eastAsia="en-GB"/>
            </w:rPr>
          </w:pPr>
          <w:r w:rsidRPr="0060187E">
            <w:rPr>
              <w:rStyle w:val="Hyperlink"/>
              <w:noProof/>
            </w:rPr>
            <w:fldChar w:fldCharType="begin"/>
          </w:r>
          <w:r w:rsidRPr="0060187E">
            <w:rPr>
              <w:rStyle w:val="Hyperlink"/>
              <w:noProof/>
            </w:rPr>
            <w:instrText xml:space="preserve"> </w:instrText>
          </w:r>
          <w:r>
            <w:rPr>
              <w:noProof/>
            </w:rPr>
            <w:instrText>HYPERLINK \l "_Toc80968911"</w:instrText>
          </w:r>
          <w:r w:rsidRPr="0060187E">
            <w:rPr>
              <w:rStyle w:val="Hyperlink"/>
              <w:noProof/>
            </w:rPr>
            <w:instrText xml:space="preserve"> </w:instrText>
          </w:r>
          <w:ins w:id="19" w:author="Andrew Instone-Cowie" w:date="2024-06-19T14:04:00Z" w16du:dateUtc="2024-06-19T13:04:00Z">
            <w:r w:rsidR="002645C5" w:rsidRPr="0060187E">
              <w:rPr>
                <w:rStyle w:val="Hyperlink"/>
                <w:noProof/>
              </w:rPr>
            </w:r>
          </w:ins>
          <w:r w:rsidRPr="0060187E">
            <w:rPr>
              <w:rStyle w:val="Hyperlink"/>
              <w:noProof/>
            </w:rPr>
            <w:fldChar w:fldCharType="separate"/>
          </w:r>
          <w:r w:rsidRPr="0060187E">
            <w:rPr>
              <w:rStyle w:val="Hyperlink"/>
              <w:noProof/>
            </w:rPr>
            <w:t>Polarised Components</w:t>
          </w:r>
          <w:r>
            <w:rPr>
              <w:noProof/>
              <w:webHidden/>
            </w:rPr>
            <w:tab/>
          </w:r>
          <w:r>
            <w:rPr>
              <w:noProof/>
              <w:webHidden/>
            </w:rPr>
            <w:fldChar w:fldCharType="begin"/>
          </w:r>
          <w:r>
            <w:rPr>
              <w:noProof/>
              <w:webHidden/>
            </w:rPr>
            <w:instrText xml:space="preserve"> PAGEREF _Toc80968911 \h </w:instrText>
          </w:r>
          <w:r>
            <w:rPr>
              <w:noProof/>
              <w:webHidden/>
            </w:rPr>
          </w:r>
          <w:r>
            <w:rPr>
              <w:noProof/>
              <w:webHidden/>
            </w:rPr>
            <w:fldChar w:fldCharType="separate"/>
          </w:r>
          <w:r w:rsidR="00476E07">
            <w:rPr>
              <w:noProof/>
              <w:webHidden/>
            </w:rPr>
            <w:t>18</w:t>
          </w:r>
          <w:r>
            <w:rPr>
              <w:noProof/>
              <w:webHidden/>
            </w:rPr>
            <w:fldChar w:fldCharType="end"/>
          </w:r>
          <w:r w:rsidRPr="0060187E">
            <w:rPr>
              <w:rStyle w:val="Hyperlink"/>
              <w:noProof/>
            </w:rPr>
            <w:fldChar w:fldCharType="end"/>
          </w:r>
        </w:p>
        <w:p w14:paraId="58EEC281" w14:textId="7D2861EB" w:rsidR="000C5B81" w:rsidRDefault="000C5B81">
          <w:pPr>
            <w:pStyle w:val="TOC3"/>
            <w:tabs>
              <w:tab w:val="right" w:leader="dot" w:pos="9016"/>
            </w:tabs>
            <w:rPr>
              <w:noProof/>
              <w:lang w:val="en-GB" w:eastAsia="en-GB"/>
            </w:rPr>
          </w:pPr>
          <w:r w:rsidRPr="0060187E">
            <w:rPr>
              <w:rStyle w:val="Hyperlink"/>
              <w:noProof/>
            </w:rPr>
            <w:fldChar w:fldCharType="begin"/>
          </w:r>
          <w:r w:rsidRPr="0060187E">
            <w:rPr>
              <w:rStyle w:val="Hyperlink"/>
              <w:noProof/>
            </w:rPr>
            <w:instrText xml:space="preserve"> </w:instrText>
          </w:r>
          <w:r>
            <w:rPr>
              <w:noProof/>
            </w:rPr>
            <w:instrText>HYPERLINK \l "_Toc80968912"</w:instrText>
          </w:r>
          <w:r w:rsidRPr="0060187E">
            <w:rPr>
              <w:rStyle w:val="Hyperlink"/>
              <w:noProof/>
            </w:rPr>
            <w:instrText xml:space="preserve"> </w:instrText>
          </w:r>
          <w:ins w:id="20" w:author="Andrew Instone-Cowie" w:date="2024-06-19T14:04:00Z" w16du:dateUtc="2024-06-19T13:04:00Z">
            <w:r w:rsidR="002645C5" w:rsidRPr="0060187E">
              <w:rPr>
                <w:rStyle w:val="Hyperlink"/>
                <w:noProof/>
              </w:rPr>
            </w:r>
          </w:ins>
          <w:r w:rsidRPr="0060187E">
            <w:rPr>
              <w:rStyle w:val="Hyperlink"/>
              <w:noProof/>
            </w:rPr>
            <w:fldChar w:fldCharType="separate"/>
          </w:r>
          <w:r w:rsidRPr="0060187E">
            <w:rPr>
              <w:rStyle w:val="Hyperlink"/>
              <w:noProof/>
            </w:rPr>
            <w:t>Voltage Regulators</w:t>
          </w:r>
          <w:r>
            <w:rPr>
              <w:noProof/>
              <w:webHidden/>
            </w:rPr>
            <w:tab/>
          </w:r>
          <w:r>
            <w:rPr>
              <w:noProof/>
              <w:webHidden/>
            </w:rPr>
            <w:fldChar w:fldCharType="begin"/>
          </w:r>
          <w:r>
            <w:rPr>
              <w:noProof/>
              <w:webHidden/>
            </w:rPr>
            <w:instrText xml:space="preserve"> PAGEREF _Toc80968912 \h </w:instrText>
          </w:r>
          <w:r>
            <w:rPr>
              <w:noProof/>
              <w:webHidden/>
            </w:rPr>
          </w:r>
          <w:r>
            <w:rPr>
              <w:noProof/>
              <w:webHidden/>
            </w:rPr>
            <w:fldChar w:fldCharType="separate"/>
          </w:r>
          <w:r w:rsidR="00476E07">
            <w:rPr>
              <w:noProof/>
              <w:webHidden/>
            </w:rPr>
            <w:t>18</w:t>
          </w:r>
          <w:r>
            <w:rPr>
              <w:noProof/>
              <w:webHidden/>
            </w:rPr>
            <w:fldChar w:fldCharType="end"/>
          </w:r>
          <w:r w:rsidRPr="0060187E">
            <w:rPr>
              <w:rStyle w:val="Hyperlink"/>
              <w:noProof/>
            </w:rPr>
            <w:fldChar w:fldCharType="end"/>
          </w:r>
        </w:p>
        <w:p w14:paraId="5AA8B537" w14:textId="1824B183" w:rsidR="000C5B81" w:rsidRDefault="000C5B81">
          <w:pPr>
            <w:pStyle w:val="TOC3"/>
            <w:tabs>
              <w:tab w:val="right" w:leader="dot" w:pos="9016"/>
            </w:tabs>
            <w:rPr>
              <w:noProof/>
              <w:lang w:val="en-GB" w:eastAsia="en-GB"/>
            </w:rPr>
          </w:pPr>
          <w:r w:rsidRPr="0060187E">
            <w:rPr>
              <w:rStyle w:val="Hyperlink"/>
              <w:noProof/>
            </w:rPr>
            <w:fldChar w:fldCharType="begin"/>
          </w:r>
          <w:r w:rsidRPr="0060187E">
            <w:rPr>
              <w:rStyle w:val="Hyperlink"/>
              <w:noProof/>
            </w:rPr>
            <w:instrText xml:space="preserve"> </w:instrText>
          </w:r>
          <w:r>
            <w:rPr>
              <w:noProof/>
            </w:rPr>
            <w:instrText>HYPERLINK \l "_Toc80968913"</w:instrText>
          </w:r>
          <w:r w:rsidRPr="0060187E">
            <w:rPr>
              <w:rStyle w:val="Hyperlink"/>
              <w:noProof/>
            </w:rPr>
            <w:instrText xml:space="preserve"> </w:instrText>
          </w:r>
          <w:ins w:id="21" w:author="Andrew Instone-Cowie" w:date="2024-06-19T14:04:00Z" w16du:dateUtc="2024-06-19T13:04:00Z">
            <w:r w:rsidR="002645C5" w:rsidRPr="0060187E">
              <w:rPr>
                <w:rStyle w:val="Hyperlink"/>
                <w:noProof/>
              </w:rPr>
            </w:r>
          </w:ins>
          <w:r w:rsidRPr="0060187E">
            <w:rPr>
              <w:rStyle w:val="Hyperlink"/>
              <w:noProof/>
            </w:rPr>
            <w:fldChar w:fldCharType="separate"/>
          </w:r>
          <w:r w:rsidRPr="0060187E">
            <w:rPr>
              <w:rStyle w:val="Hyperlink"/>
              <w:noProof/>
            </w:rPr>
            <w:t>Diodes</w:t>
          </w:r>
          <w:r>
            <w:rPr>
              <w:noProof/>
              <w:webHidden/>
            </w:rPr>
            <w:tab/>
          </w:r>
          <w:r>
            <w:rPr>
              <w:noProof/>
              <w:webHidden/>
            </w:rPr>
            <w:fldChar w:fldCharType="begin"/>
          </w:r>
          <w:r>
            <w:rPr>
              <w:noProof/>
              <w:webHidden/>
            </w:rPr>
            <w:instrText xml:space="preserve"> PAGEREF _Toc80968913 \h </w:instrText>
          </w:r>
          <w:r>
            <w:rPr>
              <w:noProof/>
              <w:webHidden/>
            </w:rPr>
          </w:r>
          <w:r>
            <w:rPr>
              <w:noProof/>
              <w:webHidden/>
            </w:rPr>
            <w:fldChar w:fldCharType="separate"/>
          </w:r>
          <w:r w:rsidR="00476E07">
            <w:rPr>
              <w:noProof/>
              <w:webHidden/>
            </w:rPr>
            <w:t>19</w:t>
          </w:r>
          <w:r>
            <w:rPr>
              <w:noProof/>
              <w:webHidden/>
            </w:rPr>
            <w:fldChar w:fldCharType="end"/>
          </w:r>
          <w:r w:rsidRPr="0060187E">
            <w:rPr>
              <w:rStyle w:val="Hyperlink"/>
              <w:noProof/>
            </w:rPr>
            <w:fldChar w:fldCharType="end"/>
          </w:r>
        </w:p>
        <w:p w14:paraId="153CDD78" w14:textId="5FCAF69C" w:rsidR="000C5B81" w:rsidRDefault="000C5B81">
          <w:pPr>
            <w:pStyle w:val="TOC3"/>
            <w:tabs>
              <w:tab w:val="right" w:leader="dot" w:pos="9016"/>
            </w:tabs>
            <w:rPr>
              <w:noProof/>
              <w:lang w:val="en-GB" w:eastAsia="en-GB"/>
            </w:rPr>
          </w:pPr>
          <w:r w:rsidRPr="0060187E">
            <w:rPr>
              <w:rStyle w:val="Hyperlink"/>
              <w:noProof/>
            </w:rPr>
            <w:fldChar w:fldCharType="begin"/>
          </w:r>
          <w:r w:rsidRPr="0060187E">
            <w:rPr>
              <w:rStyle w:val="Hyperlink"/>
              <w:noProof/>
            </w:rPr>
            <w:instrText xml:space="preserve"> </w:instrText>
          </w:r>
          <w:r>
            <w:rPr>
              <w:noProof/>
            </w:rPr>
            <w:instrText>HYPERLINK \l "_Toc80968914"</w:instrText>
          </w:r>
          <w:r w:rsidRPr="0060187E">
            <w:rPr>
              <w:rStyle w:val="Hyperlink"/>
              <w:noProof/>
            </w:rPr>
            <w:instrText xml:space="preserve"> </w:instrText>
          </w:r>
          <w:ins w:id="22" w:author="Andrew Instone-Cowie" w:date="2024-06-19T14:04:00Z" w16du:dateUtc="2024-06-19T13:04:00Z">
            <w:r w:rsidR="002645C5" w:rsidRPr="0060187E">
              <w:rPr>
                <w:rStyle w:val="Hyperlink"/>
                <w:noProof/>
              </w:rPr>
            </w:r>
          </w:ins>
          <w:r w:rsidRPr="0060187E">
            <w:rPr>
              <w:rStyle w:val="Hyperlink"/>
              <w:noProof/>
            </w:rPr>
            <w:fldChar w:fldCharType="separate"/>
          </w:r>
          <w:r w:rsidRPr="0060187E">
            <w:rPr>
              <w:rStyle w:val="Hyperlink"/>
              <w:noProof/>
            </w:rPr>
            <w:t>Electrolytic Capacitors</w:t>
          </w:r>
          <w:r>
            <w:rPr>
              <w:noProof/>
              <w:webHidden/>
            </w:rPr>
            <w:tab/>
          </w:r>
          <w:r>
            <w:rPr>
              <w:noProof/>
              <w:webHidden/>
            </w:rPr>
            <w:fldChar w:fldCharType="begin"/>
          </w:r>
          <w:r>
            <w:rPr>
              <w:noProof/>
              <w:webHidden/>
            </w:rPr>
            <w:instrText xml:space="preserve"> PAGEREF _Toc80968914 \h </w:instrText>
          </w:r>
          <w:r>
            <w:rPr>
              <w:noProof/>
              <w:webHidden/>
            </w:rPr>
          </w:r>
          <w:r>
            <w:rPr>
              <w:noProof/>
              <w:webHidden/>
            </w:rPr>
            <w:fldChar w:fldCharType="separate"/>
          </w:r>
          <w:r w:rsidR="00476E07">
            <w:rPr>
              <w:noProof/>
              <w:webHidden/>
            </w:rPr>
            <w:t>19</w:t>
          </w:r>
          <w:r>
            <w:rPr>
              <w:noProof/>
              <w:webHidden/>
            </w:rPr>
            <w:fldChar w:fldCharType="end"/>
          </w:r>
          <w:r w:rsidRPr="0060187E">
            <w:rPr>
              <w:rStyle w:val="Hyperlink"/>
              <w:noProof/>
            </w:rPr>
            <w:fldChar w:fldCharType="end"/>
          </w:r>
        </w:p>
        <w:p w14:paraId="5B08F9F1" w14:textId="720F320A" w:rsidR="000C5B81" w:rsidRDefault="000C5B81">
          <w:pPr>
            <w:pStyle w:val="TOC3"/>
            <w:tabs>
              <w:tab w:val="right" w:leader="dot" w:pos="9016"/>
            </w:tabs>
            <w:rPr>
              <w:noProof/>
              <w:lang w:val="en-GB" w:eastAsia="en-GB"/>
            </w:rPr>
          </w:pPr>
          <w:r w:rsidRPr="0060187E">
            <w:rPr>
              <w:rStyle w:val="Hyperlink"/>
              <w:noProof/>
            </w:rPr>
            <w:fldChar w:fldCharType="begin"/>
          </w:r>
          <w:r w:rsidRPr="0060187E">
            <w:rPr>
              <w:rStyle w:val="Hyperlink"/>
              <w:noProof/>
            </w:rPr>
            <w:instrText xml:space="preserve"> </w:instrText>
          </w:r>
          <w:r>
            <w:rPr>
              <w:noProof/>
            </w:rPr>
            <w:instrText>HYPERLINK \l "_Toc80968915"</w:instrText>
          </w:r>
          <w:r w:rsidRPr="0060187E">
            <w:rPr>
              <w:rStyle w:val="Hyperlink"/>
              <w:noProof/>
            </w:rPr>
            <w:instrText xml:space="preserve"> </w:instrText>
          </w:r>
          <w:ins w:id="23" w:author="Andrew Instone-Cowie" w:date="2024-06-19T14:04:00Z" w16du:dateUtc="2024-06-19T13:04:00Z">
            <w:r w:rsidR="002645C5" w:rsidRPr="0060187E">
              <w:rPr>
                <w:rStyle w:val="Hyperlink"/>
                <w:noProof/>
              </w:rPr>
            </w:r>
          </w:ins>
          <w:r w:rsidRPr="0060187E">
            <w:rPr>
              <w:rStyle w:val="Hyperlink"/>
              <w:noProof/>
            </w:rPr>
            <w:fldChar w:fldCharType="separate"/>
          </w:r>
          <w:r w:rsidRPr="0060187E">
            <w:rPr>
              <w:rStyle w:val="Hyperlink"/>
              <w:noProof/>
            </w:rPr>
            <w:t>Integrated Circuits</w:t>
          </w:r>
          <w:r>
            <w:rPr>
              <w:noProof/>
              <w:webHidden/>
            </w:rPr>
            <w:tab/>
          </w:r>
          <w:r>
            <w:rPr>
              <w:noProof/>
              <w:webHidden/>
            </w:rPr>
            <w:fldChar w:fldCharType="begin"/>
          </w:r>
          <w:r>
            <w:rPr>
              <w:noProof/>
              <w:webHidden/>
            </w:rPr>
            <w:instrText xml:space="preserve"> PAGEREF _Toc80968915 \h </w:instrText>
          </w:r>
          <w:r>
            <w:rPr>
              <w:noProof/>
              <w:webHidden/>
            </w:rPr>
          </w:r>
          <w:r>
            <w:rPr>
              <w:noProof/>
              <w:webHidden/>
            </w:rPr>
            <w:fldChar w:fldCharType="separate"/>
          </w:r>
          <w:r w:rsidR="00476E07">
            <w:rPr>
              <w:noProof/>
              <w:webHidden/>
            </w:rPr>
            <w:t>20</w:t>
          </w:r>
          <w:r>
            <w:rPr>
              <w:noProof/>
              <w:webHidden/>
            </w:rPr>
            <w:fldChar w:fldCharType="end"/>
          </w:r>
          <w:r w:rsidRPr="0060187E">
            <w:rPr>
              <w:rStyle w:val="Hyperlink"/>
              <w:noProof/>
            </w:rPr>
            <w:fldChar w:fldCharType="end"/>
          </w:r>
        </w:p>
        <w:p w14:paraId="026978FB" w14:textId="2A5FA5B3" w:rsidR="000C5B81" w:rsidRDefault="000C5B81">
          <w:pPr>
            <w:pStyle w:val="TOC3"/>
            <w:tabs>
              <w:tab w:val="right" w:leader="dot" w:pos="9016"/>
            </w:tabs>
            <w:rPr>
              <w:noProof/>
              <w:lang w:val="en-GB" w:eastAsia="en-GB"/>
            </w:rPr>
          </w:pPr>
          <w:r w:rsidRPr="0060187E">
            <w:rPr>
              <w:rStyle w:val="Hyperlink"/>
              <w:noProof/>
            </w:rPr>
            <w:fldChar w:fldCharType="begin"/>
          </w:r>
          <w:r w:rsidRPr="0060187E">
            <w:rPr>
              <w:rStyle w:val="Hyperlink"/>
              <w:noProof/>
            </w:rPr>
            <w:instrText xml:space="preserve"> </w:instrText>
          </w:r>
          <w:r>
            <w:rPr>
              <w:noProof/>
            </w:rPr>
            <w:instrText>HYPERLINK \l "_Toc80968916"</w:instrText>
          </w:r>
          <w:r w:rsidRPr="0060187E">
            <w:rPr>
              <w:rStyle w:val="Hyperlink"/>
              <w:noProof/>
            </w:rPr>
            <w:instrText xml:space="preserve"> </w:instrText>
          </w:r>
          <w:ins w:id="24" w:author="Andrew Instone-Cowie" w:date="2024-06-19T14:04:00Z" w16du:dateUtc="2024-06-19T13:04:00Z">
            <w:r w:rsidR="002645C5" w:rsidRPr="0060187E">
              <w:rPr>
                <w:rStyle w:val="Hyperlink"/>
                <w:noProof/>
              </w:rPr>
            </w:r>
          </w:ins>
          <w:r w:rsidRPr="0060187E">
            <w:rPr>
              <w:rStyle w:val="Hyperlink"/>
              <w:noProof/>
            </w:rPr>
            <w:fldChar w:fldCharType="separate"/>
          </w:r>
          <w:r w:rsidRPr="0060187E">
            <w:rPr>
              <w:rStyle w:val="Hyperlink"/>
              <w:noProof/>
            </w:rPr>
            <w:t>LEDs</w:t>
          </w:r>
          <w:r>
            <w:rPr>
              <w:noProof/>
              <w:webHidden/>
            </w:rPr>
            <w:tab/>
          </w:r>
          <w:r>
            <w:rPr>
              <w:noProof/>
              <w:webHidden/>
            </w:rPr>
            <w:fldChar w:fldCharType="begin"/>
          </w:r>
          <w:r>
            <w:rPr>
              <w:noProof/>
              <w:webHidden/>
            </w:rPr>
            <w:instrText xml:space="preserve"> PAGEREF _Toc80968916 \h </w:instrText>
          </w:r>
          <w:r>
            <w:rPr>
              <w:noProof/>
              <w:webHidden/>
            </w:rPr>
          </w:r>
          <w:r>
            <w:rPr>
              <w:noProof/>
              <w:webHidden/>
            </w:rPr>
            <w:fldChar w:fldCharType="separate"/>
          </w:r>
          <w:r w:rsidR="00476E07">
            <w:rPr>
              <w:noProof/>
              <w:webHidden/>
            </w:rPr>
            <w:t>20</w:t>
          </w:r>
          <w:r>
            <w:rPr>
              <w:noProof/>
              <w:webHidden/>
            </w:rPr>
            <w:fldChar w:fldCharType="end"/>
          </w:r>
          <w:r w:rsidRPr="0060187E">
            <w:rPr>
              <w:rStyle w:val="Hyperlink"/>
              <w:noProof/>
            </w:rPr>
            <w:fldChar w:fldCharType="end"/>
          </w:r>
        </w:p>
        <w:p w14:paraId="2352F446" w14:textId="577F5109" w:rsidR="000C5B81" w:rsidRDefault="000C5B81">
          <w:pPr>
            <w:pStyle w:val="TOC3"/>
            <w:tabs>
              <w:tab w:val="right" w:leader="dot" w:pos="9016"/>
            </w:tabs>
            <w:rPr>
              <w:noProof/>
              <w:lang w:val="en-GB" w:eastAsia="en-GB"/>
            </w:rPr>
          </w:pPr>
          <w:r w:rsidRPr="0060187E">
            <w:rPr>
              <w:rStyle w:val="Hyperlink"/>
              <w:noProof/>
            </w:rPr>
            <w:fldChar w:fldCharType="begin"/>
          </w:r>
          <w:r w:rsidRPr="0060187E">
            <w:rPr>
              <w:rStyle w:val="Hyperlink"/>
              <w:noProof/>
            </w:rPr>
            <w:instrText xml:space="preserve"> </w:instrText>
          </w:r>
          <w:r>
            <w:rPr>
              <w:noProof/>
            </w:rPr>
            <w:instrText>HYPERLINK \l "_Toc80968917"</w:instrText>
          </w:r>
          <w:r w:rsidRPr="0060187E">
            <w:rPr>
              <w:rStyle w:val="Hyperlink"/>
              <w:noProof/>
            </w:rPr>
            <w:instrText xml:space="preserve"> </w:instrText>
          </w:r>
          <w:ins w:id="25" w:author="Andrew Instone-Cowie" w:date="2024-06-19T14:04:00Z" w16du:dateUtc="2024-06-19T13:04:00Z">
            <w:r w:rsidR="002645C5" w:rsidRPr="0060187E">
              <w:rPr>
                <w:rStyle w:val="Hyperlink"/>
                <w:noProof/>
              </w:rPr>
            </w:r>
          </w:ins>
          <w:r w:rsidRPr="0060187E">
            <w:rPr>
              <w:rStyle w:val="Hyperlink"/>
              <w:noProof/>
            </w:rPr>
            <w:fldChar w:fldCharType="separate"/>
          </w:r>
          <w:r w:rsidRPr="0060187E">
            <w:rPr>
              <w:rStyle w:val="Hyperlink"/>
              <w:noProof/>
            </w:rPr>
            <w:t>Magneto-Resistive Sensors</w:t>
          </w:r>
          <w:r>
            <w:rPr>
              <w:noProof/>
              <w:webHidden/>
            </w:rPr>
            <w:tab/>
          </w:r>
          <w:r>
            <w:rPr>
              <w:noProof/>
              <w:webHidden/>
            </w:rPr>
            <w:fldChar w:fldCharType="begin"/>
          </w:r>
          <w:r>
            <w:rPr>
              <w:noProof/>
              <w:webHidden/>
            </w:rPr>
            <w:instrText xml:space="preserve"> PAGEREF _Toc80968917 \h </w:instrText>
          </w:r>
          <w:r>
            <w:rPr>
              <w:noProof/>
              <w:webHidden/>
            </w:rPr>
          </w:r>
          <w:r>
            <w:rPr>
              <w:noProof/>
              <w:webHidden/>
            </w:rPr>
            <w:fldChar w:fldCharType="separate"/>
          </w:r>
          <w:r w:rsidR="00476E07">
            <w:rPr>
              <w:noProof/>
              <w:webHidden/>
            </w:rPr>
            <w:t>21</w:t>
          </w:r>
          <w:r>
            <w:rPr>
              <w:noProof/>
              <w:webHidden/>
            </w:rPr>
            <w:fldChar w:fldCharType="end"/>
          </w:r>
          <w:r w:rsidRPr="0060187E">
            <w:rPr>
              <w:rStyle w:val="Hyperlink"/>
              <w:noProof/>
            </w:rPr>
            <w:fldChar w:fldCharType="end"/>
          </w:r>
        </w:p>
        <w:p w14:paraId="4071F906" w14:textId="2F9CD529" w:rsidR="000C5B81" w:rsidRDefault="000C5B81">
          <w:pPr>
            <w:pStyle w:val="TOC2"/>
            <w:tabs>
              <w:tab w:val="right" w:leader="dot" w:pos="9016"/>
            </w:tabs>
            <w:rPr>
              <w:rFonts w:eastAsiaTheme="minorEastAsia"/>
              <w:noProof/>
              <w:lang w:eastAsia="en-GB"/>
            </w:rPr>
          </w:pPr>
          <w:r w:rsidRPr="0060187E">
            <w:rPr>
              <w:rStyle w:val="Hyperlink"/>
              <w:noProof/>
            </w:rPr>
            <w:fldChar w:fldCharType="begin"/>
          </w:r>
          <w:r w:rsidRPr="0060187E">
            <w:rPr>
              <w:rStyle w:val="Hyperlink"/>
              <w:noProof/>
            </w:rPr>
            <w:instrText xml:space="preserve"> </w:instrText>
          </w:r>
          <w:r>
            <w:rPr>
              <w:noProof/>
            </w:rPr>
            <w:instrText>HYPERLINK \l "_Toc80968918"</w:instrText>
          </w:r>
          <w:r w:rsidRPr="0060187E">
            <w:rPr>
              <w:rStyle w:val="Hyperlink"/>
              <w:noProof/>
            </w:rPr>
            <w:instrText xml:space="preserve"> </w:instrText>
          </w:r>
          <w:ins w:id="26" w:author="Andrew Instone-Cowie" w:date="2024-06-19T14:04:00Z" w16du:dateUtc="2024-06-19T13:04:00Z">
            <w:r w:rsidR="002645C5" w:rsidRPr="0060187E">
              <w:rPr>
                <w:rStyle w:val="Hyperlink"/>
                <w:noProof/>
              </w:rPr>
            </w:r>
          </w:ins>
          <w:r w:rsidRPr="0060187E">
            <w:rPr>
              <w:rStyle w:val="Hyperlink"/>
              <w:noProof/>
            </w:rPr>
            <w:fldChar w:fldCharType="separate"/>
          </w:r>
          <w:r w:rsidRPr="0060187E">
            <w:rPr>
              <w:rStyle w:val="Hyperlink"/>
              <w:noProof/>
            </w:rPr>
            <w:t>Simulator Interface Module</w:t>
          </w:r>
          <w:r>
            <w:rPr>
              <w:noProof/>
              <w:webHidden/>
            </w:rPr>
            <w:tab/>
          </w:r>
          <w:r>
            <w:rPr>
              <w:noProof/>
              <w:webHidden/>
            </w:rPr>
            <w:fldChar w:fldCharType="begin"/>
          </w:r>
          <w:r>
            <w:rPr>
              <w:noProof/>
              <w:webHidden/>
            </w:rPr>
            <w:instrText xml:space="preserve"> PAGEREF _Toc80968918 \h </w:instrText>
          </w:r>
          <w:r>
            <w:rPr>
              <w:noProof/>
              <w:webHidden/>
            </w:rPr>
          </w:r>
          <w:r>
            <w:rPr>
              <w:noProof/>
              <w:webHidden/>
            </w:rPr>
            <w:fldChar w:fldCharType="separate"/>
          </w:r>
          <w:r w:rsidR="00476E07">
            <w:rPr>
              <w:noProof/>
              <w:webHidden/>
            </w:rPr>
            <w:t>22</w:t>
          </w:r>
          <w:r>
            <w:rPr>
              <w:noProof/>
              <w:webHidden/>
            </w:rPr>
            <w:fldChar w:fldCharType="end"/>
          </w:r>
          <w:r w:rsidRPr="0060187E">
            <w:rPr>
              <w:rStyle w:val="Hyperlink"/>
              <w:noProof/>
            </w:rPr>
            <w:fldChar w:fldCharType="end"/>
          </w:r>
        </w:p>
        <w:p w14:paraId="6F6B329E" w14:textId="549B5558" w:rsidR="000C5B81" w:rsidRDefault="000C5B81">
          <w:pPr>
            <w:pStyle w:val="TOC3"/>
            <w:tabs>
              <w:tab w:val="right" w:leader="dot" w:pos="9016"/>
            </w:tabs>
            <w:rPr>
              <w:noProof/>
              <w:lang w:val="en-GB" w:eastAsia="en-GB"/>
            </w:rPr>
          </w:pPr>
          <w:r w:rsidRPr="0060187E">
            <w:rPr>
              <w:rStyle w:val="Hyperlink"/>
              <w:noProof/>
            </w:rPr>
            <w:fldChar w:fldCharType="begin"/>
          </w:r>
          <w:r w:rsidRPr="0060187E">
            <w:rPr>
              <w:rStyle w:val="Hyperlink"/>
              <w:noProof/>
            </w:rPr>
            <w:instrText xml:space="preserve"> </w:instrText>
          </w:r>
          <w:r>
            <w:rPr>
              <w:noProof/>
            </w:rPr>
            <w:instrText>HYPERLINK \l "_Toc80968919"</w:instrText>
          </w:r>
          <w:r w:rsidRPr="0060187E">
            <w:rPr>
              <w:rStyle w:val="Hyperlink"/>
              <w:noProof/>
            </w:rPr>
            <w:instrText xml:space="preserve"> </w:instrText>
          </w:r>
          <w:ins w:id="27" w:author="Andrew Instone-Cowie" w:date="2024-06-19T14:04:00Z" w16du:dateUtc="2024-06-19T13:04:00Z">
            <w:r w:rsidR="002645C5" w:rsidRPr="0060187E">
              <w:rPr>
                <w:rStyle w:val="Hyperlink"/>
                <w:noProof/>
              </w:rPr>
            </w:r>
          </w:ins>
          <w:r w:rsidRPr="0060187E">
            <w:rPr>
              <w:rStyle w:val="Hyperlink"/>
              <w:noProof/>
            </w:rPr>
            <w:fldChar w:fldCharType="separate"/>
          </w:r>
          <w:r w:rsidRPr="0060187E">
            <w:rPr>
              <w:rStyle w:val="Hyperlink"/>
              <w:noProof/>
            </w:rPr>
            <w:t>Parts List</w:t>
          </w:r>
          <w:r>
            <w:rPr>
              <w:noProof/>
              <w:webHidden/>
            </w:rPr>
            <w:tab/>
          </w:r>
          <w:r>
            <w:rPr>
              <w:noProof/>
              <w:webHidden/>
            </w:rPr>
            <w:fldChar w:fldCharType="begin"/>
          </w:r>
          <w:r>
            <w:rPr>
              <w:noProof/>
              <w:webHidden/>
            </w:rPr>
            <w:instrText xml:space="preserve"> PAGEREF _Toc80968919 \h </w:instrText>
          </w:r>
          <w:r>
            <w:rPr>
              <w:noProof/>
              <w:webHidden/>
            </w:rPr>
          </w:r>
          <w:r>
            <w:rPr>
              <w:noProof/>
              <w:webHidden/>
            </w:rPr>
            <w:fldChar w:fldCharType="separate"/>
          </w:r>
          <w:r w:rsidR="00476E07">
            <w:rPr>
              <w:noProof/>
              <w:webHidden/>
            </w:rPr>
            <w:t>22</w:t>
          </w:r>
          <w:r>
            <w:rPr>
              <w:noProof/>
              <w:webHidden/>
            </w:rPr>
            <w:fldChar w:fldCharType="end"/>
          </w:r>
          <w:r w:rsidRPr="0060187E">
            <w:rPr>
              <w:rStyle w:val="Hyperlink"/>
              <w:noProof/>
            </w:rPr>
            <w:fldChar w:fldCharType="end"/>
          </w:r>
        </w:p>
        <w:p w14:paraId="7E81D6A0" w14:textId="5A851826" w:rsidR="000C5B81" w:rsidRDefault="000C5B81">
          <w:pPr>
            <w:pStyle w:val="TOC3"/>
            <w:tabs>
              <w:tab w:val="right" w:leader="dot" w:pos="9016"/>
            </w:tabs>
            <w:rPr>
              <w:noProof/>
              <w:lang w:val="en-GB" w:eastAsia="en-GB"/>
            </w:rPr>
          </w:pPr>
          <w:r w:rsidRPr="0060187E">
            <w:rPr>
              <w:rStyle w:val="Hyperlink"/>
              <w:noProof/>
            </w:rPr>
            <w:fldChar w:fldCharType="begin"/>
          </w:r>
          <w:r w:rsidRPr="0060187E">
            <w:rPr>
              <w:rStyle w:val="Hyperlink"/>
              <w:noProof/>
            </w:rPr>
            <w:instrText xml:space="preserve"> </w:instrText>
          </w:r>
          <w:r>
            <w:rPr>
              <w:noProof/>
            </w:rPr>
            <w:instrText>HYPERLINK \l "_Toc80968920"</w:instrText>
          </w:r>
          <w:r w:rsidRPr="0060187E">
            <w:rPr>
              <w:rStyle w:val="Hyperlink"/>
              <w:noProof/>
            </w:rPr>
            <w:instrText xml:space="preserve"> </w:instrText>
          </w:r>
          <w:ins w:id="28" w:author="Andrew Instone-Cowie" w:date="2024-06-19T14:04:00Z" w16du:dateUtc="2024-06-19T13:04:00Z">
            <w:r w:rsidR="002645C5" w:rsidRPr="0060187E">
              <w:rPr>
                <w:rStyle w:val="Hyperlink"/>
                <w:noProof/>
              </w:rPr>
            </w:r>
          </w:ins>
          <w:r w:rsidRPr="0060187E">
            <w:rPr>
              <w:rStyle w:val="Hyperlink"/>
              <w:noProof/>
            </w:rPr>
            <w:fldChar w:fldCharType="separate"/>
          </w:r>
          <w:r w:rsidRPr="0060187E">
            <w:rPr>
              <w:rStyle w:val="Hyperlink"/>
              <w:noProof/>
            </w:rPr>
            <w:t>Schematic</w:t>
          </w:r>
          <w:r>
            <w:rPr>
              <w:noProof/>
              <w:webHidden/>
            </w:rPr>
            <w:tab/>
          </w:r>
          <w:r>
            <w:rPr>
              <w:noProof/>
              <w:webHidden/>
            </w:rPr>
            <w:fldChar w:fldCharType="begin"/>
          </w:r>
          <w:r>
            <w:rPr>
              <w:noProof/>
              <w:webHidden/>
            </w:rPr>
            <w:instrText xml:space="preserve"> PAGEREF _Toc80968920 \h </w:instrText>
          </w:r>
          <w:r>
            <w:rPr>
              <w:noProof/>
              <w:webHidden/>
            </w:rPr>
          </w:r>
          <w:r>
            <w:rPr>
              <w:noProof/>
              <w:webHidden/>
            </w:rPr>
            <w:fldChar w:fldCharType="separate"/>
          </w:r>
          <w:r w:rsidR="00476E07">
            <w:rPr>
              <w:noProof/>
              <w:webHidden/>
            </w:rPr>
            <w:t>23</w:t>
          </w:r>
          <w:r>
            <w:rPr>
              <w:noProof/>
              <w:webHidden/>
            </w:rPr>
            <w:fldChar w:fldCharType="end"/>
          </w:r>
          <w:r w:rsidRPr="0060187E">
            <w:rPr>
              <w:rStyle w:val="Hyperlink"/>
              <w:noProof/>
            </w:rPr>
            <w:fldChar w:fldCharType="end"/>
          </w:r>
        </w:p>
        <w:p w14:paraId="5613A272" w14:textId="7364CCF1" w:rsidR="000C5B81" w:rsidRDefault="000C5B81">
          <w:pPr>
            <w:pStyle w:val="TOC3"/>
            <w:tabs>
              <w:tab w:val="right" w:leader="dot" w:pos="9016"/>
            </w:tabs>
            <w:rPr>
              <w:noProof/>
              <w:lang w:val="en-GB" w:eastAsia="en-GB"/>
            </w:rPr>
          </w:pPr>
          <w:r w:rsidRPr="0060187E">
            <w:rPr>
              <w:rStyle w:val="Hyperlink"/>
              <w:noProof/>
            </w:rPr>
            <w:fldChar w:fldCharType="begin"/>
          </w:r>
          <w:r w:rsidRPr="0060187E">
            <w:rPr>
              <w:rStyle w:val="Hyperlink"/>
              <w:noProof/>
            </w:rPr>
            <w:instrText xml:space="preserve"> </w:instrText>
          </w:r>
          <w:r>
            <w:rPr>
              <w:noProof/>
            </w:rPr>
            <w:instrText>HYPERLINK \l "_Toc80968921"</w:instrText>
          </w:r>
          <w:r w:rsidRPr="0060187E">
            <w:rPr>
              <w:rStyle w:val="Hyperlink"/>
              <w:noProof/>
            </w:rPr>
            <w:instrText xml:space="preserve"> </w:instrText>
          </w:r>
          <w:ins w:id="29" w:author="Andrew Instone-Cowie" w:date="2024-06-19T14:04:00Z" w16du:dateUtc="2024-06-19T13:04:00Z">
            <w:r w:rsidR="002645C5" w:rsidRPr="0060187E">
              <w:rPr>
                <w:rStyle w:val="Hyperlink"/>
                <w:noProof/>
              </w:rPr>
            </w:r>
          </w:ins>
          <w:r w:rsidRPr="0060187E">
            <w:rPr>
              <w:rStyle w:val="Hyperlink"/>
              <w:noProof/>
            </w:rPr>
            <w:fldChar w:fldCharType="separate"/>
          </w:r>
          <w:r w:rsidRPr="0060187E">
            <w:rPr>
              <w:rStyle w:val="Hyperlink"/>
              <w:noProof/>
            </w:rPr>
            <w:t>Parts</w:t>
          </w:r>
          <w:r>
            <w:rPr>
              <w:noProof/>
              <w:webHidden/>
            </w:rPr>
            <w:tab/>
          </w:r>
          <w:r>
            <w:rPr>
              <w:noProof/>
              <w:webHidden/>
            </w:rPr>
            <w:fldChar w:fldCharType="begin"/>
          </w:r>
          <w:r>
            <w:rPr>
              <w:noProof/>
              <w:webHidden/>
            </w:rPr>
            <w:instrText xml:space="preserve"> PAGEREF _Toc80968921 \h </w:instrText>
          </w:r>
          <w:r>
            <w:rPr>
              <w:noProof/>
              <w:webHidden/>
            </w:rPr>
          </w:r>
          <w:r>
            <w:rPr>
              <w:noProof/>
              <w:webHidden/>
            </w:rPr>
            <w:fldChar w:fldCharType="separate"/>
          </w:r>
          <w:r w:rsidR="00476E07">
            <w:rPr>
              <w:noProof/>
              <w:webHidden/>
            </w:rPr>
            <w:t>24</w:t>
          </w:r>
          <w:r>
            <w:rPr>
              <w:noProof/>
              <w:webHidden/>
            </w:rPr>
            <w:fldChar w:fldCharType="end"/>
          </w:r>
          <w:r w:rsidRPr="0060187E">
            <w:rPr>
              <w:rStyle w:val="Hyperlink"/>
              <w:noProof/>
            </w:rPr>
            <w:fldChar w:fldCharType="end"/>
          </w:r>
        </w:p>
        <w:p w14:paraId="4A4BE606" w14:textId="7BA879F8" w:rsidR="000C5B81" w:rsidRDefault="000C5B81">
          <w:pPr>
            <w:pStyle w:val="TOC3"/>
            <w:tabs>
              <w:tab w:val="right" w:leader="dot" w:pos="9016"/>
            </w:tabs>
            <w:rPr>
              <w:noProof/>
              <w:lang w:val="en-GB" w:eastAsia="en-GB"/>
            </w:rPr>
          </w:pPr>
          <w:r w:rsidRPr="0060187E">
            <w:rPr>
              <w:rStyle w:val="Hyperlink"/>
              <w:noProof/>
            </w:rPr>
            <w:fldChar w:fldCharType="begin"/>
          </w:r>
          <w:r w:rsidRPr="0060187E">
            <w:rPr>
              <w:rStyle w:val="Hyperlink"/>
              <w:noProof/>
            </w:rPr>
            <w:instrText xml:space="preserve"> </w:instrText>
          </w:r>
          <w:r>
            <w:rPr>
              <w:noProof/>
            </w:rPr>
            <w:instrText>HYPERLINK \l "_Toc80968922"</w:instrText>
          </w:r>
          <w:r w:rsidRPr="0060187E">
            <w:rPr>
              <w:rStyle w:val="Hyperlink"/>
              <w:noProof/>
            </w:rPr>
            <w:instrText xml:space="preserve"> </w:instrText>
          </w:r>
          <w:ins w:id="30" w:author="Andrew Instone-Cowie" w:date="2024-06-19T14:04:00Z" w16du:dateUtc="2024-06-19T13:04:00Z">
            <w:r w:rsidR="002645C5" w:rsidRPr="0060187E">
              <w:rPr>
                <w:rStyle w:val="Hyperlink"/>
                <w:noProof/>
              </w:rPr>
            </w:r>
          </w:ins>
          <w:r w:rsidRPr="0060187E">
            <w:rPr>
              <w:rStyle w:val="Hyperlink"/>
              <w:noProof/>
            </w:rPr>
            <w:fldChar w:fldCharType="separate"/>
          </w:r>
          <w:r w:rsidRPr="0060187E">
            <w:rPr>
              <w:rStyle w:val="Hyperlink"/>
              <w:noProof/>
            </w:rPr>
            <w:t>PCB Layout</w:t>
          </w:r>
          <w:r>
            <w:rPr>
              <w:noProof/>
              <w:webHidden/>
            </w:rPr>
            <w:tab/>
          </w:r>
          <w:r>
            <w:rPr>
              <w:noProof/>
              <w:webHidden/>
            </w:rPr>
            <w:fldChar w:fldCharType="begin"/>
          </w:r>
          <w:r>
            <w:rPr>
              <w:noProof/>
              <w:webHidden/>
            </w:rPr>
            <w:instrText xml:space="preserve"> PAGEREF _Toc80968922 \h </w:instrText>
          </w:r>
          <w:r>
            <w:rPr>
              <w:noProof/>
              <w:webHidden/>
            </w:rPr>
          </w:r>
          <w:r>
            <w:rPr>
              <w:noProof/>
              <w:webHidden/>
            </w:rPr>
            <w:fldChar w:fldCharType="separate"/>
          </w:r>
          <w:r w:rsidR="00476E07">
            <w:rPr>
              <w:noProof/>
              <w:webHidden/>
            </w:rPr>
            <w:t>24</w:t>
          </w:r>
          <w:r>
            <w:rPr>
              <w:noProof/>
              <w:webHidden/>
            </w:rPr>
            <w:fldChar w:fldCharType="end"/>
          </w:r>
          <w:r w:rsidRPr="0060187E">
            <w:rPr>
              <w:rStyle w:val="Hyperlink"/>
              <w:noProof/>
            </w:rPr>
            <w:fldChar w:fldCharType="end"/>
          </w:r>
        </w:p>
        <w:p w14:paraId="5CC4629F" w14:textId="2B8316E1" w:rsidR="000C5B81" w:rsidRDefault="000C5B81">
          <w:pPr>
            <w:pStyle w:val="TOC3"/>
            <w:tabs>
              <w:tab w:val="right" w:leader="dot" w:pos="9016"/>
            </w:tabs>
            <w:rPr>
              <w:noProof/>
              <w:lang w:val="en-GB" w:eastAsia="en-GB"/>
            </w:rPr>
          </w:pPr>
          <w:r w:rsidRPr="0060187E">
            <w:rPr>
              <w:rStyle w:val="Hyperlink"/>
              <w:noProof/>
            </w:rPr>
            <w:fldChar w:fldCharType="begin"/>
          </w:r>
          <w:r w:rsidRPr="0060187E">
            <w:rPr>
              <w:rStyle w:val="Hyperlink"/>
              <w:noProof/>
            </w:rPr>
            <w:instrText xml:space="preserve"> </w:instrText>
          </w:r>
          <w:r>
            <w:rPr>
              <w:noProof/>
            </w:rPr>
            <w:instrText>HYPERLINK \l "_Toc80968923"</w:instrText>
          </w:r>
          <w:r w:rsidRPr="0060187E">
            <w:rPr>
              <w:rStyle w:val="Hyperlink"/>
              <w:noProof/>
            </w:rPr>
            <w:instrText xml:space="preserve"> </w:instrText>
          </w:r>
          <w:ins w:id="31" w:author="Andrew Instone-Cowie" w:date="2024-06-19T14:04:00Z" w16du:dateUtc="2024-06-19T13:04:00Z">
            <w:r w:rsidR="002645C5" w:rsidRPr="0060187E">
              <w:rPr>
                <w:rStyle w:val="Hyperlink"/>
                <w:noProof/>
              </w:rPr>
            </w:r>
          </w:ins>
          <w:r w:rsidRPr="0060187E">
            <w:rPr>
              <w:rStyle w:val="Hyperlink"/>
              <w:noProof/>
            </w:rPr>
            <w:fldChar w:fldCharType="separate"/>
          </w:r>
          <w:r w:rsidRPr="0060187E">
            <w:rPr>
              <w:rStyle w:val="Hyperlink"/>
              <w:noProof/>
            </w:rPr>
            <w:t>Construction</w:t>
          </w:r>
          <w:r>
            <w:rPr>
              <w:noProof/>
              <w:webHidden/>
            </w:rPr>
            <w:tab/>
          </w:r>
          <w:r>
            <w:rPr>
              <w:noProof/>
              <w:webHidden/>
            </w:rPr>
            <w:fldChar w:fldCharType="begin"/>
          </w:r>
          <w:r>
            <w:rPr>
              <w:noProof/>
              <w:webHidden/>
            </w:rPr>
            <w:instrText xml:space="preserve"> PAGEREF _Toc80968923 \h </w:instrText>
          </w:r>
          <w:r>
            <w:rPr>
              <w:noProof/>
              <w:webHidden/>
            </w:rPr>
          </w:r>
          <w:r>
            <w:rPr>
              <w:noProof/>
              <w:webHidden/>
            </w:rPr>
            <w:fldChar w:fldCharType="separate"/>
          </w:r>
          <w:r w:rsidR="00476E07">
            <w:rPr>
              <w:noProof/>
              <w:webHidden/>
            </w:rPr>
            <w:t>25</w:t>
          </w:r>
          <w:r>
            <w:rPr>
              <w:noProof/>
              <w:webHidden/>
            </w:rPr>
            <w:fldChar w:fldCharType="end"/>
          </w:r>
          <w:r w:rsidRPr="0060187E">
            <w:rPr>
              <w:rStyle w:val="Hyperlink"/>
              <w:noProof/>
            </w:rPr>
            <w:fldChar w:fldCharType="end"/>
          </w:r>
        </w:p>
        <w:p w14:paraId="750863EC" w14:textId="3CFDB21F" w:rsidR="000C5B81" w:rsidRDefault="000C5B81">
          <w:pPr>
            <w:pStyle w:val="TOC3"/>
            <w:tabs>
              <w:tab w:val="right" w:leader="dot" w:pos="9016"/>
            </w:tabs>
            <w:rPr>
              <w:noProof/>
              <w:lang w:val="en-GB" w:eastAsia="en-GB"/>
            </w:rPr>
          </w:pPr>
          <w:r w:rsidRPr="0060187E">
            <w:rPr>
              <w:rStyle w:val="Hyperlink"/>
              <w:noProof/>
            </w:rPr>
            <w:fldChar w:fldCharType="begin"/>
          </w:r>
          <w:r w:rsidRPr="0060187E">
            <w:rPr>
              <w:rStyle w:val="Hyperlink"/>
              <w:noProof/>
            </w:rPr>
            <w:instrText xml:space="preserve"> </w:instrText>
          </w:r>
          <w:r>
            <w:rPr>
              <w:noProof/>
            </w:rPr>
            <w:instrText>HYPERLINK \l "_Toc80968924"</w:instrText>
          </w:r>
          <w:r w:rsidRPr="0060187E">
            <w:rPr>
              <w:rStyle w:val="Hyperlink"/>
              <w:noProof/>
            </w:rPr>
            <w:instrText xml:space="preserve"> </w:instrText>
          </w:r>
          <w:ins w:id="32" w:author="Andrew Instone-Cowie" w:date="2024-06-19T14:04:00Z" w16du:dateUtc="2024-06-19T13:04:00Z">
            <w:r w:rsidR="002645C5" w:rsidRPr="0060187E">
              <w:rPr>
                <w:rStyle w:val="Hyperlink"/>
                <w:noProof/>
              </w:rPr>
            </w:r>
          </w:ins>
          <w:r w:rsidRPr="0060187E">
            <w:rPr>
              <w:rStyle w:val="Hyperlink"/>
              <w:noProof/>
            </w:rPr>
            <w:fldChar w:fldCharType="separate"/>
          </w:r>
          <w:r w:rsidRPr="0060187E">
            <w:rPr>
              <w:rStyle w:val="Hyperlink"/>
              <w:noProof/>
            </w:rPr>
            <w:t>Voltage Regulator</w:t>
          </w:r>
          <w:r>
            <w:rPr>
              <w:noProof/>
              <w:webHidden/>
            </w:rPr>
            <w:tab/>
          </w:r>
          <w:r>
            <w:rPr>
              <w:noProof/>
              <w:webHidden/>
            </w:rPr>
            <w:fldChar w:fldCharType="begin"/>
          </w:r>
          <w:r>
            <w:rPr>
              <w:noProof/>
              <w:webHidden/>
            </w:rPr>
            <w:instrText xml:space="preserve"> PAGEREF _Toc80968924 \h </w:instrText>
          </w:r>
          <w:r>
            <w:rPr>
              <w:noProof/>
              <w:webHidden/>
            </w:rPr>
          </w:r>
          <w:r>
            <w:rPr>
              <w:noProof/>
              <w:webHidden/>
            </w:rPr>
            <w:fldChar w:fldCharType="separate"/>
          </w:r>
          <w:r w:rsidR="00476E07">
            <w:rPr>
              <w:noProof/>
              <w:webHidden/>
            </w:rPr>
            <w:t>26</w:t>
          </w:r>
          <w:r>
            <w:rPr>
              <w:noProof/>
              <w:webHidden/>
            </w:rPr>
            <w:fldChar w:fldCharType="end"/>
          </w:r>
          <w:r w:rsidRPr="0060187E">
            <w:rPr>
              <w:rStyle w:val="Hyperlink"/>
              <w:noProof/>
            </w:rPr>
            <w:fldChar w:fldCharType="end"/>
          </w:r>
        </w:p>
        <w:p w14:paraId="5DEE3FBB" w14:textId="08A3E7D1" w:rsidR="000C5B81" w:rsidRDefault="000C5B81">
          <w:pPr>
            <w:pStyle w:val="TOC2"/>
            <w:tabs>
              <w:tab w:val="right" w:leader="dot" w:pos="9016"/>
            </w:tabs>
            <w:rPr>
              <w:rFonts w:eastAsiaTheme="minorEastAsia"/>
              <w:noProof/>
              <w:lang w:eastAsia="en-GB"/>
            </w:rPr>
          </w:pPr>
          <w:r w:rsidRPr="0060187E">
            <w:rPr>
              <w:rStyle w:val="Hyperlink"/>
              <w:noProof/>
            </w:rPr>
            <w:fldChar w:fldCharType="begin"/>
          </w:r>
          <w:r w:rsidRPr="0060187E">
            <w:rPr>
              <w:rStyle w:val="Hyperlink"/>
              <w:noProof/>
            </w:rPr>
            <w:instrText xml:space="preserve"> </w:instrText>
          </w:r>
          <w:r>
            <w:rPr>
              <w:noProof/>
            </w:rPr>
            <w:instrText>HYPERLINK \l "_Toc80968925"</w:instrText>
          </w:r>
          <w:r w:rsidRPr="0060187E">
            <w:rPr>
              <w:rStyle w:val="Hyperlink"/>
              <w:noProof/>
            </w:rPr>
            <w:instrText xml:space="preserve"> </w:instrText>
          </w:r>
          <w:ins w:id="33" w:author="Andrew Instone-Cowie" w:date="2024-06-19T14:04:00Z" w16du:dateUtc="2024-06-19T13:04:00Z">
            <w:r w:rsidR="002645C5" w:rsidRPr="0060187E">
              <w:rPr>
                <w:rStyle w:val="Hyperlink"/>
                <w:noProof/>
              </w:rPr>
            </w:r>
          </w:ins>
          <w:r w:rsidRPr="0060187E">
            <w:rPr>
              <w:rStyle w:val="Hyperlink"/>
              <w:noProof/>
            </w:rPr>
            <w:fldChar w:fldCharType="separate"/>
          </w:r>
          <w:r w:rsidRPr="0060187E">
            <w:rPr>
              <w:rStyle w:val="Hyperlink"/>
              <w:noProof/>
            </w:rPr>
            <w:t>Power Module</w:t>
          </w:r>
          <w:r>
            <w:rPr>
              <w:noProof/>
              <w:webHidden/>
            </w:rPr>
            <w:tab/>
          </w:r>
          <w:r>
            <w:rPr>
              <w:noProof/>
              <w:webHidden/>
            </w:rPr>
            <w:fldChar w:fldCharType="begin"/>
          </w:r>
          <w:r>
            <w:rPr>
              <w:noProof/>
              <w:webHidden/>
            </w:rPr>
            <w:instrText xml:space="preserve"> PAGEREF _Toc80968925 \h </w:instrText>
          </w:r>
          <w:r>
            <w:rPr>
              <w:noProof/>
              <w:webHidden/>
            </w:rPr>
          </w:r>
          <w:r>
            <w:rPr>
              <w:noProof/>
              <w:webHidden/>
            </w:rPr>
            <w:fldChar w:fldCharType="separate"/>
          </w:r>
          <w:r w:rsidR="00476E07">
            <w:rPr>
              <w:noProof/>
              <w:webHidden/>
            </w:rPr>
            <w:t>29</w:t>
          </w:r>
          <w:r>
            <w:rPr>
              <w:noProof/>
              <w:webHidden/>
            </w:rPr>
            <w:fldChar w:fldCharType="end"/>
          </w:r>
          <w:r w:rsidRPr="0060187E">
            <w:rPr>
              <w:rStyle w:val="Hyperlink"/>
              <w:noProof/>
            </w:rPr>
            <w:fldChar w:fldCharType="end"/>
          </w:r>
        </w:p>
        <w:p w14:paraId="180FD176" w14:textId="26CB68D1" w:rsidR="000C5B81" w:rsidRDefault="000C5B81">
          <w:pPr>
            <w:pStyle w:val="TOC3"/>
            <w:tabs>
              <w:tab w:val="right" w:leader="dot" w:pos="9016"/>
            </w:tabs>
            <w:rPr>
              <w:noProof/>
              <w:lang w:val="en-GB" w:eastAsia="en-GB"/>
            </w:rPr>
          </w:pPr>
          <w:r w:rsidRPr="0060187E">
            <w:rPr>
              <w:rStyle w:val="Hyperlink"/>
              <w:noProof/>
            </w:rPr>
            <w:fldChar w:fldCharType="begin"/>
          </w:r>
          <w:r w:rsidRPr="0060187E">
            <w:rPr>
              <w:rStyle w:val="Hyperlink"/>
              <w:noProof/>
            </w:rPr>
            <w:instrText xml:space="preserve"> </w:instrText>
          </w:r>
          <w:r>
            <w:rPr>
              <w:noProof/>
            </w:rPr>
            <w:instrText>HYPERLINK \l "_Toc80968926"</w:instrText>
          </w:r>
          <w:r w:rsidRPr="0060187E">
            <w:rPr>
              <w:rStyle w:val="Hyperlink"/>
              <w:noProof/>
            </w:rPr>
            <w:instrText xml:space="preserve"> </w:instrText>
          </w:r>
          <w:ins w:id="34" w:author="Andrew Instone-Cowie" w:date="2024-06-19T14:04:00Z" w16du:dateUtc="2024-06-19T13:04:00Z">
            <w:r w:rsidR="002645C5" w:rsidRPr="0060187E">
              <w:rPr>
                <w:rStyle w:val="Hyperlink"/>
                <w:noProof/>
              </w:rPr>
            </w:r>
          </w:ins>
          <w:r w:rsidRPr="0060187E">
            <w:rPr>
              <w:rStyle w:val="Hyperlink"/>
              <w:noProof/>
            </w:rPr>
            <w:fldChar w:fldCharType="separate"/>
          </w:r>
          <w:r w:rsidRPr="0060187E">
            <w:rPr>
              <w:rStyle w:val="Hyperlink"/>
              <w:noProof/>
            </w:rPr>
            <w:t>Parts List</w:t>
          </w:r>
          <w:r>
            <w:rPr>
              <w:noProof/>
              <w:webHidden/>
            </w:rPr>
            <w:tab/>
          </w:r>
          <w:r>
            <w:rPr>
              <w:noProof/>
              <w:webHidden/>
            </w:rPr>
            <w:fldChar w:fldCharType="begin"/>
          </w:r>
          <w:r>
            <w:rPr>
              <w:noProof/>
              <w:webHidden/>
            </w:rPr>
            <w:instrText xml:space="preserve"> PAGEREF _Toc80968926 \h </w:instrText>
          </w:r>
          <w:r>
            <w:rPr>
              <w:noProof/>
              <w:webHidden/>
            </w:rPr>
          </w:r>
          <w:r>
            <w:rPr>
              <w:noProof/>
              <w:webHidden/>
            </w:rPr>
            <w:fldChar w:fldCharType="separate"/>
          </w:r>
          <w:r w:rsidR="00476E07">
            <w:rPr>
              <w:noProof/>
              <w:webHidden/>
            </w:rPr>
            <w:t>29</w:t>
          </w:r>
          <w:r>
            <w:rPr>
              <w:noProof/>
              <w:webHidden/>
            </w:rPr>
            <w:fldChar w:fldCharType="end"/>
          </w:r>
          <w:r w:rsidRPr="0060187E">
            <w:rPr>
              <w:rStyle w:val="Hyperlink"/>
              <w:noProof/>
            </w:rPr>
            <w:fldChar w:fldCharType="end"/>
          </w:r>
        </w:p>
        <w:p w14:paraId="31E35E41" w14:textId="3CFB7297" w:rsidR="000C5B81" w:rsidRDefault="000C5B81">
          <w:pPr>
            <w:pStyle w:val="TOC3"/>
            <w:tabs>
              <w:tab w:val="right" w:leader="dot" w:pos="9016"/>
            </w:tabs>
            <w:rPr>
              <w:noProof/>
              <w:lang w:val="en-GB" w:eastAsia="en-GB"/>
            </w:rPr>
          </w:pPr>
          <w:r w:rsidRPr="0060187E">
            <w:rPr>
              <w:rStyle w:val="Hyperlink"/>
              <w:noProof/>
            </w:rPr>
            <w:fldChar w:fldCharType="begin"/>
          </w:r>
          <w:r w:rsidRPr="0060187E">
            <w:rPr>
              <w:rStyle w:val="Hyperlink"/>
              <w:noProof/>
            </w:rPr>
            <w:instrText xml:space="preserve"> </w:instrText>
          </w:r>
          <w:r>
            <w:rPr>
              <w:noProof/>
            </w:rPr>
            <w:instrText>HYPERLINK \l "_Toc80968927"</w:instrText>
          </w:r>
          <w:r w:rsidRPr="0060187E">
            <w:rPr>
              <w:rStyle w:val="Hyperlink"/>
              <w:noProof/>
            </w:rPr>
            <w:instrText xml:space="preserve"> </w:instrText>
          </w:r>
          <w:ins w:id="35" w:author="Andrew Instone-Cowie" w:date="2024-06-19T14:04:00Z" w16du:dateUtc="2024-06-19T13:04:00Z">
            <w:r w:rsidR="002645C5" w:rsidRPr="0060187E">
              <w:rPr>
                <w:rStyle w:val="Hyperlink"/>
                <w:noProof/>
              </w:rPr>
            </w:r>
          </w:ins>
          <w:r w:rsidRPr="0060187E">
            <w:rPr>
              <w:rStyle w:val="Hyperlink"/>
              <w:noProof/>
            </w:rPr>
            <w:fldChar w:fldCharType="separate"/>
          </w:r>
          <w:r w:rsidRPr="0060187E">
            <w:rPr>
              <w:rStyle w:val="Hyperlink"/>
              <w:noProof/>
            </w:rPr>
            <w:t>Schematic</w:t>
          </w:r>
          <w:r>
            <w:rPr>
              <w:noProof/>
              <w:webHidden/>
            </w:rPr>
            <w:tab/>
          </w:r>
          <w:r>
            <w:rPr>
              <w:noProof/>
              <w:webHidden/>
            </w:rPr>
            <w:fldChar w:fldCharType="begin"/>
          </w:r>
          <w:r>
            <w:rPr>
              <w:noProof/>
              <w:webHidden/>
            </w:rPr>
            <w:instrText xml:space="preserve"> PAGEREF _Toc80968927 \h </w:instrText>
          </w:r>
          <w:r>
            <w:rPr>
              <w:noProof/>
              <w:webHidden/>
            </w:rPr>
          </w:r>
          <w:r>
            <w:rPr>
              <w:noProof/>
              <w:webHidden/>
            </w:rPr>
            <w:fldChar w:fldCharType="separate"/>
          </w:r>
          <w:r w:rsidR="00476E07">
            <w:rPr>
              <w:noProof/>
              <w:webHidden/>
            </w:rPr>
            <w:t>30</w:t>
          </w:r>
          <w:r>
            <w:rPr>
              <w:noProof/>
              <w:webHidden/>
            </w:rPr>
            <w:fldChar w:fldCharType="end"/>
          </w:r>
          <w:r w:rsidRPr="0060187E">
            <w:rPr>
              <w:rStyle w:val="Hyperlink"/>
              <w:noProof/>
            </w:rPr>
            <w:fldChar w:fldCharType="end"/>
          </w:r>
        </w:p>
        <w:p w14:paraId="7AA3BAE7" w14:textId="4C58E25F" w:rsidR="000C5B81" w:rsidRDefault="000C5B81">
          <w:pPr>
            <w:pStyle w:val="TOC3"/>
            <w:tabs>
              <w:tab w:val="right" w:leader="dot" w:pos="9016"/>
            </w:tabs>
            <w:rPr>
              <w:noProof/>
              <w:lang w:val="en-GB" w:eastAsia="en-GB"/>
            </w:rPr>
          </w:pPr>
          <w:r w:rsidRPr="0060187E">
            <w:rPr>
              <w:rStyle w:val="Hyperlink"/>
              <w:noProof/>
            </w:rPr>
            <w:lastRenderedPageBreak/>
            <w:fldChar w:fldCharType="begin"/>
          </w:r>
          <w:r w:rsidRPr="0060187E">
            <w:rPr>
              <w:rStyle w:val="Hyperlink"/>
              <w:noProof/>
            </w:rPr>
            <w:instrText xml:space="preserve"> </w:instrText>
          </w:r>
          <w:r>
            <w:rPr>
              <w:noProof/>
            </w:rPr>
            <w:instrText>HYPERLINK \l "_Toc80968928"</w:instrText>
          </w:r>
          <w:r w:rsidRPr="0060187E">
            <w:rPr>
              <w:rStyle w:val="Hyperlink"/>
              <w:noProof/>
            </w:rPr>
            <w:instrText xml:space="preserve"> </w:instrText>
          </w:r>
          <w:ins w:id="36" w:author="Andrew Instone-Cowie" w:date="2024-06-19T14:04:00Z" w16du:dateUtc="2024-06-19T13:04:00Z">
            <w:r w:rsidR="002645C5" w:rsidRPr="0060187E">
              <w:rPr>
                <w:rStyle w:val="Hyperlink"/>
                <w:noProof/>
              </w:rPr>
            </w:r>
          </w:ins>
          <w:r w:rsidRPr="0060187E">
            <w:rPr>
              <w:rStyle w:val="Hyperlink"/>
              <w:noProof/>
            </w:rPr>
            <w:fldChar w:fldCharType="separate"/>
          </w:r>
          <w:r w:rsidRPr="0060187E">
            <w:rPr>
              <w:rStyle w:val="Hyperlink"/>
              <w:noProof/>
            </w:rPr>
            <w:t>Parts</w:t>
          </w:r>
          <w:r>
            <w:rPr>
              <w:noProof/>
              <w:webHidden/>
            </w:rPr>
            <w:tab/>
          </w:r>
          <w:r>
            <w:rPr>
              <w:noProof/>
              <w:webHidden/>
            </w:rPr>
            <w:fldChar w:fldCharType="begin"/>
          </w:r>
          <w:r>
            <w:rPr>
              <w:noProof/>
              <w:webHidden/>
            </w:rPr>
            <w:instrText xml:space="preserve"> PAGEREF _Toc80968928 \h </w:instrText>
          </w:r>
          <w:r>
            <w:rPr>
              <w:noProof/>
              <w:webHidden/>
            </w:rPr>
          </w:r>
          <w:r>
            <w:rPr>
              <w:noProof/>
              <w:webHidden/>
            </w:rPr>
            <w:fldChar w:fldCharType="separate"/>
          </w:r>
          <w:r w:rsidR="00476E07">
            <w:rPr>
              <w:noProof/>
              <w:webHidden/>
            </w:rPr>
            <w:t>31</w:t>
          </w:r>
          <w:r>
            <w:rPr>
              <w:noProof/>
              <w:webHidden/>
            </w:rPr>
            <w:fldChar w:fldCharType="end"/>
          </w:r>
          <w:r w:rsidRPr="0060187E">
            <w:rPr>
              <w:rStyle w:val="Hyperlink"/>
              <w:noProof/>
            </w:rPr>
            <w:fldChar w:fldCharType="end"/>
          </w:r>
        </w:p>
        <w:p w14:paraId="76462135" w14:textId="299EE9EF" w:rsidR="000C5B81" w:rsidRDefault="000C5B81">
          <w:pPr>
            <w:pStyle w:val="TOC3"/>
            <w:tabs>
              <w:tab w:val="right" w:leader="dot" w:pos="9016"/>
            </w:tabs>
            <w:rPr>
              <w:noProof/>
              <w:lang w:val="en-GB" w:eastAsia="en-GB"/>
            </w:rPr>
          </w:pPr>
          <w:r w:rsidRPr="0060187E">
            <w:rPr>
              <w:rStyle w:val="Hyperlink"/>
              <w:noProof/>
            </w:rPr>
            <w:fldChar w:fldCharType="begin"/>
          </w:r>
          <w:r w:rsidRPr="0060187E">
            <w:rPr>
              <w:rStyle w:val="Hyperlink"/>
              <w:noProof/>
            </w:rPr>
            <w:instrText xml:space="preserve"> </w:instrText>
          </w:r>
          <w:r>
            <w:rPr>
              <w:noProof/>
            </w:rPr>
            <w:instrText>HYPERLINK \l "_Toc80968929"</w:instrText>
          </w:r>
          <w:r w:rsidRPr="0060187E">
            <w:rPr>
              <w:rStyle w:val="Hyperlink"/>
              <w:noProof/>
            </w:rPr>
            <w:instrText xml:space="preserve"> </w:instrText>
          </w:r>
          <w:ins w:id="37" w:author="Andrew Instone-Cowie" w:date="2024-06-19T14:04:00Z" w16du:dateUtc="2024-06-19T13:04:00Z">
            <w:r w:rsidR="002645C5" w:rsidRPr="0060187E">
              <w:rPr>
                <w:rStyle w:val="Hyperlink"/>
                <w:noProof/>
              </w:rPr>
            </w:r>
          </w:ins>
          <w:r w:rsidRPr="0060187E">
            <w:rPr>
              <w:rStyle w:val="Hyperlink"/>
              <w:noProof/>
            </w:rPr>
            <w:fldChar w:fldCharType="separate"/>
          </w:r>
          <w:r w:rsidRPr="0060187E">
            <w:rPr>
              <w:rStyle w:val="Hyperlink"/>
              <w:noProof/>
            </w:rPr>
            <w:t>PCB Layout</w:t>
          </w:r>
          <w:r>
            <w:rPr>
              <w:noProof/>
              <w:webHidden/>
            </w:rPr>
            <w:tab/>
          </w:r>
          <w:r>
            <w:rPr>
              <w:noProof/>
              <w:webHidden/>
            </w:rPr>
            <w:fldChar w:fldCharType="begin"/>
          </w:r>
          <w:r>
            <w:rPr>
              <w:noProof/>
              <w:webHidden/>
            </w:rPr>
            <w:instrText xml:space="preserve"> PAGEREF _Toc80968929 \h </w:instrText>
          </w:r>
          <w:r>
            <w:rPr>
              <w:noProof/>
              <w:webHidden/>
            </w:rPr>
          </w:r>
          <w:r>
            <w:rPr>
              <w:noProof/>
              <w:webHidden/>
            </w:rPr>
            <w:fldChar w:fldCharType="separate"/>
          </w:r>
          <w:r w:rsidR="00476E07">
            <w:rPr>
              <w:noProof/>
              <w:webHidden/>
            </w:rPr>
            <w:t>31</w:t>
          </w:r>
          <w:r>
            <w:rPr>
              <w:noProof/>
              <w:webHidden/>
            </w:rPr>
            <w:fldChar w:fldCharType="end"/>
          </w:r>
          <w:r w:rsidRPr="0060187E">
            <w:rPr>
              <w:rStyle w:val="Hyperlink"/>
              <w:noProof/>
            </w:rPr>
            <w:fldChar w:fldCharType="end"/>
          </w:r>
        </w:p>
        <w:p w14:paraId="7B74E0AB" w14:textId="0BF0FD66" w:rsidR="000C5B81" w:rsidRDefault="000C5B81">
          <w:pPr>
            <w:pStyle w:val="TOC3"/>
            <w:tabs>
              <w:tab w:val="right" w:leader="dot" w:pos="9016"/>
            </w:tabs>
            <w:rPr>
              <w:noProof/>
              <w:lang w:val="en-GB" w:eastAsia="en-GB"/>
            </w:rPr>
          </w:pPr>
          <w:r w:rsidRPr="0060187E">
            <w:rPr>
              <w:rStyle w:val="Hyperlink"/>
              <w:noProof/>
            </w:rPr>
            <w:fldChar w:fldCharType="begin"/>
          </w:r>
          <w:r w:rsidRPr="0060187E">
            <w:rPr>
              <w:rStyle w:val="Hyperlink"/>
              <w:noProof/>
            </w:rPr>
            <w:instrText xml:space="preserve"> </w:instrText>
          </w:r>
          <w:r>
            <w:rPr>
              <w:noProof/>
            </w:rPr>
            <w:instrText>HYPERLINK \l "_Toc80968930"</w:instrText>
          </w:r>
          <w:r w:rsidRPr="0060187E">
            <w:rPr>
              <w:rStyle w:val="Hyperlink"/>
              <w:noProof/>
            </w:rPr>
            <w:instrText xml:space="preserve"> </w:instrText>
          </w:r>
          <w:ins w:id="38" w:author="Andrew Instone-Cowie" w:date="2024-06-19T14:04:00Z" w16du:dateUtc="2024-06-19T13:04:00Z">
            <w:r w:rsidR="002645C5" w:rsidRPr="0060187E">
              <w:rPr>
                <w:rStyle w:val="Hyperlink"/>
                <w:noProof/>
              </w:rPr>
            </w:r>
          </w:ins>
          <w:r w:rsidRPr="0060187E">
            <w:rPr>
              <w:rStyle w:val="Hyperlink"/>
              <w:noProof/>
            </w:rPr>
            <w:fldChar w:fldCharType="separate"/>
          </w:r>
          <w:r w:rsidRPr="0060187E">
            <w:rPr>
              <w:rStyle w:val="Hyperlink"/>
              <w:noProof/>
            </w:rPr>
            <w:t>Construction</w:t>
          </w:r>
          <w:r>
            <w:rPr>
              <w:noProof/>
              <w:webHidden/>
            </w:rPr>
            <w:tab/>
          </w:r>
          <w:r>
            <w:rPr>
              <w:noProof/>
              <w:webHidden/>
            </w:rPr>
            <w:fldChar w:fldCharType="begin"/>
          </w:r>
          <w:r>
            <w:rPr>
              <w:noProof/>
              <w:webHidden/>
            </w:rPr>
            <w:instrText xml:space="preserve"> PAGEREF _Toc80968930 \h </w:instrText>
          </w:r>
          <w:r>
            <w:rPr>
              <w:noProof/>
              <w:webHidden/>
            </w:rPr>
          </w:r>
          <w:r>
            <w:rPr>
              <w:noProof/>
              <w:webHidden/>
            </w:rPr>
            <w:fldChar w:fldCharType="separate"/>
          </w:r>
          <w:r w:rsidR="00476E07">
            <w:rPr>
              <w:noProof/>
              <w:webHidden/>
            </w:rPr>
            <w:t>31</w:t>
          </w:r>
          <w:r>
            <w:rPr>
              <w:noProof/>
              <w:webHidden/>
            </w:rPr>
            <w:fldChar w:fldCharType="end"/>
          </w:r>
          <w:r w:rsidRPr="0060187E">
            <w:rPr>
              <w:rStyle w:val="Hyperlink"/>
              <w:noProof/>
            </w:rPr>
            <w:fldChar w:fldCharType="end"/>
          </w:r>
        </w:p>
        <w:p w14:paraId="4DDBE80C" w14:textId="2A711B8B" w:rsidR="000C5B81" w:rsidRDefault="000C5B81">
          <w:pPr>
            <w:pStyle w:val="TOC2"/>
            <w:tabs>
              <w:tab w:val="right" w:leader="dot" w:pos="9016"/>
            </w:tabs>
            <w:rPr>
              <w:rFonts w:eastAsiaTheme="minorEastAsia"/>
              <w:noProof/>
              <w:lang w:eastAsia="en-GB"/>
            </w:rPr>
          </w:pPr>
          <w:r w:rsidRPr="0060187E">
            <w:rPr>
              <w:rStyle w:val="Hyperlink"/>
              <w:noProof/>
            </w:rPr>
            <w:fldChar w:fldCharType="begin"/>
          </w:r>
          <w:r w:rsidRPr="0060187E">
            <w:rPr>
              <w:rStyle w:val="Hyperlink"/>
              <w:noProof/>
            </w:rPr>
            <w:instrText xml:space="preserve"> </w:instrText>
          </w:r>
          <w:r>
            <w:rPr>
              <w:noProof/>
            </w:rPr>
            <w:instrText>HYPERLINK \l "_Toc80968931"</w:instrText>
          </w:r>
          <w:r w:rsidRPr="0060187E">
            <w:rPr>
              <w:rStyle w:val="Hyperlink"/>
              <w:noProof/>
            </w:rPr>
            <w:instrText xml:space="preserve"> </w:instrText>
          </w:r>
          <w:ins w:id="39" w:author="Andrew Instone-Cowie" w:date="2024-06-19T14:04:00Z" w16du:dateUtc="2024-06-19T13:04:00Z">
            <w:r w:rsidR="002645C5" w:rsidRPr="0060187E">
              <w:rPr>
                <w:rStyle w:val="Hyperlink"/>
                <w:noProof/>
              </w:rPr>
            </w:r>
          </w:ins>
          <w:r w:rsidRPr="0060187E">
            <w:rPr>
              <w:rStyle w:val="Hyperlink"/>
              <w:noProof/>
            </w:rPr>
            <w:fldChar w:fldCharType="separate"/>
          </w:r>
          <w:r w:rsidRPr="0060187E">
            <w:rPr>
              <w:rStyle w:val="Hyperlink"/>
              <w:noProof/>
            </w:rPr>
            <w:t>Magneto-Resistive Sensor Module</w:t>
          </w:r>
          <w:r>
            <w:rPr>
              <w:noProof/>
              <w:webHidden/>
            </w:rPr>
            <w:tab/>
          </w:r>
          <w:r>
            <w:rPr>
              <w:noProof/>
              <w:webHidden/>
            </w:rPr>
            <w:fldChar w:fldCharType="begin"/>
          </w:r>
          <w:r>
            <w:rPr>
              <w:noProof/>
              <w:webHidden/>
            </w:rPr>
            <w:instrText xml:space="preserve"> PAGEREF _Toc80968931 \h </w:instrText>
          </w:r>
          <w:r>
            <w:rPr>
              <w:noProof/>
              <w:webHidden/>
            </w:rPr>
          </w:r>
          <w:r>
            <w:rPr>
              <w:noProof/>
              <w:webHidden/>
            </w:rPr>
            <w:fldChar w:fldCharType="separate"/>
          </w:r>
          <w:r w:rsidR="00476E07">
            <w:rPr>
              <w:noProof/>
              <w:webHidden/>
            </w:rPr>
            <w:t>33</w:t>
          </w:r>
          <w:r>
            <w:rPr>
              <w:noProof/>
              <w:webHidden/>
            </w:rPr>
            <w:fldChar w:fldCharType="end"/>
          </w:r>
          <w:r w:rsidRPr="0060187E">
            <w:rPr>
              <w:rStyle w:val="Hyperlink"/>
              <w:noProof/>
            </w:rPr>
            <w:fldChar w:fldCharType="end"/>
          </w:r>
        </w:p>
        <w:p w14:paraId="0861EBCE" w14:textId="6E51A4A3" w:rsidR="000C5B81" w:rsidRDefault="000C5B81">
          <w:pPr>
            <w:pStyle w:val="TOC3"/>
            <w:tabs>
              <w:tab w:val="right" w:leader="dot" w:pos="9016"/>
            </w:tabs>
            <w:rPr>
              <w:noProof/>
              <w:lang w:val="en-GB" w:eastAsia="en-GB"/>
            </w:rPr>
          </w:pPr>
          <w:r w:rsidRPr="0060187E">
            <w:rPr>
              <w:rStyle w:val="Hyperlink"/>
              <w:noProof/>
            </w:rPr>
            <w:fldChar w:fldCharType="begin"/>
          </w:r>
          <w:r w:rsidRPr="0060187E">
            <w:rPr>
              <w:rStyle w:val="Hyperlink"/>
              <w:noProof/>
            </w:rPr>
            <w:instrText xml:space="preserve"> </w:instrText>
          </w:r>
          <w:r>
            <w:rPr>
              <w:noProof/>
            </w:rPr>
            <w:instrText>HYPERLINK \l "_Toc80968932"</w:instrText>
          </w:r>
          <w:r w:rsidRPr="0060187E">
            <w:rPr>
              <w:rStyle w:val="Hyperlink"/>
              <w:noProof/>
            </w:rPr>
            <w:instrText xml:space="preserve"> </w:instrText>
          </w:r>
          <w:ins w:id="40" w:author="Andrew Instone-Cowie" w:date="2024-06-19T14:04:00Z" w16du:dateUtc="2024-06-19T13:04:00Z">
            <w:r w:rsidR="002645C5" w:rsidRPr="0060187E">
              <w:rPr>
                <w:rStyle w:val="Hyperlink"/>
                <w:noProof/>
              </w:rPr>
            </w:r>
          </w:ins>
          <w:r w:rsidRPr="0060187E">
            <w:rPr>
              <w:rStyle w:val="Hyperlink"/>
              <w:noProof/>
            </w:rPr>
            <w:fldChar w:fldCharType="separate"/>
          </w:r>
          <w:r w:rsidRPr="0060187E">
            <w:rPr>
              <w:rStyle w:val="Hyperlink"/>
              <w:noProof/>
            </w:rPr>
            <w:t>Parts List</w:t>
          </w:r>
          <w:r>
            <w:rPr>
              <w:noProof/>
              <w:webHidden/>
            </w:rPr>
            <w:tab/>
          </w:r>
          <w:r>
            <w:rPr>
              <w:noProof/>
              <w:webHidden/>
            </w:rPr>
            <w:fldChar w:fldCharType="begin"/>
          </w:r>
          <w:r>
            <w:rPr>
              <w:noProof/>
              <w:webHidden/>
            </w:rPr>
            <w:instrText xml:space="preserve"> PAGEREF _Toc80968932 \h </w:instrText>
          </w:r>
          <w:r>
            <w:rPr>
              <w:noProof/>
              <w:webHidden/>
            </w:rPr>
          </w:r>
          <w:r>
            <w:rPr>
              <w:noProof/>
              <w:webHidden/>
            </w:rPr>
            <w:fldChar w:fldCharType="separate"/>
          </w:r>
          <w:r w:rsidR="00476E07">
            <w:rPr>
              <w:noProof/>
              <w:webHidden/>
            </w:rPr>
            <w:t>33</w:t>
          </w:r>
          <w:r>
            <w:rPr>
              <w:noProof/>
              <w:webHidden/>
            </w:rPr>
            <w:fldChar w:fldCharType="end"/>
          </w:r>
          <w:r w:rsidRPr="0060187E">
            <w:rPr>
              <w:rStyle w:val="Hyperlink"/>
              <w:noProof/>
            </w:rPr>
            <w:fldChar w:fldCharType="end"/>
          </w:r>
        </w:p>
        <w:p w14:paraId="2F9FF057" w14:textId="439E93D0" w:rsidR="000C5B81" w:rsidRDefault="000C5B81">
          <w:pPr>
            <w:pStyle w:val="TOC3"/>
            <w:tabs>
              <w:tab w:val="right" w:leader="dot" w:pos="9016"/>
            </w:tabs>
            <w:rPr>
              <w:noProof/>
              <w:lang w:val="en-GB" w:eastAsia="en-GB"/>
            </w:rPr>
          </w:pPr>
          <w:r w:rsidRPr="0060187E">
            <w:rPr>
              <w:rStyle w:val="Hyperlink"/>
              <w:noProof/>
            </w:rPr>
            <w:fldChar w:fldCharType="begin"/>
          </w:r>
          <w:r w:rsidRPr="0060187E">
            <w:rPr>
              <w:rStyle w:val="Hyperlink"/>
              <w:noProof/>
            </w:rPr>
            <w:instrText xml:space="preserve"> </w:instrText>
          </w:r>
          <w:r>
            <w:rPr>
              <w:noProof/>
            </w:rPr>
            <w:instrText>HYPERLINK \l "_Toc80968933"</w:instrText>
          </w:r>
          <w:r w:rsidRPr="0060187E">
            <w:rPr>
              <w:rStyle w:val="Hyperlink"/>
              <w:noProof/>
            </w:rPr>
            <w:instrText xml:space="preserve"> </w:instrText>
          </w:r>
          <w:ins w:id="41" w:author="Andrew Instone-Cowie" w:date="2024-06-19T14:04:00Z" w16du:dateUtc="2024-06-19T13:04:00Z">
            <w:r w:rsidR="002645C5" w:rsidRPr="0060187E">
              <w:rPr>
                <w:rStyle w:val="Hyperlink"/>
                <w:noProof/>
              </w:rPr>
            </w:r>
          </w:ins>
          <w:r w:rsidRPr="0060187E">
            <w:rPr>
              <w:rStyle w:val="Hyperlink"/>
              <w:noProof/>
            </w:rPr>
            <w:fldChar w:fldCharType="separate"/>
          </w:r>
          <w:r w:rsidRPr="0060187E">
            <w:rPr>
              <w:rStyle w:val="Hyperlink"/>
              <w:noProof/>
            </w:rPr>
            <w:t>Schematic</w:t>
          </w:r>
          <w:r>
            <w:rPr>
              <w:noProof/>
              <w:webHidden/>
            </w:rPr>
            <w:tab/>
          </w:r>
          <w:r>
            <w:rPr>
              <w:noProof/>
              <w:webHidden/>
            </w:rPr>
            <w:fldChar w:fldCharType="begin"/>
          </w:r>
          <w:r>
            <w:rPr>
              <w:noProof/>
              <w:webHidden/>
            </w:rPr>
            <w:instrText xml:space="preserve"> PAGEREF _Toc80968933 \h </w:instrText>
          </w:r>
          <w:r>
            <w:rPr>
              <w:noProof/>
              <w:webHidden/>
            </w:rPr>
          </w:r>
          <w:r>
            <w:rPr>
              <w:noProof/>
              <w:webHidden/>
            </w:rPr>
            <w:fldChar w:fldCharType="separate"/>
          </w:r>
          <w:r w:rsidR="00476E07">
            <w:rPr>
              <w:noProof/>
              <w:webHidden/>
            </w:rPr>
            <w:t>34</w:t>
          </w:r>
          <w:r>
            <w:rPr>
              <w:noProof/>
              <w:webHidden/>
            </w:rPr>
            <w:fldChar w:fldCharType="end"/>
          </w:r>
          <w:r w:rsidRPr="0060187E">
            <w:rPr>
              <w:rStyle w:val="Hyperlink"/>
              <w:noProof/>
            </w:rPr>
            <w:fldChar w:fldCharType="end"/>
          </w:r>
        </w:p>
        <w:p w14:paraId="25D3FD6B" w14:textId="5781F860" w:rsidR="000C5B81" w:rsidRDefault="000C5B81">
          <w:pPr>
            <w:pStyle w:val="TOC3"/>
            <w:tabs>
              <w:tab w:val="right" w:leader="dot" w:pos="9016"/>
            </w:tabs>
            <w:rPr>
              <w:noProof/>
              <w:lang w:val="en-GB" w:eastAsia="en-GB"/>
            </w:rPr>
          </w:pPr>
          <w:r w:rsidRPr="0060187E">
            <w:rPr>
              <w:rStyle w:val="Hyperlink"/>
              <w:noProof/>
            </w:rPr>
            <w:fldChar w:fldCharType="begin"/>
          </w:r>
          <w:r w:rsidRPr="0060187E">
            <w:rPr>
              <w:rStyle w:val="Hyperlink"/>
              <w:noProof/>
            </w:rPr>
            <w:instrText xml:space="preserve"> </w:instrText>
          </w:r>
          <w:r>
            <w:rPr>
              <w:noProof/>
            </w:rPr>
            <w:instrText>HYPERLINK \l "_Toc80968934"</w:instrText>
          </w:r>
          <w:r w:rsidRPr="0060187E">
            <w:rPr>
              <w:rStyle w:val="Hyperlink"/>
              <w:noProof/>
            </w:rPr>
            <w:instrText xml:space="preserve"> </w:instrText>
          </w:r>
          <w:ins w:id="42" w:author="Andrew Instone-Cowie" w:date="2024-06-19T14:04:00Z" w16du:dateUtc="2024-06-19T13:04:00Z">
            <w:r w:rsidR="002645C5" w:rsidRPr="0060187E">
              <w:rPr>
                <w:rStyle w:val="Hyperlink"/>
                <w:noProof/>
              </w:rPr>
            </w:r>
          </w:ins>
          <w:r w:rsidRPr="0060187E">
            <w:rPr>
              <w:rStyle w:val="Hyperlink"/>
              <w:noProof/>
            </w:rPr>
            <w:fldChar w:fldCharType="separate"/>
          </w:r>
          <w:r w:rsidRPr="0060187E">
            <w:rPr>
              <w:rStyle w:val="Hyperlink"/>
              <w:noProof/>
            </w:rPr>
            <w:t>Parts</w:t>
          </w:r>
          <w:r>
            <w:rPr>
              <w:noProof/>
              <w:webHidden/>
            </w:rPr>
            <w:tab/>
          </w:r>
          <w:r>
            <w:rPr>
              <w:noProof/>
              <w:webHidden/>
            </w:rPr>
            <w:fldChar w:fldCharType="begin"/>
          </w:r>
          <w:r>
            <w:rPr>
              <w:noProof/>
              <w:webHidden/>
            </w:rPr>
            <w:instrText xml:space="preserve"> PAGEREF _Toc80968934 \h </w:instrText>
          </w:r>
          <w:r>
            <w:rPr>
              <w:noProof/>
              <w:webHidden/>
            </w:rPr>
          </w:r>
          <w:r>
            <w:rPr>
              <w:noProof/>
              <w:webHidden/>
            </w:rPr>
            <w:fldChar w:fldCharType="separate"/>
          </w:r>
          <w:r w:rsidR="00476E07">
            <w:rPr>
              <w:noProof/>
              <w:webHidden/>
            </w:rPr>
            <w:t>35</w:t>
          </w:r>
          <w:r>
            <w:rPr>
              <w:noProof/>
              <w:webHidden/>
            </w:rPr>
            <w:fldChar w:fldCharType="end"/>
          </w:r>
          <w:r w:rsidRPr="0060187E">
            <w:rPr>
              <w:rStyle w:val="Hyperlink"/>
              <w:noProof/>
            </w:rPr>
            <w:fldChar w:fldCharType="end"/>
          </w:r>
        </w:p>
        <w:p w14:paraId="50ADB41B" w14:textId="33DBB6D4" w:rsidR="000C5B81" w:rsidRDefault="000C5B81">
          <w:pPr>
            <w:pStyle w:val="TOC3"/>
            <w:tabs>
              <w:tab w:val="right" w:leader="dot" w:pos="9016"/>
            </w:tabs>
            <w:rPr>
              <w:noProof/>
              <w:lang w:val="en-GB" w:eastAsia="en-GB"/>
            </w:rPr>
          </w:pPr>
          <w:r w:rsidRPr="0060187E">
            <w:rPr>
              <w:rStyle w:val="Hyperlink"/>
              <w:noProof/>
            </w:rPr>
            <w:fldChar w:fldCharType="begin"/>
          </w:r>
          <w:r w:rsidRPr="0060187E">
            <w:rPr>
              <w:rStyle w:val="Hyperlink"/>
              <w:noProof/>
            </w:rPr>
            <w:instrText xml:space="preserve"> </w:instrText>
          </w:r>
          <w:r>
            <w:rPr>
              <w:noProof/>
            </w:rPr>
            <w:instrText>HYPERLINK \l "_Toc80968935"</w:instrText>
          </w:r>
          <w:r w:rsidRPr="0060187E">
            <w:rPr>
              <w:rStyle w:val="Hyperlink"/>
              <w:noProof/>
            </w:rPr>
            <w:instrText xml:space="preserve"> </w:instrText>
          </w:r>
          <w:ins w:id="43" w:author="Andrew Instone-Cowie" w:date="2024-06-19T14:04:00Z" w16du:dateUtc="2024-06-19T13:04:00Z">
            <w:r w:rsidR="002645C5" w:rsidRPr="0060187E">
              <w:rPr>
                <w:rStyle w:val="Hyperlink"/>
                <w:noProof/>
              </w:rPr>
            </w:r>
          </w:ins>
          <w:r w:rsidRPr="0060187E">
            <w:rPr>
              <w:rStyle w:val="Hyperlink"/>
              <w:noProof/>
            </w:rPr>
            <w:fldChar w:fldCharType="separate"/>
          </w:r>
          <w:r w:rsidRPr="0060187E">
            <w:rPr>
              <w:rStyle w:val="Hyperlink"/>
              <w:noProof/>
            </w:rPr>
            <w:t>PCB Layout</w:t>
          </w:r>
          <w:r>
            <w:rPr>
              <w:noProof/>
              <w:webHidden/>
            </w:rPr>
            <w:tab/>
          </w:r>
          <w:r>
            <w:rPr>
              <w:noProof/>
              <w:webHidden/>
            </w:rPr>
            <w:fldChar w:fldCharType="begin"/>
          </w:r>
          <w:r>
            <w:rPr>
              <w:noProof/>
              <w:webHidden/>
            </w:rPr>
            <w:instrText xml:space="preserve"> PAGEREF _Toc80968935 \h </w:instrText>
          </w:r>
          <w:r>
            <w:rPr>
              <w:noProof/>
              <w:webHidden/>
            </w:rPr>
          </w:r>
          <w:r>
            <w:rPr>
              <w:noProof/>
              <w:webHidden/>
            </w:rPr>
            <w:fldChar w:fldCharType="separate"/>
          </w:r>
          <w:r w:rsidR="00476E07">
            <w:rPr>
              <w:noProof/>
              <w:webHidden/>
            </w:rPr>
            <w:t>35</w:t>
          </w:r>
          <w:r>
            <w:rPr>
              <w:noProof/>
              <w:webHidden/>
            </w:rPr>
            <w:fldChar w:fldCharType="end"/>
          </w:r>
          <w:r w:rsidRPr="0060187E">
            <w:rPr>
              <w:rStyle w:val="Hyperlink"/>
              <w:noProof/>
            </w:rPr>
            <w:fldChar w:fldCharType="end"/>
          </w:r>
        </w:p>
        <w:p w14:paraId="32E35F87" w14:textId="50B9CF1A" w:rsidR="000C5B81" w:rsidRDefault="000C5B81">
          <w:pPr>
            <w:pStyle w:val="TOC3"/>
            <w:tabs>
              <w:tab w:val="right" w:leader="dot" w:pos="9016"/>
            </w:tabs>
            <w:rPr>
              <w:noProof/>
              <w:lang w:val="en-GB" w:eastAsia="en-GB"/>
            </w:rPr>
          </w:pPr>
          <w:r w:rsidRPr="0060187E">
            <w:rPr>
              <w:rStyle w:val="Hyperlink"/>
              <w:noProof/>
            </w:rPr>
            <w:fldChar w:fldCharType="begin"/>
          </w:r>
          <w:r w:rsidRPr="0060187E">
            <w:rPr>
              <w:rStyle w:val="Hyperlink"/>
              <w:noProof/>
            </w:rPr>
            <w:instrText xml:space="preserve"> </w:instrText>
          </w:r>
          <w:r>
            <w:rPr>
              <w:noProof/>
            </w:rPr>
            <w:instrText>HYPERLINK \l "_Toc80968936"</w:instrText>
          </w:r>
          <w:r w:rsidRPr="0060187E">
            <w:rPr>
              <w:rStyle w:val="Hyperlink"/>
              <w:noProof/>
            </w:rPr>
            <w:instrText xml:space="preserve"> </w:instrText>
          </w:r>
          <w:ins w:id="44" w:author="Andrew Instone-Cowie" w:date="2024-06-19T14:04:00Z" w16du:dateUtc="2024-06-19T13:04:00Z">
            <w:r w:rsidR="002645C5" w:rsidRPr="0060187E">
              <w:rPr>
                <w:rStyle w:val="Hyperlink"/>
                <w:noProof/>
              </w:rPr>
            </w:r>
          </w:ins>
          <w:r w:rsidRPr="0060187E">
            <w:rPr>
              <w:rStyle w:val="Hyperlink"/>
              <w:noProof/>
            </w:rPr>
            <w:fldChar w:fldCharType="separate"/>
          </w:r>
          <w:r w:rsidRPr="0060187E">
            <w:rPr>
              <w:rStyle w:val="Hyperlink"/>
              <w:noProof/>
            </w:rPr>
            <w:t>Construction</w:t>
          </w:r>
          <w:r>
            <w:rPr>
              <w:noProof/>
              <w:webHidden/>
            </w:rPr>
            <w:tab/>
          </w:r>
          <w:r>
            <w:rPr>
              <w:noProof/>
              <w:webHidden/>
            </w:rPr>
            <w:fldChar w:fldCharType="begin"/>
          </w:r>
          <w:r>
            <w:rPr>
              <w:noProof/>
              <w:webHidden/>
            </w:rPr>
            <w:instrText xml:space="preserve"> PAGEREF _Toc80968936 \h </w:instrText>
          </w:r>
          <w:r>
            <w:rPr>
              <w:noProof/>
              <w:webHidden/>
            </w:rPr>
          </w:r>
          <w:r>
            <w:rPr>
              <w:noProof/>
              <w:webHidden/>
            </w:rPr>
            <w:fldChar w:fldCharType="separate"/>
          </w:r>
          <w:r w:rsidR="00476E07">
            <w:rPr>
              <w:noProof/>
              <w:webHidden/>
            </w:rPr>
            <w:t>35</w:t>
          </w:r>
          <w:r>
            <w:rPr>
              <w:noProof/>
              <w:webHidden/>
            </w:rPr>
            <w:fldChar w:fldCharType="end"/>
          </w:r>
          <w:r w:rsidRPr="0060187E">
            <w:rPr>
              <w:rStyle w:val="Hyperlink"/>
              <w:noProof/>
            </w:rPr>
            <w:fldChar w:fldCharType="end"/>
          </w:r>
        </w:p>
        <w:p w14:paraId="57D49136" w14:textId="6C8E5414" w:rsidR="000C5B81" w:rsidRDefault="000C5B81">
          <w:pPr>
            <w:pStyle w:val="TOC2"/>
            <w:tabs>
              <w:tab w:val="right" w:leader="dot" w:pos="9016"/>
            </w:tabs>
            <w:rPr>
              <w:rFonts w:eastAsiaTheme="minorEastAsia"/>
              <w:noProof/>
              <w:lang w:eastAsia="en-GB"/>
            </w:rPr>
          </w:pPr>
          <w:r w:rsidRPr="0060187E">
            <w:rPr>
              <w:rStyle w:val="Hyperlink"/>
              <w:noProof/>
            </w:rPr>
            <w:fldChar w:fldCharType="begin"/>
          </w:r>
          <w:r w:rsidRPr="0060187E">
            <w:rPr>
              <w:rStyle w:val="Hyperlink"/>
              <w:noProof/>
            </w:rPr>
            <w:instrText xml:space="preserve"> </w:instrText>
          </w:r>
          <w:r>
            <w:rPr>
              <w:noProof/>
            </w:rPr>
            <w:instrText>HYPERLINK \l "_Toc80968937"</w:instrText>
          </w:r>
          <w:r w:rsidRPr="0060187E">
            <w:rPr>
              <w:rStyle w:val="Hyperlink"/>
              <w:noProof/>
            </w:rPr>
            <w:instrText xml:space="preserve"> </w:instrText>
          </w:r>
          <w:ins w:id="45" w:author="Andrew Instone-Cowie" w:date="2024-06-19T14:04:00Z" w16du:dateUtc="2024-06-19T13:04:00Z">
            <w:r w:rsidR="002645C5" w:rsidRPr="0060187E">
              <w:rPr>
                <w:rStyle w:val="Hyperlink"/>
                <w:noProof/>
              </w:rPr>
            </w:r>
          </w:ins>
          <w:r w:rsidRPr="0060187E">
            <w:rPr>
              <w:rStyle w:val="Hyperlink"/>
              <w:noProof/>
            </w:rPr>
            <w:fldChar w:fldCharType="separate"/>
          </w:r>
          <w:r w:rsidRPr="0060187E">
            <w:rPr>
              <w:rStyle w:val="Hyperlink"/>
              <w:noProof/>
            </w:rPr>
            <w:t>Infra-Red &amp; Other Sensor Modules</w:t>
          </w:r>
          <w:r>
            <w:rPr>
              <w:noProof/>
              <w:webHidden/>
            </w:rPr>
            <w:tab/>
          </w:r>
          <w:r>
            <w:rPr>
              <w:noProof/>
              <w:webHidden/>
            </w:rPr>
            <w:fldChar w:fldCharType="begin"/>
          </w:r>
          <w:r>
            <w:rPr>
              <w:noProof/>
              <w:webHidden/>
            </w:rPr>
            <w:instrText xml:space="preserve"> PAGEREF _Toc80968937 \h </w:instrText>
          </w:r>
          <w:r>
            <w:rPr>
              <w:noProof/>
              <w:webHidden/>
            </w:rPr>
          </w:r>
          <w:r>
            <w:rPr>
              <w:noProof/>
              <w:webHidden/>
            </w:rPr>
            <w:fldChar w:fldCharType="separate"/>
          </w:r>
          <w:r w:rsidR="00476E07">
            <w:rPr>
              <w:noProof/>
              <w:webHidden/>
            </w:rPr>
            <w:t>37</w:t>
          </w:r>
          <w:r>
            <w:rPr>
              <w:noProof/>
              <w:webHidden/>
            </w:rPr>
            <w:fldChar w:fldCharType="end"/>
          </w:r>
          <w:r w:rsidRPr="0060187E">
            <w:rPr>
              <w:rStyle w:val="Hyperlink"/>
              <w:noProof/>
            </w:rPr>
            <w:fldChar w:fldCharType="end"/>
          </w:r>
        </w:p>
        <w:p w14:paraId="10D3B649" w14:textId="48E8F9BC" w:rsidR="000C5B81" w:rsidRDefault="000C5B81">
          <w:pPr>
            <w:pStyle w:val="TOC3"/>
            <w:tabs>
              <w:tab w:val="right" w:leader="dot" w:pos="9016"/>
            </w:tabs>
            <w:rPr>
              <w:noProof/>
              <w:lang w:val="en-GB" w:eastAsia="en-GB"/>
            </w:rPr>
          </w:pPr>
          <w:r w:rsidRPr="0060187E">
            <w:rPr>
              <w:rStyle w:val="Hyperlink"/>
              <w:noProof/>
            </w:rPr>
            <w:fldChar w:fldCharType="begin"/>
          </w:r>
          <w:r w:rsidRPr="0060187E">
            <w:rPr>
              <w:rStyle w:val="Hyperlink"/>
              <w:noProof/>
            </w:rPr>
            <w:instrText xml:space="preserve"> </w:instrText>
          </w:r>
          <w:r>
            <w:rPr>
              <w:noProof/>
            </w:rPr>
            <w:instrText>HYPERLINK \l "_Toc80968938"</w:instrText>
          </w:r>
          <w:r w:rsidRPr="0060187E">
            <w:rPr>
              <w:rStyle w:val="Hyperlink"/>
              <w:noProof/>
            </w:rPr>
            <w:instrText xml:space="preserve"> </w:instrText>
          </w:r>
          <w:ins w:id="46" w:author="Andrew Instone-Cowie" w:date="2024-06-19T14:04:00Z" w16du:dateUtc="2024-06-19T13:04:00Z">
            <w:r w:rsidR="002645C5" w:rsidRPr="0060187E">
              <w:rPr>
                <w:rStyle w:val="Hyperlink"/>
                <w:noProof/>
              </w:rPr>
            </w:r>
          </w:ins>
          <w:r w:rsidRPr="0060187E">
            <w:rPr>
              <w:rStyle w:val="Hyperlink"/>
              <w:noProof/>
            </w:rPr>
            <w:fldChar w:fldCharType="separate"/>
          </w:r>
          <w:r w:rsidRPr="0060187E">
            <w:rPr>
              <w:rStyle w:val="Hyperlink"/>
              <w:noProof/>
            </w:rPr>
            <w:t>Parts List</w:t>
          </w:r>
          <w:r>
            <w:rPr>
              <w:noProof/>
              <w:webHidden/>
            </w:rPr>
            <w:tab/>
          </w:r>
          <w:r>
            <w:rPr>
              <w:noProof/>
              <w:webHidden/>
            </w:rPr>
            <w:fldChar w:fldCharType="begin"/>
          </w:r>
          <w:r>
            <w:rPr>
              <w:noProof/>
              <w:webHidden/>
            </w:rPr>
            <w:instrText xml:space="preserve"> PAGEREF _Toc80968938 \h </w:instrText>
          </w:r>
          <w:r>
            <w:rPr>
              <w:noProof/>
              <w:webHidden/>
            </w:rPr>
          </w:r>
          <w:r>
            <w:rPr>
              <w:noProof/>
              <w:webHidden/>
            </w:rPr>
            <w:fldChar w:fldCharType="separate"/>
          </w:r>
          <w:r w:rsidR="00476E07">
            <w:rPr>
              <w:noProof/>
              <w:webHidden/>
            </w:rPr>
            <w:t>37</w:t>
          </w:r>
          <w:r>
            <w:rPr>
              <w:noProof/>
              <w:webHidden/>
            </w:rPr>
            <w:fldChar w:fldCharType="end"/>
          </w:r>
          <w:r w:rsidRPr="0060187E">
            <w:rPr>
              <w:rStyle w:val="Hyperlink"/>
              <w:noProof/>
            </w:rPr>
            <w:fldChar w:fldCharType="end"/>
          </w:r>
        </w:p>
        <w:p w14:paraId="2504D70D" w14:textId="16A3539F" w:rsidR="000C5B81" w:rsidRDefault="000C5B81">
          <w:pPr>
            <w:pStyle w:val="TOC3"/>
            <w:tabs>
              <w:tab w:val="right" w:leader="dot" w:pos="9016"/>
            </w:tabs>
            <w:rPr>
              <w:noProof/>
              <w:lang w:val="en-GB" w:eastAsia="en-GB"/>
            </w:rPr>
          </w:pPr>
          <w:r w:rsidRPr="0060187E">
            <w:rPr>
              <w:rStyle w:val="Hyperlink"/>
              <w:noProof/>
            </w:rPr>
            <w:fldChar w:fldCharType="begin"/>
          </w:r>
          <w:r w:rsidRPr="0060187E">
            <w:rPr>
              <w:rStyle w:val="Hyperlink"/>
              <w:noProof/>
            </w:rPr>
            <w:instrText xml:space="preserve"> </w:instrText>
          </w:r>
          <w:r>
            <w:rPr>
              <w:noProof/>
            </w:rPr>
            <w:instrText>HYPERLINK \l "_Toc80968939"</w:instrText>
          </w:r>
          <w:r w:rsidRPr="0060187E">
            <w:rPr>
              <w:rStyle w:val="Hyperlink"/>
              <w:noProof/>
            </w:rPr>
            <w:instrText xml:space="preserve"> </w:instrText>
          </w:r>
          <w:ins w:id="47" w:author="Andrew Instone-Cowie" w:date="2024-06-19T14:04:00Z" w16du:dateUtc="2024-06-19T13:04:00Z">
            <w:r w:rsidR="002645C5" w:rsidRPr="0060187E">
              <w:rPr>
                <w:rStyle w:val="Hyperlink"/>
                <w:noProof/>
              </w:rPr>
            </w:r>
          </w:ins>
          <w:r w:rsidRPr="0060187E">
            <w:rPr>
              <w:rStyle w:val="Hyperlink"/>
              <w:noProof/>
            </w:rPr>
            <w:fldChar w:fldCharType="separate"/>
          </w:r>
          <w:r w:rsidRPr="0060187E">
            <w:rPr>
              <w:rStyle w:val="Hyperlink"/>
              <w:noProof/>
            </w:rPr>
            <w:t>Schematic</w:t>
          </w:r>
          <w:r>
            <w:rPr>
              <w:noProof/>
              <w:webHidden/>
            </w:rPr>
            <w:tab/>
          </w:r>
          <w:r>
            <w:rPr>
              <w:noProof/>
              <w:webHidden/>
            </w:rPr>
            <w:fldChar w:fldCharType="begin"/>
          </w:r>
          <w:r>
            <w:rPr>
              <w:noProof/>
              <w:webHidden/>
            </w:rPr>
            <w:instrText xml:space="preserve"> PAGEREF _Toc80968939 \h </w:instrText>
          </w:r>
          <w:r>
            <w:rPr>
              <w:noProof/>
              <w:webHidden/>
            </w:rPr>
          </w:r>
          <w:r>
            <w:rPr>
              <w:noProof/>
              <w:webHidden/>
            </w:rPr>
            <w:fldChar w:fldCharType="separate"/>
          </w:r>
          <w:r w:rsidR="00476E07">
            <w:rPr>
              <w:noProof/>
              <w:webHidden/>
            </w:rPr>
            <w:t>38</w:t>
          </w:r>
          <w:r>
            <w:rPr>
              <w:noProof/>
              <w:webHidden/>
            </w:rPr>
            <w:fldChar w:fldCharType="end"/>
          </w:r>
          <w:r w:rsidRPr="0060187E">
            <w:rPr>
              <w:rStyle w:val="Hyperlink"/>
              <w:noProof/>
            </w:rPr>
            <w:fldChar w:fldCharType="end"/>
          </w:r>
        </w:p>
        <w:p w14:paraId="45BAE0F8" w14:textId="2C217DBD" w:rsidR="000C5B81" w:rsidRDefault="000C5B81">
          <w:pPr>
            <w:pStyle w:val="TOC3"/>
            <w:tabs>
              <w:tab w:val="right" w:leader="dot" w:pos="9016"/>
            </w:tabs>
            <w:rPr>
              <w:noProof/>
              <w:lang w:val="en-GB" w:eastAsia="en-GB"/>
            </w:rPr>
          </w:pPr>
          <w:r w:rsidRPr="0060187E">
            <w:rPr>
              <w:rStyle w:val="Hyperlink"/>
              <w:noProof/>
            </w:rPr>
            <w:fldChar w:fldCharType="begin"/>
          </w:r>
          <w:r w:rsidRPr="0060187E">
            <w:rPr>
              <w:rStyle w:val="Hyperlink"/>
              <w:noProof/>
            </w:rPr>
            <w:instrText xml:space="preserve"> </w:instrText>
          </w:r>
          <w:r>
            <w:rPr>
              <w:noProof/>
            </w:rPr>
            <w:instrText>HYPERLINK \l "_Toc80968940"</w:instrText>
          </w:r>
          <w:r w:rsidRPr="0060187E">
            <w:rPr>
              <w:rStyle w:val="Hyperlink"/>
              <w:noProof/>
            </w:rPr>
            <w:instrText xml:space="preserve"> </w:instrText>
          </w:r>
          <w:ins w:id="48" w:author="Andrew Instone-Cowie" w:date="2024-06-19T14:04:00Z" w16du:dateUtc="2024-06-19T13:04:00Z">
            <w:r w:rsidR="002645C5" w:rsidRPr="0060187E">
              <w:rPr>
                <w:rStyle w:val="Hyperlink"/>
                <w:noProof/>
              </w:rPr>
            </w:r>
          </w:ins>
          <w:r w:rsidRPr="0060187E">
            <w:rPr>
              <w:rStyle w:val="Hyperlink"/>
              <w:noProof/>
            </w:rPr>
            <w:fldChar w:fldCharType="separate"/>
          </w:r>
          <w:r w:rsidRPr="0060187E">
            <w:rPr>
              <w:rStyle w:val="Hyperlink"/>
              <w:noProof/>
            </w:rPr>
            <w:t>PCB Layout</w:t>
          </w:r>
          <w:r>
            <w:rPr>
              <w:noProof/>
              <w:webHidden/>
            </w:rPr>
            <w:tab/>
          </w:r>
          <w:r>
            <w:rPr>
              <w:noProof/>
              <w:webHidden/>
            </w:rPr>
            <w:fldChar w:fldCharType="begin"/>
          </w:r>
          <w:r>
            <w:rPr>
              <w:noProof/>
              <w:webHidden/>
            </w:rPr>
            <w:instrText xml:space="preserve"> PAGEREF _Toc80968940 \h </w:instrText>
          </w:r>
          <w:r>
            <w:rPr>
              <w:noProof/>
              <w:webHidden/>
            </w:rPr>
          </w:r>
          <w:r>
            <w:rPr>
              <w:noProof/>
              <w:webHidden/>
            </w:rPr>
            <w:fldChar w:fldCharType="separate"/>
          </w:r>
          <w:r w:rsidR="00476E07">
            <w:rPr>
              <w:noProof/>
              <w:webHidden/>
            </w:rPr>
            <w:t>39</w:t>
          </w:r>
          <w:r>
            <w:rPr>
              <w:noProof/>
              <w:webHidden/>
            </w:rPr>
            <w:fldChar w:fldCharType="end"/>
          </w:r>
          <w:r w:rsidRPr="0060187E">
            <w:rPr>
              <w:rStyle w:val="Hyperlink"/>
              <w:noProof/>
            </w:rPr>
            <w:fldChar w:fldCharType="end"/>
          </w:r>
        </w:p>
        <w:p w14:paraId="2D555C5E" w14:textId="340C70E5" w:rsidR="000C5B81" w:rsidRDefault="000C5B81">
          <w:pPr>
            <w:pStyle w:val="TOC3"/>
            <w:tabs>
              <w:tab w:val="right" w:leader="dot" w:pos="9016"/>
            </w:tabs>
            <w:rPr>
              <w:noProof/>
              <w:lang w:val="en-GB" w:eastAsia="en-GB"/>
            </w:rPr>
          </w:pPr>
          <w:r w:rsidRPr="0060187E">
            <w:rPr>
              <w:rStyle w:val="Hyperlink"/>
              <w:noProof/>
            </w:rPr>
            <w:fldChar w:fldCharType="begin"/>
          </w:r>
          <w:r w:rsidRPr="0060187E">
            <w:rPr>
              <w:rStyle w:val="Hyperlink"/>
              <w:noProof/>
            </w:rPr>
            <w:instrText xml:space="preserve"> </w:instrText>
          </w:r>
          <w:r>
            <w:rPr>
              <w:noProof/>
            </w:rPr>
            <w:instrText>HYPERLINK \l "_Toc80968941"</w:instrText>
          </w:r>
          <w:r w:rsidRPr="0060187E">
            <w:rPr>
              <w:rStyle w:val="Hyperlink"/>
              <w:noProof/>
            </w:rPr>
            <w:instrText xml:space="preserve"> </w:instrText>
          </w:r>
          <w:ins w:id="49" w:author="Andrew Instone-Cowie" w:date="2024-06-19T14:04:00Z" w16du:dateUtc="2024-06-19T13:04:00Z">
            <w:r w:rsidR="002645C5" w:rsidRPr="0060187E">
              <w:rPr>
                <w:rStyle w:val="Hyperlink"/>
                <w:noProof/>
              </w:rPr>
            </w:r>
          </w:ins>
          <w:r w:rsidRPr="0060187E">
            <w:rPr>
              <w:rStyle w:val="Hyperlink"/>
              <w:noProof/>
            </w:rPr>
            <w:fldChar w:fldCharType="separate"/>
          </w:r>
          <w:r w:rsidRPr="0060187E">
            <w:rPr>
              <w:rStyle w:val="Hyperlink"/>
              <w:noProof/>
            </w:rPr>
            <w:t>Construction</w:t>
          </w:r>
          <w:r>
            <w:rPr>
              <w:noProof/>
              <w:webHidden/>
            </w:rPr>
            <w:tab/>
          </w:r>
          <w:r>
            <w:rPr>
              <w:noProof/>
              <w:webHidden/>
            </w:rPr>
            <w:fldChar w:fldCharType="begin"/>
          </w:r>
          <w:r>
            <w:rPr>
              <w:noProof/>
              <w:webHidden/>
            </w:rPr>
            <w:instrText xml:space="preserve"> PAGEREF _Toc80968941 \h </w:instrText>
          </w:r>
          <w:r>
            <w:rPr>
              <w:noProof/>
              <w:webHidden/>
            </w:rPr>
          </w:r>
          <w:r>
            <w:rPr>
              <w:noProof/>
              <w:webHidden/>
            </w:rPr>
            <w:fldChar w:fldCharType="separate"/>
          </w:r>
          <w:r w:rsidR="00476E07">
            <w:rPr>
              <w:noProof/>
              <w:webHidden/>
            </w:rPr>
            <w:t>39</w:t>
          </w:r>
          <w:r>
            <w:rPr>
              <w:noProof/>
              <w:webHidden/>
            </w:rPr>
            <w:fldChar w:fldCharType="end"/>
          </w:r>
          <w:r w:rsidRPr="0060187E">
            <w:rPr>
              <w:rStyle w:val="Hyperlink"/>
              <w:noProof/>
            </w:rPr>
            <w:fldChar w:fldCharType="end"/>
          </w:r>
        </w:p>
        <w:p w14:paraId="3EC5468F" w14:textId="15E18C48" w:rsidR="000C5B81" w:rsidRDefault="000C5B81">
          <w:pPr>
            <w:pStyle w:val="TOC3"/>
            <w:tabs>
              <w:tab w:val="right" w:leader="dot" w:pos="9016"/>
            </w:tabs>
            <w:rPr>
              <w:noProof/>
              <w:lang w:val="en-GB" w:eastAsia="en-GB"/>
            </w:rPr>
          </w:pPr>
          <w:r w:rsidRPr="0060187E">
            <w:rPr>
              <w:rStyle w:val="Hyperlink"/>
              <w:noProof/>
            </w:rPr>
            <w:fldChar w:fldCharType="begin"/>
          </w:r>
          <w:r w:rsidRPr="0060187E">
            <w:rPr>
              <w:rStyle w:val="Hyperlink"/>
              <w:noProof/>
            </w:rPr>
            <w:instrText xml:space="preserve"> </w:instrText>
          </w:r>
          <w:r>
            <w:rPr>
              <w:noProof/>
            </w:rPr>
            <w:instrText>HYPERLINK \l "_Toc80968942"</w:instrText>
          </w:r>
          <w:r w:rsidRPr="0060187E">
            <w:rPr>
              <w:rStyle w:val="Hyperlink"/>
              <w:noProof/>
            </w:rPr>
            <w:instrText xml:space="preserve"> </w:instrText>
          </w:r>
          <w:ins w:id="50" w:author="Andrew Instone-Cowie" w:date="2024-06-19T14:04:00Z" w16du:dateUtc="2024-06-19T13:04:00Z">
            <w:r w:rsidR="002645C5" w:rsidRPr="0060187E">
              <w:rPr>
                <w:rStyle w:val="Hyperlink"/>
                <w:noProof/>
              </w:rPr>
            </w:r>
          </w:ins>
          <w:r w:rsidRPr="0060187E">
            <w:rPr>
              <w:rStyle w:val="Hyperlink"/>
              <w:noProof/>
            </w:rPr>
            <w:fldChar w:fldCharType="separate"/>
          </w:r>
          <w:r w:rsidRPr="0060187E">
            <w:rPr>
              <w:rStyle w:val="Hyperlink"/>
              <w:noProof/>
            </w:rPr>
            <w:t>Infra-Red Sensor</w:t>
          </w:r>
          <w:r>
            <w:rPr>
              <w:noProof/>
              <w:webHidden/>
            </w:rPr>
            <w:tab/>
          </w:r>
          <w:r>
            <w:rPr>
              <w:noProof/>
              <w:webHidden/>
            </w:rPr>
            <w:fldChar w:fldCharType="begin"/>
          </w:r>
          <w:r>
            <w:rPr>
              <w:noProof/>
              <w:webHidden/>
            </w:rPr>
            <w:instrText xml:space="preserve"> PAGEREF _Toc80968942 \h </w:instrText>
          </w:r>
          <w:r>
            <w:rPr>
              <w:noProof/>
              <w:webHidden/>
            </w:rPr>
          </w:r>
          <w:r>
            <w:rPr>
              <w:noProof/>
              <w:webHidden/>
            </w:rPr>
            <w:fldChar w:fldCharType="separate"/>
          </w:r>
          <w:r w:rsidR="00476E07">
            <w:rPr>
              <w:noProof/>
              <w:webHidden/>
            </w:rPr>
            <w:t>41</w:t>
          </w:r>
          <w:r>
            <w:rPr>
              <w:noProof/>
              <w:webHidden/>
            </w:rPr>
            <w:fldChar w:fldCharType="end"/>
          </w:r>
          <w:r w:rsidRPr="0060187E">
            <w:rPr>
              <w:rStyle w:val="Hyperlink"/>
              <w:noProof/>
            </w:rPr>
            <w:fldChar w:fldCharType="end"/>
          </w:r>
        </w:p>
        <w:p w14:paraId="3130AF92" w14:textId="1896EC08" w:rsidR="000C5B81" w:rsidRDefault="000C5B81">
          <w:pPr>
            <w:pStyle w:val="TOC2"/>
            <w:tabs>
              <w:tab w:val="right" w:leader="dot" w:pos="9016"/>
            </w:tabs>
            <w:rPr>
              <w:rFonts w:eastAsiaTheme="minorEastAsia"/>
              <w:noProof/>
              <w:lang w:eastAsia="en-GB"/>
            </w:rPr>
          </w:pPr>
          <w:r w:rsidRPr="0060187E">
            <w:rPr>
              <w:rStyle w:val="Hyperlink"/>
              <w:noProof/>
            </w:rPr>
            <w:fldChar w:fldCharType="begin"/>
          </w:r>
          <w:r w:rsidRPr="0060187E">
            <w:rPr>
              <w:rStyle w:val="Hyperlink"/>
              <w:noProof/>
            </w:rPr>
            <w:instrText xml:space="preserve"> </w:instrText>
          </w:r>
          <w:r>
            <w:rPr>
              <w:noProof/>
            </w:rPr>
            <w:instrText>HYPERLINK \l "_Toc80968943"</w:instrText>
          </w:r>
          <w:r w:rsidRPr="0060187E">
            <w:rPr>
              <w:rStyle w:val="Hyperlink"/>
              <w:noProof/>
            </w:rPr>
            <w:instrText xml:space="preserve"> </w:instrText>
          </w:r>
          <w:ins w:id="51" w:author="Andrew Instone-Cowie" w:date="2024-06-19T14:04:00Z" w16du:dateUtc="2024-06-19T13:04:00Z">
            <w:r w:rsidR="002645C5" w:rsidRPr="0060187E">
              <w:rPr>
                <w:rStyle w:val="Hyperlink"/>
                <w:noProof/>
              </w:rPr>
            </w:r>
          </w:ins>
          <w:r w:rsidRPr="0060187E">
            <w:rPr>
              <w:rStyle w:val="Hyperlink"/>
              <w:noProof/>
            </w:rPr>
            <w:fldChar w:fldCharType="separate"/>
          </w:r>
          <w:r w:rsidRPr="0060187E">
            <w:rPr>
              <w:rStyle w:val="Hyperlink"/>
              <w:noProof/>
            </w:rPr>
            <w:t>Enclosures</w:t>
          </w:r>
          <w:r>
            <w:rPr>
              <w:noProof/>
              <w:webHidden/>
            </w:rPr>
            <w:tab/>
          </w:r>
          <w:r>
            <w:rPr>
              <w:noProof/>
              <w:webHidden/>
            </w:rPr>
            <w:fldChar w:fldCharType="begin"/>
          </w:r>
          <w:r>
            <w:rPr>
              <w:noProof/>
              <w:webHidden/>
            </w:rPr>
            <w:instrText xml:space="preserve"> PAGEREF _Toc80968943 \h </w:instrText>
          </w:r>
          <w:r>
            <w:rPr>
              <w:noProof/>
              <w:webHidden/>
            </w:rPr>
          </w:r>
          <w:r>
            <w:rPr>
              <w:noProof/>
              <w:webHidden/>
            </w:rPr>
            <w:fldChar w:fldCharType="separate"/>
          </w:r>
          <w:r w:rsidR="00476E07">
            <w:rPr>
              <w:noProof/>
              <w:webHidden/>
            </w:rPr>
            <w:t>42</w:t>
          </w:r>
          <w:r>
            <w:rPr>
              <w:noProof/>
              <w:webHidden/>
            </w:rPr>
            <w:fldChar w:fldCharType="end"/>
          </w:r>
          <w:r w:rsidRPr="0060187E">
            <w:rPr>
              <w:rStyle w:val="Hyperlink"/>
              <w:noProof/>
            </w:rPr>
            <w:fldChar w:fldCharType="end"/>
          </w:r>
        </w:p>
        <w:p w14:paraId="33CC42CA" w14:textId="4EFBB048" w:rsidR="000C5B81" w:rsidRDefault="000C5B81">
          <w:pPr>
            <w:pStyle w:val="TOC3"/>
            <w:tabs>
              <w:tab w:val="right" w:leader="dot" w:pos="9016"/>
            </w:tabs>
            <w:rPr>
              <w:noProof/>
              <w:lang w:val="en-GB" w:eastAsia="en-GB"/>
            </w:rPr>
          </w:pPr>
          <w:r w:rsidRPr="0060187E">
            <w:rPr>
              <w:rStyle w:val="Hyperlink"/>
              <w:noProof/>
            </w:rPr>
            <w:fldChar w:fldCharType="begin"/>
          </w:r>
          <w:r w:rsidRPr="0060187E">
            <w:rPr>
              <w:rStyle w:val="Hyperlink"/>
              <w:noProof/>
            </w:rPr>
            <w:instrText xml:space="preserve"> </w:instrText>
          </w:r>
          <w:r>
            <w:rPr>
              <w:noProof/>
            </w:rPr>
            <w:instrText>HYPERLINK \l "_Toc80968944"</w:instrText>
          </w:r>
          <w:r w:rsidRPr="0060187E">
            <w:rPr>
              <w:rStyle w:val="Hyperlink"/>
              <w:noProof/>
            </w:rPr>
            <w:instrText xml:space="preserve"> </w:instrText>
          </w:r>
          <w:ins w:id="52" w:author="Andrew Instone-Cowie" w:date="2024-06-19T14:04:00Z" w16du:dateUtc="2024-06-19T13:04:00Z">
            <w:r w:rsidR="002645C5" w:rsidRPr="0060187E">
              <w:rPr>
                <w:rStyle w:val="Hyperlink"/>
                <w:noProof/>
              </w:rPr>
            </w:r>
          </w:ins>
          <w:r w:rsidRPr="0060187E">
            <w:rPr>
              <w:rStyle w:val="Hyperlink"/>
              <w:noProof/>
            </w:rPr>
            <w:fldChar w:fldCharType="separate"/>
          </w:r>
          <w:r w:rsidRPr="0060187E">
            <w:rPr>
              <w:rStyle w:val="Hyperlink"/>
              <w:noProof/>
            </w:rPr>
            <w:t>Parts List</w:t>
          </w:r>
          <w:r>
            <w:rPr>
              <w:noProof/>
              <w:webHidden/>
            </w:rPr>
            <w:tab/>
          </w:r>
          <w:r>
            <w:rPr>
              <w:noProof/>
              <w:webHidden/>
            </w:rPr>
            <w:fldChar w:fldCharType="begin"/>
          </w:r>
          <w:r>
            <w:rPr>
              <w:noProof/>
              <w:webHidden/>
            </w:rPr>
            <w:instrText xml:space="preserve"> PAGEREF _Toc80968944 \h </w:instrText>
          </w:r>
          <w:r>
            <w:rPr>
              <w:noProof/>
              <w:webHidden/>
            </w:rPr>
          </w:r>
          <w:r>
            <w:rPr>
              <w:noProof/>
              <w:webHidden/>
            </w:rPr>
            <w:fldChar w:fldCharType="separate"/>
          </w:r>
          <w:r w:rsidR="00476E07">
            <w:rPr>
              <w:noProof/>
              <w:webHidden/>
            </w:rPr>
            <w:t>42</w:t>
          </w:r>
          <w:r>
            <w:rPr>
              <w:noProof/>
              <w:webHidden/>
            </w:rPr>
            <w:fldChar w:fldCharType="end"/>
          </w:r>
          <w:r w:rsidRPr="0060187E">
            <w:rPr>
              <w:rStyle w:val="Hyperlink"/>
              <w:noProof/>
            </w:rPr>
            <w:fldChar w:fldCharType="end"/>
          </w:r>
        </w:p>
        <w:p w14:paraId="3E2B158D" w14:textId="18B9789F" w:rsidR="000C5B81" w:rsidRDefault="000C5B81">
          <w:pPr>
            <w:pStyle w:val="TOC3"/>
            <w:tabs>
              <w:tab w:val="right" w:leader="dot" w:pos="9016"/>
            </w:tabs>
            <w:rPr>
              <w:noProof/>
              <w:lang w:val="en-GB" w:eastAsia="en-GB"/>
            </w:rPr>
          </w:pPr>
          <w:r w:rsidRPr="0060187E">
            <w:rPr>
              <w:rStyle w:val="Hyperlink"/>
              <w:noProof/>
            </w:rPr>
            <w:fldChar w:fldCharType="begin"/>
          </w:r>
          <w:r w:rsidRPr="0060187E">
            <w:rPr>
              <w:rStyle w:val="Hyperlink"/>
              <w:noProof/>
            </w:rPr>
            <w:instrText xml:space="preserve"> </w:instrText>
          </w:r>
          <w:r>
            <w:rPr>
              <w:noProof/>
            </w:rPr>
            <w:instrText>HYPERLINK \l "_Toc80968945"</w:instrText>
          </w:r>
          <w:r w:rsidRPr="0060187E">
            <w:rPr>
              <w:rStyle w:val="Hyperlink"/>
              <w:noProof/>
            </w:rPr>
            <w:instrText xml:space="preserve"> </w:instrText>
          </w:r>
          <w:ins w:id="53" w:author="Andrew Instone-Cowie" w:date="2024-06-19T14:04:00Z" w16du:dateUtc="2024-06-19T13:04:00Z">
            <w:r w:rsidR="002645C5" w:rsidRPr="0060187E">
              <w:rPr>
                <w:rStyle w:val="Hyperlink"/>
                <w:noProof/>
              </w:rPr>
            </w:r>
          </w:ins>
          <w:r w:rsidRPr="0060187E">
            <w:rPr>
              <w:rStyle w:val="Hyperlink"/>
              <w:noProof/>
            </w:rPr>
            <w:fldChar w:fldCharType="separate"/>
          </w:r>
          <w:r w:rsidRPr="0060187E">
            <w:rPr>
              <w:rStyle w:val="Hyperlink"/>
              <w:noProof/>
            </w:rPr>
            <w:t>Simulator Interface &amp; Power Modules Enclosure</w:t>
          </w:r>
          <w:r>
            <w:rPr>
              <w:noProof/>
              <w:webHidden/>
            </w:rPr>
            <w:tab/>
          </w:r>
          <w:r>
            <w:rPr>
              <w:noProof/>
              <w:webHidden/>
            </w:rPr>
            <w:fldChar w:fldCharType="begin"/>
          </w:r>
          <w:r>
            <w:rPr>
              <w:noProof/>
              <w:webHidden/>
            </w:rPr>
            <w:instrText xml:space="preserve"> PAGEREF _Toc80968945 \h </w:instrText>
          </w:r>
          <w:r>
            <w:rPr>
              <w:noProof/>
              <w:webHidden/>
            </w:rPr>
          </w:r>
          <w:r>
            <w:rPr>
              <w:noProof/>
              <w:webHidden/>
            </w:rPr>
            <w:fldChar w:fldCharType="separate"/>
          </w:r>
          <w:r w:rsidR="00476E07">
            <w:rPr>
              <w:noProof/>
              <w:webHidden/>
            </w:rPr>
            <w:t>43</w:t>
          </w:r>
          <w:r>
            <w:rPr>
              <w:noProof/>
              <w:webHidden/>
            </w:rPr>
            <w:fldChar w:fldCharType="end"/>
          </w:r>
          <w:r w:rsidRPr="0060187E">
            <w:rPr>
              <w:rStyle w:val="Hyperlink"/>
              <w:noProof/>
            </w:rPr>
            <w:fldChar w:fldCharType="end"/>
          </w:r>
        </w:p>
        <w:p w14:paraId="15E697B8" w14:textId="46C3C8FB" w:rsidR="000C5B81" w:rsidRDefault="000C5B81">
          <w:pPr>
            <w:pStyle w:val="TOC3"/>
            <w:tabs>
              <w:tab w:val="right" w:leader="dot" w:pos="9016"/>
            </w:tabs>
            <w:rPr>
              <w:noProof/>
              <w:lang w:val="en-GB" w:eastAsia="en-GB"/>
            </w:rPr>
          </w:pPr>
          <w:r w:rsidRPr="0060187E">
            <w:rPr>
              <w:rStyle w:val="Hyperlink"/>
              <w:noProof/>
            </w:rPr>
            <w:fldChar w:fldCharType="begin"/>
          </w:r>
          <w:r w:rsidRPr="0060187E">
            <w:rPr>
              <w:rStyle w:val="Hyperlink"/>
              <w:noProof/>
            </w:rPr>
            <w:instrText xml:space="preserve"> </w:instrText>
          </w:r>
          <w:r>
            <w:rPr>
              <w:noProof/>
            </w:rPr>
            <w:instrText>HYPERLINK \l "_Toc80968946"</w:instrText>
          </w:r>
          <w:r w:rsidRPr="0060187E">
            <w:rPr>
              <w:rStyle w:val="Hyperlink"/>
              <w:noProof/>
            </w:rPr>
            <w:instrText xml:space="preserve"> </w:instrText>
          </w:r>
          <w:ins w:id="54" w:author="Andrew Instone-Cowie" w:date="2024-06-19T14:04:00Z" w16du:dateUtc="2024-06-19T13:04:00Z">
            <w:r w:rsidR="002645C5" w:rsidRPr="0060187E">
              <w:rPr>
                <w:rStyle w:val="Hyperlink"/>
                <w:noProof/>
              </w:rPr>
            </w:r>
          </w:ins>
          <w:r w:rsidRPr="0060187E">
            <w:rPr>
              <w:rStyle w:val="Hyperlink"/>
              <w:noProof/>
            </w:rPr>
            <w:fldChar w:fldCharType="separate"/>
          </w:r>
          <w:r w:rsidRPr="0060187E">
            <w:rPr>
              <w:rStyle w:val="Hyperlink"/>
              <w:noProof/>
            </w:rPr>
            <w:t>D Sub Serial Connector Alternative Drilling</w:t>
          </w:r>
          <w:r>
            <w:rPr>
              <w:noProof/>
              <w:webHidden/>
            </w:rPr>
            <w:tab/>
          </w:r>
          <w:r>
            <w:rPr>
              <w:noProof/>
              <w:webHidden/>
            </w:rPr>
            <w:fldChar w:fldCharType="begin"/>
          </w:r>
          <w:r>
            <w:rPr>
              <w:noProof/>
              <w:webHidden/>
            </w:rPr>
            <w:instrText xml:space="preserve"> PAGEREF _Toc80968946 \h </w:instrText>
          </w:r>
          <w:r>
            <w:rPr>
              <w:noProof/>
              <w:webHidden/>
            </w:rPr>
          </w:r>
          <w:r>
            <w:rPr>
              <w:noProof/>
              <w:webHidden/>
            </w:rPr>
            <w:fldChar w:fldCharType="separate"/>
          </w:r>
          <w:r w:rsidR="00476E07">
            <w:rPr>
              <w:noProof/>
              <w:webHidden/>
            </w:rPr>
            <w:t>44</w:t>
          </w:r>
          <w:r>
            <w:rPr>
              <w:noProof/>
              <w:webHidden/>
            </w:rPr>
            <w:fldChar w:fldCharType="end"/>
          </w:r>
          <w:r w:rsidRPr="0060187E">
            <w:rPr>
              <w:rStyle w:val="Hyperlink"/>
              <w:noProof/>
            </w:rPr>
            <w:fldChar w:fldCharType="end"/>
          </w:r>
        </w:p>
        <w:p w14:paraId="4A572AFC" w14:textId="4DD16AD1" w:rsidR="000C5B81" w:rsidRDefault="000C5B81">
          <w:pPr>
            <w:pStyle w:val="TOC3"/>
            <w:tabs>
              <w:tab w:val="right" w:leader="dot" w:pos="9016"/>
            </w:tabs>
            <w:rPr>
              <w:noProof/>
              <w:lang w:val="en-GB" w:eastAsia="en-GB"/>
            </w:rPr>
          </w:pPr>
          <w:r w:rsidRPr="0060187E">
            <w:rPr>
              <w:rStyle w:val="Hyperlink"/>
              <w:noProof/>
            </w:rPr>
            <w:fldChar w:fldCharType="begin"/>
          </w:r>
          <w:r w:rsidRPr="0060187E">
            <w:rPr>
              <w:rStyle w:val="Hyperlink"/>
              <w:noProof/>
            </w:rPr>
            <w:instrText xml:space="preserve"> </w:instrText>
          </w:r>
          <w:r>
            <w:rPr>
              <w:noProof/>
            </w:rPr>
            <w:instrText>HYPERLINK \l "_Toc80968947"</w:instrText>
          </w:r>
          <w:r w:rsidRPr="0060187E">
            <w:rPr>
              <w:rStyle w:val="Hyperlink"/>
              <w:noProof/>
            </w:rPr>
            <w:instrText xml:space="preserve"> </w:instrText>
          </w:r>
          <w:ins w:id="55" w:author="Andrew Instone-Cowie" w:date="2024-06-19T14:04:00Z" w16du:dateUtc="2024-06-19T13:04:00Z">
            <w:r w:rsidR="002645C5" w:rsidRPr="0060187E">
              <w:rPr>
                <w:rStyle w:val="Hyperlink"/>
                <w:noProof/>
              </w:rPr>
            </w:r>
          </w:ins>
          <w:r w:rsidRPr="0060187E">
            <w:rPr>
              <w:rStyle w:val="Hyperlink"/>
              <w:noProof/>
            </w:rPr>
            <w:fldChar w:fldCharType="separate"/>
          </w:r>
          <w:r w:rsidRPr="0060187E">
            <w:rPr>
              <w:rStyle w:val="Hyperlink"/>
              <w:noProof/>
            </w:rPr>
            <w:t>Magneto-Resistive Sensor Module Enclosure</w:t>
          </w:r>
          <w:r>
            <w:rPr>
              <w:noProof/>
              <w:webHidden/>
            </w:rPr>
            <w:tab/>
          </w:r>
          <w:r>
            <w:rPr>
              <w:noProof/>
              <w:webHidden/>
            </w:rPr>
            <w:fldChar w:fldCharType="begin"/>
          </w:r>
          <w:r>
            <w:rPr>
              <w:noProof/>
              <w:webHidden/>
            </w:rPr>
            <w:instrText xml:space="preserve"> PAGEREF _Toc80968947 \h </w:instrText>
          </w:r>
          <w:r>
            <w:rPr>
              <w:noProof/>
              <w:webHidden/>
            </w:rPr>
          </w:r>
          <w:r>
            <w:rPr>
              <w:noProof/>
              <w:webHidden/>
            </w:rPr>
            <w:fldChar w:fldCharType="separate"/>
          </w:r>
          <w:r w:rsidR="00476E07">
            <w:rPr>
              <w:noProof/>
              <w:webHidden/>
            </w:rPr>
            <w:t>44</w:t>
          </w:r>
          <w:r>
            <w:rPr>
              <w:noProof/>
              <w:webHidden/>
            </w:rPr>
            <w:fldChar w:fldCharType="end"/>
          </w:r>
          <w:r w:rsidRPr="0060187E">
            <w:rPr>
              <w:rStyle w:val="Hyperlink"/>
              <w:noProof/>
            </w:rPr>
            <w:fldChar w:fldCharType="end"/>
          </w:r>
        </w:p>
        <w:p w14:paraId="0D18E7C8" w14:textId="515D5FDC" w:rsidR="000C5B81" w:rsidRDefault="000C5B81">
          <w:pPr>
            <w:pStyle w:val="TOC3"/>
            <w:tabs>
              <w:tab w:val="right" w:leader="dot" w:pos="9016"/>
            </w:tabs>
            <w:rPr>
              <w:noProof/>
              <w:lang w:val="en-GB" w:eastAsia="en-GB"/>
            </w:rPr>
          </w:pPr>
          <w:r w:rsidRPr="0060187E">
            <w:rPr>
              <w:rStyle w:val="Hyperlink"/>
              <w:noProof/>
            </w:rPr>
            <w:fldChar w:fldCharType="begin"/>
          </w:r>
          <w:r w:rsidRPr="0060187E">
            <w:rPr>
              <w:rStyle w:val="Hyperlink"/>
              <w:noProof/>
            </w:rPr>
            <w:instrText xml:space="preserve"> </w:instrText>
          </w:r>
          <w:r>
            <w:rPr>
              <w:noProof/>
            </w:rPr>
            <w:instrText>HYPERLINK \l "_Toc80968948"</w:instrText>
          </w:r>
          <w:r w:rsidRPr="0060187E">
            <w:rPr>
              <w:rStyle w:val="Hyperlink"/>
              <w:noProof/>
            </w:rPr>
            <w:instrText xml:space="preserve"> </w:instrText>
          </w:r>
          <w:ins w:id="56" w:author="Andrew Instone-Cowie" w:date="2024-06-19T14:04:00Z" w16du:dateUtc="2024-06-19T13:04:00Z">
            <w:r w:rsidR="002645C5" w:rsidRPr="0060187E">
              <w:rPr>
                <w:rStyle w:val="Hyperlink"/>
                <w:noProof/>
              </w:rPr>
            </w:r>
          </w:ins>
          <w:r w:rsidRPr="0060187E">
            <w:rPr>
              <w:rStyle w:val="Hyperlink"/>
              <w:noProof/>
            </w:rPr>
            <w:fldChar w:fldCharType="separate"/>
          </w:r>
          <w:r w:rsidRPr="0060187E">
            <w:rPr>
              <w:rStyle w:val="Hyperlink"/>
              <w:noProof/>
            </w:rPr>
            <w:t>Infra-Red Sensor Module Enclosure</w:t>
          </w:r>
          <w:r>
            <w:rPr>
              <w:noProof/>
              <w:webHidden/>
            </w:rPr>
            <w:tab/>
          </w:r>
          <w:r>
            <w:rPr>
              <w:noProof/>
              <w:webHidden/>
            </w:rPr>
            <w:fldChar w:fldCharType="begin"/>
          </w:r>
          <w:r>
            <w:rPr>
              <w:noProof/>
              <w:webHidden/>
            </w:rPr>
            <w:instrText xml:space="preserve"> PAGEREF _Toc80968948 \h </w:instrText>
          </w:r>
          <w:r>
            <w:rPr>
              <w:noProof/>
              <w:webHidden/>
            </w:rPr>
          </w:r>
          <w:r>
            <w:rPr>
              <w:noProof/>
              <w:webHidden/>
            </w:rPr>
            <w:fldChar w:fldCharType="separate"/>
          </w:r>
          <w:r w:rsidR="00476E07">
            <w:rPr>
              <w:noProof/>
              <w:webHidden/>
            </w:rPr>
            <w:t>45</w:t>
          </w:r>
          <w:r>
            <w:rPr>
              <w:noProof/>
              <w:webHidden/>
            </w:rPr>
            <w:fldChar w:fldCharType="end"/>
          </w:r>
          <w:r w:rsidRPr="0060187E">
            <w:rPr>
              <w:rStyle w:val="Hyperlink"/>
              <w:noProof/>
            </w:rPr>
            <w:fldChar w:fldCharType="end"/>
          </w:r>
        </w:p>
        <w:p w14:paraId="0F809C28" w14:textId="7BB77DF4" w:rsidR="000C5B81" w:rsidRDefault="000C5B81">
          <w:pPr>
            <w:pStyle w:val="TOC3"/>
            <w:tabs>
              <w:tab w:val="right" w:leader="dot" w:pos="9016"/>
            </w:tabs>
            <w:rPr>
              <w:noProof/>
              <w:lang w:val="en-GB" w:eastAsia="en-GB"/>
            </w:rPr>
          </w:pPr>
          <w:r w:rsidRPr="0060187E">
            <w:rPr>
              <w:rStyle w:val="Hyperlink"/>
              <w:noProof/>
            </w:rPr>
            <w:fldChar w:fldCharType="begin"/>
          </w:r>
          <w:r w:rsidRPr="0060187E">
            <w:rPr>
              <w:rStyle w:val="Hyperlink"/>
              <w:noProof/>
            </w:rPr>
            <w:instrText xml:space="preserve"> </w:instrText>
          </w:r>
          <w:r>
            <w:rPr>
              <w:noProof/>
            </w:rPr>
            <w:instrText>HYPERLINK \l "_Toc80968949"</w:instrText>
          </w:r>
          <w:r w:rsidRPr="0060187E">
            <w:rPr>
              <w:rStyle w:val="Hyperlink"/>
              <w:noProof/>
            </w:rPr>
            <w:instrText xml:space="preserve"> </w:instrText>
          </w:r>
          <w:ins w:id="57" w:author="Andrew Instone-Cowie" w:date="2024-06-19T14:04:00Z" w16du:dateUtc="2024-06-19T13:04:00Z">
            <w:r w:rsidR="002645C5" w:rsidRPr="0060187E">
              <w:rPr>
                <w:rStyle w:val="Hyperlink"/>
                <w:noProof/>
              </w:rPr>
            </w:r>
          </w:ins>
          <w:r w:rsidRPr="0060187E">
            <w:rPr>
              <w:rStyle w:val="Hyperlink"/>
              <w:noProof/>
            </w:rPr>
            <w:fldChar w:fldCharType="separate"/>
          </w:r>
          <w:r w:rsidRPr="0060187E">
            <w:rPr>
              <w:rStyle w:val="Hyperlink"/>
              <w:noProof/>
            </w:rPr>
            <w:t>PCB Mounting Hardware</w:t>
          </w:r>
          <w:r>
            <w:rPr>
              <w:noProof/>
              <w:webHidden/>
            </w:rPr>
            <w:tab/>
          </w:r>
          <w:r>
            <w:rPr>
              <w:noProof/>
              <w:webHidden/>
            </w:rPr>
            <w:fldChar w:fldCharType="begin"/>
          </w:r>
          <w:r>
            <w:rPr>
              <w:noProof/>
              <w:webHidden/>
            </w:rPr>
            <w:instrText xml:space="preserve"> PAGEREF _Toc80968949 \h </w:instrText>
          </w:r>
          <w:r>
            <w:rPr>
              <w:noProof/>
              <w:webHidden/>
            </w:rPr>
          </w:r>
          <w:r>
            <w:rPr>
              <w:noProof/>
              <w:webHidden/>
            </w:rPr>
            <w:fldChar w:fldCharType="separate"/>
          </w:r>
          <w:r w:rsidR="00476E07">
            <w:rPr>
              <w:noProof/>
              <w:webHidden/>
            </w:rPr>
            <w:t>45</w:t>
          </w:r>
          <w:r>
            <w:rPr>
              <w:noProof/>
              <w:webHidden/>
            </w:rPr>
            <w:fldChar w:fldCharType="end"/>
          </w:r>
          <w:r w:rsidRPr="0060187E">
            <w:rPr>
              <w:rStyle w:val="Hyperlink"/>
              <w:noProof/>
            </w:rPr>
            <w:fldChar w:fldCharType="end"/>
          </w:r>
        </w:p>
        <w:p w14:paraId="53F35C5C" w14:textId="36475570" w:rsidR="000C5B81" w:rsidRDefault="000C5B81">
          <w:pPr>
            <w:pStyle w:val="TOC3"/>
            <w:tabs>
              <w:tab w:val="right" w:leader="dot" w:pos="9016"/>
            </w:tabs>
            <w:rPr>
              <w:noProof/>
              <w:lang w:val="en-GB" w:eastAsia="en-GB"/>
            </w:rPr>
          </w:pPr>
          <w:r w:rsidRPr="0060187E">
            <w:rPr>
              <w:rStyle w:val="Hyperlink"/>
              <w:noProof/>
            </w:rPr>
            <w:fldChar w:fldCharType="begin"/>
          </w:r>
          <w:r w:rsidRPr="0060187E">
            <w:rPr>
              <w:rStyle w:val="Hyperlink"/>
              <w:noProof/>
            </w:rPr>
            <w:instrText xml:space="preserve"> </w:instrText>
          </w:r>
          <w:r>
            <w:rPr>
              <w:noProof/>
            </w:rPr>
            <w:instrText>HYPERLINK \l "_Toc80968950"</w:instrText>
          </w:r>
          <w:r w:rsidRPr="0060187E">
            <w:rPr>
              <w:rStyle w:val="Hyperlink"/>
              <w:noProof/>
            </w:rPr>
            <w:instrText xml:space="preserve"> </w:instrText>
          </w:r>
          <w:ins w:id="58" w:author="Andrew Instone-Cowie" w:date="2024-06-19T14:04:00Z" w16du:dateUtc="2024-06-19T13:04:00Z">
            <w:r w:rsidR="002645C5" w:rsidRPr="0060187E">
              <w:rPr>
                <w:rStyle w:val="Hyperlink"/>
                <w:noProof/>
              </w:rPr>
            </w:r>
          </w:ins>
          <w:r w:rsidRPr="0060187E">
            <w:rPr>
              <w:rStyle w:val="Hyperlink"/>
              <w:noProof/>
            </w:rPr>
            <w:fldChar w:fldCharType="separate"/>
          </w:r>
          <w:r w:rsidRPr="0060187E">
            <w:rPr>
              <w:rStyle w:val="Hyperlink"/>
              <w:noProof/>
            </w:rPr>
            <w:t>Grommets</w:t>
          </w:r>
          <w:r>
            <w:rPr>
              <w:noProof/>
              <w:webHidden/>
            </w:rPr>
            <w:tab/>
          </w:r>
          <w:r>
            <w:rPr>
              <w:noProof/>
              <w:webHidden/>
            </w:rPr>
            <w:fldChar w:fldCharType="begin"/>
          </w:r>
          <w:r>
            <w:rPr>
              <w:noProof/>
              <w:webHidden/>
            </w:rPr>
            <w:instrText xml:space="preserve"> PAGEREF _Toc80968950 \h </w:instrText>
          </w:r>
          <w:r>
            <w:rPr>
              <w:noProof/>
              <w:webHidden/>
            </w:rPr>
          </w:r>
          <w:r>
            <w:rPr>
              <w:noProof/>
              <w:webHidden/>
            </w:rPr>
            <w:fldChar w:fldCharType="separate"/>
          </w:r>
          <w:r w:rsidR="00476E07">
            <w:rPr>
              <w:noProof/>
              <w:webHidden/>
            </w:rPr>
            <w:t>46</w:t>
          </w:r>
          <w:r>
            <w:rPr>
              <w:noProof/>
              <w:webHidden/>
            </w:rPr>
            <w:fldChar w:fldCharType="end"/>
          </w:r>
          <w:r w:rsidRPr="0060187E">
            <w:rPr>
              <w:rStyle w:val="Hyperlink"/>
              <w:noProof/>
            </w:rPr>
            <w:fldChar w:fldCharType="end"/>
          </w:r>
        </w:p>
        <w:p w14:paraId="3A2B073F" w14:textId="0E127F73" w:rsidR="000C5B81" w:rsidRDefault="000C5B81">
          <w:pPr>
            <w:pStyle w:val="TOC2"/>
            <w:tabs>
              <w:tab w:val="right" w:leader="dot" w:pos="9016"/>
            </w:tabs>
            <w:rPr>
              <w:rFonts w:eastAsiaTheme="minorEastAsia"/>
              <w:noProof/>
              <w:lang w:eastAsia="en-GB"/>
            </w:rPr>
          </w:pPr>
          <w:r w:rsidRPr="0060187E">
            <w:rPr>
              <w:rStyle w:val="Hyperlink"/>
              <w:noProof/>
            </w:rPr>
            <w:fldChar w:fldCharType="begin"/>
          </w:r>
          <w:r w:rsidRPr="0060187E">
            <w:rPr>
              <w:rStyle w:val="Hyperlink"/>
              <w:noProof/>
            </w:rPr>
            <w:instrText xml:space="preserve"> </w:instrText>
          </w:r>
          <w:r>
            <w:rPr>
              <w:noProof/>
            </w:rPr>
            <w:instrText>HYPERLINK \l "_Toc80968951"</w:instrText>
          </w:r>
          <w:r w:rsidRPr="0060187E">
            <w:rPr>
              <w:rStyle w:val="Hyperlink"/>
              <w:noProof/>
            </w:rPr>
            <w:instrText xml:space="preserve"> </w:instrText>
          </w:r>
          <w:ins w:id="59" w:author="Andrew Instone-Cowie" w:date="2024-06-19T14:04:00Z" w16du:dateUtc="2024-06-19T13:04:00Z">
            <w:r w:rsidR="002645C5" w:rsidRPr="0060187E">
              <w:rPr>
                <w:rStyle w:val="Hyperlink"/>
                <w:noProof/>
              </w:rPr>
            </w:r>
          </w:ins>
          <w:r w:rsidRPr="0060187E">
            <w:rPr>
              <w:rStyle w:val="Hyperlink"/>
              <w:noProof/>
            </w:rPr>
            <w:fldChar w:fldCharType="separate"/>
          </w:r>
          <w:r w:rsidRPr="0060187E">
            <w:rPr>
              <w:rStyle w:val="Hyperlink"/>
              <w:noProof/>
            </w:rPr>
            <w:t>Completed Assemblies</w:t>
          </w:r>
          <w:r>
            <w:rPr>
              <w:noProof/>
              <w:webHidden/>
            </w:rPr>
            <w:tab/>
          </w:r>
          <w:r>
            <w:rPr>
              <w:noProof/>
              <w:webHidden/>
            </w:rPr>
            <w:fldChar w:fldCharType="begin"/>
          </w:r>
          <w:r>
            <w:rPr>
              <w:noProof/>
              <w:webHidden/>
            </w:rPr>
            <w:instrText xml:space="preserve"> PAGEREF _Toc80968951 \h </w:instrText>
          </w:r>
          <w:r>
            <w:rPr>
              <w:noProof/>
              <w:webHidden/>
            </w:rPr>
          </w:r>
          <w:r>
            <w:rPr>
              <w:noProof/>
              <w:webHidden/>
            </w:rPr>
            <w:fldChar w:fldCharType="separate"/>
          </w:r>
          <w:r w:rsidR="00476E07">
            <w:rPr>
              <w:noProof/>
              <w:webHidden/>
            </w:rPr>
            <w:t>47</w:t>
          </w:r>
          <w:r>
            <w:rPr>
              <w:noProof/>
              <w:webHidden/>
            </w:rPr>
            <w:fldChar w:fldCharType="end"/>
          </w:r>
          <w:r w:rsidRPr="0060187E">
            <w:rPr>
              <w:rStyle w:val="Hyperlink"/>
              <w:noProof/>
            </w:rPr>
            <w:fldChar w:fldCharType="end"/>
          </w:r>
        </w:p>
        <w:p w14:paraId="1FC1BCDA" w14:textId="5E459BED" w:rsidR="000C5B81" w:rsidRDefault="000C5B81">
          <w:pPr>
            <w:pStyle w:val="TOC3"/>
            <w:tabs>
              <w:tab w:val="right" w:leader="dot" w:pos="9016"/>
            </w:tabs>
            <w:rPr>
              <w:noProof/>
              <w:lang w:val="en-GB" w:eastAsia="en-GB"/>
            </w:rPr>
          </w:pPr>
          <w:r w:rsidRPr="0060187E">
            <w:rPr>
              <w:rStyle w:val="Hyperlink"/>
              <w:noProof/>
            </w:rPr>
            <w:fldChar w:fldCharType="begin"/>
          </w:r>
          <w:r w:rsidRPr="0060187E">
            <w:rPr>
              <w:rStyle w:val="Hyperlink"/>
              <w:noProof/>
            </w:rPr>
            <w:instrText xml:space="preserve"> </w:instrText>
          </w:r>
          <w:r>
            <w:rPr>
              <w:noProof/>
            </w:rPr>
            <w:instrText>HYPERLINK \l "_Toc80968952"</w:instrText>
          </w:r>
          <w:r w:rsidRPr="0060187E">
            <w:rPr>
              <w:rStyle w:val="Hyperlink"/>
              <w:noProof/>
            </w:rPr>
            <w:instrText xml:space="preserve"> </w:instrText>
          </w:r>
          <w:ins w:id="60" w:author="Andrew Instone-Cowie" w:date="2024-06-19T14:04:00Z" w16du:dateUtc="2024-06-19T13:04:00Z">
            <w:r w:rsidR="002645C5" w:rsidRPr="0060187E">
              <w:rPr>
                <w:rStyle w:val="Hyperlink"/>
                <w:noProof/>
              </w:rPr>
            </w:r>
          </w:ins>
          <w:r w:rsidRPr="0060187E">
            <w:rPr>
              <w:rStyle w:val="Hyperlink"/>
              <w:noProof/>
            </w:rPr>
            <w:fldChar w:fldCharType="separate"/>
          </w:r>
          <w:r w:rsidRPr="0060187E">
            <w:rPr>
              <w:rStyle w:val="Hyperlink"/>
              <w:noProof/>
            </w:rPr>
            <w:t>Simulator Interface Module</w:t>
          </w:r>
          <w:r>
            <w:rPr>
              <w:noProof/>
              <w:webHidden/>
            </w:rPr>
            <w:tab/>
          </w:r>
          <w:r>
            <w:rPr>
              <w:noProof/>
              <w:webHidden/>
            </w:rPr>
            <w:fldChar w:fldCharType="begin"/>
          </w:r>
          <w:r>
            <w:rPr>
              <w:noProof/>
              <w:webHidden/>
            </w:rPr>
            <w:instrText xml:space="preserve"> PAGEREF _Toc80968952 \h </w:instrText>
          </w:r>
          <w:r>
            <w:rPr>
              <w:noProof/>
              <w:webHidden/>
            </w:rPr>
          </w:r>
          <w:r>
            <w:rPr>
              <w:noProof/>
              <w:webHidden/>
            </w:rPr>
            <w:fldChar w:fldCharType="separate"/>
          </w:r>
          <w:r w:rsidR="00476E07">
            <w:rPr>
              <w:noProof/>
              <w:webHidden/>
            </w:rPr>
            <w:t>47</w:t>
          </w:r>
          <w:r>
            <w:rPr>
              <w:noProof/>
              <w:webHidden/>
            </w:rPr>
            <w:fldChar w:fldCharType="end"/>
          </w:r>
          <w:r w:rsidRPr="0060187E">
            <w:rPr>
              <w:rStyle w:val="Hyperlink"/>
              <w:noProof/>
            </w:rPr>
            <w:fldChar w:fldCharType="end"/>
          </w:r>
        </w:p>
        <w:p w14:paraId="6676BD2D" w14:textId="3A215CC5" w:rsidR="000C5B81" w:rsidRDefault="000C5B81">
          <w:pPr>
            <w:pStyle w:val="TOC3"/>
            <w:tabs>
              <w:tab w:val="right" w:leader="dot" w:pos="9016"/>
            </w:tabs>
            <w:rPr>
              <w:noProof/>
              <w:lang w:val="en-GB" w:eastAsia="en-GB"/>
            </w:rPr>
          </w:pPr>
          <w:r w:rsidRPr="0060187E">
            <w:rPr>
              <w:rStyle w:val="Hyperlink"/>
              <w:noProof/>
            </w:rPr>
            <w:fldChar w:fldCharType="begin"/>
          </w:r>
          <w:r w:rsidRPr="0060187E">
            <w:rPr>
              <w:rStyle w:val="Hyperlink"/>
              <w:noProof/>
            </w:rPr>
            <w:instrText xml:space="preserve"> </w:instrText>
          </w:r>
          <w:r>
            <w:rPr>
              <w:noProof/>
            </w:rPr>
            <w:instrText>HYPERLINK \l "_Toc80968953"</w:instrText>
          </w:r>
          <w:r w:rsidRPr="0060187E">
            <w:rPr>
              <w:rStyle w:val="Hyperlink"/>
              <w:noProof/>
            </w:rPr>
            <w:instrText xml:space="preserve"> </w:instrText>
          </w:r>
          <w:ins w:id="61" w:author="Andrew Instone-Cowie" w:date="2024-06-19T14:04:00Z" w16du:dateUtc="2024-06-19T13:04:00Z">
            <w:r w:rsidR="002645C5" w:rsidRPr="0060187E">
              <w:rPr>
                <w:rStyle w:val="Hyperlink"/>
                <w:noProof/>
              </w:rPr>
            </w:r>
          </w:ins>
          <w:r w:rsidRPr="0060187E">
            <w:rPr>
              <w:rStyle w:val="Hyperlink"/>
              <w:noProof/>
            </w:rPr>
            <w:fldChar w:fldCharType="separate"/>
          </w:r>
          <w:r w:rsidRPr="0060187E">
            <w:rPr>
              <w:rStyle w:val="Hyperlink"/>
              <w:noProof/>
            </w:rPr>
            <w:t>Power Module</w:t>
          </w:r>
          <w:r>
            <w:rPr>
              <w:noProof/>
              <w:webHidden/>
            </w:rPr>
            <w:tab/>
          </w:r>
          <w:r>
            <w:rPr>
              <w:noProof/>
              <w:webHidden/>
            </w:rPr>
            <w:fldChar w:fldCharType="begin"/>
          </w:r>
          <w:r>
            <w:rPr>
              <w:noProof/>
              <w:webHidden/>
            </w:rPr>
            <w:instrText xml:space="preserve"> PAGEREF _Toc80968953 \h </w:instrText>
          </w:r>
          <w:r>
            <w:rPr>
              <w:noProof/>
              <w:webHidden/>
            </w:rPr>
          </w:r>
          <w:r>
            <w:rPr>
              <w:noProof/>
              <w:webHidden/>
            </w:rPr>
            <w:fldChar w:fldCharType="separate"/>
          </w:r>
          <w:r w:rsidR="00476E07">
            <w:rPr>
              <w:noProof/>
              <w:webHidden/>
            </w:rPr>
            <w:t>47</w:t>
          </w:r>
          <w:r>
            <w:rPr>
              <w:noProof/>
              <w:webHidden/>
            </w:rPr>
            <w:fldChar w:fldCharType="end"/>
          </w:r>
          <w:r w:rsidRPr="0060187E">
            <w:rPr>
              <w:rStyle w:val="Hyperlink"/>
              <w:noProof/>
            </w:rPr>
            <w:fldChar w:fldCharType="end"/>
          </w:r>
        </w:p>
        <w:p w14:paraId="74445A36" w14:textId="2AEC3B26" w:rsidR="000C5B81" w:rsidRDefault="000C5B81">
          <w:pPr>
            <w:pStyle w:val="TOC3"/>
            <w:tabs>
              <w:tab w:val="right" w:leader="dot" w:pos="9016"/>
            </w:tabs>
            <w:rPr>
              <w:noProof/>
              <w:lang w:val="en-GB" w:eastAsia="en-GB"/>
            </w:rPr>
          </w:pPr>
          <w:r w:rsidRPr="0060187E">
            <w:rPr>
              <w:rStyle w:val="Hyperlink"/>
              <w:noProof/>
            </w:rPr>
            <w:fldChar w:fldCharType="begin"/>
          </w:r>
          <w:r w:rsidRPr="0060187E">
            <w:rPr>
              <w:rStyle w:val="Hyperlink"/>
              <w:noProof/>
            </w:rPr>
            <w:instrText xml:space="preserve"> </w:instrText>
          </w:r>
          <w:r>
            <w:rPr>
              <w:noProof/>
            </w:rPr>
            <w:instrText>HYPERLINK \l "_Toc80968954"</w:instrText>
          </w:r>
          <w:r w:rsidRPr="0060187E">
            <w:rPr>
              <w:rStyle w:val="Hyperlink"/>
              <w:noProof/>
            </w:rPr>
            <w:instrText xml:space="preserve"> </w:instrText>
          </w:r>
          <w:ins w:id="62" w:author="Andrew Instone-Cowie" w:date="2024-06-19T14:04:00Z" w16du:dateUtc="2024-06-19T13:04:00Z">
            <w:r w:rsidR="002645C5" w:rsidRPr="0060187E">
              <w:rPr>
                <w:rStyle w:val="Hyperlink"/>
                <w:noProof/>
              </w:rPr>
            </w:r>
          </w:ins>
          <w:r w:rsidRPr="0060187E">
            <w:rPr>
              <w:rStyle w:val="Hyperlink"/>
              <w:noProof/>
            </w:rPr>
            <w:fldChar w:fldCharType="separate"/>
          </w:r>
          <w:r w:rsidRPr="0060187E">
            <w:rPr>
              <w:rStyle w:val="Hyperlink"/>
              <w:noProof/>
            </w:rPr>
            <w:t>Magneto-Resistive Sensor Module</w:t>
          </w:r>
          <w:r>
            <w:rPr>
              <w:noProof/>
              <w:webHidden/>
            </w:rPr>
            <w:tab/>
          </w:r>
          <w:r>
            <w:rPr>
              <w:noProof/>
              <w:webHidden/>
            </w:rPr>
            <w:fldChar w:fldCharType="begin"/>
          </w:r>
          <w:r>
            <w:rPr>
              <w:noProof/>
              <w:webHidden/>
            </w:rPr>
            <w:instrText xml:space="preserve"> PAGEREF _Toc80968954 \h </w:instrText>
          </w:r>
          <w:r>
            <w:rPr>
              <w:noProof/>
              <w:webHidden/>
            </w:rPr>
          </w:r>
          <w:r>
            <w:rPr>
              <w:noProof/>
              <w:webHidden/>
            </w:rPr>
            <w:fldChar w:fldCharType="separate"/>
          </w:r>
          <w:r w:rsidR="00476E07">
            <w:rPr>
              <w:noProof/>
              <w:webHidden/>
            </w:rPr>
            <w:t>48</w:t>
          </w:r>
          <w:r>
            <w:rPr>
              <w:noProof/>
              <w:webHidden/>
            </w:rPr>
            <w:fldChar w:fldCharType="end"/>
          </w:r>
          <w:r w:rsidRPr="0060187E">
            <w:rPr>
              <w:rStyle w:val="Hyperlink"/>
              <w:noProof/>
            </w:rPr>
            <w:fldChar w:fldCharType="end"/>
          </w:r>
        </w:p>
        <w:p w14:paraId="7D45B4E9" w14:textId="4CD05430" w:rsidR="000C5B81" w:rsidRDefault="000C5B81">
          <w:pPr>
            <w:pStyle w:val="TOC3"/>
            <w:tabs>
              <w:tab w:val="right" w:leader="dot" w:pos="9016"/>
            </w:tabs>
            <w:rPr>
              <w:noProof/>
              <w:lang w:val="en-GB" w:eastAsia="en-GB"/>
            </w:rPr>
          </w:pPr>
          <w:r w:rsidRPr="0060187E">
            <w:rPr>
              <w:rStyle w:val="Hyperlink"/>
              <w:noProof/>
            </w:rPr>
            <w:fldChar w:fldCharType="begin"/>
          </w:r>
          <w:r w:rsidRPr="0060187E">
            <w:rPr>
              <w:rStyle w:val="Hyperlink"/>
              <w:noProof/>
            </w:rPr>
            <w:instrText xml:space="preserve"> </w:instrText>
          </w:r>
          <w:r>
            <w:rPr>
              <w:noProof/>
            </w:rPr>
            <w:instrText>HYPERLINK \l "_Toc80968955"</w:instrText>
          </w:r>
          <w:r w:rsidRPr="0060187E">
            <w:rPr>
              <w:rStyle w:val="Hyperlink"/>
              <w:noProof/>
            </w:rPr>
            <w:instrText xml:space="preserve"> </w:instrText>
          </w:r>
          <w:ins w:id="63" w:author="Andrew Instone-Cowie" w:date="2024-06-19T14:04:00Z" w16du:dateUtc="2024-06-19T13:04:00Z">
            <w:r w:rsidR="002645C5" w:rsidRPr="0060187E">
              <w:rPr>
                <w:rStyle w:val="Hyperlink"/>
                <w:noProof/>
              </w:rPr>
            </w:r>
          </w:ins>
          <w:r w:rsidRPr="0060187E">
            <w:rPr>
              <w:rStyle w:val="Hyperlink"/>
              <w:noProof/>
            </w:rPr>
            <w:fldChar w:fldCharType="separate"/>
          </w:r>
          <w:r w:rsidRPr="0060187E">
            <w:rPr>
              <w:rStyle w:val="Hyperlink"/>
              <w:noProof/>
            </w:rPr>
            <w:t>Infra-Red Sensor Module</w:t>
          </w:r>
          <w:r>
            <w:rPr>
              <w:noProof/>
              <w:webHidden/>
            </w:rPr>
            <w:tab/>
          </w:r>
          <w:r>
            <w:rPr>
              <w:noProof/>
              <w:webHidden/>
            </w:rPr>
            <w:fldChar w:fldCharType="begin"/>
          </w:r>
          <w:r>
            <w:rPr>
              <w:noProof/>
              <w:webHidden/>
            </w:rPr>
            <w:instrText xml:space="preserve"> PAGEREF _Toc80968955 \h </w:instrText>
          </w:r>
          <w:r>
            <w:rPr>
              <w:noProof/>
              <w:webHidden/>
            </w:rPr>
          </w:r>
          <w:r>
            <w:rPr>
              <w:noProof/>
              <w:webHidden/>
            </w:rPr>
            <w:fldChar w:fldCharType="separate"/>
          </w:r>
          <w:r w:rsidR="00476E07">
            <w:rPr>
              <w:noProof/>
              <w:webHidden/>
            </w:rPr>
            <w:t>48</w:t>
          </w:r>
          <w:r>
            <w:rPr>
              <w:noProof/>
              <w:webHidden/>
            </w:rPr>
            <w:fldChar w:fldCharType="end"/>
          </w:r>
          <w:r w:rsidRPr="0060187E">
            <w:rPr>
              <w:rStyle w:val="Hyperlink"/>
              <w:noProof/>
            </w:rPr>
            <w:fldChar w:fldCharType="end"/>
          </w:r>
        </w:p>
        <w:p w14:paraId="763A530A" w14:textId="366ED342" w:rsidR="000C5B81" w:rsidRDefault="000C5B81">
          <w:pPr>
            <w:pStyle w:val="TOC1"/>
            <w:tabs>
              <w:tab w:val="right" w:leader="dot" w:pos="9016"/>
            </w:tabs>
            <w:rPr>
              <w:rFonts w:eastAsiaTheme="minorEastAsia"/>
              <w:noProof/>
              <w:lang w:eastAsia="en-GB"/>
            </w:rPr>
          </w:pPr>
          <w:r w:rsidRPr="0060187E">
            <w:rPr>
              <w:rStyle w:val="Hyperlink"/>
              <w:noProof/>
            </w:rPr>
            <w:fldChar w:fldCharType="begin"/>
          </w:r>
          <w:r w:rsidRPr="0060187E">
            <w:rPr>
              <w:rStyle w:val="Hyperlink"/>
              <w:noProof/>
            </w:rPr>
            <w:instrText xml:space="preserve"> </w:instrText>
          </w:r>
          <w:r>
            <w:rPr>
              <w:noProof/>
            </w:rPr>
            <w:instrText>HYPERLINK \l "_Toc80968956"</w:instrText>
          </w:r>
          <w:r w:rsidRPr="0060187E">
            <w:rPr>
              <w:rStyle w:val="Hyperlink"/>
              <w:noProof/>
            </w:rPr>
            <w:instrText xml:space="preserve"> </w:instrText>
          </w:r>
          <w:ins w:id="64" w:author="Andrew Instone-Cowie" w:date="2024-06-19T14:04:00Z" w16du:dateUtc="2024-06-19T13:04:00Z">
            <w:r w:rsidR="002645C5" w:rsidRPr="0060187E">
              <w:rPr>
                <w:rStyle w:val="Hyperlink"/>
                <w:noProof/>
              </w:rPr>
            </w:r>
          </w:ins>
          <w:r w:rsidRPr="0060187E">
            <w:rPr>
              <w:rStyle w:val="Hyperlink"/>
              <w:noProof/>
            </w:rPr>
            <w:fldChar w:fldCharType="separate"/>
          </w:r>
          <w:r w:rsidRPr="0060187E">
            <w:rPr>
              <w:rStyle w:val="Hyperlink"/>
              <w:noProof/>
            </w:rPr>
            <w:t>Firmware Upload</w:t>
          </w:r>
          <w:r>
            <w:rPr>
              <w:noProof/>
              <w:webHidden/>
            </w:rPr>
            <w:tab/>
          </w:r>
          <w:r>
            <w:rPr>
              <w:noProof/>
              <w:webHidden/>
            </w:rPr>
            <w:fldChar w:fldCharType="begin"/>
          </w:r>
          <w:r>
            <w:rPr>
              <w:noProof/>
              <w:webHidden/>
            </w:rPr>
            <w:instrText xml:space="preserve"> PAGEREF _Toc80968956 \h </w:instrText>
          </w:r>
          <w:r>
            <w:rPr>
              <w:noProof/>
              <w:webHidden/>
            </w:rPr>
          </w:r>
          <w:r>
            <w:rPr>
              <w:noProof/>
              <w:webHidden/>
            </w:rPr>
            <w:fldChar w:fldCharType="separate"/>
          </w:r>
          <w:r w:rsidR="00476E07">
            <w:rPr>
              <w:noProof/>
              <w:webHidden/>
            </w:rPr>
            <w:t>49</w:t>
          </w:r>
          <w:r>
            <w:rPr>
              <w:noProof/>
              <w:webHidden/>
            </w:rPr>
            <w:fldChar w:fldCharType="end"/>
          </w:r>
          <w:r w:rsidRPr="0060187E">
            <w:rPr>
              <w:rStyle w:val="Hyperlink"/>
              <w:noProof/>
            </w:rPr>
            <w:fldChar w:fldCharType="end"/>
          </w:r>
        </w:p>
        <w:p w14:paraId="3690A556" w14:textId="4AAFA0FB" w:rsidR="000C5B81" w:rsidRDefault="000C5B81">
          <w:pPr>
            <w:pStyle w:val="TOC2"/>
            <w:tabs>
              <w:tab w:val="right" w:leader="dot" w:pos="9016"/>
            </w:tabs>
            <w:rPr>
              <w:rFonts w:eastAsiaTheme="minorEastAsia"/>
              <w:noProof/>
              <w:lang w:eastAsia="en-GB"/>
            </w:rPr>
          </w:pPr>
          <w:r w:rsidRPr="0060187E">
            <w:rPr>
              <w:rStyle w:val="Hyperlink"/>
              <w:noProof/>
            </w:rPr>
            <w:fldChar w:fldCharType="begin"/>
          </w:r>
          <w:r w:rsidRPr="0060187E">
            <w:rPr>
              <w:rStyle w:val="Hyperlink"/>
              <w:noProof/>
            </w:rPr>
            <w:instrText xml:space="preserve"> </w:instrText>
          </w:r>
          <w:r>
            <w:rPr>
              <w:noProof/>
            </w:rPr>
            <w:instrText>HYPERLINK \l "_Toc80968957"</w:instrText>
          </w:r>
          <w:r w:rsidRPr="0060187E">
            <w:rPr>
              <w:rStyle w:val="Hyperlink"/>
              <w:noProof/>
            </w:rPr>
            <w:instrText xml:space="preserve"> </w:instrText>
          </w:r>
          <w:ins w:id="65" w:author="Andrew Instone-Cowie" w:date="2024-06-19T14:04:00Z" w16du:dateUtc="2024-06-19T13:04:00Z">
            <w:r w:rsidR="002645C5" w:rsidRPr="0060187E">
              <w:rPr>
                <w:rStyle w:val="Hyperlink"/>
                <w:noProof/>
              </w:rPr>
            </w:r>
          </w:ins>
          <w:r w:rsidRPr="0060187E">
            <w:rPr>
              <w:rStyle w:val="Hyperlink"/>
              <w:noProof/>
            </w:rPr>
            <w:fldChar w:fldCharType="separate"/>
          </w:r>
          <w:r w:rsidRPr="0060187E">
            <w:rPr>
              <w:rStyle w:val="Hyperlink"/>
              <w:noProof/>
            </w:rPr>
            <w:t>Hardware Programmer Options</w:t>
          </w:r>
          <w:r>
            <w:rPr>
              <w:noProof/>
              <w:webHidden/>
            </w:rPr>
            <w:tab/>
          </w:r>
          <w:r>
            <w:rPr>
              <w:noProof/>
              <w:webHidden/>
            </w:rPr>
            <w:fldChar w:fldCharType="begin"/>
          </w:r>
          <w:r>
            <w:rPr>
              <w:noProof/>
              <w:webHidden/>
            </w:rPr>
            <w:instrText xml:space="preserve"> PAGEREF _Toc80968957 \h </w:instrText>
          </w:r>
          <w:r>
            <w:rPr>
              <w:noProof/>
              <w:webHidden/>
            </w:rPr>
          </w:r>
          <w:r>
            <w:rPr>
              <w:noProof/>
              <w:webHidden/>
            </w:rPr>
            <w:fldChar w:fldCharType="separate"/>
          </w:r>
          <w:r w:rsidR="00476E07">
            <w:rPr>
              <w:noProof/>
              <w:webHidden/>
            </w:rPr>
            <w:t>50</w:t>
          </w:r>
          <w:r>
            <w:rPr>
              <w:noProof/>
              <w:webHidden/>
            </w:rPr>
            <w:fldChar w:fldCharType="end"/>
          </w:r>
          <w:r w:rsidRPr="0060187E">
            <w:rPr>
              <w:rStyle w:val="Hyperlink"/>
              <w:noProof/>
            </w:rPr>
            <w:fldChar w:fldCharType="end"/>
          </w:r>
        </w:p>
        <w:p w14:paraId="6623B413" w14:textId="29283ACC" w:rsidR="000C5B81" w:rsidRDefault="000C5B81">
          <w:pPr>
            <w:pStyle w:val="TOC2"/>
            <w:tabs>
              <w:tab w:val="right" w:leader="dot" w:pos="9016"/>
            </w:tabs>
            <w:rPr>
              <w:rFonts w:eastAsiaTheme="minorEastAsia"/>
              <w:noProof/>
              <w:lang w:eastAsia="en-GB"/>
            </w:rPr>
          </w:pPr>
          <w:r w:rsidRPr="0060187E">
            <w:rPr>
              <w:rStyle w:val="Hyperlink"/>
              <w:noProof/>
            </w:rPr>
            <w:fldChar w:fldCharType="begin"/>
          </w:r>
          <w:r w:rsidRPr="0060187E">
            <w:rPr>
              <w:rStyle w:val="Hyperlink"/>
              <w:noProof/>
            </w:rPr>
            <w:instrText xml:space="preserve"> </w:instrText>
          </w:r>
          <w:r>
            <w:rPr>
              <w:noProof/>
            </w:rPr>
            <w:instrText>HYPERLINK \l "_Toc80968958"</w:instrText>
          </w:r>
          <w:r w:rsidRPr="0060187E">
            <w:rPr>
              <w:rStyle w:val="Hyperlink"/>
              <w:noProof/>
            </w:rPr>
            <w:instrText xml:space="preserve"> </w:instrText>
          </w:r>
          <w:ins w:id="66" w:author="Andrew Instone-Cowie" w:date="2024-06-19T14:04:00Z" w16du:dateUtc="2024-06-19T13:04:00Z">
            <w:r w:rsidR="002645C5" w:rsidRPr="0060187E">
              <w:rPr>
                <w:rStyle w:val="Hyperlink"/>
                <w:noProof/>
              </w:rPr>
            </w:r>
          </w:ins>
          <w:r w:rsidRPr="0060187E">
            <w:rPr>
              <w:rStyle w:val="Hyperlink"/>
              <w:noProof/>
            </w:rPr>
            <w:fldChar w:fldCharType="separate"/>
          </w:r>
          <w:r w:rsidRPr="0060187E">
            <w:rPr>
              <w:rStyle w:val="Hyperlink"/>
              <w:noProof/>
            </w:rPr>
            <w:t>Preparing the Environment</w:t>
          </w:r>
          <w:r>
            <w:rPr>
              <w:noProof/>
              <w:webHidden/>
            </w:rPr>
            <w:tab/>
          </w:r>
          <w:r>
            <w:rPr>
              <w:noProof/>
              <w:webHidden/>
            </w:rPr>
            <w:fldChar w:fldCharType="begin"/>
          </w:r>
          <w:r>
            <w:rPr>
              <w:noProof/>
              <w:webHidden/>
            </w:rPr>
            <w:instrText xml:space="preserve"> PAGEREF _Toc80968958 \h </w:instrText>
          </w:r>
          <w:r>
            <w:rPr>
              <w:noProof/>
              <w:webHidden/>
            </w:rPr>
          </w:r>
          <w:r>
            <w:rPr>
              <w:noProof/>
              <w:webHidden/>
            </w:rPr>
            <w:fldChar w:fldCharType="separate"/>
          </w:r>
          <w:r w:rsidR="00476E07">
            <w:rPr>
              <w:noProof/>
              <w:webHidden/>
            </w:rPr>
            <w:t>51</w:t>
          </w:r>
          <w:r>
            <w:rPr>
              <w:noProof/>
              <w:webHidden/>
            </w:rPr>
            <w:fldChar w:fldCharType="end"/>
          </w:r>
          <w:r w:rsidRPr="0060187E">
            <w:rPr>
              <w:rStyle w:val="Hyperlink"/>
              <w:noProof/>
            </w:rPr>
            <w:fldChar w:fldCharType="end"/>
          </w:r>
        </w:p>
        <w:p w14:paraId="02C022F5" w14:textId="354C246F" w:rsidR="000C5B81" w:rsidRDefault="000C5B81">
          <w:pPr>
            <w:pStyle w:val="TOC2"/>
            <w:tabs>
              <w:tab w:val="right" w:leader="dot" w:pos="9016"/>
            </w:tabs>
            <w:rPr>
              <w:rFonts w:eastAsiaTheme="minorEastAsia"/>
              <w:noProof/>
              <w:lang w:eastAsia="en-GB"/>
            </w:rPr>
          </w:pPr>
          <w:r w:rsidRPr="0060187E">
            <w:rPr>
              <w:rStyle w:val="Hyperlink"/>
              <w:noProof/>
            </w:rPr>
            <w:fldChar w:fldCharType="begin"/>
          </w:r>
          <w:r w:rsidRPr="0060187E">
            <w:rPr>
              <w:rStyle w:val="Hyperlink"/>
              <w:noProof/>
            </w:rPr>
            <w:instrText xml:space="preserve"> </w:instrText>
          </w:r>
          <w:r>
            <w:rPr>
              <w:noProof/>
            </w:rPr>
            <w:instrText>HYPERLINK \l "_Toc80968959"</w:instrText>
          </w:r>
          <w:r w:rsidRPr="0060187E">
            <w:rPr>
              <w:rStyle w:val="Hyperlink"/>
              <w:noProof/>
            </w:rPr>
            <w:instrText xml:space="preserve"> </w:instrText>
          </w:r>
          <w:ins w:id="67" w:author="Andrew Instone-Cowie" w:date="2024-06-19T14:04:00Z" w16du:dateUtc="2024-06-19T13:04:00Z">
            <w:r w:rsidR="002645C5" w:rsidRPr="0060187E">
              <w:rPr>
                <w:rStyle w:val="Hyperlink"/>
                <w:noProof/>
              </w:rPr>
            </w:r>
          </w:ins>
          <w:r w:rsidRPr="0060187E">
            <w:rPr>
              <w:rStyle w:val="Hyperlink"/>
              <w:noProof/>
            </w:rPr>
            <w:fldChar w:fldCharType="separate"/>
          </w:r>
          <w:r w:rsidRPr="0060187E">
            <w:rPr>
              <w:rStyle w:val="Hyperlink"/>
              <w:noProof/>
            </w:rPr>
            <w:t>Preparing the Programmer</w:t>
          </w:r>
          <w:r>
            <w:rPr>
              <w:noProof/>
              <w:webHidden/>
            </w:rPr>
            <w:tab/>
          </w:r>
          <w:r>
            <w:rPr>
              <w:noProof/>
              <w:webHidden/>
            </w:rPr>
            <w:fldChar w:fldCharType="begin"/>
          </w:r>
          <w:r>
            <w:rPr>
              <w:noProof/>
              <w:webHidden/>
            </w:rPr>
            <w:instrText xml:space="preserve"> PAGEREF _Toc80968959 \h </w:instrText>
          </w:r>
          <w:r>
            <w:rPr>
              <w:noProof/>
              <w:webHidden/>
            </w:rPr>
          </w:r>
          <w:r>
            <w:rPr>
              <w:noProof/>
              <w:webHidden/>
            </w:rPr>
            <w:fldChar w:fldCharType="separate"/>
          </w:r>
          <w:r w:rsidR="00476E07">
            <w:rPr>
              <w:noProof/>
              <w:webHidden/>
            </w:rPr>
            <w:t>54</w:t>
          </w:r>
          <w:r>
            <w:rPr>
              <w:noProof/>
              <w:webHidden/>
            </w:rPr>
            <w:fldChar w:fldCharType="end"/>
          </w:r>
          <w:r w:rsidRPr="0060187E">
            <w:rPr>
              <w:rStyle w:val="Hyperlink"/>
              <w:noProof/>
            </w:rPr>
            <w:fldChar w:fldCharType="end"/>
          </w:r>
        </w:p>
        <w:p w14:paraId="2009D39E" w14:textId="3E03CA28" w:rsidR="000C5B81" w:rsidRDefault="000C5B81">
          <w:pPr>
            <w:pStyle w:val="TOC2"/>
            <w:tabs>
              <w:tab w:val="right" w:leader="dot" w:pos="9016"/>
            </w:tabs>
            <w:rPr>
              <w:rFonts w:eastAsiaTheme="minorEastAsia"/>
              <w:noProof/>
              <w:lang w:eastAsia="en-GB"/>
            </w:rPr>
          </w:pPr>
          <w:r w:rsidRPr="0060187E">
            <w:rPr>
              <w:rStyle w:val="Hyperlink"/>
              <w:noProof/>
            </w:rPr>
            <w:fldChar w:fldCharType="begin"/>
          </w:r>
          <w:r w:rsidRPr="0060187E">
            <w:rPr>
              <w:rStyle w:val="Hyperlink"/>
              <w:noProof/>
            </w:rPr>
            <w:instrText xml:space="preserve"> </w:instrText>
          </w:r>
          <w:r>
            <w:rPr>
              <w:noProof/>
            </w:rPr>
            <w:instrText>HYPERLINK \l "_Toc80968960"</w:instrText>
          </w:r>
          <w:r w:rsidRPr="0060187E">
            <w:rPr>
              <w:rStyle w:val="Hyperlink"/>
              <w:noProof/>
            </w:rPr>
            <w:instrText xml:space="preserve"> </w:instrText>
          </w:r>
          <w:ins w:id="68" w:author="Andrew Instone-Cowie" w:date="2024-06-19T14:04:00Z" w16du:dateUtc="2024-06-19T13:04:00Z">
            <w:r w:rsidR="002645C5" w:rsidRPr="0060187E">
              <w:rPr>
                <w:rStyle w:val="Hyperlink"/>
                <w:noProof/>
              </w:rPr>
            </w:r>
          </w:ins>
          <w:r w:rsidRPr="0060187E">
            <w:rPr>
              <w:rStyle w:val="Hyperlink"/>
              <w:noProof/>
            </w:rPr>
            <w:fldChar w:fldCharType="separate"/>
          </w:r>
          <w:r w:rsidRPr="0060187E">
            <w:rPr>
              <w:rStyle w:val="Hyperlink"/>
              <w:noProof/>
            </w:rPr>
            <w:t>Setting the Fuses</w:t>
          </w:r>
          <w:r>
            <w:rPr>
              <w:noProof/>
              <w:webHidden/>
            </w:rPr>
            <w:tab/>
          </w:r>
          <w:r>
            <w:rPr>
              <w:noProof/>
              <w:webHidden/>
            </w:rPr>
            <w:fldChar w:fldCharType="begin"/>
          </w:r>
          <w:r>
            <w:rPr>
              <w:noProof/>
              <w:webHidden/>
            </w:rPr>
            <w:instrText xml:space="preserve"> PAGEREF _Toc80968960 \h </w:instrText>
          </w:r>
          <w:r>
            <w:rPr>
              <w:noProof/>
              <w:webHidden/>
            </w:rPr>
          </w:r>
          <w:r>
            <w:rPr>
              <w:noProof/>
              <w:webHidden/>
            </w:rPr>
            <w:fldChar w:fldCharType="separate"/>
          </w:r>
          <w:r w:rsidR="00476E07">
            <w:rPr>
              <w:noProof/>
              <w:webHidden/>
            </w:rPr>
            <w:t>58</w:t>
          </w:r>
          <w:r>
            <w:rPr>
              <w:noProof/>
              <w:webHidden/>
            </w:rPr>
            <w:fldChar w:fldCharType="end"/>
          </w:r>
          <w:r w:rsidRPr="0060187E">
            <w:rPr>
              <w:rStyle w:val="Hyperlink"/>
              <w:noProof/>
            </w:rPr>
            <w:fldChar w:fldCharType="end"/>
          </w:r>
        </w:p>
        <w:p w14:paraId="34081A3C" w14:textId="71A60E98" w:rsidR="000C5B81" w:rsidRDefault="000C5B81">
          <w:pPr>
            <w:pStyle w:val="TOC2"/>
            <w:tabs>
              <w:tab w:val="right" w:leader="dot" w:pos="9016"/>
            </w:tabs>
            <w:rPr>
              <w:rFonts w:eastAsiaTheme="minorEastAsia"/>
              <w:noProof/>
              <w:lang w:eastAsia="en-GB"/>
            </w:rPr>
          </w:pPr>
          <w:r w:rsidRPr="0060187E">
            <w:rPr>
              <w:rStyle w:val="Hyperlink"/>
              <w:noProof/>
            </w:rPr>
            <w:fldChar w:fldCharType="begin"/>
          </w:r>
          <w:r w:rsidRPr="0060187E">
            <w:rPr>
              <w:rStyle w:val="Hyperlink"/>
              <w:noProof/>
            </w:rPr>
            <w:instrText xml:space="preserve"> </w:instrText>
          </w:r>
          <w:r>
            <w:rPr>
              <w:noProof/>
            </w:rPr>
            <w:instrText>HYPERLINK \l "_Toc80968961"</w:instrText>
          </w:r>
          <w:r w:rsidRPr="0060187E">
            <w:rPr>
              <w:rStyle w:val="Hyperlink"/>
              <w:noProof/>
            </w:rPr>
            <w:instrText xml:space="preserve"> </w:instrText>
          </w:r>
          <w:ins w:id="69" w:author="Andrew Instone-Cowie" w:date="2024-06-19T14:04:00Z" w16du:dateUtc="2024-06-19T13:04:00Z">
            <w:r w:rsidR="002645C5" w:rsidRPr="0060187E">
              <w:rPr>
                <w:rStyle w:val="Hyperlink"/>
                <w:noProof/>
              </w:rPr>
            </w:r>
          </w:ins>
          <w:r w:rsidRPr="0060187E">
            <w:rPr>
              <w:rStyle w:val="Hyperlink"/>
              <w:noProof/>
            </w:rPr>
            <w:fldChar w:fldCharType="separate"/>
          </w:r>
          <w:r w:rsidRPr="0060187E">
            <w:rPr>
              <w:rStyle w:val="Hyperlink"/>
              <w:noProof/>
            </w:rPr>
            <w:t>Firmware Upload</w:t>
          </w:r>
          <w:r>
            <w:rPr>
              <w:noProof/>
              <w:webHidden/>
            </w:rPr>
            <w:tab/>
          </w:r>
          <w:r>
            <w:rPr>
              <w:noProof/>
              <w:webHidden/>
            </w:rPr>
            <w:fldChar w:fldCharType="begin"/>
          </w:r>
          <w:r>
            <w:rPr>
              <w:noProof/>
              <w:webHidden/>
            </w:rPr>
            <w:instrText xml:space="preserve"> PAGEREF _Toc80968961 \h </w:instrText>
          </w:r>
          <w:r>
            <w:rPr>
              <w:noProof/>
              <w:webHidden/>
            </w:rPr>
          </w:r>
          <w:r>
            <w:rPr>
              <w:noProof/>
              <w:webHidden/>
            </w:rPr>
            <w:fldChar w:fldCharType="separate"/>
          </w:r>
          <w:r w:rsidR="00476E07">
            <w:rPr>
              <w:noProof/>
              <w:webHidden/>
            </w:rPr>
            <w:t>63</w:t>
          </w:r>
          <w:r>
            <w:rPr>
              <w:noProof/>
              <w:webHidden/>
            </w:rPr>
            <w:fldChar w:fldCharType="end"/>
          </w:r>
          <w:r w:rsidRPr="0060187E">
            <w:rPr>
              <w:rStyle w:val="Hyperlink"/>
              <w:noProof/>
            </w:rPr>
            <w:fldChar w:fldCharType="end"/>
          </w:r>
        </w:p>
        <w:p w14:paraId="35E3455E" w14:textId="08CB331C" w:rsidR="000C5B81" w:rsidRDefault="000C5B81">
          <w:pPr>
            <w:pStyle w:val="TOC1"/>
            <w:tabs>
              <w:tab w:val="right" w:leader="dot" w:pos="9016"/>
            </w:tabs>
            <w:rPr>
              <w:rFonts w:eastAsiaTheme="minorEastAsia"/>
              <w:noProof/>
              <w:lang w:eastAsia="en-GB"/>
            </w:rPr>
          </w:pPr>
          <w:r w:rsidRPr="0060187E">
            <w:rPr>
              <w:rStyle w:val="Hyperlink"/>
              <w:noProof/>
            </w:rPr>
            <w:lastRenderedPageBreak/>
            <w:fldChar w:fldCharType="begin"/>
          </w:r>
          <w:r w:rsidRPr="0060187E">
            <w:rPr>
              <w:rStyle w:val="Hyperlink"/>
              <w:noProof/>
            </w:rPr>
            <w:instrText xml:space="preserve"> </w:instrText>
          </w:r>
          <w:r>
            <w:rPr>
              <w:noProof/>
            </w:rPr>
            <w:instrText>HYPERLINK \l "_Toc80968962"</w:instrText>
          </w:r>
          <w:r w:rsidRPr="0060187E">
            <w:rPr>
              <w:rStyle w:val="Hyperlink"/>
              <w:noProof/>
            </w:rPr>
            <w:instrText xml:space="preserve"> </w:instrText>
          </w:r>
          <w:ins w:id="70" w:author="Andrew Instone-Cowie" w:date="2024-06-19T14:04:00Z" w16du:dateUtc="2024-06-19T13:04:00Z">
            <w:r w:rsidR="002645C5" w:rsidRPr="0060187E">
              <w:rPr>
                <w:rStyle w:val="Hyperlink"/>
                <w:noProof/>
              </w:rPr>
            </w:r>
          </w:ins>
          <w:r w:rsidRPr="0060187E">
            <w:rPr>
              <w:rStyle w:val="Hyperlink"/>
              <w:noProof/>
            </w:rPr>
            <w:fldChar w:fldCharType="separate"/>
          </w:r>
          <w:r w:rsidRPr="0060187E">
            <w:rPr>
              <w:rStyle w:val="Hyperlink"/>
              <w:noProof/>
            </w:rPr>
            <w:t>Simulator Installation</w:t>
          </w:r>
          <w:r>
            <w:rPr>
              <w:noProof/>
              <w:webHidden/>
            </w:rPr>
            <w:tab/>
          </w:r>
          <w:r>
            <w:rPr>
              <w:noProof/>
              <w:webHidden/>
            </w:rPr>
            <w:fldChar w:fldCharType="begin"/>
          </w:r>
          <w:r>
            <w:rPr>
              <w:noProof/>
              <w:webHidden/>
            </w:rPr>
            <w:instrText xml:space="preserve"> PAGEREF _Toc80968962 \h </w:instrText>
          </w:r>
          <w:r>
            <w:rPr>
              <w:noProof/>
              <w:webHidden/>
            </w:rPr>
          </w:r>
          <w:r>
            <w:rPr>
              <w:noProof/>
              <w:webHidden/>
            </w:rPr>
            <w:fldChar w:fldCharType="separate"/>
          </w:r>
          <w:r w:rsidR="00476E07">
            <w:rPr>
              <w:noProof/>
              <w:webHidden/>
            </w:rPr>
            <w:t>65</w:t>
          </w:r>
          <w:r>
            <w:rPr>
              <w:noProof/>
              <w:webHidden/>
            </w:rPr>
            <w:fldChar w:fldCharType="end"/>
          </w:r>
          <w:r w:rsidRPr="0060187E">
            <w:rPr>
              <w:rStyle w:val="Hyperlink"/>
              <w:noProof/>
            </w:rPr>
            <w:fldChar w:fldCharType="end"/>
          </w:r>
        </w:p>
        <w:p w14:paraId="6AE8EB42" w14:textId="6D5EB81E" w:rsidR="000C5B81" w:rsidRDefault="000C5B81">
          <w:pPr>
            <w:pStyle w:val="TOC2"/>
            <w:tabs>
              <w:tab w:val="right" w:leader="dot" w:pos="9016"/>
            </w:tabs>
            <w:rPr>
              <w:rFonts w:eastAsiaTheme="minorEastAsia"/>
              <w:noProof/>
              <w:lang w:eastAsia="en-GB"/>
            </w:rPr>
          </w:pPr>
          <w:r w:rsidRPr="0060187E">
            <w:rPr>
              <w:rStyle w:val="Hyperlink"/>
              <w:noProof/>
            </w:rPr>
            <w:fldChar w:fldCharType="begin"/>
          </w:r>
          <w:r w:rsidRPr="0060187E">
            <w:rPr>
              <w:rStyle w:val="Hyperlink"/>
              <w:noProof/>
            </w:rPr>
            <w:instrText xml:space="preserve"> </w:instrText>
          </w:r>
          <w:r>
            <w:rPr>
              <w:noProof/>
            </w:rPr>
            <w:instrText>HYPERLINK \l "_Toc80968963"</w:instrText>
          </w:r>
          <w:r w:rsidRPr="0060187E">
            <w:rPr>
              <w:rStyle w:val="Hyperlink"/>
              <w:noProof/>
            </w:rPr>
            <w:instrText xml:space="preserve"> </w:instrText>
          </w:r>
          <w:ins w:id="71" w:author="Andrew Instone-Cowie" w:date="2024-06-19T14:04:00Z" w16du:dateUtc="2024-06-19T13:04:00Z">
            <w:r w:rsidR="002645C5" w:rsidRPr="0060187E">
              <w:rPr>
                <w:rStyle w:val="Hyperlink"/>
                <w:noProof/>
              </w:rPr>
            </w:r>
          </w:ins>
          <w:r w:rsidRPr="0060187E">
            <w:rPr>
              <w:rStyle w:val="Hyperlink"/>
              <w:noProof/>
            </w:rPr>
            <w:fldChar w:fldCharType="separate"/>
          </w:r>
          <w:r w:rsidRPr="0060187E">
            <w:rPr>
              <w:rStyle w:val="Hyperlink"/>
              <w:noProof/>
            </w:rPr>
            <w:t>Faculty Jurisdiction Rules</w:t>
          </w:r>
          <w:r>
            <w:rPr>
              <w:noProof/>
              <w:webHidden/>
            </w:rPr>
            <w:tab/>
          </w:r>
          <w:r>
            <w:rPr>
              <w:noProof/>
              <w:webHidden/>
            </w:rPr>
            <w:fldChar w:fldCharType="begin"/>
          </w:r>
          <w:r>
            <w:rPr>
              <w:noProof/>
              <w:webHidden/>
            </w:rPr>
            <w:instrText xml:space="preserve"> PAGEREF _Toc80968963 \h </w:instrText>
          </w:r>
          <w:r>
            <w:rPr>
              <w:noProof/>
              <w:webHidden/>
            </w:rPr>
          </w:r>
          <w:r>
            <w:rPr>
              <w:noProof/>
              <w:webHidden/>
            </w:rPr>
            <w:fldChar w:fldCharType="separate"/>
          </w:r>
          <w:r w:rsidR="00476E07">
            <w:rPr>
              <w:noProof/>
              <w:webHidden/>
            </w:rPr>
            <w:t>65</w:t>
          </w:r>
          <w:r>
            <w:rPr>
              <w:noProof/>
              <w:webHidden/>
            </w:rPr>
            <w:fldChar w:fldCharType="end"/>
          </w:r>
          <w:r w:rsidRPr="0060187E">
            <w:rPr>
              <w:rStyle w:val="Hyperlink"/>
              <w:noProof/>
            </w:rPr>
            <w:fldChar w:fldCharType="end"/>
          </w:r>
        </w:p>
        <w:p w14:paraId="04962117" w14:textId="1D8ADD0F" w:rsidR="000C5B81" w:rsidRDefault="000C5B81">
          <w:pPr>
            <w:pStyle w:val="TOC3"/>
            <w:tabs>
              <w:tab w:val="right" w:leader="dot" w:pos="9016"/>
            </w:tabs>
            <w:rPr>
              <w:noProof/>
              <w:lang w:val="en-GB" w:eastAsia="en-GB"/>
            </w:rPr>
          </w:pPr>
          <w:r w:rsidRPr="0060187E">
            <w:rPr>
              <w:rStyle w:val="Hyperlink"/>
              <w:noProof/>
            </w:rPr>
            <w:fldChar w:fldCharType="begin"/>
          </w:r>
          <w:r w:rsidRPr="0060187E">
            <w:rPr>
              <w:rStyle w:val="Hyperlink"/>
              <w:noProof/>
            </w:rPr>
            <w:instrText xml:space="preserve"> </w:instrText>
          </w:r>
          <w:r>
            <w:rPr>
              <w:noProof/>
            </w:rPr>
            <w:instrText>HYPERLINK \l "_Toc80968964"</w:instrText>
          </w:r>
          <w:r w:rsidRPr="0060187E">
            <w:rPr>
              <w:rStyle w:val="Hyperlink"/>
              <w:noProof/>
            </w:rPr>
            <w:instrText xml:space="preserve"> </w:instrText>
          </w:r>
          <w:ins w:id="72" w:author="Andrew Instone-Cowie" w:date="2024-06-19T14:04:00Z" w16du:dateUtc="2024-06-19T13:04:00Z">
            <w:r w:rsidR="002645C5" w:rsidRPr="0060187E">
              <w:rPr>
                <w:rStyle w:val="Hyperlink"/>
                <w:noProof/>
              </w:rPr>
            </w:r>
          </w:ins>
          <w:r w:rsidRPr="0060187E">
            <w:rPr>
              <w:rStyle w:val="Hyperlink"/>
              <w:noProof/>
            </w:rPr>
            <w:fldChar w:fldCharType="separate"/>
          </w:r>
          <w:r w:rsidRPr="0060187E">
            <w:rPr>
              <w:rStyle w:val="Hyperlink"/>
              <w:noProof/>
            </w:rPr>
            <w:t>List B Application</w:t>
          </w:r>
          <w:r>
            <w:rPr>
              <w:noProof/>
              <w:webHidden/>
            </w:rPr>
            <w:tab/>
          </w:r>
          <w:r>
            <w:rPr>
              <w:noProof/>
              <w:webHidden/>
            </w:rPr>
            <w:fldChar w:fldCharType="begin"/>
          </w:r>
          <w:r>
            <w:rPr>
              <w:noProof/>
              <w:webHidden/>
            </w:rPr>
            <w:instrText xml:space="preserve"> PAGEREF _Toc80968964 \h </w:instrText>
          </w:r>
          <w:r>
            <w:rPr>
              <w:noProof/>
              <w:webHidden/>
            </w:rPr>
          </w:r>
          <w:r>
            <w:rPr>
              <w:noProof/>
              <w:webHidden/>
            </w:rPr>
            <w:fldChar w:fldCharType="separate"/>
          </w:r>
          <w:r w:rsidR="00476E07">
            <w:rPr>
              <w:noProof/>
              <w:webHidden/>
            </w:rPr>
            <w:t>65</w:t>
          </w:r>
          <w:r>
            <w:rPr>
              <w:noProof/>
              <w:webHidden/>
            </w:rPr>
            <w:fldChar w:fldCharType="end"/>
          </w:r>
          <w:r w:rsidRPr="0060187E">
            <w:rPr>
              <w:rStyle w:val="Hyperlink"/>
              <w:noProof/>
            </w:rPr>
            <w:fldChar w:fldCharType="end"/>
          </w:r>
        </w:p>
        <w:p w14:paraId="0E80283B" w14:textId="42D757F7" w:rsidR="000C5B81" w:rsidRDefault="000C5B81">
          <w:pPr>
            <w:pStyle w:val="TOC3"/>
            <w:tabs>
              <w:tab w:val="right" w:leader="dot" w:pos="9016"/>
            </w:tabs>
            <w:rPr>
              <w:noProof/>
              <w:lang w:val="en-GB" w:eastAsia="en-GB"/>
            </w:rPr>
          </w:pPr>
          <w:r w:rsidRPr="0060187E">
            <w:rPr>
              <w:rStyle w:val="Hyperlink"/>
              <w:noProof/>
            </w:rPr>
            <w:fldChar w:fldCharType="begin"/>
          </w:r>
          <w:r w:rsidRPr="0060187E">
            <w:rPr>
              <w:rStyle w:val="Hyperlink"/>
              <w:noProof/>
            </w:rPr>
            <w:instrText xml:space="preserve"> </w:instrText>
          </w:r>
          <w:r>
            <w:rPr>
              <w:noProof/>
            </w:rPr>
            <w:instrText>HYPERLINK \l "_Toc80968965"</w:instrText>
          </w:r>
          <w:r w:rsidRPr="0060187E">
            <w:rPr>
              <w:rStyle w:val="Hyperlink"/>
              <w:noProof/>
            </w:rPr>
            <w:instrText xml:space="preserve"> </w:instrText>
          </w:r>
          <w:ins w:id="73" w:author="Andrew Instone-Cowie" w:date="2024-06-19T14:04:00Z" w16du:dateUtc="2024-06-19T13:04:00Z">
            <w:r w:rsidR="002645C5" w:rsidRPr="0060187E">
              <w:rPr>
                <w:rStyle w:val="Hyperlink"/>
                <w:noProof/>
              </w:rPr>
            </w:r>
          </w:ins>
          <w:r w:rsidRPr="0060187E">
            <w:rPr>
              <w:rStyle w:val="Hyperlink"/>
              <w:noProof/>
            </w:rPr>
            <w:fldChar w:fldCharType="separate"/>
          </w:r>
          <w:r w:rsidRPr="0060187E">
            <w:rPr>
              <w:rStyle w:val="Hyperlink"/>
              <w:noProof/>
            </w:rPr>
            <w:t>Conditions</w:t>
          </w:r>
          <w:r>
            <w:rPr>
              <w:noProof/>
              <w:webHidden/>
            </w:rPr>
            <w:tab/>
          </w:r>
          <w:r>
            <w:rPr>
              <w:noProof/>
              <w:webHidden/>
            </w:rPr>
            <w:fldChar w:fldCharType="begin"/>
          </w:r>
          <w:r>
            <w:rPr>
              <w:noProof/>
              <w:webHidden/>
            </w:rPr>
            <w:instrText xml:space="preserve"> PAGEREF _Toc80968965 \h </w:instrText>
          </w:r>
          <w:r>
            <w:rPr>
              <w:noProof/>
              <w:webHidden/>
            </w:rPr>
          </w:r>
          <w:r>
            <w:rPr>
              <w:noProof/>
              <w:webHidden/>
            </w:rPr>
            <w:fldChar w:fldCharType="separate"/>
          </w:r>
          <w:r w:rsidR="00476E07">
            <w:rPr>
              <w:noProof/>
              <w:webHidden/>
            </w:rPr>
            <w:t>66</w:t>
          </w:r>
          <w:r>
            <w:rPr>
              <w:noProof/>
              <w:webHidden/>
            </w:rPr>
            <w:fldChar w:fldCharType="end"/>
          </w:r>
          <w:r w:rsidRPr="0060187E">
            <w:rPr>
              <w:rStyle w:val="Hyperlink"/>
              <w:noProof/>
            </w:rPr>
            <w:fldChar w:fldCharType="end"/>
          </w:r>
        </w:p>
        <w:p w14:paraId="65940DBD" w14:textId="4467732C" w:rsidR="000C5B81" w:rsidRDefault="000C5B81">
          <w:pPr>
            <w:pStyle w:val="TOC2"/>
            <w:tabs>
              <w:tab w:val="right" w:leader="dot" w:pos="9016"/>
            </w:tabs>
            <w:rPr>
              <w:rFonts w:eastAsiaTheme="minorEastAsia"/>
              <w:noProof/>
              <w:lang w:eastAsia="en-GB"/>
            </w:rPr>
          </w:pPr>
          <w:r w:rsidRPr="0060187E">
            <w:rPr>
              <w:rStyle w:val="Hyperlink"/>
              <w:noProof/>
            </w:rPr>
            <w:fldChar w:fldCharType="begin"/>
          </w:r>
          <w:r w:rsidRPr="0060187E">
            <w:rPr>
              <w:rStyle w:val="Hyperlink"/>
              <w:noProof/>
            </w:rPr>
            <w:instrText xml:space="preserve"> </w:instrText>
          </w:r>
          <w:r>
            <w:rPr>
              <w:noProof/>
            </w:rPr>
            <w:instrText>HYPERLINK \l "_Toc80968966"</w:instrText>
          </w:r>
          <w:r w:rsidRPr="0060187E">
            <w:rPr>
              <w:rStyle w:val="Hyperlink"/>
              <w:noProof/>
            </w:rPr>
            <w:instrText xml:space="preserve"> </w:instrText>
          </w:r>
          <w:ins w:id="74" w:author="Andrew Instone-Cowie" w:date="2024-06-19T14:04:00Z" w16du:dateUtc="2024-06-19T13:04:00Z">
            <w:r w:rsidR="002645C5" w:rsidRPr="0060187E">
              <w:rPr>
                <w:rStyle w:val="Hyperlink"/>
                <w:noProof/>
              </w:rPr>
            </w:r>
          </w:ins>
          <w:r w:rsidRPr="0060187E">
            <w:rPr>
              <w:rStyle w:val="Hyperlink"/>
              <w:noProof/>
            </w:rPr>
            <w:fldChar w:fldCharType="separate"/>
          </w:r>
          <w:r w:rsidRPr="0060187E">
            <w:rPr>
              <w:rStyle w:val="Hyperlink"/>
              <w:noProof/>
            </w:rPr>
            <w:t>Simulator Interface Module</w:t>
          </w:r>
          <w:r>
            <w:rPr>
              <w:noProof/>
              <w:webHidden/>
            </w:rPr>
            <w:tab/>
          </w:r>
          <w:r>
            <w:rPr>
              <w:noProof/>
              <w:webHidden/>
            </w:rPr>
            <w:fldChar w:fldCharType="begin"/>
          </w:r>
          <w:r>
            <w:rPr>
              <w:noProof/>
              <w:webHidden/>
            </w:rPr>
            <w:instrText xml:space="preserve"> PAGEREF _Toc80968966 \h </w:instrText>
          </w:r>
          <w:r>
            <w:rPr>
              <w:noProof/>
              <w:webHidden/>
            </w:rPr>
          </w:r>
          <w:r>
            <w:rPr>
              <w:noProof/>
              <w:webHidden/>
            </w:rPr>
            <w:fldChar w:fldCharType="separate"/>
          </w:r>
          <w:r w:rsidR="00476E07">
            <w:rPr>
              <w:noProof/>
              <w:webHidden/>
            </w:rPr>
            <w:t>67</w:t>
          </w:r>
          <w:r>
            <w:rPr>
              <w:noProof/>
              <w:webHidden/>
            </w:rPr>
            <w:fldChar w:fldCharType="end"/>
          </w:r>
          <w:r w:rsidRPr="0060187E">
            <w:rPr>
              <w:rStyle w:val="Hyperlink"/>
              <w:noProof/>
            </w:rPr>
            <w:fldChar w:fldCharType="end"/>
          </w:r>
        </w:p>
        <w:p w14:paraId="7BDFEF3D" w14:textId="38A6AB5B" w:rsidR="000C5B81" w:rsidRDefault="000C5B81">
          <w:pPr>
            <w:pStyle w:val="TOC2"/>
            <w:tabs>
              <w:tab w:val="right" w:leader="dot" w:pos="9016"/>
            </w:tabs>
            <w:rPr>
              <w:rFonts w:eastAsiaTheme="minorEastAsia"/>
              <w:noProof/>
              <w:lang w:eastAsia="en-GB"/>
            </w:rPr>
          </w:pPr>
          <w:r w:rsidRPr="0060187E">
            <w:rPr>
              <w:rStyle w:val="Hyperlink"/>
              <w:noProof/>
            </w:rPr>
            <w:fldChar w:fldCharType="begin"/>
          </w:r>
          <w:r w:rsidRPr="0060187E">
            <w:rPr>
              <w:rStyle w:val="Hyperlink"/>
              <w:noProof/>
            </w:rPr>
            <w:instrText xml:space="preserve"> </w:instrText>
          </w:r>
          <w:r>
            <w:rPr>
              <w:noProof/>
            </w:rPr>
            <w:instrText>HYPERLINK \l "_Toc80968967"</w:instrText>
          </w:r>
          <w:r w:rsidRPr="0060187E">
            <w:rPr>
              <w:rStyle w:val="Hyperlink"/>
              <w:noProof/>
            </w:rPr>
            <w:instrText xml:space="preserve"> </w:instrText>
          </w:r>
          <w:ins w:id="75" w:author="Andrew Instone-Cowie" w:date="2024-06-19T14:04:00Z" w16du:dateUtc="2024-06-19T13:04:00Z">
            <w:r w:rsidR="002645C5" w:rsidRPr="0060187E">
              <w:rPr>
                <w:rStyle w:val="Hyperlink"/>
                <w:noProof/>
              </w:rPr>
            </w:r>
          </w:ins>
          <w:r w:rsidRPr="0060187E">
            <w:rPr>
              <w:rStyle w:val="Hyperlink"/>
              <w:noProof/>
            </w:rPr>
            <w:fldChar w:fldCharType="separate"/>
          </w:r>
          <w:r w:rsidRPr="0060187E">
            <w:rPr>
              <w:rStyle w:val="Hyperlink"/>
              <w:noProof/>
            </w:rPr>
            <w:t>Power Module</w:t>
          </w:r>
          <w:r>
            <w:rPr>
              <w:noProof/>
              <w:webHidden/>
            </w:rPr>
            <w:tab/>
          </w:r>
          <w:r>
            <w:rPr>
              <w:noProof/>
              <w:webHidden/>
            </w:rPr>
            <w:fldChar w:fldCharType="begin"/>
          </w:r>
          <w:r>
            <w:rPr>
              <w:noProof/>
              <w:webHidden/>
            </w:rPr>
            <w:instrText xml:space="preserve"> PAGEREF _Toc80968967 \h </w:instrText>
          </w:r>
          <w:r>
            <w:rPr>
              <w:noProof/>
              <w:webHidden/>
            </w:rPr>
          </w:r>
          <w:r>
            <w:rPr>
              <w:noProof/>
              <w:webHidden/>
            </w:rPr>
            <w:fldChar w:fldCharType="separate"/>
          </w:r>
          <w:r w:rsidR="00476E07">
            <w:rPr>
              <w:noProof/>
              <w:webHidden/>
            </w:rPr>
            <w:t>67</w:t>
          </w:r>
          <w:r>
            <w:rPr>
              <w:noProof/>
              <w:webHidden/>
            </w:rPr>
            <w:fldChar w:fldCharType="end"/>
          </w:r>
          <w:r w:rsidRPr="0060187E">
            <w:rPr>
              <w:rStyle w:val="Hyperlink"/>
              <w:noProof/>
            </w:rPr>
            <w:fldChar w:fldCharType="end"/>
          </w:r>
        </w:p>
        <w:p w14:paraId="58E9E05C" w14:textId="7DE45D23" w:rsidR="000C5B81" w:rsidRDefault="000C5B81">
          <w:pPr>
            <w:pStyle w:val="TOC3"/>
            <w:tabs>
              <w:tab w:val="right" w:leader="dot" w:pos="9016"/>
            </w:tabs>
            <w:rPr>
              <w:noProof/>
              <w:lang w:val="en-GB" w:eastAsia="en-GB"/>
            </w:rPr>
          </w:pPr>
          <w:r w:rsidRPr="0060187E">
            <w:rPr>
              <w:rStyle w:val="Hyperlink"/>
              <w:noProof/>
            </w:rPr>
            <w:fldChar w:fldCharType="begin"/>
          </w:r>
          <w:r w:rsidRPr="0060187E">
            <w:rPr>
              <w:rStyle w:val="Hyperlink"/>
              <w:noProof/>
            </w:rPr>
            <w:instrText xml:space="preserve"> </w:instrText>
          </w:r>
          <w:r>
            <w:rPr>
              <w:noProof/>
            </w:rPr>
            <w:instrText>HYPERLINK \l "_Toc80968968"</w:instrText>
          </w:r>
          <w:r w:rsidRPr="0060187E">
            <w:rPr>
              <w:rStyle w:val="Hyperlink"/>
              <w:noProof/>
            </w:rPr>
            <w:instrText xml:space="preserve"> </w:instrText>
          </w:r>
          <w:ins w:id="76" w:author="Andrew Instone-Cowie" w:date="2024-06-19T14:04:00Z" w16du:dateUtc="2024-06-19T13:04:00Z">
            <w:r w:rsidR="002645C5" w:rsidRPr="0060187E">
              <w:rPr>
                <w:rStyle w:val="Hyperlink"/>
                <w:noProof/>
              </w:rPr>
            </w:r>
          </w:ins>
          <w:r w:rsidRPr="0060187E">
            <w:rPr>
              <w:rStyle w:val="Hyperlink"/>
              <w:noProof/>
            </w:rPr>
            <w:fldChar w:fldCharType="separate"/>
          </w:r>
          <w:r w:rsidRPr="0060187E">
            <w:rPr>
              <w:rStyle w:val="Hyperlink"/>
              <w:noProof/>
            </w:rPr>
            <w:t>Power Supply</w:t>
          </w:r>
          <w:r>
            <w:rPr>
              <w:noProof/>
              <w:webHidden/>
            </w:rPr>
            <w:tab/>
          </w:r>
          <w:r>
            <w:rPr>
              <w:noProof/>
              <w:webHidden/>
            </w:rPr>
            <w:fldChar w:fldCharType="begin"/>
          </w:r>
          <w:r>
            <w:rPr>
              <w:noProof/>
              <w:webHidden/>
            </w:rPr>
            <w:instrText xml:space="preserve"> PAGEREF _Toc80968968 \h </w:instrText>
          </w:r>
          <w:r>
            <w:rPr>
              <w:noProof/>
              <w:webHidden/>
            </w:rPr>
          </w:r>
          <w:r>
            <w:rPr>
              <w:noProof/>
              <w:webHidden/>
            </w:rPr>
            <w:fldChar w:fldCharType="separate"/>
          </w:r>
          <w:r w:rsidR="00476E07">
            <w:rPr>
              <w:noProof/>
              <w:webHidden/>
            </w:rPr>
            <w:t>68</w:t>
          </w:r>
          <w:r>
            <w:rPr>
              <w:noProof/>
              <w:webHidden/>
            </w:rPr>
            <w:fldChar w:fldCharType="end"/>
          </w:r>
          <w:r w:rsidRPr="0060187E">
            <w:rPr>
              <w:rStyle w:val="Hyperlink"/>
              <w:noProof/>
            </w:rPr>
            <w:fldChar w:fldCharType="end"/>
          </w:r>
        </w:p>
        <w:p w14:paraId="1F51042A" w14:textId="7A620F75" w:rsidR="000C5B81" w:rsidRDefault="000C5B81">
          <w:pPr>
            <w:pStyle w:val="TOC2"/>
            <w:tabs>
              <w:tab w:val="right" w:leader="dot" w:pos="9016"/>
            </w:tabs>
            <w:rPr>
              <w:rFonts w:eastAsiaTheme="minorEastAsia"/>
              <w:noProof/>
              <w:lang w:eastAsia="en-GB"/>
            </w:rPr>
          </w:pPr>
          <w:r w:rsidRPr="0060187E">
            <w:rPr>
              <w:rStyle w:val="Hyperlink"/>
              <w:noProof/>
            </w:rPr>
            <w:fldChar w:fldCharType="begin"/>
          </w:r>
          <w:r w:rsidRPr="0060187E">
            <w:rPr>
              <w:rStyle w:val="Hyperlink"/>
              <w:noProof/>
            </w:rPr>
            <w:instrText xml:space="preserve"> </w:instrText>
          </w:r>
          <w:r>
            <w:rPr>
              <w:noProof/>
            </w:rPr>
            <w:instrText>HYPERLINK \l "_Toc80968969"</w:instrText>
          </w:r>
          <w:r w:rsidRPr="0060187E">
            <w:rPr>
              <w:rStyle w:val="Hyperlink"/>
              <w:noProof/>
            </w:rPr>
            <w:instrText xml:space="preserve"> </w:instrText>
          </w:r>
          <w:ins w:id="77" w:author="Andrew Instone-Cowie" w:date="2024-06-19T14:04:00Z" w16du:dateUtc="2024-06-19T13:04:00Z">
            <w:r w:rsidR="002645C5" w:rsidRPr="0060187E">
              <w:rPr>
                <w:rStyle w:val="Hyperlink"/>
                <w:noProof/>
              </w:rPr>
            </w:r>
          </w:ins>
          <w:r w:rsidRPr="0060187E">
            <w:rPr>
              <w:rStyle w:val="Hyperlink"/>
              <w:noProof/>
            </w:rPr>
            <w:fldChar w:fldCharType="separate"/>
          </w:r>
          <w:r w:rsidRPr="0060187E">
            <w:rPr>
              <w:rStyle w:val="Hyperlink"/>
              <w:noProof/>
            </w:rPr>
            <w:t>Sensor Module Mounting</w:t>
          </w:r>
          <w:r>
            <w:rPr>
              <w:noProof/>
              <w:webHidden/>
            </w:rPr>
            <w:tab/>
          </w:r>
          <w:r>
            <w:rPr>
              <w:noProof/>
              <w:webHidden/>
            </w:rPr>
            <w:fldChar w:fldCharType="begin"/>
          </w:r>
          <w:r>
            <w:rPr>
              <w:noProof/>
              <w:webHidden/>
            </w:rPr>
            <w:instrText xml:space="preserve"> PAGEREF _Toc80968969 \h </w:instrText>
          </w:r>
          <w:r>
            <w:rPr>
              <w:noProof/>
              <w:webHidden/>
            </w:rPr>
          </w:r>
          <w:r>
            <w:rPr>
              <w:noProof/>
              <w:webHidden/>
            </w:rPr>
            <w:fldChar w:fldCharType="separate"/>
          </w:r>
          <w:r w:rsidR="00476E07">
            <w:rPr>
              <w:noProof/>
              <w:webHidden/>
            </w:rPr>
            <w:t>68</w:t>
          </w:r>
          <w:r>
            <w:rPr>
              <w:noProof/>
              <w:webHidden/>
            </w:rPr>
            <w:fldChar w:fldCharType="end"/>
          </w:r>
          <w:r w:rsidRPr="0060187E">
            <w:rPr>
              <w:rStyle w:val="Hyperlink"/>
              <w:noProof/>
            </w:rPr>
            <w:fldChar w:fldCharType="end"/>
          </w:r>
        </w:p>
        <w:p w14:paraId="02197177" w14:textId="2C3DAC88" w:rsidR="000C5B81" w:rsidRDefault="000C5B81">
          <w:pPr>
            <w:pStyle w:val="TOC2"/>
            <w:tabs>
              <w:tab w:val="right" w:leader="dot" w:pos="9016"/>
            </w:tabs>
            <w:rPr>
              <w:rFonts w:eastAsiaTheme="minorEastAsia"/>
              <w:noProof/>
              <w:lang w:eastAsia="en-GB"/>
            </w:rPr>
          </w:pPr>
          <w:r w:rsidRPr="0060187E">
            <w:rPr>
              <w:rStyle w:val="Hyperlink"/>
              <w:noProof/>
            </w:rPr>
            <w:fldChar w:fldCharType="begin"/>
          </w:r>
          <w:r w:rsidRPr="0060187E">
            <w:rPr>
              <w:rStyle w:val="Hyperlink"/>
              <w:noProof/>
            </w:rPr>
            <w:instrText xml:space="preserve"> </w:instrText>
          </w:r>
          <w:r>
            <w:rPr>
              <w:noProof/>
            </w:rPr>
            <w:instrText>HYPERLINK \l "_Toc80968970"</w:instrText>
          </w:r>
          <w:r w:rsidRPr="0060187E">
            <w:rPr>
              <w:rStyle w:val="Hyperlink"/>
              <w:noProof/>
            </w:rPr>
            <w:instrText xml:space="preserve"> </w:instrText>
          </w:r>
          <w:ins w:id="78" w:author="Andrew Instone-Cowie" w:date="2024-06-19T14:04:00Z" w16du:dateUtc="2024-06-19T13:04:00Z">
            <w:r w:rsidR="002645C5" w:rsidRPr="0060187E">
              <w:rPr>
                <w:rStyle w:val="Hyperlink"/>
                <w:noProof/>
              </w:rPr>
            </w:r>
          </w:ins>
          <w:r w:rsidRPr="0060187E">
            <w:rPr>
              <w:rStyle w:val="Hyperlink"/>
              <w:noProof/>
            </w:rPr>
            <w:fldChar w:fldCharType="separate"/>
          </w:r>
          <w:r w:rsidRPr="0060187E">
            <w:rPr>
              <w:rStyle w:val="Hyperlink"/>
              <w:noProof/>
            </w:rPr>
            <w:t>Magnet Mounting</w:t>
          </w:r>
          <w:r>
            <w:rPr>
              <w:noProof/>
              <w:webHidden/>
            </w:rPr>
            <w:tab/>
          </w:r>
          <w:r>
            <w:rPr>
              <w:noProof/>
              <w:webHidden/>
            </w:rPr>
            <w:fldChar w:fldCharType="begin"/>
          </w:r>
          <w:r>
            <w:rPr>
              <w:noProof/>
              <w:webHidden/>
            </w:rPr>
            <w:instrText xml:space="preserve"> PAGEREF _Toc80968970 \h </w:instrText>
          </w:r>
          <w:r>
            <w:rPr>
              <w:noProof/>
              <w:webHidden/>
            </w:rPr>
          </w:r>
          <w:r>
            <w:rPr>
              <w:noProof/>
              <w:webHidden/>
            </w:rPr>
            <w:fldChar w:fldCharType="separate"/>
          </w:r>
          <w:r w:rsidR="00476E07">
            <w:rPr>
              <w:noProof/>
              <w:webHidden/>
            </w:rPr>
            <w:t>70</w:t>
          </w:r>
          <w:r>
            <w:rPr>
              <w:noProof/>
              <w:webHidden/>
            </w:rPr>
            <w:fldChar w:fldCharType="end"/>
          </w:r>
          <w:r w:rsidRPr="0060187E">
            <w:rPr>
              <w:rStyle w:val="Hyperlink"/>
              <w:noProof/>
            </w:rPr>
            <w:fldChar w:fldCharType="end"/>
          </w:r>
        </w:p>
        <w:p w14:paraId="25228A2B" w14:textId="7B9AF158" w:rsidR="000C5B81" w:rsidRDefault="000C5B81">
          <w:pPr>
            <w:pStyle w:val="TOC2"/>
            <w:tabs>
              <w:tab w:val="right" w:leader="dot" w:pos="9016"/>
            </w:tabs>
            <w:rPr>
              <w:rFonts w:eastAsiaTheme="minorEastAsia"/>
              <w:noProof/>
              <w:lang w:eastAsia="en-GB"/>
            </w:rPr>
          </w:pPr>
          <w:r w:rsidRPr="0060187E">
            <w:rPr>
              <w:rStyle w:val="Hyperlink"/>
              <w:noProof/>
            </w:rPr>
            <w:fldChar w:fldCharType="begin"/>
          </w:r>
          <w:r w:rsidRPr="0060187E">
            <w:rPr>
              <w:rStyle w:val="Hyperlink"/>
              <w:noProof/>
            </w:rPr>
            <w:instrText xml:space="preserve"> </w:instrText>
          </w:r>
          <w:r>
            <w:rPr>
              <w:noProof/>
            </w:rPr>
            <w:instrText>HYPERLINK \l "_Toc80968971"</w:instrText>
          </w:r>
          <w:r w:rsidRPr="0060187E">
            <w:rPr>
              <w:rStyle w:val="Hyperlink"/>
              <w:noProof/>
            </w:rPr>
            <w:instrText xml:space="preserve"> </w:instrText>
          </w:r>
          <w:ins w:id="79" w:author="Andrew Instone-Cowie" w:date="2024-06-19T14:04:00Z" w16du:dateUtc="2024-06-19T13:04:00Z">
            <w:r w:rsidR="002645C5" w:rsidRPr="0060187E">
              <w:rPr>
                <w:rStyle w:val="Hyperlink"/>
                <w:noProof/>
              </w:rPr>
            </w:r>
          </w:ins>
          <w:r w:rsidRPr="0060187E">
            <w:rPr>
              <w:rStyle w:val="Hyperlink"/>
              <w:noProof/>
            </w:rPr>
            <w:fldChar w:fldCharType="separate"/>
          </w:r>
          <w:r w:rsidRPr="0060187E">
            <w:rPr>
              <w:rStyle w:val="Hyperlink"/>
              <w:noProof/>
            </w:rPr>
            <w:t>Infra-Red Sensors</w:t>
          </w:r>
          <w:r>
            <w:rPr>
              <w:noProof/>
              <w:webHidden/>
            </w:rPr>
            <w:tab/>
          </w:r>
          <w:r>
            <w:rPr>
              <w:noProof/>
              <w:webHidden/>
            </w:rPr>
            <w:fldChar w:fldCharType="begin"/>
          </w:r>
          <w:r>
            <w:rPr>
              <w:noProof/>
              <w:webHidden/>
            </w:rPr>
            <w:instrText xml:space="preserve"> PAGEREF _Toc80968971 \h </w:instrText>
          </w:r>
          <w:r>
            <w:rPr>
              <w:noProof/>
              <w:webHidden/>
            </w:rPr>
          </w:r>
          <w:r>
            <w:rPr>
              <w:noProof/>
              <w:webHidden/>
            </w:rPr>
            <w:fldChar w:fldCharType="separate"/>
          </w:r>
          <w:r w:rsidR="00476E07">
            <w:rPr>
              <w:noProof/>
              <w:webHidden/>
            </w:rPr>
            <w:t>72</w:t>
          </w:r>
          <w:r>
            <w:rPr>
              <w:noProof/>
              <w:webHidden/>
            </w:rPr>
            <w:fldChar w:fldCharType="end"/>
          </w:r>
          <w:r w:rsidRPr="0060187E">
            <w:rPr>
              <w:rStyle w:val="Hyperlink"/>
              <w:noProof/>
            </w:rPr>
            <w:fldChar w:fldCharType="end"/>
          </w:r>
        </w:p>
        <w:p w14:paraId="391B6658" w14:textId="12FB18CF" w:rsidR="000C5B81" w:rsidRDefault="000C5B81">
          <w:pPr>
            <w:pStyle w:val="TOC3"/>
            <w:tabs>
              <w:tab w:val="right" w:leader="dot" w:pos="9016"/>
            </w:tabs>
            <w:rPr>
              <w:noProof/>
              <w:lang w:val="en-GB" w:eastAsia="en-GB"/>
            </w:rPr>
          </w:pPr>
          <w:r w:rsidRPr="0060187E">
            <w:rPr>
              <w:rStyle w:val="Hyperlink"/>
              <w:noProof/>
            </w:rPr>
            <w:fldChar w:fldCharType="begin"/>
          </w:r>
          <w:r w:rsidRPr="0060187E">
            <w:rPr>
              <w:rStyle w:val="Hyperlink"/>
              <w:noProof/>
            </w:rPr>
            <w:instrText xml:space="preserve"> </w:instrText>
          </w:r>
          <w:r>
            <w:rPr>
              <w:noProof/>
            </w:rPr>
            <w:instrText>HYPERLINK \l "_Toc80968972"</w:instrText>
          </w:r>
          <w:r w:rsidRPr="0060187E">
            <w:rPr>
              <w:rStyle w:val="Hyperlink"/>
              <w:noProof/>
            </w:rPr>
            <w:instrText xml:space="preserve"> </w:instrText>
          </w:r>
          <w:ins w:id="80" w:author="Andrew Instone-Cowie" w:date="2024-06-19T14:04:00Z" w16du:dateUtc="2024-06-19T13:04:00Z">
            <w:r w:rsidR="002645C5" w:rsidRPr="0060187E">
              <w:rPr>
                <w:rStyle w:val="Hyperlink"/>
                <w:noProof/>
              </w:rPr>
            </w:r>
          </w:ins>
          <w:r w:rsidRPr="0060187E">
            <w:rPr>
              <w:rStyle w:val="Hyperlink"/>
              <w:noProof/>
            </w:rPr>
            <w:fldChar w:fldCharType="separate"/>
          </w:r>
          <w:r w:rsidRPr="0060187E">
            <w:rPr>
              <w:rStyle w:val="Hyperlink"/>
              <w:noProof/>
            </w:rPr>
            <w:t>Reflector</w:t>
          </w:r>
          <w:r>
            <w:rPr>
              <w:noProof/>
              <w:webHidden/>
            </w:rPr>
            <w:tab/>
          </w:r>
          <w:r>
            <w:rPr>
              <w:noProof/>
              <w:webHidden/>
            </w:rPr>
            <w:fldChar w:fldCharType="begin"/>
          </w:r>
          <w:r>
            <w:rPr>
              <w:noProof/>
              <w:webHidden/>
            </w:rPr>
            <w:instrText xml:space="preserve"> PAGEREF _Toc80968972 \h </w:instrText>
          </w:r>
          <w:r>
            <w:rPr>
              <w:noProof/>
              <w:webHidden/>
            </w:rPr>
          </w:r>
          <w:r>
            <w:rPr>
              <w:noProof/>
              <w:webHidden/>
            </w:rPr>
            <w:fldChar w:fldCharType="separate"/>
          </w:r>
          <w:r w:rsidR="00476E07">
            <w:rPr>
              <w:noProof/>
              <w:webHidden/>
            </w:rPr>
            <w:t>72</w:t>
          </w:r>
          <w:r>
            <w:rPr>
              <w:noProof/>
              <w:webHidden/>
            </w:rPr>
            <w:fldChar w:fldCharType="end"/>
          </w:r>
          <w:r w:rsidRPr="0060187E">
            <w:rPr>
              <w:rStyle w:val="Hyperlink"/>
              <w:noProof/>
            </w:rPr>
            <w:fldChar w:fldCharType="end"/>
          </w:r>
        </w:p>
        <w:p w14:paraId="6B321CD3" w14:textId="2B1BF8A6" w:rsidR="000C5B81" w:rsidRDefault="000C5B81">
          <w:pPr>
            <w:pStyle w:val="TOC3"/>
            <w:tabs>
              <w:tab w:val="right" w:leader="dot" w:pos="9016"/>
            </w:tabs>
            <w:rPr>
              <w:noProof/>
              <w:lang w:val="en-GB" w:eastAsia="en-GB"/>
            </w:rPr>
          </w:pPr>
          <w:r w:rsidRPr="0060187E">
            <w:rPr>
              <w:rStyle w:val="Hyperlink"/>
              <w:noProof/>
            </w:rPr>
            <w:fldChar w:fldCharType="begin"/>
          </w:r>
          <w:r w:rsidRPr="0060187E">
            <w:rPr>
              <w:rStyle w:val="Hyperlink"/>
              <w:noProof/>
            </w:rPr>
            <w:instrText xml:space="preserve"> </w:instrText>
          </w:r>
          <w:r>
            <w:rPr>
              <w:noProof/>
            </w:rPr>
            <w:instrText>HYPERLINK \l "_Toc80968973"</w:instrText>
          </w:r>
          <w:r w:rsidRPr="0060187E">
            <w:rPr>
              <w:rStyle w:val="Hyperlink"/>
              <w:noProof/>
            </w:rPr>
            <w:instrText xml:space="preserve"> </w:instrText>
          </w:r>
          <w:ins w:id="81" w:author="Andrew Instone-Cowie" w:date="2024-06-19T14:04:00Z" w16du:dateUtc="2024-06-19T13:04:00Z">
            <w:r w:rsidR="002645C5" w:rsidRPr="0060187E">
              <w:rPr>
                <w:rStyle w:val="Hyperlink"/>
                <w:noProof/>
              </w:rPr>
            </w:r>
          </w:ins>
          <w:r w:rsidRPr="0060187E">
            <w:rPr>
              <w:rStyle w:val="Hyperlink"/>
              <w:noProof/>
            </w:rPr>
            <w:fldChar w:fldCharType="separate"/>
          </w:r>
          <w:r w:rsidRPr="0060187E">
            <w:rPr>
              <w:rStyle w:val="Hyperlink"/>
              <w:noProof/>
            </w:rPr>
            <w:t>Calibration</w:t>
          </w:r>
          <w:r>
            <w:rPr>
              <w:noProof/>
              <w:webHidden/>
            </w:rPr>
            <w:tab/>
          </w:r>
          <w:r>
            <w:rPr>
              <w:noProof/>
              <w:webHidden/>
            </w:rPr>
            <w:fldChar w:fldCharType="begin"/>
          </w:r>
          <w:r>
            <w:rPr>
              <w:noProof/>
              <w:webHidden/>
            </w:rPr>
            <w:instrText xml:space="preserve"> PAGEREF _Toc80968973 \h </w:instrText>
          </w:r>
          <w:r>
            <w:rPr>
              <w:noProof/>
              <w:webHidden/>
            </w:rPr>
          </w:r>
          <w:r>
            <w:rPr>
              <w:noProof/>
              <w:webHidden/>
            </w:rPr>
            <w:fldChar w:fldCharType="separate"/>
          </w:r>
          <w:r w:rsidR="00476E07">
            <w:rPr>
              <w:noProof/>
              <w:webHidden/>
            </w:rPr>
            <w:t>72</w:t>
          </w:r>
          <w:r>
            <w:rPr>
              <w:noProof/>
              <w:webHidden/>
            </w:rPr>
            <w:fldChar w:fldCharType="end"/>
          </w:r>
          <w:r w:rsidRPr="0060187E">
            <w:rPr>
              <w:rStyle w:val="Hyperlink"/>
              <w:noProof/>
            </w:rPr>
            <w:fldChar w:fldCharType="end"/>
          </w:r>
        </w:p>
        <w:p w14:paraId="7C88C934" w14:textId="156E49C7" w:rsidR="000C5B81" w:rsidRDefault="000C5B81">
          <w:pPr>
            <w:pStyle w:val="TOC2"/>
            <w:tabs>
              <w:tab w:val="right" w:leader="dot" w:pos="9016"/>
            </w:tabs>
            <w:rPr>
              <w:rFonts w:eastAsiaTheme="minorEastAsia"/>
              <w:noProof/>
              <w:lang w:eastAsia="en-GB"/>
            </w:rPr>
          </w:pPr>
          <w:r w:rsidRPr="0060187E">
            <w:rPr>
              <w:rStyle w:val="Hyperlink"/>
              <w:noProof/>
            </w:rPr>
            <w:fldChar w:fldCharType="begin"/>
          </w:r>
          <w:r w:rsidRPr="0060187E">
            <w:rPr>
              <w:rStyle w:val="Hyperlink"/>
              <w:noProof/>
            </w:rPr>
            <w:instrText xml:space="preserve"> </w:instrText>
          </w:r>
          <w:r>
            <w:rPr>
              <w:noProof/>
            </w:rPr>
            <w:instrText>HYPERLINK \l "_Toc80968974"</w:instrText>
          </w:r>
          <w:r w:rsidRPr="0060187E">
            <w:rPr>
              <w:rStyle w:val="Hyperlink"/>
              <w:noProof/>
            </w:rPr>
            <w:instrText xml:space="preserve"> </w:instrText>
          </w:r>
          <w:ins w:id="82" w:author="Andrew Instone-Cowie" w:date="2024-06-19T14:04:00Z" w16du:dateUtc="2024-06-19T13:04:00Z">
            <w:r w:rsidR="002645C5" w:rsidRPr="0060187E">
              <w:rPr>
                <w:rStyle w:val="Hyperlink"/>
                <w:noProof/>
              </w:rPr>
            </w:r>
          </w:ins>
          <w:r w:rsidRPr="0060187E">
            <w:rPr>
              <w:rStyle w:val="Hyperlink"/>
              <w:noProof/>
            </w:rPr>
            <w:fldChar w:fldCharType="separate"/>
          </w:r>
          <w:r w:rsidRPr="0060187E">
            <w:rPr>
              <w:rStyle w:val="Hyperlink"/>
              <w:noProof/>
            </w:rPr>
            <w:t>Cabling</w:t>
          </w:r>
          <w:r>
            <w:rPr>
              <w:noProof/>
              <w:webHidden/>
            </w:rPr>
            <w:tab/>
          </w:r>
          <w:r>
            <w:rPr>
              <w:noProof/>
              <w:webHidden/>
            </w:rPr>
            <w:fldChar w:fldCharType="begin"/>
          </w:r>
          <w:r>
            <w:rPr>
              <w:noProof/>
              <w:webHidden/>
            </w:rPr>
            <w:instrText xml:space="preserve"> PAGEREF _Toc80968974 \h </w:instrText>
          </w:r>
          <w:r>
            <w:rPr>
              <w:noProof/>
              <w:webHidden/>
            </w:rPr>
          </w:r>
          <w:r>
            <w:rPr>
              <w:noProof/>
              <w:webHidden/>
            </w:rPr>
            <w:fldChar w:fldCharType="separate"/>
          </w:r>
          <w:r w:rsidR="00476E07">
            <w:rPr>
              <w:noProof/>
              <w:webHidden/>
            </w:rPr>
            <w:t>73</w:t>
          </w:r>
          <w:r>
            <w:rPr>
              <w:noProof/>
              <w:webHidden/>
            </w:rPr>
            <w:fldChar w:fldCharType="end"/>
          </w:r>
          <w:r w:rsidRPr="0060187E">
            <w:rPr>
              <w:rStyle w:val="Hyperlink"/>
              <w:noProof/>
            </w:rPr>
            <w:fldChar w:fldCharType="end"/>
          </w:r>
        </w:p>
        <w:p w14:paraId="269BC827" w14:textId="7E9507B8" w:rsidR="000C5B81" w:rsidRDefault="000C5B81">
          <w:pPr>
            <w:pStyle w:val="TOC3"/>
            <w:tabs>
              <w:tab w:val="right" w:leader="dot" w:pos="9016"/>
            </w:tabs>
            <w:rPr>
              <w:noProof/>
              <w:lang w:val="en-GB" w:eastAsia="en-GB"/>
            </w:rPr>
          </w:pPr>
          <w:r w:rsidRPr="0060187E">
            <w:rPr>
              <w:rStyle w:val="Hyperlink"/>
              <w:noProof/>
            </w:rPr>
            <w:fldChar w:fldCharType="begin"/>
          </w:r>
          <w:r w:rsidRPr="0060187E">
            <w:rPr>
              <w:rStyle w:val="Hyperlink"/>
              <w:noProof/>
            </w:rPr>
            <w:instrText xml:space="preserve"> </w:instrText>
          </w:r>
          <w:r>
            <w:rPr>
              <w:noProof/>
            </w:rPr>
            <w:instrText>HYPERLINK \l "_Toc80968975"</w:instrText>
          </w:r>
          <w:r w:rsidRPr="0060187E">
            <w:rPr>
              <w:rStyle w:val="Hyperlink"/>
              <w:noProof/>
            </w:rPr>
            <w:instrText xml:space="preserve"> </w:instrText>
          </w:r>
          <w:ins w:id="83" w:author="Andrew Instone-Cowie" w:date="2024-06-19T14:04:00Z" w16du:dateUtc="2024-06-19T13:04:00Z">
            <w:r w:rsidR="002645C5" w:rsidRPr="0060187E">
              <w:rPr>
                <w:rStyle w:val="Hyperlink"/>
                <w:noProof/>
              </w:rPr>
            </w:r>
          </w:ins>
          <w:r w:rsidRPr="0060187E">
            <w:rPr>
              <w:rStyle w:val="Hyperlink"/>
              <w:noProof/>
            </w:rPr>
            <w:fldChar w:fldCharType="separate"/>
          </w:r>
          <w:r w:rsidRPr="0060187E">
            <w:rPr>
              <w:rStyle w:val="Hyperlink"/>
              <w:noProof/>
            </w:rPr>
            <w:t>Power/Data Cable</w:t>
          </w:r>
          <w:r>
            <w:rPr>
              <w:noProof/>
              <w:webHidden/>
            </w:rPr>
            <w:tab/>
          </w:r>
          <w:r>
            <w:rPr>
              <w:noProof/>
              <w:webHidden/>
            </w:rPr>
            <w:fldChar w:fldCharType="begin"/>
          </w:r>
          <w:r>
            <w:rPr>
              <w:noProof/>
              <w:webHidden/>
            </w:rPr>
            <w:instrText xml:space="preserve"> PAGEREF _Toc80968975 \h </w:instrText>
          </w:r>
          <w:r>
            <w:rPr>
              <w:noProof/>
              <w:webHidden/>
            </w:rPr>
          </w:r>
          <w:r>
            <w:rPr>
              <w:noProof/>
              <w:webHidden/>
            </w:rPr>
            <w:fldChar w:fldCharType="separate"/>
          </w:r>
          <w:r w:rsidR="00476E07">
            <w:rPr>
              <w:noProof/>
              <w:webHidden/>
            </w:rPr>
            <w:t>73</w:t>
          </w:r>
          <w:r>
            <w:rPr>
              <w:noProof/>
              <w:webHidden/>
            </w:rPr>
            <w:fldChar w:fldCharType="end"/>
          </w:r>
          <w:r w:rsidRPr="0060187E">
            <w:rPr>
              <w:rStyle w:val="Hyperlink"/>
              <w:noProof/>
            </w:rPr>
            <w:fldChar w:fldCharType="end"/>
          </w:r>
        </w:p>
        <w:p w14:paraId="415A482D" w14:textId="20E842D1" w:rsidR="000C5B81" w:rsidRDefault="000C5B81">
          <w:pPr>
            <w:pStyle w:val="TOC3"/>
            <w:tabs>
              <w:tab w:val="right" w:leader="dot" w:pos="9016"/>
            </w:tabs>
            <w:rPr>
              <w:noProof/>
              <w:lang w:val="en-GB" w:eastAsia="en-GB"/>
            </w:rPr>
          </w:pPr>
          <w:r w:rsidRPr="0060187E">
            <w:rPr>
              <w:rStyle w:val="Hyperlink"/>
              <w:noProof/>
            </w:rPr>
            <w:fldChar w:fldCharType="begin"/>
          </w:r>
          <w:r w:rsidRPr="0060187E">
            <w:rPr>
              <w:rStyle w:val="Hyperlink"/>
              <w:noProof/>
            </w:rPr>
            <w:instrText xml:space="preserve"> </w:instrText>
          </w:r>
          <w:r>
            <w:rPr>
              <w:noProof/>
            </w:rPr>
            <w:instrText>HYPERLINK \l "_Toc80968976"</w:instrText>
          </w:r>
          <w:r w:rsidRPr="0060187E">
            <w:rPr>
              <w:rStyle w:val="Hyperlink"/>
              <w:noProof/>
            </w:rPr>
            <w:instrText xml:space="preserve"> </w:instrText>
          </w:r>
          <w:ins w:id="84" w:author="Andrew Instone-Cowie" w:date="2024-06-19T14:04:00Z" w16du:dateUtc="2024-06-19T13:04:00Z">
            <w:r w:rsidR="002645C5" w:rsidRPr="0060187E">
              <w:rPr>
                <w:rStyle w:val="Hyperlink"/>
                <w:noProof/>
              </w:rPr>
            </w:r>
          </w:ins>
          <w:r w:rsidRPr="0060187E">
            <w:rPr>
              <w:rStyle w:val="Hyperlink"/>
              <w:noProof/>
            </w:rPr>
            <w:fldChar w:fldCharType="separate"/>
          </w:r>
          <w:r w:rsidRPr="0060187E">
            <w:rPr>
              <w:rStyle w:val="Hyperlink"/>
              <w:noProof/>
            </w:rPr>
            <w:t>Sensor Cables</w:t>
          </w:r>
          <w:r>
            <w:rPr>
              <w:noProof/>
              <w:webHidden/>
            </w:rPr>
            <w:tab/>
          </w:r>
          <w:r>
            <w:rPr>
              <w:noProof/>
              <w:webHidden/>
            </w:rPr>
            <w:fldChar w:fldCharType="begin"/>
          </w:r>
          <w:r>
            <w:rPr>
              <w:noProof/>
              <w:webHidden/>
            </w:rPr>
            <w:instrText xml:space="preserve"> PAGEREF _Toc80968976 \h </w:instrText>
          </w:r>
          <w:r>
            <w:rPr>
              <w:noProof/>
              <w:webHidden/>
            </w:rPr>
          </w:r>
          <w:r>
            <w:rPr>
              <w:noProof/>
              <w:webHidden/>
            </w:rPr>
            <w:fldChar w:fldCharType="separate"/>
          </w:r>
          <w:r w:rsidR="00476E07">
            <w:rPr>
              <w:noProof/>
              <w:webHidden/>
            </w:rPr>
            <w:t>73</w:t>
          </w:r>
          <w:r>
            <w:rPr>
              <w:noProof/>
              <w:webHidden/>
            </w:rPr>
            <w:fldChar w:fldCharType="end"/>
          </w:r>
          <w:r w:rsidRPr="0060187E">
            <w:rPr>
              <w:rStyle w:val="Hyperlink"/>
              <w:noProof/>
            </w:rPr>
            <w:fldChar w:fldCharType="end"/>
          </w:r>
        </w:p>
        <w:p w14:paraId="3F8FAF2E" w14:textId="107ABDC2" w:rsidR="000C5B81" w:rsidRDefault="000C5B81">
          <w:pPr>
            <w:pStyle w:val="TOC3"/>
            <w:tabs>
              <w:tab w:val="right" w:leader="dot" w:pos="9016"/>
            </w:tabs>
            <w:rPr>
              <w:noProof/>
              <w:lang w:val="en-GB" w:eastAsia="en-GB"/>
            </w:rPr>
          </w:pPr>
          <w:r w:rsidRPr="0060187E">
            <w:rPr>
              <w:rStyle w:val="Hyperlink"/>
              <w:noProof/>
            </w:rPr>
            <w:fldChar w:fldCharType="begin"/>
          </w:r>
          <w:r w:rsidRPr="0060187E">
            <w:rPr>
              <w:rStyle w:val="Hyperlink"/>
              <w:noProof/>
            </w:rPr>
            <w:instrText xml:space="preserve"> </w:instrText>
          </w:r>
          <w:r>
            <w:rPr>
              <w:noProof/>
            </w:rPr>
            <w:instrText>HYPERLINK \l "_Toc80968977"</w:instrText>
          </w:r>
          <w:r w:rsidRPr="0060187E">
            <w:rPr>
              <w:rStyle w:val="Hyperlink"/>
              <w:noProof/>
            </w:rPr>
            <w:instrText xml:space="preserve"> </w:instrText>
          </w:r>
          <w:ins w:id="85" w:author="Andrew Instone-Cowie" w:date="2024-06-19T14:04:00Z" w16du:dateUtc="2024-06-19T13:04:00Z">
            <w:r w:rsidR="002645C5" w:rsidRPr="0060187E">
              <w:rPr>
                <w:rStyle w:val="Hyperlink"/>
                <w:noProof/>
              </w:rPr>
            </w:r>
          </w:ins>
          <w:r w:rsidRPr="0060187E">
            <w:rPr>
              <w:rStyle w:val="Hyperlink"/>
              <w:noProof/>
            </w:rPr>
            <w:fldChar w:fldCharType="separate"/>
          </w:r>
          <w:r w:rsidRPr="0060187E">
            <w:rPr>
              <w:rStyle w:val="Hyperlink"/>
              <w:noProof/>
            </w:rPr>
            <w:t>Computer Connection</w:t>
          </w:r>
          <w:r>
            <w:rPr>
              <w:noProof/>
              <w:webHidden/>
            </w:rPr>
            <w:tab/>
          </w:r>
          <w:r>
            <w:rPr>
              <w:noProof/>
              <w:webHidden/>
            </w:rPr>
            <w:fldChar w:fldCharType="begin"/>
          </w:r>
          <w:r>
            <w:rPr>
              <w:noProof/>
              <w:webHidden/>
            </w:rPr>
            <w:instrText xml:space="preserve"> PAGEREF _Toc80968977 \h </w:instrText>
          </w:r>
          <w:r>
            <w:rPr>
              <w:noProof/>
              <w:webHidden/>
            </w:rPr>
          </w:r>
          <w:r>
            <w:rPr>
              <w:noProof/>
              <w:webHidden/>
            </w:rPr>
            <w:fldChar w:fldCharType="separate"/>
          </w:r>
          <w:r w:rsidR="00476E07">
            <w:rPr>
              <w:noProof/>
              <w:webHidden/>
            </w:rPr>
            <w:t>74</w:t>
          </w:r>
          <w:r>
            <w:rPr>
              <w:noProof/>
              <w:webHidden/>
            </w:rPr>
            <w:fldChar w:fldCharType="end"/>
          </w:r>
          <w:r w:rsidRPr="0060187E">
            <w:rPr>
              <w:rStyle w:val="Hyperlink"/>
              <w:noProof/>
            </w:rPr>
            <w:fldChar w:fldCharType="end"/>
          </w:r>
        </w:p>
        <w:p w14:paraId="06404078" w14:textId="3BEE0A8C" w:rsidR="000C5B81" w:rsidRDefault="000C5B81">
          <w:pPr>
            <w:pStyle w:val="TOC1"/>
            <w:tabs>
              <w:tab w:val="right" w:leader="dot" w:pos="9016"/>
            </w:tabs>
            <w:rPr>
              <w:rFonts w:eastAsiaTheme="minorEastAsia"/>
              <w:noProof/>
              <w:lang w:eastAsia="en-GB"/>
            </w:rPr>
          </w:pPr>
          <w:r w:rsidRPr="0060187E">
            <w:rPr>
              <w:rStyle w:val="Hyperlink"/>
              <w:noProof/>
            </w:rPr>
            <w:fldChar w:fldCharType="begin"/>
          </w:r>
          <w:r w:rsidRPr="0060187E">
            <w:rPr>
              <w:rStyle w:val="Hyperlink"/>
              <w:noProof/>
            </w:rPr>
            <w:instrText xml:space="preserve"> </w:instrText>
          </w:r>
          <w:r>
            <w:rPr>
              <w:noProof/>
            </w:rPr>
            <w:instrText>HYPERLINK \l "_Toc80968978"</w:instrText>
          </w:r>
          <w:r w:rsidRPr="0060187E">
            <w:rPr>
              <w:rStyle w:val="Hyperlink"/>
              <w:noProof/>
            </w:rPr>
            <w:instrText xml:space="preserve"> </w:instrText>
          </w:r>
          <w:ins w:id="86" w:author="Andrew Instone-Cowie" w:date="2024-06-19T14:04:00Z" w16du:dateUtc="2024-06-19T13:04:00Z">
            <w:r w:rsidR="002645C5" w:rsidRPr="0060187E">
              <w:rPr>
                <w:rStyle w:val="Hyperlink"/>
                <w:noProof/>
              </w:rPr>
            </w:r>
          </w:ins>
          <w:r w:rsidRPr="0060187E">
            <w:rPr>
              <w:rStyle w:val="Hyperlink"/>
              <w:noProof/>
            </w:rPr>
            <w:fldChar w:fldCharType="separate"/>
          </w:r>
          <w:r w:rsidRPr="0060187E">
            <w:rPr>
              <w:rStyle w:val="Hyperlink"/>
              <w:noProof/>
            </w:rPr>
            <w:t>Interface Module Setup</w:t>
          </w:r>
          <w:r>
            <w:rPr>
              <w:noProof/>
              <w:webHidden/>
            </w:rPr>
            <w:tab/>
          </w:r>
          <w:r>
            <w:rPr>
              <w:noProof/>
              <w:webHidden/>
            </w:rPr>
            <w:fldChar w:fldCharType="begin"/>
          </w:r>
          <w:r>
            <w:rPr>
              <w:noProof/>
              <w:webHidden/>
            </w:rPr>
            <w:instrText xml:space="preserve"> PAGEREF _Toc80968978 \h </w:instrText>
          </w:r>
          <w:r>
            <w:rPr>
              <w:noProof/>
              <w:webHidden/>
            </w:rPr>
          </w:r>
          <w:r>
            <w:rPr>
              <w:noProof/>
              <w:webHidden/>
            </w:rPr>
            <w:fldChar w:fldCharType="separate"/>
          </w:r>
          <w:r w:rsidR="00476E07">
            <w:rPr>
              <w:noProof/>
              <w:webHidden/>
            </w:rPr>
            <w:t>76</w:t>
          </w:r>
          <w:r>
            <w:rPr>
              <w:noProof/>
              <w:webHidden/>
            </w:rPr>
            <w:fldChar w:fldCharType="end"/>
          </w:r>
          <w:r w:rsidRPr="0060187E">
            <w:rPr>
              <w:rStyle w:val="Hyperlink"/>
              <w:noProof/>
            </w:rPr>
            <w:fldChar w:fldCharType="end"/>
          </w:r>
        </w:p>
        <w:p w14:paraId="69F5FD61" w14:textId="3DF7D9C7" w:rsidR="000C5B81" w:rsidRDefault="000C5B81">
          <w:pPr>
            <w:pStyle w:val="TOC2"/>
            <w:tabs>
              <w:tab w:val="right" w:leader="dot" w:pos="9016"/>
            </w:tabs>
            <w:rPr>
              <w:rFonts w:eastAsiaTheme="minorEastAsia"/>
              <w:noProof/>
              <w:lang w:eastAsia="en-GB"/>
            </w:rPr>
          </w:pPr>
          <w:r w:rsidRPr="0060187E">
            <w:rPr>
              <w:rStyle w:val="Hyperlink"/>
              <w:noProof/>
            </w:rPr>
            <w:fldChar w:fldCharType="begin"/>
          </w:r>
          <w:r w:rsidRPr="0060187E">
            <w:rPr>
              <w:rStyle w:val="Hyperlink"/>
              <w:noProof/>
            </w:rPr>
            <w:instrText xml:space="preserve"> </w:instrText>
          </w:r>
          <w:r>
            <w:rPr>
              <w:noProof/>
            </w:rPr>
            <w:instrText>HYPERLINK \l "_Toc80968979"</w:instrText>
          </w:r>
          <w:r w:rsidRPr="0060187E">
            <w:rPr>
              <w:rStyle w:val="Hyperlink"/>
              <w:noProof/>
            </w:rPr>
            <w:instrText xml:space="preserve"> </w:instrText>
          </w:r>
          <w:ins w:id="87" w:author="Andrew Instone-Cowie" w:date="2024-06-19T14:04:00Z" w16du:dateUtc="2024-06-19T13:04:00Z">
            <w:r w:rsidR="002645C5" w:rsidRPr="0060187E">
              <w:rPr>
                <w:rStyle w:val="Hyperlink"/>
                <w:noProof/>
              </w:rPr>
            </w:r>
          </w:ins>
          <w:r w:rsidRPr="0060187E">
            <w:rPr>
              <w:rStyle w:val="Hyperlink"/>
              <w:noProof/>
            </w:rPr>
            <w:fldChar w:fldCharType="separate"/>
          </w:r>
          <w:r w:rsidRPr="0060187E">
            <w:rPr>
              <w:rStyle w:val="Hyperlink"/>
              <w:noProof/>
            </w:rPr>
            <w:t>Connecting to the Interface Module</w:t>
          </w:r>
          <w:r>
            <w:rPr>
              <w:noProof/>
              <w:webHidden/>
            </w:rPr>
            <w:tab/>
          </w:r>
          <w:r>
            <w:rPr>
              <w:noProof/>
              <w:webHidden/>
            </w:rPr>
            <w:fldChar w:fldCharType="begin"/>
          </w:r>
          <w:r>
            <w:rPr>
              <w:noProof/>
              <w:webHidden/>
            </w:rPr>
            <w:instrText xml:space="preserve"> PAGEREF _Toc80968979 \h </w:instrText>
          </w:r>
          <w:r>
            <w:rPr>
              <w:noProof/>
              <w:webHidden/>
            </w:rPr>
          </w:r>
          <w:r>
            <w:rPr>
              <w:noProof/>
              <w:webHidden/>
            </w:rPr>
            <w:fldChar w:fldCharType="separate"/>
          </w:r>
          <w:r w:rsidR="00476E07">
            <w:rPr>
              <w:noProof/>
              <w:webHidden/>
            </w:rPr>
            <w:t>76</w:t>
          </w:r>
          <w:r>
            <w:rPr>
              <w:noProof/>
              <w:webHidden/>
            </w:rPr>
            <w:fldChar w:fldCharType="end"/>
          </w:r>
          <w:r w:rsidRPr="0060187E">
            <w:rPr>
              <w:rStyle w:val="Hyperlink"/>
              <w:noProof/>
            </w:rPr>
            <w:fldChar w:fldCharType="end"/>
          </w:r>
        </w:p>
        <w:p w14:paraId="1D065E83" w14:textId="56790316" w:rsidR="000C5B81" w:rsidRDefault="000C5B81">
          <w:pPr>
            <w:pStyle w:val="TOC2"/>
            <w:tabs>
              <w:tab w:val="right" w:leader="dot" w:pos="9016"/>
            </w:tabs>
            <w:rPr>
              <w:rFonts w:eastAsiaTheme="minorEastAsia"/>
              <w:noProof/>
              <w:lang w:eastAsia="en-GB"/>
            </w:rPr>
          </w:pPr>
          <w:r w:rsidRPr="0060187E">
            <w:rPr>
              <w:rStyle w:val="Hyperlink"/>
              <w:noProof/>
            </w:rPr>
            <w:fldChar w:fldCharType="begin"/>
          </w:r>
          <w:r w:rsidRPr="0060187E">
            <w:rPr>
              <w:rStyle w:val="Hyperlink"/>
              <w:noProof/>
            </w:rPr>
            <w:instrText xml:space="preserve"> </w:instrText>
          </w:r>
          <w:r>
            <w:rPr>
              <w:noProof/>
            </w:rPr>
            <w:instrText>HYPERLINK \l "_Toc80968980"</w:instrText>
          </w:r>
          <w:r w:rsidRPr="0060187E">
            <w:rPr>
              <w:rStyle w:val="Hyperlink"/>
              <w:noProof/>
            </w:rPr>
            <w:instrText xml:space="preserve"> </w:instrText>
          </w:r>
          <w:ins w:id="88" w:author="Andrew Instone-Cowie" w:date="2024-06-19T14:04:00Z" w16du:dateUtc="2024-06-19T13:04:00Z">
            <w:r w:rsidR="002645C5" w:rsidRPr="0060187E">
              <w:rPr>
                <w:rStyle w:val="Hyperlink"/>
                <w:noProof/>
              </w:rPr>
            </w:r>
          </w:ins>
          <w:r w:rsidRPr="0060187E">
            <w:rPr>
              <w:rStyle w:val="Hyperlink"/>
              <w:noProof/>
            </w:rPr>
            <w:fldChar w:fldCharType="separate"/>
          </w:r>
          <w:r w:rsidRPr="0060187E">
            <w:rPr>
              <w:rStyle w:val="Hyperlink"/>
              <w:noProof/>
            </w:rPr>
            <w:t>Worked Example</w:t>
          </w:r>
          <w:r>
            <w:rPr>
              <w:noProof/>
              <w:webHidden/>
            </w:rPr>
            <w:tab/>
          </w:r>
          <w:r>
            <w:rPr>
              <w:noProof/>
              <w:webHidden/>
            </w:rPr>
            <w:fldChar w:fldCharType="begin"/>
          </w:r>
          <w:r>
            <w:rPr>
              <w:noProof/>
              <w:webHidden/>
            </w:rPr>
            <w:instrText xml:space="preserve"> PAGEREF _Toc80968980 \h </w:instrText>
          </w:r>
          <w:r>
            <w:rPr>
              <w:noProof/>
              <w:webHidden/>
            </w:rPr>
          </w:r>
          <w:r>
            <w:rPr>
              <w:noProof/>
              <w:webHidden/>
            </w:rPr>
            <w:fldChar w:fldCharType="separate"/>
          </w:r>
          <w:r w:rsidR="00476E07">
            <w:rPr>
              <w:noProof/>
              <w:webHidden/>
            </w:rPr>
            <w:t>77</w:t>
          </w:r>
          <w:r>
            <w:rPr>
              <w:noProof/>
              <w:webHidden/>
            </w:rPr>
            <w:fldChar w:fldCharType="end"/>
          </w:r>
          <w:r w:rsidRPr="0060187E">
            <w:rPr>
              <w:rStyle w:val="Hyperlink"/>
              <w:noProof/>
            </w:rPr>
            <w:fldChar w:fldCharType="end"/>
          </w:r>
        </w:p>
        <w:p w14:paraId="18648D20" w14:textId="507A5543" w:rsidR="000C5B81" w:rsidRDefault="000C5B81">
          <w:pPr>
            <w:pStyle w:val="TOC3"/>
            <w:tabs>
              <w:tab w:val="right" w:leader="dot" w:pos="9016"/>
            </w:tabs>
            <w:rPr>
              <w:noProof/>
              <w:lang w:val="en-GB" w:eastAsia="en-GB"/>
            </w:rPr>
          </w:pPr>
          <w:r w:rsidRPr="0060187E">
            <w:rPr>
              <w:rStyle w:val="Hyperlink"/>
              <w:noProof/>
            </w:rPr>
            <w:fldChar w:fldCharType="begin"/>
          </w:r>
          <w:r w:rsidRPr="0060187E">
            <w:rPr>
              <w:rStyle w:val="Hyperlink"/>
              <w:noProof/>
            </w:rPr>
            <w:instrText xml:space="preserve"> </w:instrText>
          </w:r>
          <w:r>
            <w:rPr>
              <w:noProof/>
            </w:rPr>
            <w:instrText>HYPERLINK \l "_Toc80968981"</w:instrText>
          </w:r>
          <w:r w:rsidRPr="0060187E">
            <w:rPr>
              <w:rStyle w:val="Hyperlink"/>
              <w:noProof/>
            </w:rPr>
            <w:instrText xml:space="preserve"> </w:instrText>
          </w:r>
          <w:ins w:id="89" w:author="Andrew Instone-Cowie" w:date="2024-06-19T14:04:00Z" w16du:dateUtc="2024-06-19T13:04:00Z">
            <w:r w:rsidR="002645C5" w:rsidRPr="0060187E">
              <w:rPr>
                <w:rStyle w:val="Hyperlink"/>
                <w:noProof/>
              </w:rPr>
            </w:r>
          </w:ins>
          <w:r w:rsidRPr="0060187E">
            <w:rPr>
              <w:rStyle w:val="Hyperlink"/>
              <w:noProof/>
            </w:rPr>
            <w:fldChar w:fldCharType="separate"/>
          </w:r>
          <w:r w:rsidRPr="0060187E">
            <w:rPr>
              <w:rStyle w:val="Hyperlink"/>
              <w:noProof/>
            </w:rPr>
            <w:t>Sensor Channels</w:t>
          </w:r>
          <w:r>
            <w:rPr>
              <w:noProof/>
              <w:webHidden/>
            </w:rPr>
            <w:tab/>
          </w:r>
          <w:r>
            <w:rPr>
              <w:noProof/>
              <w:webHidden/>
            </w:rPr>
            <w:fldChar w:fldCharType="begin"/>
          </w:r>
          <w:r>
            <w:rPr>
              <w:noProof/>
              <w:webHidden/>
            </w:rPr>
            <w:instrText xml:space="preserve"> PAGEREF _Toc80968981 \h </w:instrText>
          </w:r>
          <w:r>
            <w:rPr>
              <w:noProof/>
              <w:webHidden/>
            </w:rPr>
          </w:r>
          <w:r>
            <w:rPr>
              <w:noProof/>
              <w:webHidden/>
            </w:rPr>
            <w:fldChar w:fldCharType="separate"/>
          </w:r>
          <w:r w:rsidR="00476E07">
            <w:rPr>
              <w:noProof/>
              <w:webHidden/>
            </w:rPr>
            <w:t>77</w:t>
          </w:r>
          <w:r>
            <w:rPr>
              <w:noProof/>
              <w:webHidden/>
            </w:rPr>
            <w:fldChar w:fldCharType="end"/>
          </w:r>
          <w:r w:rsidRPr="0060187E">
            <w:rPr>
              <w:rStyle w:val="Hyperlink"/>
              <w:noProof/>
            </w:rPr>
            <w:fldChar w:fldCharType="end"/>
          </w:r>
        </w:p>
        <w:p w14:paraId="6486CDAE" w14:textId="473AA2A7" w:rsidR="000C5B81" w:rsidRDefault="000C5B81">
          <w:pPr>
            <w:pStyle w:val="TOC3"/>
            <w:tabs>
              <w:tab w:val="right" w:leader="dot" w:pos="9016"/>
            </w:tabs>
            <w:rPr>
              <w:noProof/>
              <w:lang w:val="en-GB" w:eastAsia="en-GB"/>
            </w:rPr>
          </w:pPr>
          <w:r w:rsidRPr="0060187E">
            <w:rPr>
              <w:rStyle w:val="Hyperlink"/>
              <w:noProof/>
            </w:rPr>
            <w:fldChar w:fldCharType="begin"/>
          </w:r>
          <w:r w:rsidRPr="0060187E">
            <w:rPr>
              <w:rStyle w:val="Hyperlink"/>
              <w:noProof/>
            </w:rPr>
            <w:instrText xml:space="preserve"> </w:instrText>
          </w:r>
          <w:r>
            <w:rPr>
              <w:noProof/>
            </w:rPr>
            <w:instrText>HYPERLINK \l "_Toc80968982"</w:instrText>
          </w:r>
          <w:r w:rsidRPr="0060187E">
            <w:rPr>
              <w:rStyle w:val="Hyperlink"/>
              <w:noProof/>
            </w:rPr>
            <w:instrText xml:space="preserve"> </w:instrText>
          </w:r>
          <w:ins w:id="90" w:author="Andrew Instone-Cowie" w:date="2024-06-19T14:04:00Z" w16du:dateUtc="2024-06-19T13:04:00Z">
            <w:r w:rsidR="002645C5" w:rsidRPr="0060187E">
              <w:rPr>
                <w:rStyle w:val="Hyperlink"/>
                <w:noProof/>
              </w:rPr>
            </w:r>
          </w:ins>
          <w:r w:rsidRPr="0060187E">
            <w:rPr>
              <w:rStyle w:val="Hyperlink"/>
              <w:noProof/>
            </w:rPr>
            <w:fldChar w:fldCharType="separate"/>
          </w:r>
          <w:r w:rsidRPr="0060187E">
            <w:rPr>
              <w:rStyle w:val="Hyperlink"/>
              <w:noProof/>
            </w:rPr>
            <w:t>Example Installation</w:t>
          </w:r>
          <w:r>
            <w:rPr>
              <w:noProof/>
              <w:webHidden/>
            </w:rPr>
            <w:tab/>
          </w:r>
          <w:r>
            <w:rPr>
              <w:noProof/>
              <w:webHidden/>
            </w:rPr>
            <w:fldChar w:fldCharType="begin"/>
          </w:r>
          <w:r>
            <w:rPr>
              <w:noProof/>
              <w:webHidden/>
            </w:rPr>
            <w:instrText xml:space="preserve"> PAGEREF _Toc80968982 \h </w:instrText>
          </w:r>
          <w:r>
            <w:rPr>
              <w:noProof/>
              <w:webHidden/>
            </w:rPr>
          </w:r>
          <w:r>
            <w:rPr>
              <w:noProof/>
              <w:webHidden/>
            </w:rPr>
            <w:fldChar w:fldCharType="separate"/>
          </w:r>
          <w:r w:rsidR="00476E07">
            <w:rPr>
              <w:noProof/>
              <w:webHidden/>
            </w:rPr>
            <w:t>79</w:t>
          </w:r>
          <w:r>
            <w:rPr>
              <w:noProof/>
              <w:webHidden/>
            </w:rPr>
            <w:fldChar w:fldCharType="end"/>
          </w:r>
          <w:r w:rsidRPr="0060187E">
            <w:rPr>
              <w:rStyle w:val="Hyperlink"/>
              <w:noProof/>
            </w:rPr>
            <w:fldChar w:fldCharType="end"/>
          </w:r>
        </w:p>
        <w:p w14:paraId="228D69E0" w14:textId="2E890D79" w:rsidR="000C5B81" w:rsidRDefault="000C5B81">
          <w:pPr>
            <w:pStyle w:val="TOC3"/>
            <w:tabs>
              <w:tab w:val="right" w:leader="dot" w:pos="9016"/>
            </w:tabs>
            <w:rPr>
              <w:noProof/>
              <w:lang w:val="en-GB" w:eastAsia="en-GB"/>
            </w:rPr>
          </w:pPr>
          <w:r w:rsidRPr="0060187E">
            <w:rPr>
              <w:rStyle w:val="Hyperlink"/>
              <w:noProof/>
            </w:rPr>
            <w:fldChar w:fldCharType="begin"/>
          </w:r>
          <w:r w:rsidRPr="0060187E">
            <w:rPr>
              <w:rStyle w:val="Hyperlink"/>
              <w:noProof/>
            </w:rPr>
            <w:instrText xml:space="preserve"> </w:instrText>
          </w:r>
          <w:r>
            <w:rPr>
              <w:noProof/>
            </w:rPr>
            <w:instrText>HYPERLINK \l "_Toc80968983"</w:instrText>
          </w:r>
          <w:r w:rsidRPr="0060187E">
            <w:rPr>
              <w:rStyle w:val="Hyperlink"/>
              <w:noProof/>
            </w:rPr>
            <w:instrText xml:space="preserve"> </w:instrText>
          </w:r>
          <w:ins w:id="91" w:author="Andrew Instone-Cowie" w:date="2024-06-19T14:04:00Z" w16du:dateUtc="2024-06-19T13:04:00Z">
            <w:r w:rsidR="002645C5" w:rsidRPr="0060187E">
              <w:rPr>
                <w:rStyle w:val="Hyperlink"/>
                <w:noProof/>
              </w:rPr>
            </w:r>
          </w:ins>
          <w:r w:rsidRPr="0060187E">
            <w:rPr>
              <w:rStyle w:val="Hyperlink"/>
              <w:noProof/>
            </w:rPr>
            <w:fldChar w:fldCharType="separate"/>
          </w:r>
          <w:r w:rsidRPr="0060187E">
            <w:rPr>
              <w:rStyle w:val="Hyperlink"/>
              <w:noProof/>
            </w:rPr>
            <w:t>Default Settings</w:t>
          </w:r>
          <w:r>
            <w:rPr>
              <w:noProof/>
              <w:webHidden/>
            </w:rPr>
            <w:tab/>
          </w:r>
          <w:r>
            <w:rPr>
              <w:noProof/>
              <w:webHidden/>
            </w:rPr>
            <w:fldChar w:fldCharType="begin"/>
          </w:r>
          <w:r>
            <w:rPr>
              <w:noProof/>
              <w:webHidden/>
            </w:rPr>
            <w:instrText xml:space="preserve"> PAGEREF _Toc80968983 \h </w:instrText>
          </w:r>
          <w:r>
            <w:rPr>
              <w:noProof/>
              <w:webHidden/>
            </w:rPr>
          </w:r>
          <w:r>
            <w:rPr>
              <w:noProof/>
              <w:webHidden/>
            </w:rPr>
            <w:fldChar w:fldCharType="separate"/>
          </w:r>
          <w:r w:rsidR="00476E07">
            <w:rPr>
              <w:noProof/>
              <w:webHidden/>
            </w:rPr>
            <w:t>80</w:t>
          </w:r>
          <w:r>
            <w:rPr>
              <w:noProof/>
              <w:webHidden/>
            </w:rPr>
            <w:fldChar w:fldCharType="end"/>
          </w:r>
          <w:r w:rsidRPr="0060187E">
            <w:rPr>
              <w:rStyle w:val="Hyperlink"/>
              <w:noProof/>
            </w:rPr>
            <w:fldChar w:fldCharType="end"/>
          </w:r>
        </w:p>
        <w:p w14:paraId="26236BCD" w14:textId="76A6ED06" w:rsidR="000C5B81" w:rsidRDefault="000C5B81">
          <w:pPr>
            <w:pStyle w:val="TOC3"/>
            <w:tabs>
              <w:tab w:val="right" w:leader="dot" w:pos="9016"/>
            </w:tabs>
            <w:rPr>
              <w:noProof/>
              <w:lang w:val="en-GB" w:eastAsia="en-GB"/>
            </w:rPr>
          </w:pPr>
          <w:r w:rsidRPr="0060187E">
            <w:rPr>
              <w:rStyle w:val="Hyperlink"/>
              <w:noProof/>
            </w:rPr>
            <w:fldChar w:fldCharType="begin"/>
          </w:r>
          <w:r w:rsidRPr="0060187E">
            <w:rPr>
              <w:rStyle w:val="Hyperlink"/>
              <w:noProof/>
            </w:rPr>
            <w:instrText xml:space="preserve"> </w:instrText>
          </w:r>
          <w:r>
            <w:rPr>
              <w:noProof/>
            </w:rPr>
            <w:instrText>HYPERLINK \l "_Toc80968984"</w:instrText>
          </w:r>
          <w:r w:rsidRPr="0060187E">
            <w:rPr>
              <w:rStyle w:val="Hyperlink"/>
              <w:noProof/>
            </w:rPr>
            <w:instrText xml:space="preserve"> </w:instrText>
          </w:r>
          <w:ins w:id="92" w:author="Andrew Instone-Cowie" w:date="2024-06-19T14:04:00Z" w16du:dateUtc="2024-06-19T13:04:00Z">
            <w:r w:rsidR="002645C5" w:rsidRPr="0060187E">
              <w:rPr>
                <w:rStyle w:val="Hyperlink"/>
                <w:noProof/>
              </w:rPr>
            </w:r>
          </w:ins>
          <w:r w:rsidRPr="0060187E">
            <w:rPr>
              <w:rStyle w:val="Hyperlink"/>
              <w:noProof/>
            </w:rPr>
            <w:fldChar w:fldCharType="separate"/>
          </w:r>
          <w:r w:rsidRPr="0060187E">
            <w:rPr>
              <w:rStyle w:val="Hyperlink"/>
              <w:noProof/>
            </w:rPr>
            <w:t>Disable Unused Channels</w:t>
          </w:r>
          <w:r>
            <w:rPr>
              <w:noProof/>
              <w:webHidden/>
            </w:rPr>
            <w:tab/>
          </w:r>
          <w:r>
            <w:rPr>
              <w:noProof/>
              <w:webHidden/>
            </w:rPr>
            <w:fldChar w:fldCharType="begin"/>
          </w:r>
          <w:r>
            <w:rPr>
              <w:noProof/>
              <w:webHidden/>
            </w:rPr>
            <w:instrText xml:space="preserve"> PAGEREF _Toc80968984 \h </w:instrText>
          </w:r>
          <w:r>
            <w:rPr>
              <w:noProof/>
              <w:webHidden/>
            </w:rPr>
          </w:r>
          <w:r>
            <w:rPr>
              <w:noProof/>
              <w:webHidden/>
            </w:rPr>
            <w:fldChar w:fldCharType="separate"/>
          </w:r>
          <w:r w:rsidR="00476E07">
            <w:rPr>
              <w:noProof/>
              <w:webHidden/>
            </w:rPr>
            <w:t>81</w:t>
          </w:r>
          <w:r>
            <w:rPr>
              <w:noProof/>
              <w:webHidden/>
            </w:rPr>
            <w:fldChar w:fldCharType="end"/>
          </w:r>
          <w:r w:rsidRPr="0060187E">
            <w:rPr>
              <w:rStyle w:val="Hyperlink"/>
              <w:noProof/>
            </w:rPr>
            <w:fldChar w:fldCharType="end"/>
          </w:r>
        </w:p>
        <w:p w14:paraId="37EB5E81" w14:textId="37E7E943" w:rsidR="000C5B81" w:rsidRDefault="000C5B81">
          <w:pPr>
            <w:pStyle w:val="TOC3"/>
            <w:tabs>
              <w:tab w:val="right" w:leader="dot" w:pos="9016"/>
            </w:tabs>
            <w:rPr>
              <w:noProof/>
              <w:lang w:val="en-GB" w:eastAsia="en-GB"/>
            </w:rPr>
          </w:pPr>
          <w:r w:rsidRPr="0060187E">
            <w:rPr>
              <w:rStyle w:val="Hyperlink"/>
              <w:noProof/>
            </w:rPr>
            <w:fldChar w:fldCharType="begin"/>
          </w:r>
          <w:r w:rsidRPr="0060187E">
            <w:rPr>
              <w:rStyle w:val="Hyperlink"/>
              <w:noProof/>
            </w:rPr>
            <w:instrText xml:space="preserve"> </w:instrText>
          </w:r>
          <w:r>
            <w:rPr>
              <w:noProof/>
            </w:rPr>
            <w:instrText>HYPERLINK \l "_Toc80968985"</w:instrText>
          </w:r>
          <w:r w:rsidRPr="0060187E">
            <w:rPr>
              <w:rStyle w:val="Hyperlink"/>
              <w:noProof/>
            </w:rPr>
            <w:instrText xml:space="preserve"> </w:instrText>
          </w:r>
          <w:ins w:id="93" w:author="Andrew Instone-Cowie" w:date="2024-06-19T14:04:00Z" w16du:dateUtc="2024-06-19T13:04:00Z">
            <w:r w:rsidR="002645C5" w:rsidRPr="0060187E">
              <w:rPr>
                <w:rStyle w:val="Hyperlink"/>
                <w:noProof/>
              </w:rPr>
            </w:r>
          </w:ins>
          <w:r w:rsidRPr="0060187E">
            <w:rPr>
              <w:rStyle w:val="Hyperlink"/>
              <w:noProof/>
            </w:rPr>
            <w:fldChar w:fldCharType="separate"/>
          </w:r>
          <w:r w:rsidRPr="0060187E">
            <w:rPr>
              <w:rStyle w:val="Hyperlink"/>
              <w:noProof/>
            </w:rPr>
            <w:t>Re-Map Channels to Bells</w:t>
          </w:r>
          <w:r>
            <w:rPr>
              <w:noProof/>
              <w:webHidden/>
            </w:rPr>
            <w:tab/>
          </w:r>
          <w:r>
            <w:rPr>
              <w:noProof/>
              <w:webHidden/>
            </w:rPr>
            <w:fldChar w:fldCharType="begin"/>
          </w:r>
          <w:r>
            <w:rPr>
              <w:noProof/>
              <w:webHidden/>
            </w:rPr>
            <w:instrText xml:space="preserve"> PAGEREF _Toc80968985 \h </w:instrText>
          </w:r>
          <w:r>
            <w:rPr>
              <w:noProof/>
              <w:webHidden/>
            </w:rPr>
          </w:r>
          <w:r>
            <w:rPr>
              <w:noProof/>
              <w:webHidden/>
            </w:rPr>
            <w:fldChar w:fldCharType="separate"/>
          </w:r>
          <w:r w:rsidR="00476E07">
            <w:rPr>
              <w:noProof/>
              <w:webHidden/>
            </w:rPr>
            <w:t>82</w:t>
          </w:r>
          <w:r>
            <w:rPr>
              <w:noProof/>
              <w:webHidden/>
            </w:rPr>
            <w:fldChar w:fldCharType="end"/>
          </w:r>
          <w:r w:rsidRPr="0060187E">
            <w:rPr>
              <w:rStyle w:val="Hyperlink"/>
              <w:noProof/>
            </w:rPr>
            <w:fldChar w:fldCharType="end"/>
          </w:r>
        </w:p>
        <w:p w14:paraId="5B955C32" w14:textId="4CCD2A92" w:rsidR="000C5B81" w:rsidRDefault="000C5B81">
          <w:pPr>
            <w:pStyle w:val="TOC3"/>
            <w:tabs>
              <w:tab w:val="right" w:leader="dot" w:pos="9016"/>
            </w:tabs>
            <w:rPr>
              <w:noProof/>
              <w:lang w:val="en-GB" w:eastAsia="en-GB"/>
            </w:rPr>
          </w:pPr>
          <w:r w:rsidRPr="0060187E">
            <w:rPr>
              <w:rStyle w:val="Hyperlink"/>
              <w:noProof/>
            </w:rPr>
            <w:fldChar w:fldCharType="begin"/>
          </w:r>
          <w:r w:rsidRPr="0060187E">
            <w:rPr>
              <w:rStyle w:val="Hyperlink"/>
              <w:noProof/>
            </w:rPr>
            <w:instrText xml:space="preserve"> </w:instrText>
          </w:r>
          <w:r>
            <w:rPr>
              <w:noProof/>
            </w:rPr>
            <w:instrText>HYPERLINK \l "_Toc80968986"</w:instrText>
          </w:r>
          <w:r w:rsidRPr="0060187E">
            <w:rPr>
              <w:rStyle w:val="Hyperlink"/>
              <w:noProof/>
            </w:rPr>
            <w:instrText xml:space="preserve"> </w:instrText>
          </w:r>
          <w:ins w:id="94" w:author="Andrew Instone-Cowie" w:date="2024-06-19T14:04:00Z" w16du:dateUtc="2024-06-19T13:04:00Z">
            <w:r w:rsidR="002645C5" w:rsidRPr="0060187E">
              <w:rPr>
                <w:rStyle w:val="Hyperlink"/>
                <w:noProof/>
              </w:rPr>
            </w:r>
          </w:ins>
          <w:r w:rsidRPr="0060187E">
            <w:rPr>
              <w:rStyle w:val="Hyperlink"/>
              <w:noProof/>
            </w:rPr>
            <w:fldChar w:fldCharType="separate"/>
          </w:r>
          <w:r w:rsidRPr="0060187E">
            <w:rPr>
              <w:rStyle w:val="Hyperlink"/>
              <w:noProof/>
            </w:rPr>
            <w:t>Save Settings</w:t>
          </w:r>
          <w:r>
            <w:rPr>
              <w:noProof/>
              <w:webHidden/>
            </w:rPr>
            <w:tab/>
          </w:r>
          <w:r>
            <w:rPr>
              <w:noProof/>
              <w:webHidden/>
            </w:rPr>
            <w:fldChar w:fldCharType="begin"/>
          </w:r>
          <w:r>
            <w:rPr>
              <w:noProof/>
              <w:webHidden/>
            </w:rPr>
            <w:instrText xml:space="preserve"> PAGEREF _Toc80968986 \h </w:instrText>
          </w:r>
          <w:r>
            <w:rPr>
              <w:noProof/>
              <w:webHidden/>
            </w:rPr>
          </w:r>
          <w:r>
            <w:rPr>
              <w:noProof/>
              <w:webHidden/>
            </w:rPr>
            <w:fldChar w:fldCharType="separate"/>
          </w:r>
          <w:r w:rsidR="00476E07">
            <w:rPr>
              <w:noProof/>
              <w:webHidden/>
            </w:rPr>
            <w:t>83</w:t>
          </w:r>
          <w:r>
            <w:rPr>
              <w:noProof/>
              <w:webHidden/>
            </w:rPr>
            <w:fldChar w:fldCharType="end"/>
          </w:r>
          <w:r w:rsidRPr="0060187E">
            <w:rPr>
              <w:rStyle w:val="Hyperlink"/>
              <w:noProof/>
            </w:rPr>
            <w:fldChar w:fldCharType="end"/>
          </w:r>
        </w:p>
        <w:p w14:paraId="0BFEC222" w14:textId="39A293DC" w:rsidR="000C5B81" w:rsidRDefault="000C5B81">
          <w:pPr>
            <w:pStyle w:val="TOC1"/>
            <w:tabs>
              <w:tab w:val="right" w:leader="dot" w:pos="9016"/>
            </w:tabs>
            <w:rPr>
              <w:rFonts w:eastAsiaTheme="minorEastAsia"/>
              <w:noProof/>
              <w:lang w:eastAsia="en-GB"/>
            </w:rPr>
          </w:pPr>
          <w:r w:rsidRPr="0060187E">
            <w:rPr>
              <w:rStyle w:val="Hyperlink"/>
              <w:noProof/>
            </w:rPr>
            <w:fldChar w:fldCharType="begin"/>
          </w:r>
          <w:r w:rsidRPr="0060187E">
            <w:rPr>
              <w:rStyle w:val="Hyperlink"/>
              <w:noProof/>
            </w:rPr>
            <w:instrText xml:space="preserve"> </w:instrText>
          </w:r>
          <w:r>
            <w:rPr>
              <w:noProof/>
            </w:rPr>
            <w:instrText>HYPERLINK \l "_Toc80968987"</w:instrText>
          </w:r>
          <w:r w:rsidRPr="0060187E">
            <w:rPr>
              <w:rStyle w:val="Hyperlink"/>
              <w:noProof/>
            </w:rPr>
            <w:instrText xml:space="preserve"> </w:instrText>
          </w:r>
          <w:ins w:id="95" w:author="Andrew Instone-Cowie" w:date="2024-06-19T14:04:00Z" w16du:dateUtc="2024-06-19T13:04:00Z">
            <w:r w:rsidR="002645C5" w:rsidRPr="0060187E">
              <w:rPr>
                <w:rStyle w:val="Hyperlink"/>
                <w:noProof/>
              </w:rPr>
            </w:r>
          </w:ins>
          <w:r w:rsidRPr="0060187E">
            <w:rPr>
              <w:rStyle w:val="Hyperlink"/>
              <w:noProof/>
            </w:rPr>
            <w:fldChar w:fldCharType="separate"/>
          </w:r>
          <w:r w:rsidRPr="0060187E">
            <w:rPr>
              <w:rStyle w:val="Hyperlink"/>
              <w:noProof/>
            </w:rPr>
            <w:t>Next Steps</w:t>
          </w:r>
          <w:r>
            <w:rPr>
              <w:noProof/>
              <w:webHidden/>
            </w:rPr>
            <w:tab/>
          </w:r>
          <w:r>
            <w:rPr>
              <w:noProof/>
              <w:webHidden/>
            </w:rPr>
            <w:fldChar w:fldCharType="begin"/>
          </w:r>
          <w:r>
            <w:rPr>
              <w:noProof/>
              <w:webHidden/>
            </w:rPr>
            <w:instrText xml:space="preserve"> PAGEREF _Toc80968987 \h </w:instrText>
          </w:r>
          <w:r>
            <w:rPr>
              <w:noProof/>
              <w:webHidden/>
            </w:rPr>
          </w:r>
          <w:r>
            <w:rPr>
              <w:noProof/>
              <w:webHidden/>
            </w:rPr>
            <w:fldChar w:fldCharType="separate"/>
          </w:r>
          <w:r w:rsidR="00476E07">
            <w:rPr>
              <w:noProof/>
              <w:webHidden/>
            </w:rPr>
            <w:t>84</w:t>
          </w:r>
          <w:r>
            <w:rPr>
              <w:noProof/>
              <w:webHidden/>
            </w:rPr>
            <w:fldChar w:fldCharType="end"/>
          </w:r>
          <w:r w:rsidRPr="0060187E">
            <w:rPr>
              <w:rStyle w:val="Hyperlink"/>
              <w:noProof/>
            </w:rPr>
            <w:fldChar w:fldCharType="end"/>
          </w:r>
        </w:p>
        <w:p w14:paraId="476A4F45" w14:textId="3A4C762B" w:rsidR="000C5B81" w:rsidRDefault="000C5B81">
          <w:pPr>
            <w:pStyle w:val="TOC1"/>
            <w:tabs>
              <w:tab w:val="right" w:leader="dot" w:pos="9016"/>
            </w:tabs>
            <w:rPr>
              <w:rFonts w:eastAsiaTheme="minorEastAsia"/>
              <w:noProof/>
              <w:lang w:eastAsia="en-GB"/>
            </w:rPr>
          </w:pPr>
          <w:r w:rsidRPr="0060187E">
            <w:rPr>
              <w:rStyle w:val="Hyperlink"/>
              <w:noProof/>
            </w:rPr>
            <w:fldChar w:fldCharType="begin"/>
          </w:r>
          <w:r w:rsidRPr="0060187E">
            <w:rPr>
              <w:rStyle w:val="Hyperlink"/>
              <w:noProof/>
            </w:rPr>
            <w:instrText xml:space="preserve"> </w:instrText>
          </w:r>
          <w:r>
            <w:rPr>
              <w:noProof/>
            </w:rPr>
            <w:instrText>HYPERLINK \l "_Toc80968988"</w:instrText>
          </w:r>
          <w:r w:rsidRPr="0060187E">
            <w:rPr>
              <w:rStyle w:val="Hyperlink"/>
              <w:noProof/>
            </w:rPr>
            <w:instrText xml:space="preserve"> </w:instrText>
          </w:r>
          <w:ins w:id="96" w:author="Andrew Instone-Cowie" w:date="2024-06-19T14:04:00Z" w16du:dateUtc="2024-06-19T13:04:00Z">
            <w:r w:rsidR="002645C5" w:rsidRPr="0060187E">
              <w:rPr>
                <w:rStyle w:val="Hyperlink"/>
                <w:noProof/>
              </w:rPr>
            </w:r>
          </w:ins>
          <w:r w:rsidRPr="0060187E">
            <w:rPr>
              <w:rStyle w:val="Hyperlink"/>
              <w:noProof/>
            </w:rPr>
            <w:fldChar w:fldCharType="separate"/>
          </w:r>
          <w:r w:rsidRPr="0060187E">
            <w:rPr>
              <w:rStyle w:val="Hyperlink"/>
              <w:noProof/>
            </w:rPr>
            <w:t>Licensing &amp; Disclaimers</w:t>
          </w:r>
          <w:r>
            <w:rPr>
              <w:noProof/>
              <w:webHidden/>
            </w:rPr>
            <w:tab/>
          </w:r>
          <w:r>
            <w:rPr>
              <w:noProof/>
              <w:webHidden/>
            </w:rPr>
            <w:fldChar w:fldCharType="begin"/>
          </w:r>
          <w:r>
            <w:rPr>
              <w:noProof/>
              <w:webHidden/>
            </w:rPr>
            <w:instrText xml:space="preserve"> PAGEREF _Toc80968988 \h </w:instrText>
          </w:r>
          <w:r>
            <w:rPr>
              <w:noProof/>
              <w:webHidden/>
            </w:rPr>
          </w:r>
          <w:r>
            <w:rPr>
              <w:noProof/>
              <w:webHidden/>
            </w:rPr>
            <w:fldChar w:fldCharType="separate"/>
          </w:r>
          <w:r w:rsidR="00476E07">
            <w:rPr>
              <w:noProof/>
              <w:webHidden/>
            </w:rPr>
            <w:t>85</w:t>
          </w:r>
          <w:r>
            <w:rPr>
              <w:noProof/>
              <w:webHidden/>
            </w:rPr>
            <w:fldChar w:fldCharType="end"/>
          </w:r>
          <w:r w:rsidRPr="0060187E">
            <w:rPr>
              <w:rStyle w:val="Hyperlink"/>
              <w:noProof/>
            </w:rPr>
            <w:fldChar w:fldCharType="end"/>
          </w:r>
        </w:p>
        <w:p w14:paraId="546FD764" w14:textId="133B1097" w:rsidR="000C5B81" w:rsidRDefault="000C5B81">
          <w:pPr>
            <w:pStyle w:val="TOC2"/>
            <w:tabs>
              <w:tab w:val="right" w:leader="dot" w:pos="9016"/>
            </w:tabs>
            <w:rPr>
              <w:rFonts w:eastAsiaTheme="minorEastAsia"/>
              <w:noProof/>
              <w:lang w:eastAsia="en-GB"/>
            </w:rPr>
          </w:pPr>
          <w:r w:rsidRPr="0060187E">
            <w:rPr>
              <w:rStyle w:val="Hyperlink"/>
              <w:noProof/>
            </w:rPr>
            <w:fldChar w:fldCharType="begin"/>
          </w:r>
          <w:r w:rsidRPr="0060187E">
            <w:rPr>
              <w:rStyle w:val="Hyperlink"/>
              <w:noProof/>
            </w:rPr>
            <w:instrText xml:space="preserve"> </w:instrText>
          </w:r>
          <w:r>
            <w:rPr>
              <w:noProof/>
            </w:rPr>
            <w:instrText>HYPERLINK \l "_Toc80968989"</w:instrText>
          </w:r>
          <w:r w:rsidRPr="0060187E">
            <w:rPr>
              <w:rStyle w:val="Hyperlink"/>
              <w:noProof/>
            </w:rPr>
            <w:instrText xml:space="preserve"> </w:instrText>
          </w:r>
          <w:ins w:id="97" w:author="Andrew Instone-Cowie" w:date="2024-06-19T14:04:00Z" w16du:dateUtc="2024-06-19T13:04:00Z">
            <w:r w:rsidR="002645C5" w:rsidRPr="0060187E">
              <w:rPr>
                <w:rStyle w:val="Hyperlink"/>
                <w:noProof/>
              </w:rPr>
            </w:r>
          </w:ins>
          <w:r w:rsidRPr="0060187E">
            <w:rPr>
              <w:rStyle w:val="Hyperlink"/>
              <w:noProof/>
            </w:rPr>
            <w:fldChar w:fldCharType="separate"/>
          </w:r>
          <w:r w:rsidRPr="0060187E">
            <w:rPr>
              <w:rStyle w:val="Hyperlink"/>
              <w:noProof/>
            </w:rPr>
            <w:t>Documentation</w:t>
          </w:r>
          <w:r>
            <w:rPr>
              <w:noProof/>
              <w:webHidden/>
            </w:rPr>
            <w:tab/>
          </w:r>
          <w:r>
            <w:rPr>
              <w:noProof/>
              <w:webHidden/>
            </w:rPr>
            <w:fldChar w:fldCharType="begin"/>
          </w:r>
          <w:r>
            <w:rPr>
              <w:noProof/>
              <w:webHidden/>
            </w:rPr>
            <w:instrText xml:space="preserve"> PAGEREF _Toc80968989 \h </w:instrText>
          </w:r>
          <w:r>
            <w:rPr>
              <w:noProof/>
              <w:webHidden/>
            </w:rPr>
          </w:r>
          <w:r>
            <w:rPr>
              <w:noProof/>
              <w:webHidden/>
            </w:rPr>
            <w:fldChar w:fldCharType="separate"/>
          </w:r>
          <w:r w:rsidR="00476E07">
            <w:rPr>
              <w:noProof/>
              <w:webHidden/>
            </w:rPr>
            <w:t>85</w:t>
          </w:r>
          <w:r>
            <w:rPr>
              <w:noProof/>
              <w:webHidden/>
            </w:rPr>
            <w:fldChar w:fldCharType="end"/>
          </w:r>
          <w:r w:rsidRPr="0060187E">
            <w:rPr>
              <w:rStyle w:val="Hyperlink"/>
              <w:noProof/>
            </w:rPr>
            <w:fldChar w:fldCharType="end"/>
          </w:r>
        </w:p>
        <w:p w14:paraId="61A7028C" w14:textId="5CF4FBC0" w:rsidR="000C5B81" w:rsidRDefault="000C5B81">
          <w:pPr>
            <w:pStyle w:val="TOC2"/>
            <w:tabs>
              <w:tab w:val="right" w:leader="dot" w:pos="9016"/>
            </w:tabs>
            <w:rPr>
              <w:rFonts w:eastAsiaTheme="minorEastAsia"/>
              <w:noProof/>
              <w:lang w:eastAsia="en-GB"/>
            </w:rPr>
          </w:pPr>
          <w:r w:rsidRPr="0060187E">
            <w:rPr>
              <w:rStyle w:val="Hyperlink"/>
              <w:noProof/>
            </w:rPr>
            <w:fldChar w:fldCharType="begin"/>
          </w:r>
          <w:r w:rsidRPr="0060187E">
            <w:rPr>
              <w:rStyle w:val="Hyperlink"/>
              <w:noProof/>
            </w:rPr>
            <w:instrText xml:space="preserve"> </w:instrText>
          </w:r>
          <w:r>
            <w:rPr>
              <w:noProof/>
            </w:rPr>
            <w:instrText>HYPERLINK \l "_Toc80968990"</w:instrText>
          </w:r>
          <w:r w:rsidRPr="0060187E">
            <w:rPr>
              <w:rStyle w:val="Hyperlink"/>
              <w:noProof/>
            </w:rPr>
            <w:instrText xml:space="preserve"> </w:instrText>
          </w:r>
          <w:ins w:id="98" w:author="Andrew Instone-Cowie" w:date="2024-06-19T14:04:00Z" w16du:dateUtc="2024-06-19T13:04:00Z">
            <w:r w:rsidR="002645C5" w:rsidRPr="0060187E">
              <w:rPr>
                <w:rStyle w:val="Hyperlink"/>
                <w:noProof/>
              </w:rPr>
            </w:r>
          </w:ins>
          <w:r w:rsidRPr="0060187E">
            <w:rPr>
              <w:rStyle w:val="Hyperlink"/>
              <w:noProof/>
            </w:rPr>
            <w:fldChar w:fldCharType="separate"/>
          </w:r>
          <w:r w:rsidRPr="0060187E">
            <w:rPr>
              <w:rStyle w:val="Hyperlink"/>
              <w:noProof/>
            </w:rPr>
            <w:t>Software</w:t>
          </w:r>
          <w:r>
            <w:rPr>
              <w:noProof/>
              <w:webHidden/>
            </w:rPr>
            <w:tab/>
          </w:r>
          <w:r>
            <w:rPr>
              <w:noProof/>
              <w:webHidden/>
            </w:rPr>
            <w:fldChar w:fldCharType="begin"/>
          </w:r>
          <w:r>
            <w:rPr>
              <w:noProof/>
              <w:webHidden/>
            </w:rPr>
            <w:instrText xml:space="preserve"> PAGEREF _Toc80968990 \h </w:instrText>
          </w:r>
          <w:r>
            <w:rPr>
              <w:noProof/>
              <w:webHidden/>
            </w:rPr>
          </w:r>
          <w:r>
            <w:rPr>
              <w:noProof/>
              <w:webHidden/>
            </w:rPr>
            <w:fldChar w:fldCharType="separate"/>
          </w:r>
          <w:r w:rsidR="00476E07">
            <w:rPr>
              <w:noProof/>
              <w:webHidden/>
            </w:rPr>
            <w:t>85</w:t>
          </w:r>
          <w:r>
            <w:rPr>
              <w:noProof/>
              <w:webHidden/>
            </w:rPr>
            <w:fldChar w:fldCharType="end"/>
          </w:r>
          <w:r w:rsidRPr="0060187E">
            <w:rPr>
              <w:rStyle w:val="Hyperlink"/>
              <w:noProof/>
            </w:rPr>
            <w:fldChar w:fldCharType="end"/>
          </w:r>
        </w:p>
        <w:p w14:paraId="5F19B24A" w14:textId="49E55617" w:rsidR="000C5B81" w:rsidRDefault="000C5B81">
          <w:pPr>
            <w:pStyle w:val="TOC1"/>
            <w:tabs>
              <w:tab w:val="right" w:leader="dot" w:pos="9016"/>
            </w:tabs>
            <w:rPr>
              <w:rFonts w:eastAsiaTheme="minorEastAsia"/>
              <w:noProof/>
              <w:lang w:eastAsia="en-GB"/>
            </w:rPr>
          </w:pPr>
          <w:r w:rsidRPr="0060187E">
            <w:rPr>
              <w:rStyle w:val="Hyperlink"/>
              <w:noProof/>
            </w:rPr>
            <w:fldChar w:fldCharType="begin"/>
          </w:r>
          <w:r w:rsidRPr="0060187E">
            <w:rPr>
              <w:rStyle w:val="Hyperlink"/>
              <w:noProof/>
            </w:rPr>
            <w:instrText xml:space="preserve"> </w:instrText>
          </w:r>
          <w:r>
            <w:rPr>
              <w:noProof/>
            </w:rPr>
            <w:instrText>HYPERLINK \l "_Toc80968991"</w:instrText>
          </w:r>
          <w:r w:rsidRPr="0060187E">
            <w:rPr>
              <w:rStyle w:val="Hyperlink"/>
              <w:noProof/>
            </w:rPr>
            <w:instrText xml:space="preserve"> </w:instrText>
          </w:r>
          <w:ins w:id="99" w:author="Andrew Instone-Cowie" w:date="2024-06-19T14:04:00Z" w16du:dateUtc="2024-06-19T13:04:00Z">
            <w:r w:rsidR="002645C5" w:rsidRPr="0060187E">
              <w:rPr>
                <w:rStyle w:val="Hyperlink"/>
                <w:noProof/>
              </w:rPr>
            </w:r>
          </w:ins>
          <w:r w:rsidRPr="0060187E">
            <w:rPr>
              <w:rStyle w:val="Hyperlink"/>
              <w:noProof/>
            </w:rPr>
            <w:fldChar w:fldCharType="separate"/>
          </w:r>
          <w:r w:rsidRPr="0060187E">
            <w:rPr>
              <w:rStyle w:val="Hyperlink"/>
              <w:noProof/>
            </w:rPr>
            <w:t>Acknowledgements</w:t>
          </w:r>
          <w:r>
            <w:rPr>
              <w:noProof/>
              <w:webHidden/>
            </w:rPr>
            <w:tab/>
          </w:r>
          <w:r>
            <w:rPr>
              <w:noProof/>
              <w:webHidden/>
            </w:rPr>
            <w:fldChar w:fldCharType="begin"/>
          </w:r>
          <w:r>
            <w:rPr>
              <w:noProof/>
              <w:webHidden/>
            </w:rPr>
            <w:instrText xml:space="preserve"> PAGEREF _Toc80968991 \h </w:instrText>
          </w:r>
          <w:r>
            <w:rPr>
              <w:noProof/>
              <w:webHidden/>
            </w:rPr>
          </w:r>
          <w:r>
            <w:rPr>
              <w:noProof/>
              <w:webHidden/>
            </w:rPr>
            <w:fldChar w:fldCharType="separate"/>
          </w:r>
          <w:r w:rsidR="00476E07">
            <w:rPr>
              <w:noProof/>
              <w:webHidden/>
            </w:rPr>
            <w:t>86</w:t>
          </w:r>
          <w:r>
            <w:rPr>
              <w:noProof/>
              <w:webHidden/>
            </w:rPr>
            <w:fldChar w:fldCharType="end"/>
          </w:r>
          <w:r w:rsidRPr="0060187E">
            <w:rPr>
              <w:rStyle w:val="Hyperlink"/>
              <w:noProof/>
            </w:rPr>
            <w:fldChar w:fldCharType="end"/>
          </w:r>
        </w:p>
        <w:p w14:paraId="3829239B" w14:textId="40932124" w:rsidR="001060D5" w:rsidRDefault="004A19E5" w:rsidP="00D16CF7">
          <w:pPr>
            <w:rPr>
              <w:noProof/>
            </w:rPr>
          </w:pPr>
          <w:r>
            <w:rPr>
              <w:b/>
              <w:bCs/>
              <w:noProof/>
            </w:rPr>
            <w:fldChar w:fldCharType="end"/>
          </w:r>
        </w:p>
      </w:sdtContent>
    </w:sdt>
    <w:p w14:paraId="1D47D27E" w14:textId="77777777" w:rsidR="003A3D10" w:rsidRPr="00787764" w:rsidRDefault="00B7322D" w:rsidP="00830835">
      <w:pPr>
        <w:pStyle w:val="Heading1"/>
        <w:pageBreakBefore/>
        <w:spacing w:after="100"/>
      </w:pPr>
      <w:bookmarkStart w:id="100" w:name="_Toc80968896"/>
      <w:r>
        <w:lastRenderedPageBreak/>
        <w:t>I</w:t>
      </w:r>
      <w:r w:rsidR="00E35852">
        <w:t>ndex</w:t>
      </w:r>
      <w:r w:rsidR="003A3D10">
        <w:t xml:space="preserve"> of Figures</w:t>
      </w:r>
      <w:bookmarkEnd w:id="100"/>
    </w:p>
    <w:p w14:paraId="636F5891" w14:textId="72CCDD47" w:rsidR="000C5B81" w:rsidRDefault="003A3D10" w:rsidP="00830835">
      <w:pPr>
        <w:pStyle w:val="TableofFigures"/>
        <w:tabs>
          <w:tab w:val="right" w:leader="dot" w:pos="9016"/>
        </w:tabs>
        <w:spacing w:after="120"/>
        <w:rPr>
          <w:rFonts w:eastAsiaTheme="minorEastAsia"/>
          <w:noProof/>
          <w:lang w:eastAsia="en-GB"/>
        </w:rPr>
      </w:pPr>
      <w:r>
        <w:rPr>
          <w:i/>
        </w:rPr>
        <w:fldChar w:fldCharType="begin"/>
      </w:r>
      <w:r>
        <w:rPr>
          <w:i/>
        </w:rPr>
        <w:instrText xml:space="preserve"> TOC \h \z \c "Figure" </w:instrText>
      </w:r>
      <w:r>
        <w:rPr>
          <w:i/>
        </w:rPr>
        <w:fldChar w:fldCharType="separate"/>
      </w:r>
      <w:r w:rsidR="000C5B81" w:rsidRPr="0061518C">
        <w:rPr>
          <w:rStyle w:val="Hyperlink"/>
          <w:noProof/>
        </w:rPr>
        <w:fldChar w:fldCharType="begin"/>
      </w:r>
      <w:r w:rsidR="000C5B81" w:rsidRPr="0061518C">
        <w:rPr>
          <w:rStyle w:val="Hyperlink"/>
          <w:noProof/>
        </w:rPr>
        <w:instrText xml:space="preserve"> </w:instrText>
      </w:r>
      <w:r w:rsidR="000C5B81">
        <w:rPr>
          <w:noProof/>
        </w:rPr>
        <w:instrText>HYPERLINK \l "_Toc80968992"</w:instrText>
      </w:r>
      <w:r w:rsidR="000C5B81" w:rsidRPr="0061518C">
        <w:rPr>
          <w:rStyle w:val="Hyperlink"/>
          <w:noProof/>
        </w:rPr>
        <w:instrText xml:space="preserve"> </w:instrText>
      </w:r>
      <w:ins w:id="101" w:author="Andrew Instone-Cowie" w:date="2024-06-19T14:04:00Z" w16du:dateUtc="2024-06-19T13:04:00Z">
        <w:r w:rsidR="002645C5" w:rsidRPr="0061518C">
          <w:rPr>
            <w:rStyle w:val="Hyperlink"/>
            <w:noProof/>
          </w:rPr>
        </w:r>
      </w:ins>
      <w:r w:rsidR="000C5B81" w:rsidRPr="0061518C">
        <w:rPr>
          <w:rStyle w:val="Hyperlink"/>
          <w:noProof/>
        </w:rPr>
        <w:fldChar w:fldCharType="separate"/>
      </w:r>
      <w:r w:rsidR="000C5B81" w:rsidRPr="0061518C">
        <w:rPr>
          <w:rStyle w:val="Hyperlink"/>
          <w:noProof/>
        </w:rPr>
        <w:t>Figure 1 – Documentation Map</w:t>
      </w:r>
      <w:r w:rsidR="000C5B81">
        <w:rPr>
          <w:noProof/>
          <w:webHidden/>
        </w:rPr>
        <w:tab/>
      </w:r>
      <w:r w:rsidR="000C5B81">
        <w:rPr>
          <w:noProof/>
          <w:webHidden/>
        </w:rPr>
        <w:fldChar w:fldCharType="begin"/>
      </w:r>
      <w:r w:rsidR="000C5B81">
        <w:rPr>
          <w:noProof/>
          <w:webHidden/>
        </w:rPr>
        <w:instrText xml:space="preserve"> PAGEREF _Toc80968992 \h </w:instrText>
      </w:r>
      <w:r w:rsidR="000C5B81">
        <w:rPr>
          <w:noProof/>
          <w:webHidden/>
        </w:rPr>
      </w:r>
      <w:r w:rsidR="000C5B81">
        <w:rPr>
          <w:noProof/>
          <w:webHidden/>
        </w:rPr>
        <w:fldChar w:fldCharType="separate"/>
      </w:r>
      <w:r w:rsidR="00476E07">
        <w:rPr>
          <w:noProof/>
          <w:webHidden/>
        </w:rPr>
        <w:t>10</w:t>
      </w:r>
      <w:r w:rsidR="000C5B81">
        <w:rPr>
          <w:noProof/>
          <w:webHidden/>
        </w:rPr>
        <w:fldChar w:fldCharType="end"/>
      </w:r>
      <w:r w:rsidR="000C5B81" w:rsidRPr="0061518C">
        <w:rPr>
          <w:rStyle w:val="Hyperlink"/>
          <w:noProof/>
        </w:rPr>
        <w:fldChar w:fldCharType="end"/>
      </w:r>
    </w:p>
    <w:p w14:paraId="41A5A9BD" w14:textId="389674A0" w:rsidR="000C5B81" w:rsidRDefault="000C5B81" w:rsidP="00830835">
      <w:pPr>
        <w:pStyle w:val="TableofFigures"/>
        <w:tabs>
          <w:tab w:val="right" w:leader="dot" w:pos="9016"/>
        </w:tabs>
        <w:spacing w:after="120"/>
        <w:rPr>
          <w:rFonts w:eastAsiaTheme="minorEastAsia"/>
          <w:noProof/>
          <w:lang w:eastAsia="en-GB"/>
        </w:rPr>
      </w:pPr>
      <w:r w:rsidRPr="0061518C">
        <w:rPr>
          <w:rStyle w:val="Hyperlink"/>
          <w:noProof/>
        </w:rPr>
        <w:fldChar w:fldCharType="begin"/>
      </w:r>
      <w:r w:rsidRPr="0061518C">
        <w:rPr>
          <w:rStyle w:val="Hyperlink"/>
          <w:noProof/>
        </w:rPr>
        <w:instrText xml:space="preserve"> </w:instrText>
      </w:r>
      <w:r>
        <w:rPr>
          <w:noProof/>
        </w:rPr>
        <w:instrText>HYPERLINK \l "_Toc80968993"</w:instrText>
      </w:r>
      <w:r w:rsidRPr="0061518C">
        <w:rPr>
          <w:rStyle w:val="Hyperlink"/>
          <w:noProof/>
        </w:rPr>
        <w:instrText xml:space="preserve"> </w:instrText>
      </w:r>
      <w:ins w:id="102" w:author="Andrew Instone-Cowie" w:date="2024-06-19T14:04:00Z" w16du:dateUtc="2024-06-19T13:04:00Z">
        <w:r w:rsidR="002645C5" w:rsidRPr="0061518C">
          <w:rPr>
            <w:rStyle w:val="Hyperlink"/>
            <w:noProof/>
          </w:rPr>
        </w:r>
      </w:ins>
      <w:r w:rsidRPr="0061518C">
        <w:rPr>
          <w:rStyle w:val="Hyperlink"/>
          <w:noProof/>
        </w:rPr>
        <w:fldChar w:fldCharType="separate"/>
      </w:r>
      <w:r w:rsidRPr="0061518C">
        <w:rPr>
          <w:rStyle w:val="Hyperlink"/>
          <w:noProof/>
        </w:rPr>
        <w:t>Figure 2 – Simulator General Arrangement</w:t>
      </w:r>
      <w:r>
        <w:rPr>
          <w:noProof/>
          <w:webHidden/>
        </w:rPr>
        <w:tab/>
      </w:r>
      <w:r>
        <w:rPr>
          <w:noProof/>
          <w:webHidden/>
        </w:rPr>
        <w:fldChar w:fldCharType="begin"/>
      </w:r>
      <w:r>
        <w:rPr>
          <w:noProof/>
          <w:webHidden/>
        </w:rPr>
        <w:instrText xml:space="preserve"> PAGEREF _Toc80968993 \h </w:instrText>
      </w:r>
      <w:r>
        <w:rPr>
          <w:noProof/>
          <w:webHidden/>
        </w:rPr>
      </w:r>
      <w:r>
        <w:rPr>
          <w:noProof/>
          <w:webHidden/>
        </w:rPr>
        <w:fldChar w:fldCharType="separate"/>
      </w:r>
      <w:r w:rsidR="00476E07">
        <w:rPr>
          <w:noProof/>
          <w:webHidden/>
        </w:rPr>
        <w:t>12</w:t>
      </w:r>
      <w:r>
        <w:rPr>
          <w:noProof/>
          <w:webHidden/>
        </w:rPr>
        <w:fldChar w:fldCharType="end"/>
      </w:r>
      <w:r w:rsidRPr="0061518C">
        <w:rPr>
          <w:rStyle w:val="Hyperlink"/>
          <w:noProof/>
        </w:rPr>
        <w:fldChar w:fldCharType="end"/>
      </w:r>
    </w:p>
    <w:p w14:paraId="0B6D8331" w14:textId="7B64BF03" w:rsidR="000C5B81" w:rsidRDefault="000C5B81" w:rsidP="00830835">
      <w:pPr>
        <w:pStyle w:val="TableofFigures"/>
        <w:tabs>
          <w:tab w:val="right" w:leader="dot" w:pos="9016"/>
        </w:tabs>
        <w:spacing w:after="120"/>
        <w:rPr>
          <w:rFonts w:eastAsiaTheme="minorEastAsia"/>
          <w:noProof/>
          <w:lang w:eastAsia="en-GB"/>
        </w:rPr>
      </w:pPr>
      <w:r w:rsidRPr="0061518C">
        <w:rPr>
          <w:rStyle w:val="Hyperlink"/>
          <w:noProof/>
        </w:rPr>
        <w:fldChar w:fldCharType="begin"/>
      </w:r>
      <w:r w:rsidRPr="0061518C">
        <w:rPr>
          <w:rStyle w:val="Hyperlink"/>
          <w:noProof/>
        </w:rPr>
        <w:instrText xml:space="preserve"> </w:instrText>
      </w:r>
      <w:r>
        <w:rPr>
          <w:noProof/>
        </w:rPr>
        <w:instrText>HYPERLINK \l "_Toc80968994"</w:instrText>
      </w:r>
      <w:r w:rsidRPr="0061518C">
        <w:rPr>
          <w:rStyle w:val="Hyperlink"/>
          <w:noProof/>
        </w:rPr>
        <w:instrText xml:space="preserve"> </w:instrText>
      </w:r>
      <w:ins w:id="103" w:author="Andrew Instone-Cowie" w:date="2024-06-19T14:04:00Z" w16du:dateUtc="2024-06-19T13:04:00Z">
        <w:r w:rsidR="002645C5" w:rsidRPr="0061518C">
          <w:rPr>
            <w:rStyle w:val="Hyperlink"/>
            <w:noProof/>
          </w:rPr>
        </w:r>
      </w:ins>
      <w:r w:rsidRPr="0061518C">
        <w:rPr>
          <w:rStyle w:val="Hyperlink"/>
          <w:noProof/>
        </w:rPr>
        <w:fldChar w:fldCharType="separate"/>
      </w:r>
      <w:r w:rsidRPr="0061518C">
        <w:rPr>
          <w:rStyle w:val="Hyperlink"/>
          <w:noProof/>
        </w:rPr>
        <w:t>Figure 3 – PCB Panels of Sensor Boards</w:t>
      </w:r>
      <w:r>
        <w:rPr>
          <w:noProof/>
          <w:webHidden/>
        </w:rPr>
        <w:tab/>
      </w:r>
      <w:r>
        <w:rPr>
          <w:noProof/>
          <w:webHidden/>
        </w:rPr>
        <w:fldChar w:fldCharType="begin"/>
      </w:r>
      <w:r>
        <w:rPr>
          <w:noProof/>
          <w:webHidden/>
        </w:rPr>
        <w:instrText xml:space="preserve"> PAGEREF _Toc80968994 \h </w:instrText>
      </w:r>
      <w:r>
        <w:rPr>
          <w:noProof/>
          <w:webHidden/>
        </w:rPr>
      </w:r>
      <w:r>
        <w:rPr>
          <w:noProof/>
          <w:webHidden/>
        </w:rPr>
        <w:fldChar w:fldCharType="separate"/>
      </w:r>
      <w:r w:rsidR="00476E07">
        <w:rPr>
          <w:noProof/>
          <w:webHidden/>
        </w:rPr>
        <w:t>14</w:t>
      </w:r>
      <w:r>
        <w:rPr>
          <w:noProof/>
          <w:webHidden/>
        </w:rPr>
        <w:fldChar w:fldCharType="end"/>
      </w:r>
      <w:r w:rsidRPr="0061518C">
        <w:rPr>
          <w:rStyle w:val="Hyperlink"/>
          <w:noProof/>
        </w:rPr>
        <w:fldChar w:fldCharType="end"/>
      </w:r>
    </w:p>
    <w:p w14:paraId="034EA5E1" w14:textId="32E78475" w:rsidR="000C5B81" w:rsidRDefault="000C5B81" w:rsidP="00830835">
      <w:pPr>
        <w:pStyle w:val="TableofFigures"/>
        <w:tabs>
          <w:tab w:val="right" w:leader="dot" w:pos="9016"/>
        </w:tabs>
        <w:spacing w:after="120"/>
        <w:rPr>
          <w:rFonts w:eastAsiaTheme="minorEastAsia"/>
          <w:noProof/>
          <w:lang w:eastAsia="en-GB"/>
        </w:rPr>
      </w:pPr>
      <w:r w:rsidRPr="0061518C">
        <w:rPr>
          <w:rStyle w:val="Hyperlink"/>
          <w:noProof/>
        </w:rPr>
        <w:fldChar w:fldCharType="begin"/>
      </w:r>
      <w:r w:rsidRPr="0061518C">
        <w:rPr>
          <w:rStyle w:val="Hyperlink"/>
          <w:noProof/>
        </w:rPr>
        <w:instrText xml:space="preserve"> </w:instrText>
      </w:r>
      <w:r>
        <w:rPr>
          <w:noProof/>
        </w:rPr>
        <w:instrText>HYPERLINK \l "_Toc80968995"</w:instrText>
      </w:r>
      <w:r w:rsidRPr="0061518C">
        <w:rPr>
          <w:rStyle w:val="Hyperlink"/>
          <w:noProof/>
        </w:rPr>
        <w:instrText xml:space="preserve"> </w:instrText>
      </w:r>
      <w:ins w:id="104" w:author="Andrew Instone-Cowie" w:date="2024-06-19T14:04:00Z" w16du:dateUtc="2024-06-19T13:04:00Z">
        <w:r w:rsidR="002645C5" w:rsidRPr="0061518C">
          <w:rPr>
            <w:rStyle w:val="Hyperlink"/>
            <w:noProof/>
          </w:rPr>
        </w:r>
      </w:ins>
      <w:r w:rsidRPr="0061518C">
        <w:rPr>
          <w:rStyle w:val="Hyperlink"/>
          <w:noProof/>
        </w:rPr>
        <w:fldChar w:fldCharType="separate"/>
      </w:r>
      <w:r w:rsidRPr="0061518C">
        <w:rPr>
          <w:rStyle w:val="Hyperlink"/>
          <w:noProof/>
        </w:rPr>
        <w:t>Figure 4 – SeeedStudio Upload Box</w:t>
      </w:r>
      <w:r>
        <w:rPr>
          <w:noProof/>
          <w:webHidden/>
        </w:rPr>
        <w:tab/>
      </w:r>
      <w:r>
        <w:rPr>
          <w:noProof/>
          <w:webHidden/>
        </w:rPr>
        <w:fldChar w:fldCharType="begin"/>
      </w:r>
      <w:r>
        <w:rPr>
          <w:noProof/>
          <w:webHidden/>
        </w:rPr>
        <w:instrText xml:space="preserve"> PAGEREF _Toc80968995 \h </w:instrText>
      </w:r>
      <w:r>
        <w:rPr>
          <w:noProof/>
          <w:webHidden/>
        </w:rPr>
      </w:r>
      <w:r>
        <w:rPr>
          <w:noProof/>
          <w:webHidden/>
        </w:rPr>
        <w:fldChar w:fldCharType="separate"/>
      </w:r>
      <w:r w:rsidR="00476E07">
        <w:rPr>
          <w:noProof/>
          <w:webHidden/>
        </w:rPr>
        <w:t>15</w:t>
      </w:r>
      <w:r>
        <w:rPr>
          <w:noProof/>
          <w:webHidden/>
        </w:rPr>
        <w:fldChar w:fldCharType="end"/>
      </w:r>
      <w:r w:rsidRPr="0061518C">
        <w:rPr>
          <w:rStyle w:val="Hyperlink"/>
          <w:noProof/>
        </w:rPr>
        <w:fldChar w:fldCharType="end"/>
      </w:r>
    </w:p>
    <w:p w14:paraId="7B3E4941" w14:textId="58601A56" w:rsidR="000C5B81" w:rsidRDefault="000C5B81" w:rsidP="00830835">
      <w:pPr>
        <w:pStyle w:val="TableofFigures"/>
        <w:tabs>
          <w:tab w:val="right" w:leader="dot" w:pos="9016"/>
        </w:tabs>
        <w:spacing w:after="120"/>
        <w:rPr>
          <w:rFonts w:eastAsiaTheme="minorEastAsia"/>
          <w:noProof/>
          <w:lang w:eastAsia="en-GB"/>
        </w:rPr>
      </w:pPr>
      <w:r w:rsidRPr="0061518C">
        <w:rPr>
          <w:rStyle w:val="Hyperlink"/>
          <w:noProof/>
        </w:rPr>
        <w:fldChar w:fldCharType="begin"/>
      </w:r>
      <w:r w:rsidRPr="0061518C">
        <w:rPr>
          <w:rStyle w:val="Hyperlink"/>
          <w:noProof/>
        </w:rPr>
        <w:instrText xml:space="preserve"> </w:instrText>
      </w:r>
      <w:r>
        <w:rPr>
          <w:noProof/>
        </w:rPr>
        <w:instrText>HYPERLINK \l "_Toc80968996"</w:instrText>
      </w:r>
      <w:r w:rsidRPr="0061518C">
        <w:rPr>
          <w:rStyle w:val="Hyperlink"/>
          <w:noProof/>
        </w:rPr>
        <w:instrText xml:space="preserve"> </w:instrText>
      </w:r>
      <w:ins w:id="105" w:author="Andrew Instone-Cowie" w:date="2024-06-19T14:04:00Z" w16du:dateUtc="2024-06-19T13:04:00Z">
        <w:r w:rsidR="002645C5" w:rsidRPr="0061518C">
          <w:rPr>
            <w:rStyle w:val="Hyperlink"/>
            <w:noProof/>
          </w:rPr>
        </w:r>
      </w:ins>
      <w:r w:rsidRPr="0061518C">
        <w:rPr>
          <w:rStyle w:val="Hyperlink"/>
          <w:noProof/>
        </w:rPr>
        <w:fldChar w:fldCharType="separate"/>
      </w:r>
      <w:r w:rsidRPr="0061518C">
        <w:rPr>
          <w:rStyle w:val="Hyperlink"/>
          <w:noProof/>
        </w:rPr>
        <w:t>Figure 5 – SeeedStudio Gerber Viewer</w:t>
      </w:r>
      <w:r>
        <w:rPr>
          <w:noProof/>
          <w:webHidden/>
        </w:rPr>
        <w:tab/>
      </w:r>
      <w:r>
        <w:rPr>
          <w:noProof/>
          <w:webHidden/>
        </w:rPr>
        <w:fldChar w:fldCharType="begin"/>
      </w:r>
      <w:r>
        <w:rPr>
          <w:noProof/>
          <w:webHidden/>
        </w:rPr>
        <w:instrText xml:space="preserve"> PAGEREF _Toc80968996 \h </w:instrText>
      </w:r>
      <w:r>
        <w:rPr>
          <w:noProof/>
          <w:webHidden/>
        </w:rPr>
      </w:r>
      <w:r>
        <w:rPr>
          <w:noProof/>
          <w:webHidden/>
        </w:rPr>
        <w:fldChar w:fldCharType="separate"/>
      </w:r>
      <w:r w:rsidR="00476E07">
        <w:rPr>
          <w:noProof/>
          <w:webHidden/>
        </w:rPr>
        <w:t>15</w:t>
      </w:r>
      <w:r>
        <w:rPr>
          <w:noProof/>
          <w:webHidden/>
        </w:rPr>
        <w:fldChar w:fldCharType="end"/>
      </w:r>
      <w:r w:rsidRPr="0061518C">
        <w:rPr>
          <w:rStyle w:val="Hyperlink"/>
          <w:noProof/>
        </w:rPr>
        <w:fldChar w:fldCharType="end"/>
      </w:r>
    </w:p>
    <w:p w14:paraId="1F8D3C60" w14:textId="057C6382" w:rsidR="000C5B81" w:rsidRDefault="000C5B81" w:rsidP="00830835">
      <w:pPr>
        <w:pStyle w:val="TableofFigures"/>
        <w:tabs>
          <w:tab w:val="right" w:leader="dot" w:pos="9016"/>
        </w:tabs>
        <w:spacing w:after="120"/>
        <w:rPr>
          <w:rFonts w:eastAsiaTheme="minorEastAsia"/>
          <w:noProof/>
          <w:lang w:eastAsia="en-GB"/>
        </w:rPr>
      </w:pPr>
      <w:r w:rsidRPr="0061518C">
        <w:rPr>
          <w:rStyle w:val="Hyperlink"/>
          <w:noProof/>
        </w:rPr>
        <w:fldChar w:fldCharType="begin"/>
      </w:r>
      <w:r w:rsidRPr="0061518C">
        <w:rPr>
          <w:rStyle w:val="Hyperlink"/>
          <w:noProof/>
        </w:rPr>
        <w:instrText xml:space="preserve"> </w:instrText>
      </w:r>
      <w:r>
        <w:rPr>
          <w:noProof/>
        </w:rPr>
        <w:instrText>HYPERLINK \l "_Toc80968997"</w:instrText>
      </w:r>
      <w:r w:rsidRPr="0061518C">
        <w:rPr>
          <w:rStyle w:val="Hyperlink"/>
          <w:noProof/>
        </w:rPr>
        <w:instrText xml:space="preserve"> </w:instrText>
      </w:r>
      <w:ins w:id="106" w:author="Andrew Instone-Cowie" w:date="2024-06-19T14:04:00Z" w16du:dateUtc="2024-06-19T13:04:00Z">
        <w:r w:rsidR="002645C5" w:rsidRPr="0061518C">
          <w:rPr>
            <w:rStyle w:val="Hyperlink"/>
            <w:noProof/>
          </w:rPr>
        </w:r>
      </w:ins>
      <w:r w:rsidRPr="0061518C">
        <w:rPr>
          <w:rStyle w:val="Hyperlink"/>
          <w:noProof/>
        </w:rPr>
        <w:fldChar w:fldCharType="separate"/>
      </w:r>
      <w:r w:rsidRPr="0061518C">
        <w:rPr>
          <w:rStyle w:val="Hyperlink"/>
          <w:noProof/>
        </w:rPr>
        <w:t>Figure 6 – SeeedStudio Order Form</w:t>
      </w:r>
      <w:r>
        <w:rPr>
          <w:noProof/>
          <w:webHidden/>
        </w:rPr>
        <w:tab/>
      </w:r>
      <w:r>
        <w:rPr>
          <w:noProof/>
          <w:webHidden/>
        </w:rPr>
        <w:fldChar w:fldCharType="begin"/>
      </w:r>
      <w:r>
        <w:rPr>
          <w:noProof/>
          <w:webHidden/>
        </w:rPr>
        <w:instrText xml:space="preserve"> PAGEREF _Toc80968997 \h </w:instrText>
      </w:r>
      <w:r>
        <w:rPr>
          <w:noProof/>
          <w:webHidden/>
        </w:rPr>
      </w:r>
      <w:r>
        <w:rPr>
          <w:noProof/>
          <w:webHidden/>
        </w:rPr>
        <w:fldChar w:fldCharType="separate"/>
      </w:r>
      <w:r w:rsidR="00476E07">
        <w:rPr>
          <w:noProof/>
          <w:webHidden/>
        </w:rPr>
        <w:t>16</w:t>
      </w:r>
      <w:r>
        <w:rPr>
          <w:noProof/>
          <w:webHidden/>
        </w:rPr>
        <w:fldChar w:fldCharType="end"/>
      </w:r>
      <w:r w:rsidRPr="0061518C">
        <w:rPr>
          <w:rStyle w:val="Hyperlink"/>
          <w:noProof/>
        </w:rPr>
        <w:fldChar w:fldCharType="end"/>
      </w:r>
    </w:p>
    <w:p w14:paraId="0851FFBA" w14:textId="3C144B95" w:rsidR="000C5B81" w:rsidRDefault="000C5B81" w:rsidP="00830835">
      <w:pPr>
        <w:pStyle w:val="TableofFigures"/>
        <w:tabs>
          <w:tab w:val="right" w:leader="dot" w:pos="9016"/>
        </w:tabs>
        <w:spacing w:after="120"/>
        <w:rPr>
          <w:rFonts w:eastAsiaTheme="minorEastAsia"/>
          <w:noProof/>
          <w:lang w:eastAsia="en-GB"/>
        </w:rPr>
      </w:pPr>
      <w:r w:rsidRPr="0061518C">
        <w:rPr>
          <w:rStyle w:val="Hyperlink"/>
          <w:noProof/>
        </w:rPr>
        <w:fldChar w:fldCharType="begin"/>
      </w:r>
      <w:r w:rsidRPr="0061518C">
        <w:rPr>
          <w:rStyle w:val="Hyperlink"/>
          <w:noProof/>
        </w:rPr>
        <w:instrText xml:space="preserve"> </w:instrText>
      </w:r>
      <w:r>
        <w:rPr>
          <w:noProof/>
        </w:rPr>
        <w:instrText>HYPERLINK \l "_Toc80968998"</w:instrText>
      </w:r>
      <w:r w:rsidRPr="0061518C">
        <w:rPr>
          <w:rStyle w:val="Hyperlink"/>
          <w:noProof/>
        </w:rPr>
        <w:instrText xml:space="preserve"> </w:instrText>
      </w:r>
      <w:ins w:id="107" w:author="Andrew Instone-Cowie" w:date="2024-06-19T14:04:00Z" w16du:dateUtc="2024-06-19T13:04:00Z">
        <w:r w:rsidR="002645C5" w:rsidRPr="0061518C">
          <w:rPr>
            <w:rStyle w:val="Hyperlink"/>
            <w:noProof/>
          </w:rPr>
        </w:r>
      </w:ins>
      <w:r w:rsidRPr="0061518C">
        <w:rPr>
          <w:rStyle w:val="Hyperlink"/>
          <w:noProof/>
        </w:rPr>
        <w:fldChar w:fldCharType="separate"/>
      </w:r>
      <w:r w:rsidRPr="0061518C">
        <w:rPr>
          <w:rStyle w:val="Hyperlink"/>
          <w:noProof/>
        </w:rPr>
        <w:t>Figure 7 – Voltage Regulator Orientation</w:t>
      </w:r>
      <w:r>
        <w:rPr>
          <w:noProof/>
          <w:webHidden/>
        </w:rPr>
        <w:tab/>
      </w:r>
      <w:r>
        <w:rPr>
          <w:noProof/>
          <w:webHidden/>
        </w:rPr>
        <w:fldChar w:fldCharType="begin"/>
      </w:r>
      <w:r>
        <w:rPr>
          <w:noProof/>
          <w:webHidden/>
        </w:rPr>
        <w:instrText xml:space="preserve"> PAGEREF _Toc80968998 \h </w:instrText>
      </w:r>
      <w:r>
        <w:rPr>
          <w:noProof/>
          <w:webHidden/>
        </w:rPr>
      </w:r>
      <w:r>
        <w:rPr>
          <w:noProof/>
          <w:webHidden/>
        </w:rPr>
        <w:fldChar w:fldCharType="separate"/>
      </w:r>
      <w:r w:rsidR="00476E07">
        <w:rPr>
          <w:noProof/>
          <w:webHidden/>
        </w:rPr>
        <w:t>18</w:t>
      </w:r>
      <w:r>
        <w:rPr>
          <w:noProof/>
          <w:webHidden/>
        </w:rPr>
        <w:fldChar w:fldCharType="end"/>
      </w:r>
      <w:r w:rsidRPr="0061518C">
        <w:rPr>
          <w:rStyle w:val="Hyperlink"/>
          <w:noProof/>
        </w:rPr>
        <w:fldChar w:fldCharType="end"/>
      </w:r>
    </w:p>
    <w:p w14:paraId="4CCC35AC" w14:textId="4B42FFC9" w:rsidR="000C5B81" w:rsidRDefault="000C5B81" w:rsidP="00830835">
      <w:pPr>
        <w:pStyle w:val="TableofFigures"/>
        <w:tabs>
          <w:tab w:val="right" w:leader="dot" w:pos="9016"/>
        </w:tabs>
        <w:spacing w:after="120"/>
        <w:rPr>
          <w:rFonts w:eastAsiaTheme="minorEastAsia"/>
          <w:noProof/>
          <w:lang w:eastAsia="en-GB"/>
        </w:rPr>
      </w:pPr>
      <w:r w:rsidRPr="0061518C">
        <w:rPr>
          <w:rStyle w:val="Hyperlink"/>
          <w:noProof/>
        </w:rPr>
        <w:fldChar w:fldCharType="begin"/>
      </w:r>
      <w:r w:rsidRPr="0061518C">
        <w:rPr>
          <w:rStyle w:val="Hyperlink"/>
          <w:noProof/>
        </w:rPr>
        <w:instrText xml:space="preserve"> </w:instrText>
      </w:r>
      <w:r>
        <w:rPr>
          <w:noProof/>
        </w:rPr>
        <w:instrText>HYPERLINK \l "_Toc80968999"</w:instrText>
      </w:r>
      <w:r w:rsidRPr="0061518C">
        <w:rPr>
          <w:rStyle w:val="Hyperlink"/>
          <w:noProof/>
        </w:rPr>
        <w:instrText xml:space="preserve"> </w:instrText>
      </w:r>
      <w:ins w:id="108" w:author="Andrew Instone-Cowie" w:date="2024-06-19T14:04:00Z" w16du:dateUtc="2024-06-19T13:04:00Z">
        <w:r w:rsidR="002645C5" w:rsidRPr="0061518C">
          <w:rPr>
            <w:rStyle w:val="Hyperlink"/>
            <w:noProof/>
          </w:rPr>
        </w:r>
      </w:ins>
      <w:r w:rsidRPr="0061518C">
        <w:rPr>
          <w:rStyle w:val="Hyperlink"/>
          <w:noProof/>
        </w:rPr>
        <w:fldChar w:fldCharType="separate"/>
      </w:r>
      <w:r w:rsidRPr="0061518C">
        <w:rPr>
          <w:rStyle w:val="Hyperlink"/>
          <w:noProof/>
        </w:rPr>
        <w:t>Figure 8 – Diode Orientation</w:t>
      </w:r>
      <w:r>
        <w:rPr>
          <w:noProof/>
          <w:webHidden/>
        </w:rPr>
        <w:tab/>
      </w:r>
      <w:r>
        <w:rPr>
          <w:noProof/>
          <w:webHidden/>
        </w:rPr>
        <w:fldChar w:fldCharType="begin"/>
      </w:r>
      <w:r>
        <w:rPr>
          <w:noProof/>
          <w:webHidden/>
        </w:rPr>
        <w:instrText xml:space="preserve"> PAGEREF _Toc80968999 \h </w:instrText>
      </w:r>
      <w:r>
        <w:rPr>
          <w:noProof/>
          <w:webHidden/>
        </w:rPr>
      </w:r>
      <w:r>
        <w:rPr>
          <w:noProof/>
          <w:webHidden/>
        </w:rPr>
        <w:fldChar w:fldCharType="separate"/>
      </w:r>
      <w:r w:rsidR="00476E07">
        <w:rPr>
          <w:noProof/>
          <w:webHidden/>
        </w:rPr>
        <w:t>19</w:t>
      </w:r>
      <w:r>
        <w:rPr>
          <w:noProof/>
          <w:webHidden/>
        </w:rPr>
        <w:fldChar w:fldCharType="end"/>
      </w:r>
      <w:r w:rsidRPr="0061518C">
        <w:rPr>
          <w:rStyle w:val="Hyperlink"/>
          <w:noProof/>
        </w:rPr>
        <w:fldChar w:fldCharType="end"/>
      </w:r>
    </w:p>
    <w:p w14:paraId="5133DCAD" w14:textId="2771AFE0" w:rsidR="000C5B81" w:rsidRDefault="000C5B81" w:rsidP="00830835">
      <w:pPr>
        <w:pStyle w:val="TableofFigures"/>
        <w:tabs>
          <w:tab w:val="right" w:leader="dot" w:pos="9016"/>
        </w:tabs>
        <w:spacing w:after="120"/>
        <w:rPr>
          <w:rFonts w:eastAsiaTheme="minorEastAsia"/>
          <w:noProof/>
          <w:lang w:eastAsia="en-GB"/>
        </w:rPr>
      </w:pPr>
      <w:r w:rsidRPr="0061518C">
        <w:rPr>
          <w:rStyle w:val="Hyperlink"/>
          <w:noProof/>
        </w:rPr>
        <w:fldChar w:fldCharType="begin"/>
      </w:r>
      <w:r w:rsidRPr="0061518C">
        <w:rPr>
          <w:rStyle w:val="Hyperlink"/>
          <w:noProof/>
        </w:rPr>
        <w:instrText xml:space="preserve"> </w:instrText>
      </w:r>
      <w:r>
        <w:rPr>
          <w:noProof/>
        </w:rPr>
        <w:instrText>HYPERLINK \l "_Toc80969000"</w:instrText>
      </w:r>
      <w:r w:rsidRPr="0061518C">
        <w:rPr>
          <w:rStyle w:val="Hyperlink"/>
          <w:noProof/>
        </w:rPr>
        <w:instrText xml:space="preserve"> </w:instrText>
      </w:r>
      <w:ins w:id="109" w:author="Andrew Instone-Cowie" w:date="2024-06-19T14:04:00Z" w16du:dateUtc="2024-06-19T13:04:00Z">
        <w:r w:rsidR="002645C5" w:rsidRPr="0061518C">
          <w:rPr>
            <w:rStyle w:val="Hyperlink"/>
            <w:noProof/>
          </w:rPr>
        </w:r>
      </w:ins>
      <w:r w:rsidRPr="0061518C">
        <w:rPr>
          <w:rStyle w:val="Hyperlink"/>
          <w:noProof/>
        </w:rPr>
        <w:fldChar w:fldCharType="separate"/>
      </w:r>
      <w:r w:rsidRPr="0061518C">
        <w:rPr>
          <w:rStyle w:val="Hyperlink"/>
          <w:noProof/>
        </w:rPr>
        <w:t>Figure 9 – Electrolytic Capacitor Orientation</w:t>
      </w:r>
      <w:r>
        <w:rPr>
          <w:noProof/>
          <w:webHidden/>
        </w:rPr>
        <w:tab/>
      </w:r>
      <w:r>
        <w:rPr>
          <w:noProof/>
          <w:webHidden/>
        </w:rPr>
        <w:fldChar w:fldCharType="begin"/>
      </w:r>
      <w:r>
        <w:rPr>
          <w:noProof/>
          <w:webHidden/>
        </w:rPr>
        <w:instrText xml:space="preserve"> PAGEREF _Toc80969000 \h </w:instrText>
      </w:r>
      <w:r>
        <w:rPr>
          <w:noProof/>
          <w:webHidden/>
        </w:rPr>
      </w:r>
      <w:r>
        <w:rPr>
          <w:noProof/>
          <w:webHidden/>
        </w:rPr>
        <w:fldChar w:fldCharType="separate"/>
      </w:r>
      <w:r w:rsidR="00476E07">
        <w:rPr>
          <w:noProof/>
          <w:webHidden/>
        </w:rPr>
        <w:t>19</w:t>
      </w:r>
      <w:r>
        <w:rPr>
          <w:noProof/>
          <w:webHidden/>
        </w:rPr>
        <w:fldChar w:fldCharType="end"/>
      </w:r>
      <w:r w:rsidRPr="0061518C">
        <w:rPr>
          <w:rStyle w:val="Hyperlink"/>
          <w:noProof/>
        </w:rPr>
        <w:fldChar w:fldCharType="end"/>
      </w:r>
    </w:p>
    <w:p w14:paraId="4DA5C6D8" w14:textId="5266C266" w:rsidR="000C5B81" w:rsidRDefault="000C5B81" w:rsidP="00830835">
      <w:pPr>
        <w:pStyle w:val="TableofFigures"/>
        <w:tabs>
          <w:tab w:val="right" w:leader="dot" w:pos="9016"/>
        </w:tabs>
        <w:spacing w:after="120"/>
        <w:rPr>
          <w:rFonts w:eastAsiaTheme="minorEastAsia"/>
          <w:noProof/>
          <w:lang w:eastAsia="en-GB"/>
        </w:rPr>
      </w:pPr>
      <w:r w:rsidRPr="0061518C">
        <w:rPr>
          <w:rStyle w:val="Hyperlink"/>
          <w:noProof/>
        </w:rPr>
        <w:fldChar w:fldCharType="begin"/>
      </w:r>
      <w:r w:rsidRPr="0061518C">
        <w:rPr>
          <w:rStyle w:val="Hyperlink"/>
          <w:noProof/>
        </w:rPr>
        <w:instrText xml:space="preserve"> </w:instrText>
      </w:r>
      <w:r>
        <w:rPr>
          <w:noProof/>
        </w:rPr>
        <w:instrText>HYPERLINK \l "_Toc80969001"</w:instrText>
      </w:r>
      <w:r w:rsidRPr="0061518C">
        <w:rPr>
          <w:rStyle w:val="Hyperlink"/>
          <w:noProof/>
        </w:rPr>
        <w:instrText xml:space="preserve"> </w:instrText>
      </w:r>
      <w:ins w:id="110" w:author="Andrew Instone-Cowie" w:date="2024-06-19T14:04:00Z" w16du:dateUtc="2024-06-19T13:04:00Z">
        <w:r w:rsidR="002645C5" w:rsidRPr="0061518C">
          <w:rPr>
            <w:rStyle w:val="Hyperlink"/>
            <w:noProof/>
          </w:rPr>
        </w:r>
      </w:ins>
      <w:r w:rsidRPr="0061518C">
        <w:rPr>
          <w:rStyle w:val="Hyperlink"/>
          <w:noProof/>
        </w:rPr>
        <w:fldChar w:fldCharType="separate"/>
      </w:r>
      <w:r w:rsidRPr="0061518C">
        <w:rPr>
          <w:rStyle w:val="Hyperlink"/>
          <w:noProof/>
        </w:rPr>
        <w:t>Figure 10 – Integrated Circuit Orientation</w:t>
      </w:r>
      <w:r>
        <w:rPr>
          <w:noProof/>
          <w:webHidden/>
        </w:rPr>
        <w:tab/>
      </w:r>
      <w:r>
        <w:rPr>
          <w:noProof/>
          <w:webHidden/>
        </w:rPr>
        <w:fldChar w:fldCharType="begin"/>
      </w:r>
      <w:r>
        <w:rPr>
          <w:noProof/>
          <w:webHidden/>
        </w:rPr>
        <w:instrText xml:space="preserve"> PAGEREF _Toc80969001 \h </w:instrText>
      </w:r>
      <w:r>
        <w:rPr>
          <w:noProof/>
          <w:webHidden/>
        </w:rPr>
      </w:r>
      <w:r>
        <w:rPr>
          <w:noProof/>
          <w:webHidden/>
        </w:rPr>
        <w:fldChar w:fldCharType="separate"/>
      </w:r>
      <w:r w:rsidR="00476E07">
        <w:rPr>
          <w:noProof/>
          <w:webHidden/>
        </w:rPr>
        <w:t>20</w:t>
      </w:r>
      <w:r>
        <w:rPr>
          <w:noProof/>
          <w:webHidden/>
        </w:rPr>
        <w:fldChar w:fldCharType="end"/>
      </w:r>
      <w:r w:rsidRPr="0061518C">
        <w:rPr>
          <w:rStyle w:val="Hyperlink"/>
          <w:noProof/>
        </w:rPr>
        <w:fldChar w:fldCharType="end"/>
      </w:r>
    </w:p>
    <w:p w14:paraId="6BCA18D1" w14:textId="7041C484" w:rsidR="000C5B81" w:rsidRDefault="000C5B81" w:rsidP="00830835">
      <w:pPr>
        <w:pStyle w:val="TableofFigures"/>
        <w:tabs>
          <w:tab w:val="right" w:leader="dot" w:pos="9016"/>
        </w:tabs>
        <w:spacing w:after="120"/>
        <w:rPr>
          <w:rFonts w:eastAsiaTheme="minorEastAsia"/>
          <w:noProof/>
          <w:lang w:eastAsia="en-GB"/>
        </w:rPr>
      </w:pPr>
      <w:r w:rsidRPr="0061518C">
        <w:rPr>
          <w:rStyle w:val="Hyperlink"/>
          <w:noProof/>
        </w:rPr>
        <w:fldChar w:fldCharType="begin"/>
      </w:r>
      <w:r w:rsidRPr="0061518C">
        <w:rPr>
          <w:rStyle w:val="Hyperlink"/>
          <w:noProof/>
        </w:rPr>
        <w:instrText xml:space="preserve"> </w:instrText>
      </w:r>
      <w:r>
        <w:rPr>
          <w:noProof/>
        </w:rPr>
        <w:instrText>HYPERLINK \l "_Toc80969002"</w:instrText>
      </w:r>
      <w:r w:rsidRPr="0061518C">
        <w:rPr>
          <w:rStyle w:val="Hyperlink"/>
          <w:noProof/>
        </w:rPr>
        <w:instrText xml:space="preserve"> </w:instrText>
      </w:r>
      <w:ins w:id="111" w:author="Andrew Instone-Cowie" w:date="2024-06-19T14:04:00Z" w16du:dateUtc="2024-06-19T13:04:00Z">
        <w:r w:rsidR="002645C5" w:rsidRPr="0061518C">
          <w:rPr>
            <w:rStyle w:val="Hyperlink"/>
            <w:noProof/>
          </w:rPr>
        </w:r>
      </w:ins>
      <w:r w:rsidRPr="0061518C">
        <w:rPr>
          <w:rStyle w:val="Hyperlink"/>
          <w:noProof/>
        </w:rPr>
        <w:fldChar w:fldCharType="separate"/>
      </w:r>
      <w:r w:rsidRPr="0061518C">
        <w:rPr>
          <w:rStyle w:val="Hyperlink"/>
          <w:noProof/>
        </w:rPr>
        <w:t>Figure 11 – LED Orientation</w:t>
      </w:r>
      <w:r>
        <w:rPr>
          <w:noProof/>
          <w:webHidden/>
        </w:rPr>
        <w:tab/>
      </w:r>
      <w:r>
        <w:rPr>
          <w:noProof/>
          <w:webHidden/>
        </w:rPr>
        <w:fldChar w:fldCharType="begin"/>
      </w:r>
      <w:r>
        <w:rPr>
          <w:noProof/>
          <w:webHidden/>
        </w:rPr>
        <w:instrText xml:space="preserve"> PAGEREF _Toc80969002 \h </w:instrText>
      </w:r>
      <w:r>
        <w:rPr>
          <w:noProof/>
          <w:webHidden/>
        </w:rPr>
      </w:r>
      <w:r>
        <w:rPr>
          <w:noProof/>
          <w:webHidden/>
        </w:rPr>
        <w:fldChar w:fldCharType="separate"/>
      </w:r>
      <w:r w:rsidR="00476E07">
        <w:rPr>
          <w:noProof/>
          <w:webHidden/>
        </w:rPr>
        <w:t>20</w:t>
      </w:r>
      <w:r>
        <w:rPr>
          <w:noProof/>
          <w:webHidden/>
        </w:rPr>
        <w:fldChar w:fldCharType="end"/>
      </w:r>
      <w:r w:rsidRPr="0061518C">
        <w:rPr>
          <w:rStyle w:val="Hyperlink"/>
          <w:noProof/>
        </w:rPr>
        <w:fldChar w:fldCharType="end"/>
      </w:r>
    </w:p>
    <w:p w14:paraId="43270DA6" w14:textId="3D87445F" w:rsidR="000C5B81" w:rsidRDefault="000C5B81" w:rsidP="00830835">
      <w:pPr>
        <w:pStyle w:val="TableofFigures"/>
        <w:tabs>
          <w:tab w:val="right" w:leader="dot" w:pos="9016"/>
        </w:tabs>
        <w:spacing w:after="120"/>
        <w:rPr>
          <w:rFonts w:eastAsiaTheme="minorEastAsia"/>
          <w:noProof/>
          <w:lang w:eastAsia="en-GB"/>
        </w:rPr>
      </w:pPr>
      <w:r w:rsidRPr="0061518C">
        <w:rPr>
          <w:rStyle w:val="Hyperlink"/>
          <w:noProof/>
        </w:rPr>
        <w:fldChar w:fldCharType="begin"/>
      </w:r>
      <w:r w:rsidRPr="0061518C">
        <w:rPr>
          <w:rStyle w:val="Hyperlink"/>
          <w:noProof/>
        </w:rPr>
        <w:instrText xml:space="preserve"> </w:instrText>
      </w:r>
      <w:r>
        <w:rPr>
          <w:noProof/>
        </w:rPr>
        <w:instrText>HYPERLINK \l "_Toc80969003"</w:instrText>
      </w:r>
      <w:r w:rsidRPr="0061518C">
        <w:rPr>
          <w:rStyle w:val="Hyperlink"/>
          <w:noProof/>
        </w:rPr>
        <w:instrText xml:space="preserve"> </w:instrText>
      </w:r>
      <w:ins w:id="112" w:author="Andrew Instone-Cowie" w:date="2024-06-19T14:04:00Z" w16du:dateUtc="2024-06-19T13:04:00Z">
        <w:r w:rsidR="002645C5" w:rsidRPr="0061518C">
          <w:rPr>
            <w:rStyle w:val="Hyperlink"/>
            <w:noProof/>
          </w:rPr>
        </w:r>
      </w:ins>
      <w:r w:rsidRPr="0061518C">
        <w:rPr>
          <w:rStyle w:val="Hyperlink"/>
          <w:noProof/>
        </w:rPr>
        <w:fldChar w:fldCharType="separate"/>
      </w:r>
      <w:r w:rsidRPr="0061518C">
        <w:rPr>
          <w:rStyle w:val="Hyperlink"/>
          <w:noProof/>
        </w:rPr>
        <w:t>Figure 12 – Magneto-Resistive Sensor Orientation</w:t>
      </w:r>
      <w:r>
        <w:rPr>
          <w:noProof/>
          <w:webHidden/>
        </w:rPr>
        <w:tab/>
      </w:r>
      <w:r>
        <w:rPr>
          <w:noProof/>
          <w:webHidden/>
        </w:rPr>
        <w:fldChar w:fldCharType="begin"/>
      </w:r>
      <w:r>
        <w:rPr>
          <w:noProof/>
          <w:webHidden/>
        </w:rPr>
        <w:instrText xml:space="preserve"> PAGEREF _Toc80969003 \h </w:instrText>
      </w:r>
      <w:r>
        <w:rPr>
          <w:noProof/>
          <w:webHidden/>
        </w:rPr>
      </w:r>
      <w:r>
        <w:rPr>
          <w:noProof/>
          <w:webHidden/>
        </w:rPr>
        <w:fldChar w:fldCharType="separate"/>
      </w:r>
      <w:r w:rsidR="00476E07">
        <w:rPr>
          <w:noProof/>
          <w:webHidden/>
        </w:rPr>
        <w:t>21</w:t>
      </w:r>
      <w:r>
        <w:rPr>
          <w:noProof/>
          <w:webHidden/>
        </w:rPr>
        <w:fldChar w:fldCharType="end"/>
      </w:r>
      <w:r w:rsidRPr="0061518C">
        <w:rPr>
          <w:rStyle w:val="Hyperlink"/>
          <w:noProof/>
        </w:rPr>
        <w:fldChar w:fldCharType="end"/>
      </w:r>
    </w:p>
    <w:p w14:paraId="4C437FBB" w14:textId="5E92B36A" w:rsidR="000C5B81" w:rsidRDefault="000C5B81" w:rsidP="00830835">
      <w:pPr>
        <w:pStyle w:val="TableofFigures"/>
        <w:tabs>
          <w:tab w:val="right" w:leader="dot" w:pos="9016"/>
        </w:tabs>
        <w:spacing w:after="120"/>
        <w:rPr>
          <w:rFonts w:eastAsiaTheme="minorEastAsia"/>
          <w:noProof/>
          <w:lang w:eastAsia="en-GB"/>
        </w:rPr>
      </w:pPr>
      <w:r w:rsidRPr="0061518C">
        <w:rPr>
          <w:rStyle w:val="Hyperlink"/>
          <w:noProof/>
        </w:rPr>
        <w:fldChar w:fldCharType="begin"/>
      </w:r>
      <w:r w:rsidRPr="0061518C">
        <w:rPr>
          <w:rStyle w:val="Hyperlink"/>
          <w:noProof/>
        </w:rPr>
        <w:instrText xml:space="preserve"> </w:instrText>
      </w:r>
      <w:r>
        <w:rPr>
          <w:noProof/>
        </w:rPr>
        <w:instrText>HYPERLINK \l "_Toc80969004"</w:instrText>
      </w:r>
      <w:r w:rsidRPr="0061518C">
        <w:rPr>
          <w:rStyle w:val="Hyperlink"/>
          <w:noProof/>
        </w:rPr>
        <w:instrText xml:space="preserve"> </w:instrText>
      </w:r>
      <w:ins w:id="113" w:author="Andrew Instone-Cowie" w:date="2024-06-19T14:04:00Z" w16du:dateUtc="2024-06-19T13:04:00Z">
        <w:r w:rsidR="002645C5" w:rsidRPr="0061518C">
          <w:rPr>
            <w:rStyle w:val="Hyperlink"/>
            <w:noProof/>
          </w:rPr>
        </w:r>
      </w:ins>
      <w:r w:rsidRPr="0061518C">
        <w:rPr>
          <w:rStyle w:val="Hyperlink"/>
          <w:noProof/>
        </w:rPr>
        <w:fldChar w:fldCharType="separate"/>
      </w:r>
      <w:r w:rsidRPr="0061518C">
        <w:rPr>
          <w:rStyle w:val="Hyperlink"/>
          <w:noProof/>
        </w:rPr>
        <w:t>Figure 13 – Simulator Interface Parts</w:t>
      </w:r>
      <w:r>
        <w:rPr>
          <w:noProof/>
          <w:webHidden/>
        </w:rPr>
        <w:tab/>
      </w:r>
      <w:r>
        <w:rPr>
          <w:noProof/>
          <w:webHidden/>
        </w:rPr>
        <w:fldChar w:fldCharType="begin"/>
      </w:r>
      <w:r>
        <w:rPr>
          <w:noProof/>
          <w:webHidden/>
        </w:rPr>
        <w:instrText xml:space="preserve"> PAGEREF _Toc80969004 \h </w:instrText>
      </w:r>
      <w:r>
        <w:rPr>
          <w:noProof/>
          <w:webHidden/>
        </w:rPr>
      </w:r>
      <w:r>
        <w:rPr>
          <w:noProof/>
          <w:webHidden/>
        </w:rPr>
        <w:fldChar w:fldCharType="separate"/>
      </w:r>
      <w:r w:rsidR="00476E07">
        <w:rPr>
          <w:noProof/>
          <w:webHidden/>
        </w:rPr>
        <w:t>24</w:t>
      </w:r>
      <w:r>
        <w:rPr>
          <w:noProof/>
          <w:webHidden/>
        </w:rPr>
        <w:fldChar w:fldCharType="end"/>
      </w:r>
      <w:r w:rsidRPr="0061518C">
        <w:rPr>
          <w:rStyle w:val="Hyperlink"/>
          <w:noProof/>
        </w:rPr>
        <w:fldChar w:fldCharType="end"/>
      </w:r>
    </w:p>
    <w:p w14:paraId="54880E63" w14:textId="555A9868" w:rsidR="000C5B81" w:rsidRDefault="000C5B81" w:rsidP="00830835">
      <w:pPr>
        <w:pStyle w:val="TableofFigures"/>
        <w:tabs>
          <w:tab w:val="right" w:leader="dot" w:pos="9016"/>
        </w:tabs>
        <w:spacing w:after="120"/>
        <w:rPr>
          <w:rFonts w:eastAsiaTheme="minorEastAsia"/>
          <w:noProof/>
          <w:lang w:eastAsia="en-GB"/>
        </w:rPr>
      </w:pPr>
      <w:r w:rsidRPr="0061518C">
        <w:rPr>
          <w:rStyle w:val="Hyperlink"/>
          <w:noProof/>
        </w:rPr>
        <w:fldChar w:fldCharType="begin"/>
      </w:r>
      <w:r w:rsidRPr="0061518C">
        <w:rPr>
          <w:rStyle w:val="Hyperlink"/>
          <w:noProof/>
        </w:rPr>
        <w:instrText xml:space="preserve"> </w:instrText>
      </w:r>
      <w:r>
        <w:rPr>
          <w:noProof/>
        </w:rPr>
        <w:instrText>HYPERLINK \l "_Toc80969005"</w:instrText>
      </w:r>
      <w:r w:rsidRPr="0061518C">
        <w:rPr>
          <w:rStyle w:val="Hyperlink"/>
          <w:noProof/>
        </w:rPr>
        <w:instrText xml:space="preserve"> </w:instrText>
      </w:r>
      <w:ins w:id="114" w:author="Andrew Instone-Cowie" w:date="2024-06-19T14:04:00Z" w16du:dateUtc="2024-06-19T13:04:00Z">
        <w:r w:rsidR="002645C5" w:rsidRPr="0061518C">
          <w:rPr>
            <w:rStyle w:val="Hyperlink"/>
            <w:noProof/>
          </w:rPr>
        </w:r>
      </w:ins>
      <w:r w:rsidRPr="0061518C">
        <w:rPr>
          <w:rStyle w:val="Hyperlink"/>
          <w:noProof/>
        </w:rPr>
        <w:fldChar w:fldCharType="separate"/>
      </w:r>
      <w:r w:rsidRPr="0061518C">
        <w:rPr>
          <w:rStyle w:val="Hyperlink"/>
          <w:noProof/>
        </w:rPr>
        <w:t>Figure 14 – Simulator Interface Board Layout</w:t>
      </w:r>
      <w:r>
        <w:rPr>
          <w:noProof/>
          <w:webHidden/>
        </w:rPr>
        <w:tab/>
      </w:r>
      <w:r>
        <w:rPr>
          <w:noProof/>
          <w:webHidden/>
        </w:rPr>
        <w:fldChar w:fldCharType="begin"/>
      </w:r>
      <w:r>
        <w:rPr>
          <w:noProof/>
          <w:webHidden/>
        </w:rPr>
        <w:instrText xml:space="preserve"> PAGEREF _Toc80969005 \h </w:instrText>
      </w:r>
      <w:r>
        <w:rPr>
          <w:noProof/>
          <w:webHidden/>
        </w:rPr>
      </w:r>
      <w:r>
        <w:rPr>
          <w:noProof/>
          <w:webHidden/>
        </w:rPr>
        <w:fldChar w:fldCharType="separate"/>
      </w:r>
      <w:r w:rsidR="00476E07">
        <w:rPr>
          <w:noProof/>
          <w:webHidden/>
        </w:rPr>
        <w:t>24</w:t>
      </w:r>
      <w:r>
        <w:rPr>
          <w:noProof/>
          <w:webHidden/>
        </w:rPr>
        <w:fldChar w:fldCharType="end"/>
      </w:r>
      <w:r w:rsidRPr="0061518C">
        <w:rPr>
          <w:rStyle w:val="Hyperlink"/>
          <w:noProof/>
        </w:rPr>
        <w:fldChar w:fldCharType="end"/>
      </w:r>
    </w:p>
    <w:p w14:paraId="029CC38F" w14:textId="7E3A8EAD" w:rsidR="000C5B81" w:rsidRDefault="000C5B81" w:rsidP="00830835">
      <w:pPr>
        <w:pStyle w:val="TableofFigures"/>
        <w:tabs>
          <w:tab w:val="right" w:leader="dot" w:pos="9016"/>
        </w:tabs>
        <w:spacing w:after="120"/>
        <w:rPr>
          <w:rFonts w:eastAsiaTheme="minorEastAsia"/>
          <w:noProof/>
          <w:lang w:eastAsia="en-GB"/>
        </w:rPr>
      </w:pPr>
      <w:r w:rsidRPr="0061518C">
        <w:rPr>
          <w:rStyle w:val="Hyperlink"/>
          <w:noProof/>
        </w:rPr>
        <w:fldChar w:fldCharType="begin"/>
      </w:r>
      <w:r w:rsidRPr="0061518C">
        <w:rPr>
          <w:rStyle w:val="Hyperlink"/>
          <w:noProof/>
        </w:rPr>
        <w:instrText xml:space="preserve"> </w:instrText>
      </w:r>
      <w:r>
        <w:rPr>
          <w:noProof/>
        </w:rPr>
        <w:instrText>HYPERLINK \l "_Toc80969006"</w:instrText>
      </w:r>
      <w:r w:rsidRPr="0061518C">
        <w:rPr>
          <w:rStyle w:val="Hyperlink"/>
          <w:noProof/>
        </w:rPr>
        <w:instrText xml:space="preserve"> </w:instrText>
      </w:r>
      <w:ins w:id="115" w:author="Andrew Instone-Cowie" w:date="2024-06-19T14:04:00Z" w16du:dateUtc="2024-06-19T13:04:00Z">
        <w:r w:rsidR="002645C5" w:rsidRPr="0061518C">
          <w:rPr>
            <w:rStyle w:val="Hyperlink"/>
            <w:noProof/>
          </w:rPr>
        </w:r>
      </w:ins>
      <w:r w:rsidRPr="0061518C">
        <w:rPr>
          <w:rStyle w:val="Hyperlink"/>
          <w:noProof/>
        </w:rPr>
        <w:fldChar w:fldCharType="separate"/>
      </w:r>
      <w:r w:rsidRPr="0061518C">
        <w:rPr>
          <w:rStyle w:val="Hyperlink"/>
          <w:noProof/>
        </w:rPr>
        <w:t>Figure 15 – Voltage Check Pin Locations</w:t>
      </w:r>
      <w:r>
        <w:rPr>
          <w:noProof/>
          <w:webHidden/>
        </w:rPr>
        <w:tab/>
      </w:r>
      <w:r>
        <w:rPr>
          <w:noProof/>
          <w:webHidden/>
        </w:rPr>
        <w:fldChar w:fldCharType="begin"/>
      </w:r>
      <w:r>
        <w:rPr>
          <w:noProof/>
          <w:webHidden/>
        </w:rPr>
        <w:instrText xml:space="preserve"> PAGEREF _Toc80969006 \h </w:instrText>
      </w:r>
      <w:r>
        <w:rPr>
          <w:noProof/>
          <w:webHidden/>
        </w:rPr>
      </w:r>
      <w:r>
        <w:rPr>
          <w:noProof/>
          <w:webHidden/>
        </w:rPr>
        <w:fldChar w:fldCharType="separate"/>
      </w:r>
      <w:r w:rsidR="00476E07">
        <w:rPr>
          <w:noProof/>
          <w:webHidden/>
        </w:rPr>
        <w:t>26</w:t>
      </w:r>
      <w:r>
        <w:rPr>
          <w:noProof/>
          <w:webHidden/>
        </w:rPr>
        <w:fldChar w:fldCharType="end"/>
      </w:r>
      <w:r w:rsidRPr="0061518C">
        <w:rPr>
          <w:rStyle w:val="Hyperlink"/>
          <w:noProof/>
        </w:rPr>
        <w:fldChar w:fldCharType="end"/>
      </w:r>
    </w:p>
    <w:p w14:paraId="53070563" w14:textId="07E87EC8" w:rsidR="000C5B81" w:rsidRDefault="000C5B81" w:rsidP="00830835">
      <w:pPr>
        <w:pStyle w:val="TableofFigures"/>
        <w:tabs>
          <w:tab w:val="right" w:leader="dot" w:pos="9016"/>
        </w:tabs>
        <w:spacing w:after="120"/>
        <w:rPr>
          <w:rFonts w:eastAsiaTheme="minorEastAsia"/>
          <w:noProof/>
          <w:lang w:eastAsia="en-GB"/>
        </w:rPr>
      </w:pPr>
      <w:r w:rsidRPr="0061518C">
        <w:rPr>
          <w:rStyle w:val="Hyperlink"/>
          <w:noProof/>
        </w:rPr>
        <w:fldChar w:fldCharType="begin"/>
      </w:r>
      <w:r w:rsidRPr="0061518C">
        <w:rPr>
          <w:rStyle w:val="Hyperlink"/>
          <w:noProof/>
        </w:rPr>
        <w:instrText xml:space="preserve"> </w:instrText>
      </w:r>
      <w:r>
        <w:rPr>
          <w:noProof/>
        </w:rPr>
        <w:instrText>HYPERLINK \l "_Toc80969007"</w:instrText>
      </w:r>
      <w:r w:rsidRPr="0061518C">
        <w:rPr>
          <w:rStyle w:val="Hyperlink"/>
          <w:noProof/>
        </w:rPr>
        <w:instrText xml:space="preserve"> </w:instrText>
      </w:r>
      <w:ins w:id="116" w:author="Andrew Instone-Cowie" w:date="2024-06-19T14:04:00Z" w16du:dateUtc="2024-06-19T13:04:00Z">
        <w:r w:rsidR="002645C5" w:rsidRPr="0061518C">
          <w:rPr>
            <w:rStyle w:val="Hyperlink"/>
            <w:noProof/>
          </w:rPr>
        </w:r>
      </w:ins>
      <w:r w:rsidRPr="0061518C">
        <w:rPr>
          <w:rStyle w:val="Hyperlink"/>
          <w:noProof/>
        </w:rPr>
        <w:fldChar w:fldCharType="separate"/>
      </w:r>
      <w:r w:rsidRPr="0061518C">
        <w:rPr>
          <w:rStyle w:val="Hyperlink"/>
          <w:noProof/>
        </w:rPr>
        <w:t>Figure 16 – Bending Voltage Regulator Pins</w:t>
      </w:r>
      <w:r>
        <w:rPr>
          <w:noProof/>
          <w:webHidden/>
        </w:rPr>
        <w:tab/>
      </w:r>
      <w:r>
        <w:rPr>
          <w:noProof/>
          <w:webHidden/>
        </w:rPr>
        <w:fldChar w:fldCharType="begin"/>
      </w:r>
      <w:r>
        <w:rPr>
          <w:noProof/>
          <w:webHidden/>
        </w:rPr>
        <w:instrText xml:space="preserve"> PAGEREF _Toc80969007 \h </w:instrText>
      </w:r>
      <w:r>
        <w:rPr>
          <w:noProof/>
          <w:webHidden/>
        </w:rPr>
      </w:r>
      <w:r>
        <w:rPr>
          <w:noProof/>
          <w:webHidden/>
        </w:rPr>
        <w:fldChar w:fldCharType="separate"/>
      </w:r>
      <w:r w:rsidR="00476E07">
        <w:rPr>
          <w:noProof/>
          <w:webHidden/>
        </w:rPr>
        <w:t>27</w:t>
      </w:r>
      <w:r>
        <w:rPr>
          <w:noProof/>
          <w:webHidden/>
        </w:rPr>
        <w:fldChar w:fldCharType="end"/>
      </w:r>
      <w:r w:rsidRPr="0061518C">
        <w:rPr>
          <w:rStyle w:val="Hyperlink"/>
          <w:noProof/>
        </w:rPr>
        <w:fldChar w:fldCharType="end"/>
      </w:r>
    </w:p>
    <w:p w14:paraId="4F6688E6" w14:textId="2BE1F191" w:rsidR="000C5B81" w:rsidRDefault="000C5B81" w:rsidP="00830835">
      <w:pPr>
        <w:pStyle w:val="TableofFigures"/>
        <w:tabs>
          <w:tab w:val="right" w:leader="dot" w:pos="9016"/>
        </w:tabs>
        <w:spacing w:after="120"/>
        <w:rPr>
          <w:rFonts w:eastAsiaTheme="minorEastAsia"/>
          <w:noProof/>
          <w:lang w:eastAsia="en-GB"/>
        </w:rPr>
      </w:pPr>
      <w:r w:rsidRPr="0061518C">
        <w:rPr>
          <w:rStyle w:val="Hyperlink"/>
          <w:noProof/>
        </w:rPr>
        <w:fldChar w:fldCharType="begin"/>
      </w:r>
      <w:r w:rsidRPr="0061518C">
        <w:rPr>
          <w:rStyle w:val="Hyperlink"/>
          <w:noProof/>
        </w:rPr>
        <w:instrText xml:space="preserve"> </w:instrText>
      </w:r>
      <w:r>
        <w:rPr>
          <w:noProof/>
        </w:rPr>
        <w:instrText>HYPERLINK \l "_Toc80969008"</w:instrText>
      </w:r>
      <w:r w:rsidRPr="0061518C">
        <w:rPr>
          <w:rStyle w:val="Hyperlink"/>
          <w:noProof/>
        </w:rPr>
        <w:instrText xml:space="preserve"> </w:instrText>
      </w:r>
      <w:ins w:id="117" w:author="Andrew Instone-Cowie" w:date="2024-06-19T14:04:00Z" w16du:dateUtc="2024-06-19T13:04:00Z">
        <w:r w:rsidR="002645C5" w:rsidRPr="0061518C">
          <w:rPr>
            <w:rStyle w:val="Hyperlink"/>
            <w:noProof/>
          </w:rPr>
        </w:r>
      </w:ins>
      <w:r w:rsidRPr="0061518C">
        <w:rPr>
          <w:rStyle w:val="Hyperlink"/>
          <w:noProof/>
        </w:rPr>
        <w:fldChar w:fldCharType="separate"/>
      </w:r>
      <w:r w:rsidRPr="0061518C">
        <w:rPr>
          <w:rStyle w:val="Hyperlink"/>
          <w:noProof/>
        </w:rPr>
        <w:t>Figure 17 – Voltage Regulator Heatsink</w:t>
      </w:r>
      <w:r>
        <w:rPr>
          <w:noProof/>
          <w:webHidden/>
        </w:rPr>
        <w:tab/>
      </w:r>
      <w:r>
        <w:rPr>
          <w:noProof/>
          <w:webHidden/>
        </w:rPr>
        <w:fldChar w:fldCharType="begin"/>
      </w:r>
      <w:r>
        <w:rPr>
          <w:noProof/>
          <w:webHidden/>
        </w:rPr>
        <w:instrText xml:space="preserve"> PAGEREF _Toc80969008 \h </w:instrText>
      </w:r>
      <w:r>
        <w:rPr>
          <w:noProof/>
          <w:webHidden/>
        </w:rPr>
      </w:r>
      <w:r>
        <w:rPr>
          <w:noProof/>
          <w:webHidden/>
        </w:rPr>
        <w:fldChar w:fldCharType="separate"/>
      </w:r>
      <w:r w:rsidR="00476E07">
        <w:rPr>
          <w:noProof/>
          <w:webHidden/>
        </w:rPr>
        <w:t>27</w:t>
      </w:r>
      <w:r>
        <w:rPr>
          <w:noProof/>
          <w:webHidden/>
        </w:rPr>
        <w:fldChar w:fldCharType="end"/>
      </w:r>
      <w:r w:rsidRPr="0061518C">
        <w:rPr>
          <w:rStyle w:val="Hyperlink"/>
          <w:noProof/>
        </w:rPr>
        <w:fldChar w:fldCharType="end"/>
      </w:r>
    </w:p>
    <w:p w14:paraId="2B9EB98C" w14:textId="2AB0D9FD" w:rsidR="000C5B81" w:rsidRDefault="000C5B81" w:rsidP="00830835">
      <w:pPr>
        <w:pStyle w:val="TableofFigures"/>
        <w:tabs>
          <w:tab w:val="right" w:leader="dot" w:pos="9016"/>
        </w:tabs>
        <w:spacing w:after="120"/>
        <w:rPr>
          <w:rFonts w:eastAsiaTheme="minorEastAsia"/>
          <w:noProof/>
          <w:lang w:eastAsia="en-GB"/>
        </w:rPr>
      </w:pPr>
      <w:r w:rsidRPr="0061518C">
        <w:rPr>
          <w:rStyle w:val="Hyperlink"/>
          <w:noProof/>
        </w:rPr>
        <w:fldChar w:fldCharType="begin"/>
      </w:r>
      <w:r w:rsidRPr="0061518C">
        <w:rPr>
          <w:rStyle w:val="Hyperlink"/>
          <w:noProof/>
        </w:rPr>
        <w:instrText xml:space="preserve"> </w:instrText>
      </w:r>
      <w:r>
        <w:rPr>
          <w:noProof/>
        </w:rPr>
        <w:instrText>HYPERLINK \l "_Toc80969009"</w:instrText>
      </w:r>
      <w:r w:rsidRPr="0061518C">
        <w:rPr>
          <w:rStyle w:val="Hyperlink"/>
          <w:noProof/>
        </w:rPr>
        <w:instrText xml:space="preserve"> </w:instrText>
      </w:r>
      <w:ins w:id="118" w:author="Andrew Instone-Cowie" w:date="2024-06-19T14:04:00Z" w16du:dateUtc="2024-06-19T13:04:00Z">
        <w:r w:rsidR="002645C5" w:rsidRPr="0061518C">
          <w:rPr>
            <w:rStyle w:val="Hyperlink"/>
            <w:noProof/>
          </w:rPr>
        </w:r>
      </w:ins>
      <w:r w:rsidRPr="0061518C">
        <w:rPr>
          <w:rStyle w:val="Hyperlink"/>
          <w:noProof/>
        </w:rPr>
        <w:fldChar w:fldCharType="separate"/>
      </w:r>
      <w:r w:rsidRPr="0061518C">
        <w:rPr>
          <w:rStyle w:val="Hyperlink"/>
          <w:noProof/>
        </w:rPr>
        <w:t>Figure 18 – Completed Simulator Interface Module PCB</w:t>
      </w:r>
      <w:r>
        <w:rPr>
          <w:noProof/>
          <w:webHidden/>
        </w:rPr>
        <w:tab/>
      </w:r>
      <w:r>
        <w:rPr>
          <w:noProof/>
          <w:webHidden/>
        </w:rPr>
        <w:fldChar w:fldCharType="begin"/>
      </w:r>
      <w:r>
        <w:rPr>
          <w:noProof/>
          <w:webHidden/>
        </w:rPr>
        <w:instrText xml:space="preserve"> PAGEREF _Toc80969009 \h </w:instrText>
      </w:r>
      <w:r>
        <w:rPr>
          <w:noProof/>
          <w:webHidden/>
        </w:rPr>
      </w:r>
      <w:r>
        <w:rPr>
          <w:noProof/>
          <w:webHidden/>
        </w:rPr>
        <w:fldChar w:fldCharType="separate"/>
      </w:r>
      <w:r w:rsidR="00476E07">
        <w:rPr>
          <w:noProof/>
          <w:webHidden/>
        </w:rPr>
        <w:t>28</w:t>
      </w:r>
      <w:r>
        <w:rPr>
          <w:noProof/>
          <w:webHidden/>
        </w:rPr>
        <w:fldChar w:fldCharType="end"/>
      </w:r>
      <w:r w:rsidRPr="0061518C">
        <w:rPr>
          <w:rStyle w:val="Hyperlink"/>
          <w:noProof/>
        </w:rPr>
        <w:fldChar w:fldCharType="end"/>
      </w:r>
    </w:p>
    <w:p w14:paraId="0340E91C" w14:textId="0059DDE9" w:rsidR="000C5B81" w:rsidRDefault="000C5B81" w:rsidP="00830835">
      <w:pPr>
        <w:pStyle w:val="TableofFigures"/>
        <w:tabs>
          <w:tab w:val="right" w:leader="dot" w:pos="9016"/>
        </w:tabs>
        <w:spacing w:after="120"/>
        <w:rPr>
          <w:rFonts w:eastAsiaTheme="minorEastAsia"/>
          <w:noProof/>
          <w:lang w:eastAsia="en-GB"/>
        </w:rPr>
      </w:pPr>
      <w:r w:rsidRPr="0061518C">
        <w:rPr>
          <w:rStyle w:val="Hyperlink"/>
          <w:noProof/>
        </w:rPr>
        <w:fldChar w:fldCharType="begin"/>
      </w:r>
      <w:r w:rsidRPr="0061518C">
        <w:rPr>
          <w:rStyle w:val="Hyperlink"/>
          <w:noProof/>
        </w:rPr>
        <w:instrText xml:space="preserve"> </w:instrText>
      </w:r>
      <w:r>
        <w:rPr>
          <w:noProof/>
        </w:rPr>
        <w:instrText>HYPERLINK \l "_Toc80969010"</w:instrText>
      </w:r>
      <w:r w:rsidRPr="0061518C">
        <w:rPr>
          <w:rStyle w:val="Hyperlink"/>
          <w:noProof/>
        </w:rPr>
        <w:instrText xml:space="preserve"> </w:instrText>
      </w:r>
      <w:ins w:id="119" w:author="Andrew Instone-Cowie" w:date="2024-06-19T14:04:00Z" w16du:dateUtc="2024-06-19T13:04:00Z">
        <w:r w:rsidR="002645C5" w:rsidRPr="0061518C">
          <w:rPr>
            <w:rStyle w:val="Hyperlink"/>
            <w:noProof/>
          </w:rPr>
        </w:r>
      </w:ins>
      <w:r w:rsidRPr="0061518C">
        <w:rPr>
          <w:rStyle w:val="Hyperlink"/>
          <w:noProof/>
        </w:rPr>
        <w:fldChar w:fldCharType="separate"/>
      </w:r>
      <w:r w:rsidRPr="0061518C">
        <w:rPr>
          <w:rStyle w:val="Hyperlink"/>
          <w:noProof/>
        </w:rPr>
        <w:t>Figure 19 – Power Board Parts</w:t>
      </w:r>
      <w:r>
        <w:rPr>
          <w:noProof/>
          <w:webHidden/>
        </w:rPr>
        <w:tab/>
      </w:r>
      <w:r>
        <w:rPr>
          <w:noProof/>
          <w:webHidden/>
        </w:rPr>
        <w:fldChar w:fldCharType="begin"/>
      </w:r>
      <w:r>
        <w:rPr>
          <w:noProof/>
          <w:webHidden/>
        </w:rPr>
        <w:instrText xml:space="preserve"> PAGEREF _Toc80969010 \h </w:instrText>
      </w:r>
      <w:r>
        <w:rPr>
          <w:noProof/>
          <w:webHidden/>
        </w:rPr>
      </w:r>
      <w:r>
        <w:rPr>
          <w:noProof/>
          <w:webHidden/>
        </w:rPr>
        <w:fldChar w:fldCharType="separate"/>
      </w:r>
      <w:r w:rsidR="00476E07">
        <w:rPr>
          <w:noProof/>
          <w:webHidden/>
        </w:rPr>
        <w:t>31</w:t>
      </w:r>
      <w:r>
        <w:rPr>
          <w:noProof/>
          <w:webHidden/>
        </w:rPr>
        <w:fldChar w:fldCharType="end"/>
      </w:r>
      <w:r w:rsidRPr="0061518C">
        <w:rPr>
          <w:rStyle w:val="Hyperlink"/>
          <w:noProof/>
        </w:rPr>
        <w:fldChar w:fldCharType="end"/>
      </w:r>
    </w:p>
    <w:p w14:paraId="6C3B81F4" w14:textId="0EA620A5" w:rsidR="000C5B81" w:rsidRDefault="000C5B81" w:rsidP="00830835">
      <w:pPr>
        <w:pStyle w:val="TableofFigures"/>
        <w:tabs>
          <w:tab w:val="right" w:leader="dot" w:pos="9016"/>
        </w:tabs>
        <w:spacing w:after="120"/>
        <w:rPr>
          <w:rFonts w:eastAsiaTheme="minorEastAsia"/>
          <w:noProof/>
          <w:lang w:eastAsia="en-GB"/>
        </w:rPr>
      </w:pPr>
      <w:r w:rsidRPr="0061518C">
        <w:rPr>
          <w:rStyle w:val="Hyperlink"/>
          <w:noProof/>
        </w:rPr>
        <w:fldChar w:fldCharType="begin"/>
      </w:r>
      <w:r w:rsidRPr="0061518C">
        <w:rPr>
          <w:rStyle w:val="Hyperlink"/>
          <w:noProof/>
        </w:rPr>
        <w:instrText xml:space="preserve"> </w:instrText>
      </w:r>
      <w:r>
        <w:rPr>
          <w:noProof/>
        </w:rPr>
        <w:instrText>HYPERLINK \l "_Toc80969011"</w:instrText>
      </w:r>
      <w:r w:rsidRPr="0061518C">
        <w:rPr>
          <w:rStyle w:val="Hyperlink"/>
          <w:noProof/>
        </w:rPr>
        <w:instrText xml:space="preserve"> </w:instrText>
      </w:r>
      <w:ins w:id="120" w:author="Andrew Instone-Cowie" w:date="2024-06-19T14:04:00Z" w16du:dateUtc="2024-06-19T13:04:00Z">
        <w:r w:rsidR="002645C5" w:rsidRPr="0061518C">
          <w:rPr>
            <w:rStyle w:val="Hyperlink"/>
            <w:noProof/>
          </w:rPr>
        </w:r>
      </w:ins>
      <w:r w:rsidRPr="0061518C">
        <w:rPr>
          <w:rStyle w:val="Hyperlink"/>
          <w:noProof/>
        </w:rPr>
        <w:fldChar w:fldCharType="separate"/>
      </w:r>
      <w:r w:rsidRPr="0061518C">
        <w:rPr>
          <w:rStyle w:val="Hyperlink"/>
          <w:noProof/>
        </w:rPr>
        <w:t>Figure 20 – Power Board Layout</w:t>
      </w:r>
      <w:r>
        <w:rPr>
          <w:noProof/>
          <w:webHidden/>
        </w:rPr>
        <w:tab/>
      </w:r>
      <w:r>
        <w:rPr>
          <w:noProof/>
          <w:webHidden/>
        </w:rPr>
        <w:fldChar w:fldCharType="begin"/>
      </w:r>
      <w:r>
        <w:rPr>
          <w:noProof/>
          <w:webHidden/>
        </w:rPr>
        <w:instrText xml:space="preserve"> PAGEREF _Toc80969011 \h </w:instrText>
      </w:r>
      <w:r>
        <w:rPr>
          <w:noProof/>
          <w:webHidden/>
        </w:rPr>
      </w:r>
      <w:r>
        <w:rPr>
          <w:noProof/>
          <w:webHidden/>
        </w:rPr>
        <w:fldChar w:fldCharType="separate"/>
      </w:r>
      <w:r w:rsidR="00476E07">
        <w:rPr>
          <w:noProof/>
          <w:webHidden/>
        </w:rPr>
        <w:t>31</w:t>
      </w:r>
      <w:r>
        <w:rPr>
          <w:noProof/>
          <w:webHidden/>
        </w:rPr>
        <w:fldChar w:fldCharType="end"/>
      </w:r>
      <w:r w:rsidRPr="0061518C">
        <w:rPr>
          <w:rStyle w:val="Hyperlink"/>
          <w:noProof/>
        </w:rPr>
        <w:fldChar w:fldCharType="end"/>
      </w:r>
    </w:p>
    <w:p w14:paraId="41F562FB" w14:textId="0D9B4870" w:rsidR="000C5B81" w:rsidRDefault="000C5B81" w:rsidP="00830835">
      <w:pPr>
        <w:pStyle w:val="TableofFigures"/>
        <w:tabs>
          <w:tab w:val="right" w:leader="dot" w:pos="9016"/>
        </w:tabs>
        <w:spacing w:after="120"/>
        <w:rPr>
          <w:rFonts w:eastAsiaTheme="minorEastAsia"/>
          <w:noProof/>
          <w:lang w:eastAsia="en-GB"/>
        </w:rPr>
      </w:pPr>
      <w:r w:rsidRPr="0061518C">
        <w:rPr>
          <w:rStyle w:val="Hyperlink"/>
          <w:noProof/>
        </w:rPr>
        <w:fldChar w:fldCharType="begin"/>
      </w:r>
      <w:r w:rsidRPr="0061518C">
        <w:rPr>
          <w:rStyle w:val="Hyperlink"/>
          <w:noProof/>
        </w:rPr>
        <w:instrText xml:space="preserve"> </w:instrText>
      </w:r>
      <w:r>
        <w:rPr>
          <w:noProof/>
        </w:rPr>
        <w:instrText>HYPERLINK \l "_Toc80969012"</w:instrText>
      </w:r>
      <w:r w:rsidRPr="0061518C">
        <w:rPr>
          <w:rStyle w:val="Hyperlink"/>
          <w:noProof/>
        </w:rPr>
        <w:instrText xml:space="preserve"> </w:instrText>
      </w:r>
      <w:ins w:id="121" w:author="Andrew Instone-Cowie" w:date="2024-06-19T14:04:00Z" w16du:dateUtc="2024-06-19T13:04:00Z">
        <w:r w:rsidR="002645C5" w:rsidRPr="0061518C">
          <w:rPr>
            <w:rStyle w:val="Hyperlink"/>
            <w:noProof/>
          </w:rPr>
        </w:r>
      </w:ins>
      <w:r w:rsidRPr="0061518C">
        <w:rPr>
          <w:rStyle w:val="Hyperlink"/>
          <w:noProof/>
        </w:rPr>
        <w:fldChar w:fldCharType="separate"/>
      </w:r>
      <w:r w:rsidRPr="0061518C">
        <w:rPr>
          <w:rStyle w:val="Hyperlink"/>
          <w:noProof/>
        </w:rPr>
        <w:t>Figure 21 – Completed Power Module PCB</w:t>
      </w:r>
      <w:r>
        <w:rPr>
          <w:noProof/>
          <w:webHidden/>
        </w:rPr>
        <w:tab/>
      </w:r>
      <w:r>
        <w:rPr>
          <w:noProof/>
          <w:webHidden/>
        </w:rPr>
        <w:fldChar w:fldCharType="begin"/>
      </w:r>
      <w:r>
        <w:rPr>
          <w:noProof/>
          <w:webHidden/>
        </w:rPr>
        <w:instrText xml:space="preserve"> PAGEREF _Toc80969012 \h </w:instrText>
      </w:r>
      <w:r>
        <w:rPr>
          <w:noProof/>
          <w:webHidden/>
        </w:rPr>
      </w:r>
      <w:r>
        <w:rPr>
          <w:noProof/>
          <w:webHidden/>
        </w:rPr>
        <w:fldChar w:fldCharType="separate"/>
      </w:r>
      <w:r w:rsidR="00476E07">
        <w:rPr>
          <w:noProof/>
          <w:webHidden/>
        </w:rPr>
        <w:t>32</w:t>
      </w:r>
      <w:r>
        <w:rPr>
          <w:noProof/>
          <w:webHidden/>
        </w:rPr>
        <w:fldChar w:fldCharType="end"/>
      </w:r>
      <w:r w:rsidRPr="0061518C">
        <w:rPr>
          <w:rStyle w:val="Hyperlink"/>
          <w:noProof/>
        </w:rPr>
        <w:fldChar w:fldCharType="end"/>
      </w:r>
    </w:p>
    <w:p w14:paraId="7DE312F8" w14:textId="626060A6" w:rsidR="000C5B81" w:rsidRDefault="000C5B81" w:rsidP="00830835">
      <w:pPr>
        <w:pStyle w:val="TableofFigures"/>
        <w:tabs>
          <w:tab w:val="right" w:leader="dot" w:pos="9016"/>
        </w:tabs>
        <w:spacing w:after="120"/>
        <w:rPr>
          <w:rFonts w:eastAsiaTheme="minorEastAsia"/>
          <w:noProof/>
          <w:lang w:eastAsia="en-GB"/>
        </w:rPr>
      </w:pPr>
      <w:r w:rsidRPr="0061518C">
        <w:rPr>
          <w:rStyle w:val="Hyperlink"/>
          <w:noProof/>
        </w:rPr>
        <w:fldChar w:fldCharType="begin"/>
      </w:r>
      <w:r w:rsidRPr="0061518C">
        <w:rPr>
          <w:rStyle w:val="Hyperlink"/>
          <w:noProof/>
        </w:rPr>
        <w:instrText xml:space="preserve"> </w:instrText>
      </w:r>
      <w:r>
        <w:rPr>
          <w:noProof/>
        </w:rPr>
        <w:instrText>HYPERLINK \l "_Toc80969013"</w:instrText>
      </w:r>
      <w:r w:rsidRPr="0061518C">
        <w:rPr>
          <w:rStyle w:val="Hyperlink"/>
          <w:noProof/>
        </w:rPr>
        <w:instrText xml:space="preserve"> </w:instrText>
      </w:r>
      <w:ins w:id="122" w:author="Andrew Instone-Cowie" w:date="2024-06-19T14:04:00Z" w16du:dateUtc="2024-06-19T13:04:00Z">
        <w:r w:rsidR="002645C5" w:rsidRPr="0061518C">
          <w:rPr>
            <w:rStyle w:val="Hyperlink"/>
            <w:noProof/>
          </w:rPr>
        </w:r>
      </w:ins>
      <w:r w:rsidRPr="0061518C">
        <w:rPr>
          <w:rStyle w:val="Hyperlink"/>
          <w:noProof/>
        </w:rPr>
        <w:fldChar w:fldCharType="separate"/>
      </w:r>
      <w:r w:rsidRPr="0061518C">
        <w:rPr>
          <w:rStyle w:val="Hyperlink"/>
          <w:noProof/>
        </w:rPr>
        <w:t>Figure 22 – Magneto-Resistive Sensor Demonstration</w:t>
      </w:r>
      <w:r>
        <w:rPr>
          <w:noProof/>
          <w:webHidden/>
        </w:rPr>
        <w:tab/>
      </w:r>
      <w:r>
        <w:rPr>
          <w:noProof/>
          <w:webHidden/>
        </w:rPr>
        <w:fldChar w:fldCharType="begin"/>
      </w:r>
      <w:r>
        <w:rPr>
          <w:noProof/>
          <w:webHidden/>
        </w:rPr>
        <w:instrText xml:space="preserve"> PAGEREF _Toc80969013 \h </w:instrText>
      </w:r>
      <w:r>
        <w:rPr>
          <w:noProof/>
          <w:webHidden/>
        </w:rPr>
      </w:r>
      <w:r>
        <w:rPr>
          <w:noProof/>
          <w:webHidden/>
        </w:rPr>
        <w:fldChar w:fldCharType="separate"/>
      </w:r>
      <w:r w:rsidR="00476E07">
        <w:rPr>
          <w:noProof/>
          <w:webHidden/>
        </w:rPr>
        <w:t>33</w:t>
      </w:r>
      <w:r>
        <w:rPr>
          <w:noProof/>
          <w:webHidden/>
        </w:rPr>
        <w:fldChar w:fldCharType="end"/>
      </w:r>
      <w:r w:rsidRPr="0061518C">
        <w:rPr>
          <w:rStyle w:val="Hyperlink"/>
          <w:noProof/>
        </w:rPr>
        <w:fldChar w:fldCharType="end"/>
      </w:r>
    </w:p>
    <w:p w14:paraId="0B5BA17E" w14:textId="16551283" w:rsidR="000C5B81" w:rsidRDefault="000C5B81" w:rsidP="00830835">
      <w:pPr>
        <w:pStyle w:val="TableofFigures"/>
        <w:tabs>
          <w:tab w:val="right" w:leader="dot" w:pos="9016"/>
        </w:tabs>
        <w:spacing w:after="120"/>
        <w:rPr>
          <w:rFonts w:eastAsiaTheme="minorEastAsia"/>
          <w:noProof/>
          <w:lang w:eastAsia="en-GB"/>
        </w:rPr>
      </w:pPr>
      <w:r w:rsidRPr="0061518C">
        <w:rPr>
          <w:rStyle w:val="Hyperlink"/>
          <w:noProof/>
        </w:rPr>
        <w:fldChar w:fldCharType="begin"/>
      </w:r>
      <w:r w:rsidRPr="0061518C">
        <w:rPr>
          <w:rStyle w:val="Hyperlink"/>
          <w:noProof/>
        </w:rPr>
        <w:instrText xml:space="preserve"> </w:instrText>
      </w:r>
      <w:r>
        <w:rPr>
          <w:noProof/>
        </w:rPr>
        <w:instrText>HYPERLINK \l "_Toc80969014"</w:instrText>
      </w:r>
      <w:r w:rsidRPr="0061518C">
        <w:rPr>
          <w:rStyle w:val="Hyperlink"/>
          <w:noProof/>
        </w:rPr>
        <w:instrText xml:space="preserve"> </w:instrText>
      </w:r>
      <w:ins w:id="123" w:author="Andrew Instone-Cowie" w:date="2024-06-19T14:04:00Z" w16du:dateUtc="2024-06-19T13:04:00Z">
        <w:r w:rsidR="002645C5" w:rsidRPr="0061518C">
          <w:rPr>
            <w:rStyle w:val="Hyperlink"/>
            <w:noProof/>
          </w:rPr>
        </w:r>
      </w:ins>
      <w:r w:rsidRPr="0061518C">
        <w:rPr>
          <w:rStyle w:val="Hyperlink"/>
          <w:noProof/>
        </w:rPr>
        <w:fldChar w:fldCharType="separate"/>
      </w:r>
      <w:r w:rsidRPr="0061518C">
        <w:rPr>
          <w:rStyle w:val="Hyperlink"/>
          <w:noProof/>
        </w:rPr>
        <w:t>Figure 23 – Magneto-Resistive Sensor Board Parts</w:t>
      </w:r>
      <w:r>
        <w:rPr>
          <w:noProof/>
          <w:webHidden/>
        </w:rPr>
        <w:tab/>
      </w:r>
      <w:r>
        <w:rPr>
          <w:noProof/>
          <w:webHidden/>
        </w:rPr>
        <w:fldChar w:fldCharType="begin"/>
      </w:r>
      <w:r>
        <w:rPr>
          <w:noProof/>
          <w:webHidden/>
        </w:rPr>
        <w:instrText xml:space="preserve"> PAGEREF _Toc80969014 \h </w:instrText>
      </w:r>
      <w:r>
        <w:rPr>
          <w:noProof/>
          <w:webHidden/>
        </w:rPr>
      </w:r>
      <w:r>
        <w:rPr>
          <w:noProof/>
          <w:webHidden/>
        </w:rPr>
        <w:fldChar w:fldCharType="separate"/>
      </w:r>
      <w:r w:rsidR="00476E07">
        <w:rPr>
          <w:noProof/>
          <w:webHidden/>
        </w:rPr>
        <w:t>35</w:t>
      </w:r>
      <w:r>
        <w:rPr>
          <w:noProof/>
          <w:webHidden/>
        </w:rPr>
        <w:fldChar w:fldCharType="end"/>
      </w:r>
      <w:r w:rsidRPr="0061518C">
        <w:rPr>
          <w:rStyle w:val="Hyperlink"/>
          <w:noProof/>
        </w:rPr>
        <w:fldChar w:fldCharType="end"/>
      </w:r>
    </w:p>
    <w:p w14:paraId="554F19BE" w14:textId="089DF40C" w:rsidR="000C5B81" w:rsidRDefault="000C5B81" w:rsidP="00830835">
      <w:pPr>
        <w:pStyle w:val="TableofFigures"/>
        <w:tabs>
          <w:tab w:val="right" w:leader="dot" w:pos="9016"/>
        </w:tabs>
        <w:spacing w:after="120"/>
        <w:rPr>
          <w:rFonts w:eastAsiaTheme="minorEastAsia"/>
          <w:noProof/>
          <w:lang w:eastAsia="en-GB"/>
        </w:rPr>
      </w:pPr>
      <w:r w:rsidRPr="0061518C">
        <w:rPr>
          <w:rStyle w:val="Hyperlink"/>
          <w:noProof/>
        </w:rPr>
        <w:fldChar w:fldCharType="begin"/>
      </w:r>
      <w:r w:rsidRPr="0061518C">
        <w:rPr>
          <w:rStyle w:val="Hyperlink"/>
          <w:noProof/>
        </w:rPr>
        <w:instrText xml:space="preserve"> </w:instrText>
      </w:r>
      <w:r>
        <w:rPr>
          <w:noProof/>
        </w:rPr>
        <w:instrText>HYPERLINK \l "_Toc80969015"</w:instrText>
      </w:r>
      <w:r w:rsidRPr="0061518C">
        <w:rPr>
          <w:rStyle w:val="Hyperlink"/>
          <w:noProof/>
        </w:rPr>
        <w:instrText xml:space="preserve"> </w:instrText>
      </w:r>
      <w:ins w:id="124" w:author="Andrew Instone-Cowie" w:date="2024-06-19T14:04:00Z" w16du:dateUtc="2024-06-19T13:04:00Z">
        <w:r w:rsidR="002645C5" w:rsidRPr="0061518C">
          <w:rPr>
            <w:rStyle w:val="Hyperlink"/>
            <w:noProof/>
          </w:rPr>
        </w:r>
      </w:ins>
      <w:r w:rsidRPr="0061518C">
        <w:rPr>
          <w:rStyle w:val="Hyperlink"/>
          <w:noProof/>
        </w:rPr>
        <w:fldChar w:fldCharType="separate"/>
      </w:r>
      <w:r w:rsidRPr="0061518C">
        <w:rPr>
          <w:rStyle w:val="Hyperlink"/>
          <w:noProof/>
        </w:rPr>
        <w:t>Figure 24 – Magneto-Resistive Sensor Board Layout</w:t>
      </w:r>
      <w:r>
        <w:rPr>
          <w:noProof/>
          <w:webHidden/>
        </w:rPr>
        <w:tab/>
      </w:r>
      <w:r>
        <w:rPr>
          <w:noProof/>
          <w:webHidden/>
        </w:rPr>
        <w:fldChar w:fldCharType="begin"/>
      </w:r>
      <w:r>
        <w:rPr>
          <w:noProof/>
          <w:webHidden/>
        </w:rPr>
        <w:instrText xml:space="preserve"> PAGEREF _Toc80969015 \h </w:instrText>
      </w:r>
      <w:r>
        <w:rPr>
          <w:noProof/>
          <w:webHidden/>
        </w:rPr>
      </w:r>
      <w:r>
        <w:rPr>
          <w:noProof/>
          <w:webHidden/>
        </w:rPr>
        <w:fldChar w:fldCharType="separate"/>
      </w:r>
      <w:r w:rsidR="00476E07">
        <w:rPr>
          <w:noProof/>
          <w:webHidden/>
        </w:rPr>
        <w:t>35</w:t>
      </w:r>
      <w:r>
        <w:rPr>
          <w:noProof/>
          <w:webHidden/>
        </w:rPr>
        <w:fldChar w:fldCharType="end"/>
      </w:r>
      <w:r w:rsidRPr="0061518C">
        <w:rPr>
          <w:rStyle w:val="Hyperlink"/>
          <w:noProof/>
        </w:rPr>
        <w:fldChar w:fldCharType="end"/>
      </w:r>
    </w:p>
    <w:p w14:paraId="569B65FD" w14:textId="057BE303" w:rsidR="000C5B81" w:rsidRDefault="000C5B81" w:rsidP="00830835">
      <w:pPr>
        <w:pStyle w:val="TableofFigures"/>
        <w:tabs>
          <w:tab w:val="right" w:leader="dot" w:pos="9016"/>
        </w:tabs>
        <w:spacing w:after="120"/>
        <w:rPr>
          <w:rFonts w:eastAsiaTheme="minorEastAsia"/>
          <w:noProof/>
          <w:lang w:eastAsia="en-GB"/>
        </w:rPr>
      </w:pPr>
      <w:r w:rsidRPr="0061518C">
        <w:rPr>
          <w:rStyle w:val="Hyperlink"/>
          <w:noProof/>
        </w:rPr>
        <w:fldChar w:fldCharType="begin"/>
      </w:r>
      <w:r w:rsidRPr="0061518C">
        <w:rPr>
          <w:rStyle w:val="Hyperlink"/>
          <w:noProof/>
        </w:rPr>
        <w:instrText xml:space="preserve"> </w:instrText>
      </w:r>
      <w:r>
        <w:rPr>
          <w:noProof/>
        </w:rPr>
        <w:instrText>HYPERLINK \l "_Toc80969016"</w:instrText>
      </w:r>
      <w:r w:rsidRPr="0061518C">
        <w:rPr>
          <w:rStyle w:val="Hyperlink"/>
          <w:noProof/>
        </w:rPr>
        <w:instrText xml:space="preserve"> </w:instrText>
      </w:r>
      <w:ins w:id="125" w:author="Andrew Instone-Cowie" w:date="2024-06-19T14:04:00Z" w16du:dateUtc="2024-06-19T13:04:00Z">
        <w:r w:rsidR="002645C5" w:rsidRPr="0061518C">
          <w:rPr>
            <w:rStyle w:val="Hyperlink"/>
            <w:noProof/>
          </w:rPr>
        </w:r>
      </w:ins>
      <w:r w:rsidRPr="0061518C">
        <w:rPr>
          <w:rStyle w:val="Hyperlink"/>
          <w:noProof/>
        </w:rPr>
        <w:fldChar w:fldCharType="separate"/>
      </w:r>
      <w:r w:rsidRPr="0061518C">
        <w:rPr>
          <w:rStyle w:val="Hyperlink"/>
          <w:noProof/>
        </w:rPr>
        <w:t>Figure 25 – Completed Magneto-Resistive Sensor Module PCB (Right-Handed)</w:t>
      </w:r>
      <w:r>
        <w:rPr>
          <w:noProof/>
          <w:webHidden/>
        </w:rPr>
        <w:tab/>
      </w:r>
      <w:r>
        <w:rPr>
          <w:noProof/>
          <w:webHidden/>
        </w:rPr>
        <w:fldChar w:fldCharType="begin"/>
      </w:r>
      <w:r>
        <w:rPr>
          <w:noProof/>
          <w:webHidden/>
        </w:rPr>
        <w:instrText xml:space="preserve"> PAGEREF _Toc80969016 \h </w:instrText>
      </w:r>
      <w:r>
        <w:rPr>
          <w:noProof/>
          <w:webHidden/>
        </w:rPr>
      </w:r>
      <w:r>
        <w:rPr>
          <w:noProof/>
          <w:webHidden/>
        </w:rPr>
        <w:fldChar w:fldCharType="separate"/>
      </w:r>
      <w:r w:rsidR="00476E07">
        <w:rPr>
          <w:noProof/>
          <w:webHidden/>
        </w:rPr>
        <w:t>36</w:t>
      </w:r>
      <w:r>
        <w:rPr>
          <w:noProof/>
          <w:webHidden/>
        </w:rPr>
        <w:fldChar w:fldCharType="end"/>
      </w:r>
      <w:r w:rsidRPr="0061518C">
        <w:rPr>
          <w:rStyle w:val="Hyperlink"/>
          <w:noProof/>
        </w:rPr>
        <w:fldChar w:fldCharType="end"/>
      </w:r>
    </w:p>
    <w:p w14:paraId="22A47E31" w14:textId="01CBD37C" w:rsidR="000C5B81" w:rsidRDefault="000C5B81" w:rsidP="00830835">
      <w:pPr>
        <w:pStyle w:val="TableofFigures"/>
        <w:tabs>
          <w:tab w:val="right" w:leader="dot" w:pos="9016"/>
        </w:tabs>
        <w:spacing w:after="120"/>
        <w:rPr>
          <w:rFonts w:eastAsiaTheme="minorEastAsia"/>
          <w:noProof/>
          <w:lang w:eastAsia="en-GB"/>
        </w:rPr>
      </w:pPr>
      <w:r w:rsidRPr="0061518C">
        <w:rPr>
          <w:rStyle w:val="Hyperlink"/>
          <w:noProof/>
        </w:rPr>
        <w:fldChar w:fldCharType="begin"/>
      </w:r>
      <w:r w:rsidRPr="0061518C">
        <w:rPr>
          <w:rStyle w:val="Hyperlink"/>
          <w:noProof/>
        </w:rPr>
        <w:instrText xml:space="preserve"> </w:instrText>
      </w:r>
      <w:r>
        <w:rPr>
          <w:noProof/>
        </w:rPr>
        <w:instrText>HYPERLINK \l "_Toc80969017"</w:instrText>
      </w:r>
      <w:r w:rsidRPr="0061518C">
        <w:rPr>
          <w:rStyle w:val="Hyperlink"/>
          <w:noProof/>
        </w:rPr>
        <w:instrText xml:space="preserve"> </w:instrText>
      </w:r>
      <w:ins w:id="126" w:author="Andrew Instone-Cowie" w:date="2024-06-19T14:04:00Z" w16du:dateUtc="2024-06-19T13:04:00Z">
        <w:r w:rsidR="002645C5" w:rsidRPr="0061518C">
          <w:rPr>
            <w:rStyle w:val="Hyperlink"/>
            <w:noProof/>
          </w:rPr>
        </w:r>
      </w:ins>
      <w:r w:rsidRPr="0061518C">
        <w:rPr>
          <w:rStyle w:val="Hyperlink"/>
          <w:noProof/>
        </w:rPr>
        <w:fldChar w:fldCharType="separate"/>
      </w:r>
      <w:r w:rsidRPr="0061518C">
        <w:rPr>
          <w:rStyle w:val="Hyperlink"/>
          <w:noProof/>
        </w:rPr>
        <w:t>Figure 26 – Magneto-Resistive Sensor Board Layout</w:t>
      </w:r>
      <w:r>
        <w:rPr>
          <w:noProof/>
          <w:webHidden/>
        </w:rPr>
        <w:tab/>
      </w:r>
      <w:r>
        <w:rPr>
          <w:noProof/>
          <w:webHidden/>
        </w:rPr>
        <w:fldChar w:fldCharType="begin"/>
      </w:r>
      <w:r>
        <w:rPr>
          <w:noProof/>
          <w:webHidden/>
        </w:rPr>
        <w:instrText xml:space="preserve"> PAGEREF _Toc80969017 \h </w:instrText>
      </w:r>
      <w:r>
        <w:rPr>
          <w:noProof/>
          <w:webHidden/>
        </w:rPr>
      </w:r>
      <w:r>
        <w:rPr>
          <w:noProof/>
          <w:webHidden/>
        </w:rPr>
        <w:fldChar w:fldCharType="separate"/>
      </w:r>
      <w:r w:rsidR="00476E07">
        <w:rPr>
          <w:noProof/>
          <w:webHidden/>
        </w:rPr>
        <w:t>39</w:t>
      </w:r>
      <w:r>
        <w:rPr>
          <w:noProof/>
          <w:webHidden/>
        </w:rPr>
        <w:fldChar w:fldCharType="end"/>
      </w:r>
      <w:r w:rsidRPr="0061518C">
        <w:rPr>
          <w:rStyle w:val="Hyperlink"/>
          <w:noProof/>
        </w:rPr>
        <w:fldChar w:fldCharType="end"/>
      </w:r>
    </w:p>
    <w:p w14:paraId="1B89EB21" w14:textId="6B1A780F" w:rsidR="000C5B81" w:rsidRDefault="000C5B81" w:rsidP="00830835">
      <w:pPr>
        <w:pStyle w:val="TableofFigures"/>
        <w:tabs>
          <w:tab w:val="right" w:leader="dot" w:pos="9016"/>
        </w:tabs>
        <w:spacing w:after="120"/>
        <w:rPr>
          <w:rFonts w:eastAsiaTheme="minorEastAsia"/>
          <w:noProof/>
          <w:lang w:eastAsia="en-GB"/>
        </w:rPr>
      </w:pPr>
      <w:r w:rsidRPr="0061518C">
        <w:rPr>
          <w:rStyle w:val="Hyperlink"/>
          <w:noProof/>
        </w:rPr>
        <w:fldChar w:fldCharType="begin"/>
      </w:r>
      <w:r w:rsidRPr="0061518C">
        <w:rPr>
          <w:rStyle w:val="Hyperlink"/>
          <w:noProof/>
        </w:rPr>
        <w:instrText xml:space="preserve"> </w:instrText>
      </w:r>
      <w:r>
        <w:rPr>
          <w:noProof/>
        </w:rPr>
        <w:instrText>HYPERLINK \l "_Toc80969018"</w:instrText>
      </w:r>
      <w:r w:rsidRPr="0061518C">
        <w:rPr>
          <w:rStyle w:val="Hyperlink"/>
          <w:noProof/>
        </w:rPr>
        <w:instrText xml:space="preserve"> </w:instrText>
      </w:r>
      <w:ins w:id="127" w:author="Andrew Instone-Cowie" w:date="2024-06-19T14:04:00Z" w16du:dateUtc="2024-06-19T13:04:00Z">
        <w:r w:rsidR="002645C5" w:rsidRPr="0061518C">
          <w:rPr>
            <w:rStyle w:val="Hyperlink"/>
            <w:noProof/>
          </w:rPr>
        </w:r>
      </w:ins>
      <w:r w:rsidRPr="0061518C">
        <w:rPr>
          <w:rStyle w:val="Hyperlink"/>
          <w:noProof/>
        </w:rPr>
        <w:fldChar w:fldCharType="separate"/>
      </w:r>
      <w:r w:rsidRPr="0061518C">
        <w:rPr>
          <w:rStyle w:val="Hyperlink"/>
          <w:noProof/>
        </w:rPr>
        <w:t>Figure 27 – Completed Generic Sensor Module PCB</w:t>
      </w:r>
      <w:r>
        <w:rPr>
          <w:noProof/>
          <w:webHidden/>
        </w:rPr>
        <w:tab/>
      </w:r>
      <w:r>
        <w:rPr>
          <w:noProof/>
          <w:webHidden/>
        </w:rPr>
        <w:fldChar w:fldCharType="begin"/>
      </w:r>
      <w:r>
        <w:rPr>
          <w:noProof/>
          <w:webHidden/>
        </w:rPr>
        <w:instrText xml:space="preserve"> PAGEREF _Toc80969018 \h </w:instrText>
      </w:r>
      <w:r>
        <w:rPr>
          <w:noProof/>
          <w:webHidden/>
        </w:rPr>
      </w:r>
      <w:r>
        <w:rPr>
          <w:noProof/>
          <w:webHidden/>
        </w:rPr>
        <w:fldChar w:fldCharType="separate"/>
      </w:r>
      <w:r w:rsidR="00476E07">
        <w:rPr>
          <w:noProof/>
          <w:webHidden/>
        </w:rPr>
        <w:t>40</w:t>
      </w:r>
      <w:r>
        <w:rPr>
          <w:noProof/>
          <w:webHidden/>
        </w:rPr>
        <w:fldChar w:fldCharType="end"/>
      </w:r>
      <w:r w:rsidRPr="0061518C">
        <w:rPr>
          <w:rStyle w:val="Hyperlink"/>
          <w:noProof/>
        </w:rPr>
        <w:fldChar w:fldCharType="end"/>
      </w:r>
    </w:p>
    <w:p w14:paraId="150E15DA" w14:textId="5A9DD7AE" w:rsidR="000C5B81" w:rsidRDefault="000C5B81" w:rsidP="00830835">
      <w:pPr>
        <w:pStyle w:val="TableofFigures"/>
        <w:tabs>
          <w:tab w:val="right" w:leader="dot" w:pos="9016"/>
        </w:tabs>
        <w:spacing w:after="120"/>
        <w:rPr>
          <w:rFonts w:eastAsiaTheme="minorEastAsia"/>
          <w:noProof/>
          <w:lang w:eastAsia="en-GB"/>
        </w:rPr>
      </w:pPr>
      <w:r w:rsidRPr="0061518C">
        <w:rPr>
          <w:rStyle w:val="Hyperlink"/>
          <w:noProof/>
        </w:rPr>
        <w:fldChar w:fldCharType="begin"/>
      </w:r>
      <w:r w:rsidRPr="0061518C">
        <w:rPr>
          <w:rStyle w:val="Hyperlink"/>
          <w:noProof/>
        </w:rPr>
        <w:instrText xml:space="preserve"> </w:instrText>
      </w:r>
      <w:r>
        <w:rPr>
          <w:noProof/>
        </w:rPr>
        <w:instrText>HYPERLINK \l "_Toc80969019"</w:instrText>
      </w:r>
      <w:r w:rsidRPr="0061518C">
        <w:rPr>
          <w:rStyle w:val="Hyperlink"/>
          <w:noProof/>
        </w:rPr>
        <w:instrText xml:space="preserve"> </w:instrText>
      </w:r>
      <w:ins w:id="128" w:author="Andrew Instone-Cowie" w:date="2024-06-19T14:04:00Z" w16du:dateUtc="2024-06-19T13:04:00Z">
        <w:r w:rsidR="002645C5" w:rsidRPr="0061518C">
          <w:rPr>
            <w:rStyle w:val="Hyperlink"/>
            <w:noProof/>
          </w:rPr>
        </w:r>
      </w:ins>
      <w:r w:rsidRPr="0061518C">
        <w:rPr>
          <w:rStyle w:val="Hyperlink"/>
          <w:noProof/>
        </w:rPr>
        <w:fldChar w:fldCharType="separate"/>
      </w:r>
      <w:r w:rsidRPr="0061518C">
        <w:rPr>
          <w:rStyle w:val="Hyperlink"/>
          <w:noProof/>
        </w:rPr>
        <w:t>Figure 28 – Infra-Red Sensor Wiring</w:t>
      </w:r>
      <w:r>
        <w:rPr>
          <w:noProof/>
          <w:webHidden/>
        </w:rPr>
        <w:tab/>
      </w:r>
      <w:r>
        <w:rPr>
          <w:noProof/>
          <w:webHidden/>
        </w:rPr>
        <w:fldChar w:fldCharType="begin"/>
      </w:r>
      <w:r>
        <w:rPr>
          <w:noProof/>
          <w:webHidden/>
        </w:rPr>
        <w:instrText xml:space="preserve"> PAGEREF _Toc80969019 \h </w:instrText>
      </w:r>
      <w:r>
        <w:rPr>
          <w:noProof/>
          <w:webHidden/>
        </w:rPr>
      </w:r>
      <w:r>
        <w:rPr>
          <w:noProof/>
          <w:webHidden/>
        </w:rPr>
        <w:fldChar w:fldCharType="separate"/>
      </w:r>
      <w:r w:rsidR="00476E07">
        <w:rPr>
          <w:noProof/>
          <w:webHidden/>
        </w:rPr>
        <w:t>41</w:t>
      </w:r>
      <w:r>
        <w:rPr>
          <w:noProof/>
          <w:webHidden/>
        </w:rPr>
        <w:fldChar w:fldCharType="end"/>
      </w:r>
      <w:r w:rsidRPr="0061518C">
        <w:rPr>
          <w:rStyle w:val="Hyperlink"/>
          <w:noProof/>
        </w:rPr>
        <w:fldChar w:fldCharType="end"/>
      </w:r>
    </w:p>
    <w:p w14:paraId="5868FCE6" w14:textId="564EA94A" w:rsidR="000C5B81" w:rsidRDefault="000C5B81" w:rsidP="00830835">
      <w:pPr>
        <w:pStyle w:val="TableofFigures"/>
        <w:tabs>
          <w:tab w:val="right" w:leader="dot" w:pos="9016"/>
        </w:tabs>
        <w:spacing w:after="120"/>
        <w:rPr>
          <w:rFonts w:eastAsiaTheme="minorEastAsia"/>
          <w:noProof/>
          <w:lang w:eastAsia="en-GB"/>
        </w:rPr>
      </w:pPr>
      <w:r w:rsidRPr="0061518C">
        <w:rPr>
          <w:rStyle w:val="Hyperlink"/>
          <w:noProof/>
        </w:rPr>
        <w:fldChar w:fldCharType="begin"/>
      </w:r>
      <w:r w:rsidRPr="0061518C">
        <w:rPr>
          <w:rStyle w:val="Hyperlink"/>
          <w:noProof/>
        </w:rPr>
        <w:instrText xml:space="preserve"> </w:instrText>
      </w:r>
      <w:r>
        <w:rPr>
          <w:noProof/>
        </w:rPr>
        <w:instrText>HYPERLINK \l "_Toc80969020"</w:instrText>
      </w:r>
      <w:r w:rsidRPr="0061518C">
        <w:rPr>
          <w:rStyle w:val="Hyperlink"/>
          <w:noProof/>
        </w:rPr>
        <w:instrText xml:space="preserve"> </w:instrText>
      </w:r>
      <w:ins w:id="129" w:author="Andrew Instone-Cowie" w:date="2024-06-19T14:04:00Z" w16du:dateUtc="2024-06-19T13:04:00Z">
        <w:r w:rsidR="002645C5" w:rsidRPr="0061518C">
          <w:rPr>
            <w:rStyle w:val="Hyperlink"/>
            <w:noProof/>
          </w:rPr>
        </w:r>
      </w:ins>
      <w:r w:rsidRPr="0061518C">
        <w:rPr>
          <w:rStyle w:val="Hyperlink"/>
          <w:noProof/>
        </w:rPr>
        <w:fldChar w:fldCharType="separate"/>
      </w:r>
      <w:r w:rsidRPr="0061518C">
        <w:rPr>
          <w:rStyle w:val="Hyperlink"/>
          <w:noProof/>
        </w:rPr>
        <w:t>Figure 29 – Simulator Interface &amp; Power Module Enclosure Drilling Guide</w:t>
      </w:r>
      <w:r>
        <w:rPr>
          <w:noProof/>
          <w:webHidden/>
        </w:rPr>
        <w:tab/>
      </w:r>
      <w:r>
        <w:rPr>
          <w:noProof/>
          <w:webHidden/>
        </w:rPr>
        <w:fldChar w:fldCharType="begin"/>
      </w:r>
      <w:r>
        <w:rPr>
          <w:noProof/>
          <w:webHidden/>
        </w:rPr>
        <w:instrText xml:space="preserve"> PAGEREF _Toc80969020 \h </w:instrText>
      </w:r>
      <w:r>
        <w:rPr>
          <w:noProof/>
          <w:webHidden/>
        </w:rPr>
      </w:r>
      <w:r>
        <w:rPr>
          <w:noProof/>
          <w:webHidden/>
        </w:rPr>
        <w:fldChar w:fldCharType="separate"/>
      </w:r>
      <w:r w:rsidR="00476E07">
        <w:rPr>
          <w:noProof/>
          <w:webHidden/>
        </w:rPr>
        <w:t>43</w:t>
      </w:r>
      <w:r>
        <w:rPr>
          <w:noProof/>
          <w:webHidden/>
        </w:rPr>
        <w:fldChar w:fldCharType="end"/>
      </w:r>
      <w:r w:rsidRPr="0061518C">
        <w:rPr>
          <w:rStyle w:val="Hyperlink"/>
          <w:noProof/>
        </w:rPr>
        <w:fldChar w:fldCharType="end"/>
      </w:r>
    </w:p>
    <w:p w14:paraId="4EBADFF1" w14:textId="7063D076" w:rsidR="000C5B81" w:rsidRDefault="000C5B81" w:rsidP="00830835">
      <w:pPr>
        <w:pStyle w:val="TableofFigures"/>
        <w:tabs>
          <w:tab w:val="right" w:leader="dot" w:pos="9016"/>
        </w:tabs>
        <w:spacing w:after="120"/>
        <w:rPr>
          <w:rFonts w:eastAsiaTheme="minorEastAsia"/>
          <w:noProof/>
          <w:lang w:eastAsia="en-GB"/>
        </w:rPr>
      </w:pPr>
      <w:r w:rsidRPr="0061518C">
        <w:rPr>
          <w:rStyle w:val="Hyperlink"/>
          <w:noProof/>
        </w:rPr>
        <w:fldChar w:fldCharType="begin"/>
      </w:r>
      <w:r w:rsidRPr="0061518C">
        <w:rPr>
          <w:rStyle w:val="Hyperlink"/>
          <w:noProof/>
        </w:rPr>
        <w:instrText xml:space="preserve"> </w:instrText>
      </w:r>
      <w:r>
        <w:rPr>
          <w:noProof/>
        </w:rPr>
        <w:instrText>HYPERLINK \l "_Toc80969021"</w:instrText>
      </w:r>
      <w:r w:rsidRPr="0061518C">
        <w:rPr>
          <w:rStyle w:val="Hyperlink"/>
          <w:noProof/>
        </w:rPr>
        <w:instrText xml:space="preserve"> </w:instrText>
      </w:r>
      <w:ins w:id="130" w:author="Andrew Instone-Cowie" w:date="2024-06-19T14:04:00Z" w16du:dateUtc="2024-06-19T13:04:00Z">
        <w:r w:rsidR="002645C5" w:rsidRPr="0061518C">
          <w:rPr>
            <w:rStyle w:val="Hyperlink"/>
            <w:noProof/>
          </w:rPr>
        </w:r>
      </w:ins>
      <w:r w:rsidRPr="0061518C">
        <w:rPr>
          <w:rStyle w:val="Hyperlink"/>
          <w:noProof/>
        </w:rPr>
        <w:fldChar w:fldCharType="separate"/>
      </w:r>
      <w:r w:rsidRPr="0061518C">
        <w:rPr>
          <w:rStyle w:val="Hyperlink"/>
          <w:noProof/>
        </w:rPr>
        <w:t>Figure 30 – Alternative Drilling Guide for DB9 Connector</w:t>
      </w:r>
      <w:r>
        <w:rPr>
          <w:noProof/>
          <w:webHidden/>
        </w:rPr>
        <w:tab/>
      </w:r>
      <w:r>
        <w:rPr>
          <w:noProof/>
          <w:webHidden/>
        </w:rPr>
        <w:fldChar w:fldCharType="begin"/>
      </w:r>
      <w:r>
        <w:rPr>
          <w:noProof/>
          <w:webHidden/>
        </w:rPr>
        <w:instrText xml:space="preserve"> PAGEREF _Toc80969021 \h </w:instrText>
      </w:r>
      <w:r>
        <w:rPr>
          <w:noProof/>
          <w:webHidden/>
        </w:rPr>
      </w:r>
      <w:r>
        <w:rPr>
          <w:noProof/>
          <w:webHidden/>
        </w:rPr>
        <w:fldChar w:fldCharType="separate"/>
      </w:r>
      <w:r w:rsidR="00476E07">
        <w:rPr>
          <w:noProof/>
          <w:webHidden/>
        </w:rPr>
        <w:t>44</w:t>
      </w:r>
      <w:r>
        <w:rPr>
          <w:noProof/>
          <w:webHidden/>
        </w:rPr>
        <w:fldChar w:fldCharType="end"/>
      </w:r>
      <w:r w:rsidRPr="0061518C">
        <w:rPr>
          <w:rStyle w:val="Hyperlink"/>
          <w:noProof/>
        </w:rPr>
        <w:fldChar w:fldCharType="end"/>
      </w:r>
    </w:p>
    <w:p w14:paraId="722DF8F7" w14:textId="1D99DB47" w:rsidR="000C5B81" w:rsidRDefault="000C5B81" w:rsidP="00830835">
      <w:pPr>
        <w:pStyle w:val="TableofFigures"/>
        <w:tabs>
          <w:tab w:val="right" w:leader="dot" w:pos="9016"/>
        </w:tabs>
        <w:spacing w:after="120"/>
        <w:rPr>
          <w:rFonts w:eastAsiaTheme="minorEastAsia"/>
          <w:noProof/>
          <w:lang w:eastAsia="en-GB"/>
        </w:rPr>
      </w:pPr>
      <w:r w:rsidRPr="0061518C">
        <w:rPr>
          <w:rStyle w:val="Hyperlink"/>
          <w:noProof/>
        </w:rPr>
        <w:fldChar w:fldCharType="begin"/>
      </w:r>
      <w:r w:rsidRPr="0061518C">
        <w:rPr>
          <w:rStyle w:val="Hyperlink"/>
          <w:noProof/>
        </w:rPr>
        <w:instrText xml:space="preserve"> </w:instrText>
      </w:r>
      <w:r>
        <w:rPr>
          <w:noProof/>
        </w:rPr>
        <w:instrText>HYPERLINK \l "_Toc80969022"</w:instrText>
      </w:r>
      <w:r w:rsidRPr="0061518C">
        <w:rPr>
          <w:rStyle w:val="Hyperlink"/>
          <w:noProof/>
        </w:rPr>
        <w:instrText xml:space="preserve"> </w:instrText>
      </w:r>
      <w:ins w:id="131" w:author="Andrew Instone-Cowie" w:date="2024-06-19T14:04:00Z" w16du:dateUtc="2024-06-19T13:04:00Z">
        <w:r w:rsidR="002645C5" w:rsidRPr="0061518C">
          <w:rPr>
            <w:rStyle w:val="Hyperlink"/>
            <w:noProof/>
          </w:rPr>
        </w:r>
      </w:ins>
      <w:r w:rsidRPr="0061518C">
        <w:rPr>
          <w:rStyle w:val="Hyperlink"/>
          <w:noProof/>
        </w:rPr>
        <w:fldChar w:fldCharType="separate"/>
      </w:r>
      <w:r w:rsidRPr="0061518C">
        <w:rPr>
          <w:rStyle w:val="Hyperlink"/>
          <w:noProof/>
        </w:rPr>
        <w:t>Figure 31 – Magneto-Resistive Sensor Module Enclosure Drilling Guide</w:t>
      </w:r>
      <w:r>
        <w:rPr>
          <w:noProof/>
          <w:webHidden/>
        </w:rPr>
        <w:tab/>
      </w:r>
      <w:r>
        <w:rPr>
          <w:noProof/>
          <w:webHidden/>
        </w:rPr>
        <w:fldChar w:fldCharType="begin"/>
      </w:r>
      <w:r>
        <w:rPr>
          <w:noProof/>
          <w:webHidden/>
        </w:rPr>
        <w:instrText xml:space="preserve"> PAGEREF _Toc80969022 \h </w:instrText>
      </w:r>
      <w:r>
        <w:rPr>
          <w:noProof/>
          <w:webHidden/>
        </w:rPr>
      </w:r>
      <w:r>
        <w:rPr>
          <w:noProof/>
          <w:webHidden/>
        </w:rPr>
        <w:fldChar w:fldCharType="separate"/>
      </w:r>
      <w:r w:rsidR="00476E07">
        <w:rPr>
          <w:noProof/>
          <w:webHidden/>
        </w:rPr>
        <w:t>44</w:t>
      </w:r>
      <w:r>
        <w:rPr>
          <w:noProof/>
          <w:webHidden/>
        </w:rPr>
        <w:fldChar w:fldCharType="end"/>
      </w:r>
      <w:r w:rsidRPr="0061518C">
        <w:rPr>
          <w:rStyle w:val="Hyperlink"/>
          <w:noProof/>
        </w:rPr>
        <w:fldChar w:fldCharType="end"/>
      </w:r>
    </w:p>
    <w:p w14:paraId="68B50274" w14:textId="24FFFF55" w:rsidR="000C5B81" w:rsidRDefault="000C5B81" w:rsidP="00830835">
      <w:pPr>
        <w:pStyle w:val="TableofFigures"/>
        <w:tabs>
          <w:tab w:val="right" w:leader="dot" w:pos="9016"/>
        </w:tabs>
        <w:spacing w:after="120"/>
        <w:rPr>
          <w:rFonts w:eastAsiaTheme="minorEastAsia"/>
          <w:noProof/>
          <w:lang w:eastAsia="en-GB"/>
        </w:rPr>
      </w:pPr>
      <w:r w:rsidRPr="0061518C">
        <w:rPr>
          <w:rStyle w:val="Hyperlink"/>
          <w:noProof/>
        </w:rPr>
        <w:lastRenderedPageBreak/>
        <w:fldChar w:fldCharType="begin"/>
      </w:r>
      <w:r w:rsidRPr="0061518C">
        <w:rPr>
          <w:rStyle w:val="Hyperlink"/>
          <w:noProof/>
        </w:rPr>
        <w:instrText xml:space="preserve"> </w:instrText>
      </w:r>
      <w:r>
        <w:rPr>
          <w:noProof/>
        </w:rPr>
        <w:instrText>HYPERLINK \l "_Toc80969023"</w:instrText>
      </w:r>
      <w:r w:rsidRPr="0061518C">
        <w:rPr>
          <w:rStyle w:val="Hyperlink"/>
          <w:noProof/>
        </w:rPr>
        <w:instrText xml:space="preserve"> </w:instrText>
      </w:r>
      <w:ins w:id="132" w:author="Andrew Instone-Cowie" w:date="2024-06-19T14:04:00Z" w16du:dateUtc="2024-06-19T13:04:00Z">
        <w:r w:rsidR="002645C5" w:rsidRPr="0061518C">
          <w:rPr>
            <w:rStyle w:val="Hyperlink"/>
            <w:noProof/>
          </w:rPr>
        </w:r>
      </w:ins>
      <w:r w:rsidRPr="0061518C">
        <w:rPr>
          <w:rStyle w:val="Hyperlink"/>
          <w:noProof/>
        </w:rPr>
        <w:fldChar w:fldCharType="separate"/>
      </w:r>
      <w:r w:rsidRPr="0061518C">
        <w:rPr>
          <w:rStyle w:val="Hyperlink"/>
          <w:noProof/>
        </w:rPr>
        <w:t>Figure 32 – Infra-Red Sensor Module Enclosure Drilling Guide</w:t>
      </w:r>
      <w:r>
        <w:rPr>
          <w:noProof/>
          <w:webHidden/>
        </w:rPr>
        <w:tab/>
      </w:r>
      <w:r>
        <w:rPr>
          <w:noProof/>
          <w:webHidden/>
        </w:rPr>
        <w:fldChar w:fldCharType="begin"/>
      </w:r>
      <w:r>
        <w:rPr>
          <w:noProof/>
          <w:webHidden/>
        </w:rPr>
        <w:instrText xml:space="preserve"> PAGEREF _Toc80969023 \h </w:instrText>
      </w:r>
      <w:r>
        <w:rPr>
          <w:noProof/>
          <w:webHidden/>
        </w:rPr>
      </w:r>
      <w:r>
        <w:rPr>
          <w:noProof/>
          <w:webHidden/>
        </w:rPr>
        <w:fldChar w:fldCharType="separate"/>
      </w:r>
      <w:r w:rsidR="00476E07">
        <w:rPr>
          <w:noProof/>
          <w:webHidden/>
        </w:rPr>
        <w:t>45</w:t>
      </w:r>
      <w:r>
        <w:rPr>
          <w:noProof/>
          <w:webHidden/>
        </w:rPr>
        <w:fldChar w:fldCharType="end"/>
      </w:r>
      <w:r w:rsidRPr="0061518C">
        <w:rPr>
          <w:rStyle w:val="Hyperlink"/>
          <w:noProof/>
        </w:rPr>
        <w:fldChar w:fldCharType="end"/>
      </w:r>
    </w:p>
    <w:p w14:paraId="032C1D8C" w14:textId="0A5C57A7" w:rsidR="000C5B81" w:rsidRDefault="000C5B81" w:rsidP="00830835">
      <w:pPr>
        <w:pStyle w:val="TableofFigures"/>
        <w:tabs>
          <w:tab w:val="right" w:leader="dot" w:pos="9016"/>
        </w:tabs>
        <w:spacing w:after="120"/>
        <w:rPr>
          <w:rFonts w:eastAsiaTheme="minorEastAsia"/>
          <w:noProof/>
          <w:lang w:eastAsia="en-GB"/>
        </w:rPr>
      </w:pPr>
      <w:r w:rsidRPr="0061518C">
        <w:rPr>
          <w:rStyle w:val="Hyperlink"/>
          <w:noProof/>
        </w:rPr>
        <w:fldChar w:fldCharType="begin"/>
      </w:r>
      <w:r w:rsidRPr="0061518C">
        <w:rPr>
          <w:rStyle w:val="Hyperlink"/>
          <w:noProof/>
        </w:rPr>
        <w:instrText xml:space="preserve"> </w:instrText>
      </w:r>
      <w:r>
        <w:rPr>
          <w:noProof/>
        </w:rPr>
        <w:instrText>HYPERLINK \l "_Toc80969024"</w:instrText>
      </w:r>
      <w:r w:rsidRPr="0061518C">
        <w:rPr>
          <w:rStyle w:val="Hyperlink"/>
          <w:noProof/>
        </w:rPr>
        <w:instrText xml:space="preserve"> </w:instrText>
      </w:r>
      <w:ins w:id="133" w:author="Andrew Instone-Cowie" w:date="2024-06-19T14:04:00Z" w16du:dateUtc="2024-06-19T13:04:00Z">
        <w:r w:rsidR="002645C5" w:rsidRPr="0061518C">
          <w:rPr>
            <w:rStyle w:val="Hyperlink"/>
            <w:noProof/>
          </w:rPr>
        </w:r>
      </w:ins>
      <w:r w:rsidRPr="0061518C">
        <w:rPr>
          <w:rStyle w:val="Hyperlink"/>
          <w:noProof/>
        </w:rPr>
        <w:fldChar w:fldCharType="separate"/>
      </w:r>
      <w:r w:rsidRPr="0061518C">
        <w:rPr>
          <w:rStyle w:val="Hyperlink"/>
          <w:noProof/>
        </w:rPr>
        <w:t>Figure 33 – PCB Mounting Hardware</w:t>
      </w:r>
      <w:r>
        <w:rPr>
          <w:noProof/>
          <w:webHidden/>
        </w:rPr>
        <w:tab/>
      </w:r>
      <w:r>
        <w:rPr>
          <w:noProof/>
          <w:webHidden/>
        </w:rPr>
        <w:fldChar w:fldCharType="begin"/>
      </w:r>
      <w:r>
        <w:rPr>
          <w:noProof/>
          <w:webHidden/>
        </w:rPr>
        <w:instrText xml:space="preserve"> PAGEREF _Toc80969024 \h </w:instrText>
      </w:r>
      <w:r>
        <w:rPr>
          <w:noProof/>
          <w:webHidden/>
        </w:rPr>
      </w:r>
      <w:r>
        <w:rPr>
          <w:noProof/>
          <w:webHidden/>
        </w:rPr>
        <w:fldChar w:fldCharType="separate"/>
      </w:r>
      <w:r w:rsidR="00476E07">
        <w:rPr>
          <w:noProof/>
          <w:webHidden/>
        </w:rPr>
        <w:t>45</w:t>
      </w:r>
      <w:r>
        <w:rPr>
          <w:noProof/>
          <w:webHidden/>
        </w:rPr>
        <w:fldChar w:fldCharType="end"/>
      </w:r>
      <w:r w:rsidRPr="0061518C">
        <w:rPr>
          <w:rStyle w:val="Hyperlink"/>
          <w:noProof/>
        </w:rPr>
        <w:fldChar w:fldCharType="end"/>
      </w:r>
    </w:p>
    <w:p w14:paraId="4E762B92" w14:textId="49381CF3" w:rsidR="000C5B81" w:rsidRDefault="000C5B81" w:rsidP="00830835">
      <w:pPr>
        <w:pStyle w:val="TableofFigures"/>
        <w:tabs>
          <w:tab w:val="right" w:leader="dot" w:pos="9016"/>
        </w:tabs>
        <w:spacing w:after="120"/>
        <w:rPr>
          <w:rFonts w:eastAsiaTheme="minorEastAsia"/>
          <w:noProof/>
          <w:lang w:eastAsia="en-GB"/>
        </w:rPr>
      </w:pPr>
      <w:r w:rsidRPr="0061518C">
        <w:rPr>
          <w:rStyle w:val="Hyperlink"/>
          <w:noProof/>
        </w:rPr>
        <w:fldChar w:fldCharType="begin"/>
      </w:r>
      <w:r w:rsidRPr="0061518C">
        <w:rPr>
          <w:rStyle w:val="Hyperlink"/>
          <w:noProof/>
        </w:rPr>
        <w:instrText xml:space="preserve"> </w:instrText>
      </w:r>
      <w:r>
        <w:rPr>
          <w:noProof/>
        </w:rPr>
        <w:instrText>HYPERLINK \l "_Toc80969025"</w:instrText>
      </w:r>
      <w:r w:rsidRPr="0061518C">
        <w:rPr>
          <w:rStyle w:val="Hyperlink"/>
          <w:noProof/>
        </w:rPr>
        <w:instrText xml:space="preserve"> </w:instrText>
      </w:r>
      <w:ins w:id="134" w:author="Andrew Instone-Cowie" w:date="2024-06-19T14:04:00Z" w16du:dateUtc="2024-06-19T13:04:00Z">
        <w:r w:rsidR="002645C5" w:rsidRPr="0061518C">
          <w:rPr>
            <w:rStyle w:val="Hyperlink"/>
            <w:noProof/>
          </w:rPr>
        </w:r>
      </w:ins>
      <w:r w:rsidRPr="0061518C">
        <w:rPr>
          <w:rStyle w:val="Hyperlink"/>
          <w:noProof/>
        </w:rPr>
        <w:fldChar w:fldCharType="separate"/>
      </w:r>
      <w:r w:rsidRPr="0061518C">
        <w:rPr>
          <w:rStyle w:val="Hyperlink"/>
          <w:noProof/>
        </w:rPr>
        <w:t>Figure 34 – Grommets Drilled &amp; Cut</w:t>
      </w:r>
      <w:r>
        <w:rPr>
          <w:noProof/>
          <w:webHidden/>
        </w:rPr>
        <w:tab/>
      </w:r>
      <w:r>
        <w:rPr>
          <w:noProof/>
          <w:webHidden/>
        </w:rPr>
        <w:fldChar w:fldCharType="begin"/>
      </w:r>
      <w:r>
        <w:rPr>
          <w:noProof/>
          <w:webHidden/>
        </w:rPr>
        <w:instrText xml:space="preserve"> PAGEREF _Toc80969025 \h </w:instrText>
      </w:r>
      <w:r>
        <w:rPr>
          <w:noProof/>
          <w:webHidden/>
        </w:rPr>
      </w:r>
      <w:r>
        <w:rPr>
          <w:noProof/>
          <w:webHidden/>
        </w:rPr>
        <w:fldChar w:fldCharType="separate"/>
      </w:r>
      <w:r w:rsidR="00476E07">
        <w:rPr>
          <w:noProof/>
          <w:webHidden/>
        </w:rPr>
        <w:t>46</w:t>
      </w:r>
      <w:r>
        <w:rPr>
          <w:noProof/>
          <w:webHidden/>
        </w:rPr>
        <w:fldChar w:fldCharType="end"/>
      </w:r>
      <w:r w:rsidRPr="0061518C">
        <w:rPr>
          <w:rStyle w:val="Hyperlink"/>
          <w:noProof/>
        </w:rPr>
        <w:fldChar w:fldCharType="end"/>
      </w:r>
    </w:p>
    <w:p w14:paraId="26726439" w14:textId="19E89F26" w:rsidR="000C5B81" w:rsidRDefault="000C5B81" w:rsidP="00830835">
      <w:pPr>
        <w:pStyle w:val="TableofFigures"/>
        <w:tabs>
          <w:tab w:val="right" w:leader="dot" w:pos="9016"/>
        </w:tabs>
        <w:spacing w:after="120"/>
        <w:rPr>
          <w:rFonts w:eastAsiaTheme="minorEastAsia"/>
          <w:noProof/>
          <w:lang w:eastAsia="en-GB"/>
        </w:rPr>
      </w:pPr>
      <w:r w:rsidRPr="0061518C">
        <w:rPr>
          <w:rStyle w:val="Hyperlink"/>
          <w:noProof/>
        </w:rPr>
        <w:fldChar w:fldCharType="begin"/>
      </w:r>
      <w:r w:rsidRPr="0061518C">
        <w:rPr>
          <w:rStyle w:val="Hyperlink"/>
          <w:noProof/>
        </w:rPr>
        <w:instrText xml:space="preserve"> </w:instrText>
      </w:r>
      <w:r>
        <w:rPr>
          <w:noProof/>
        </w:rPr>
        <w:instrText>HYPERLINK \l "_Toc80969026"</w:instrText>
      </w:r>
      <w:r w:rsidRPr="0061518C">
        <w:rPr>
          <w:rStyle w:val="Hyperlink"/>
          <w:noProof/>
        </w:rPr>
        <w:instrText xml:space="preserve"> </w:instrText>
      </w:r>
      <w:ins w:id="135" w:author="Andrew Instone-Cowie" w:date="2024-06-19T14:04:00Z" w16du:dateUtc="2024-06-19T13:04:00Z">
        <w:r w:rsidR="002645C5" w:rsidRPr="0061518C">
          <w:rPr>
            <w:rStyle w:val="Hyperlink"/>
            <w:noProof/>
          </w:rPr>
        </w:r>
      </w:ins>
      <w:r w:rsidRPr="0061518C">
        <w:rPr>
          <w:rStyle w:val="Hyperlink"/>
          <w:noProof/>
        </w:rPr>
        <w:fldChar w:fldCharType="separate"/>
      </w:r>
      <w:r w:rsidRPr="0061518C">
        <w:rPr>
          <w:rStyle w:val="Hyperlink"/>
          <w:noProof/>
        </w:rPr>
        <w:t>Figure 35 – Completed Sensor Interface Module</w:t>
      </w:r>
      <w:r>
        <w:rPr>
          <w:noProof/>
          <w:webHidden/>
        </w:rPr>
        <w:tab/>
      </w:r>
      <w:r>
        <w:rPr>
          <w:noProof/>
          <w:webHidden/>
        </w:rPr>
        <w:fldChar w:fldCharType="begin"/>
      </w:r>
      <w:r>
        <w:rPr>
          <w:noProof/>
          <w:webHidden/>
        </w:rPr>
        <w:instrText xml:space="preserve"> PAGEREF _Toc80969026 \h </w:instrText>
      </w:r>
      <w:r>
        <w:rPr>
          <w:noProof/>
          <w:webHidden/>
        </w:rPr>
      </w:r>
      <w:r>
        <w:rPr>
          <w:noProof/>
          <w:webHidden/>
        </w:rPr>
        <w:fldChar w:fldCharType="separate"/>
      </w:r>
      <w:r w:rsidR="00476E07">
        <w:rPr>
          <w:noProof/>
          <w:webHidden/>
        </w:rPr>
        <w:t>47</w:t>
      </w:r>
      <w:r>
        <w:rPr>
          <w:noProof/>
          <w:webHidden/>
        </w:rPr>
        <w:fldChar w:fldCharType="end"/>
      </w:r>
      <w:r w:rsidRPr="0061518C">
        <w:rPr>
          <w:rStyle w:val="Hyperlink"/>
          <w:noProof/>
        </w:rPr>
        <w:fldChar w:fldCharType="end"/>
      </w:r>
    </w:p>
    <w:p w14:paraId="0D7BA392" w14:textId="666F4E6A" w:rsidR="000C5B81" w:rsidRDefault="000C5B81" w:rsidP="00830835">
      <w:pPr>
        <w:pStyle w:val="TableofFigures"/>
        <w:tabs>
          <w:tab w:val="right" w:leader="dot" w:pos="9016"/>
        </w:tabs>
        <w:spacing w:after="120"/>
        <w:rPr>
          <w:rFonts w:eastAsiaTheme="minorEastAsia"/>
          <w:noProof/>
          <w:lang w:eastAsia="en-GB"/>
        </w:rPr>
      </w:pPr>
      <w:r w:rsidRPr="0061518C">
        <w:rPr>
          <w:rStyle w:val="Hyperlink"/>
          <w:noProof/>
        </w:rPr>
        <w:fldChar w:fldCharType="begin"/>
      </w:r>
      <w:r w:rsidRPr="0061518C">
        <w:rPr>
          <w:rStyle w:val="Hyperlink"/>
          <w:noProof/>
        </w:rPr>
        <w:instrText xml:space="preserve"> </w:instrText>
      </w:r>
      <w:r>
        <w:rPr>
          <w:noProof/>
        </w:rPr>
        <w:instrText>HYPERLINK \l "_Toc80969027"</w:instrText>
      </w:r>
      <w:r w:rsidRPr="0061518C">
        <w:rPr>
          <w:rStyle w:val="Hyperlink"/>
          <w:noProof/>
        </w:rPr>
        <w:instrText xml:space="preserve"> </w:instrText>
      </w:r>
      <w:ins w:id="136" w:author="Andrew Instone-Cowie" w:date="2024-06-19T14:04:00Z" w16du:dateUtc="2024-06-19T13:04:00Z">
        <w:r w:rsidR="002645C5" w:rsidRPr="0061518C">
          <w:rPr>
            <w:rStyle w:val="Hyperlink"/>
            <w:noProof/>
          </w:rPr>
        </w:r>
      </w:ins>
      <w:r w:rsidRPr="0061518C">
        <w:rPr>
          <w:rStyle w:val="Hyperlink"/>
          <w:noProof/>
        </w:rPr>
        <w:fldChar w:fldCharType="separate"/>
      </w:r>
      <w:r w:rsidRPr="0061518C">
        <w:rPr>
          <w:rStyle w:val="Hyperlink"/>
          <w:noProof/>
        </w:rPr>
        <w:t>Figure 36 – Completed Power Board</w:t>
      </w:r>
      <w:r>
        <w:rPr>
          <w:noProof/>
          <w:webHidden/>
        </w:rPr>
        <w:tab/>
      </w:r>
      <w:r>
        <w:rPr>
          <w:noProof/>
          <w:webHidden/>
        </w:rPr>
        <w:fldChar w:fldCharType="begin"/>
      </w:r>
      <w:r>
        <w:rPr>
          <w:noProof/>
          <w:webHidden/>
        </w:rPr>
        <w:instrText xml:space="preserve"> PAGEREF _Toc80969027 \h </w:instrText>
      </w:r>
      <w:r>
        <w:rPr>
          <w:noProof/>
          <w:webHidden/>
        </w:rPr>
      </w:r>
      <w:r>
        <w:rPr>
          <w:noProof/>
          <w:webHidden/>
        </w:rPr>
        <w:fldChar w:fldCharType="separate"/>
      </w:r>
      <w:r w:rsidR="00476E07">
        <w:rPr>
          <w:noProof/>
          <w:webHidden/>
        </w:rPr>
        <w:t>47</w:t>
      </w:r>
      <w:r>
        <w:rPr>
          <w:noProof/>
          <w:webHidden/>
        </w:rPr>
        <w:fldChar w:fldCharType="end"/>
      </w:r>
      <w:r w:rsidRPr="0061518C">
        <w:rPr>
          <w:rStyle w:val="Hyperlink"/>
          <w:noProof/>
        </w:rPr>
        <w:fldChar w:fldCharType="end"/>
      </w:r>
    </w:p>
    <w:p w14:paraId="5B3EC8BE" w14:textId="0801A8C1" w:rsidR="000C5B81" w:rsidRDefault="000C5B81" w:rsidP="00830835">
      <w:pPr>
        <w:pStyle w:val="TableofFigures"/>
        <w:tabs>
          <w:tab w:val="right" w:leader="dot" w:pos="9016"/>
        </w:tabs>
        <w:spacing w:after="120"/>
        <w:rPr>
          <w:rFonts w:eastAsiaTheme="minorEastAsia"/>
          <w:noProof/>
          <w:lang w:eastAsia="en-GB"/>
        </w:rPr>
      </w:pPr>
      <w:r w:rsidRPr="0061518C">
        <w:rPr>
          <w:rStyle w:val="Hyperlink"/>
          <w:noProof/>
        </w:rPr>
        <w:fldChar w:fldCharType="begin"/>
      </w:r>
      <w:r w:rsidRPr="0061518C">
        <w:rPr>
          <w:rStyle w:val="Hyperlink"/>
          <w:noProof/>
        </w:rPr>
        <w:instrText xml:space="preserve"> </w:instrText>
      </w:r>
      <w:r>
        <w:rPr>
          <w:noProof/>
        </w:rPr>
        <w:instrText>HYPERLINK \l "_Toc80969028"</w:instrText>
      </w:r>
      <w:r w:rsidRPr="0061518C">
        <w:rPr>
          <w:rStyle w:val="Hyperlink"/>
          <w:noProof/>
        </w:rPr>
        <w:instrText xml:space="preserve"> </w:instrText>
      </w:r>
      <w:ins w:id="137" w:author="Andrew Instone-Cowie" w:date="2024-06-19T14:04:00Z" w16du:dateUtc="2024-06-19T13:04:00Z">
        <w:r w:rsidR="002645C5" w:rsidRPr="0061518C">
          <w:rPr>
            <w:rStyle w:val="Hyperlink"/>
            <w:noProof/>
          </w:rPr>
        </w:r>
      </w:ins>
      <w:r w:rsidRPr="0061518C">
        <w:rPr>
          <w:rStyle w:val="Hyperlink"/>
          <w:noProof/>
        </w:rPr>
        <w:fldChar w:fldCharType="separate"/>
      </w:r>
      <w:r w:rsidRPr="0061518C">
        <w:rPr>
          <w:rStyle w:val="Hyperlink"/>
          <w:noProof/>
        </w:rPr>
        <w:t>Figure 37 – Completed Magneto-Resistive Sensor Module</w:t>
      </w:r>
      <w:r>
        <w:rPr>
          <w:noProof/>
          <w:webHidden/>
        </w:rPr>
        <w:tab/>
      </w:r>
      <w:r>
        <w:rPr>
          <w:noProof/>
          <w:webHidden/>
        </w:rPr>
        <w:fldChar w:fldCharType="begin"/>
      </w:r>
      <w:r>
        <w:rPr>
          <w:noProof/>
          <w:webHidden/>
        </w:rPr>
        <w:instrText xml:space="preserve"> PAGEREF _Toc80969028 \h </w:instrText>
      </w:r>
      <w:r>
        <w:rPr>
          <w:noProof/>
          <w:webHidden/>
        </w:rPr>
      </w:r>
      <w:r>
        <w:rPr>
          <w:noProof/>
          <w:webHidden/>
        </w:rPr>
        <w:fldChar w:fldCharType="separate"/>
      </w:r>
      <w:r w:rsidR="00476E07">
        <w:rPr>
          <w:noProof/>
          <w:webHidden/>
        </w:rPr>
        <w:t>48</w:t>
      </w:r>
      <w:r>
        <w:rPr>
          <w:noProof/>
          <w:webHidden/>
        </w:rPr>
        <w:fldChar w:fldCharType="end"/>
      </w:r>
      <w:r w:rsidRPr="0061518C">
        <w:rPr>
          <w:rStyle w:val="Hyperlink"/>
          <w:noProof/>
        </w:rPr>
        <w:fldChar w:fldCharType="end"/>
      </w:r>
    </w:p>
    <w:p w14:paraId="12A7FD6A" w14:textId="7F961004" w:rsidR="000C5B81" w:rsidRDefault="000C5B81" w:rsidP="00830835">
      <w:pPr>
        <w:pStyle w:val="TableofFigures"/>
        <w:tabs>
          <w:tab w:val="right" w:leader="dot" w:pos="9016"/>
        </w:tabs>
        <w:spacing w:after="120"/>
        <w:rPr>
          <w:rFonts w:eastAsiaTheme="minorEastAsia"/>
          <w:noProof/>
          <w:lang w:eastAsia="en-GB"/>
        </w:rPr>
      </w:pPr>
      <w:r w:rsidRPr="0061518C">
        <w:rPr>
          <w:rStyle w:val="Hyperlink"/>
          <w:noProof/>
        </w:rPr>
        <w:fldChar w:fldCharType="begin"/>
      </w:r>
      <w:r w:rsidRPr="0061518C">
        <w:rPr>
          <w:rStyle w:val="Hyperlink"/>
          <w:noProof/>
        </w:rPr>
        <w:instrText xml:space="preserve"> </w:instrText>
      </w:r>
      <w:r>
        <w:rPr>
          <w:noProof/>
        </w:rPr>
        <w:instrText>HYPERLINK \l "_Toc80969029"</w:instrText>
      </w:r>
      <w:r w:rsidRPr="0061518C">
        <w:rPr>
          <w:rStyle w:val="Hyperlink"/>
          <w:noProof/>
        </w:rPr>
        <w:instrText xml:space="preserve"> </w:instrText>
      </w:r>
      <w:ins w:id="138" w:author="Andrew Instone-Cowie" w:date="2024-06-19T14:04:00Z" w16du:dateUtc="2024-06-19T13:04:00Z">
        <w:r w:rsidR="002645C5" w:rsidRPr="0061518C">
          <w:rPr>
            <w:rStyle w:val="Hyperlink"/>
            <w:noProof/>
          </w:rPr>
        </w:r>
      </w:ins>
      <w:r w:rsidRPr="0061518C">
        <w:rPr>
          <w:rStyle w:val="Hyperlink"/>
          <w:noProof/>
        </w:rPr>
        <w:fldChar w:fldCharType="separate"/>
      </w:r>
      <w:r w:rsidRPr="0061518C">
        <w:rPr>
          <w:rStyle w:val="Hyperlink"/>
          <w:noProof/>
        </w:rPr>
        <w:t>Figure 38 – Completed Infra-Red Sensor Module</w:t>
      </w:r>
      <w:r>
        <w:rPr>
          <w:noProof/>
          <w:webHidden/>
        </w:rPr>
        <w:tab/>
      </w:r>
      <w:r>
        <w:rPr>
          <w:noProof/>
          <w:webHidden/>
        </w:rPr>
        <w:fldChar w:fldCharType="begin"/>
      </w:r>
      <w:r>
        <w:rPr>
          <w:noProof/>
          <w:webHidden/>
        </w:rPr>
        <w:instrText xml:space="preserve"> PAGEREF _Toc80969029 \h </w:instrText>
      </w:r>
      <w:r>
        <w:rPr>
          <w:noProof/>
          <w:webHidden/>
        </w:rPr>
      </w:r>
      <w:r>
        <w:rPr>
          <w:noProof/>
          <w:webHidden/>
        </w:rPr>
        <w:fldChar w:fldCharType="separate"/>
      </w:r>
      <w:r w:rsidR="00476E07">
        <w:rPr>
          <w:noProof/>
          <w:webHidden/>
        </w:rPr>
        <w:t>48</w:t>
      </w:r>
      <w:r>
        <w:rPr>
          <w:noProof/>
          <w:webHidden/>
        </w:rPr>
        <w:fldChar w:fldCharType="end"/>
      </w:r>
      <w:r w:rsidRPr="0061518C">
        <w:rPr>
          <w:rStyle w:val="Hyperlink"/>
          <w:noProof/>
        </w:rPr>
        <w:fldChar w:fldCharType="end"/>
      </w:r>
    </w:p>
    <w:p w14:paraId="51B17D8F" w14:textId="5C71ACB4" w:rsidR="000C5B81" w:rsidRDefault="000C5B81" w:rsidP="00830835">
      <w:pPr>
        <w:pStyle w:val="TableofFigures"/>
        <w:tabs>
          <w:tab w:val="right" w:leader="dot" w:pos="9016"/>
        </w:tabs>
        <w:spacing w:after="120"/>
        <w:rPr>
          <w:rFonts w:eastAsiaTheme="minorEastAsia"/>
          <w:noProof/>
          <w:lang w:eastAsia="en-GB"/>
        </w:rPr>
      </w:pPr>
      <w:r w:rsidRPr="0061518C">
        <w:rPr>
          <w:rStyle w:val="Hyperlink"/>
          <w:noProof/>
        </w:rPr>
        <w:fldChar w:fldCharType="begin"/>
      </w:r>
      <w:r w:rsidRPr="0061518C">
        <w:rPr>
          <w:rStyle w:val="Hyperlink"/>
          <w:noProof/>
        </w:rPr>
        <w:instrText xml:space="preserve"> </w:instrText>
      </w:r>
      <w:r>
        <w:rPr>
          <w:noProof/>
        </w:rPr>
        <w:instrText>HYPERLINK \l "_Toc80969030"</w:instrText>
      </w:r>
      <w:r w:rsidRPr="0061518C">
        <w:rPr>
          <w:rStyle w:val="Hyperlink"/>
          <w:noProof/>
        </w:rPr>
        <w:instrText xml:space="preserve"> </w:instrText>
      </w:r>
      <w:ins w:id="139" w:author="Andrew Instone-Cowie" w:date="2024-06-19T14:04:00Z" w16du:dateUtc="2024-06-19T13:04:00Z">
        <w:r w:rsidR="002645C5" w:rsidRPr="0061518C">
          <w:rPr>
            <w:rStyle w:val="Hyperlink"/>
            <w:noProof/>
          </w:rPr>
        </w:r>
      </w:ins>
      <w:r w:rsidRPr="0061518C">
        <w:rPr>
          <w:rStyle w:val="Hyperlink"/>
          <w:noProof/>
        </w:rPr>
        <w:fldChar w:fldCharType="separate"/>
      </w:r>
      <w:r w:rsidRPr="0061518C">
        <w:rPr>
          <w:rStyle w:val="Hyperlink"/>
          <w:noProof/>
        </w:rPr>
        <w:t>Figure 39 – Examples of Hardware Programmers</w:t>
      </w:r>
      <w:r>
        <w:rPr>
          <w:noProof/>
          <w:webHidden/>
        </w:rPr>
        <w:tab/>
      </w:r>
      <w:r>
        <w:rPr>
          <w:noProof/>
          <w:webHidden/>
        </w:rPr>
        <w:fldChar w:fldCharType="begin"/>
      </w:r>
      <w:r>
        <w:rPr>
          <w:noProof/>
          <w:webHidden/>
        </w:rPr>
        <w:instrText xml:space="preserve"> PAGEREF _Toc80969030 \h </w:instrText>
      </w:r>
      <w:r>
        <w:rPr>
          <w:noProof/>
          <w:webHidden/>
        </w:rPr>
      </w:r>
      <w:r>
        <w:rPr>
          <w:noProof/>
          <w:webHidden/>
        </w:rPr>
        <w:fldChar w:fldCharType="separate"/>
      </w:r>
      <w:r w:rsidR="00476E07">
        <w:rPr>
          <w:noProof/>
          <w:webHidden/>
        </w:rPr>
        <w:t>50</w:t>
      </w:r>
      <w:r>
        <w:rPr>
          <w:noProof/>
          <w:webHidden/>
        </w:rPr>
        <w:fldChar w:fldCharType="end"/>
      </w:r>
      <w:r w:rsidRPr="0061518C">
        <w:rPr>
          <w:rStyle w:val="Hyperlink"/>
          <w:noProof/>
        </w:rPr>
        <w:fldChar w:fldCharType="end"/>
      </w:r>
    </w:p>
    <w:p w14:paraId="212ABDAE" w14:textId="37D073F5" w:rsidR="000C5B81" w:rsidRDefault="000C5B81" w:rsidP="00830835">
      <w:pPr>
        <w:pStyle w:val="TableofFigures"/>
        <w:tabs>
          <w:tab w:val="right" w:leader="dot" w:pos="9016"/>
        </w:tabs>
        <w:spacing w:after="120"/>
        <w:rPr>
          <w:rFonts w:eastAsiaTheme="minorEastAsia"/>
          <w:noProof/>
          <w:lang w:eastAsia="en-GB"/>
        </w:rPr>
      </w:pPr>
      <w:r w:rsidRPr="0061518C">
        <w:rPr>
          <w:rStyle w:val="Hyperlink"/>
          <w:noProof/>
        </w:rPr>
        <w:fldChar w:fldCharType="begin"/>
      </w:r>
      <w:r w:rsidRPr="0061518C">
        <w:rPr>
          <w:rStyle w:val="Hyperlink"/>
          <w:noProof/>
        </w:rPr>
        <w:instrText xml:space="preserve"> </w:instrText>
      </w:r>
      <w:r>
        <w:rPr>
          <w:noProof/>
        </w:rPr>
        <w:instrText>HYPERLINK \l "_Toc80969031"</w:instrText>
      </w:r>
      <w:r w:rsidRPr="0061518C">
        <w:rPr>
          <w:rStyle w:val="Hyperlink"/>
          <w:noProof/>
        </w:rPr>
        <w:instrText xml:space="preserve"> </w:instrText>
      </w:r>
      <w:ins w:id="140" w:author="Andrew Instone-Cowie" w:date="2024-06-19T14:04:00Z" w16du:dateUtc="2024-06-19T13:04:00Z">
        <w:r w:rsidR="002645C5" w:rsidRPr="0061518C">
          <w:rPr>
            <w:rStyle w:val="Hyperlink"/>
            <w:noProof/>
          </w:rPr>
        </w:r>
      </w:ins>
      <w:r w:rsidRPr="0061518C">
        <w:rPr>
          <w:rStyle w:val="Hyperlink"/>
          <w:noProof/>
        </w:rPr>
        <w:fldChar w:fldCharType="separate"/>
      </w:r>
      <w:r w:rsidRPr="0061518C">
        <w:rPr>
          <w:rStyle w:val="Hyperlink"/>
          <w:noProof/>
        </w:rPr>
        <w:t>Figure 40 – Arduino IDE Preferences Menu</w:t>
      </w:r>
      <w:r>
        <w:rPr>
          <w:noProof/>
          <w:webHidden/>
        </w:rPr>
        <w:tab/>
      </w:r>
      <w:r>
        <w:rPr>
          <w:noProof/>
          <w:webHidden/>
        </w:rPr>
        <w:fldChar w:fldCharType="begin"/>
      </w:r>
      <w:r>
        <w:rPr>
          <w:noProof/>
          <w:webHidden/>
        </w:rPr>
        <w:instrText xml:space="preserve"> PAGEREF _Toc80969031 \h </w:instrText>
      </w:r>
      <w:r>
        <w:rPr>
          <w:noProof/>
          <w:webHidden/>
        </w:rPr>
      </w:r>
      <w:r>
        <w:rPr>
          <w:noProof/>
          <w:webHidden/>
        </w:rPr>
        <w:fldChar w:fldCharType="separate"/>
      </w:r>
      <w:r w:rsidR="00476E07">
        <w:rPr>
          <w:noProof/>
          <w:webHidden/>
        </w:rPr>
        <w:t>51</w:t>
      </w:r>
      <w:r>
        <w:rPr>
          <w:noProof/>
          <w:webHidden/>
        </w:rPr>
        <w:fldChar w:fldCharType="end"/>
      </w:r>
      <w:r w:rsidRPr="0061518C">
        <w:rPr>
          <w:rStyle w:val="Hyperlink"/>
          <w:noProof/>
        </w:rPr>
        <w:fldChar w:fldCharType="end"/>
      </w:r>
    </w:p>
    <w:p w14:paraId="7FBB70CF" w14:textId="5D649C86" w:rsidR="000C5B81" w:rsidRDefault="000C5B81" w:rsidP="00830835">
      <w:pPr>
        <w:pStyle w:val="TableofFigures"/>
        <w:tabs>
          <w:tab w:val="right" w:leader="dot" w:pos="9016"/>
        </w:tabs>
        <w:spacing w:after="120"/>
        <w:rPr>
          <w:rFonts w:eastAsiaTheme="minorEastAsia"/>
          <w:noProof/>
          <w:lang w:eastAsia="en-GB"/>
        </w:rPr>
      </w:pPr>
      <w:r w:rsidRPr="0061518C">
        <w:rPr>
          <w:rStyle w:val="Hyperlink"/>
          <w:noProof/>
        </w:rPr>
        <w:fldChar w:fldCharType="begin"/>
      </w:r>
      <w:r w:rsidRPr="0061518C">
        <w:rPr>
          <w:rStyle w:val="Hyperlink"/>
          <w:noProof/>
        </w:rPr>
        <w:instrText xml:space="preserve"> </w:instrText>
      </w:r>
      <w:r>
        <w:rPr>
          <w:noProof/>
        </w:rPr>
        <w:instrText>HYPERLINK \l "_Toc80969032"</w:instrText>
      </w:r>
      <w:r w:rsidRPr="0061518C">
        <w:rPr>
          <w:rStyle w:val="Hyperlink"/>
          <w:noProof/>
        </w:rPr>
        <w:instrText xml:space="preserve"> </w:instrText>
      </w:r>
      <w:ins w:id="141" w:author="Andrew Instone-Cowie" w:date="2024-06-19T14:04:00Z" w16du:dateUtc="2024-06-19T13:04:00Z">
        <w:r w:rsidR="002645C5" w:rsidRPr="0061518C">
          <w:rPr>
            <w:rStyle w:val="Hyperlink"/>
            <w:noProof/>
          </w:rPr>
        </w:r>
      </w:ins>
      <w:r w:rsidRPr="0061518C">
        <w:rPr>
          <w:rStyle w:val="Hyperlink"/>
          <w:noProof/>
        </w:rPr>
        <w:fldChar w:fldCharType="separate"/>
      </w:r>
      <w:r w:rsidRPr="0061518C">
        <w:rPr>
          <w:rStyle w:val="Hyperlink"/>
          <w:noProof/>
        </w:rPr>
        <w:t>Figure 41 – Arduino IDE Sketchbook Location</w:t>
      </w:r>
      <w:r>
        <w:rPr>
          <w:noProof/>
          <w:webHidden/>
        </w:rPr>
        <w:tab/>
      </w:r>
      <w:r>
        <w:rPr>
          <w:noProof/>
          <w:webHidden/>
        </w:rPr>
        <w:fldChar w:fldCharType="begin"/>
      </w:r>
      <w:r>
        <w:rPr>
          <w:noProof/>
          <w:webHidden/>
        </w:rPr>
        <w:instrText xml:space="preserve"> PAGEREF _Toc80969032 \h </w:instrText>
      </w:r>
      <w:r>
        <w:rPr>
          <w:noProof/>
          <w:webHidden/>
        </w:rPr>
      </w:r>
      <w:r>
        <w:rPr>
          <w:noProof/>
          <w:webHidden/>
        </w:rPr>
        <w:fldChar w:fldCharType="separate"/>
      </w:r>
      <w:r w:rsidR="00476E07">
        <w:rPr>
          <w:noProof/>
          <w:webHidden/>
        </w:rPr>
        <w:t>52</w:t>
      </w:r>
      <w:r>
        <w:rPr>
          <w:noProof/>
          <w:webHidden/>
        </w:rPr>
        <w:fldChar w:fldCharType="end"/>
      </w:r>
      <w:r w:rsidRPr="0061518C">
        <w:rPr>
          <w:rStyle w:val="Hyperlink"/>
          <w:noProof/>
        </w:rPr>
        <w:fldChar w:fldCharType="end"/>
      </w:r>
    </w:p>
    <w:p w14:paraId="54E3A2AB" w14:textId="5D7819BB" w:rsidR="000C5B81" w:rsidRDefault="000C5B81" w:rsidP="00830835">
      <w:pPr>
        <w:pStyle w:val="TableofFigures"/>
        <w:tabs>
          <w:tab w:val="right" w:leader="dot" w:pos="9016"/>
        </w:tabs>
        <w:spacing w:after="120"/>
        <w:rPr>
          <w:rFonts w:eastAsiaTheme="minorEastAsia"/>
          <w:noProof/>
          <w:lang w:eastAsia="en-GB"/>
        </w:rPr>
      </w:pPr>
      <w:r w:rsidRPr="0061518C">
        <w:rPr>
          <w:rStyle w:val="Hyperlink"/>
          <w:noProof/>
        </w:rPr>
        <w:fldChar w:fldCharType="begin"/>
      </w:r>
      <w:r w:rsidRPr="0061518C">
        <w:rPr>
          <w:rStyle w:val="Hyperlink"/>
          <w:noProof/>
        </w:rPr>
        <w:instrText xml:space="preserve"> </w:instrText>
      </w:r>
      <w:r>
        <w:rPr>
          <w:noProof/>
        </w:rPr>
        <w:instrText>HYPERLINK \l "_Toc80969033"</w:instrText>
      </w:r>
      <w:r w:rsidRPr="0061518C">
        <w:rPr>
          <w:rStyle w:val="Hyperlink"/>
          <w:noProof/>
        </w:rPr>
        <w:instrText xml:space="preserve"> </w:instrText>
      </w:r>
      <w:ins w:id="142" w:author="Andrew Instone-Cowie" w:date="2024-06-19T14:04:00Z" w16du:dateUtc="2024-06-19T13:04:00Z">
        <w:r w:rsidR="002645C5" w:rsidRPr="0061518C">
          <w:rPr>
            <w:rStyle w:val="Hyperlink"/>
            <w:noProof/>
          </w:rPr>
        </w:r>
      </w:ins>
      <w:r w:rsidRPr="0061518C">
        <w:rPr>
          <w:rStyle w:val="Hyperlink"/>
          <w:noProof/>
        </w:rPr>
        <w:fldChar w:fldCharType="separate"/>
      </w:r>
      <w:r w:rsidRPr="0061518C">
        <w:rPr>
          <w:rStyle w:val="Hyperlink"/>
          <w:noProof/>
        </w:rPr>
        <w:t>Figure 42 – Arduino IDE Boards Manager Menu</w:t>
      </w:r>
      <w:r>
        <w:rPr>
          <w:noProof/>
          <w:webHidden/>
        </w:rPr>
        <w:tab/>
      </w:r>
      <w:r>
        <w:rPr>
          <w:noProof/>
          <w:webHidden/>
        </w:rPr>
        <w:fldChar w:fldCharType="begin"/>
      </w:r>
      <w:r>
        <w:rPr>
          <w:noProof/>
          <w:webHidden/>
        </w:rPr>
        <w:instrText xml:space="preserve"> PAGEREF _Toc80969033 \h </w:instrText>
      </w:r>
      <w:r>
        <w:rPr>
          <w:noProof/>
          <w:webHidden/>
        </w:rPr>
      </w:r>
      <w:r>
        <w:rPr>
          <w:noProof/>
          <w:webHidden/>
        </w:rPr>
        <w:fldChar w:fldCharType="separate"/>
      </w:r>
      <w:r w:rsidR="00476E07">
        <w:rPr>
          <w:noProof/>
          <w:webHidden/>
        </w:rPr>
        <w:t>53</w:t>
      </w:r>
      <w:r>
        <w:rPr>
          <w:noProof/>
          <w:webHidden/>
        </w:rPr>
        <w:fldChar w:fldCharType="end"/>
      </w:r>
      <w:r w:rsidRPr="0061518C">
        <w:rPr>
          <w:rStyle w:val="Hyperlink"/>
          <w:noProof/>
        </w:rPr>
        <w:fldChar w:fldCharType="end"/>
      </w:r>
    </w:p>
    <w:p w14:paraId="3BE4627F" w14:textId="405F5046" w:rsidR="000C5B81" w:rsidRDefault="000C5B81" w:rsidP="00830835">
      <w:pPr>
        <w:pStyle w:val="TableofFigures"/>
        <w:tabs>
          <w:tab w:val="right" w:leader="dot" w:pos="9016"/>
        </w:tabs>
        <w:spacing w:after="120"/>
        <w:rPr>
          <w:rFonts w:eastAsiaTheme="minorEastAsia"/>
          <w:noProof/>
          <w:lang w:eastAsia="en-GB"/>
        </w:rPr>
      </w:pPr>
      <w:r w:rsidRPr="0061518C">
        <w:rPr>
          <w:rStyle w:val="Hyperlink"/>
          <w:noProof/>
        </w:rPr>
        <w:fldChar w:fldCharType="begin"/>
      </w:r>
      <w:r w:rsidRPr="0061518C">
        <w:rPr>
          <w:rStyle w:val="Hyperlink"/>
          <w:noProof/>
        </w:rPr>
        <w:instrText xml:space="preserve"> </w:instrText>
      </w:r>
      <w:r>
        <w:rPr>
          <w:noProof/>
        </w:rPr>
        <w:instrText>HYPERLINK \l "_Toc80969034"</w:instrText>
      </w:r>
      <w:r w:rsidRPr="0061518C">
        <w:rPr>
          <w:rStyle w:val="Hyperlink"/>
          <w:noProof/>
        </w:rPr>
        <w:instrText xml:space="preserve"> </w:instrText>
      </w:r>
      <w:ins w:id="143" w:author="Andrew Instone-Cowie" w:date="2024-06-19T14:04:00Z" w16du:dateUtc="2024-06-19T13:04:00Z">
        <w:r w:rsidR="002645C5" w:rsidRPr="0061518C">
          <w:rPr>
            <w:rStyle w:val="Hyperlink"/>
            <w:noProof/>
          </w:rPr>
        </w:r>
      </w:ins>
      <w:r w:rsidRPr="0061518C">
        <w:rPr>
          <w:rStyle w:val="Hyperlink"/>
          <w:noProof/>
        </w:rPr>
        <w:fldChar w:fldCharType="separate"/>
      </w:r>
      <w:r w:rsidRPr="0061518C">
        <w:rPr>
          <w:rStyle w:val="Hyperlink"/>
          <w:noProof/>
        </w:rPr>
        <w:t>Figure 43 – Arduino IDE Board Manager</w:t>
      </w:r>
      <w:r>
        <w:rPr>
          <w:noProof/>
          <w:webHidden/>
        </w:rPr>
        <w:tab/>
      </w:r>
      <w:r>
        <w:rPr>
          <w:noProof/>
          <w:webHidden/>
        </w:rPr>
        <w:fldChar w:fldCharType="begin"/>
      </w:r>
      <w:r>
        <w:rPr>
          <w:noProof/>
          <w:webHidden/>
        </w:rPr>
        <w:instrText xml:space="preserve"> PAGEREF _Toc80969034 \h </w:instrText>
      </w:r>
      <w:r>
        <w:rPr>
          <w:noProof/>
          <w:webHidden/>
        </w:rPr>
      </w:r>
      <w:r>
        <w:rPr>
          <w:noProof/>
          <w:webHidden/>
        </w:rPr>
        <w:fldChar w:fldCharType="separate"/>
      </w:r>
      <w:r w:rsidR="00476E07">
        <w:rPr>
          <w:noProof/>
          <w:webHidden/>
        </w:rPr>
        <w:t>54</w:t>
      </w:r>
      <w:r>
        <w:rPr>
          <w:noProof/>
          <w:webHidden/>
        </w:rPr>
        <w:fldChar w:fldCharType="end"/>
      </w:r>
      <w:r w:rsidRPr="0061518C">
        <w:rPr>
          <w:rStyle w:val="Hyperlink"/>
          <w:noProof/>
        </w:rPr>
        <w:fldChar w:fldCharType="end"/>
      </w:r>
    </w:p>
    <w:p w14:paraId="43A37CF3" w14:textId="000BAEA4" w:rsidR="000C5B81" w:rsidRDefault="000C5B81" w:rsidP="00830835">
      <w:pPr>
        <w:pStyle w:val="TableofFigures"/>
        <w:tabs>
          <w:tab w:val="right" w:leader="dot" w:pos="9016"/>
        </w:tabs>
        <w:spacing w:after="120"/>
        <w:rPr>
          <w:rFonts w:eastAsiaTheme="minorEastAsia"/>
          <w:noProof/>
          <w:lang w:eastAsia="en-GB"/>
        </w:rPr>
      </w:pPr>
      <w:r w:rsidRPr="0061518C">
        <w:rPr>
          <w:rStyle w:val="Hyperlink"/>
          <w:noProof/>
        </w:rPr>
        <w:fldChar w:fldCharType="begin"/>
      </w:r>
      <w:r w:rsidRPr="0061518C">
        <w:rPr>
          <w:rStyle w:val="Hyperlink"/>
          <w:noProof/>
        </w:rPr>
        <w:instrText xml:space="preserve"> </w:instrText>
      </w:r>
      <w:r>
        <w:rPr>
          <w:noProof/>
        </w:rPr>
        <w:instrText>HYPERLINK \l "_Toc80969035"</w:instrText>
      </w:r>
      <w:r w:rsidRPr="0061518C">
        <w:rPr>
          <w:rStyle w:val="Hyperlink"/>
          <w:noProof/>
        </w:rPr>
        <w:instrText xml:space="preserve"> </w:instrText>
      </w:r>
      <w:ins w:id="144" w:author="Andrew Instone-Cowie" w:date="2024-06-19T14:04:00Z" w16du:dateUtc="2024-06-19T13:04:00Z">
        <w:r w:rsidR="002645C5" w:rsidRPr="0061518C">
          <w:rPr>
            <w:rStyle w:val="Hyperlink"/>
            <w:noProof/>
          </w:rPr>
        </w:r>
      </w:ins>
      <w:r w:rsidRPr="0061518C">
        <w:rPr>
          <w:rStyle w:val="Hyperlink"/>
          <w:noProof/>
        </w:rPr>
        <w:fldChar w:fldCharType="separate"/>
      </w:r>
      <w:r w:rsidRPr="0061518C">
        <w:rPr>
          <w:rStyle w:val="Hyperlink"/>
          <w:noProof/>
        </w:rPr>
        <w:t>Figure 44 – Arduino USB Cable</w:t>
      </w:r>
      <w:r>
        <w:rPr>
          <w:noProof/>
          <w:webHidden/>
        </w:rPr>
        <w:tab/>
      </w:r>
      <w:r>
        <w:rPr>
          <w:noProof/>
          <w:webHidden/>
        </w:rPr>
        <w:fldChar w:fldCharType="begin"/>
      </w:r>
      <w:r>
        <w:rPr>
          <w:noProof/>
          <w:webHidden/>
        </w:rPr>
        <w:instrText xml:space="preserve"> PAGEREF _Toc80969035 \h </w:instrText>
      </w:r>
      <w:r>
        <w:rPr>
          <w:noProof/>
          <w:webHidden/>
        </w:rPr>
      </w:r>
      <w:r>
        <w:rPr>
          <w:noProof/>
          <w:webHidden/>
        </w:rPr>
        <w:fldChar w:fldCharType="separate"/>
      </w:r>
      <w:r w:rsidR="00476E07">
        <w:rPr>
          <w:noProof/>
          <w:webHidden/>
        </w:rPr>
        <w:t>54</w:t>
      </w:r>
      <w:r>
        <w:rPr>
          <w:noProof/>
          <w:webHidden/>
        </w:rPr>
        <w:fldChar w:fldCharType="end"/>
      </w:r>
      <w:r w:rsidRPr="0061518C">
        <w:rPr>
          <w:rStyle w:val="Hyperlink"/>
          <w:noProof/>
        </w:rPr>
        <w:fldChar w:fldCharType="end"/>
      </w:r>
    </w:p>
    <w:p w14:paraId="71FD55CF" w14:textId="7CADFDC5" w:rsidR="000C5B81" w:rsidRDefault="000C5B81" w:rsidP="00830835">
      <w:pPr>
        <w:pStyle w:val="TableofFigures"/>
        <w:tabs>
          <w:tab w:val="right" w:leader="dot" w:pos="9016"/>
        </w:tabs>
        <w:spacing w:after="120"/>
        <w:rPr>
          <w:rFonts w:eastAsiaTheme="minorEastAsia"/>
          <w:noProof/>
          <w:lang w:eastAsia="en-GB"/>
        </w:rPr>
      </w:pPr>
      <w:r w:rsidRPr="0061518C">
        <w:rPr>
          <w:rStyle w:val="Hyperlink"/>
          <w:noProof/>
        </w:rPr>
        <w:fldChar w:fldCharType="begin"/>
      </w:r>
      <w:r w:rsidRPr="0061518C">
        <w:rPr>
          <w:rStyle w:val="Hyperlink"/>
          <w:noProof/>
        </w:rPr>
        <w:instrText xml:space="preserve"> </w:instrText>
      </w:r>
      <w:r>
        <w:rPr>
          <w:noProof/>
        </w:rPr>
        <w:instrText>HYPERLINK \l "_Toc80969036"</w:instrText>
      </w:r>
      <w:r w:rsidRPr="0061518C">
        <w:rPr>
          <w:rStyle w:val="Hyperlink"/>
          <w:noProof/>
        </w:rPr>
        <w:instrText xml:space="preserve"> </w:instrText>
      </w:r>
      <w:ins w:id="145" w:author="Andrew Instone-Cowie" w:date="2024-06-19T14:04:00Z" w16du:dateUtc="2024-06-19T13:04:00Z">
        <w:r w:rsidR="002645C5" w:rsidRPr="0061518C">
          <w:rPr>
            <w:rStyle w:val="Hyperlink"/>
            <w:noProof/>
          </w:rPr>
        </w:r>
      </w:ins>
      <w:r w:rsidRPr="0061518C">
        <w:rPr>
          <w:rStyle w:val="Hyperlink"/>
          <w:noProof/>
        </w:rPr>
        <w:fldChar w:fldCharType="separate"/>
      </w:r>
      <w:r w:rsidRPr="0061518C">
        <w:rPr>
          <w:rStyle w:val="Hyperlink"/>
          <w:noProof/>
        </w:rPr>
        <w:t>Figure 45 – Arduino IDE ISP Sketch Loading</w:t>
      </w:r>
      <w:r>
        <w:rPr>
          <w:noProof/>
          <w:webHidden/>
        </w:rPr>
        <w:tab/>
      </w:r>
      <w:r>
        <w:rPr>
          <w:noProof/>
          <w:webHidden/>
        </w:rPr>
        <w:fldChar w:fldCharType="begin"/>
      </w:r>
      <w:r>
        <w:rPr>
          <w:noProof/>
          <w:webHidden/>
        </w:rPr>
        <w:instrText xml:space="preserve"> PAGEREF _Toc80969036 \h </w:instrText>
      </w:r>
      <w:r>
        <w:rPr>
          <w:noProof/>
          <w:webHidden/>
        </w:rPr>
      </w:r>
      <w:r>
        <w:rPr>
          <w:noProof/>
          <w:webHidden/>
        </w:rPr>
        <w:fldChar w:fldCharType="separate"/>
      </w:r>
      <w:r w:rsidR="00476E07">
        <w:rPr>
          <w:noProof/>
          <w:webHidden/>
        </w:rPr>
        <w:t>55</w:t>
      </w:r>
      <w:r>
        <w:rPr>
          <w:noProof/>
          <w:webHidden/>
        </w:rPr>
        <w:fldChar w:fldCharType="end"/>
      </w:r>
      <w:r w:rsidRPr="0061518C">
        <w:rPr>
          <w:rStyle w:val="Hyperlink"/>
          <w:noProof/>
        </w:rPr>
        <w:fldChar w:fldCharType="end"/>
      </w:r>
    </w:p>
    <w:p w14:paraId="1ED1D6BE" w14:textId="653807E1" w:rsidR="000C5B81" w:rsidRDefault="000C5B81" w:rsidP="00830835">
      <w:pPr>
        <w:pStyle w:val="TableofFigures"/>
        <w:tabs>
          <w:tab w:val="right" w:leader="dot" w:pos="9016"/>
        </w:tabs>
        <w:spacing w:after="120"/>
        <w:rPr>
          <w:rFonts w:eastAsiaTheme="minorEastAsia"/>
          <w:noProof/>
          <w:lang w:eastAsia="en-GB"/>
        </w:rPr>
      </w:pPr>
      <w:r w:rsidRPr="0061518C">
        <w:rPr>
          <w:rStyle w:val="Hyperlink"/>
          <w:noProof/>
        </w:rPr>
        <w:fldChar w:fldCharType="begin"/>
      </w:r>
      <w:r w:rsidRPr="0061518C">
        <w:rPr>
          <w:rStyle w:val="Hyperlink"/>
          <w:noProof/>
        </w:rPr>
        <w:instrText xml:space="preserve"> </w:instrText>
      </w:r>
      <w:r>
        <w:rPr>
          <w:noProof/>
        </w:rPr>
        <w:instrText>HYPERLINK \l "_Toc80969037"</w:instrText>
      </w:r>
      <w:r w:rsidRPr="0061518C">
        <w:rPr>
          <w:rStyle w:val="Hyperlink"/>
          <w:noProof/>
        </w:rPr>
        <w:instrText xml:space="preserve"> </w:instrText>
      </w:r>
      <w:ins w:id="146" w:author="Andrew Instone-Cowie" w:date="2024-06-19T14:04:00Z" w16du:dateUtc="2024-06-19T13:04:00Z">
        <w:r w:rsidR="002645C5" w:rsidRPr="0061518C">
          <w:rPr>
            <w:rStyle w:val="Hyperlink"/>
            <w:noProof/>
          </w:rPr>
        </w:r>
      </w:ins>
      <w:r w:rsidRPr="0061518C">
        <w:rPr>
          <w:rStyle w:val="Hyperlink"/>
          <w:noProof/>
        </w:rPr>
        <w:fldChar w:fldCharType="separate"/>
      </w:r>
      <w:r w:rsidRPr="0061518C">
        <w:rPr>
          <w:rStyle w:val="Hyperlink"/>
          <w:noProof/>
        </w:rPr>
        <w:t>Figure 46 – Arduino Programmer Board Selection</w:t>
      </w:r>
      <w:r>
        <w:rPr>
          <w:noProof/>
          <w:webHidden/>
        </w:rPr>
        <w:tab/>
      </w:r>
      <w:r>
        <w:rPr>
          <w:noProof/>
          <w:webHidden/>
        </w:rPr>
        <w:fldChar w:fldCharType="begin"/>
      </w:r>
      <w:r>
        <w:rPr>
          <w:noProof/>
          <w:webHidden/>
        </w:rPr>
        <w:instrText xml:space="preserve"> PAGEREF _Toc80969037 \h </w:instrText>
      </w:r>
      <w:r>
        <w:rPr>
          <w:noProof/>
          <w:webHidden/>
        </w:rPr>
      </w:r>
      <w:r>
        <w:rPr>
          <w:noProof/>
          <w:webHidden/>
        </w:rPr>
        <w:fldChar w:fldCharType="separate"/>
      </w:r>
      <w:r w:rsidR="00476E07">
        <w:rPr>
          <w:noProof/>
          <w:webHidden/>
        </w:rPr>
        <w:t>56</w:t>
      </w:r>
      <w:r>
        <w:rPr>
          <w:noProof/>
          <w:webHidden/>
        </w:rPr>
        <w:fldChar w:fldCharType="end"/>
      </w:r>
      <w:r w:rsidRPr="0061518C">
        <w:rPr>
          <w:rStyle w:val="Hyperlink"/>
          <w:noProof/>
        </w:rPr>
        <w:fldChar w:fldCharType="end"/>
      </w:r>
    </w:p>
    <w:p w14:paraId="73280A44" w14:textId="7784DFDA" w:rsidR="000C5B81" w:rsidRDefault="000C5B81" w:rsidP="00830835">
      <w:pPr>
        <w:pStyle w:val="TableofFigures"/>
        <w:tabs>
          <w:tab w:val="right" w:leader="dot" w:pos="9016"/>
        </w:tabs>
        <w:spacing w:after="120"/>
        <w:rPr>
          <w:rFonts w:eastAsiaTheme="minorEastAsia"/>
          <w:noProof/>
          <w:lang w:eastAsia="en-GB"/>
        </w:rPr>
      </w:pPr>
      <w:r w:rsidRPr="0061518C">
        <w:rPr>
          <w:rStyle w:val="Hyperlink"/>
          <w:noProof/>
        </w:rPr>
        <w:fldChar w:fldCharType="begin"/>
      </w:r>
      <w:r w:rsidRPr="0061518C">
        <w:rPr>
          <w:rStyle w:val="Hyperlink"/>
          <w:noProof/>
        </w:rPr>
        <w:instrText xml:space="preserve"> </w:instrText>
      </w:r>
      <w:r>
        <w:rPr>
          <w:noProof/>
        </w:rPr>
        <w:instrText>HYPERLINK \l "_Toc80969038"</w:instrText>
      </w:r>
      <w:r w:rsidRPr="0061518C">
        <w:rPr>
          <w:rStyle w:val="Hyperlink"/>
          <w:noProof/>
        </w:rPr>
        <w:instrText xml:space="preserve"> </w:instrText>
      </w:r>
      <w:ins w:id="147" w:author="Andrew Instone-Cowie" w:date="2024-06-19T14:04:00Z" w16du:dateUtc="2024-06-19T13:04:00Z">
        <w:r w:rsidR="002645C5" w:rsidRPr="0061518C">
          <w:rPr>
            <w:rStyle w:val="Hyperlink"/>
            <w:noProof/>
          </w:rPr>
        </w:r>
      </w:ins>
      <w:r w:rsidRPr="0061518C">
        <w:rPr>
          <w:rStyle w:val="Hyperlink"/>
          <w:noProof/>
        </w:rPr>
        <w:fldChar w:fldCharType="separate"/>
      </w:r>
      <w:r w:rsidRPr="0061518C">
        <w:rPr>
          <w:rStyle w:val="Hyperlink"/>
          <w:noProof/>
        </w:rPr>
        <w:t>Figure 47 – Arduino Programmer Port Selection</w:t>
      </w:r>
      <w:r>
        <w:rPr>
          <w:noProof/>
          <w:webHidden/>
        </w:rPr>
        <w:tab/>
      </w:r>
      <w:r>
        <w:rPr>
          <w:noProof/>
          <w:webHidden/>
        </w:rPr>
        <w:fldChar w:fldCharType="begin"/>
      </w:r>
      <w:r>
        <w:rPr>
          <w:noProof/>
          <w:webHidden/>
        </w:rPr>
        <w:instrText xml:space="preserve"> PAGEREF _Toc80969038 \h </w:instrText>
      </w:r>
      <w:r>
        <w:rPr>
          <w:noProof/>
          <w:webHidden/>
        </w:rPr>
      </w:r>
      <w:r>
        <w:rPr>
          <w:noProof/>
          <w:webHidden/>
        </w:rPr>
        <w:fldChar w:fldCharType="separate"/>
      </w:r>
      <w:r w:rsidR="00476E07">
        <w:rPr>
          <w:noProof/>
          <w:webHidden/>
        </w:rPr>
        <w:t>56</w:t>
      </w:r>
      <w:r>
        <w:rPr>
          <w:noProof/>
          <w:webHidden/>
        </w:rPr>
        <w:fldChar w:fldCharType="end"/>
      </w:r>
      <w:r w:rsidRPr="0061518C">
        <w:rPr>
          <w:rStyle w:val="Hyperlink"/>
          <w:noProof/>
        </w:rPr>
        <w:fldChar w:fldCharType="end"/>
      </w:r>
    </w:p>
    <w:p w14:paraId="621ECB56" w14:textId="11D1FEFA" w:rsidR="000C5B81" w:rsidRDefault="000C5B81" w:rsidP="00830835">
      <w:pPr>
        <w:pStyle w:val="TableofFigures"/>
        <w:tabs>
          <w:tab w:val="right" w:leader="dot" w:pos="9016"/>
        </w:tabs>
        <w:spacing w:after="120"/>
        <w:rPr>
          <w:rFonts w:eastAsiaTheme="minorEastAsia"/>
          <w:noProof/>
          <w:lang w:eastAsia="en-GB"/>
        </w:rPr>
      </w:pPr>
      <w:r w:rsidRPr="0061518C">
        <w:rPr>
          <w:rStyle w:val="Hyperlink"/>
          <w:noProof/>
        </w:rPr>
        <w:fldChar w:fldCharType="begin"/>
      </w:r>
      <w:r w:rsidRPr="0061518C">
        <w:rPr>
          <w:rStyle w:val="Hyperlink"/>
          <w:noProof/>
        </w:rPr>
        <w:instrText xml:space="preserve"> </w:instrText>
      </w:r>
      <w:r>
        <w:rPr>
          <w:noProof/>
        </w:rPr>
        <w:instrText>HYPERLINK \l "_Toc80969039"</w:instrText>
      </w:r>
      <w:r w:rsidRPr="0061518C">
        <w:rPr>
          <w:rStyle w:val="Hyperlink"/>
          <w:noProof/>
        </w:rPr>
        <w:instrText xml:space="preserve"> </w:instrText>
      </w:r>
      <w:ins w:id="148" w:author="Andrew Instone-Cowie" w:date="2024-06-19T14:04:00Z" w16du:dateUtc="2024-06-19T13:04:00Z">
        <w:r w:rsidR="002645C5" w:rsidRPr="0061518C">
          <w:rPr>
            <w:rStyle w:val="Hyperlink"/>
            <w:noProof/>
          </w:rPr>
        </w:r>
      </w:ins>
      <w:r w:rsidRPr="0061518C">
        <w:rPr>
          <w:rStyle w:val="Hyperlink"/>
          <w:noProof/>
        </w:rPr>
        <w:fldChar w:fldCharType="separate"/>
      </w:r>
      <w:r w:rsidRPr="0061518C">
        <w:rPr>
          <w:rStyle w:val="Hyperlink"/>
          <w:noProof/>
        </w:rPr>
        <w:t>Figure 48 – Arduino IDE ISP Upload</w:t>
      </w:r>
      <w:r>
        <w:rPr>
          <w:noProof/>
          <w:webHidden/>
        </w:rPr>
        <w:tab/>
      </w:r>
      <w:r>
        <w:rPr>
          <w:noProof/>
          <w:webHidden/>
        </w:rPr>
        <w:fldChar w:fldCharType="begin"/>
      </w:r>
      <w:r>
        <w:rPr>
          <w:noProof/>
          <w:webHidden/>
        </w:rPr>
        <w:instrText xml:space="preserve"> PAGEREF _Toc80969039 \h </w:instrText>
      </w:r>
      <w:r>
        <w:rPr>
          <w:noProof/>
          <w:webHidden/>
        </w:rPr>
      </w:r>
      <w:r>
        <w:rPr>
          <w:noProof/>
          <w:webHidden/>
        </w:rPr>
        <w:fldChar w:fldCharType="separate"/>
      </w:r>
      <w:r w:rsidR="00476E07">
        <w:rPr>
          <w:noProof/>
          <w:webHidden/>
        </w:rPr>
        <w:t>57</w:t>
      </w:r>
      <w:r>
        <w:rPr>
          <w:noProof/>
          <w:webHidden/>
        </w:rPr>
        <w:fldChar w:fldCharType="end"/>
      </w:r>
      <w:r w:rsidRPr="0061518C">
        <w:rPr>
          <w:rStyle w:val="Hyperlink"/>
          <w:noProof/>
        </w:rPr>
        <w:fldChar w:fldCharType="end"/>
      </w:r>
    </w:p>
    <w:p w14:paraId="526B8D2A" w14:textId="774D0145" w:rsidR="000C5B81" w:rsidRDefault="000C5B81" w:rsidP="00830835">
      <w:pPr>
        <w:pStyle w:val="TableofFigures"/>
        <w:tabs>
          <w:tab w:val="right" w:leader="dot" w:pos="9016"/>
        </w:tabs>
        <w:spacing w:after="120"/>
        <w:rPr>
          <w:rFonts w:eastAsiaTheme="minorEastAsia"/>
          <w:noProof/>
          <w:lang w:eastAsia="en-GB"/>
        </w:rPr>
      </w:pPr>
      <w:r w:rsidRPr="0061518C">
        <w:rPr>
          <w:rStyle w:val="Hyperlink"/>
          <w:noProof/>
        </w:rPr>
        <w:fldChar w:fldCharType="begin"/>
      </w:r>
      <w:r w:rsidRPr="0061518C">
        <w:rPr>
          <w:rStyle w:val="Hyperlink"/>
          <w:noProof/>
        </w:rPr>
        <w:instrText xml:space="preserve"> </w:instrText>
      </w:r>
      <w:r>
        <w:rPr>
          <w:noProof/>
        </w:rPr>
        <w:instrText>HYPERLINK \l "_Toc80969040"</w:instrText>
      </w:r>
      <w:r w:rsidRPr="0061518C">
        <w:rPr>
          <w:rStyle w:val="Hyperlink"/>
          <w:noProof/>
        </w:rPr>
        <w:instrText xml:space="preserve"> </w:instrText>
      </w:r>
      <w:ins w:id="149" w:author="Andrew Instone-Cowie" w:date="2024-06-19T14:04:00Z" w16du:dateUtc="2024-06-19T13:04:00Z">
        <w:r w:rsidR="002645C5" w:rsidRPr="0061518C">
          <w:rPr>
            <w:rStyle w:val="Hyperlink"/>
            <w:noProof/>
          </w:rPr>
        </w:r>
      </w:ins>
      <w:r w:rsidRPr="0061518C">
        <w:rPr>
          <w:rStyle w:val="Hyperlink"/>
          <w:noProof/>
        </w:rPr>
        <w:fldChar w:fldCharType="separate"/>
      </w:r>
      <w:r w:rsidRPr="0061518C">
        <w:rPr>
          <w:rStyle w:val="Hyperlink"/>
          <w:noProof/>
        </w:rPr>
        <w:t>Figure 49 – Programmer with Capacitor</w:t>
      </w:r>
      <w:r>
        <w:rPr>
          <w:noProof/>
          <w:webHidden/>
        </w:rPr>
        <w:tab/>
      </w:r>
      <w:r>
        <w:rPr>
          <w:noProof/>
          <w:webHidden/>
        </w:rPr>
        <w:fldChar w:fldCharType="begin"/>
      </w:r>
      <w:r>
        <w:rPr>
          <w:noProof/>
          <w:webHidden/>
        </w:rPr>
        <w:instrText xml:space="preserve"> PAGEREF _Toc80969040 \h </w:instrText>
      </w:r>
      <w:r>
        <w:rPr>
          <w:noProof/>
          <w:webHidden/>
        </w:rPr>
      </w:r>
      <w:r>
        <w:rPr>
          <w:noProof/>
          <w:webHidden/>
        </w:rPr>
        <w:fldChar w:fldCharType="separate"/>
      </w:r>
      <w:r w:rsidR="00476E07">
        <w:rPr>
          <w:noProof/>
          <w:webHidden/>
        </w:rPr>
        <w:t>58</w:t>
      </w:r>
      <w:r>
        <w:rPr>
          <w:noProof/>
          <w:webHidden/>
        </w:rPr>
        <w:fldChar w:fldCharType="end"/>
      </w:r>
      <w:r w:rsidRPr="0061518C">
        <w:rPr>
          <w:rStyle w:val="Hyperlink"/>
          <w:noProof/>
        </w:rPr>
        <w:fldChar w:fldCharType="end"/>
      </w:r>
    </w:p>
    <w:p w14:paraId="031365D2" w14:textId="2BB7835F" w:rsidR="000C5B81" w:rsidRDefault="000C5B81" w:rsidP="00830835">
      <w:pPr>
        <w:pStyle w:val="TableofFigures"/>
        <w:tabs>
          <w:tab w:val="right" w:leader="dot" w:pos="9016"/>
        </w:tabs>
        <w:spacing w:after="120"/>
        <w:rPr>
          <w:rFonts w:eastAsiaTheme="minorEastAsia"/>
          <w:noProof/>
          <w:lang w:eastAsia="en-GB"/>
        </w:rPr>
      </w:pPr>
      <w:r w:rsidRPr="0061518C">
        <w:rPr>
          <w:rStyle w:val="Hyperlink"/>
          <w:noProof/>
        </w:rPr>
        <w:fldChar w:fldCharType="begin"/>
      </w:r>
      <w:r w:rsidRPr="0061518C">
        <w:rPr>
          <w:rStyle w:val="Hyperlink"/>
          <w:noProof/>
        </w:rPr>
        <w:instrText xml:space="preserve"> </w:instrText>
      </w:r>
      <w:r>
        <w:rPr>
          <w:noProof/>
        </w:rPr>
        <w:instrText>HYPERLINK \l "_Toc80969041"</w:instrText>
      </w:r>
      <w:r w:rsidRPr="0061518C">
        <w:rPr>
          <w:rStyle w:val="Hyperlink"/>
          <w:noProof/>
        </w:rPr>
        <w:instrText xml:space="preserve"> </w:instrText>
      </w:r>
      <w:ins w:id="150" w:author="Andrew Instone-Cowie" w:date="2024-06-19T14:04:00Z" w16du:dateUtc="2024-06-19T13:04:00Z">
        <w:r w:rsidR="002645C5" w:rsidRPr="0061518C">
          <w:rPr>
            <w:rStyle w:val="Hyperlink"/>
            <w:noProof/>
          </w:rPr>
        </w:r>
      </w:ins>
      <w:r w:rsidRPr="0061518C">
        <w:rPr>
          <w:rStyle w:val="Hyperlink"/>
          <w:noProof/>
        </w:rPr>
        <w:fldChar w:fldCharType="separate"/>
      </w:r>
      <w:r w:rsidRPr="0061518C">
        <w:rPr>
          <w:rStyle w:val="Hyperlink"/>
          <w:noProof/>
        </w:rPr>
        <w:t>Figure 50 – Programmer Connections</w:t>
      </w:r>
      <w:r>
        <w:rPr>
          <w:noProof/>
          <w:webHidden/>
        </w:rPr>
        <w:tab/>
      </w:r>
      <w:r>
        <w:rPr>
          <w:noProof/>
          <w:webHidden/>
        </w:rPr>
        <w:fldChar w:fldCharType="begin"/>
      </w:r>
      <w:r>
        <w:rPr>
          <w:noProof/>
          <w:webHidden/>
        </w:rPr>
        <w:instrText xml:space="preserve"> PAGEREF _Toc80969041 \h </w:instrText>
      </w:r>
      <w:r>
        <w:rPr>
          <w:noProof/>
          <w:webHidden/>
        </w:rPr>
      </w:r>
      <w:r>
        <w:rPr>
          <w:noProof/>
          <w:webHidden/>
        </w:rPr>
        <w:fldChar w:fldCharType="separate"/>
      </w:r>
      <w:r w:rsidR="00476E07">
        <w:rPr>
          <w:noProof/>
          <w:webHidden/>
        </w:rPr>
        <w:t>58</w:t>
      </w:r>
      <w:r>
        <w:rPr>
          <w:noProof/>
          <w:webHidden/>
        </w:rPr>
        <w:fldChar w:fldCharType="end"/>
      </w:r>
      <w:r w:rsidRPr="0061518C">
        <w:rPr>
          <w:rStyle w:val="Hyperlink"/>
          <w:noProof/>
        </w:rPr>
        <w:fldChar w:fldCharType="end"/>
      </w:r>
    </w:p>
    <w:p w14:paraId="1A35C970" w14:textId="03C8D578" w:rsidR="000C5B81" w:rsidRDefault="000C5B81" w:rsidP="00830835">
      <w:pPr>
        <w:pStyle w:val="TableofFigures"/>
        <w:tabs>
          <w:tab w:val="right" w:leader="dot" w:pos="9016"/>
        </w:tabs>
        <w:spacing w:after="120"/>
        <w:rPr>
          <w:rFonts w:eastAsiaTheme="minorEastAsia"/>
          <w:noProof/>
          <w:lang w:eastAsia="en-GB"/>
        </w:rPr>
      </w:pPr>
      <w:r w:rsidRPr="0061518C">
        <w:rPr>
          <w:rStyle w:val="Hyperlink"/>
          <w:noProof/>
        </w:rPr>
        <w:fldChar w:fldCharType="begin"/>
      </w:r>
      <w:r w:rsidRPr="0061518C">
        <w:rPr>
          <w:rStyle w:val="Hyperlink"/>
          <w:noProof/>
        </w:rPr>
        <w:instrText xml:space="preserve"> </w:instrText>
      </w:r>
      <w:r>
        <w:rPr>
          <w:noProof/>
        </w:rPr>
        <w:instrText>HYPERLINK \l "_Toc80969042"</w:instrText>
      </w:r>
      <w:r w:rsidRPr="0061518C">
        <w:rPr>
          <w:rStyle w:val="Hyperlink"/>
          <w:noProof/>
        </w:rPr>
        <w:instrText xml:space="preserve"> </w:instrText>
      </w:r>
      <w:ins w:id="151" w:author="Andrew Instone-Cowie" w:date="2024-06-19T14:04:00Z" w16du:dateUtc="2024-06-19T13:04:00Z">
        <w:r w:rsidR="002645C5" w:rsidRPr="0061518C">
          <w:rPr>
            <w:rStyle w:val="Hyperlink"/>
            <w:noProof/>
          </w:rPr>
        </w:r>
      </w:ins>
      <w:r w:rsidRPr="0061518C">
        <w:rPr>
          <w:rStyle w:val="Hyperlink"/>
          <w:noProof/>
        </w:rPr>
        <w:fldChar w:fldCharType="separate"/>
      </w:r>
      <w:r w:rsidRPr="0061518C">
        <w:rPr>
          <w:rStyle w:val="Hyperlink"/>
          <w:noProof/>
        </w:rPr>
        <w:t>Figure 51 – Programmer Connected to Interface Board</w:t>
      </w:r>
      <w:r>
        <w:rPr>
          <w:noProof/>
          <w:webHidden/>
        </w:rPr>
        <w:tab/>
      </w:r>
      <w:r>
        <w:rPr>
          <w:noProof/>
          <w:webHidden/>
        </w:rPr>
        <w:fldChar w:fldCharType="begin"/>
      </w:r>
      <w:r>
        <w:rPr>
          <w:noProof/>
          <w:webHidden/>
        </w:rPr>
        <w:instrText xml:space="preserve"> PAGEREF _Toc80969042 \h </w:instrText>
      </w:r>
      <w:r>
        <w:rPr>
          <w:noProof/>
          <w:webHidden/>
        </w:rPr>
      </w:r>
      <w:r>
        <w:rPr>
          <w:noProof/>
          <w:webHidden/>
        </w:rPr>
        <w:fldChar w:fldCharType="separate"/>
      </w:r>
      <w:r w:rsidR="00476E07">
        <w:rPr>
          <w:noProof/>
          <w:webHidden/>
        </w:rPr>
        <w:t>59</w:t>
      </w:r>
      <w:r>
        <w:rPr>
          <w:noProof/>
          <w:webHidden/>
        </w:rPr>
        <w:fldChar w:fldCharType="end"/>
      </w:r>
      <w:r w:rsidRPr="0061518C">
        <w:rPr>
          <w:rStyle w:val="Hyperlink"/>
          <w:noProof/>
        </w:rPr>
        <w:fldChar w:fldCharType="end"/>
      </w:r>
    </w:p>
    <w:p w14:paraId="1C7D7E3F" w14:textId="2A61C842" w:rsidR="000C5B81" w:rsidRDefault="000C5B81" w:rsidP="00830835">
      <w:pPr>
        <w:pStyle w:val="TableofFigures"/>
        <w:tabs>
          <w:tab w:val="right" w:leader="dot" w:pos="9016"/>
        </w:tabs>
        <w:spacing w:after="120"/>
        <w:rPr>
          <w:rFonts w:eastAsiaTheme="minorEastAsia"/>
          <w:noProof/>
          <w:lang w:eastAsia="en-GB"/>
        </w:rPr>
      </w:pPr>
      <w:r w:rsidRPr="0061518C">
        <w:rPr>
          <w:rStyle w:val="Hyperlink"/>
          <w:noProof/>
        </w:rPr>
        <w:fldChar w:fldCharType="begin"/>
      </w:r>
      <w:r w:rsidRPr="0061518C">
        <w:rPr>
          <w:rStyle w:val="Hyperlink"/>
          <w:noProof/>
        </w:rPr>
        <w:instrText xml:space="preserve"> </w:instrText>
      </w:r>
      <w:r>
        <w:rPr>
          <w:noProof/>
        </w:rPr>
        <w:instrText>HYPERLINK \l "_Toc80969043"</w:instrText>
      </w:r>
      <w:r w:rsidRPr="0061518C">
        <w:rPr>
          <w:rStyle w:val="Hyperlink"/>
          <w:noProof/>
        </w:rPr>
        <w:instrText xml:space="preserve"> </w:instrText>
      </w:r>
      <w:ins w:id="152" w:author="Andrew Instone-Cowie" w:date="2024-06-19T14:04:00Z" w16du:dateUtc="2024-06-19T13:04:00Z">
        <w:r w:rsidR="002645C5" w:rsidRPr="0061518C">
          <w:rPr>
            <w:rStyle w:val="Hyperlink"/>
            <w:noProof/>
          </w:rPr>
        </w:r>
      </w:ins>
      <w:r w:rsidRPr="0061518C">
        <w:rPr>
          <w:rStyle w:val="Hyperlink"/>
          <w:noProof/>
        </w:rPr>
        <w:fldChar w:fldCharType="separate"/>
      </w:r>
      <w:r w:rsidRPr="0061518C">
        <w:rPr>
          <w:rStyle w:val="Hyperlink"/>
          <w:noProof/>
        </w:rPr>
        <w:t>Figure 52 – Arduino IDE Target Board Selection</w:t>
      </w:r>
      <w:r>
        <w:rPr>
          <w:noProof/>
          <w:webHidden/>
        </w:rPr>
        <w:tab/>
      </w:r>
      <w:r>
        <w:rPr>
          <w:noProof/>
          <w:webHidden/>
        </w:rPr>
        <w:fldChar w:fldCharType="begin"/>
      </w:r>
      <w:r>
        <w:rPr>
          <w:noProof/>
          <w:webHidden/>
        </w:rPr>
        <w:instrText xml:space="preserve"> PAGEREF _Toc80969043 \h </w:instrText>
      </w:r>
      <w:r>
        <w:rPr>
          <w:noProof/>
          <w:webHidden/>
        </w:rPr>
      </w:r>
      <w:r>
        <w:rPr>
          <w:noProof/>
          <w:webHidden/>
        </w:rPr>
        <w:fldChar w:fldCharType="separate"/>
      </w:r>
      <w:r w:rsidR="00476E07">
        <w:rPr>
          <w:noProof/>
          <w:webHidden/>
        </w:rPr>
        <w:t>60</w:t>
      </w:r>
      <w:r>
        <w:rPr>
          <w:noProof/>
          <w:webHidden/>
        </w:rPr>
        <w:fldChar w:fldCharType="end"/>
      </w:r>
      <w:r w:rsidRPr="0061518C">
        <w:rPr>
          <w:rStyle w:val="Hyperlink"/>
          <w:noProof/>
        </w:rPr>
        <w:fldChar w:fldCharType="end"/>
      </w:r>
    </w:p>
    <w:p w14:paraId="1560F5FB" w14:textId="7FD70C85" w:rsidR="000C5B81" w:rsidRDefault="000C5B81" w:rsidP="00830835">
      <w:pPr>
        <w:pStyle w:val="TableofFigures"/>
        <w:tabs>
          <w:tab w:val="right" w:leader="dot" w:pos="9016"/>
        </w:tabs>
        <w:spacing w:after="120"/>
        <w:rPr>
          <w:rFonts w:eastAsiaTheme="minorEastAsia"/>
          <w:noProof/>
          <w:lang w:eastAsia="en-GB"/>
        </w:rPr>
      </w:pPr>
      <w:r w:rsidRPr="0061518C">
        <w:rPr>
          <w:rStyle w:val="Hyperlink"/>
          <w:noProof/>
        </w:rPr>
        <w:fldChar w:fldCharType="begin"/>
      </w:r>
      <w:r w:rsidRPr="0061518C">
        <w:rPr>
          <w:rStyle w:val="Hyperlink"/>
          <w:noProof/>
        </w:rPr>
        <w:instrText xml:space="preserve"> </w:instrText>
      </w:r>
      <w:r>
        <w:rPr>
          <w:noProof/>
        </w:rPr>
        <w:instrText>HYPERLINK \l "_Toc80969044"</w:instrText>
      </w:r>
      <w:r w:rsidRPr="0061518C">
        <w:rPr>
          <w:rStyle w:val="Hyperlink"/>
          <w:noProof/>
        </w:rPr>
        <w:instrText xml:space="preserve"> </w:instrText>
      </w:r>
      <w:ins w:id="153" w:author="Andrew Instone-Cowie" w:date="2024-06-19T14:04:00Z" w16du:dateUtc="2024-06-19T13:04:00Z">
        <w:r w:rsidR="002645C5" w:rsidRPr="0061518C">
          <w:rPr>
            <w:rStyle w:val="Hyperlink"/>
            <w:noProof/>
          </w:rPr>
        </w:r>
      </w:ins>
      <w:r w:rsidRPr="0061518C">
        <w:rPr>
          <w:rStyle w:val="Hyperlink"/>
          <w:noProof/>
        </w:rPr>
        <w:fldChar w:fldCharType="separate"/>
      </w:r>
      <w:r w:rsidRPr="0061518C">
        <w:rPr>
          <w:rStyle w:val="Hyperlink"/>
          <w:noProof/>
        </w:rPr>
        <w:t>Figure 53 – Arduino IDE Programmer Selection</w:t>
      </w:r>
      <w:r>
        <w:rPr>
          <w:noProof/>
          <w:webHidden/>
        </w:rPr>
        <w:tab/>
      </w:r>
      <w:r>
        <w:rPr>
          <w:noProof/>
          <w:webHidden/>
        </w:rPr>
        <w:fldChar w:fldCharType="begin"/>
      </w:r>
      <w:r>
        <w:rPr>
          <w:noProof/>
          <w:webHidden/>
        </w:rPr>
        <w:instrText xml:space="preserve"> PAGEREF _Toc80969044 \h </w:instrText>
      </w:r>
      <w:r>
        <w:rPr>
          <w:noProof/>
          <w:webHidden/>
        </w:rPr>
      </w:r>
      <w:r>
        <w:rPr>
          <w:noProof/>
          <w:webHidden/>
        </w:rPr>
        <w:fldChar w:fldCharType="separate"/>
      </w:r>
      <w:r w:rsidR="00476E07">
        <w:rPr>
          <w:noProof/>
          <w:webHidden/>
        </w:rPr>
        <w:t>61</w:t>
      </w:r>
      <w:r>
        <w:rPr>
          <w:noProof/>
          <w:webHidden/>
        </w:rPr>
        <w:fldChar w:fldCharType="end"/>
      </w:r>
      <w:r w:rsidRPr="0061518C">
        <w:rPr>
          <w:rStyle w:val="Hyperlink"/>
          <w:noProof/>
        </w:rPr>
        <w:fldChar w:fldCharType="end"/>
      </w:r>
    </w:p>
    <w:p w14:paraId="43C94F69" w14:textId="70538B2B" w:rsidR="000C5B81" w:rsidRDefault="000C5B81" w:rsidP="00830835">
      <w:pPr>
        <w:pStyle w:val="TableofFigures"/>
        <w:tabs>
          <w:tab w:val="right" w:leader="dot" w:pos="9016"/>
        </w:tabs>
        <w:spacing w:after="120"/>
        <w:rPr>
          <w:rFonts w:eastAsiaTheme="minorEastAsia"/>
          <w:noProof/>
          <w:lang w:eastAsia="en-GB"/>
        </w:rPr>
      </w:pPr>
      <w:r w:rsidRPr="0061518C">
        <w:rPr>
          <w:rStyle w:val="Hyperlink"/>
          <w:noProof/>
        </w:rPr>
        <w:fldChar w:fldCharType="begin"/>
      </w:r>
      <w:r w:rsidRPr="0061518C">
        <w:rPr>
          <w:rStyle w:val="Hyperlink"/>
          <w:noProof/>
        </w:rPr>
        <w:instrText xml:space="preserve"> </w:instrText>
      </w:r>
      <w:r>
        <w:rPr>
          <w:noProof/>
        </w:rPr>
        <w:instrText>HYPERLINK \l "_Toc80969045"</w:instrText>
      </w:r>
      <w:r w:rsidRPr="0061518C">
        <w:rPr>
          <w:rStyle w:val="Hyperlink"/>
          <w:noProof/>
        </w:rPr>
        <w:instrText xml:space="preserve"> </w:instrText>
      </w:r>
      <w:ins w:id="154" w:author="Andrew Instone-Cowie" w:date="2024-06-19T14:04:00Z" w16du:dateUtc="2024-06-19T13:04:00Z">
        <w:r w:rsidR="002645C5" w:rsidRPr="0061518C">
          <w:rPr>
            <w:rStyle w:val="Hyperlink"/>
            <w:noProof/>
          </w:rPr>
        </w:r>
      </w:ins>
      <w:r w:rsidRPr="0061518C">
        <w:rPr>
          <w:rStyle w:val="Hyperlink"/>
          <w:noProof/>
        </w:rPr>
        <w:fldChar w:fldCharType="separate"/>
      </w:r>
      <w:r w:rsidRPr="0061518C">
        <w:rPr>
          <w:rStyle w:val="Hyperlink"/>
          <w:noProof/>
        </w:rPr>
        <w:t>Figure 54 – Arduino IDE Burn Bootloader</w:t>
      </w:r>
      <w:r>
        <w:rPr>
          <w:noProof/>
          <w:webHidden/>
        </w:rPr>
        <w:tab/>
      </w:r>
      <w:r>
        <w:rPr>
          <w:noProof/>
          <w:webHidden/>
        </w:rPr>
        <w:fldChar w:fldCharType="begin"/>
      </w:r>
      <w:r>
        <w:rPr>
          <w:noProof/>
          <w:webHidden/>
        </w:rPr>
        <w:instrText xml:space="preserve"> PAGEREF _Toc80969045 \h </w:instrText>
      </w:r>
      <w:r>
        <w:rPr>
          <w:noProof/>
          <w:webHidden/>
        </w:rPr>
      </w:r>
      <w:r>
        <w:rPr>
          <w:noProof/>
          <w:webHidden/>
        </w:rPr>
        <w:fldChar w:fldCharType="separate"/>
      </w:r>
      <w:r w:rsidR="00476E07">
        <w:rPr>
          <w:noProof/>
          <w:webHidden/>
        </w:rPr>
        <w:t>62</w:t>
      </w:r>
      <w:r>
        <w:rPr>
          <w:noProof/>
          <w:webHidden/>
        </w:rPr>
        <w:fldChar w:fldCharType="end"/>
      </w:r>
      <w:r w:rsidRPr="0061518C">
        <w:rPr>
          <w:rStyle w:val="Hyperlink"/>
          <w:noProof/>
        </w:rPr>
        <w:fldChar w:fldCharType="end"/>
      </w:r>
    </w:p>
    <w:p w14:paraId="1CF855F3" w14:textId="660639BF" w:rsidR="000C5B81" w:rsidRDefault="000C5B81" w:rsidP="00830835">
      <w:pPr>
        <w:pStyle w:val="TableofFigures"/>
        <w:tabs>
          <w:tab w:val="right" w:leader="dot" w:pos="9016"/>
        </w:tabs>
        <w:spacing w:after="120"/>
        <w:rPr>
          <w:rFonts w:eastAsiaTheme="minorEastAsia"/>
          <w:noProof/>
          <w:lang w:eastAsia="en-GB"/>
        </w:rPr>
      </w:pPr>
      <w:r w:rsidRPr="0061518C">
        <w:rPr>
          <w:rStyle w:val="Hyperlink"/>
          <w:noProof/>
        </w:rPr>
        <w:fldChar w:fldCharType="begin"/>
      </w:r>
      <w:r w:rsidRPr="0061518C">
        <w:rPr>
          <w:rStyle w:val="Hyperlink"/>
          <w:noProof/>
        </w:rPr>
        <w:instrText xml:space="preserve"> </w:instrText>
      </w:r>
      <w:r>
        <w:rPr>
          <w:noProof/>
        </w:rPr>
        <w:instrText>HYPERLINK \l "_Toc80969046"</w:instrText>
      </w:r>
      <w:r w:rsidRPr="0061518C">
        <w:rPr>
          <w:rStyle w:val="Hyperlink"/>
          <w:noProof/>
        </w:rPr>
        <w:instrText xml:space="preserve"> </w:instrText>
      </w:r>
      <w:ins w:id="155" w:author="Andrew Instone-Cowie" w:date="2024-06-19T14:04:00Z" w16du:dateUtc="2024-06-19T13:04:00Z">
        <w:r w:rsidR="002645C5" w:rsidRPr="0061518C">
          <w:rPr>
            <w:rStyle w:val="Hyperlink"/>
            <w:noProof/>
          </w:rPr>
        </w:r>
      </w:ins>
      <w:r w:rsidRPr="0061518C">
        <w:rPr>
          <w:rStyle w:val="Hyperlink"/>
          <w:noProof/>
        </w:rPr>
        <w:fldChar w:fldCharType="separate"/>
      </w:r>
      <w:r w:rsidRPr="0061518C">
        <w:rPr>
          <w:rStyle w:val="Hyperlink"/>
          <w:noProof/>
        </w:rPr>
        <w:t>Figure 55 – Arduino IDE Add Library</w:t>
      </w:r>
      <w:r>
        <w:rPr>
          <w:noProof/>
          <w:webHidden/>
        </w:rPr>
        <w:tab/>
      </w:r>
      <w:r>
        <w:rPr>
          <w:noProof/>
          <w:webHidden/>
        </w:rPr>
        <w:fldChar w:fldCharType="begin"/>
      </w:r>
      <w:r>
        <w:rPr>
          <w:noProof/>
          <w:webHidden/>
        </w:rPr>
        <w:instrText xml:space="preserve"> PAGEREF _Toc80969046 \h </w:instrText>
      </w:r>
      <w:r>
        <w:rPr>
          <w:noProof/>
          <w:webHidden/>
        </w:rPr>
      </w:r>
      <w:r>
        <w:rPr>
          <w:noProof/>
          <w:webHidden/>
        </w:rPr>
        <w:fldChar w:fldCharType="separate"/>
      </w:r>
      <w:r w:rsidR="00476E07">
        <w:rPr>
          <w:noProof/>
          <w:webHidden/>
        </w:rPr>
        <w:t>63</w:t>
      </w:r>
      <w:r>
        <w:rPr>
          <w:noProof/>
          <w:webHidden/>
        </w:rPr>
        <w:fldChar w:fldCharType="end"/>
      </w:r>
      <w:r w:rsidRPr="0061518C">
        <w:rPr>
          <w:rStyle w:val="Hyperlink"/>
          <w:noProof/>
        </w:rPr>
        <w:fldChar w:fldCharType="end"/>
      </w:r>
    </w:p>
    <w:p w14:paraId="7E0606D8" w14:textId="5C5EC9DE" w:rsidR="000C5B81" w:rsidRDefault="000C5B81" w:rsidP="00830835">
      <w:pPr>
        <w:pStyle w:val="TableofFigures"/>
        <w:tabs>
          <w:tab w:val="right" w:leader="dot" w:pos="9016"/>
        </w:tabs>
        <w:spacing w:after="120"/>
        <w:rPr>
          <w:rFonts w:eastAsiaTheme="minorEastAsia"/>
          <w:noProof/>
          <w:lang w:eastAsia="en-GB"/>
        </w:rPr>
      </w:pPr>
      <w:r w:rsidRPr="0061518C">
        <w:rPr>
          <w:rStyle w:val="Hyperlink"/>
          <w:noProof/>
        </w:rPr>
        <w:fldChar w:fldCharType="begin"/>
      </w:r>
      <w:r w:rsidRPr="0061518C">
        <w:rPr>
          <w:rStyle w:val="Hyperlink"/>
          <w:noProof/>
        </w:rPr>
        <w:instrText xml:space="preserve"> </w:instrText>
      </w:r>
      <w:r>
        <w:rPr>
          <w:noProof/>
        </w:rPr>
        <w:instrText>HYPERLINK \l "_Toc80969047"</w:instrText>
      </w:r>
      <w:r w:rsidRPr="0061518C">
        <w:rPr>
          <w:rStyle w:val="Hyperlink"/>
          <w:noProof/>
        </w:rPr>
        <w:instrText xml:space="preserve"> </w:instrText>
      </w:r>
      <w:ins w:id="156" w:author="Andrew Instone-Cowie" w:date="2024-06-19T14:04:00Z" w16du:dateUtc="2024-06-19T13:04:00Z">
        <w:r w:rsidR="002645C5" w:rsidRPr="0061518C">
          <w:rPr>
            <w:rStyle w:val="Hyperlink"/>
            <w:noProof/>
          </w:rPr>
        </w:r>
      </w:ins>
      <w:r w:rsidRPr="0061518C">
        <w:rPr>
          <w:rStyle w:val="Hyperlink"/>
          <w:noProof/>
        </w:rPr>
        <w:fldChar w:fldCharType="separate"/>
      </w:r>
      <w:r w:rsidRPr="0061518C">
        <w:rPr>
          <w:rStyle w:val="Hyperlink"/>
          <w:noProof/>
        </w:rPr>
        <w:t>Figure 56 – Arduino IDE Firmware Upload</w:t>
      </w:r>
      <w:r>
        <w:rPr>
          <w:noProof/>
          <w:webHidden/>
        </w:rPr>
        <w:tab/>
      </w:r>
      <w:r>
        <w:rPr>
          <w:noProof/>
          <w:webHidden/>
        </w:rPr>
        <w:fldChar w:fldCharType="begin"/>
      </w:r>
      <w:r>
        <w:rPr>
          <w:noProof/>
          <w:webHidden/>
        </w:rPr>
        <w:instrText xml:space="preserve"> PAGEREF _Toc80969047 \h </w:instrText>
      </w:r>
      <w:r>
        <w:rPr>
          <w:noProof/>
          <w:webHidden/>
        </w:rPr>
      </w:r>
      <w:r>
        <w:rPr>
          <w:noProof/>
          <w:webHidden/>
        </w:rPr>
        <w:fldChar w:fldCharType="separate"/>
      </w:r>
      <w:r w:rsidR="00476E07">
        <w:rPr>
          <w:noProof/>
          <w:webHidden/>
        </w:rPr>
        <w:t>64</w:t>
      </w:r>
      <w:r>
        <w:rPr>
          <w:noProof/>
          <w:webHidden/>
        </w:rPr>
        <w:fldChar w:fldCharType="end"/>
      </w:r>
      <w:r w:rsidRPr="0061518C">
        <w:rPr>
          <w:rStyle w:val="Hyperlink"/>
          <w:noProof/>
        </w:rPr>
        <w:fldChar w:fldCharType="end"/>
      </w:r>
    </w:p>
    <w:p w14:paraId="484175D1" w14:textId="4ECB7A0D" w:rsidR="000C5B81" w:rsidRDefault="000C5B81" w:rsidP="00830835">
      <w:pPr>
        <w:pStyle w:val="TableofFigures"/>
        <w:tabs>
          <w:tab w:val="right" w:leader="dot" w:pos="9016"/>
        </w:tabs>
        <w:spacing w:after="120"/>
        <w:rPr>
          <w:rFonts w:eastAsiaTheme="minorEastAsia"/>
          <w:noProof/>
          <w:lang w:eastAsia="en-GB"/>
        </w:rPr>
      </w:pPr>
      <w:r w:rsidRPr="0061518C">
        <w:rPr>
          <w:rStyle w:val="Hyperlink"/>
          <w:noProof/>
        </w:rPr>
        <w:fldChar w:fldCharType="begin"/>
      </w:r>
      <w:r w:rsidRPr="0061518C">
        <w:rPr>
          <w:rStyle w:val="Hyperlink"/>
          <w:noProof/>
        </w:rPr>
        <w:instrText xml:space="preserve"> </w:instrText>
      </w:r>
      <w:r>
        <w:rPr>
          <w:noProof/>
        </w:rPr>
        <w:instrText>HYPERLINK \l "_Toc80969048"</w:instrText>
      </w:r>
      <w:r w:rsidRPr="0061518C">
        <w:rPr>
          <w:rStyle w:val="Hyperlink"/>
          <w:noProof/>
        </w:rPr>
        <w:instrText xml:space="preserve"> </w:instrText>
      </w:r>
      <w:ins w:id="157" w:author="Andrew Instone-Cowie" w:date="2024-06-19T14:04:00Z" w16du:dateUtc="2024-06-19T13:04:00Z">
        <w:r w:rsidR="002645C5" w:rsidRPr="0061518C">
          <w:rPr>
            <w:rStyle w:val="Hyperlink"/>
            <w:noProof/>
          </w:rPr>
        </w:r>
      </w:ins>
      <w:r w:rsidRPr="0061518C">
        <w:rPr>
          <w:rStyle w:val="Hyperlink"/>
          <w:noProof/>
        </w:rPr>
        <w:fldChar w:fldCharType="separate"/>
      </w:r>
      <w:r w:rsidRPr="0061518C">
        <w:rPr>
          <w:rStyle w:val="Hyperlink"/>
          <w:noProof/>
        </w:rPr>
        <w:t>Figure 57 – Installed Simulator Interface</w:t>
      </w:r>
      <w:r>
        <w:rPr>
          <w:noProof/>
          <w:webHidden/>
        </w:rPr>
        <w:tab/>
      </w:r>
      <w:r>
        <w:rPr>
          <w:noProof/>
          <w:webHidden/>
        </w:rPr>
        <w:fldChar w:fldCharType="begin"/>
      </w:r>
      <w:r>
        <w:rPr>
          <w:noProof/>
          <w:webHidden/>
        </w:rPr>
        <w:instrText xml:space="preserve"> PAGEREF _Toc80969048 \h </w:instrText>
      </w:r>
      <w:r>
        <w:rPr>
          <w:noProof/>
          <w:webHidden/>
        </w:rPr>
      </w:r>
      <w:r>
        <w:rPr>
          <w:noProof/>
          <w:webHidden/>
        </w:rPr>
        <w:fldChar w:fldCharType="separate"/>
      </w:r>
      <w:r w:rsidR="00476E07">
        <w:rPr>
          <w:noProof/>
          <w:webHidden/>
        </w:rPr>
        <w:t>67</w:t>
      </w:r>
      <w:r>
        <w:rPr>
          <w:noProof/>
          <w:webHidden/>
        </w:rPr>
        <w:fldChar w:fldCharType="end"/>
      </w:r>
      <w:r w:rsidRPr="0061518C">
        <w:rPr>
          <w:rStyle w:val="Hyperlink"/>
          <w:noProof/>
        </w:rPr>
        <w:fldChar w:fldCharType="end"/>
      </w:r>
    </w:p>
    <w:p w14:paraId="1251BBC1" w14:textId="3F0F66F1" w:rsidR="000C5B81" w:rsidRDefault="000C5B81" w:rsidP="00830835">
      <w:pPr>
        <w:pStyle w:val="TableofFigures"/>
        <w:tabs>
          <w:tab w:val="right" w:leader="dot" w:pos="9016"/>
        </w:tabs>
        <w:spacing w:after="120"/>
        <w:rPr>
          <w:rFonts w:eastAsiaTheme="minorEastAsia"/>
          <w:noProof/>
          <w:lang w:eastAsia="en-GB"/>
        </w:rPr>
      </w:pPr>
      <w:r w:rsidRPr="0061518C">
        <w:rPr>
          <w:rStyle w:val="Hyperlink"/>
          <w:noProof/>
        </w:rPr>
        <w:fldChar w:fldCharType="begin"/>
      </w:r>
      <w:r w:rsidRPr="0061518C">
        <w:rPr>
          <w:rStyle w:val="Hyperlink"/>
          <w:noProof/>
        </w:rPr>
        <w:instrText xml:space="preserve"> </w:instrText>
      </w:r>
      <w:r>
        <w:rPr>
          <w:noProof/>
        </w:rPr>
        <w:instrText>HYPERLINK \l "_Toc80969049"</w:instrText>
      </w:r>
      <w:r w:rsidRPr="0061518C">
        <w:rPr>
          <w:rStyle w:val="Hyperlink"/>
          <w:noProof/>
        </w:rPr>
        <w:instrText xml:space="preserve"> </w:instrText>
      </w:r>
      <w:ins w:id="158" w:author="Andrew Instone-Cowie" w:date="2024-06-19T14:04:00Z" w16du:dateUtc="2024-06-19T13:04:00Z">
        <w:r w:rsidR="002645C5" w:rsidRPr="0061518C">
          <w:rPr>
            <w:rStyle w:val="Hyperlink"/>
            <w:noProof/>
          </w:rPr>
        </w:r>
      </w:ins>
      <w:r w:rsidRPr="0061518C">
        <w:rPr>
          <w:rStyle w:val="Hyperlink"/>
          <w:noProof/>
        </w:rPr>
        <w:fldChar w:fldCharType="separate"/>
      </w:r>
      <w:r w:rsidRPr="0061518C">
        <w:rPr>
          <w:rStyle w:val="Hyperlink"/>
          <w:noProof/>
        </w:rPr>
        <w:t>Figure 58 – Installed Sensor (Lois Weedon 4</w:t>
      </w:r>
      <w:r w:rsidRPr="0061518C">
        <w:rPr>
          <w:rStyle w:val="Hyperlink"/>
          <w:noProof/>
          <w:vertAlign w:val="superscript"/>
        </w:rPr>
        <w:t>th</w:t>
      </w:r>
      <w:r w:rsidRPr="0061518C">
        <w:rPr>
          <w:rStyle w:val="Hyperlink"/>
          <w:noProof/>
        </w:rPr>
        <w:t>)</w:t>
      </w:r>
      <w:r>
        <w:rPr>
          <w:noProof/>
          <w:webHidden/>
        </w:rPr>
        <w:tab/>
      </w:r>
      <w:r>
        <w:rPr>
          <w:noProof/>
          <w:webHidden/>
        </w:rPr>
        <w:fldChar w:fldCharType="begin"/>
      </w:r>
      <w:r>
        <w:rPr>
          <w:noProof/>
          <w:webHidden/>
        </w:rPr>
        <w:instrText xml:space="preserve"> PAGEREF _Toc80969049 \h </w:instrText>
      </w:r>
      <w:r>
        <w:rPr>
          <w:noProof/>
          <w:webHidden/>
        </w:rPr>
      </w:r>
      <w:r>
        <w:rPr>
          <w:noProof/>
          <w:webHidden/>
        </w:rPr>
        <w:fldChar w:fldCharType="separate"/>
      </w:r>
      <w:r w:rsidR="00476E07">
        <w:rPr>
          <w:noProof/>
          <w:webHidden/>
        </w:rPr>
        <w:t>68</w:t>
      </w:r>
      <w:r>
        <w:rPr>
          <w:noProof/>
          <w:webHidden/>
        </w:rPr>
        <w:fldChar w:fldCharType="end"/>
      </w:r>
      <w:r w:rsidRPr="0061518C">
        <w:rPr>
          <w:rStyle w:val="Hyperlink"/>
          <w:noProof/>
        </w:rPr>
        <w:fldChar w:fldCharType="end"/>
      </w:r>
    </w:p>
    <w:p w14:paraId="649C9302" w14:textId="3ACF6C31" w:rsidR="000C5B81" w:rsidRDefault="000C5B81" w:rsidP="00830835">
      <w:pPr>
        <w:pStyle w:val="TableofFigures"/>
        <w:tabs>
          <w:tab w:val="right" w:leader="dot" w:pos="9016"/>
        </w:tabs>
        <w:spacing w:after="120"/>
        <w:rPr>
          <w:rFonts w:eastAsiaTheme="minorEastAsia"/>
          <w:noProof/>
          <w:lang w:eastAsia="en-GB"/>
        </w:rPr>
      </w:pPr>
      <w:r w:rsidRPr="0061518C">
        <w:rPr>
          <w:rStyle w:val="Hyperlink"/>
          <w:noProof/>
        </w:rPr>
        <w:fldChar w:fldCharType="begin"/>
      </w:r>
      <w:r w:rsidRPr="0061518C">
        <w:rPr>
          <w:rStyle w:val="Hyperlink"/>
          <w:noProof/>
        </w:rPr>
        <w:instrText xml:space="preserve"> </w:instrText>
      </w:r>
      <w:r>
        <w:rPr>
          <w:noProof/>
        </w:rPr>
        <w:instrText>HYPERLINK \l "_Toc80969050"</w:instrText>
      </w:r>
      <w:r w:rsidRPr="0061518C">
        <w:rPr>
          <w:rStyle w:val="Hyperlink"/>
          <w:noProof/>
        </w:rPr>
        <w:instrText xml:space="preserve"> </w:instrText>
      </w:r>
      <w:ins w:id="159" w:author="Andrew Instone-Cowie" w:date="2024-06-19T14:04:00Z" w16du:dateUtc="2024-06-19T13:04:00Z">
        <w:r w:rsidR="002645C5" w:rsidRPr="0061518C">
          <w:rPr>
            <w:rStyle w:val="Hyperlink"/>
            <w:noProof/>
          </w:rPr>
        </w:r>
      </w:ins>
      <w:r w:rsidRPr="0061518C">
        <w:rPr>
          <w:rStyle w:val="Hyperlink"/>
          <w:noProof/>
        </w:rPr>
        <w:fldChar w:fldCharType="separate"/>
      </w:r>
      <w:r w:rsidRPr="0061518C">
        <w:rPr>
          <w:rStyle w:val="Hyperlink"/>
          <w:noProof/>
        </w:rPr>
        <w:t>Figure 59 – Installed Sensor (Lois Weedon 6</w:t>
      </w:r>
      <w:r w:rsidRPr="0061518C">
        <w:rPr>
          <w:rStyle w:val="Hyperlink"/>
          <w:noProof/>
          <w:vertAlign w:val="superscript"/>
        </w:rPr>
        <w:t>th</w:t>
      </w:r>
      <w:r w:rsidRPr="0061518C">
        <w:rPr>
          <w:rStyle w:val="Hyperlink"/>
          <w:noProof/>
        </w:rPr>
        <w:t>)</w:t>
      </w:r>
      <w:r>
        <w:rPr>
          <w:noProof/>
          <w:webHidden/>
        </w:rPr>
        <w:tab/>
      </w:r>
      <w:r>
        <w:rPr>
          <w:noProof/>
          <w:webHidden/>
        </w:rPr>
        <w:fldChar w:fldCharType="begin"/>
      </w:r>
      <w:r>
        <w:rPr>
          <w:noProof/>
          <w:webHidden/>
        </w:rPr>
        <w:instrText xml:space="preserve"> PAGEREF _Toc80969050 \h </w:instrText>
      </w:r>
      <w:r>
        <w:rPr>
          <w:noProof/>
          <w:webHidden/>
        </w:rPr>
      </w:r>
      <w:r>
        <w:rPr>
          <w:noProof/>
          <w:webHidden/>
        </w:rPr>
        <w:fldChar w:fldCharType="separate"/>
      </w:r>
      <w:r w:rsidR="00476E07">
        <w:rPr>
          <w:noProof/>
          <w:webHidden/>
        </w:rPr>
        <w:t>69</w:t>
      </w:r>
      <w:r>
        <w:rPr>
          <w:noProof/>
          <w:webHidden/>
        </w:rPr>
        <w:fldChar w:fldCharType="end"/>
      </w:r>
      <w:r w:rsidRPr="0061518C">
        <w:rPr>
          <w:rStyle w:val="Hyperlink"/>
          <w:noProof/>
        </w:rPr>
        <w:fldChar w:fldCharType="end"/>
      </w:r>
    </w:p>
    <w:p w14:paraId="65C0A0E5" w14:textId="540881DF" w:rsidR="000C5B81" w:rsidRDefault="000C5B81" w:rsidP="00830835">
      <w:pPr>
        <w:pStyle w:val="TableofFigures"/>
        <w:tabs>
          <w:tab w:val="right" w:leader="dot" w:pos="9016"/>
        </w:tabs>
        <w:spacing w:after="120"/>
        <w:rPr>
          <w:rFonts w:eastAsiaTheme="minorEastAsia"/>
          <w:noProof/>
          <w:lang w:eastAsia="en-GB"/>
        </w:rPr>
      </w:pPr>
      <w:r w:rsidRPr="0061518C">
        <w:rPr>
          <w:rStyle w:val="Hyperlink"/>
          <w:noProof/>
        </w:rPr>
        <w:fldChar w:fldCharType="begin"/>
      </w:r>
      <w:r w:rsidRPr="0061518C">
        <w:rPr>
          <w:rStyle w:val="Hyperlink"/>
          <w:noProof/>
        </w:rPr>
        <w:instrText xml:space="preserve"> </w:instrText>
      </w:r>
      <w:r>
        <w:rPr>
          <w:noProof/>
        </w:rPr>
        <w:instrText>HYPERLINK \l "_Toc80969051"</w:instrText>
      </w:r>
      <w:r w:rsidRPr="0061518C">
        <w:rPr>
          <w:rStyle w:val="Hyperlink"/>
          <w:noProof/>
        </w:rPr>
        <w:instrText xml:space="preserve"> </w:instrText>
      </w:r>
      <w:ins w:id="160" w:author="Andrew Instone-Cowie" w:date="2024-06-19T14:04:00Z" w16du:dateUtc="2024-06-19T13:04:00Z">
        <w:r w:rsidR="002645C5" w:rsidRPr="0061518C">
          <w:rPr>
            <w:rStyle w:val="Hyperlink"/>
            <w:noProof/>
          </w:rPr>
        </w:r>
      </w:ins>
      <w:r w:rsidRPr="0061518C">
        <w:rPr>
          <w:rStyle w:val="Hyperlink"/>
          <w:noProof/>
        </w:rPr>
        <w:fldChar w:fldCharType="separate"/>
      </w:r>
      <w:r w:rsidRPr="0061518C">
        <w:rPr>
          <w:rStyle w:val="Hyperlink"/>
          <w:noProof/>
        </w:rPr>
        <w:t>Figure 60 – Installed Sensor (Chirk, Type 1)</w:t>
      </w:r>
      <w:r>
        <w:rPr>
          <w:noProof/>
          <w:webHidden/>
        </w:rPr>
        <w:tab/>
      </w:r>
      <w:r>
        <w:rPr>
          <w:noProof/>
          <w:webHidden/>
        </w:rPr>
        <w:fldChar w:fldCharType="begin"/>
      </w:r>
      <w:r>
        <w:rPr>
          <w:noProof/>
          <w:webHidden/>
        </w:rPr>
        <w:instrText xml:space="preserve"> PAGEREF _Toc80969051 \h </w:instrText>
      </w:r>
      <w:r>
        <w:rPr>
          <w:noProof/>
          <w:webHidden/>
        </w:rPr>
      </w:r>
      <w:r>
        <w:rPr>
          <w:noProof/>
          <w:webHidden/>
        </w:rPr>
        <w:fldChar w:fldCharType="separate"/>
      </w:r>
      <w:r w:rsidR="00476E07">
        <w:rPr>
          <w:noProof/>
          <w:webHidden/>
        </w:rPr>
        <w:t>69</w:t>
      </w:r>
      <w:r>
        <w:rPr>
          <w:noProof/>
          <w:webHidden/>
        </w:rPr>
        <w:fldChar w:fldCharType="end"/>
      </w:r>
      <w:r w:rsidRPr="0061518C">
        <w:rPr>
          <w:rStyle w:val="Hyperlink"/>
          <w:noProof/>
        </w:rPr>
        <w:fldChar w:fldCharType="end"/>
      </w:r>
    </w:p>
    <w:p w14:paraId="29E963FC" w14:textId="59F8BA20" w:rsidR="000C5B81" w:rsidRDefault="000C5B81" w:rsidP="00830835">
      <w:pPr>
        <w:pStyle w:val="TableofFigures"/>
        <w:tabs>
          <w:tab w:val="right" w:leader="dot" w:pos="9016"/>
        </w:tabs>
        <w:spacing w:after="120"/>
        <w:rPr>
          <w:rFonts w:eastAsiaTheme="minorEastAsia"/>
          <w:noProof/>
          <w:lang w:eastAsia="en-GB"/>
        </w:rPr>
      </w:pPr>
      <w:r w:rsidRPr="0061518C">
        <w:rPr>
          <w:rStyle w:val="Hyperlink"/>
          <w:noProof/>
        </w:rPr>
        <w:fldChar w:fldCharType="begin"/>
      </w:r>
      <w:r w:rsidRPr="0061518C">
        <w:rPr>
          <w:rStyle w:val="Hyperlink"/>
          <w:noProof/>
        </w:rPr>
        <w:instrText xml:space="preserve"> </w:instrText>
      </w:r>
      <w:r>
        <w:rPr>
          <w:noProof/>
        </w:rPr>
        <w:instrText>HYPERLINK \l "_Toc80969052"</w:instrText>
      </w:r>
      <w:r w:rsidRPr="0061518C">
        <w:rPr>
          <w:rStyle w:val="Hyperlink"/>
          <w:noProof/>
        </w:rPr>
        <w:instrText xml:space="preserve"> </w:instrText>
      </w:r>
      <w:ins w:id="161" w:author="Andrew Instone-Cowie" w:date="2024-06-19T14:04:00Z" w16du:dateUtc="2024-06-19T13:04:00Z">
        <w:r w:rsidR="002645C5" w:rsidRPr="0061518C">
          <w:rPr>
            <w:rStyle w:val="Hyperlink"/>
            <w:noProof/>
          </w:rPr>
        </w:r>
      </w:ins>
      <w:r w:rsidRPr="0061518C">
        <w:rPr>
          <w:rStyle w:val="Hyperlink"/>
          <w:noProof/>
        </w:rPr>
        <w:fldChar w:fldCharType="separate"/>
      </w:r>
      <w:r w:rsidRPr="0061518C">
        <w:rPr>
          <w:rStyle w:val="Hyperlink"/>
          <w:noProof/>
        </w:rPr>
        <w:t>Figure 61 – Magnet Mounting Dimensions</w:t>
      </w:r>
      <w:r>
        <w:rPr>
          <w:noProof/>
          <w:webHidden/>
        </w:rPr>
        <w:tab/>
      </w:r>
      <w:r>
        <w:rPr>
          <w:noProof/>
          <w:webHidden/>
        </w:rPr>
        <w:fldChar w:fldCharType="begin"/>
      </w:r>
      <w:r>
        <w:rPr>
          <w:noProof/>
          <w:webHidden/>
        </w:rPr>
        <w:instrText xml:space="preserve"> PAGEREF _Toc80969052 \h </w:instrText>
      </w:r>
      <w:r>
        <w:rPr>
          <w:noProof/>
          <w:webHidden/>
        </w:rPr>
      </w:r>
      <w:r>
        <w:rPr>
          <w:noProof/>
          <w:webHidden/>
        </w:rPr>
        <w:fldChar w:fldCharType="separate"/>
      </w:r>
      <w:r w:rsidR="00476E07">
        <w:rPr>
          <w:noProof/>
          <w:webHidden/>
        </w:rPr>
        <w:t>70</w:t>
      </w:r>
      <w:r>
        <w:rPr>
          <w:noProof/>
          <w:webHidden/>
        </w:rPr>
        <w:fldChar w:fldCharType="end"/>
      </w:r>
      <w:r w:rsidRPr="0061518C">
        <w:rPr>
          <w:rStyle w:val="Hyperlink"/>
          <w:noProof/>
        </w:rPr>
        <w:fldChar w:fldCharType="end"/>
      </w:r>
    </w:p>
    <w:p w14:paraId="79AD7882" w14:textId="1BCC9474" w:rsidR="000C5B81" w:rsidRDefault="000C5B81" w:rsidP="00830835">
      <w:pPr>
        <w:pStyle w:val="TableofFigures"/>
        <w:tabs>
          <w:tab w:val="right" w:leader="dot" w:pos="9016"/>
        </w:tabs>
        <w:spacing w:after="120"/>
        <w:rPr>
          <w:rFonts w:eastAsiaTheme="minorEastAsia"/>
          <w:noProof/>
          <w:lang w:eastAsia="en-GB"/>
        </w:rPr>
      </w:pPr>
      <w:r w:rsidRPr="0061518C">
        <w:rPr>
          <w:rStyle w:val="Hyperlink"/>
          <w:noProof/>
        </w:rPr>
        <w:fldChar w:fldCharType="begin"/>
      </w:r>
      <w:r w:rsidRPr="0061518C">
        <w:rPr>
          <w:rStyle w:val="Hyperlink"/>
          <w:noProof/>
        </w:rPr>
        <w:instrText xml:space="preserve"> </w:instrText>
      </w:r>
      <w:r>
        <w:rPr>
          <w:noProof/>
        </w:rPr>
        <w:instrText>HYPERLINK \l "_Toc80969053"</w:instrText>
      </w:r>
      <w:r w:rsidRPr="0061518C">
        <w:rPr>
          <w:rStyle w:val="Hyperlink"/>
          <w:noProof/>
        </w:rPr>
        <w:instrText xml:space="preserve"> </w:instrText>
      </w:r>
      <w:ins w:id="162" w:author="Andrew Instone-Cowie" w:date="2024-06-19T14:04:00Z" w16du:dateUtc="2024-06-19T13:04:00Z">
        <w:r w:rsidR="002645C5" w:rsidRPr="0061518C">
          <w:rPr>
            <w:rStyle w:val="Hyperlink"/>
            <w:noProof/>
          </w:rPr>
        </w:r>
      </w:ins>
      <w:r w:rsidRPr="0061518C">
        <w:rPr>
          <w:rStyle w:val="Hyperlink"/>
          <w:noProof/>
        </w:rPr>
        <w:fldChar w:fldCharType="separate"/>
      </w:r>
      <w:r w:rsidRPr="0061518C">
        <w:rPr>
          <w:rStyle w:val="Hyperlink"/>
          <w:noProof/>
        </w:rPr>
        <w:t>Figure 62 – Magnet Mounting Construction</w:t>
      </w:r>
      <w:r>
        <w:rPr>
          <w:noProof/>
          <w:webHidden/>
        </w:rPr>
        <w:tab/>
      </w:r>
      <w:r>
        <w:rPr>
          <w:noProof/>
          <w:webHidden/>
        </w:rPr>
        <w:fldChar w:fldCharType="begin"/>
      </w:r>
      <w:r>
        <w:rPr>
          <w:noProof/>
          <w:webHidden/>
        </w:rPr>
        <w:instrText xml:space="preserve"> PAGEREF _Toc80969053 \h </w:instrText>
      </w:r>
      <w:r>
        <w:rPr>
          <w:noProof/>
          <w:webHidden/>
        </w:rPr>
      </w:r>
      <w:r>
        <w:rPr>
          <w:noProof/>
          <w:webHidden/>
        </w:rPr>
        <w:fldChar w:fldCharType="separate"/>
      </w:r>
      <w:r w:rsidR="00476E07">
        <w:rPr>
          <w:noProof/>
          <w:webHidden/>
        </w:rPr>
        <w:t>71</w:t>
      </w:r>
      <w:r>
        <w:rPr>
          <w:noProof/>
          <w:webHidden/>
        </w:rPr>
        <w:fldChar w:fldCharType="end"/>
      </w:r>
      <w:r w:rsidRPr="0061518C">
        <w:rPr>
          <w:rStyle w:val="Hyperlink"/>
          <w:noProof/>
        </w:rPr>
        <w:fldChar w:fldCharType="end"/>
      </w:r>
    </w:p>
    <w:p w14:paraId="0EF51BC0" w14:textId="39C5DE03" w:rsidR="000C5B81" w:rsidRDefault="000C5B81" w:rsidP="00830835">
      <w:pPr>
        <w:pStyle w:val="TableofFigures"/>
        <w:tabs>
          <w:tab w:val="right" w:leader="dot" w:pos="9016"/>
        </w:tabs>
        <w:spacing w:after="120"/>
        <w:rPr>
          <w:rFonts w:eastAsiaTheme="minorEastAsia"/>
          <w:noProof/>
          <w:lang w:eastAsia="en-GB"/>
        </w:rPr>
      </w:pPr>
      <w:r w:rsidRPr="0061518C">
        <w:rPr>
          <w:rStyle w:val="Hyperlink"/>
          <w:noProof/>
        </w:rPr>
        <w:fldChar w:fldCharType="begin"/>
      </w:r>
      <w:r w:rsidRPr="0061518C">
        <w:rPr>
          <w:rStyle w:val="Hyperlink"/>
          <w:noProof/>
        </w:rPr>
        <w:instrText xml:space="preserve"> </w:instrText>
      </w:r>
      <w:r>
        <w:rPr>
          <w:noProof/>
        </w:rPr>
        <w:instrText>HYPERLINK \l "_Toc80969054"</w:instrText>
      </w:r>
      <w:r w:rsidRPr="0061518C">
        <w:rPr>
          <w:rStyle w:val="Hyperlink"/>
          <w:noProof/>
        </w:rPr>
        <w:instrText xml:space="preserve"> </w:instrText>
      </w:r>
      <w:ins w:id="163" w:author="Andrew Instone-Cowie" w:date="2024-06-19T14:04:00Z" w16du:dateUtc="2024-06-19T13:04:00Z">
        <w:r w:rsidR="002645C5" w:rsidRPr="0061518C">
          <w:rPr>
            <w:rStyle w:val="Hyperlink"/>
            <w:noProof/>
          </w:rPr>
        </w:r>
      </w:ins>
      <w:r w:rsidRPr="0061518C">
        <w:rPr>
          <w:rStyle w:val="Hyperlink"/>
          <w:noProof/>
        </w:rPr>
        <w:fldChar w:fldCharType="separate"/>
      </w:r>
      <w:r w:rsidRPr="0061518C">
        <w:rPr>
          <w:rStyle w:val="Hyperlink"/>
          <w:noProof/>
        </w:rPr>
        <w:t>Figure 63 – Completed Magnet Mounting</w:t>
      </w:r>
      <w:r>
        <w:rPr>
          <w:noProof/>
          <w:webHidden/>
        </w:rPr>
        <w:tab/>
      </w:r>
      <w:r>
        <w:rPr>
          <w:noProof/>
          <w:webHidden/>
        </w:rPr>
        <w:fldChar w:fldCharType="begin"/>
      </w:r>
      <w:r>
        <w:rPr>
          <w:noProof/>
          <w:webHidden/>
        </w:rPr>
        <w:instrText xml:space="preserve"> PAGEREF _Toc80969054 \h </w:instrText>
      </w:r>
      <w:r>
        <w:rPr>
          <w:noProof/>
          <w:webHidden/>
        </w:rPr>
      </w:r>
      <w:r>
        <w:rPr>
          <w:noProof/>
          <w:webHidden/>
        </w:rPr>
        <w:fldChar w:fldCharType="separate"/>
      </w:r>
      <w:r w:rsidR="00476E07">
        <w:rPr>
          <w:noProof/>
          <w:webHidden/>
        </w:rPr>
        <w:t>71</w:t>
      </w:r>
      <w:r>
        <w:rPr>
          <w:noProof/>
          <w:webHidden/>
        </w:rPr>
        <w:fldChar w:fldCharType="end"/>
      </w:r>
      <w:r w:rsidRPr="0061518C">
        <w:rPr>
          <w:rStyle w:val="Hyperlink"/>
          <w:noProof/>
        </w:rPr>
        <w:fldChar w:fldCharType="end"/>
      </w:r>
    </w:p>
    <w:p w14:paraId="6C36466D" w14:textId="7C0CE070" w:rsidR="000C5B81" w:rsidRDefault="000C5B81" w:rsidP="00830835">
      <w:pPr>
        <w:pStyle w:val="TableofFigures"/>
        <w:tabs>
          <w:tab w:val="right" w:leader="dot" w:pos="9016"/>
        </w:tabs>
        <w:spacing w:after="120"/>
        <w:rPr>
          <w:rFonts w:eastAsiaTheme="minorEastAsia"/>
          <w:noProof/>
          <w:lang w:eastAsia="en-GB"/>
        </w:rPr>
      </w:pPr>
      <w:r w:rsidRPr="0061518C">
        <w:rPr>
          <w:rStyle w:val="Hyperlink"/>
          <w:noProof/>
        </w:rPr>
        <w:lastRenderedPageBreak/>
        <w:fldChar w:fldCharType="begin"/>
      </w:r>
      <w:r w:rsidRPr="0061518C">
        <w:rPr>
          <w:rStyle w:val="Hyperlink"/>
          <w:noProof/>
        </w:rPr>
        <w:instrText xml:space="preserve"> </w:instrText>
      </w:r>
      <w:r>
        <w:rPr>
          <w:noProof/>
        </w:rPr>
        <w:instrText>HYPERLINK \l "_Toc80969055"</w:instrText>
      </w:r>
      <w:r w:rsidRPr="0061518C">
        <w:rPr>
          <w:rStyle w:val="Hyperlink"/>
          <w:noProof/>
        </w:rPr>
        <w:instrText xml:space="preserve"> </w:instrText>
      </w:r>
      <w:ins w:id="164" w:author="Andrew Instone-Cowie" w:date="2024-06-19T14:04:00Z" w16du:dateUtc="2024-06-19T13:04:00Z">
        <w:r w:rsidR="002645C5" w:rsidRPr="0061518C">
          <w:rPr>
            <w:rStyle w:val="Hyperlink"/>
            <w:noProof/>
          </w:rPr>
        </w:r>
      </w:ins>
      <w:r w:rsidRPr="0061518C">
        <w:rPr>
          <w:rStyle w:val="Hyperlink"/>
          <w:noProof/>
        </w:rPr>
        <w:fldChar w:fldCharType="separate"/>
      </w:r>
      <w:r w:rsidRPr="0061518C">
        <w:rPr>
          <w:rStyle w:val="Hyperlink"/>
          <w:noProof/>
        </w:rPr>
        <w:t>Figure 64 – Sensor Daisy Chain</w:t>
      </w:r>
      <w:r>
        <w:rPr>
          <w:noProof/>
          <w:webHidden/>
        </w:rPr>
        <w:tab/>
      </w:r>
      <w:r>
        <w:rPr>
          <w:noProof/>
          <w:webHidden/>
        </w:rPr>
        <w:fldChar w:fldCharType="begin"/>
      </w:r>
      <w:r>
        <w:rPr>
          <w:noProof/>
          <w:webHidden/>
        </w:rPr>
        <w:instrText xml:space="preserve"> PAGEREF _Toc80969055 \h </w:instrText>
      </w:r>
      <w:r>
        <w:rPr>
          <w:noProof/>
          <w:webHidden/>
        </w:rPr>
      </w:r>
      <w:r>
        <w:rPr>
          <w:noProof/>
          <w:webHidden/>
        </w:rPr>
        <w:fldChar w:fldCharType="separate"/>
      </w:r>
      <w:r w:rsidR="00476E07">
        <w:rPr>
          <w:noProof/>
          <w:webHidden/>
        </w:rPr>
        <w:t>73</w:t>
      </w:r>
      <w:r>
        <w:rPr>
          <w:noProof/>
          <w:webHidden/>
        </w:rPr>
        <w:fldChar w:fldCharType="end"/>
      </w:r>
      <w:r w:rsidRPr="0061518C">
        <w:rPr>
          <w:rStyle w:val="Hyperlink"/>
          <w:noProof/>
        </w:rPr>
        <w:fldChar w:fldCharType="end"/>
      </w:r>
    </w:p>
    <w:p w14:paraId="7938ADD8" w14:textId="69B372FC" w:rsidR="000C5B81" w:rsidRDefault="000C5B81" w:rsidP="00830835">
      <w:pPr>
        <w:pStyle w:val="TableofFigures"/>
        <w:tabs>
          <w:tab w:val="right" w:leader="dot" w:pos="9016"/>
        </w:tabs>
        <w:spacing w:after="120"/>
        <w:rPr>
          <w:rFonts w:eastAsiaTheme="minorEastAsia"/>
          <w:noProof/>
          <w:lang w:eastAsia="en-GB"/>
        </w:rPr>
      </w:pPr>
      <w:r w:rsidRPr="0061518C">
        <w:rPr>
          <w:rStyle w:val="Hyperlink"/>
          <w:noProof/>
        </w:rPr>
        <w:fldChar w:fldCharType="begin"/>
      </w:r>
      <w:r w:rsidRPr="0061518C">
        <w:rPr>
          <w:rStyle w:val="Hyperlink"/>
          <w:noProof/>
        </w:rPr>
        <w:instrText xml:space="preserve"> </w:instrText>
      </w:r>
      <w:r>
        <w:rPr>
          <w:noProof/>
        </w:rPr>
        <w:instrText>HYPERLINK \l "_Toc80969056"</w:instrText>
      </w:r>
      <w:r w:rsidRPr="0061518C">
        <w:rPr>
          <w:rStyle w:val="Hyperlink"/>
          <w:noProof/>
        </w:rPr>
        <w:instrText xml:space="preserve"> </w:instrText>
      </w:r>
      <w:ins w:id="165" w:author="Andrew Instone-Cowie" w:date="2024-06-19T14:04:00Z" w16du:dateUtc="2024-06-19T13:04:00Z">
        <w:r w:rsidR="002645C5" w:rsidRPr="0061518C">
          <w:rPr>
            <w:rStyle w:val="Hyperlink"/>
            <w:noProof/>
          </w:rPr>
        </w:r>
      </w:ins>
      <w:r w:rsidRPr="0061518C">
        <w:rPr>
          <w:rStyle w:val="Hyperlink"/>
          <w:noProof/>
        </w:rPr>
        <w:fldChar w:fldCharType="separate"/>
      </w:r>
      <w:r w:rsidRPr="0061518C">
        <w:rPr>
          <w:rStyle w:val="Hyperlink"/>
          <w:noProof/>
        </w:rPr>
        <w:t>Figure 65 – 9-Pin Serial Port</w:t>
      </w:r>
      <w:r>
        <w:rPr>
          <w:noProof/>
          <w:webHidden/>
        </w:rPr>
        <w:tab/>
      </w:r>
      <w:r>
        <w:rPr>
          <w:noProof/>
          <w:webHidden/>
        </w:rPr>
        <w:fldChar w:fldCharType="begin"/>
      </w:r>
      <w:r>
        <w:rPr>
          <w:noProof/>
          <w:webHidden/>
        </w:rPr>
        <w:instrText xml:space="preserve"> PAGEREF _Toc80969056 \h </w:instrText>
      </w:r>
      <w:r>
        <w:rPr>
          <w:noProof/>
          <w:webHidden/>
        </w:rPr>
      </w:r>
      <w:r>
        <w:rPr>
          <w:noProof/>
          <w:webHidden/>
        </w:rPr>
        <w:fldChar w:fldCharType="separate"/>
      </w:r>
      <w:r w:rsidR="00476E07">
        <w:rPr>
          <w:noProof/>
          <w:webHidden/>
        </w:rPr>
        <w:t>74</w:t>
      </w:r>
      <w:r>
        <w:rPr>
          <w:noProof/>
          <w:webHidden/>
        </w:rPr>
        <w:fldChar w:fldCharType="end"/>
      </w:r>
      <w:r w:rsidRPr="0061518C">
        <w:rPr>
          <w:rStyle w:val="Hyperlink"/>
          <w:noProof/>
        </w:rPr>
        <w:fldChar w:fldCharType="end"/>
      </w:r>
    </w:p>
    <w:p w14:paraId="0E722731" w14:textId="0A142D86" w:rsidR="000C5B81" w:rsidRDefault="000C5B81" w:rsidP="00830835">
      <w:pPr>
        <w:pStyle w:val="TableofFigures"/>
        <w:tabs>
          <w:tab w:val="right" w:leader="dot" w:pos="9016"/>
        </w:tabs>
        <w:spacing w:after="120"/>
        <w:rPr>
          <w:rFonts w:eastAsiaTheme="minorEastAsia"/>
          <w:noProof/>
          <w:lang w:eastAsia="en-GB"/>
        </w:rPr>
      </w:pPr>
      <w:r w:rsidRPr="0061518C">
        <w:rPr>
          <w:rStyle w:val="Hyperlink"/>
          <w:noProof/>
        </w:rPr>
        <w:fldChar w:fldCharType="begin"/>
      </w:r>
      <w:r w:rsidRPr="0061518C">
        <w:rPr>
          <w:rStyle w:val="Hyperlink"/>
          <w:noProof/>
        </w:rPr>
        <w:instrText xml:space="preserve"> </w:instrText>
      </w:r>
      <w:r>
        <w:rPr>
          <w:noProof/>
        </w:rPr>
        <w:instrText>HYPERLINK \l "_Toc80969057"</w:instrText>
      </w:r>
      <w:r w:rsidRPr="0061518C">
        <w:rPr>
          <w:rStyle w:val="Hyperlink"/>
          <w:noProof/>
        </w:rPr>
        <w:instrText xml:space="preserve"> </w:instrText>
      </w:r>
      <w:ins w:id="166" w:author="Andrew Instone-Cowie" w:date="2024-06-19T14:04:00Z" w16du:dateUtc="2024-06-19T13:04:00Z">
        <w:r w:rsidR="002645C5" w:rsidRPr="0061518C">
          <w:rPr>
            <w:rStyle w:val="Hyperlink"/>
            <w:noProof/>
          </w:rPr>
        </w:r>
      </w:ins>
      <w:r w:rsidRPr="0061518C">
        <w:rPr>
          <w:rStyle w:val="Hyperlink"/>
          <w:noProof/>
        </w:rPr>
        <w:fldChar w:fldCharType="separate"/>
      </w:r>
      <w:r w:rsidRPr="0061518C">
        <w:rPr>
          <w:rStyle w:val="Hyperlink"/>
          <w:noProof/>
        </w:rPr>
        <w:t>Figure 66 – 9-Pin Serial Cable</w:t>
      </w:r>
      <w:r>
        <w:rPr>
          <w:noProof/>
          <w:webHidden/>
        </w:rPr>
        <w:tab/>
      </w:r>
      <w:r>
        <w:rPr>
          <w:noProof/>
          <w:webHidden/>
        </w:rPr>
        <w:fldChar w:fldCharType="begin"/>
      </w:r>
      <w:r>
        <w:rPr>
          <w:noProof/>
          <w:webHidden/>
        </w:rPr>
        <w:instrText xml:space="preserve"> PAGEREF _Toc80969057 \h </w:instrText>
      </w:r>
      <w:r>
        <w:rPr>
          <w:noProof/>
          <w:webHidden/>
        </w:rPr>
      </w:r>
      <w:r>
        <w:rPr>
          <w:noProof/>
          <w:webHidden/>
        </w:rPr>
        <w:fldChar w:fldCharType="separate"/>
      </w:r>
      <w:r w:rsidR="00476E07">
        <w:rPr>
          <w:noProof/>
          <w:webHidden/>
        </w:rPr>
        <w:t>74</w:t>
      </w:r>
      <w:r>
        <w:rPr>
          <w:noProof/>
          <w:webHidden/>
        </w:rPr>
        <w:fldChar w:fldCharType="end"/>
      </w:r>
      <w:r w:rsidRPr="0061518C">
        <w:rPr>
          <w:rStyle w:val="Hyperlink"/>
          <w:noProof/>
        </w:rPr>
        <w:fldChar w:fldCharType="end"/>
      </w:r>
    </w:p>
    <w:p w14:paraId="4C562FAF" w14:textId="36A4A2BB" w:rsidR="000C5B81" w:rsidRDefault="000C5B81" w:rsidP="00830835">
      <w:pPr>
        <w:pStyle w:val="TableofFigures"/>
        <w:tabs>
          <w:tab w:val="right" w:leader="dot" w:pos="9016"/>
        </w:tabs>
        <w:spacing w:after="120"/>
        <w:rPr>
          <w:rFonts w:eastAsiaTheme="minorEastAsia"/>
          <w:noProof/>
          <w:lang w:eastAsia="en-GB"/>
        </w:rPr>
      </w:pPr>
      <w:r w:rsidRPr="0061518C">
        <w:rPr>
          <w:rStyle w:val="Hyperlink"/>
          <w:noProof/>
        </w:rPr>
        <w:fldChar w:fldCharType="begin"/>
      </w:r>
      <w:r w:rsidRPr="0061518C">
        <w:rPr>
          <w:rStyle w:val="Hyperlink"/>
          <w:noProof/>
        </w:rPr>
        <w:instrText xml:space="preserve"> </w:instrText>
      </w:r>
      <w:r>
        <w:rPr>
          <w:noProof/>
        </w:rPr>
        <w:instrText>HYPERLINK \l "_Toc80969058"</w:instrText>
      </w:r>
      <w:r w:rsidRPr="0061518C">
        <w:rPr>
          <w:rStyle w:val="Hyperlink"/>
          <w:noProof/>
        </w:rPr>
        <w:instrText xml:space="preserve"> </w:instrText>
      </w:r>
      <w:ins w:id="167" w:author="Andrew Instone-Cowie" w:date="2024-06-19T14:04:00Z" w16du:dateUtc="2024-06-19T13:04:00Z">
        <w:r w:rsidR="002645C5" w:rsidRPr="0061518C">
          <w:rPr>
            <w:rStyle w:val="Hyperlink"/>
            <w:noProof/>
          </w:rPr>
        </w:r>
      </w:ins>
      <w:r w:rsidRPr="0061518C">
        <w:rPr>
          <w:rStyle w:val="Hyperlink"/>
          <w:noProof/>
        </w:rPr>
        <w:fldChar w:fldCharType="separate"/>
      </w:r>
      <w:r w:rsidRPr="0061518C">
        <w:rPr>
          <w:rStyle w:val="Hyperlink"/>
          <w:noProof/>
        </w:rPr>
        <w:t>Figure 67 – PC USB Ports</w:t>
      </w:r>
      <w:r>
        <w:rPr>
          <w:noProof/>
          <w:webHidden/>
        </w:rPr>
        <w:tab/>
      </w:r>
      <w:r>
        <w:rPr>
          <w:noProof/>
          <w:webHidden/>
        </w:rPr>
        <w:fldChar w:fldCharType="begin"/>
      </w:r>
      <w:r>
        <w:rPr>
          <w:noProof/>
          <w:webHidden/>
        </w:rPr>
        <w:instrText xml:space="preserve"> PAGEREF _Toc80969058 \h </w:instrText>
      </w:r>
      <w:r>
        <w:rPr>
          <w:noProof/>
          <w:webHidden/>
        </w:rPr>
      </w:r>
      <w:r>
        <w:rPr>
          <w:noProof/>
          <w:webHidden/>
        </w:rPr>
        <w:fldChar w:fldCharType="separate"/>
      </w:r>
      <w:r w:rsidR="00476E07">
        <w:rPr>
          <w:noProof/>
          <w:webHidden/>
        </w:rPr>
        <w:t>75</w:t>
      </w:r>
      <w:r>
        <w:rPr>
          <w:noProof/>
          <w:webHidden/>
        </w:rPr>
        <w:fldChar w:fldCharType="end"/>
      </w:r>
      <w:r w:rsidRPr="0061518C">
        <w:rPr>
          <w:rStyle w:val="Hyperlink"/>
          <w:noProof/>
        </w:rPr>
        <w:fldChar w:fldCharType="end"/>
      </w:r>
    </w:p>
    <w:p w14:paraId="21701ED9" w14:textId="56E181CE" w:rsidR="000C5B81" w:rsidRDefault="000C5B81" w:rsidP="00830835">
      <w:pPr>
        <w:pStyle w:val="TableofFigures"/>
        <w:tabs>
          <w:tab w:val="right" w:leader="dot" w:pos="9016"/>
        </w:tabs>
        <w:spacing w:after="120"/>
        <w:rPr>
          <w:rFonts w:eastAsiaTheme="minorEastAsia"/>
          <w:noProof/>
          <w:lang w:eastAsia="en-GB"/>
        </w:rPr>
      </w:pPr>
      <w:r w:rsidRPr="0061518C">
        <w:rPr>
          <w:rStyle w:val="Hyperlink"/>
          <w:noProof/>
        </w:rPr>
        <w:fldChar w:fldCharType="begin"/>
      </w:r>
      <w:r w:rsidRPr="0061518C">
        <w:rPr>
          <w:rStyle w:val="Hyperlink"/>
          <w:noProof/>
        </w:rPr>
        <w:instrText xml:space="preserve"> </w:instrText>
      </w:r>
      <w:r>
        <w:rPr>
          <w:noProof/>
        </w:rPr>
        <w:instrText>HYPERLINK \l "_Toc80969059"</w:instrText>
      </w:r>
      <w:r w:rsidRPr="0061518C">
        <w:rPr>
          <w:rStyle w:val="Hyperlink"/>
          <w:noProof/>
        </w:rPr>
        <w:instrText xml:space="preserve"> </w:instrText>
      </w:r>
      <w:ins w:id="168" w:author="Andrew Instone-Cowie" w:date="2024-06-19T14:04:00Z" w16du:dateUtc="2024-06-19T13:04:00Z">
        <w:r w:rsidR="002645C5" w:rsidRPr="0061518C">
          <w:rPr>
            <w:rStyle w:val="Hyperlink"/>
            <w:noProof/>
          </w:rPr>
        </w:r>
      </w:ins>
      <w:r w:rsidRPr="0061518C">
        <w:rPr>
          <w:rStyle w:val="Hyperlink"/>
          <w:noProof/>
        </w:rPr>
        <w:fldChar w:fldCharType="separate"/>
      </w:r>
      <w:r w:rsidRPr="0061518C">
        <w:rPr>
          <w:rStyle w:val="Hyperlink"/>
          <w:noProof/>
        </w:rPr>
        <w:t>Figure 68 – USB to Serial Adapter</w:t>
      </w:r>
      <w:r>
        <w:rPr>
          <w:noProof/>
          <w:webHidden/>
        </w:rPr>
        <w:tab/>
      </w:r>
      <w:r>
        <w:rPr>
          <w:noProof/>
          <w:webHidden/>
        </w:rPr>
        <w:fldChar w:fldCharType="begin"/>
      </w:r>
      <w:r>
        <w:rPr>
          <w:noProof/>
          <w:webHidden/>
        </w:rPr>
        <w:instrText xml:space="preserve"> PAGEREF _Toc80969059 \h </w:instrText>
      </w:r>
      <w:r>
        <w:rPr>
          <w:noProof/>
          <w:webHidden/>
        </w:rPr>
      </w:r>
      <w:r>
        <w:rPr>
          <w:noProof/>
          <w:webHidden/>
        </w:rPr>
        <w:fldChar w:fldCharType="separate"/>
      </w:r>
      <w:r w:rsidR="00476E07">
        <w:rPr>
          <w:noProof/>
          <w:webHidden/>
        </w:rPr>
        <w:t>75</w:t>
      </w:r>
      <w:r>
        <w:rPr>
          <w:noProof/>
          <w:webHidden/>
        </w:rPr>
        <w:fldChar w:fldCharType="end"/>
      </w:r>
      <w:r w:rsidRPr="0061518C">
        <w:rPr>
          <w:rStyle w:val="Hyperlink"/>
          <w:noProof/>
        </w:rPr>
        <w:fldChar w:fldCharType="end"/>
      </w:r>
    </w:p>
    <w:p w14:paraId="655C2F3D" w14:textId="6AC63275" w:rsidR="000C5B81" w:rsidRDefault="000C5B81" w:rsidP="00830835">
      <w:pPr>
        <w:pStyle w:val="TableofFigures"/>
        <w:tabs>
          <w:tab w:val="right" w:leader="dot" w:pos="9016"/>
        </w:tabs>
        <w:spacing w:after="120"/>
        <w:rPr>
          <w:rFonts w:eastAsiaTheme="minorEastAsia"/>
          <w:noProof/>
          <w:lang w:eastAsia="en-GB"/>
        </w:rPr>
      </w:pPr>
      <w:r w:rsidRPr="0061518C">
        <w:rPr>
          <w:rStyle w:val="Hyperlink"/>
          <w:noProof/>
        </w:rPr>
        <w:fldChar w:fldCharType="begin"/>
      </w:r>
      <w:r w:rsidRPr="0061518C">
        <w:rPr>
          <w:rStyle w:val="Hyperlink"/>
          <w:noProof/>
        </w:rPr>
        <w:instrText xml:space="preserve"> </w:instrText>
      </w:r>
      <w:r>
        <w:rPr>
          <w:noProof/>
        </w:rPr>
        <w:instrText>HYPERLINK \l "_Toc80969060"</w:instrText>
      </w:r>
      <w:r w:rsidRPr="0061518C">
        <w:rPr>
          <w:rStyle w:val="Hyperlink"/>
          <w:noProof/>
        </w:rPr>
        <w:instrText xml:space="preserve"> </w:instrText>
      </w:r>
      <w:ins w:id="169" w:author="Andrew Instone-Cowie" w:date="2024-06-19T14:04:00Z" w16du:dateUtc="2024-06-19T13:04:00Z">
        <w:r w:rsidR="002645C5" w:rsidRPr="0061518C">
          <w:rPr>
            <w:rStyle w:val="Hyperlink"/>
            <w:noProof/>
          </w:rPr>
        </w:r>
      </w:ins>
      <w:r w:rsidRPr="0061518C">
        <w:rPr>
          <w:rStyle w:val="Hyperlink"/>
          <w:noProof/>
        </w:rPr>
        <w:fldChar w:fldCharType="separate"/>
      </w:r>
      <w:r w:rsidRPr="0061518C">
        <w:rPr>
          <w:rStyle w:val="Hyperlink"/>
          <w:noProof/>
        </w:rPr>
        <w:t>Figure 69 – PuTTY Configuration Dialogue</w:t>
      </w:r>
      <w:r>
        <w:rPr>
          <w:noProof/>
          <w:webHidden/>
        </w:rPr>
        <w:tab/>
      </w:r>
      <w:r>
        <w:rPr>
          <w:noProof/>
          <w:webHidden/>
        </w:rPr>
        <w:fldChar w:fldCharType="begin"/>
      </w:r>
      <w:r>
        <w:rPr>
          <w:noProof/>
          <w:webHidden/>
        </w:rPr>
        <w:instrText xml:space="preserve"> PAGEREF _Toc80969060 \h </w:instrText>
      </w:r>
      <w:r>
        <w:rPr>
          <w:noProof/>
          <w:webHidden/>
        </w:rPr>
      </w:r>
      <w:r>
        <w:rPr>
          <w:noProof/>
          <w:webHidden/>
        </w:rPr>
        <w:fldChar w:fldCharType="separate"/>
      </w:r>
      <w:r w:rsidR="00476E07">
        <w:rPr>
          <w:noProof/>
          <w:webHidden/>
        </w:rPr>
        <w:t>76</w:t>
      </w:r>
      <w:r>
        <w:rPr>
          <w:noProof/>
          <w:webHidden/>
        </w:rPr>
        <w:fldChar w:fldCharType="end"/>
      </w:r>
      <w:r w:rsidRPr="0061518C">
        <w:rPr>
          <w:rStyle w:val="Hyperlink"/>
          <w:noProof/>
        </w:rPr>
        <w:fldChar w:fldCharType="end"/>
      </w:r>
    </w:p>
    <w:p w14:paraId="1C8D3125" w14:textId="6F02F49B" w:rsidR="000C5B81" w:rsidRDefault="000C5B81" w:rsidP="00830835">
      <w:pPr>
        <w:pStyle w:val="TableofFigures"/>
        <w:tabs>
          <w:tab w:val="right" w:leader="dot" w:pos="9016"/>
        </w:tabs>
        <w:spacing w:after="120"/>
        <w:rPr>
          <w:rFonts w:eastAsiaTheme="minorEastAsia"/>
          <w:noProof/>
          <w:lang w:eastAsia="en-GB"/>
        </w:rPr>
      </w:pPr>
      <w:r w:rsidRPr="0061518C">
        <w:rPr>
          <w:rStyle w:val="Hyperlink"/>
          <w:noProof/>
        </w:rPr>
        <w:fldChar w:fldCharType="begin"/>
      </w:r>
      <w:r w:rsidRPr="0061518C">
        <w:rPr>
          <w:rStyle w:val="Hyperlink"/>
          <w:noProof/>
        </w:rPr>
        <w:instrText xml:space="preserve"> </w:instrText>
      </w:r>
      <w:r>
        <w:rPr>
          <w:noProof/>
        </w:rPr>
        <w:instrText>HYPERLINK \l "_Toc80969061"</w:instrText>
      </w:r>
      <w:r w:rsidRPr="0061518C">
        <w:rPr>
          <w:rStyle w:val="Hyperlink"/>
          <w:noProof/>
        </w:rPr>
        <w:instrText xml:space="preserve"> </w:instrText>
      </w:r>
      <w:ins w:id="170" w:author="Andrew Instone-Cowie" w:date="2024-06-19T14:04:00Z" w16du:dateUtc="2024-06-19T13:04:00Z">
        <w:r w:rsidR="002645C5" w:rsidRPr="0061518C">
          <w:rPr>
            <w:rStyle w:val="Hyperlink"/>
            <w:noProof/>
          </w:rPr>
        </w:r>
      </w:ins>
      <w:r w:rsidRPr="0061518C">
        <w:rPr>
          <w:rStyle w:val="Hyperlink"/>
          <w:noProof/>
        </w:rPr>
        <w:fldChar w:fldCharType="separate"/>
      </w:r>
      <w:r w:rsidRPr="0061518C">
        <w:rPr>
          <w:rStyle w:val="Hyperlink"/>
          <w:noProof/>
        </w:rPr>
        <w:t>Figure 70 – Display Interface Settings</w:t>
      </w:r>
      <w:r>
        <w:rPr>
          <w:noProof/>
          <w:webHidden/>
        </w:rPr>
        <w:tab/>
      </w:r>
      <w:r>
        <w:rPr>
          <w:noProof/>
          <w:webHidden/>
        </w:rPr>
        <w:fldChar w:fldCharType="begin"/>
      </w:r>
      <w:r>
        <w:rPr>
          <w:noProof/>
          <w:webHidden/>
        </w:rPr>
        <w:instrText xml:space="preserve"> PAGEREF _Toc80969061 \h </w:instrText>
      </w:r>
      <w:r>
        <w:rPr>
          <w:noProof/>
          <w:webHidden/>
        </w:rPr>
      </w:r>
      <w:r>
        <w:rPr>
          <w:noProof/>
          <w:webHidden/>
        </w:rPr>
        <w:fldChar w:fldCharType="separate"/>
      </w:r>
      <w:r w:rsidR="00476E07">
        <w:rPr>
          <w:noProof/>
          <w:webHidden/>
        </w:rPr>
        <w:t>77</w:t>
      </w:r>
      <w:r>
        <w:rPr>
          <w:noProof/>
          <w:webHidden/>
        </w:rPr>
        <w:fldChar w:fldCharType="end"/>
      </w:r>
      <w:r w:rsidRPr="0061518C">
        <w:rPr>
          <w:rStyle w:val="Hyperlink"/>
          <w:noProof/>
        </w:rPr>
        <w:fldChar w:fldCharType="end"/>
      </w:r>
    </w:p>
    <w:p w14:paraId="6FA32730" w14:textId="39C5CBA6" w:rsidR="000C5B81" w:rsidRDefault="000C5B81" w:rsidP="00830835">
      <w:pPr>
        <w:pStyle w:val="TableofFigures"/>
        <w:tabs>
          <w:tab w:val="right" w:leader="dot" w:pos="9016"/>
        </w:tabs>
        <w:spacing w:after="120"/>
        <w:rPr>
          <w:rFonts w:eastAsiaTheme="minorEastAsia"/>
          <w:noProof/>
          <w:lang w:eastAsia="en-GB"/>
        </w:rPr>
      </w:pPr>
      <w:r w:rsidRPr="0061518C">
        <w:rPr>
          <w:rStyle w:val="Hyperlink"/>
          <w:noProof/>
        </w:rPr>
        <w:fldChar w:fldCharType="begin"/>
      </w:r>
      <w:r w:rsidRPr="0061518C">
        <w:rPr>
          <w:rStyle w:val="Hyperlink"/>
          <w:noProof/>
        </w:rPr>
        <w:instrText xml:space="preserve"> </w:instrText>
      </w:r>
      <w:r>
        <w:rPr>
          <w:noProof/>
        </w:rPr>
        <w:instrText>HYPERLINK \l "_Toc80969062"</w:instrText>
      </w:r>
      <w:r w:rsidRPr="0061518C">
        <w:rPr>
          <w:rStyle w:val="Hyperlink"/>
          <w:noProof/>
        </w:rPr>
        <w:instrText xml:space="preserve"> </w:instrText>
      </w:r>
      <w:ins w:id="171" w:author="Andrew Instone-Cowie" w:date="2024-06-19T14:04:00Z" w16du:dateUtc="2024-06-19T13:04:00Z">
        <w:r w:rsidR="002645C5" w:rsidRPr="0061518C">
          <w:rPr>
            <w:rStyle w:val="Hyperlink"/>
            <w:noProof/>
          </w:rPr>
        </w:r>
      </w:ins>
      <w:r w:rsidRPr="0061518C">
        <w:rPr>
          <w:rStyle w:val="Hyperlink"/>
          <w:noProof/>
        </w:rPr>
        <w:fldChar w:fldCharType="separate"/>
      </w:r>
      <w:r w:rsidRPr="0061518C">
        <w:rPr>
          <w:rStyle w:val="Hyperlink"/>
          <w:noProof/>
        </w:rPr>
        <w:t>Figure 71 – Interface Channel Numbers</w:t>
      </w:r>
      <w:r>
        <w:rPr>
          <w:noProof/>
          <w:webHidden/>
        </w:rPr>
        <w:tab/>
      </w:r>
      <w:r>
        <w:rPr>
          <w:noProof/>
          <w:webHidden/>
        </w:rPr>
        <w:fldChar w:fldCharType="begin"/>
      </w:r>
      <w:r>
        <w:rPr>
          <w:noProof/>
          <w:webHidden/>
        </w:rPr>
        <w:instrText xml:space="preserve"> PAGEREF _Toc80969062 \h </w:instrText>
      </w:r>
      <w:r>
        <w:rPr>
          <w:noProof/>
          <w:webHidden/>
        </w:rPr>
      </w:r>
      <w:r>
        <w:rPr>
          <w:noProof/>
          <w:webHidden/>
        </w:rPr>
        <w:fldChar w:fldCharType="separate"/>
      </w:r>
      <w:r w:rsidR="00476E07">
        <w:rPr>
          <w:noProof/>
          <w:webHidden/>
        </w:rPr>
        <w:t>78</w:t>
      </w:r>
      <w:r>
        <w:rPr>
          <w:noProof/>
          <w:webHidden/>
        </w:rPr>
        <w:fldChar w:fldCharType="end"/>
      </w:r>
      <w:r w:rsidRPr="0061518C">
        <w:rPr>
          <w:rStyle w:val="Hyperlink"/>
          <w:noProof/>
        </w:rPr>
        <w:fldChar w:fldCharType="end"/>
      </w:r>
    </w:p>
    <w:p w14:paraId="612358F7" w14:textId="66AB9359" w:rsidR="000C5B81" w:rsidRDefault="000C5B81" w:rsidP="00830835">
      <w:pPr>
        <w:pStyle w:val="TableofFigures"/>
        <w:tabs>
          <w:tab w:val="right" w:leader="dot" w:pos="9016"/>
        </w:tabs>
        <w:spacing w:after="120"/>
        <w:rPr>
          <w:rFonts w:eastAsiaTheme="minorEastAsia"/>
          <w:noProof/>
          <w:lang w:eastAsia="en-GB"/>
        </w:rPr>
      </w:pPr>
      <w:r w:rsidRPr="0061518C">
        <w:rPr>
          <w:rStyle w:val="Hyperlink"/>
          <w:noProof/>
        </w:rPr>
        <w:fldChar w:fldCharType="begin"/>
      </w:r>
      <w:r w:rsidRPr="0061518C">
        <w:rPr>
          <w:rStyle w:val="Hyperlink"/>
          <w:noProof/>
        </w:rPr>
        <w:instrText xml:space="preserve"> </w:instrText>
      </w:r>
      <w:r>
        <w:rPr>
          <w:noProof/>
        </w:rPr>
        <w:instrText>HYPERLINK \l "_Toc80969063"</w:instrText>
      </w:r>
      <w:r w:rsidRPr="0061518C">
        <w:rPr>
          <w:rStyle w:val="Hyperlink"/>
          <w:noProof/>
        </w:rPr>
        <w:instrText xml:space="preserve"> </w:instrText>
      </w:r>
      <w:ins w:id="172" w:author="Andrew Instone-Cowie" w:date="2024-06-19T14:04:00Z" w16du:dateUtc="2024-06-19T13:04:00Z">
        <w:r w:rsidR="002645C5" w:rsidRPr="0061518C">
          <w:rPr>
            <w:rStyle w:val="Hyperlink"/>
            <w:noProof/>
          </w:rPr>
        </w:r>
      </w:ins>
      <w:r w:rsidRPr="0061518C">
        <w:rPr>
          <w:rStyle w:val="Hyperlink"/>
          <w:noProof/>
        </w:rPr>
        <w:fldChar w:fldCharType="separate"/>
      </w:r>
      <w:r w:rsidRPr="0061518C">
        <w:rPr>
          <w:rStyle w:val="Hyperlink"/>
          <w:noProof/>
        </w:rPr>
        <w:t>Figure 72 – Example Sensor Cabling</w:t>
      </w:r>
      <w:r>
        <w:rPr>
          <w:noProof/>
          <w:webHidden/>
        </w:rPr>
        <w:tab/>
      </w:r>
      <w:r>
        <w:rPr>
          <w:noProof/>
          <w:webHidden/>
        </w:rPr>
        <w:fldChar w:fldCharType="begin"/>
      </w:r>
      <w:r>
        <w:rPr>
          <w:noProof/>
          <w:webHidden/>
        </w:rPr>
        <w:instrText xml:space="preserve"> PAGEREF _Toc80969063 \h </w:instrText>
      </w:r>
      <w:r>
        <w:rPr>
          <w:noProof/>
          <w:webHidden/>
        </w:rPr>
      </w:r>
      <w:r>
        <w:rPr>
          <w:noProof/>
          <w:webHidden/>
        </w:rPr>
        <w:fldChar w:fldCharType="separate"/>
      </w:r>
      <w:r w:rsidR="00476E07">
        <w:rPr>
          <w:noProof/>
          <w:webHidden/>
        </w:rPr>
        <w:t>79</w:t>
      </w:r>
      <w:r>
        <w:rPr>
          <w:noProof/>
          <w:webHidden/>
        </w:rPr>
        <w:fldChar w:fldCharType="end"/>
      </w:r>
      <w:r w:rsidRPr="0061518C">
        <w:rPr>
          <w:rStyle w:val="Hyperlink"/>
          <w:noProof/>
        </w:rPr>
        <w:fldChar w:fldCharType="end"/>
      </w:r>
    </w:p>
    <w:p w14:paraId="2418F7BD" w14:textId="4F63DD15" w:rsidR="000C5B81" w:rsidRDefault="000C5B81" w:rsidP="00830835">
      <w:pPr>
        <w:pStyle w:val="TableofFigures"/>
        <w:tabs>
          <w:tab w:val="right" w:leader="dot" w:pos="9016"/>
        </w:tabs>
        <w:spacing w:after="120"/>
        <w:rPr>
          <w:rFonts w:eastAsiaTheme="minorEastAsia"/>
          <w:noProof/>
          <w:lang w:eastAsia="en-GB"/>
        </w:rPr>
      </w:pPr>
      <w:r w:rsidRPr="0061518C">
        <w:rPr>
          <w:rStyle w:val="Hyperlink"/>
          <w:noProof/>
        </w:rPr>
        <w:fldChar w:fldCharType="begin"/>
      </w:r>
      <w:r w:rsidRPr="0061518C">
        <w:rPr>
          <w:rStyle w:val="Hyperlink"/>
          <w:noProof/>
        </w:rPr>
        <w:instrText xml:space="preserve"> </w:instrText>
      </w:r>
      <w:r>
        <w:rPr>
          <w:noProof/>
        </w:rPr>
        <w:instrText>HYPERLINK \l "_Toc80969064"</w:instrText>
      </w:r>
      <w:r w:rsidRPr="0061518C">
        <w:rPr>
          <w:rStyle w:val="Hyperlink"/>
          <w:noProof/>
        </w:rPr>
        <w:instrText xml:space="preserve"> </w:instrText>
      </w:r>
      <w:ins w:id="173" w:author="Andrew Instone-Cowie" w:date="2024-06-19T14:04:00Z" w16du:dateUtc="2024-06-19T13:04:00Z">
        <w:r w:rsidR="002645C5" w:rsidRPr="0061518C">
          <w:rPr>
            <w:rStyle w:val="Hyperlink"/>
            <w:noProof/>
          </w:rPr>
        </w:r>
      </w:ins>
      <w:r w:rsidRPr="0061518C">
        <w:rPr>
          <w:rStyle w:val="Hyperlink"/>
          <w:noProof/>
        </w:rPr>
        <w:fldChar w:fldCharType="separate"/>
      </w:r>
      <w:r w:rsidRPr="0061518C">
        <w:rPr>
          <w:rStyle w:val="Hyperlink"/>
          <w:noProof/>
        </w:rPr>
        <w:t>Figure 73 – Example Channel Connections</w:t>
      </w:r>
      <w:r>
        <w:rPr>
          <w:noProof/>
          <w:webHidden/>
        </w:rPr>
        <w:tab/>
      </w:r>
      <w:r>
        <w:rPr>
          <w:noProof/>
          <w:webHidden/>
        </w:rPr>
        <w:fldChar w:fldCharType="begin"/>
      </w:r>
      <w:r>
        <w:rPr>
          <w:noProof/>
          <w:webHidden/>
        </w:rPr>
        <w:instrText xml:space="preserve"> PAGEREF _Toc80969064 \h </w:instrText>
      </w:r>
      <w:r>
        <w:rPr>
          <w:noProof/>
          <w:webHidden/>
        </w:rPr>
      </w:r>
      <w:r>
        <w:rPr>
          <w:noProof/>
          <w:webHidden/>
        </w:rPr>
        <w:fldChar w:fldCharType="separate"/>
      </w:r>
      <w:r w:rsidR="00476E07">
        <w:rPr>
          <w:noProof/>
          <w:webHidden/>
        </w:rPr>
        <w:t>79</w:t>
      </w:r>
      <w:r>
        <w:rPr>
          <w:noProof/>
          <w:webHidden/>
        </w:rPr>
        <w:fldChar w:fldCharType="end"/>
      </w:r>
      <w:r w:rsidRPr="0061518C">
        <w:rPr>
          <w:rStyle w:val="Hyperlink"/>
          <w:noProof/>
        </w:rPr>
        <w:fldChar w:fldCharType="end"/>
      </w:r>
    </w:p>
    <w:p w14:paraId="6CE4D8BC" w14:textId="43066D82" w:rsidR="000C5B81" w:rsidRDefault="000C5B81" w:rsidP="00830835">
      <w:pPr>
        <w:pStyle w:val="TableofFigures"/>
        <w:tabs>
          <w:tab w:val="right" w:leader="dot" w:pos="9016"/>
        </w:tabs>
        <w:spacing w:after="120"/>
        <w:rPr>
          <w:rFonts w:eastAsiaTheme="minorEastAsia"/>
          <w:noProof/>
          <w:lang w:eastAsia="en-GB"/>
        </w:rPr>
      </w:pPr>
      <w:r w:rsidRPr="0061518C">
        <w:rPr>
          <w:rStyle w:val="Hyperlink"/>
          <w:noProof/>
        </w:rPr>
        <w:fldChar w:fldCharType="begin"/>
      </w:r>
      <w:r w:rsidRPr="0061518C">
        <w:rPr>
          <w:rStyle w:val="Hyperlink"/>
          <w:noProof/>
        </w:rPr>
        <w:instrText xml:space="preserve"> </w:instrText>
      </w:r>
      <w:r>
        <w:rPr>
          <w:noProof/>
        </w:rPr>
        <w:instrText>HYPERLINK \l "_Toc80969065"</w:instrText>
      </w:r>
      <w:r w:rsidRPr="0061518C">
        <w:rPr>
          <w:rStyle w:val="Hyperlink"/>
          <w:noProof/>
        </w:rPr>
        <w:instrText xml:space="preserve"> </w:instrText>
      </w:r>
      <w:ins w:id="174" w:author="Andrew Instone-Cowie" w:date="2024-06-19T14:04:00Z" w16du:dateUtc="2024-06-19T13:04:00Z">
        <w:r w:rsidR="002645C5" w:rsidRPr="0061518C">
          <w:rPr>
            <w:rStyle w:val="Hyperlink"/>
            <w:noProof/>
          </w:rPr>
        </w:r>
      </w:ins>
      <w:r w:rsidRPr="0061518C">
        <w:rPr>
          <w:rStyle w:val="Hyperlink"/>
          <w:noProof/>
        </w:rPr>
        <w:fldChar w:fldCharType="separate"/>
      </w:r>
      <w:r w:rsidRPr="0061518C">
        <w:rPr>
          <w:rStyle w:val="Hyperlink"/>
          <w:noProof/>
        </w:rPr>
        <w:t>Figure 74 – Disabled Channels</w:t>
      </w:r>
      <w:r>
        <w:rPr>
          <w:noProof/>
          <w:webHidden/>
        </w:rPr>
        <w:tab/>
      </w:r>
      <w:r>
        <w:rPr>
          <w:noProof/>
          <w:webHidden/>
        </w:rPr>
        <w:fldChar w:fldCharType="begin"/>
      </w:r>
      <w:r>
        <w:rPr>
          <w:noProof/>
          <w:webHidden/>
        </w:rPr>
        <w:instrText xml:space="preserve"> PAGEREF _Toc80969065 \h </w:instrText>
      </w:r>
      <w:r>
        <w:rPr>
          <w:noProof/>
          <w:webHidden/>
        </w:rPr>
      </w:r>
      <w:r>
        <w:rPr>
          <w:noProof/>
          <w:webHidden/>
        </w:rPr>
        <w:fldChar w:fldCharType="separate"/>
      </w:r>
      <w:r w:rsidR="00476E07">
        <w:rPr>
          <w:noProof/>
          <w:webHidden/>
        </w:rPr>
        <w:t>80</w:t>
      </w:r>
      <w:r>
        <w:rPr>
          <w:noProof/>
          <w:webHidden/>
        </w:rPr>
        <w:fldChar w:fldCharType="end"/>
      </w:r>
      <w:r w:rsidRPr="0061518C">
        <w:rPr>
          <w:rStyle w:val="Hyperlink"/>
          <w:noProof/>
        </w:rPr>
        <w:fldChar w:fldCharType="end"/>
      </w:r>
    </w:p>
    <w:p w14:paraId="225BA4A7" w14:textId="7150321B" w:rsidR="000C5B81" w:rsidRDefault="000C5B81" w:rsidP="00830835">
      <w:pPr>
        <w:pStyle w:val="TableofFigures"/>
        <w:tabs>
          <w:tab w:val="right" w:leader="dot" w:pos="9016"/>
        </w:tabs>
        <w:spacing w:after="120"/>
        <w:rPr>
          <w:rFonts w:eastAsiaTheme="minorEastAsia"/>
          <w:noProof/>
          <w:lang w:eastAsia="en-GB"/>
        </w:rPr>
      </w:pPr>
      <w:r w:rsidRPr="0061518C">
        <w:rPr>
          <w:rStyle w:val="Hyperlink"/>
          <w:noProof/>
        </w:rPr>
        <w:fldChar w:fldCharType="begin"/>
      </w:r>
      <w:r w:rsidRPr="0061518C">
        <w:rPr>
          <w:rStyle w:val="Hyperlink"/>
          <w:noProof/>
        </w:rPr>
        <w:instrText xml:space="preserve"> </w:instrText>
      </w:r>
      <w:r>
        <w:rPr>
          <w:noProof/>
        </w:rPr>
        <w:instrText>HYPERLINK \l "_Toc80969066"</w:instrText>
      </w:r>
      <w:r w:rsidRPr="0061518C">
        <w:rPr>
          <w:rStyle w:val="Hyperlink"/>
          <w:noProof/>
        </w:rPr>
        <w:instrText xml:space="preserve"> </w:instrText>
      </w:r>
      <w:ins w:id="175" w:author="Andrew Instone-Cowie" w:date="2024-06-19T14:04:00Z" w16du:dateUtc="2024-06-19T13:04:00Z">
        <w:r w:rsidR="002645C5" w:rsidRPr="0061518C">
          <w:rPr>
            <w:rStyle w:val="Hyperlink"/>
            <w:noProof/>
          </w:rPr>
        </w:r>
      </w:ins>
      <w:r w:rsidRPr="0061518C">
        <w:rPr>
          <w:rStyle w:val="Hyperlink"/>
          <w:noProof/>
        </w:rPr>
        <w:fldChar w:fldCharType="separate"/>
      </w:r>
      <w:r w:rsidRPr="0061518C">
        <w:rPr>
          <w:rStyle w:val="Hyperlink"/>
          <w:noProof/>
        </w:rPr>
        <w:t>Figure 75 – Default Settings</w:t>
      </w:r>
      <w:r>
        <w:rPr>
          <w:noProof/>
          <w:webHidden/>
        </w:rPr>
        <w:tab/>
      </w:r>
      <w:r>
        <w:rPr>
          <w:noProof/>
          <w:webHidden/>
        </w:rPr>
        <w:fldChar w:fldCharType="begin"/>
      </w:r>
      <w:r>
        <w:rPr>
          <w:noProof/>
          <w:webHidden/>
        </w:rPr>
        <w:instrText xml:space="preserve"> PAGEREF _Toc80969066 \h </w:instrText>
      </w:r>
      <w:r>
        <w:rPr>
          <w:noProof/>
          <w:webHidden/>
        </w:rPr>
      </w:r>
      <w:r>
        <w:rPr>
          <w:noProof/>
          <w:webHidden/>
        </w:rPr>
        <w:fldChar w:fldCharType="separate"/>
      </w:r>
      <w:r w:rsidR="00476E07">
        <w:rPr>
          <w:noProof/>
          <w:webHidden/>
        </w:rPr>
        <w:t>80</w:t>
      </w:r>
      <w:r>
        <w:rPr>
          <w:noProof/>
          <w:webHidden/>
        </w:rPr>
        <w:fldChar w:fldCharType="end"/>
      </w:r>
      <w:r w:rsidRPr="0061518C">
        <w:rPr>
          <w:rStyle w:val="Hyperlink"/>
          <w:noProof/>
        </w:rPr>
        <w:fldChar w:fldCharType="end"/>
      </w:r>
    </w:p>
    <w:p w14:paraId="30C853FD" w14:textId="739FDA8F" w:rsidR="000C5B81" w:rsidRDefault="000C5B81" w:rsidP="00830835">
      <w:pPr>
        <w:pStyle w:val="TableofFigures"/>
        <w:tabs>
          <w:tab w:val="right" w:leader="dot" w:pos="9016"/>
        </w:tabs>
        <w:spacing w:after="120"/>
        <w:rPr>
          <w:rFonts w:eastAsiaTheme="minorEastAsia"/>
          <w:noProof/>
          <w:lang w:eastAsia="en-GB"/>
        </w:rPr>
      </w:pPr>
      <w:r w:rsidRPr="0061518C">
        <w:rPr>
          <w:rStyle w:val="Hyperlink"/>
          <w:noProof/>
        </w:rPr>
        <w:fldChar w:fldCharType="begin"/>
      </w:r>
      <w:r w:rsidRPr="0061518C">
        <w:rPr>
          <w:rStyle w:val="Hyperlink"/>
          <w:noProof/>
        </w:rPr>
        <w:instrText xml:space="preserve"> </w:instrText>
      </w:r>
      <w:r>
        <w:rPr>
          <w:noProof/>
        </w:rPr>
        <w:instrText>HYPERLINK \l "_Toc80969067"</w:instrText>
      </w:r>
      <w:r w:rsidRPr="0061518C">
        <w:rPr>
          <w:rStyle w:val="Hyperlink"/>
          <w:noProof/>
        </w:rPr>
        <w:instrText xml:space="preserve"> </w:instrText>
      </w:r>
      <w:ins w:id="176" w:author="Andrew Instone-Cowie" w:date="2024-06-19T14:04:00Z" w16du:dateUtc="2024-06-19T13:04:00Z">
        <w:r w:rsidR="002645C5" w:rsidRPr="0061518C">
          <w:rPr>
            <w:rStyle w:val="Hyperlink"/>
            <w:noProof/>
          </w:rPr>
        </w:r>
      </w:ins>
      <w:r w:rsidRPr="0061518C">
        <w:rPr>
          <w:rStyle w:val="Hyperlink"/>
          <w:noProof/>
        </w:rPr>
        <w:fldChar w:fldCharType="separate"/>
      </w:r>
      <w:r w:rsidRPr="0061518C">
        <w:rPr>
          <w:rStyle w:val="Hyperlink"/>
          <w:noProof/>
        </w:rPr>
        <w:t>Figure 76 – Disabling Channels Example</w:t>
      </w:r>
      <w:r>
        <w:rPr>
          <w:noProof/>
          <w:webHidden/>
        </w:rPr>
        <w:tab/>
      </w:r>
      <w:r>
        <w:rPr>
          <w:noProof/>
          <w:webHidden/>
        </w:rPr>
        <w:fldChar w:fldCharType="begin"/>
      </w:r>
      <w:r>
        <w:rPr>
          <w:noProof/>
          <w:webHidden/>
        </w:rPr>
        <w:instrText xml:space="preserve"> PAGEREF _Toc80969067 \h </w:instrText>
      </w:r>
      <w:r>
        <w:rPr>
          <w:noProof/>
          <w:webHidden/>
        </w:rPr>
      </w:r>
      <w:r>
        <w:rPr>
          <w:noProof/>
          <w:webHidden/>
        </w:rPr>
        <w:fldChar w:fldCharType="separate"/>
      </w:r>
      <w:r w:rsidR="00476E07">
        <w:rPr>
          <w:noProof/>
          <w:webHidden/>
        </w:rPr>
        <w:t>81</w:t>
      </w:r>
      <w:r>
        <w:rPr>
          <w:noProof/>
          <w:webHidden/>
        </w:rPr>
        <w:fldChar w:fldCharType="end"/>
      </w:r>
      <w:r w:rsidRPr="0061518C">
        <w:rPr>
          <w:rStyle w:val="Hyperlink"/>
          <w:noProof/>
        </w:rPr>
        <w:fldChar w:fldCharType="end"/>
      </w:r>
    </w:p>
    <w:p w14:paraId="104AE907" w14:textId="014F18AE" w:rsidR="000C5B81" w:rsidRDefault="000C5B81" w:rsidP="00830835">
      <w:pPr>
        <w:pStyle w:val="TableofFigures"/>
        <w:tabs>
          <w:tab w:val="right" w:leader="dot" w:pos="9016"/>
        </w:tabs>
        <w:spacing w:after="120"/>
        <w:rPr>
          <w:rFonts w:eastAsiaTheme="minorEastAsia"/>
          <w:noProof/>
          <w:lang w:eastAsia="en-GB"/>
        </w:rPr>
      </w:pPr>
      <w:r w:rsidRPr="0061518C">
        <w:rPr>
          <w:rStyle w:val="Hyperlink"/>
          <w:noProof/>
        </w:rPr>
        <w:fldChar w:fldCharType="begin"/>
      </w:r>
      <w:r w:rsidRPr="0061518C">
        <w:rPr>
          <w:rStyle w:val="Hyperlink"/>
          <w:noProof/>
        </w:rPr>
        <w:instrText xml:space="preserve"> </w:instrText>
      </w:r>
      <w:r>
        <w:rPr>
          <w:noProof/>
        </w:rPr>
        <w:instrText>HYPERLINK \l "_Toc80969068"</w:instrText>
      </w:r>
      <w:r w:rsidRPr="0061518C">
        <w:rPr>
          <w:rStyle w:val="Hyperlink"/>
          <w:noProof/>
        </w:rPr>
        <w:instrText xml:space="preserve"> </w:instrText>
      </w:r>
      <w:ins w:id="177" w:author="Andrew Instone-Cowie" w:date="2024-06-19T14:04:00Z" w16du:dateUtc="2024-06-19T13:04:00Z">
        <w:r w:rsidR="002645C5" w:rsidRPr="0061518C">
          <w:rPr>
            <w:rStyle w:val="Hyperlink"/>
            <w:noProof/>
          </w:rPr>
        </w:r>
      </w:ins>
      <w:r w:rsidRPr="0061518C">
        <w:rPr>
          <w:rStyle w:val="Hyperlink"/>
          <w:noProof/>
        </w:rPr>
        <w:fldChar w:fldCharType="separate"/>
      </w:r>
      <w:r w:rsidRPr="0061518C">
        <w:rPr>
          <w:rStyle w:val="Hyperlink"/>
          <w:noProof/>
        </w:rPr>
        <w:t>Figure 77 – Channel Re-Mapping Example</w:t>
      </w:r>
      <w:r>
        <w:rPr>
          <w:noProof/>
          <w:webHidden/>
        </w:rPr>
        <w:tab/>
      </w:r>
      <w:r>
        <w:rPr>
          <w:noProof/>
          <w:webHidden/>
        </w:rPr>
        <w:fldChar w:fldCharType="begin"/>
      </w:r>
      <w:r>
        <w:rPr>
          <w:noProof/>
          <w:webHidden/>
        </w:rPr>
        <w:instrText xml:space="preserve"> PAGEREF _Toc80969068 \h </w:instrText>
      </w:r>
      <w:r>
        <w:rPr>
          <w:noProof/>
          <w:webHidden/>
        </w:rPr>
      </w:r>
      <w:r>
        <w:rPr>
          <w:noProof/>
          <w:webHidden/>
        </w:rPr>
        <w:fldChar w:fldCharType="separate"/>
      </w:r>
      <w:r w:rsidR="00476E07">
        <w:rPr>
          <w:noProof/>
          <w:webHidden/>
        </w:rPr>
        <w:t>83</w:t>
      </w:r>
      <w:r>
        <w:rPr>
          <w:noProof/>
          <w:webHidden/>
        </w:rPr>
        <w:fldChar w:fldCharType="end"/>
      </w:r>
      <w:r w:rsidRPr="0061518C">
        <w:rPr>
          <w:rStyle w:val="Hyperlink"/>
          <w:noProof/>
        </w:rPr>
        <w:fldChar w:fldCharType="end"/>
      </w:r>
    </w:p>
    <w:p w14:paraId="24DA7C66" w14:textId="0E338EF3" w:rsidR="000C5B81" w:rsidRDefault="000C5B81" w:rsidP="00830835">
      <w:pPr>
        <w:pStyle w:val="TableofFigures"/>
        <w:tabs>
          <w:tab w:val="right" w:leader="dot" w:pos="9016"/>
        </w:tabs>
        <w:spacing w:after="120"/>
        <w:rPr>
          <w:rFonts w:eastAsiaTheme="minorEastAsia"/>
          <w:noProof/>
          <w:lang w:eastAsia="en-GB"/>
        </w:rPr>
      </w:pPr>
      <w:r w:rsidRPr="0061518C">
        <w:rPr>
          <w:rStyle w:val="Hyperlink"/>
          <w:noProof/>
        </w:rPr>
        <w:fldChar w:fldCharType="begin"/>
      </w:r>
      <w:r w:rsidRPr="0061518C">
        <w:rPr>
          <w:rStyle w:val="Hyperlink"/>
          <w:noProof/>
        </w:rPr>
        <w:instrText xml:space="preserve"> </w:instrText>
      </w:r>
      <w:r>
        <w:rPr>
          <w:noProof/>
        </w:rPr>
        <w:instrText>HYPERLINK \l "_Toc80969069"</w:instrText>
      </w:r>
      <w:r w:rsidRPr="0061518C">
        <w:rPr>
          <w:rStyle w:val="Hyperlink"/>
          <w:noProof/>
        </w:rPr>
        <w:instrText xml:space="preserve"> </w:instrText>
      </w:r>
      <w:ins w:id="178" w:author="Andrew Instone-Cowie" w:date="2024-06-19T14:04:00Z" w16du:dateUtc="2024-06-19T13:04:00Z">
        <w:r w:rsidR="002645C5" w:rsidRPr="0061518C">
          <w:rPr>
            <w:rStyle w:val="Hyperlink"/>
            <w:noProof/>
          </w:rPr>
        </w:r>
      </w:ins>
      <w:r w:rsidRPr="0061518C">
        <w:rPr>
          <w:rStyle w:val="Hyperlink"/>
          <w:noProof/>
        </w:rPr>
        <w:fldChar w:fldCharType="separate"/>
      </w:r>
      <w:r w:rsidRPr="0061518C">
        <w:rPr>
          <w:rStyle w:val="Hyperlink"/>
          <w:noProof/>
        </w:rPr>
        <w:t>Figure 78 – Example Channel Connections</w:t>
      </w:r>
      <w:r>
        <w:rPr>
          <w:noProof/>
          <w:webHidden/>
        </w:rPr>
        <w:tab/>
      </w:r>
      <w:r>
        <w:rPr>
          <w:noProof/>
          <w:webHidden/>
        </w:rPr>
        <w:fldChar w:fldCharType="begin"/>
      </w:r>
      <w:r>
        <w:rPr>
          <w:noProof/>
          <w:webHidden/>
        </w:rPr>
        <w:instrText xml:space="preserve"> PAGEREF _Toc80969069 \h </w:instrText>
      </w:r>
      <w:r>
        <w:rPr>
          <w:noProof/>
          <w:webHidden/>
        </w:rPr>
      </w:r>
      <w:r>
        <w:rPr>
          <w:noProof/>
          <w:webHidden/>
        </w:rPr>
        <w:fldChar w:fldCharType="separate"/>
      </w:r>
      <w:r w:rsidR="00476E07">
        <w:rPr>
          <w:noProof/>
          <w:webHidden/>
        </w:rPr>
        <w:t>83</w:t>
      </w:r>
      <w:r>
        <w:rPr>
          <w:noProof/>
          <w:webHidden/>
        </w:rPr>
        <w:fldChar w:fldCharType="end"/>
      </w:r>
      <w:r w:rsidRPr="0061518C">
        <w:rPr>
          <w:rStyle w:val="Hyperlink"/>
          <w:noProof/>
        </w:rPr>
        <w:fldChar w:fldCharType="end"/>
      </w:r>
    </w:p>
    <w:p w14:paraId="6CE31A23" w14:textId="6F23FED5" w:rsidR="000C5B81" w:rsidRDefault="000C5B81">
      <w:pPr>
        <w:pStyle w:val="TableofFigures"/>
        <w:tabs>
          <w:tab w:val="right" w:leader="dot" w:pos="9016"/>
        </w:tabs>
        <w:rPr>
          <w:rFonts w:eastAsiaTheme="minorEastAsia"/>
          <w:noProof/>
          <w:lang w:eastAsia="en-GB"/>
        </w:rPr>
      </w:pPr>
      <w:r w:rsidRPr="0061518C">
        <w:rPr>
          <w:rStyle w:val="Hyperlink"/>
          <w:noProof/>
        </w:rPr>
        <w:fldChar w:fldCharType="begin"/>
      </w:r>
      <w:r w:rsidRPr="0061518C">
        <w:rPr>
          <w:rStyle w:val="Hyperlink"/>
          <w:noProof/>
        </w:rPr>
        <w:instrText xml:space="preserve"> </w:instrText>
      </w:r>
      <w:r>
        <w:rPr>
          <w:noProof/>
        </w:rPr>
        <w:instrText>HYPERLINK \l "_Toc80969070"</w:instrText>
      </w:r>
      <w:r w:rsidRPr="0061518C">
        <w:rPr>
          <w:rStyle w:val="Hyperlink"/>
          <w:noProof/>
        </w:rPr>
        <w:instrText xml:space="preserve"> </w:instrText>
      </w:r>
      <w:ins w:id="179" w:author="Andrew Instone-Cowie" w:date="2024-06-19T14:04:00Z" w16du:dateUtc="2024-06-19T13:04:00Z">
        <w:r w:rsidR="002645C5" w:rsidRPr="0061518C">
          <w:rPr>
            <w:rStyle w:val="Hyperlink"/>
            <w:noProof/>
          </w:rPr>
        </w:r>
      </w:ins>
      <w:r w:rsidRPr="0061518C">
        <w:rPr>
          <w:rStyle w:val="Hyperlink"/>
          <w:noProof/>
        </w:rPr>
        <w:fldChar w:fldCharType="separate"/>
      </w:r>
      <w:r w:rsidRPr="0061518C">
        <w:rPr>
          <w:rStyle w:val="Hyperlink"/>
          <w:noProof/>
        </w:rPr>
        <w:t>Figure 79 – Saving Interface Settings</w:t>
      </w:r>
      <w:r>
        <w:rPr>
          <w:noProof/>
          <w:webHidden/>
        </w:rPr>
        <w:tab/>
      </w:r>
      <w:r>
        <w:rPr>
          <w:noProof/>
          <w:webHidden/>
        </w:rPr>
        <w:fldChar w:fldCharType="begin"/>
      </w:r>
      <w:r>
        <w:rPr>
          <w:noProof/>
          <w:webHidden/>
        </w:rPr>
        <w:instrText xml:space="preserve"> PAGEREF _Toc80969070 \h </w:instrText>
      </w:r>
      <w:r>
        <w:rPr>
          <w:noProof/>
          <w:webHidden/>
        </w:rPr>
      </w:r>
      <w:r>
        <w:rPr>
          <w:noProof/>
          <w:webHidden/>
        </w:rPr>
        <w:fldChar w:fldCharType="separate"/>
      </w:r>
      <w:r w:rsidR="00476E07">
        <w:rPr>
          <w:noProof/>
          <w:webHidden/>
        </w:rPr>
        <w:t>84</w:t>
      </w:r>
      <w:r>
        <w:rPr>
          <w:noProof/>
          <w:webHidden/>
        </w:rPr>
        <w:fldChar w:fldCharType="end"/>
      </w:r>
      <w:r w:rsidRPr="0061518C">
        <w:rPr>
          <w:rStyle w:val="Hyperlink"/>
          <w:noProof/>
        </w:rPr>
        <w:fldChar w:fldCharType="end"/>
      </w:r>
    </w:p>
    <w:p w14:paraId="6CF22875" w14:textId="296F5765" w:rsidR="003A3D10" w:rsidRDefault="003A3D10" w:rsidP="004E080F">
      <w:pPr>
        <w:pStyle w:val="Heading1"/>
        <w:spacing w:after="100"/>
      </w:pPr>
      <w:r>
        <w:fldChar w:fldCharType="end"/>
      </w:r>
      <w:bookmarkStart w:id="180" w:name="_Toc80968897"/>
      <w:r w:rsidR="00E35852">
        <w:t>Index of Tables</w:t>
      </w:r>
      <w:bookmarkEnd w:id="180"/>
    </w:p>
    <w:p w14:paraId="77BB44CC" w14:textId="739540B4" w:rsidR="000C5B81" w:rsidRDefault="00E35852" w:rsidP="00830835">
      <w:pPr>
        <w:pStyle w:val="TableofFigures"/>
        <w:tabs>
          <w:tab w:val="right" w:leader="dot" w:pos="9016"/>
        </w:tabs>
        <w:spacing w:after="120"/>
        <w:rPr>
          <w:rFonts w:eastAsiaTheme="minorEastAsia"/>
          <w:noProof/>
          <w:lang w:eastAsia="en-GB"/>
        </w:rPr>
      </w:pPr>
      <w:r>
        <w:fldChar w:fldCharType="begin"/>
      </w:r>
      <w:r>
        <w:instrText xml:space="preserve"> TOC \h \z \c "Table" </w:instrText>
      </w:r>
      <w:r>
        <w:fldChar w:fldCharType="separate"/>
      </w:r>
      <w:r w:rsidR="000C5B81" w:rsidRPr="00871D43">
        <w:rPr>
          <w:rStyle w:val="Hyperlink"/>
          <w:noProof/>
        </w:rPr>
        <w:fldChar w:fldCharType="begin"/>
      </w:r>
      <w:r w:rsidR="000C5B81" w:rsidRPr="00871D43">
        <w:rPr>
          <w:rStyle w:val="Hyperlink"/>
          <w:noProof/>
        </w:rPr>
        <w:instrText xml:space="preserve"> </w:instrText>
      </w:r>
      <w:r w:rsidR="000C5B81">
        <w:rPr>
          <w:noProof/>
        </w:rPr>
        <w:instrText>HYPERLINK \l "_Toc80969071"</w:instrText>
      </w:r>
      <w:r w:rsidR="000C5B81" w:rsidRPr="00871D43">
        <w:rPr>
          <w:rStyle w:val="Hyperlink"/>
          <w:noProof/>
        </w:rPr>
        <w:instrText xml:space="preserve"> </w:instrText>
      </w:r>
      <w:ins w:id="181" w:author="Andrew Instone-Cowie" w:date="2024-06-19T14:04:00Z" w16du:dateUtc="2024-06-19T13:04:00Z">
        <w:r w:rsidR="002645C5" w:rsidRPr="00871D43">
          <w:rPr>
            <w:rStyle w:val="Hyperlink"/>
            <w:noProof/>
          </w:rPr>
        </w:r>
      </w:ins>
      <w:r w:rsidR="000C5B81" w:rsidRPr="00871D43">
        <w:rPr>
          <w:rStyle w:val="Hyperlink"/>
          <w:noProof/>
        </w:rPr>
        <w:fldChar w:fldCharType="separate"/>
      </w:r>
      <w:r w:rsidR="000C5B81" w:rsidRPr="00871D43">
        <w:rPr>
          <w:rStyle w:val="Hyperlink"/>
          <w:noProof/>
        </w:rPr>
        <w:t>Table 1 – Simulator Interface Module Parts List</w:t>
      </w:r>
      <w:r w:rsidR="000C5B81">
        <w:rPr>
          <w:noProof/>
          <w:webHidden/>
        </w:rPr>
        <w:tab/>
      </w:r>
      <w:r w:rsidR="000C5B81">
        <w:rPr>
          <w:noProof/>
          <w:webHidden/>
        </w:rPr>
        <w:fldChar w:fldCharType="begin"/>
      </w:r>
      <w:r w:rsidR="000C5B81">
        <w:rPr>
          <w:noProof/>
          <w:webHidden/>
        </w:rPr>
        <w:instrText xml:space="preserve"> PAGEREF _Toc80969071 \h </w:instrText>
      </w:r>
      <w:r w:rsidR="000C5B81">
        <w:rPr>
          <w:noProof/>
          <w:webHidden/>
        </w:rPr>
      </w:r>
      <w:r w:rsidR="000C5B81">
        <w:rPr>
          <w:noProof/>
          <w:webHidden/>
        </w:rPr>
        <w:fldChar w:fldCharType="separate"/>
      </w:r>
      <w:r w:rsidR="00476E07">
        <w:rPr>
          <w:noProof/>
          <w:webHidden/>
        </w:rPr>
        <w:t>22</w:t>
      </w:r>
      <w:r w:rsidR="000C5B81">
        <w:rPr>
          <w:noProof/>
          <w:webHidden/>
        </w:rPr>
        <w:fldChar w:fldCharType="end"/>
      </w:r>
      <w:r w:rsidR="000C5B81" w:rsidRPr="00871D43">
        <w:rPr>
          <w:rStyle w:val="Hyperlink"/>
          <w:noProof/>
        </w:rPr>
        <w:fldChar w:fldCharType="end"/>
      </w:r>
    </w:p>
    <w:p w14:paraId="664B3BAC" w14:textId="16734063" w:rsidR="000C5B81" w:rsidRDefault="000C5B81" w:rsidP="00830835">
      <w:pPr>
        <w:pStyle w:val="TableofFigures"/>
        <w:tabs>
          <w:tab w:val="right" w:leader="dot" w:pos="9016"/>
        </w:tabs>
        <w:spacing w:after="120"/>
        <w:rPr>
          <w:rFonts w:eastAsiaTheme="minorEastAsia"/>
          <w:noProof/>
          <w:lang w:eastAsia="en-GB"/>
        </w:rPr>
      </w:pPr>
      <w:r w:rsidRPr="00871D43">
        <w:rPr>
          <w:rStyle w:val="Hyperlink"/>
          <w:noProof/>
        </w:rPr>
        <w:fldChar w:fldCharType="begin"/>
      </w:r>
      <w:r w:rsidRPr="00871D43">
        <w:rPr>
          <w:rStyle w:val="Hyperlink"/>
          <w:noProof/>
        </w:rPr>
        <w:instrText xml:space="preserve"> </w:instrText>
      </w:r>
      <w:r>
        <w:rPr>
          <w:noProof/>
        </w:rPr>
        <w:instrText>HYPERLINK \l "_Toc80969072"</w:instrText>
      </w:r>
      <w:r w:rsidRPr="00871D43">
        <w:rPr>
          <w:rStyle w:val="Hyperlink"/>
          <w:noProof/>
        </w:rPr>
        <w:instrText xml:space="preserve"> </w:instrText>
      </w:r>
      <w:ins w:id="182" w:author="Andrew Instone-Cowie" w:date="2024-06-19T14:04:00Z" w16du:dateUtc="2024-06-19T13:04:00Z">
        <w:r w:rsidR="002645C5" w:rsidRPr="00871D43">
          <w:rPr>
            <w:rStyle w:val="Hyperlink"/>
            <w:noProof/>
          </w:rPr>
        </w:r>
      </w:ins>
      <w:r w:rsidRPr="00871D43">
        <w:rPr>
          <w:rStyle w:val="Hyperlink"/>
          <w:noProof/>
        </w:rPr>
        <w:fldChar w:fldCharType="separate"/>
      </w:r>
      <w:r w:rsidRPr="00871D43">
        <w:rPr>
          <w:rStyle w:val="Hyperlink"/>
          <w:noProof/>
        </w:rPr>
        <w:t>Table 2 – Power Module PCB Parts List</w:t>
      </w:r>
      <w:r>
        <w:rPr>
          <w:noProof/>
          <w:webHidden/>
        </w:rPr>
        <w:tab/>
      </w:r>
      <w:r>
        <w:rPr>
          <w:noProof/>
          <w:webHidden/>
        </w:rPr>
        <w:fldChar w:fldCharType="begin"/>
      </w:r>
      <w:r>
        <w:rPr>
          <w:noProof/>
          <w:webHidden/>
        </w:rPr>
        <w:instrText xml:space="preserve"> PAGEREF _Toc80969072 \h </w:instrText>
      </w:r>
      <w:r>
        <w:rPr>
          <w:noProof/>
          <w:webHidden/>
        </w:rPr>
      </w:r>
      <w:r>
        <w:rPr>
          <w:noProof/>
          <w:webHidden/>
        </w:rPr>
        <w:fldChar w:fldCharType="separate"/>
      </w:r>
      <w:r w:rsidR="00476E07">
        <w:rPr>
          <w:noProof/>
          <w:webHidden/>
        </w:rPr>
        <w:t>29</w:t>
      </w:r>
      <w:r>
        <w:rPr>
          <w:noProof/>
          <w:webHidden/>
        </w:rPr>
        <w:fldChar w:fldCharType="end"/>
      </w:r>
      <w:r w:rsidRPr="00871D43">
        <w:rPr>
          <w:rStyle w:val="Hyperlink"/>
          <w:noProof/>
        </w:rPr>
        <w:fldChar w:fldCharType="end"/>
      </w:r>
    </w:p>
    <w:p w14:paraId="6F3D1AB6" w14:textId="03344E94" w:rsidR="000C5B81" w:rsidRDefault="000C5B81" w:rsidP="00830835">
      <w:pPr>
        <w:pStyle w:val="TableofFigures"/>
        <w:tabs>
          <w:tab w:val="right" w:leader="dot" w:pos="9016"/>
        </w:tabs>
        <w:spacing w:after="120"/>
        <w:rPr>
          <w:rFonts w:eastAsiaTheme="minorEastAsia"/>
          <w:noProof/>
          <w:lang w:eastAsia="en-GB"/>
        </w:rPr>
      </w:pPr>
      <w:r w:rsidRPr="00871D43">
        <w:rPr>
          <w:rStyle w:val="Hyperlink"/>
          <w:noProof/>
        </w:rPr>
        <w:fldChar w:fldCharType="begin"/>
      </w:r>
      <w:r w:rsidRPr="00871D43">
        <w:rPr>
          <w:rStyle w:val="Hyperlink"/>
          <w:noProof/>
        </w:rPr>
        <w:instrText xml:space="preserve"> </w:instrText>
      </w:r>
      <w:r>
        <w:rPr>
          <w:noProof/>
        </w:rPr>
        <w:instrText>HYPERLINK \l "_Toc80969073"</w:instrText>
      </w:r>
      <w:r w:rsidRPr="00871D43">
        <w:rPr>
          <w:rStyle w:val="Hyperlink"/>
          <w:noProof/>
        </w:rPr>
        <w:instrText xml:space="preserve"> </w:instrText>
      </w:r>
      <w:ins w:id="183" w:author="Andrew Instone-Cowie" w:date="2024-06-19T14:04:00Z" w16du:dateUtc="2024-06-19T13:04:00Z">
        <w:r w:rsidR="002645C5" w:rsidRPr="00871D43">
          <w:rPr>
            <w:rStyle w:val="Hyperlink"/>
            <w:noProof/>
          </w:rPr>
        </w:r>
      </w:ins>
      <w:r w:rsidRPr="00871D43">
        <w:rPr>
          <w:rStyle w:val="Hyperlink"/>
          <w:noProof/>
        </w:rPr>
        <w:fldChar w:fldCharType="separate"/>
      </w:r>
      <w:r w:rsidRPr="00871D43">
        <w:rPr>
          <w:rStyle w:val="Hyperlink"/>
          <w:noProof/>
        </w:rPr>
        <w:t>Table 3 – Magneto-Resistive Sensor Module Parts List</w:t>
      </w:r>
      <w:r>
        <w:rPr>
          <w:noProof/>
          <w:webHidden/>
        </w:rPr>
        <w:tab/>
      </w:r>
      <w:r>
        <w:rPr>
          <w:noProof/>
          <w:webHidden/>
        </w:rPr>
        <w:fldChar w:fldCharType="begin"/>
      </w:r>
      <w:r>
        <w:rPr>
          <w:noProof/>
          <w:webHidden/>
        </w:rPr>
        <w:instrText xml:space="preserve"> PAGEREF _Toc80969073 \h </w:instrText>
      </w:r>
      <w:r>
        <w:rPr>
          <w:noProof/>
          <w:webHidden/>
        </w:rPr>
      </w:r>
      <w:r>
        <w:rPr>
          <w:noProof/>
          <w:webHidden/>
        </w:rPr>
        <w:fldChar w:fldCharType="separate"/>
      </w:r>
      <w:r w:rsidR="00476E07">
        <w:rPr>
          <w:noProof/>
          <w:webHidden/>
        </w:rPr>
        <w:t>33</w:t>
      </w:r>
      <w:r>
        <w:rPr>
          <w:noProof/>
          <w:webHidden/>
        </w:rPr>
        <w:fldChar w:fldCharType="end"/>
      </w:r>
      <w:r w:rsidRPr="00871D43">
        <w:rPr>
          <w:rStyle w:val="Hyperlink"/>
          <w:noProof/>
        </w:rPr>
        <w:fldChar w:fldCharType="end"/>
      </w:r>
    </w:p>
    <w:p w14:paraId="1636A12B" w14:textId="766D871A" w:rsidR="000C5B81" w:rsidRDefault="000C5B81" w:rsidP="00830835">
      <w:pPr>
        <w:pStyle w:val="TableofFigures"/>
        <w:tabs>
          <w:tab w:val="right" w:leader="dot" w:pos="9016"/>
        </w:tabs>
        <w:spacing w:after="120"/>
        <w:rPr>
          <w:rFonts w:eastAsiaTheme="minorEastAsia"/>
          <w:noProof/>
          <w:lang w:eastAsia="en-GB"/>
        </w:rPr>
      </w:pPr>
      <w:r w:rsidRPr="00871D43">
        <w:rPr>
          <w:rStyle w:val="Hyperlink"/>
          <w:noProof/>
        </w:rPr>
        <w:fldChar w:fldCharType="begin"/>
      </w:r>
      <w:r w:rsidRPr="00871D43">
        <w:rPr>
          <w:rStyle w:val="Hyperlink"/>
          <w:noProof/>
        </w:rPr>
        <w:instrText xml:space="preserve"> </w:instrText>
      </w:r>
      <w:r>
        <w:rPr>
          <w:noProof/>
        </w:rPr>
        <w:instrText>HYPERLINK \l "_Toc80969074"</w:instrText>
      </w:r>
      <w:r w:rsidRPr="00871D43">
        <w:rPr>
          <w:rStyle w:val="Hyperlink"/>
          <w:noProof/>
        </w:rPr>
        <w:instrText xml:space="preserve"> </w:instrText>
      </w:r>
      <w:ins w:id="184" w:author="Andrew Instone-Cowie" w:date="2024-06-19T14:04:00Z" w16du:dateUtc="2024-06-19T13:04:00Z">
        <w:r w:rsidR="002645C5" w:rsidRPr="00871D43">
          <w:rPr>
            <w:rStyle w:val="Hyperlink"/>
            <w:noProof/>
          </w:rPr>
        </w:r>
      </w:ins>
      <w:r w:rsidRPr="00871D43">
        <w:rPr>
          <w:rStyle w:val="Hyperlink"/>
          <w:noProof/>
        </w:rPr>
        <w:fldChar w:fldCharType="separate"/>
      </w:r>
      <w:r w:rsidRPr="00871D43">
        <w:rPr>
          <w:rStyle w:val="Hyperlink"/>
          <w:noProof/>
        </w:rPr>
        <w:t>Table 4 – Generic Sensor Module Parts List</w:t>
      </w:r>
      <w:r>
        <w:rPr>
          <w:noProof/>
          <w:webHidden/>
        </w:rPr>
        <w:tab/>
      </w:r>
      <w:r>
        <w:rPr>
          <w:noProof/>
          <w:webHidden/>
        </w:rPr>
        <w:fldChar w:fldCharType="begin"/>
      </w:r>
      <w:r>
        <w:rPr>
          <w:noProof/>
          <w:webHidden/>
        </w:rPr>
        <w:instrText xml:space="preserve"> PAGEREF _Toc80969074 \h </w:instrText>
      </w:r>
      <w:r>
        <w:rPr>
          <w:noProof/>
          <w:webHidden/>
        </w:rPr>
      </w:r>
      <w:r>
        <w:rPr>
          <w:noProof/>
          <w:webHidden/>
        </w:rPr>
        <w:fldChar w:fldCharType="separate"/>
      </w:r>
      <w:r w:rsidR="00476E07">
        <w:rPr>
          <w:noProof/>
          <w:webHidden/>
        </w:rPr>
        <w:t>37</w:t>
      </w:r>
      <w:r>
        <w:rPr>
          <w:noProof/>
          <w:webHidden/>
        </w:rPr>
        <w:fldChar w:fldCharType="end"/>
      </w:r>
      <w:r w:rsidRPr="00871D43">
        <w:rPr>
          <w:rStyle w:val="Hyperlink"/>
          <w:noProof/>
        </w:rPr>
        <w:fldChar w:fldCharType="end"/>
      </w:r>
    </w:p>
    <w:p w14:paraId="48D1BB92" w14:textId="02CB533C" w:rsidR="000C5B81" w:rsidRDefault="000C5B81" w:rsidP="00830835">
      <w:pPr>
        <w:pStyle w:val="TableofFigures"/>
        <w:tabs>
          <w:tab w:val="right" w:leader="dot" w:pos="9016"/>
        </w:tabs>
        <w:spacing w:after="120"/>
        <w:rPr>
          <w:rFonts w:eastAsiaTheme="minorEastAsia"/>
          <w:noProof/>
          <w:lang w:eastAsia="en-GB"/>
        </w:rPr>
      </w:pPr>
      <w:r w:rsidRPr="00871D43">
        <w:rPr>
          <w:rStyle w:val="Hyperlink"/>
          <w:noProof/>
        </w:rPr>
        <w:fldChar w:fldCharType="begin"/>
      </w:r>
      <w:r w:rsidRPr="00871D43">
        <w:rPr>
          <w:rStyle w:val="Hyperlink"/>
          <w:noProof/>
        </w:rPr>
        <w:instrText xml:space="preserve"> </w:instrText>
      </w:r>
      <w:r>
        <w:rPr>
          <w:noProof/>
        </w:rPr>
        <w:instrText>HYPERLINK \l "_Toc80969075"</w:instrText>
      </w:r>
      <w:r w:rsidRPr="00871D43">
        <w:rPr>
          <w:rStyle w:val="Hyperlink"/>
          <w:noProof/>
        </w:rPr>
        <w:instrText xml:space="preserve"> </w:instrText>
      </w:r>
      <w:ins w:id="185" w:author="Andrew Instone-Cowie" w:date="2024-06-19T14:04:00Z" w16du:dateUtc="2024-06-19T13:04:00Z">
        <w:r w:rsidR="002645C5" w:rsidRPr="00871D43">
          <w:rPr>
            <w:rStyle w:val="Hyperlink"/>
            <w:noProof/>
          </w:rPr>
        </w:r>
      </w:ins>
      <w:r w:rsidRPr="00871D43">
        <w:rPr>
          <w:rStyle w:val="Hyperlink"/>
          <w:noProof/>
        </w:rPr>
        <w:fldChar w:fldCharType="separate"/>
      </w:r>
      <w:r w:rsidRPr="00871D43">
        <w:rPr>
          <w:rStyle w:val="Hyperlink"/>
          <w:noProof/>
        </w:rPr>
        <w:t>Table 5 – Enclosures Parts List</w:t>
      </w:r>
      <w:r>
        <w:rPr>
          <w:noProof/>
          <w:webHidden/>
        </w:rPr>
        <w:tab/>
      </w:r>
      <w:r>
        <w:rPr>
          <w:noProof/>
          <w:webHidden/>
        </w:rPr>
        <w:fldChar w:fldCharType="begin"/>
      </w:r>
      <w:r>
        <w:rPr>
          <w:noProof/>
          <w:webHidden/>
        </w:rPr>
        <w:instrText xml:space="preserve"> PAGEREF _Toc80969075 \h </w:instrText>
      </w:r>
      <w:r>
        <w:rPr>
          <w:noProof/>
          <w:webHidden/>
        </w:rPr>
      </w:r>
      <w:r>
        <w:rPr>
          <w:noProof/>
          <w:webHidden/>
        </w:rPr>
        <w:fldChar w:fldCharType="separate"/>
      </w:r>
      <w:r w:rsidR="00476E07">
        <w:rPr>
          <w:noProof/>
          <w:webHidden/>
        </w:rPr>
        <w:t>42</w:t>
      </w:r>
      <w:r>
        <w:rPr>
          <w:noProof/>
          <w:webHidden/>
        </w:rPr>
        <w:fldChar w:fldCharType="end"/>
      </w:r>
      <w:r w:rsidRPr="00871D43">
        <w:rPr>
          <w:rStyle w:val="Hyperlink"/>
          <w:noProof/>
        </w:rPr>
        <w:fldChar w:fldCharType="end"/>
      </w:r>
    </w:p>
    <w:p w14:paraId="3115BEC9" w14:textId="65942251" w:rsidR="000C5B81" w:rsidRDefault="000C5B81" w:rsidP="00830835">
      <w:pPr>
        <w:pStyle w:val="TableofFigures"/>
        <w:tabs>
          <w:tab w:val="right" w:leader="dot" w:pos="9016"/>
        </w:tabs>
        <w:spacing w:after="120"/>
        <w:rPr>
          <w:rFonts w:eastAsiaTheme="minorEastAsia"/>
          <w:noProof/>
          <w:lang w:eastAsia="en-GB"/>
        </w:rPr>
      </w:pPr>
      <w:r w:rsidRPr="00871D43">
        <w:rPr>
          <w:rStyle w:val="Hyperlink"/>
          <w:noProof/>
        </w:rPr>
        <w:fldChar w:fldCharType="begin"/>
      </w:r>
      <w:r w:rsidRPr="00871D43">
        <w:rPr>
          <w:rStyle w:val="Hyperlink"/>
          <w:noProof/>
        </w:rPr>
        <w:instrText xml:space="preserve"> </w:instrText>
      </w:r>
      <w:r>
        <w:rPr>
          <w:noProof/>
        </w:rPr>
        <w:instrText>HYPERLINK \l "_Toc80969076"</w:instrText>
      </w:r>
      <w:r w:rsidRPr="00871D43">
        <w:rPr>
          <w:rStyle w:val="Hyperlink"/>
          <w:noProof/>
        </w:rPr>
        <w:instrText xml:space="preserve"> </w:instrText>
      </w:r>
      <w:ins w:id="186" w:author="Andrew Instone-Cowie" w:date="2024-06-19T14:04:00Z" w16du:dateUtc="2024-06-19T13:04:00Z">
        <w:r w:rsidR="002645C5" w:rsidRPr="00871D43">
          <w:rPr>
            <w:rStyle w:val="Hyperlink"/>
            <w:noProof/>
          </w:rPr>
        </w:r>
      </w:ins>
      <w:r w:rsidRPr="00871D43">
        <w:rPr>
          <w:rStyle w:val="Hyperlink"/>
          <w:noProof/>
        </w:rPr>
        <w:fldChar w:fldCharType="separate"/>
      </w:r>
      <w:r w:rsidRPr="00871D43">
        <w:rPr>
          <w:rStyle w:val="Hyperlink"/>
          <w:noProof/>
        </w:rPr>
        <w:t>Table 6 – Example Channel Mapping</w:t>
      </w:r>
      <w:r>
        <w:rPr>
          <w:noProof/>
          <w:webHidden/>
        </w:rPr>
        <w:tab/>
      </w:r>
      <w:r>
        <w:rPr>
          <w:noProof/>
          <w:webHidden/>
        </w:rPr>
        <w:fldChar w:fldCharType="begin"/>
      </w:r>
      <w:r>
        <w:rPr>
          <w:noProof/>
          <w:webHidden/>
        </w:rPr>
        <w:instrText xml:space="preserve"> PAGEREF _Toc80969076 \h </w:instrText>
      </w:r>
      <w:r>
        <w:rPr>
          <w:noProof/>
          <w:webHidden/>
        </w:rPr>
      </w:r>
      <w:r>
        <w:rPr>
          <w:noProof/>
          <w:webHidden/>
        </w:rPr>
        <w:fldChar w:fldCharType="separate"/>
      </w:r>
      <w:r w:rsidR="00476E07">
        <w:rPr>
          <w:noProof/>
          <w:webHidden/>
        </w:rPr>
        <w:t>82</w:t>
      </w:r>
      <w:r>
        <w:rPr>
          <w:noProof/>
          <w:webHidden/>
        </w:rPr>
        <w:fldChar w:fldCharType="end"/>
      </w:r>
      <w:r w:rsidRPr="00871D43">
        <w:rPr>
          <w:rStyle w:val="Hyperlink"/>
          <w:noProof/>
        </w:rPr>
        <w:fldChar w:fldCharType="end"/>
      </w:r>
    </w:p>
    <w:p w14:paraId="2A44EA54" w14:textId="28A834C5" w:rsidR="000C5B81" w:rsidRDefault="000C5B81">
      <w:pPr>
        <w:pStyle w:val="TableofFigures"/>
        <w:tabs>
          <w:tab w:val="right" w:leader="dot" w:pos="9016"/>
        </w:tabs>
        <w:rPr>
          <w:rFonts w:eastAsiaTheme="minorEastAsia"/>
          <w:noProof/>
          <w:lang w:eastAsia="en-GB"/>
        </w:rPr>
      </w:pPr>
      <w:r w:rsidRPr="00871D43">
        <w:rPr>
          <w:rStyle w:val="Hyperlink"/>
          <w:noProof/>
        </w:rPr>
        <w:fldChar w:fldCharType="begin"/>
      </w:r>
      <w:r w:rsidRPr="00871D43">
        <w:rPr>
          <w:rStyle w:val="Hyperlink"/>
          <w:noProof/>
        </w:rPr>
        <w:instrText xml:space="preserve"> </w:instrText>
      </w:r>
      <w:r>
        <w:rPr>
          <w:noProof/>
        </w:rPr>
        <w:instrText>HYPERLINK \l "_Toc80969077"</w:instrText>
      </w:r>
      <w:r w:rsidRPr="00871D43">
        <w:rPr>
          <w:rStyle w:val="Hyperlink"/>
          <w:noProof/>
        </w:rPr>
        <w:instrText xml:space="preserve"> </w:instrText>
      </w:r>
      <w:ins w:id="187" w:author="Andrew Instone-Cowie" w:date="2024-06-19T14:04:00Z" w16du:dateUtc="2024-06-19T13:04:00Z">
        <w:r w:rsidR="002645C5" w:rsidRPr="00871D43">
          <w:rPr>
            <w:rStyle w:val="Hyperlink"/>
            <w:noProof/>
          </w:rPr>
        </w:r>
      </w:ins>
      <w:r w:rsidRPr="00871D43">
        <w:rPr>
          <w:rStyle w:val="Hyperlink"/>
          <w:noProof/>
        </w:rPr>
        <w:fldChar w:fldCharType="separate"/>
      </w:r>
      <w:r w:rsidRPr="00871D43">
        <w:rPr>
          <w:rStyle w:val="Hyperlink"/>
          <w:noProof/>
        </w:rPr>
        <w:t>Table 7 – Bell Numbers &amp; Letters</w:t>
      </w:r>
      <w:r>
        <w:rPr>
          <w:noProof/>
          <w:webHidden/>
        </w:rPr>
        <w:tab/>
      </w:r>
      <w:r>
        <w:rPr>
          <w:noProof/>
          <w:webHidden/>
        </w:rPr>
        <w:fldChar w:fldCharType="begin"/>
      </w:r>
      <w:r>
        <w:rPr>
          <w:noProof/>
          <w:webHidden/>
        </w:rPr>
        <w:instrText xml:space="preserve"> PAGEREF _Toc80969077 \h </w:instrText>
      </w:r>
      <w:r>
        <w:rPr>
          <w:noProof/>
          <w:webHidden/>
        </w:rPr>
      </w:r>
      <w:r>
        <w:rPr>
          <w:noProof/>
          <w:webHidden/>
        </w:rPr>
        <w:fldChar w:fldCharType="separate"/>
      </w:r>
      <w:r w:rsidR="00476E07">
        <w:rPr>
          <w:noProof/>
          <w:webHidden/>
        </w:rPr>
        <w:t>82</w:t>
      </w:r>
      <w:r>
        <w:rPr>
          <w:noProof/>
          <w:webHidden/>
        </w:rPr>
        <w:fldChar w:fldCharType="end"/>
      </w:r>
      <w:r w:rsidRPr="00871D43">
        <w:rPr>
          <w:rStyle w:val="Hyperlink"/>
          <w:noProof/>
        </w:rPr>
        <w:fldChar w:fldCharType="end"/>
      </w:r>
    </w:p>
    <w:p w14:paraId="1473B8C8" w14:textId="096350C6" w:rsidR="004D7582" w:rsidRPr="00787764" w:rsidRDefault="00E35852" w:rsidP="004E080F">
      <w:pPr>
        <w:pStyle w:val="Heading1"/>
        <w:pageBreakBefore/>
        <w:spacing w:after="100"/>
      </w:pPr>
      <w:r>
        <w:lastRenderedPageBreak/>
        <w:fldChar w:fldCharType="end"/>
      </w:r>
      <w:bookmarkStart w:id="188" w:name="_Toc80968898"/>
      <w:r w:rsidR="004D7582">
        <w:t>Document History</w:t>
      </w:r>
      <w:bookmarkEnd w:id="188"/>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1"/>
        <w:gridCol w:w="1822"/>
        <w:gridCol w:w="1390"/>
        <w:gridCol w:w="4931"/>
      </w:tblGrid>
      <w:tr w:rsidR="00D57358" w:rsidRPr="00D57358" w14:paraId="6F93D011" w14:textId="77777777" w:rsidTr="003A2793">
        <w:tc>
          <w:tcPr>
            <w:tcW w:w="991" w:type="dxa"/>
            <w:shd w:val="clear" w:color="auto" w:fill="D9D9D9" w:themeFill="background1" w:themeFillShade="D9"/>
          </w:tcPr>
          <w:p w14:paraId="36847EF6" w14:textId="77777777" w:rsidR="00483BB7" w:rsidRPr="00212D29" w:rsidRDefault="00483BB7" w:rsidP="00483BB7">
            <w:pPr>
              <w:contextualSpacing/>
              <w:rPr>
                <w:b/>
              </w:rPr>
            </w:pPr>
            <w:r w:rsidRPr="00212D29">
              <w:rPr>
                <w:b/>
              </w:rPr>
              <w:t>Version</w:t>
            </w:r>
          </w:p>
        </w:tc>
        <w:tc>
          <w:tcPr>
            <w:tcW w:w="1822" w:type="dxa"/>
            <w:shd w:val="clear" w:color="auto" w:fill="D9D9D9" w:themeFill="background1" w:themeFillShade="D9"/>
          </w:tcPr>
          <w:p w14:paraId="140786F3" w14:textId="77777777" w:rsidR="00483BB7" w:rsidRPr="00212D29" w:rsidRDefault="00483BB7" w:rsidP="00483BB7">
            <w:pPr>
              <w:contextualSpacing/>
              <w:rPr>
                <w:b/>
              </w:rPr>
            </w:pPr>
            <w:r w:rsidRPr="00212D29">
              <w:rPr>
                <w:b/>
              </w:rPr>
              <w:t>Author</w:t>
            </w:r>
          </w:p>
        </w:tc>
        <w:tc>
          <w:tcPr>
            <w:tcW w:w="1390" w:type="dxa"/>
            <w:shd w:val="clear" w:color="auto" w:fill="D9D9D9" w:themeFill="background1" w:themeFillShade="D9"/>
          </w:tcPr>
          <w:p w14:paraId="7FD0DB1C" w14:textId="77777777" w:rsidR="00483BB7" w:rsidRPr="00212D29" w:rsidRDefault="00483BB7" w:rsidP="00483BB7">
            <w:pPr>
              <w:contextualSpacing/>
              <w:rPr>
                <w:b/>
              </w:rPr>
            </w:pPr>
            <w:r w:rsidRPr="00212D29">
              <w:rPr>
                <w:b/>
              </w:rPr>
              <w:t>Date</w:t>
            </w:r>
          </w:p>
        </w:tc>
        <w:tc>
          <w:tcPr>
            <w:tcW w:w="4931" w:type="dxa"/>
            <w:shd w:val="clear" w:color="auto" w:fill="D9D9D9" w:themeFill="background1" w:themeFillShade="D9"/>
          </w:tcPr>
          <w:p w14:paraId="0A72C247" w14:textId="77777777" w:rsidR="00483BB7" w:rsidRPr="00212D29" w:rsidRDefault="00483BB7" w:rsidP="00483BB7">
            <w:pPr>
              <w:contextualSpacing/>
              <w:rPr>
                <w:b/>
              </w:rPr>
            </w:pPr>
            <w:r w:rsidRPr="00212D29">
              <w:rPr>
                <w:b/>
              </w:rPr>
              <w:t>Changes</w:t>
            </w:r>
          </w:p>
        </w:tc>
      </w:tr>
      <w:tr w:rsidR="00D57358" w:rsidRPr="00D57358" w14:paraId="78FDCFC9" w14:textId="77777777" w:rsidTr="003A2793">
        <w:tc>
          <w:tcPr>
            <w:tcW w:w="991" w:type="dxa"/>
          </w:tcPr>
          <w:p w14:paraId="14A217CF" w14:textId="77777777" w:rsidR="00483BB7" w:rsidRPr="00212D29" w:rsidRDefault="00D57358" w:rsidP="00483BB7">
            <w:pPr>
              <w:contextualSpacing/>
            </w:pPr>
            <w:r w:rsidRPr="00212D29">
              <w:t>0.1</w:t>
            </w:r>
          </w:p>
        </w:tc>
        <w:tc>
          <w:tcPr>
            <w:tcW w:w="1822" w:type="dxa"/>
          </w:tcPr>
          <w:p w14:paraId="29782EF3" w14:textId="77777777" w:rsidR="00483BB7" w:rsidRPr="00212D29" w:rsidRDefault="00483BB7" w:rsidP="00483BB7">
            <w:pPr>
              <w:contextualSpacing/>
            </w:pPr>
            <w:r w:rsidRPr="00212D29">
              <w:t>A J Instone-Cowie</w:t>
            </w:r>
          </w:p>
        </w:tc>
        <w:tc>
          <w:tcPr>
            <w:tcW w:w="1390" w:type="dxa"/>
          </w:tcPr>
          <w:p w14:paraId="02ADF673" w14:textId="49871B78" w:rsidR="00483BB7" w:rsidRPr="00212D29" w:rsidRDefault="009E4E3F">
            <w:pPr>
              <w:contextualSpacing/>
            </w:pPr>
            <w:r>
              <w:t>10</w:t>
            </w:r>
            <w:r w:rsidR="00D230DD" w:rsidRPr="00212D29">
              <w:t>/09</w:t>
            </w:r>
            <w:r w:rsidR="00483BB7" w:rsidRPr="00212D29">
              <w:t>/201</w:t>
            </w:r>
            <w:r w:rsidR="00D57358" w:rsidRPr="00212D29">
              <w:t>8</w:t>
            </w:r>
          </w:p>
        </w:tc>
        <w:tc>
          <w:tcPr>
            <w:tcW w:w="4931" w:type="dxa"/>
          </w:tcPr>
          <w:p w14:paraId="66D448E8" w14:textId="77777777" w:rsidR="00483BB7" w:rsidRPr="00212D29" w:rsidRDefault="00C508EE">
            <w:pPr>
              <w:contextualSpacing/>
            </w:pPr>
            <w:r w:rsidRPr="00212D29">
              <w:t xml:space="preserve">First </w:t>
            </w:r>
            <w:r w:rsidR="00D57358" w:rsidRPr="00212D29">
              <w:t>Draft</w:t>
            </w:r>
            <w:r w:rsidR="00172EEB" w:rsidRPr="00212D29">
              <w:t>.</w:t>
            </w:r>
          </w:p>
        </w:tc>
      </w:tr>
      <w:tr w:rsidR="003455F9" w:rsidRPr="00D57358" w14:paraId="3ADFC153" w14:textId="77777777" w:rsidTr="003A2793">
        <w:tc>
          <w:tcPr>
            <w:tcW w:w="991" w:type="dxa"/>
          </w:tcPr>
          <w:p w14:paraId="3C194B41" w14:textId="30B4EED9" w:rsidR="003455F9" w:rsidRPr="00212D29" w:rsidRDefault="003455F9" w:rsidP="003455F9">
            <w:pPr>
              <w:contextualSpacing/>
            </w:pPr>
            <w:r>
              <w:t>0.2</w:t>
            </w:r>
          </w:p>
        </w:tc>
        <w:tc>
          <w:tcPr>
            <w:tcW w:w="1822" w:type="dxa"/>
          </w:tcPr>
          <w:p w14:paraId="3168D28F" w14:textId="5A83D38D" w:rsidR="003455F9" w:rsidRPr="00212D29" w:rsidRDefault="003455F9" w:rsidP="003455F9">
            <w:pPr>
              <w:contextualSpacing/>
            </w:pPr>
            <w:r w:rsidRPr="00212D29">
              <w:t>A J Instone-Cowie</w:t>
            </w:r>
          </w:p>
        </w:tc>
        <w:tc>
          <w:tcPr>
            <w:tcW w:w="1390" w:type="dxa"/>
          </w:tcPr>
          <w:p w14:paraId="1D62788A" w14:textId="33AFBF97" w:rsidR="003455F9" w:rsidRPr="00212D29" w:rsidRDefault="003455F9" w:rsidP="003455F9">
            <w:pPr>
              <w:contextualSpacing/>
            </w:pPr>
            <w:r>
              <w:t>27</w:t>
            </w:r>
            <w:r w:rsidRPr="00212D29">
              <w:t>/</w:t>
            </w:r>
            <w:r>
              <w:t>10</w:t>
            </w:r>
            <w:r w:rsidRPr="00212D29">
              <w:t>/2018</w:t>
            </w:r>
          </w:p>
        </w:tc>
        <w:tc>
          <w:tcPr>
            <w:tcW w:w="4931" w:type="dxa"/>
          </w:tcPr>
          <w:p w14:paraId="65B70FA3" w14:textId="56BA13BC" w:rsidR="003455F9" w:rsidRPr="00212D29" w:rsidRDefault="003455F9" w:rsidP="003455F9">
            <w:pPr>
              <w:contextualSpacing/>
            </w:pPr>
            <w:r>
              <w:t xml:space="preserve">Minor </w:t>
            </w:r>
            <w:r w:rsidR="007837A3">
              <w:t>corrections, PCB ordering, voltage regulator</w:t>
            </w:r>
            <w:r>
              <w:t>.</w:t>
            </w:r>
          </w:p>
        </w:tc>
      </w:tr>
      <w:tr w:rsidR="003545D0" w:rsidRPr="00D57358" w14:paraId="1D60D5E5" w14:textId="77777777" w:rsidTr="003A2793">
        <w:tc>
          <w:tcPr>
            <w:tcW w:w="991" w:type="dxa"/>
          </w:tcPr>
          <w:p w14:paraId="35085037" w14:textId="605E5378" w:rsidR="003545D0" w:rsidRPr="00212D29" w:rsidRDefault="003545D0" w:rsidP="003545D0">
            <w:pPr>
              <w:contextualSpacing/>
            </w:pPr>
            <w:r>
              <w:t>0.3</w:t>
            </w:r>
          </w:p>
        </w:tc>
        <w:tc>
          <w:tcPr>
            <w:tcW w:w="1822" w:type="dxa"/>
          </w:tcPr>
          <w:p w14:paraId="1AFA1743" w14:textId="78B192E9" w:rsidR="003545D0" w:rsidRPr="00212D29" w:rsidRDefault="003545D0" w:rsidP="003545D0">
            <w:pPr>
              <w:contextualSpacing/>
            </w:pPr>
            <w:r w:rsidRPr="00212D29">
              <w:t>A J Instone-Cowie</w:t>
            </w:r>
          </w:p>
        </w:tc>
        <w:tc>
          <w:tcPr>
            <w:tcW w:w="1390" w:type="dxa"/>
          </w:tcPr>
          <w:p w14:paraId="075B318C" w14:textId="462F9639" w:rsidR="003545D0" w:rsidRPr="00212D29" w:rsidRDefault="003545D0" w:rsidP="003545D0">
            <w:pPr>
              <w:contextualSpacing/>
            </w:pPr>
            <w:r>
              <w:t>02/11</w:t>
            </w:r>
            <w:r w:rsidRPr="00212D29">
              <w:t>/2018</w:t>
            </w:r>
          </w:p>
        </w:tc>
        <w:tc>
          <w:tcPr>
            <w:tcW w:w="4931" w:type="dxa"/>
          </w:tcPr>
          <w:p w14:paraId="508870EB" w14:textId="7906D35F" w:rsidR="003545D0" w:rsidRPr="00212D29" w:rsidRDefault="003545D0" w:rsidP="003545D0">
            <w:pPr>
              <w:contextualSpacing/>
            </w:pPr>
            <w:r>
              <w:t>Changed Farnell 1N4001 part code for a more available UK stocked item.</w:t>
            </w:r>
          </w:p>
        </w:tc>
      </w:tr>
      <w:tr w:rsidR="00C9246B" w:rsidRPr="00D57358" w14:paraId="6CC25F77" w14:textId="77777777" w:rsidTr="003A2793">
        <w:tc>
          <w:tcPr>
            <w:tcW w:w="991" w:type="dxa"/>
          </w:tcPr>
          <w:p w14:paraId="4D2C026A" w14:textId="18BF0B88" w:rsidR="00C9246B" w:rsidRDefault="00C9246B" w:rsidP="003545D0">
            <w:pPr>
              <w:contextualSpacing/>
            </w:pPr>
            <w:r>
              <w:t>0.4</w:t>
            </w:r>
          </w:p>
        </w:tc>
        <w:tc>
          <w:tcPr>
            <w:tcW w:w="1822" w:type="dxa"/>
          </w:tcPr>
          <w:p w14:paraId="2C656F01" w14:textId="6BCD1E04" w:rsidR="00C9246B" w:rsidRPr="00212D29" w:rsidRDefault="00C9246B" w:rsidP="003545D0">
            <w:pPr>
              <w:contextualSpacing/>
            </w:pPr>
            <w:r>
              <w:t>A J Instone-Cowie</w:t>
            </w:r>
          </w:p>
        </w:tc>
        <w:tc>
          <w:tcPr>
            <w:tcW w:w="1390" w:type="dxa"/>
          </w:tcPr>
          <w:p w14:paraId="4A6052AD" w14:textId="6A876BE8" w:rsidR="00C9246B" w:rsidRDefault="0099187C" w:rsidP="003545D0">
            <w:pPr>
              <w:contextualSpacing/>
            </w:pPr>
            <w:r>
              <w:t>24</w:t>
            </w:r>
            <w:r w:rsidR="00C9246B">
              <w:t>/01/2019</w:t>
            </w:r>
          </w:p>
        </w:tc>
        <w:tc>
          <w:tcPr>
            <w:tcW w:w="4931" w:type="dxa"/>
          </w:tcPr>
          <w:p w14:paraId="6C50A477" w14:textId="6843868F" w:rsidR="00C9246B" w:rsidRDefault="00C9246B" w:rsidP="003545D0">
            <w:pPr>
              <w:contextualSpacing/>
            </w:pPr>
            <w:r>
              <w:t>Minor corrections, updated interface PCB</w:t>
            </w:r>
            <w:r w:rsidR="0099187C">
              <w:t xml:space="preserve"> to Rev D, added guidance on polarised components.</w:t>
            </w:r>
          </w:p>
        </w:tc>
      </w:tr>
      <w:tr w:rsidR="00A7651F" w:rsidRPr="00D57358" w14:paraId="6E485EC7" w14:textId="77777777" w:rsidTr="003A2793">
        <w:tc>
          <w:tcPr>
            <w:tcW w:w="991" w:type="dxa"/>
          </w:tcPr>
          <w:p w14:paraId="046AC9E6" w14:textId="6D290F03" w:rsidR="00A7651F" w:rsidRDefault="00A7651F" w:rsidP="00A7651F">
            <w:pPr>
              <w:contextualSpacing/>
            </w:pPr>
            <w:r>
              <w:t>0.5</w:t>
            </w:r>
          </w:p>
        </w:tc>
        <w:tc>
          <w:tcPr>
            <w:tcW w:w="1822" w:type="dxa"/>
          </w:tcPr>
          <w:p w14:paraId="0FD02B3D" w14:textId="69B6FC11" w:rsidR="00A7651F" w:rsidRDefault="00A7651F" w:rsidP="00A7651F">
            <w:pPr>
              <w:contextualSpacing/>
            </w:pPr>
            <w:r>
              <w:t>A J Instone-Cowie</w:t>
            </w:r>
          </w:p>
        </w:tc>
        <w:tc>
          <w:tcPr>
            <w:tcW w:w="1390" w:type="dxa"/>
          </w:tcPr>
          <w:p w14:paraId="40177CDB" w14:textId="5652B5D2" w:rsidR="00A7651F" w:rsidRDefault="00A7651F" w:rsidP="00A7651F">
            <w:pPr>
              <w:contextualSpacing/>
            </w:pPr>
            <w:r>
              <w:t>05/02/2019</w:t>
            </w:r>
          </w:p>
        </w:tc>
        <w:tc>
          <w:tcPr>
            <w:tcW w:w="4931" w:type="dxa"/>
          </w:tcPr>
          <w:p w14:paraId="601DB227" w14:textId="40F452A1" w:rsidR="00A7651F" w:rsidRDefault="00A7651F" w:rsidP="00A7651F">
            <w:pPr>
              <w:contextualSpacing/>
            </w:pPr>
            <w:r>
              <w:t xml:space="preserve">Replaced Amphenol RJHSE-5080-02 (no longer stocked by Farnell) with AMP TE Connectivity </w:t>
            </w:r>
            <w:r w:rsidRPr="00A7651F">
              <w:t>5406526-1</w:t>
            </w:r>
            <w:r>
              <w:t>.</w:t>
            </w:r>
            <w:r w:rsidR="00961938">
              <w:br/>
              <w:t>Remove references to the Boardstuff programming shield, which is no longer available, and replace with examples of generic hardware programmers.</w:t>
            </w:r>
          </w:p>
        </w:tc>
      </w:tr>
      <w:tr w:rsidR="00514E8C" w:rsidRPr="00D57358" w14:paraId="7AE974E9" w14:textId="77777777" w:rsidTr="003A2793">
        <w:tc>
          <w:tcPr>
            <w:tcW w:w="991" w:type="dxa"/>
          </w:tcPr>
          <w:p w14:paraId="2C3B8C68" w14:textId="3C807B6B" w:rsidR="00514E8C" w:rsidRDefault="00514E8C" w:rsidP="00514E8C">
            <w:pPr>
              <w:contextualSpacing/>
            </w:pPr>
            <w:r>
              <w:t>0.</w:t>
            </w:r>
            <w:r w:rsidR="00E804E5">
              <w:t>6</w:t>
            </w:r>
          </w:p>
        </w:tc>
        <w:tc>
          <w:tcPr>
            <w:tcW w:w="1822" w:type="dxa"/>
          </w:tcPr>
          <w:p w14:paraId="038630BA" w14:textId="06B02418" w:rsidR="00514E8C" w:rsidRDefault="00514E8C" w:rsidP="00514E8C">
            <w:pPr>
              <w:contextualSpacing/>
            </w:pPr>
            <w:r>
              <w:t>A J Instone-Cowie</w:t>
            </w:r>
          </w:p>
        </w:tc>
        <w:tc>
          <w:tcPr>
            <w:tcW w:w="1390" w:type="dxa"/>
          </w:tcPr>
          <w:p w14:paraId="4E07F2DC" w14:textId="71655DF6" w:rsidR="00514E8C" w:rsidRDefault="00514E8C" w:rsidP="00514E8C">
            <w:pPr>
              <w:contextualSpacing/>
            </w:pPr>
            <w:r>
              <w:t>10/02/2019</w:t>
            </w:r>
          </w:p>
        </w:tc>
        <w:tc>
          <w:tcPr>
            <w:tcW w:w="4931" w:type="dxa"/>
          </w:tcPr>
          <w:p w14:paraId="535841AC" w14:textId="77777777" w:rsidR="00514E8C" w:rsidRDefault="00514E8C" w:rsidP="00514E8C">
            <w:pPr>
              <w:contextualSpacing/>
            </w:pPr>
            <w:r>
              <w:t>Add diagram identifying pins for voltage checks.</w:t>
            </w:r>
          </w:p>
          <w:p w14:paraId="21FCD0F8" w14:textId="7E3C142B" w:rsidR="00357EE3" w:rsidRDefault="00357EE3" w:rsidP="00514E8C">
            <w:pPr>
              <w:contextualSpacing/>
            </w:pPr>
            <w:r>
              <w:t>Add link to GitHub repository Issues log.</w:t>
            </w:r>
          </w:p>
        </w:tc>
      </w:tr>
      <w:tr w:rsidR="00E804E5" w:rsidRPr="00D57358" w14:paraId="0C8F5F8A" w14:textId="77777777" w:rsidTr="003A2793">
        <w:tc>
          <w:tcPr>
            <w:tcW w:w="991" w:type="dxa"/>
          </w:tcPr>
          <w:p w14:paraId="483C3E92" w14:textId="6A810AE9" w:rsidR="00E804E5" w:rsidRDefault="00E804E5" w:rsidP="00E804E5">
            <w:pPr>
              <w:contextualSpacing/>
            </w:pPr>
            <w:r>
              <w:t>0.</w:t>
            </w:r>
            <w:r w:rsidR="00D52F9C">
              <w:t>7</w:t>
            </w:r>
          </w:p>
        </w:tc>
        <w:tc>
          <w:tcPr>
            <w:tcW w:w="1822" w:type="dxa"/>
          </w:tcPr>
          <w:p w14:paraId="4A394F7D" w14:textId="619C0EF9" w:rsidR="00E804E5" w:rsidRDefault="00E804E5" w:rsidP="00E804E5">
            <w:pPr>
              <w:contextualSpacing/>
            </w:pPr>
            <w:r>
              <w:t>A J Instone-Cowie</w:t>
            </w:r>
          </w:p>
        </w:tc>
        <w:tc>
          <w:tcPr>
            <w:tcW w:w="1390" w:type="dxa"/>
          </w:tcPr>
          <w:p w14:paraId="13AB5032" w14:textId="050B99DE" w:rsidR="00E804E5" w:rsidRDefault="00E804E5" w:rsidP="00E804E5">
            <w:pPr>
              <w:contextualSpacing/>
            </w:pPr>
            <w:r>
              <w:t>17/02/2019</w:t>
            </w:r>
          </w:p>
        </w:tc>
        <w:tc>
          <w:tcPr>
            <w:tcW w:w="4931" w:type="dxa"/>
          </w:tcPr>
          <w:p w14:paraId="2E304337" w14:textId="4E2D6508" w:rsidR="00E804E5" w:rsidRDefault="00E804E5" w:rsidP="00E804E5">
            <w:pPr>
              <w:contextualSpacing/>
            </w:pPr>
            <w:r>
              <w:t>Correct diagram identifying pins for voltage checks.</w:t>
            </w:r>
          </w:p>
        </w:tc>
      </w:tr>
      <w:tr w:rsidR="00D52F9C" w:rsidRPr="00D57358" w14:paraId="5AB9DE4F" w14:textId="77777777" w:rsidTr="003A2793">
        <w:tc>
          <w:tcPr>
            <w:tcW w:w="991" w:type="dxa"/>
          </w:tcPr>
          <w:p w14:paraId="250FA6D0" w14:textId="68E5C6F5" w:rsidR="00D52F9C" w:rsidRDefault="00D52F9C" w:rsidP="00D52F9C">
            <w:pPr>
              <w:contextualSpacing/>
            </w:pPr>
            <w:r>
              <w:t>0.8</w:t>
            </w:r>
          </w:p>
        </w:tc>
        <w:tc>
          <w:tcPr>
            <w:tcW w:w="1822" w:type="dxa"/>
          </w:tcPr>
          <w:p w14:paraId="647F337B" w14:textId="55B83560" w:rsidR="00D52F9C" w:rsidRDefault="00D52F9C" w:rsidP="00D52F9C">
            <w:pPr>
              <w:contextualSpacing/>
            </w:pPr>
            <w:r>
              <w:t>A J Instone-Cowie</w:t>
            </w:r>
          </w:p>
        </w:tc>
        <w:tc>
          <w:tcPr>
            <w:tcW w:w="1390" w:type="dxa"/>
          </w:tcPr>
          <w:p w14:paraId="7EE6DF2E" w14:textId="4FDE7E30" w:rsidR="00D52F9C" w:rsidRDefault="00D52F9C" w:rsidP="00D52F9C">
            <w:pPr>
              <w:contextualSpacing/>
            </w:pPr>
            <w:r>
              <w:t>24/02/2019</w:t>
            </w:r>
          </w:p>
        </w:tc>
        <w:tc>
          <w:tcPr>
            <w:tcW w:w="4931" w:type="dxa"/>
          </w:tcPr>
          <w:p w14:paraId="7A0CDE52" w14:textId="3AF9822F" w:rsidR="00D52F9C" w:rsidRDefault="00D52F9C" w:rsidP="00D52F9C">
            <w:pPr>
              <w:contextualSpacing/>
            </w:pPr>
            <w:r>
              <w:t>Rev C Power Board</w:t>
            </w:r>
            <w:r w:rsidR="00445C76">
              <w:t>: Updated OSH Park link and board render.</w:t>
            </w:r>
          </w:p>
        </w:tc>
      </w:tr>
      <w:tr w:rsidR="007A5B4D" w:rsidRPr="00D57358" w14:paraId="58167A5D" w14:textId="77777777" w:rsidTr="003A2793">
        <w:tc>
          <w:tcPr>
            <w:tcW w:w="991" w:type="dxa"/>
          </w:tcPr>
          <w:p w14:paraId="30A001A1" w14:textId="79C0A34F" w:rsidR="007A5B4D" w:rsidRDefault="007A5B4D" w:rsidP="007A5B4D">
            <w:pPr>
              <w:contextualSpacing/>
            </w:pPr>
            <w:r>
              <w:t>0.9</w:t>
            </w:r>
          </w:p>
        </w:tc>
        <w:tc>
          <w:tcPr>
            <w:tcW w:w="1822" w:type="dxa"/>
          </w:tcPr>
          <w:p w14:paraId="056B5529" w14:textId="2293253E" w:rsidR="007A5B4D" w:rsidRDefault="007A5B4D" w:rsidP="007A5B4D">
            <w:pPr>
              <w:contextualSpacing/>
            </w:pPr>
            <w:r>
              <w:t>A J Instone-Cowie</w:t>
            </w:r>
          </w:p>
        </w:tc>
        <w:tc>
          <w:tcPr>
            <w:tcW w:w="1390" w:type="dxa"/>
          </w:tcPr>
          <w:p w14:paraId="01AEA6F1" w14:textId="373D93AC" w:rsidR="007A5B4D" w:rsidRDefault="007A5B4D" w:rsidP="007A5B4D">
            <w:pPr>
              <w:contextualSpacing/>
            </w:pPr>
            <w:r>
              <w:t>12/05/2019</w:t>
            </w:r>
          </w:p>
        </w:tc>
        <w:tc>
          <w:tcPr>
            <w:tcW w:w="4931" w:type="dxa"/>
          </w:tcPr>
          <w:p w14:paraId="24472300" w14:textId="79930309" w:rsidR="007A5B4D" w:rsidRDefault="007A5B4D" w:rsidP="007A5B4D">
            <w:pPr>
              <w:contextualSpacing/>
            </w:pPr>
            <w:r>
              <w:t xml:space="preserve">Add support for </w:t>
            </w:r>
            <w:r w:rsidR="00470523">
              <w:t xml:space="preserve">Second </w:t>
            </w:r>
            <w:r>
              <w:t>PC Board.</w:t>
            </w:r>
          </w:p>
        </w:tc>
      </w:tr>
      <w:tr w:rsidR="00E83890" w:rsidRPr="00D57358" w14:paraId="6A8CFA8E" w14:textId="77777777" w:rsidTr="003A2793">
        <w:tc>
          <w:tcPr>
            <w:tcW w:w="991" w:type="dxa"/>
          </w:tcPr>
          <w:p w14:paraId="020DCEC3" w14:textId="79E09620" w:rsidR="00E83890" w:rsidRDefault="00E83890" w:rsidP="00E83890">
            <w:pPr>
              <w:contextualSpacing/>
            </w:pPr>
            <w:r>
              <w:t>0.10</w:t>
            </w:r>
          </w:p>
        </w:tc>
        <w:tc>
          <w:tcPr>
            <w:tcW w:w="1822" w:type="dxa"/>
          </w:tcPr>
          <w:p w14:paraId="66C1CF47" w14:textId="7232944F" w:rsidR="00E83890" w:rsidRDefault="00E83890" w:rsidP="00E83890">
            <w:pPr>
              <w:contextualSpacing/>
            </w:pPr>
            <w:r>
              <w:t>A J Instone-Cowie</w:t>
            </w:r>
          </w:p>
        </w:tc>
        <w:tc>
          <w:tcPr>
            <w:tcW w:w="1390" w:type="dxa"/>
          </w:tcPr>
          <w:p w14:paraId="3439B8BA" w14:textId="463496B6" w:rsidR="00E83890" w:rsidRDefault="00AF72D9" w:rsidP="00E83890">
            <w:pPr>
              <w:contextualSpacing/>
            </w:pPr>
            <w:r>
              <w:t>09/06</w:t>
            </w:r>
            <w:r w:rsidR="00E83890">
              <w:t>/2019</w:t>
            </w:r>
          </w:p>
        </w:tc>
        <w:tc>
          <w:tcPr>
            <w:tcW w:w="4931" w:type="dxa"/>
          </w:tcPr>
          <w:p w14:paraId="1D010612" w14:textId="6BBA649F" w:rsidR="00E83890" w:rsidRDefault="005D0F57" w:rsidP="00E83890">
            <w:pPr>
              <w:contextualSpacing/>
            </w:pPr>
            <w:r>
              <w:t>Updated i</w:t>
            </w:r>
            <w:r w:rsidR="00E83890">
              <w:t xml:space="preserve">nterface PCB </w:t>
            </w:r>
            <w:r>
              <w:t xml:space="preserve">to </w:t>
            </w:r>
            <w:r w:rsidR="00E83890">
              <w:t xml:space="preserve">Rev E, </w:t>
            </w:r>
            <w:r>
              <w:t>added</w:t>
            </w:r>
            <w:r w:rsidR="00E83890">
              <w:t xml:space="preserve"> ceramic resonator as part of fix for Issue #3.</w:t>
            </w:r>
          </w:p>
          <w:p w14:paraId="25709190" w14:textId="3646755E" w:rsidR="00E83890" w:rsidRDefault="00E83890" w:rsidP="00E83890">
            <w:pPr>
              <w:contextualSpacing/>
            </w:pPr>
            <w:r>
              <w:t>Added link to JLCPCB PCB manufacturer.</w:t>
            </w:r>
          </w:p>
        </w:tc>
      </w:tr>
      <w:tr w:rsidR="00405050" w:rsidRPr="00D57358" w14:paraId="1A589918" w14:textId="77777777" w:rsidTr="003A2793">
        <w:tc>
          <w:tcPr>
            <w:tcW w:w="991" w:type="dxa"/>
          </w:tcPr>
          <w:p w14:paraId="68A995D8" w14:textId="08ACB76C" w:rsidR="00405050" w:rsidRDefault="00405050" w:rsidP="00405050">
            <w:pPr>
              <w:contextualSpacing/>
            </w:pPr>
            <w:r>
              <w:t>1.0</w:t>
            </w:r>
          </w:p>
        </w:tc>
        <w:tc>
          <w:tcPr>
            <w:tcW w:w="1822" w:type="dxa"/>
          </w:tcPr>
          <w:p w14:paraId="4CE66D9D" w14:textId="79465B55" w:rsidR="00405050" w:rsidRDefault="00405050" w:rsidP="00405050">
            <w:pPr>
              <w:contextualSpacing/>
            </w:pPr>
            <w:r>
              <w:t>A J Instone-Cowie</w:t>
            </w:r>
          </w:p>
        </w:tc>
        <w:tc>
          <w:tcPr>
            <w:tcW w:w="1390" w:type="dxa"/>
          </w:tcPr>
          <w:p w14:paraId="3F07FA53" w14:textId="08D2949C" w:rsidR="00405050" w:rsidRDefault="00405050" w:rsidP="00405050">
            <w:pPr>
              <w:contextualSpacing/>
            </w:pPr>
            <w:r>
              <w:t>03/08/2019</w:t>
            </w:r>
          </w:p>
        </w:tc>
        <w:tc>
          <w:tcPr>
            <w:tcW w:w="4931" w:type="dxa"/>
          </w:tcPr>
          <w:p w14:paraId="08CFCD82" w14:textId="2A0F2BE6" w:rsidR="00405050" w:rsidRDefault="00405050" w:rsidP="00405050">
            <w:pPr>
              <w:contextualSpacing/>
            </w:pPr>
            <w:r>
              <w:t>First Release. Updated Power Board to Rev D, Second PC to Rev B, both with improved surge protection.</w:t>
            </w:r>
            <w:r w:rsidR="00A72C76">
              <w:t xml:space="preserve"> Remove OSH Park permalinks,</w:t>
            </w:r>
          </w:p>
          <w:p w14:paraId="301B1746" w14:textId="3B8223B8" w:rsidR="00405050" w:rsidRDefault="00405050">
            <w:pPr>
              <w:contextualSpacing/>
            </w:pPr>
            <w:r>
              <w:t>Fixed dimension error on IR sensor enclosure.</w:t>
            </w:r>
            <w:r w:rsidR="005B1C6D">
              <w:t xml:space="preserve"> Add reference to enclosure drilling templates.</w:t>
            </w:r>
          </w:p>
        </w:tc>
      </w:tr>
      <w:tr w:rsidR="00C33018" w:rsidRPr="00D57358" w14:paraId="166AFC37" w14:textId="77777777" w:rsidTr="003A2793">
        <w:tc>
          <w:tcPr>
            <w:tcW w:w="991" w:type="dxa"/>
          </w:tcPr>
          <w:p w14:paraId="5AB8E003" w14:textId="7D4C47C4" w:rsidR="00C33018" w:rsidRDefault="00C33018" w:rsidP="00C33018">
            <w:pPr>
              <w:contextualSpacing/>
            </w:pPr>
            <w:r>
              <w:t>1.1</w:t>
            </w:r>
          </w:p>
        </w:tc>
        <w:tc>
          <w:tcPr>
            <w:tcW w:w="1822" w:type="dxa"/>
          </w:tcPr>
          <w:p w14:paraId="0176BA6C" w14:textId="7B927418" w:rsidR="00C33018" w:rsidRDefault="00C33018" w:rsidP="00C33018">
            <w:pPr>
              <w:contextualSpacing/>
            </w:pPr>
            <w:r>
              <w:t>A J Instone-Cowie</w:t>
            </w:r>
          </w:p>
        </w:tc>
        <w:tc>
          <w:tcPr>
            <w:tcW w:w="1390" w:type="dxa"/>
          </w:tcPr>
          <w:p w14:paraId="42DA60DB" w14:textId="69E6F4BC" w:rsidR="00C33018" w:rsidRDefault="00C33018" w:rsidP="00C33018">
            <w:pPr>
              <w:contextualSpacing/>
            </w:pPr>
            <w:r>
              <w:t>30/09/2019</w:t>
            </w:r>
          </w:p>
        </w:tc>
        <w:tc>
          <w:tcPr>
            <w:tcW w:w="4931" w:type="dxa"/>
          </w:tcPr>
          <w:p w14:paraId="4EC27E10" w14:textId="2BF94EAD" w:rsidR="00C33018" w:rsidRDefault="00C33018">
            <w:pPr>
              <w:contextualSpacing/>
            </w:pPr>
            <w:r>
              <w:t>Moved Second PC Board to new Multi-PC Guide.</w:t>
            </w:r>
          </w:p>
        </w:tc>
      </w:tr>
      <w:tr w:rsidR="00166FBD" w:rsidRPr="00D57358" w14:paraId="55B744CB" w14:textId="77777777" w:rsidTr="003A2793">
        <w:tc>
          <w:tcPr>
            <w:tcW w:w="991" w:type="dxa"/>
          </w:tcPr>
          <w:p w14:paraId="4B9A308C" w14:textId="2E3F5424" w:rsidR="00166FBD" w:rsidRDefault="00166FBD" w:rsidP="00C33018">
            <w:pPr>
              <w:contextualSpacing/>
            </w:pPr>
            <w:r>
              <w:t>1.2</w:t>
            </w:r>
          </w:p>
        </w:tc>
        <w:tc>
          <w:tcPr>
            <w:tcW w:w="1822" w:type="dxa"/>
          </w:tcPr>
          <w:p w14:paraId="7545369C" w14:textId="54479370" w:rsidR="00166FBD" w:rsidRDefault="00166FBD" w:rsidP="00C33018">
            <w:pPr>
              <w:contextualSpacing/>
            </w:pPr>
            <w:r>
              <w:t>A J Instone-Cowie</w:t>
            </w:r>
          </w:p>
        </w:tc>
        <w:tc>
          <w:tcPr>
            <w:tcW w:w="1390" w:type="dxa"/>
          </w:tcPr>
          <w:p w14:paraId="7B4CF102" w14:textId="39B802E3" w:rsidR="00166FBD" w:rsidRDefault="00166FBD" w:rsidP="00C33018">
            <w:pPr>
              <w:contextualSpacing/>
            </w:pPr>
            <w:r>
              <w:t>18/08/2020</w:t>
            </w:r>
          </w:p>
        </w:tc>
        <w:tc>
          <w:tcPr>
            <w:tcW w:w="4931" w:type="dxa"/>
          </w:tcPr>
          <w:p w14:paraId="51C6E11F" w14:textId="305A4D40" w:rsidR="00166FBD" w:rsidRDefault="00166FBD">
            <w:pPr>
              <w:contextualSpacing/>
            </w:pPr>
            <w:r>
              <w:t>Minor update.</w:t>
            </w:r>
          </w:p>
        </w:tc>
      </w:tr>
      <w:tr w:rsidR="00B46AB5" w:rsidRPr="00D57358" w14:paraId="4EDC3E92" w14:textId="77777777" w:rsidTr="003A2793">
        <w:tc>
          <w:tcPr>
            <w:tcW w:w="991" w:type="dxa"/>
          </w:tcPr>
          <w:p w14:paraId="1B737D95" w14:textId="5AA96B0D" w:rsidR="00B46AB5" w:rsidRDefault="00B46AB5" w:rsidP="00B46AB5">
            <w:pPr>
              <w:contextualSpacing/>
            </w:pPr>
            <w:r>
              <w:t>1.3</w:t>
            </w:r>
          </w:p>
        </w:tc>
        <w:tc>
          <w:tcPr>
            <w:tcW w:w="1822" w:type="dxa"/>
          </w:tcPr>
          <w:p w14:paraId="38A57F5E" w14:textId="0EE7C3EB" w:rsidR="00B46AB5" w:rsidRDefault="00B46AB5" w:rsidP="00B46AB5">
            <w:pPr>
              <w:contextualSpacing/>
            </w:pPr>
            <w:r>
              <w:t>A J Instone-Cowie</w:t>
            </w:r>
          </w:p>
        </w:tc>
        <w:tc>
          <w:tcPr>
            <w:tcW w:w="1390" w:type="dxa"/>
          </w:tcPr>
          <w:p w14:paraId="40140281" w14:textId="69F225EE" w:rsidR="00B46AB5" w:rsidRDefault="00B46AB5" w:rsidP="00B46AB5">
            <w:pPr>
              <w:contextualSpacing/>
            </w:pPr>
            <w:r>
              <w:t>22/07/2021</w:t>
            </w:r>
          </w:p>
        </w:tc>
        <w:tc>
          <w:tcPr>
            <w:tcW w:w="4931" w:type="dxa"/>
          </w:tcPr>
          <w:p w14:paraId="5AB0E208" w14:textId="3DBF9DF8" w:rsidR="00B46AB5" w:rsidRDefault="00B46AB5" w:rsidP="00B46AB5">
            <w:pPr>
              <w:contextualSpacing/>
            </w:pPr>
            <w:r>
              <w:t>Add notes about Faculty Jurisdiction, remove references to COVID-19.</w:t>
            </w:r>
          </w:p>
        </w:tc>
      </w:tr>
      <w:tr w:rsidR="006B7D4A" w:rsidRPr="00D57358" w14:paraId="5ED6FCC0" w14:textId="77777777" w:rsidTr="003A2793">
        <w:tc>
          <w:tcPr>
            <w:tcW w:w="991" w:type="dxa"/>
          </w:tcPr>
          <w:p w14:paraId="3AC93A93" w14:textId="7BA5B956" w:rsidR="006B7D4A" w:rsidRDefault="006B7D4A" w:rsidP="00B46AB5">
            <w:pPr>
              <w:contextualSpacing/>
            </w:pPr>
            <w:r>
              <w:t>1.4</w:t>
            </w:r>
          </w:p>
        </w:tc>
        <w:tc>
          <w:tcPr>
            <w:tcW w:w="1822" w:type="dxa"/>
          </w:tcPr>
          <w:p w14:paraId="54D8DBF0" w14:textId="3EFAEAC4" w:rsidR="006B7D4A" w:rsidRDefault="006B7D4A" w:rsidP="00B46AB5">
            <w:pPr>
              <w:contextualSpacing/>
            </w:pPr>
            <w:r>
              <w:t>A J Instone-Cowie</w:t>
            </w:r>
          </w:p>
        </w:tc>
        <w:tc>
          <w:tcPr>
            <w:tcW w:w="1390" w:type="dxa"/>
          </w:tcPr>
          <w:p w14:paraId="1E7A6B6B" w14:textId="2A15BB32" w:rsidR="006B7D4A" w:rsidRDefault="006B7D4A" w:rsidP="00B46AB5">
            <w:pPr>
              <w:contextualSpacing/>
            </w:pPr>
            <w:r>
              <w:t>27/08/2021</w:t>
            </w:r>
          </w:p>
        </w:tc>
        <w:tc>
          <w:tcPr>
            <w:tcW w:w="4931" w:type="dxa"/>
          </w:tcPr>
          <w:p w14:paraId="5977AA8E" w14:textId="6681033C" w:rsidR="006B7D4A" w:rsidRDefault="005042AB" w:rsidP="00B46AB5">
            <w:pPr>
              <w:contextualSpacing/>
            </w:pPr>
            <w:r>
              <w:t>Alternative</w:t>
            </w:r>
            <w:r w:rsidR="006B7D4A">
              <w:t xml:space="preserve"> DB9 enclosure drilling option</w:t>
            </w:r>
            <w:r>
              <w:t>, DB9 part</w:t>
            </w:r>
            <w:r w:rsidR="006B7D4A">
              <w:t>.</w:t>
            </w:r>
          </w:p>
        </w:tc>
      </w:tr>
      <w:tr w:rsidR="00830835" w:rsidRPr="00D57358" w14:paraId="495DDB87" w14:textId="77777777" w:rsidTr="003A2793">
        <w:trPr>
          <w:ins w:id="189" w:author="Andrew Instone-Cowie" w:date="2024-06-19T13:14:00Z" w16du:dateUtc="2024-06-19T12:14:00Z"/>
        </w:trPr>
        <w:tc>
          <w:tcPr>
            <w:tcW w:w="991" w:type="dxa"/>
          </w:tcPr>
          <w:p w14:paraId="68DFE722" w14:textId="16FA1E85" w:rsidR="00830835" w:rsidRDefault="00830835" w:rsidP="00B46AB5">
            <w:pPr>
              <w:contextualSpacing/>
              <w:rPr>
                <w:ins w:id="190" w:author="Andrew Instone-Cowie" w:date="2024-06-19T13:14:00Z" w16du:dateUtc="2024-06-19T12:14:00Z"/>
              </w:rPr>
            </w:pPr>
            <w:ins w:id="191" w:author="Andrew Instone-Cowie" w:date="2024-06-19T13:14:00Z" w16du:dateUtc="2024-06-19T12:14:00Z">
              <w:r>
                <w:t>1.5</w:t>
              </w:r>
            </w:ins>
          </w:p>
        </w:tc>
        <w:tc>
          <w:tcPr>
            <w:tcW w:w="1822" w:type="dxa"/>
          </w:tcPr>
          <w:p w14:paraId="70B2E55B" w14:textId="0998A6A3" w:rsidR="00830835" w:rsidRDefault="00830835" w:rsidP="00B46AB5">
            <w:pPr>
              <w:contextualSpacing/>
              <w:rPr>
                <w:ins w:id="192" w:author="Andrew Instone-Cowie" w:date="2024-06-19T13:14:00Z" w16du:dateUtc="2024-06-19T12:14:00Z"/>
              </w:rPr>
            </w:pPr>
            <w:ins w:id="193" w:author="Andrew Instone-Cowie" w:date="2024-06-19T13:14:00Z" w16du:dateUtc="2024-06-19T12:14:00Z">
              <w:r>
                <w:t>A J Instone-Cowie</w:t>
              </w:r>
            </w:ins>
          </w:p>
        </w:tc>
        <w:tc>
          <w:tcPr>
            <w:tcW w:w="1390" w:type="dxa"/>
          </w:tcPr>
          <w:p w14:paraId="1A15C461" w14:textId="5CF3596A" w:rsidR="00830835" w:rsidRDefault="00830835" w:rsidP="00B46AB5">
            <w:pPr>
              <w:contextualSpacing/>
              <w:rPr>
                <w:ins w:id="194" w:author="Andrew Instone-Cowie" w:date="2024-06-19T13:14:00Z" w16du:dateUtc="2024-06-19T12:14:00Z"/>
              </w:rPr>
            </w:pPr>
            <w:ins w:id="195" w:author="Andrew Instone-Cowie" w:date="2024-06-19T13:14:00Z" w16du:dateUtc="2024-06-19T12:14:00Z">
              <w:r>
                <w:t>19/06/2024</w:t>
              </w:r>
            </w:ins>
          </w:p>
        </w:tc>
        <w:tc>
          <w:tcPr>
            <w:tcW w:w="4931" w:type="dxa"/>
          </w:tcPr>
          <w:p w14:paraId="501B7B81" w14:textId="5A79D9AD" w:rsidR="00830835" w:rsidRDefault="00203CD1" w:rsidP="00B46AB5">
            <w:pPr>
              <w:contextualSpacing/>
              <w:rPr>
                <w:ins w:id="196" w:author="Andrew Instone-Cowie" w:date="2024-06-19T13:14:00Z" w16du:dateUtc="2024-06-19T12:14:00Z"/>
              </w:rPr>
            </w:pPr>
            <w:ins w:id="197" w:author="Andrew Instone-Cowie" w:date="2024-06-19T14:03:00Z" w16du:dateUtc="2024-06-19T13:03:00Z">
              <w:r>
                <w:t>Minor text updates, update faculty links, u</w:t>
              </w:r>
            </w:ins>
            <w:ins w:id="198" w:author="Andrew Instone-Cowie" w:date="2024-06-19T13:14:00Z" w16du:dateUtc="2024-06-19T12:14:00Z">
              <w:r w:rsidR="00830835">
                <w:t>pdate external links.</w:t>
              </w:r>
            </w:ins>
          </w:p>
        </w:tc>
      </w:tr>
    </w:tbl>
    <w:p w14:paraId="26FA6299" w14:textId="77777777" w:rsidR="006C2C39" w:rsidRDefault="006C2C39" w:rsidP="00756131">
      <w:pPr>
        <w:rPr>
          <w:i/>
          <w:color w:val="00B050"/>
        </w:rPr>
      </w:pPr>
    </w:p>
    <w:p w14:paraId="6EA54818" w14:textId="10068AA0" w:rsidR="002663FF" w:rsidRPr="00212D29" w:rsidRDefault="002663FF" w:rsidP="00756131">
      <w:pPr>
        <w:rPr>
          <w:i/>
        </w:rPr>
      </w:pPr>
      <w:r w:rsidRPr="00212D29">
        <w:rPr>
          <w:i/>
        </w:rPr>
        <w:t>Copyright ©201</w:t>
      </w:r>
      <w:r w:rsidR="00D57358" w:rsidRPr="00212D29">
        <w:rPr>
          <w:i/>
        </w:rPr>
        <w:t>8</w:t>
      </w:r>
      <w:r w:rsidR="00C9246B">
        <w:rPr>
          <w:i/>
        </w:rPr>
        <w:t>-</w:t>
      </w:r>
      <w:r w:rsidR="00166FBD">
        <w:rPr>
          <w:i/>
        </w:rPr>
        <w:t>2</w:t>
      </w:r>
      <w:r w:rsidR="00B46AB5">
        <w:rPr>
          <w:i/>
        </w:rPr>
        <w:t>1</w:t>
      </w:r>
      <w:r w:rsidRPr="00212D29">
        <w:rPr>
          <w:i/>
        </w:rPr>
        <w:t xml:space="preserve"> Andrew Instone-Cowie.</w:t>
      </w:r>
    </w:p>
    <w:p w14:paraId="55CBA99E" w14:textId="2336DD3C" w:rsidR="007023D1" w:rsidRDefault="007023D1" w:rsidP="00756131">
      <w:pPr>
        <w:rPr>
          <w:i/>
        </w:rPr>
      </w:pPr>
      <w:r w:rsidRPr="00212D29">
        <w:rPr>
          <w:i/>
        </w:rPr>
        <w:t>Cover photograph: A completed</w:t>
      </w:r>
      <w:r w:rsidR="00D230DD" w:rsidRPr="00212D29">
        <w:rPr>
          <w:i/>
        </w:rPr>
        <w:t xml:space="preserve"> Type 2</w:t>
      </w:r>
      <w:r w:rsidRPr="00212D29">
        <w:rPr>
          <w:i/>
        </w:rPr>
        <w:t xml:space="preserve"> Simulator Interface</w:t>
      </w:r>
      <w:r w:rsidR="006C2C39" w:rsidRPr="00212D29">
        <w:rPr>
          <w:i/>
        </w:rPr>
        <w:t xml:space="preserve"> Board</w:t>
      </w:r>
      <w:r w:rsidRPr="00212D29">
        <w:rPr>
          <w:i/>
        </w:rPr>
        <w:t>.</w:t>
      </w:r>
    </w:p>
    <w:p w14:paraId="0AD21BD8" w14:textId="29EFAFD7" w:rsidR="006E0931" w:rsidRPr="00212D29" w:rsidRDefault="006E0931" w:rsidP="00756131">
      <w:pPr>
        <w:rPr>
          <w:i/>
        </w:rPr>
      </w:pPr>
      <w:r w:rsidRPr="006E0931">
        <w:rPr>
          <w:i/>
        </w:rPr>
        <w:t xml:space="preserve">PC ports vector graphic design by </w:t>
      </w:r>
      <w:r w:rsidR="00612FA9">
        <w:fldChar w:fldCharType="begin"/>
      </w:r>
      <w:r w:rsidR="00612FA9">
        <w:instrText xml:space="preserve"> HYPERLINK "https://www.vecteezy.com" </w:instrText>
      </w:r>
      <w:ins w:id="199" w:author="Andrew Instone-Cowie" w:date="2024-06-19T14:04:00Z" w16du:dateUtc="2024-06-19T13:04:00Z"/>
      <w:r w:rsidR="00612FA9">
        <w:fldChar w:fldCharType="separate"/>
      </w:r>
      <w:r w:rsidRPr="00AC2A14">
        <w:rPr>
          <w:rStyle w:val="Hyperlink"/>
          <w:i/>
        </w:rPr>
        <w:t>https://www.vecteezy.com</w:t>
      </w:r>
      <w:r w:rsidR="00612FA9">
        <w:rPr>
          <w:rStyle w:val="Hyperlink"/>
          <w:i/>
        </w:rPr>
        <w:fldChar w:fldCharType="end"/>
      </w:r>
      <w:r w:rsidR="009E4E3F">
        <w:rPr>
          <w:i/>
        </w:rPr>
        <w:br/>
      </w:r>
      <w:r w:rsidRPr="006E0931">
        <w:rPr>
          <w:i/>
        </w:rPr>
        <w:t>(Vecteezy Standard Licence, Free for personal and commercial use with attribution.)</w:t>
      </w:r>
    </w:p>
    <w:p w14:paraId="0136F7A1" w14:textId="77777777" w:rsidR="00C146CF" w:rsidRDefault="00C146CF" w:rsidP="00514E8C">
      <w:pPr>
        <w:pStyle w:val="Heading1"/>
        <w:pageBreakBefore/>
      </w:pPr>
      <w:bookmarkStart w:id="200" w:name="_Toc80968899"/>
      <w:r>
        <w:lastRenderedPageBreak/>
        <w:t>Licence</w:t>
      </w:r>
      <w:bookmarkEnd w:id="200"/>
    </w:p>
    <w:p w14:paraId="34C69E2D" w14:textId="77777777" w:rsidR="00AD4EB0" w:rsidRDefault="00AD4EB0" w:rsidP="00756131">
      <w:pPr>
        <w:rPr>
          <w:i/>
        </w:rPr>
      </w:pPr>
      <w:r>
        <w:rPr>
          <w:i/>
          <w:noProof/>
          <w:lang w:eastAsia="en-GB"/>
        </w:rPr>
        <w:drawing>
          <wp:inline distT="0" distB="0" distL="0" distR="0" wp14:anchorId="75DECC7E" wp14:editId="7F5805FD">
            <wp:extent cx="1227411" cy="429442"/>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by-sa.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227411" cy="429442"/>
                    </a:xfrm>
                    <a:prstGeom prst="rect">
                      <a:avLst/>
                    </a:prstGeom>
                  </pic:spPr>
                </pic:pic>
              </a:graphicData>
            </a:graphic>
          </wp:inline>
        </w:drawing>
      </w:r>
    </w:p>
    <w:p w14:paraId="42AEF127" w14:textId="77777777" w:rsidR="00AD4EB0" w:rsidRPr="00212D29" w:rsidRDefault="00AD4EB0" w:rsidP="00756131">
      <w:pPr>
        <w:rPr>
          <w:i/>
        </w:rPr>
      </w:pPr>
      <w:r w:rsidRPr="00212D29">
        <w:rPr>
          <w:i/>
        </w:rPr>
        <w:t>This work is licensed under a Creative Commons Attribution-ShareAlike 4.0 International License.</w:t>
      </w:r>
      <w:r w:rsidR="00C146CF" w:rsidRPr="00212D29">
        <w:rPr>
          <w:rStyle w:val="FootnoteReference"/>
          <w:i/>
        </w:rPr>
        <w:footnoteReference w:id="1"/>
      </w:r>
    </w:p>
    <w:p w14:paraId="4C662B1D" w14:textId="77777777" w:rsidR="00C146CF" w:rsidRPr="00212D29" w:rsidRDefault="00C146CF" w:rsidP="00C146CF">
      <w:pPr>
        <w:rPr>
          <w:i/>
          <w:lang w:eastAsia="en-GB"/>
        </w:rPr>
      </w:pPr>
      <w:r w:rsidRPr="00212D29">
        <w:rPr>
          <w:i/>
          <w:lang w:eastAsia="en-GB"/>
        </w:rPr>
        <w:t>Unless otherwise separately undertaken by the Licensor, to the extent possible, the Licensor offers the Licensed Material as-is and as-available, and makes no representations or warranties of any kind concerning the Licensed Material, whether express, implied, statutory, or other. This includes, without limitation, warranties of title, merchantability, fitness for a particular purpose, non-infringement, absence of latent or other defects, accuracy, or the presence or absence of errors, whether or not known or discoverable. Where disclaimers of warranties are not allowed in full or in part, this disclaimer may not apply to You.</w:t>
      </w:r>
    </w:p>
    <w:p w14:paraId="0690D3B3" w14:textId="77777777" w:rsidR="00C146CF" w:rsidRPr="00212D29" w:rsidRDefault="00C146CF" w:rsidP="00C146CF">
      <w:pPr>
        <w:rPr>
          <w:i/>
          <w:lang w:eastAsia="en-GB"/>
        </w:rPr>
      </w:pPr>
      <w:r w:rsidRPr="00212D29">
        <w:rPr>
          <w:i/>
          <w:lang w:eastAsia="en-GB"/>
        </w:rPr>
        <w:t>To the extent possible, in no event will the Licensor be liable to You on any legal theory (including, without limitation, negligence) or otherwise for any direct, special, indirect, incidental, consequential, punitive, exemplary, or other losses, costs, expenses, or damages arising out of this Public License or use of the Licensed Material, even if the Licensor has been advised of the possibility of such losses, costs, expenses, or damages. Where a limitation of liability is not allowed in full or in part, this limitation may not apply to You.</w:t>
      </w:r>
    </w:p>
    <w:p w14:paraId="7D163D89" w14:textId="77777777" w:rsidR="00212D29" w:rsidRDefault="004E080F" w:rsidP="00212D29">
      <w:pPr>
        <w:pStyle w:val="Heading1"/>
      </w:pPr>
      <w:bookmarkStart w:id="206" w:name="_Toc80968900"/>
      <w:r>
        <w:lastRenderedPageBreak/>
        <w:t>Documentation Map</w:t>
      </w:r>
      <w:bookmarkEnd w:id="206"/>
    </w:p>
    <w:p w14:paraId="5943A3DC" w14:textId="77777777" w:rsidR="00212D29" w:rsidRPr="00212D29" w:rsidRDefault="00212D29" w:rsidP="00212D29">
      <w:pPr>
        <w:keepNext/>
      </w:pPr>
    </w:p>
    <w:p w14:paraId="4B293322" w14:textId="0C7B7284" w:rsidR="00D30D7C" w:rsidRDefault="00C33018" w:rsidP="00D30D7C">
      <w:pPr>
        <w:keepNext/>
        <w:jc w:val="center"/>
      </w:pPr>
      <w:r>
        <w:rPr>
          <w:noProof/>
          <w:lang w:eastAsia="en-GB"/>
        </w:rPr>
        <w:drawing>
          <wp:inline distT="0" distB="0" distL="0" distR="0" wp14:anchorId="5293DA47" wp14:editId="13F19125">
            <wp:extent cx="4752000" cy="5832000"/>
            <wp:effectExtent l="19050" t="19050" r="10795" b="16510"/>
            <wp:docPr id="10"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T2 DocMap 2 Build Install v2.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752000" cy="5832000"/>
                    </a:xfrm>
                    <a:prstGeom prst="rect">
                      <a:avLst/>
                    </a:prstGeom>
                    <a:ln w="12700">
                      <a:solidFill>
                        <a:schemeClr val="tx1"/>
                      </a:solidFill>
                    </a:ln>
                  </pic:spPr>
                </pic:pic>
              </a:graphicData>
            </a:graphic>
          </wp:inline>
        </w:drawing>
      </w:r>
    </w:p>
    <w:p w14:paraId="12F208C4" w14:textId="68BF7989" w:rsidR="004E080F" w:rsidRDefault="00D30D7C" w:rsidP="00D30D7C">
      <w:pPr>
        <w:pStyle w:val="Caption"/>
        <w:jc w:val="center"/>
      </w:pPr>
      <w:bookmarkStart w:id="207" w:name="_Toc80968992"/>
      <w:r>
        <w:t xml:space="preserve">Figure </w:t>
      </w:r>
      <w:r w:rsidR="00927EE7">
        <w:rPr>
          <w:noProof/>
        </w:rPr>
        <w:fldChar w:fldCharType="begin"/>
      </w:r>
      <w:r w:rsidR="00927EE7">
        <w:rPr>
          <w:noProof/>
        </w:rPr>
        <w:instrText xml:space="preserve"> SEQ Figure \* ARABIC </w:instrText>
      </w:r>
      <w:r w:rsidR="00927EE7">
        <w:rPr>
          <w:noProof/>
        </w:rPr>
        <w:fldChar w:fldCharType="separate"/>
      </w:r>
      <w:r w:rsidR="00476E07">
        <w:rPr>
          <w:noProof/>
        </w:rPr>
        <w:t>1</w:t>
      </w:r>
      <w:r w:rsidR="00927EE7">
        <w:rPr>
          <w:noProof/>
        </w:rPr>
        <w:fldChar w:fldCharType="end"/>
      </w:r>
      <w:r>
        <w:t xml:space="preserve"> – Documentation Map</w:t>
      </w:r>
      <w:bookmarkEnd w:id="207"/>
    </w:p>
    <w:p w14:paraId="6A46F282" w14:textId="77777777" w:rsidR="004E080F" w:rsidRPr="004E080F" w:rsidRDefault="000306A5" w:rsidP="004E080F">
      <w:pPr>
        <w:pStyle w:val="Heading1"/>
        <w:pageBreakBefore/>
      </w:pPr>
      <w:bookmarkStart w:id="208" w:name="_Toc80968901"/>
      <w:r>
        <w:lastRenderedPageBreak/>
        <w:t>About This Guide</w:t>
      </w:r>
      <w:bookmarkEnd w:id="208"/>
    </w:p>
    <w:p w14:paraId="3ED264FB" w14:textId="336C0E98" w:rsidR="004E57EF" w:rsidRDefault="0038103D" w:rsidP="00CF28E1">
      <w:r>
        <w:t xml:space="preserve">The </w:t>
      </w:r>
      <w:r w:rsidR="000E3FE4" w:rsidRPr="00212D29">
        <w:t>Type 2 Liverpool Ringing Simulator</w:t>
      </w:r>
      <w:r w:rsidR="00CF28E1" w:rsidRPr="00212D29">
        <w:t xml:space="preserve"> allows sensors</w:t>
      </w:r>
      <w:r w:rsidR="008B7DA0" w:rsidRPr="00212D29">
        <w:t>,</w:t>
      </w:r>
      <w:r w:rsidR="00CF28E1" w:rsidRPr="00212D29">
        <w:t xml:space="preserve"> attached to </w:t>
      </w:r>
      <w:r w:rsidR="000103DC" w:rsidRPr="00212D29">
        <w:t xml:space="preserve">one or more </w:t>
      </w:r>
      <w:r w:rsidR="00CF28E1" w:rsidRPr="00212D29">
        <w:t>real tower bells or teaching dumb bells</w:t>
      </w:r>
      <w:r w:rsidR="008B7DA0" w:rsidRPr="00212D29">
        <w:t>,</w:t>
      </w:r>
      <w:r w:rsidR="00CF28E1" w:rsidRPr="00212D29">
        <w:t xml:space="preserve"> to be connected to a computer </w:t>
      </w:r>
      <w:r>
        <w:t>S</w:t>
      </w:r>
      <w:r w:rsidR="00CF28E1" w:rsidRPr="00212D29">
        <w:t xml:space="preserve">imulator </w:t>
      </w:r>
      <w:r>
        <w:t>Software P</w:t>
      </w:r>
      <w:r w:rsidR="00CF28E1" w:rsidRPr="00212D29">
        <w:t>ackage such as Abel</w:t>
      </w:r>
      <w:r w:rsidR="00C508EE" w:rsidRPr="00212D29">
        <w:rPr>
          <w:rStyle w:val="FootnoteReference"/>
        </w:rPr>
        <w:footnoteReference w:id="2"/>
      </w:r>
      <w:r w:rsidR="00CF28E1" w:rsidRPr="00212D29">
        <w:t>, Beltower</w:t>
      </w:r>
      <w:r w:rsidR="00C508EE" w:rsidRPr="00212D29">
        <w:rPr>
          <w:rStyle w:val="FootnoteReference"/>
        </w:rPr>
        <w:footnoteReference w:id="3"/>
      </w:r>
      <w:r w:rsidR="00CF28E1" w:rsidRPr="00212D29">
        <w:t xml:space="preserve"> or Virtual Belfry</w:t>
      </w:r>
      <w:r w:rsidR="00C508EE" w:rsidRPr="00212D29">
        <w:rPr>
          <w:rStyle w:val="FootnoteReference"/>
        </w:rPr>
        <w:footnoteReference w:id="4"/>
      </w:r>
      <w:r w:rsidR="00CF28E1" w:rsidRPr="00212D29">
        <w:t>.</w:t>
      </w:r>
      <w:r w:rsidR="00FC43B0" w:rsidRPr="00212D29">
        <w:t xml:space="preserve"> This allows you to extend and augment the teaching and practice opportunities in your tower.</w:t>
      </w:r>
    </w:p>
    <w:p w14:paraId="13FCB1A3" w14:textId="6AE81786" w:rsidR="0038103D" w:rsidRPr="00212D29" w:rsidRDefault="00405050" w:rsidP="00CF28E1">
      <w:r>
        <w:t xml:space="preserve">The simulator is modular. </w:t>
      </w:r>
      <w:r w:rsidR="0038103D" w:rsidRPr="00212D29">
        <w:t xml:space="preserve">This </w:t>
      </w:r>
      <w:r w:rsidR="0038103D" w:rsidRPr="00133866">
        <w:rPr>
          <w:b/>
          <w:i/>
        </w:rPr>
        <w:t xml:space="preserve">Build &amp; Installation Guide </w:t>
      </w:r>
      <w:r w:rsidR="00CC4315">
        <w:t>shows</w:t>
      </w:r>
      <w:r w:rsidR="0038103D" w:rsidRPr="00212D29">
        <w:t xml:space="preserve"> you how to build and install the </w:t>
      </w:r>
      <w:r w:rsidR="0038103D">
        <w:t>Simulator I</w:t>
      </w:r>
      <w:r w:rsidR="0038103D" w:rsidRPr="00212D29">
        <w:t>nterface</w:t>
      </w:r>
      <w:r w:rsidR="00112429">
        <w:t xml:space="preserve"> module</w:t>
      </w:r>
      <w:r w:rsidR="0038103D">
        <w:t xml:space="preserve">, Power </w:t>
      </w:r>
      <w:r w:rsidR="00112429">
        <w:t xml:space="preserve">module </w:t>
      </w:r>
      <w:r w:rsidR="0038103D" w:rsidRPr="00212D29">
        <w:t>and</w:t>
      </w:r>
      <w:r w:rsidR="008F3DF9">
        <w:t xml:space="preserve"> S</w:t>
      </w:r>
      <w:r w:rsidR="0038103D" w:rsidRPr="00212D29">
        <w:t xml:space="preserve">ensor </w:t>
      </w:r>
      <w:r w:rsidR="00112429">
        <w:t xml:space="preserve">modules </w:t>
      </w:r>
      <w:r w:rsidR="0038103D" w:rsidRPr="00212D29">
        <w:t>hardware</w:t>
      </w:r>
      <w:r w:rsidR="0038103D">
        <w:t>, install it in the tower, and set it up ready for your chosen Simulator Software Package.</w:t>
      </w:r>
    </w:p>
    <w:p w14:paraId="2878BF69" w14:textId="77777777" w:rsidR="00FC43B0" w:rsidRPr="00212D29" w:rsidRDefault="00FC43B0" w:rsidP="00CF28E1">
      <w:r w:rsidRPr="00212D29">
        <w:t>In this guide you will find:</w:t>
      </w:r>
    </w:p>
    <w:p w14:paraId="3B53EAE6" w14:textId="77777777" w:rsidR="00FC43B0" w:rsidRPr="00212D29" w:rsidRDefault="004E57EF" w:rsidP="006C4A3A">
      <w:pPr>
        <w:pStyle w:val="ListParagraph"/>
        <w:numPr>
          <w:ilvl w:val="0"/>
          <w:numId w:val="10"/>
        </w:numPr>
      </w:pPr>
      <w:r w:rsidRPr="00212D29">
        <w:t>Parts lists</w:t>
      </w:r>
      <w:r w:rsidR="00FC43B0" w:rsidRPr="00212D29">
        <w:t xml:space="preserve"> and </w:t>
      </w:r>
      <w:r w:rsidRPr="00212D29">
        <w:t>schematics</w:t>
      </w:r>
      <w:r w:rsidR="00FC43B0" w:rsidRPr="00212D29">
        <w:t>.</w:t>
      </w:r>
    </w:p>
    <w:p w14:paraId="1D674589" w14:textId="77777777" w:rsidR="00FC43B0" w:rsidRPr="00212D29" w:rsidRDefault="00FC43B0" w:rsidP="006C4A3A">
      <w:pPr>
        <w:pStyle w:val="ListParagraph"/>
        <w:numPr>
          <w:ilvl w:val="0"/>
          <w:numId w:val="10"/>
        </w:numPr>
      </w:pPr>
      <w:r w:rsidRPr="00212D29">
        <w:t>Detailed construction and configuration information.</w:t>
      </w:r>
    </w:p>
    <w:p w14:paraId="1DE3534A" w14:textId="0994C21D" w:rsidR="00011217" w:rsidRPr="00212D29" w:rsidRDefault="00011217" w:rsidP="006C4A3A">
      <w:pPr>
        <w:pStyle w:val="ListParagraph"/>
        <w:numPr>
          <w:ilvl w:val="0"/>
          <w:numId w:val="10"/>
        </w:numPr>
      </w:pPr>
      <w:r w:rsidRPr="00212D29">
        <w:t>Links to suggested sources of parts, including ready-made printed circuit boards</w:t>
      </w:r>
      <w:r w:rsidR="008F3DF9">
        <w:t xml:space="preserve"> and cables</w:t>
      </w:r>
      <w:r w:rsidRPr="00212D29">
        <w:t>.</w:t>
      </w:r>
    </w:p>
    <w:p w14:paraId="34FF1267" w14:textId="77777777" w:rsidR="004E57EF" w:rsidRPr="00212D29" w:rsidRDefault="004E57EF" w:rsidP="006C4A3A">
      <w:pPr>
        <w:pStyle w:val="ListParagraph"/>
        <w:numPr>
          <w:ilvl w:val="0"/>
          <w:numId w:val="10"/>
        </w:numPr>
      </w:pPr>
      <w:r w:rsidRPr="00212D29">
        <w:t xml:space="preserve">Links </w:t>
      </w:r>
      <w:r w:rsidR="00FC43B0" w:rsidRPr="00212D29">
        <w:t xml:space="preserve">to download the </w:t>
      </w:r>
      <w:r w:rsidRPr="00212D29">
        <w:t xml:space="preserve">associated firmware source code, PCB CAD files and other supporting data hosted on GitHub. </w:t>
      </w:r>
    </w:p>
    <w:p w14:paraId="3871CF10" w14:textId="77777777" w:rsidR="00FC43B0" w:rsidRPr="00212D29" w:rsidRDefault="00FC43B0" w:rsidP="006C4A3A">
      <w:pPr>
        <w:pStyle w:val="ListParagraph"/>
        <w:numPr>
          <w:ilvl w:val="0"/>
          <w:numId w:val="10"/>
        </w:numPr>
      </w:pPr>
      <w:r w:rsidRPr="00212D29">
        <w:t>Guidance on installing the simulator hardware in the tower.</w:t>
      </w:r>
    </w:p>
    <w:p w14:paraId="012163E5" w14:textId="29D1BF69" w:rsidR="00FC43B0" w:rsidRDefault="00FC43B0" w:rsidP="00FC43B0">
      <w:r w:rsidRPr="00212D29">
        <w:t xml:space="preserve">Configuration guides for the main Simulator Software Packages are available separately, as is a detailed </w:t>
      </w:r>
      <w:r w:rsidRPr="00133866">
        <w:rPr>
          <w:b/>
          <w:i/>
        </w:rPr>
        <w:t>Technical Reference Guide</w:t>
      </w:r>
      <w:r w:rsidRPr="00212D29">
        <w:t>.</w:t>
      </w:r>
    </w:p>
    <w:p w14:paraId="6EA8D889" w14:textId="0684D55D" w:rsidR="00112429" w:rsidRPr="00212D29" w:rsidRDefault="00112429" w:rsidP="00FC43B0">
      <w:r>
        <w:t xml:space="preserve">The </w:t>
      </w:r>
      <w:r w:rsidRPr="00112429">
        <w:rPr>
          <w:b/>
          <w:bCs/>
          <w:i/>
          <w:iCs/>
        </w:rPr>
        <w:t>Multi-PC Guide</w:t>
      </w:r>
      <w:r>
        <w:t xml:space="preserve"> contains information on building the Second PC module or the Basic Serial Splitter module to allow multiple PCs to be used concurrently. If you are planning to run multiple PCs, it is strongly recommended that you complete and test the core Simulator modules first (Power, Interface, Sensors), before moving on to build the multiple PC modules.</w:t>
      </w:r>
    </w:p>
    <w:p w14:paraId="7901FBD0" w14:textId="09F80C03" w:rsidR="00011217" w:rsidRDefault="00FC43B0" w:rsidP="00FC43B0">
      <w:r w:rsidRPr="00212D29">
        <w:t>Please note that t</w:t>
      </w:r>
      <w:r w:rsidR="00011217" w:rsidRPr="00212D29">
        <w:t xml:space="preserve">his is </w:t>
      </w:r>
      <w:r w:rsidR="00C508EE" w:rsidRPr="00212D29">
        <w:t xml:space="preserve">a </w:t>
      </w:r>
      <w:r w:rsidRPr="00212D29">
        <w:t>B</w:t>
      </w:r>
      <w:r w:rsidR="00011217" w:rsidRPr="00212D29">
        <w:t>uild-it-</w:t>
      </w:r>
      <w:r w:rsidRPr="00212D29">
        <w:t>Y</w:t>
      </w:r>
      <w:r w:rsidR="00011217" w:rsidRPr="00212D29">
        <w:t>ourself</w:t>
      </w:r>
      <w:r w:rsidR="00C508EE" w:rsidRPr="00212D29">
        <w:t xml:space="preserve"> project</w:t>
      </w:r>
      <w:r w:rsidR="00011217" w:rsidRPr="00212D29">
        <w:t>. No pre-built hardware is available.</w:t>
      </w:r>
    </w:p>
    <w:p w14:paraId="64523EFE" w14:textId="77777777" w:rsidR="00166FBD" w:rsidRPr="00212D29" w:rsidRDefault="00166FBD" w:rsidP="00FC43B0"/>
    <w:p w14:paraId="5C266089" w14:textId="77777777" w:rsidR="0060312C" w:rsidRDefault="0060312C" w:rsidP="00CF647B">
      <w:pPr>
        <w:pStyle w:val="Heading1"/>
        <w:pageBreakBefore/>
      </w:pPr>
      <w:bookmarkStart w:id="224" w:name="_Toc80968902"/>
      <w:r w:rsidRPr="00970EDC">
        <w:lastRenderedPageBreak/>
        <w:t xml:space="preserve">Typical </w:t>
      </w:r>
      <w:r w:rsidR="00E2398C">
        <w:t>Simulator Installation</w:t>
      </w:r>
      <w:bookmarkEnd w:id="224"/>
    </w:p>
    <w:p w14:paraId="47524475" w14:textId="77777777" w:rsidR="00970EDC" w:rsidRPr="00212D29" w:rsidRDefault="00970EDC" w:rsidP="00970EDC">
      <w:r w:rsidRPr="00212D29">
        <w:t>The following diagram illustrates the general arrangement of a Simulator installation using a sensor aggregation hardware interface</w:t>
      </w:r>
      <w:r w:rsidR="00CF647B" w:rsidRPr="00212D29">
        <w:t xml:space="preserve"> like the Liverpool Ringing Simulator</w:t>
      </w:r>
      <w:r w:rsidRPr="00212D29">
        <w:t xml:space="preserve">. </w:t>
      </w:r>
    </w:p>
    <w:p w14:paraId="3A190A6E" w14:textId="4EF8DE86" w:rsidR="00970EDC" w:rsidRPr="00212D29" w:rsidRDefault="00970EDC" w:rsidP="00970EDC">
      <w:pPr>
        <w:keepNext/>
      </w:pPr>
      <w:r w:rsidRPr="00212D29">
        <w:t xml:space="preserve">Multiple Sensor </w:t>
      </w:r>
      <w:r w:rsidR="00112429">
        <w:t>modules</w:t>
      </w:r>
      <w:r w:rsidR="00112429" w:rsidRPr="00212D29">
        <w:t xml:space="preserve"> </w:t>
      </w:r>
      <w:r w:rsidRPr="00212D29">
        <w:t>in the belfry</w:t>
      </w:r>
      <w:r w:rsidR="00CF647B" w:rsidRPr="00212D29">
        <w:t>, one per bell,</w:t>
      </w:r>
      <w:r w:rsidRPr="00212D29">
        <w:t xml:space="preserve"> are connected to a Simulator Interface</w:t>
      </w:r>
      <w:r w:rsidR="00112429">
        <w:t xml:space="preserve"> module</w:t>
      </w:r>
      <w:r w:rsidRPr="00212D29">
        <w:t xml:space="preserve">. A single data cable transmits the aggregated signals from the Simulator Interface </w:t>
      </w:r>
      <w:r w:rsidR="00112429">
        <w:t xml:space="preserve">module </w:t>
      </w:r>
      <w:r w:rsidRPr="00212D29">
        <w:t>to the Simulator PC</w:t>
      </w:r>
      <w:r w:rsidR="00CF647B" w:rsidRPr="00212D29">
        <w:t xml:space="preserve"> in the ringing room</w:t>
      </w:r>
      <w:r w:rsidRPr="00212D29">
        <w:t xml:space="preserve">. The same cable feeds power from a low voltage power supply </w:t>
      </w:r>
      <w:r w:rsidR="00882400" w:rsidRPr="00212D29">
        <w:t xml:space="preserve">in the ringing room </w:t>
      </w:r>
      <w:r w:rsidRPr="00212D29">
        <w:t>back up to the Simulator Interface to power both Interface and Sensor</w:t>
      </w:r>
      <w:r w:rsidR="00112429">
        <w:t xml:space="preserve"> modules</w:t>
      </w:r>
      <w:r w:rsidRPr="00212D29">
        <w:t>.</w:t>
      </w:r>
      <w:r w:rsidR="00212D29">
        <w:t xml:space="preserve"> The Type 2 simulator supports up to 16 sensors.</w:t>
      </w:r>
    </w:p>
    <w:p w14:paraId="6DB1F433" w14:textId="77777777" w:rsidR="00E2398C" w:rsidRPr="00212D29" w:rsidRDefault="00E2398C" w:rsidP="00970EDC">
      <w:pPr>
        <w:keepNext/>
      </w:pPr>
      <w:r w:rsidRPr="00212D29">
        <w:t>In the ringing room, a PC runs a Simulator Software Package which interprets the received signals and turns them into the simulated sound of bells.</w:t>
      </w:r>
    </w:p>
    <w:p w14:paraId="5EF24B5A" w14:textId="77777777" w:rsidR="003A3D10" w:rsidRDefault="000306A5" w:rsidP="003A3D10">
      <w:pPr>
        <w:keepNext/>
        <w:jc w:val="center"/>
      </w:pPr>
      <w:r>
        <w:rPr>
          <w:noProof/>
          <w:lang w:eastAsia="en-GB"/>
        </w:rPr>
        <w:drawing>
          <wp:inline distT="0" distB="0" distL="0" distR="0" wp14:anchorId="5BD3BAE8" wp14:editId="64B62C72">
            <wp:extent cx="5731200" cy="3844800"/>
            <wp:effectExtent l="19050" t="19050" r="22225" b="2286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2 Overview Diagram v0.1.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200" cy="3844800"/>
                    </a:xfrm>
                    <a:prstGeom prst="rect">
                      <a:avLst/>
                    </a:prstGeom>
                    <a:ln w="12700">
                      <a:solidFill>
                        <a:schemeClr val="tx1"/>
                      </a:solidFill>
                    </a:ln>
                  </pic:spPr>
                </pic:pic>
              </a:graphicData>
            </a:graphic>
          </wp:inline>
        </w:drawing>
      </w:r>
    </w:p>
    <w:p w14:paraId="10419B3B" w14:textId="1094178B" w:rsidR="000F6726" w:rsidRPr="000F6726" w:rsidRDefault="003A3D10" w:rsidP="003A3D10">
      <w:pPr>
        <w:pStyle w:val="Caption"/>
        <w:jc w:val="center"/>
      </w:pPr>
      <w:bookmarkStart w:id="225" w:name="_Toc80968993"/>
      <w:r>
        <w:t xml:space="preserve">Figure </w:t>
      </w:r>
      <w:r w:rsidR="00D15F53">
        <w:rPr>
          <w:noProof/>
        </w:rPr>
        <w:fldChar w:fldCharType="begin"/>
      </w:r>
      <w:r w:rsidR="00D15F53">
        <w:rPr>
          <w:noProof/>
        </w:rPr>
        <w:instrText xml:space="preserve"> SEQ Figure \* ARABIC </w:instrText>
      </w:r>
      <w:r w:rsidR="00D15F53">
        <w:rPr>
          <w:noProof/>
        </w:rPr>
        <w:fldChar w:fldCharType="separate"/>
      </w:r>
      <w:r w:rsidR="00476E07">
        <w:rPr>
          <w:noProof/>
        </w:rPr>
        <w:t>2</w:t>
      </w:r>
      <w:r w:rsidR="00D15F53">
        <w:rPr>
          <w:noProof/>
        </w:rPr>
        <w:fldChar w:fldCharType="end"/>
      </w:r>
      <w:r>
        <w:t xml:space="preserve"> </w:t>
      </w:r>
      <w:r w:rsidR="003A2793">
        <w:t>–</w:t>
      </w:r>
      <w:r>
        <w:t xml:space="preserve"> Simulator General Arrangement</w:t>
      </w:r>
      <w:bookmarkEnd w:id="225"/>
    </w:p>
    <w:p w14:paraId="3FECF09D" w14:textId="6DA0372B" w:rsidR="006A02C6" w:rsidRPr="00212D29" w:rsidRDefault="006A02C6" w:rsidP="006A02C6">
      <w:r w:rsidRPr="00212D29">
        <w:t xml:space="preserve">This </w:t>
      </w:r>
      <w:r w:rsidR="00CF647B" w:rsidRPr="00212D29">
        <w:t>guide</w:t>
      </w:r>
      <w:r w:rsidRPr="00212D29">
        <w:t xml:space="preserve"> </w:t>
      </w:r>
      <w:r w:rsidR="00CF647B" w:rsidRPr="00212D29">
        <w:t xml:space="preserve">provides detailed build and installation information for the </w:t>
      </w:r>
      <w:r w:rsidRPr="00212D29">
        <w:t>Simulator Interface</w:t>
      </w:r>
      <w:r w:rsidR="00112429">
        <w:t xml:space="preserve"> module</w:t>
      </w:r>
      <w:r w:rsidR="008F3DF9">
        <w:t xml:space="preserve">, Power </w:t>
      </w:r>
      <w:r w:rsidR="00112429">
        <w:t xml:space="preserve">module </w:t>
      </w:r>
      <w:r w:rsidR="00CF647B" w:rsidRPr="00212D29">
        <w:t>and the Sensor</w:t>
      </w:r>
      <w:r w:rsidR="008F3DF9">
        <w:t xml:space="preserve"> </w:t>
      </w:r>
      <w:r w:rsidR="00112429">
        <w:t>modules</w:t>
      </w:r>
      <w:r w:rsidRPr="00212D29">
        <w:t>.</w:t>
      </w:r>
      <w:r w:rsidR="00470523">
        <w:t xml:space="preserve"> As an option, </w:t>
      </w:r>
      <w:r w:rsidR="00C33018">
        <w:t xml:space="preserve">multiple </w:t>
      </w:r>
      <w:r w:rsidR="00470523">
        <w:t xml:space="preserve">Simulator PCs may be used concurrently; the </w:t>
      </w:r>
      <w:r w:rsidR="00C33018">
        <w:t xml:space="preserve">options and </w:t>
      </w:r>
      <w:r w:rsidR="00470523">
        <w:t xml:space="preserve">setup for this </w:t>
      </w:r>
      <w:r w:rsidR="00C33018">
        <w:t xml:space="preserve">are </w:t>
      </w:r>
      <w:r w:rsidR="00470523">
        <w:t xml:space="preserve">described in </w:t>
      </w:r>
      <w:r w:rsidR="00C33018">
        <w:t>the</w:t>
      </w:r>
      <w:r w:rsidR="00112429">
        <w:t xml:space="preserve"> separate</w:t>
      </w:r>
      <w:r w:rsidR="00C33018">
        <w:t xml:space="preserve"> </w:t>
      </w:r>
      <w:r w:rsidR="00C33018" w:rsidRPr="00166FBD">
        <w:rPr>
          <w:b/>
          <w:bCs/>
          <w:i/>
          <w:iCs/>
        </w:rPr>
        <w:t>Multi-PC Guide</w:t>
      </w:r>
      <w:r w:rsidR="00470523">
        <w:t>.</w:t>
      </w:r>
    </w:p>
    <w:p w14:paraId="7FD78A21" w14:textId="77777777" w:rsidR="0051426B" w:rsidRDefault="006C2C39" w:rsidP="00CF647B">
      <w:pPr>
        <w:pStyle w:val="Heading1"/>
        <w:pageBreakBefore/>
      </w:pPr>
      <w:bookmarkStart w:id="226" w:name="_Toc80968903"/>
      <w:r>
        <w:lastRenderedPageBreak/>
        <w:t>What You Will Need</w:t>
      </w:r>
      <w:bookmarkEnd w:id="226"/>
      <w:r w:rsidR="00A13BF5">
        <w:t xml:space="preserve"> </w:t>
      </w:r>
    </w:p>
    <w:p w14:paraId="0ADAFEB1" w14:textId="77777777" w:rsidR="00F2560A" w:rsidRDefault="00F2560A" w:rsidP="006C2C39">
      <w:pPr>
        <w:pStyle w:val="Heading2"/>
      </w:pPr>
      <w:bookmarkStart w:id="227" w:name="_Toc80968904"/>
      <w:r>
        <w:t>Skills</w:t>
      </w:r>
      <w:bookmarkEnd w:id="227"/>
    </w:p>
    <w:p w14:paraId="0E697298" w14:textId="269B9725" w:rsidR="00F2560A" w:rsidRPr="00212D29" w:rsidRDefault="00F2560A" w:rsidP="00F2560A">
      <w:r w:rsidRPr="00212D29">
        <w:t xml:space="preserve">The Liverpool Ringing Simulator is a Build-it-Yourself project. Based on feedback from constructors, the Type 2 simulator </w:t>
      </w:r>
      <w:r w:rsidR="008F3DF9">
        <w:t>has been re-</w:t>
      </w:r>
      <w:r w:rsidRPr="00212D29">
        <w:t xml:space="preserve">designed to be easier to construct and install than the original version, particularly </w:t>
      </w:r>
      <w:r w:rsidR="008F3DF9">
        <w:t xml:space="preserve">around the </w:t>
      </w:r>
      <w:r w:rsidRPr="00212D29">
        <w:t xml:space="preserve">cabling and enclosures. </w:t>
      </w:r>
    </w:p>
    <w:p w14:paraId="7E5DDDB9" w14:textId="77777777" w:rsidR="00797B39" w:rsidRPr="00212D29" w:rsidRDefault="00F2560A" w:rsidP="00F2560A">
      <w:r w:rsidRPr="00212D29">
        <w:t xml:space="preserve">Some </w:t>
      </w:r>
      <w:r w:rsidR="00797B39" w:rsidRPr="00212D29">
        <w:t xml:space="preserve">prior </w:t>
      </w:r>
      <w:r w:rsidRPr="00212D29">
        <w:t xml:space="preserve">experience of </w:t>
      </w:r>
      <w:r w:rsidR="00797B39" w:rsidRPr="00212D29">
        <w:t xml:space="preserve">soldering and </w:t>
      </w:r>
      <w:r w:rsidRPr="00212D29">
        <w:t xml:space="preserve">basic electronics kit construction will be helpful </w:t>
      </w:r>
      <w:r w:rsidR="00797B39" w:rsidRPr="00212D29">
        <w:t xml:space="preserve">before </w:t>
      </w:r>
      <w:r w:rsidRPr="00212D29">
        <w:t xml:space="preserve">you build the </w:t>
      </w:r>
      <w:r w:rsidR="00797B39" w:rsidRPr="00212D29">
        <w:t xml:space="preserve">Type 2 </w:t>
      </w:r>
      <w:r w:rsidRPr="00212D29">
        <w:t xml:space="preserve">Liverpool Ringing Simulator, but there is nothing complex </w:t>
      </w:r>
      <w:r w:rsidR="00797B39" w:rsidRPr="00212D29">
        <w:t xml:space="preserve">in the design, and there are no surface mount components or cables to solder. </w:t>
      </w:r>
    </w:p>
    <w:p w14:paraId="7F94A7ED" w14:textId="77777777" w:rsidR="008F3DF9" w:rsidRDefault="00797B39" w:rsidP="00F2560A">
      <w:r w:rsidRPr="00212D29">
        <w:t xml:space="preserve">The ability to make simple voltage and resistance measurements with a multimeter will be helpful in troubleshooting, but more advanced diagnostic equipment is not required. </w:t>
      </w:r>
    </w:p>
    <w:p w14:paraId="6A9E0EDF" w14:textId="77777777" w:rsidR="006C2C39" w:rsidRDefault="006C2C39" w:rsidP="006C2C39">
      <w:pPr>
        <w:pStyle w:val="Heading2"/>
      </w:pPr>
      <w:bookmarkStart w:id="228" w:name="_Toc80968905"/>
      <w:r>
        <w:t>Tools</w:t>
      </w:r>
      <w:bookmarkEnd w:id="228"/>
    </w:p>
    <w:p w14:paraId="4CAD802A" w14:textId="39250362" w:rsidR="008A35FF" w:rsidRPr="00212D29" w:rsidRDefault="00CF647B" w:rsidP="006C4A3A">
      <w:pPr>
        <w:pStyle w:val="ListParagraph"/>
        <w:numPr>
          <w:ilvl w:val="0"/>
          <w:numId w:val="20"/>
        </w:numPr>
      </w:pPr>
      <w:r w:rsidRPr="00212D29">
        <w:t>A small s</w:t>
      </w:r>
      <w:r w:rsidR="008A35FF" w:rsidRPr="00212D29">
        <w:t>oldering iron</w:t>
      </w:r>
      <w:r w:rsidRPr="00212D29">
        <w:t xml:space="preserve"> suitable for electronics use –</w:t>
      </w:r>
      <w:r w:rsidR="008F3DF9">
        <w:t xml:space="preserve"> </w:t>
      </w:r>
      <w:r w:rsidRPr="00212D29">
        <w:t>around 15 Watts is fine.</w:t>
      </w:r>
    </w:p>
    <w:p w14:paraId="371AAE77" w14:textId="77777777" w:rsidR="008A35FF" w:rsidRPr="00212D29" w:rsidRDefault="00CF647B" w:rsidP="006C4A3A">
      <w:pPr>
        <w:pStyle w:val="ListParagraph"/>
        <w:numPr>
          <w:ilvl w:val="0"/>
          <w:numId w:val="20"/>
        </w:numPr>
      </w:pPr>
      <w:r w:rsidRPr="00212D29">
        <w:t xml:space="preserve">Fine rosin-cored </w:t>
      </w:r>
      <w:r w:rsidR="00797B39" w:rsidRPr="00212D29">
        <w:t xml:space="preserve">electronics </w:t>
      </w:r>
      <w:r w:rsidR="008A35FF" w:rsidRPr="00212D29">
        <w:t>solder</w:t>
      </w:r>
      <w:r w:rsidRPr="00212D29">
        <w:t xml:space="preserve"> – NOT plumbers’ acid core solder.</w:t>
      </w:r>
    </w:p>
    <w:p w14:paraId="15A3D197" w14:textId="77777777" w:rsidR="008A35FF" w:rsidRPr="00212D29" w:rsidRDefault="00CF647B" w:rsidP="006C4A3A">
      <w:pPr>
        <w:pStyle w:val="ListParagraph"/>
        <w:numPr>
          <w:ilvl w:val="0"/>
          <w:numId w:val="20"/>
        </w:numPr>
      </w:pPr>
      <w:r w:rsidRPr="00212D29">
        <w:t>A small pair of s</w:t>
      </w:r>
      <w:r w:rsidR="008A35FF" w:rsidRPr="00212D29">
        <w:t>ide cutters</w:t>
      </w:r>
      <w:r w:rsidRPr="00212D29">
        <w:t>.</w:t>
      </w:r>
    </w:p>
    <w:p w14:paraId="48AC56D6" w14:textId="77777777" w:rsidR="008A35FF" w:rsidRPr="00212D29" w:rsidRDefault="00CF647B" w:rsidP="006C4A3A">
      <w:pPr>
        <w:pStyle w:val="ListParagraph"/>
        <w:numPr>
          <w:ilvl w:val="0"/>
          <w:numId w:val="20"/>
        </w:numPr>
      </w:pPr>
      <w:r w:rsidRPr="00212D29">
        <w:t>A small pair of n</w:t>
      </w:r>
      <w:r w:rsidR="008A35FF" w:rsidRPr="00212D29">
        <w:t>eedle nose pliers</w:t>
      </w:r>
    </w:p>
    <w:p w14:paraId="168C2670" w14:textId="77777777" w:rsidR="00C2783A" w:rsidRPr="00212D29" w:rsidRDefault="00CF647B" w:rsidP="006C4A3A">
      <w:pPr>
        <w:pStyle w:val="ListParagraph"/>
        <w:numPr>
          <w:ilvl w:val="0"/>
          <w:numId w:val="20"/>
        </w:numPr>
      </w:pPr>
      <w:r w:rsidRPr="00212D29">
        <w:t xml:space="preserve">A </w:t>
      </w:r>
      <w:r w:rsidR="00C2783A" w:rsidRPr="00212D29">
        <w:t>20mm hole saw</w:t>
      </w:r>
      <w:r w:rsidR="00D1085C" w:rsidRPr="00212D29">
        <w:t xml:space="preserve"> &amp; arbor (eg Screwfix </w:t>
      </w:r>
      <w:r w:rsidRPr="00212D29">
        <w:t xml:space="preserve">parts </w:t>
      </w:r>
      <w:r w:rsidR="00D1085C" w:rsidRPr="00212D29">
        <w:t>22647 &amp; 11336)</w:t>
      </w:r>
      <w:r w:rsidRPr="00212D29">
        <w:t>.</w:t>
      </w:r>
    </w:p>
    <w:p w14:paraId="19AB503C" w14:textId="77777777" w:rsidR="00D1085C" w:rsidRPr="00212D29" w:rsidRDefault="00CF647B" w:rsidP="006C4A3A">
      <w:pPr>
        <w:pStyle w:val="ListParagraph"/>
        <w:numPr>
          <w:ilvl w:val="0"/>
          <w:numId w:val="20"/>
        </w:numPr>
      </w:pPr>
      <w:r w:rsidRPr="00212D29">
        <w:t>A s</w:t>
      </w:r>
      <w:r w:rsidR="00D1085C" w:rsidRPr="00212D29">
        <w:t xml:space="preserve">harp </w:t>
      </w:r>
      <w:r w:rsidRPr="00212D29">
        <w:t xml:space="preserve">utility </w:t>
      </w:r>
      <w:r w:rsidR="00D1085C" w:rsidRPr="00212D29">
        <w:t>knife</w:t>
      </w:r>
      <w:r w:rsidRPr="00212D29">
        <w:t>.</w:t>
      </w:r>
    </w:p>
    <w:p w14:paraId="5C31D474" w14:textId="77777777" w:rsidR="00C2783A" w:rsidRPr="00212D29" w:rsidRDefault="00CF647B" w:rsidP="006C4A3A">
      <w:pPr>
        <w:pStyle w:val="ListParagraph"/>
        <w:numPr>
          <w:ilvl w:val="0"/>
          <w:numId w:val="20"/>
        </w:numPr>
      </w:pPr>
      <w:r w:rsidRPr="00212D29">
        <w:t xml:space="preserve">A </w:t>
      </w:r>
      <w:r w:rsidR="00C2783A" w:rsidRPr="00212D29">
        <w:t>4.5mm drill</w:t>
      </w:r>
      <w:r w:rsidRPr="00212D29">
        <w:t xml:space="preserve"> bit.</w:t>
      </w:r>
    </w:p>
    <w:p w14:paraId="7EB04AFE" w14:textId="10D47C80" w:rsidR="00CF647B" w:rsidRPr="00212D29" w:rsidRDefault="00CF647B" w:rsidP="006C4A3A">
      <w:pPr>
        <w:pStyle w:val="ListParagraph"/>
        <w:numPr>
          <w:ilvl w:val="0"/>
          <w:numId w:val="20"/>
        </w:numPr>
      </w:pPr>
      <w:r w:rsidRPr="00212D29">
        <w:t xml:space="preserve">An electric drill – a bench mounted drill is best, but a </w:t>
      </w:r>
      <w:r w:rsidR="007837A3" w:rsidRPr="00212D29">
        <w:t>hand-held</w:t>
      </w:r>
      <w:r w:rsidRPr="00212D29">
        <w:t xml:space="preserve"> drill can be used with care.</w:t>
      </w:r>
    </w:p>
    <w:p w14:paraId="4C39DED8" w14:textId="77777777" w:rsidR="00C2783A" w:rsidRPr="00212D29" w:rsidRDefault="00C2783A" w:rsidP="006C4A3A">
      <w:pPr>
        <w:pStyle w:val="ListParagraph"/>
        <w:numPr>
          <w:ilvl w:val="0"/>
          <w:numId w:val="20"/>
        </w:numPr>
      </w:pPr>
      <w:r w:rsidRPr="00212D29">
        <w:t>Opt</w:t>
      </w:r>
      <w:r w:rsidR="00CF647B" w:rsidRPr="00212D29">
        <w:t>ional for optical sensors</w:t>
      </w:r>
      <w:r w:rsidRPr="00212D29">
        <w:t xml:space="preserve">: </w:t>
      </w:r>
      <w:r w:rsidR="00CF647B" w:rsidRPr="00212D29">
        <w:t xml:space="preserve">An </w:t>
      </w:r>
      <w:r w:rsidRPr="00212D29">
        <w:t>18mm hole saw</w:t>
      </w:r>
      <w:r w:rsidR="00D1085C" w:rsidRPr="00212D29">
        <w:t xml:space="preserve"> (eBay)</w:t>
      </w:r>
      <w:r w:rsidR="00CF647B" w:rsidRPr="00212D29">
        <w:t>.</w:t>
      </w:r>
    </w:p>
    <w:p w14:paraId="6326E5F3" w14:textId="77777777" w:rsidR="005E14A6" w:rsidRPr="00212D29" w:rsidRDefault="005E14A6" w:rsidP="006C4A3A">
      <w:pPr>
        <w:pStyle w:val="ListParagraph"/>
        <w:numPr>
          <w:ilvl w:val="0"/>
          <w:numId w:val="20"/>
        </w:numPr>
      </w:pPr>
      <w:r w:rsidRPr="00212D29">
        <w:t>Rec</w:t>
      </w:r>
      <w:r w:rsidR="00CF647B" w:rsidRPr="00212D29">
        <w:t>ommended</w:t>
      </w:r>
      <w:r w:rsidRPr="00212D29">
        <w:t xml:space="preserve">: </w:t>
      </w:r>
      <w:r w:rsidR="00CF647B" w:rsidRPr="00212D29">
        <w:t>A basic m</w:t>
      </w:r>
      <w:r w:rsidRPr="00212D29">
        <w:t>ultimeter with DC voltage and resistance ranges</w:t>
      </w:r>
      <w:r w:rsidR="00CF647B" w:rsidRPr="00212D29">
        <w:t>.</w:t>
      </w:r>
    </w:p>
    <w:p w14:paraId="6650812E" w14:textId="5C996E5E" w:rsidR="006C2C39" w:rsidRDefault="006C2C39" w:rsidP="006C2C39">
      <w:pPr>
        <w:pStyle w:val="Heading2"/>
      </w:pPr>
      <w:bookmarkStart w:id="229" w:name="_Toc80968906"/>
      <w:r>
        <w:t>Parts</w:t>
      </w:r>
      <w:bookmarkEnd w:id="229"/>
    </w:p>
    <w:p w14:paraId="39789CC0" w14:textId="652C6D1D" w:rsidR="00F2560A" w:rsidRPr="00212D29" w:rsidRDefault="00CF647B" w:rsidP="00CF647B">
      <w:r w:rsidRPr="00212D29">
        <w:t>With the demise of Maplin, availability of electronic components from high street stores has been drastically reduced</w:t>
      </w:r>
      <w:r w:rsidR="00F2560A" w:rsidRPr="00212D29">
        <w:t xml:space="preserve">, and you will </w:t>
      </w:r>
      <w:r w:rsidR="008F3DF9">
        <w:t xml:space="preserve">probably </w:t>
      </w:r>
      <w:r w:rsidR="00F2560A" w:rsidRPr="00212D29">
        <w:t xml:space="preserve">need to source parts online. Suggested online suppliers include Farnell </w:t>
      </w:r>
      <w:r w:rsidR="008F3DF9">
        <w:t xml:space="preserve">(and their CPC consumer division – particularly useful for cables) </w:t>
      </w:r>
      <w:r w:rsidR="00F2560A" w:rsidRPr="00212D29">
        <w:t>and Rapid Electronics. Parts may be also be sourced from reputable suppliers on eBay.</w:t>
      </w:r>
    </w:p>
    <w:p w14:paraId="63223FD3" w14:textId="39D5A068" w:rsidR="005E14A6" w:rsidRDefault="005E14A6" w:rsidP="006C4A3A">
      <w:pPr>
        <w:pStyle w:val="ListParagraph"/>
        <w:numPr>
          <w:ilvl w:val="0"/>
          <w:numId w:val="21"/>
        </w:numPr>
      </w:pPr>
      <w:r>
        <w:t>Farnell</w:t>
      </w:r>
      <w:r w:rsidR="00CF647B">
        <w:t xml:space="preserve"> – </w:t>
      </w:r>
      <w:r w:rsidR="00612FA9">
        <w:fldChar w:fldCharType="begin"/>
      </w:r>
      <w:r w:rsidR="00612FA9">
        <w:instrText xml:space="preserve"> HYPERLINK "https://uk.farnell.com" </w:instrText>
      </w:r>
      <w:ins w:id="230" w:author="Andrew Instone-Cowie" w:date="2024-06-19T14:04:00Z" w16du:dateUtc="2024-06-19T13:04:00Z"/>
      <w:r w:rsidR="00612FA9">
        <w:fldChar w:fldCharType="separate"/>
      </w:r>
      <w:r w:rsidR="00CF647B" w:rsidRPr="007B1C53">
        <w:rPr>
          <w:rStyle w:val="Hyperlink"/>
        </w:rPr>
        <w:t>https://uk.f</w:t>
      </w:r>
      <w:r w:rsidR="00CF647B" w:rsidRPr="007B1C53">
        <w:rPr>
          <w:rStyle w:val="Hyperlink"/>
        </w:rPr>
        <w:t>arnell.com</w:t>
      </w:r>
      <w:r w:rsidR="00612FA9">
        <w:rPr>
          <w:rStyle w:val="Hyperlink"/>
        </w:rPr>
        <w:fldChar w:fldCharType="end"/>
      </w:r>
      <w:r w:rsidR="00CF647B">
        <w:t xml:space="preserve"> </w:t>
      </w:r>
    </w:p>
    <w:p w14:paraId="764D5C82" w14:textId="2D37F3A6" w:rsidR="008F3DF9" w:rsidRDefault="008F3DF9" w:rsidP="008F3DF9">
      <w:pPr>
        <w:pStyle w:val="ListParagraph"/>
        <w:numPr>
          <w:ilvl w:val="0"/>
          <w:numId w:val="21"/>
        </w:numPr>
      </w:pPr>
      <w:r>
        <w:t xml:space="preserve">CPC – </w:t>
      </w:r>
      <w:r w:rsidR="00612FA9">
        <w:fldChar w:fldCharType="begin"/>
      </w:r>
      <w:r w:rsidR="00612FA9">
        <w:instrText xml:space="preserve"> HYPERLINK "https://cpc.farnell.com" </w:instrText>
      </w:r>
      <w:ins w:id="231" w:author="Andrew Instone-Cowie" w:date="2024-06-19T14:04:00Z" w16du:dateUtc="2024-06-19T13:04:00Z"/>
      <w:r w:rsidR="00612FA9">
        <w:fldChar w:fldCharType="separate"/>
      </w:r>
      <w:r w:rsidRPr="00E53D47">
        <w:rPr>
          <w:rStyle w:val="Hyperlink"/>
        </w:rPr>
        <w:t>https://cpc</w:t>
      </w:r>
      <w:r w:rsidRPr="00E53D47">
        <w:rPr>
          <w:rStyle w:val="Hyperlink"/>
        </w:rPr>
        <w:t>.farnell.com</w:t>
      </w:r>
      <w:r w:rsidR="00612FA9">
        <w:rPr>
          <w:rStyle w:val="Hyperlink"/>
        </w:rPr>
        <w:fldChar w:fldCharType="end"/>
      </w:r>
    </w:p>
    <w:p w14:paraId="33F765D5" w14:textId="2DCBD936" w:rsidR="005E14A6" w:rsidRDefault="005E14A6" w:rsidP="006C4A3A">
      <w:pPr>
        <w:pStyle w:val="ListParagraph"/>
        <w:numPr>
          <w:ilvl w:val="0"/>
          <w:numId w:val="21"/>
        </w:numPr>
      </w:pPr>
      <w:r>
        <w:t>Rapid</w:t>
      </w:r>
      <w:r w:rsidR="00CF647B">
        <w:t xml:space="preserve"> Electronics - </w:t>
      </w:r>
      <w:r w:rsidR="00612FA9">
        <w:fldChar w:fldCharType="begin"/>
      </w:r>
      <w:r w:rsidR="00612FA9">
        <w:instrText xml:space="preserve"> HYPERLINK "https://www.rapidonline.com" </w:instrText>
      </w:r>
      <w:ins w:id="232" w:author="Andrew Instone-Cowie" w:date="2024-06-19T14:04:00Z" w16du:dateUtc="2024-06-19T13:04:00Z"/>
      <w:r w:rsidR="00612FA9">
        <w:fldChar w:fldCharType="separate"/>
      </w:r>
      <w:r w:rsidR="00F2560A">
        <w:rPr>
          <w:rStyle w:val="Hyperlink"/>
        </w:rPr>
        <w:t>https://www</w:t>
      </w:r>
      <w:r w:rsidR="00F2560A">
        <w:rPr>
          <w:rStyle w:val="Hyperlink"/>
        </w:rPr>
        <w:t>.rapidonline.com</w:t>
      </w:r>
      <w:r w:rsidR="00612FA9">
        <w:rPr>
          <w:rStyle w:val="Hyperlink"/>
        </w:rPr>
        <w:fldChar w:fldCharType="end"/>
      </w:r>
    </w:p>
    <w:p w14:paraId="350A7099" w14:textId="645E5ABE" w:rsidR="005E14A6" w:rsidRDefault="005E14A6" w:rsidP="006C4A3A">
      <w:pPr>
        <w:pStyle w:val="ListParagraph"/>
        <w:numPr>
          <w:ilvl w:val="0"/>
          <w:numId w:val="21"/>
        </w:numPr>
      </w:pPr>
      <w:r>
        <w:t>eBay</w:t>
      </w:r>
      <w:r w:rsidR="00CF647B">
        <w:t xml:space="preserve"> – </w:t>
      </w:r>
      <w:r w:rsidR="00612FA9">
        <w:fldChar w:fldCharType="begin"/>
      </w:r>
      <w:r w:rsidR="00612FA9">
        <w:instrText xml:space="preserve"> HYPERLINK "https://www.ebay.co.uk" </w:instrText>
      </w:r>
      <w:ins w:id="233" w:author="Andrew Instone-Cowie" w:date="2024-06-19T14:04:00Z" w16du:dateUtc="2024-06-19T13:04:00Z"/>
      <w:r w:rsidR="00612FA9">
        <w:fldChar w:fldCharType="separate"/>
      </w:r>
      <w:r w:rsidR="00CF647B" w:rsidRPr="007B1C53">
        <w:rPr>
          <w:rStyle w:val="Hyperlink"/>
        </w:rPr>
        <w:t>https://www.ebay.</w:t>
      </w:r>
      <w:r w:rsidR="00CF647B" w:rsidRPr="007B1C53">
        <w:rPr>
          <w:rStyle w:val="Hyperlink"/>
        </w:rPr>
        <w:t>co.uk</w:t>
      </w:r>
      <w:r w:rsidR="00612FA9">
        <w:rPr>
          <w:rStyle w:val="Hyperlink"/>
        </w:rPr>
        <w:fldChar w:fldCharType="end"/>
      </w:r>
      <w:r w:rsidR="00CF647B">
        <w:t xml:space="preserve"> </w:t>
      </w:r>
    </w:p>
    <w:p w14:paraId="6C8E7DB6" w14:textId="2FE5A871" w:rsidR="005E14A6" w:rsidRDefault="00F2560A" w:rsidP="005E14A6">
      <w:r w:rsidRPr="00212D29">
        <w:t>Where possible, Farnell</w:t>
      </w:r>
      <w:r w:rsidR="008F3DF9">
        <w:t xml:space="preserve"> or CPC</w:t>
      </w:r>
      <w:r w:rsidRPr="00212D29">
        <w:t xml:space="preserve"> part numbers have been given. Note that </w:t>
      </w:r>
      <w:r w:rsidR="00797B39" w:rsidRPr="00212D29">
        <w:t xml:space="preserve">some smaller </w:t>
      </w:r>
      <w:r w:rsidRPr="00212D29">
        <w:t>parts will only be available in larger quantities than are required for a single simulator. You may want to use the left overs to build</w:t>
      </w:r>
      <w:r w:rsidR="008F3DF9">
        <w:t xml:space="preserve"> more</w:t>
      </w:r>
      <w:r w:rsidRPr="00212D29">
        <w:t xml:space="preserve"> simulators for </w:t>
      </w:r>
      <w:r w:rsidR="008F3DF9">
        <w:t xml:space="preserve">other </w:t>
      </w:r>
      <w:r w:rsidRPr="00212D29">
        <w:t>local towers.</w:t>
      </w:r>
    </w:p>
    <w:p w14:paraId="3179B10B" w14:textId="7325CE4A" w:rsidR="006C2C39" w:rsidRDefault="006C2C39" w:rsidP="00C9246B">
      <w:pPr>
        <w:pStyle w:val="Heading2"/>
      </w:pPr>
      <w:bookmarkStart w:id="234" w:name="_Toc80968907"/>
      <w:r>
        <w:t>PCBs</w:t>
      </w:r>
      <w:bookmarkEnd w:id="234"/>
    </w:p>
    <w:p w14:paraId="07A0B1F5" w14:textId="77777777" w:rsidR="00811CBE" w:rsidRPr="00811CBE" w:rsidRDefault="00811CBE" w:rsidP="00811CBE">
      <w:pPr>
        <w:rPr>
          <w:rStyle w:val="Hyperlink"/>
          <w:b/>
          <w:color w:val="auto"/>
          <w:u w:val="none"/>
        </w:rPr>
      </w:pPr>
      <w:r w:rsidRPr="00811CBE">
        <w:rPr>
          <w:rStyle w:val="Hyperlink"/>
          <w:b/>
          <w:color w:val="auto"/>
          <w:u w:val="none"/>
        </w:rPr>
        <w:t>Surplus development PCBs may be available from the Liverpool Ringing Simulator Project, please enquire about availability via the contact form on the website.</w:t>
      </w:r>
    </w:p>
    <w:p w14:paraId="2489CBA3" w14:textId="572AAA41" w:rsidR="00797B39" w:rsidRPr="00212D29" w:rsidRDefault="00797B39" w:rsidP="00797B39">
      <w:r w:rsidRPr="00212D29">
        <w:lastRenderedPageBreak/>
        <w:t xml:space="preserve">The </w:t>
      </w:r>
      <w:r w:rsidR="00C33018">
        <w:t xml:space="preserve">core </w:t>
      </w:r>
      <w:r w:rsidRPr="00212D29">
        <w:t>Type 2 simulator</w:t>
      </w:r>
      <w:r w:rsidR="00112429">
        <w:t xml:space="preserve"> modules</w:t>
      </w:r>
      <w:r w:rsidRPr="00212D29">
        <w:t xml:space="preserve"> use</w:t>
      </w:r>
      <w:del w:id="235" w:author="Andrew Instone-Cowie" w:date="2024-06-19T13:18:00Z" w16du:dateUtc="2024-06-19T12:18:00Z">
        <w:r w:rsidRPr="00212D29" w:rsidDel="00830835">
          <w:delText>s</w:delText>
        </w:r>
      </w:del>
      <w:r w:rsidRPr="00212D29">
        <w:t xml:space="preserve"> three </w:t>
      </w:r>
      <w:r w:rsidR="00470523">
        <w:t xml:space="preserve">or four basic </w:t>
      </w:r>
      <w:r w:rsidRPr="00212D29">
        <w:t>types of PCB</w:t>
      </w:r>
      <w:r w:rsidR="00990D1C" w:rsidRPr="00212D29">
        <w:rPr>
          <w:rStyle w:val="FootnoteReference"/>
        </w:rPr>
        <w:footnoteReference w:id="5"/>
      </w:r>
      <w:r w:rsidRPr="00212D29">
        <w:t>:</w:t>
      </w:r>
    </w:p>
    <w:p w14:paraId="5556017B" w14:textId="77777777" w:rsidR="00797B39" w:rsidRPr="00212D29" w:rsidRDefault="00797B39" w:rsidP="006C4A3A">
      <w:pPr>
        <w:pStyle w:val="ListParagraph"/>
        <w:numPr>
          <w:ilvl w:val="0"/>
          <w:numId w:val="22"/>
        </w:numPr>
      </w:pPr>
      <w:r w:rsidRPr="00212D29">
        <w:t xml:space="preserve">Simulator Interface Board – 1 </w:t>
      </w:r>
      <w:r w:rsidR="00990D1C" w:rsidRPr="00212D29">
        <w:t xml:space="preserve">required </w:t>
      </w:r>
      <w:r w:rsidRPr="00212D29">
        <w:t>per installation</w:t>
      </w:r>
    </w:p>
    <w:p w14:paraId="5F83C0A5" w14:textId="77777777" w:rsidR="00797B39" w:rsidRPr="00212D29" w:rsidRDefault="00797B39" w:rsidP="006C4A3A">
      <w:pPr>
        <w:pStyle w:val="ListParagraph"/>
        <w:numPr>
          <w:ilvl w:val="0"/>
          <w:numId w:val="22"/>
        </w:numPr>
      </w:pPr>
      <w:r w:rsidRPr="00212D29">
        <w:t xml:space="preserve">Power Board – 1 </w:t>
      </w:r>
      <w:r w:rsidR="00990D1C" w:rsidRPr="00212D29">
        <w:t xml:space="preserve">required </w:t>
      </w:r>
      <w:r w:rsidRPr="00212D29">
        <w:t>per installation</w:t>
      </w:r>
    </w:p>
    <w:p w14:paraId="4B519891" w14:textId="41320FD3" w:rsidR="00057FAF" w:rsidRDefault="00797B39" w:rsidP="00C9246B">
      <w:pPr>
        <w:pStyle w:val="ListParagraph"/>
        <w:numPr>
          <w:ilvl w:val="0"/>
          <w:numId w:val="22"/>
        </w:numPr>
      </w:pPr>
      <w:r w:rsidRPr="00212D29">
        <w:t xml:space="preserve">Sensor Boards – 1 </w:t>
      </w:r>
      <w:r w:rsidR="00990D1C" w:rsidRPr="00212D29">
        <w:t xml:space="preserve">required </w:t>
      </w:r>
      <w:r w:rsidRPr="00212D29">
        <w:t>per bell</w:t>
      </w:r>
      <w:r w:rsidR="00990D1C" w:rsidRPr="00212D29">
        <w:t>,</w:t>
      </w:r>
      <w:r w:rsidRPr="00212D29">
        <w:t xml:space="preserve"> per installation</w:t>
      </w:r>
    </w:p>
    <w:p w14:paraId="6C6B909E" w14:textId="1A2340FC" w:rsidR="001F4FB7" w:rsidRDefault="00A72C76" w:rsidP="00797B39">
      <w:r>
        <w:t>S</w:t>
      </w:r>
      <w:r w:rsidR="003B6A4C">
        <w:t xml:space="preserve">uggested sources of PCBs are </w:t>
      </w:r>
      <w:r>
        <w:t xml:space="preserve">JLCPCB and </w:t>
      </w:r>
      <w:r w:rsidR="00797B39" w:rsidRPr="00212D29">
        <w:t>SeeedStudio</w:t>
      </w:r>
      <w:r w:rsidR="003B6A4C">
        <w:t xml:space="preserve"> in China, and </w:t>
      </w:r>
      <w:r w:rsidR="00861139">
        <w:t>OSH Park in the USA.</w:t>
      </w:r>
      <w:r w:rsidR="003B6A4C">
        <w:t xml:space="preserve"> </w:t>
      </w:r>
      <w:r>
        <w:t xml:space="preserve">All </w:t>
      </w:r>
      <w:r w:rsidR="003B6A4C">
        <w:t>take typically around three weeks to deliver PCBs to the UK</w:t>
      </w:r>
      <w:r>
        <w:t xml:space="preserve"> at lowest shipping cost, expedited options are available.</w:t>
      </w:r>
      <w:r w:rsidR="003B6A4C">
        <w:t xml:space="preserve"> </w:t>
      </w:r>
      <w:r w:rsidR="00990D1C" w:rsidRPr="00212D29">
        <w:t>PCB d</w:t>
      </w:r>
      <w:r w:rsidR="00797B39" w:rsidRPr="00212D29">
        <w:t>esign files, known as “Gerber files”</w:t>
      </w:r>
      <w:r w:rsidR="003B6A4C">
        <w:t>, customised for each supplier,</w:t>
      </w:r>
      <w:r w:rsidR="00797B39" w:rsidRPr="00212D29">
        <w:t xml:space="preserve"> are available from the project GitHub repository</w:t>
      </w:r>
      <w:r w:rsidR="001F4FB7">
        <w:t>:</w:t>
      </w:r>
    </w:p>
    <w:p w14:paraId="7597E6AB" w14:textId="37D512FE" w:rsidR="00990D1C" w:rsidRPr="001F4FB7" w:rsidRDefault="00612FA9" w:rsidP="006C4A3A">
      <w:pPr>
        <w:pStyle w:val="ListParagraph"/>
        <w:numPr>
          <w:ilvl w:val="0"/>
          <w:numId w:val="23"/>
        </w:numPr>
        <w:rPr>
          <w:rStyle w:val="Hyperlink"/>
          <w:color w:val="auto"/>
        </w:rPr>
      </w:pPr>
      <w:r>
        <w:fldChar w:fldCharType="begin"/>
      </w:r>
      <w:r>
        <w:instrText xml:space="preserve"> HYPERLINK "https://github.com/Simulators/simulator-type2" </w:instrText>
      </w:r>
      <w:ins w:id="236" w:author="Andrew Instone-Cowie" w:date="2024-06-19T14:04:00Z" w16du:dateUtc="2024-06-19T13:04:00Z"/>
      <w:r>
        <w:fldChar w:fldCharType="separate"/>
      </w:r>
      <w:r w:rsidR="001F4FB7" w:rsidRPr="001F4FB7">
        <w:rPr>
          <w:rStyle w:val="Hyperlink"/>
        </w:rPr>
        <w:t>https://github.com/Simulators/simulator-type2</w:t>
      </w:r>
      <w:r>
        <w:rPr>
          <w:rStyle w:val="Hyperlink"/>
        </w:rPr>
        <w:fldChar w:fldCharType="end"/>
      </w:r>
    </w:p>
    <w:p w14:paraId="15D03037" w14:textId="56FABB1D" w:rsidR="00057FAF" w:rsidRDefault="00A72C76" w:rsidP="00C9246B">
      <w:pPr>
        <w:pStyle w:val="Heading3"/>
        <w:rPr>
          <w:rStyle w:val="Hyperlink"/>
          <w:rFonts w:asciiTheme="minorHAnsi" w:eastAsiaTheme="minorHAnsi" w:hAnsiTheme="minorHAnsi" w:cstheme="minorBidi"/>
          <w:b w:val="0"/>
          <w:bCs w:val="0"/>
          <w:color w:val="4F81BD" w:themeColor="accent1"/>
          <w:u w:val="none"/>
        </w:rPr>
      </w:pPr>
      <w:bookmarkStart w:id="237" w:name="_Toc80968908"/>
      <w:r>
        <w:rPr>
          <w:rStyle w:val="Hyperlink"/>
          <w:color w:val="4F81BD" w:themeColor="accent1"/>
          <w:u w:val="none"/>
        </w:rPr>
        <w:t xml:space="preserve">JLCPCB or </w:t>
      </w:r>
      <w:r w:rsidR="00057FAF" w:rsidRPr="00C9246B">
        <w:rPr>
          <w:rStyle w:val="Hyperlink"/>
          <w:color w:val="4F81BD" w:themeColor="accent1"/>
          <w:u w:val="none"/>
        </w:rPr>
        <w:t>SeeedStudio</w:t>
      </w:r>
      <w:bookmarkEnd w:id="237"/>
    </w:p>
    <w:p w14:paraId="16A59F1B" w14:textId="74F37632" w:rsidR="00057FAF" w:rsidRPr="00C9246B" w:rsidRDefault="00057FAF">
      <w:r w:rsidRPr="00212D29">
        <w:t xml:space="preserve">The most cost-effective way of obtaining PCBs is to order them from a Chinese PCB fabrication house, such as </w:t>
      </w:r>
      <w:r w:rsidR="00A72C76">
        <w:t xml:space="preserve">JLCPCB, or </w:t>
      </w:r>
      <w:r w:rsidRPr="00212D29">
        <w:t>SeeedStudio</w:t>
      </w:r>
      <w:r>
        <w:t>’s “Fusion</w:t>
      </w:r>
      <w:r w:rsidR="00A228E9">
        <w:t xml:space="preserve"> PCB</w:t>
      </w:r>
      <w:r>
        <w:t>” service</w:t>
      </w:r>
      <w:r w:rsidRPr="00212D29">
        <w:t>. At the time of writing, 10 PCBs</w:t>
      </w:r>
      <w:r w:rsidR="003B6A4C">
        <w:rPr>
          <w:rStyle w:val="FootnoteReference"/>
        </w:rPr>
        <w:footnoteReference w:id="6"/>
      </w:r>
      <w:r w:rsidRPr="00212D29">
        <w:t xml:space="preserve"> of a single design are available for $4.90 US, plus postage.</w:t>
      </w:r>
      <w:r>
        <w:t xml:space="preserve"> </w:t>
      </w:r>
    </w:p>
    <w:p w14:paraId="5F793644" w14:textId="40395210" w:rsidR="00990D1C" w:rsidRPr="00212D29" w:rsidRDefault="00990D1C" w:rsidP="00797B39">
      <w:pPr>
        <w:rPr>
          <w:rStyle w:val="Hyperlink"/>
          <w:color w:val="auto"/>
          <w:u w:val="none"/>
        </w:rPr>
      </w:pPr>
      <w:r w:rsidRPr="00212D29">
        <w:rPr>
          <w:rStyle w:val="Hyperlink"/>
          <w:color w:val="auto"/>
          <w:u w:val="none"/>
        </w:rPr>
        <w:t xml:space="preserve">The smaller Power and Sensor boards are designed as “panels” </w:t>
      </w:r>
      <w:r w:rsidR="00212D29">
        <w:rPr>
          <w:rStyle w:val="Hyperlink"/>
          <w:color w:val="auto"/>
          <w:u w:val="none"/>
        </w:rPr>
        <w:t xml:space="preserve">each </w:t>
      </w:r>
      <w:r w:rsidRPr="00212D29">
        <w:rPr>
          <w:rStyle w:val="Hyperlink"/>
          <w:color w:val="auto"/>
          <w:u w:val="none"/>
        </w:rPr>
        <w:t xml:space="preserve">containing multiple boards, four Power Boards or six Sensor Boards per panel. Each panel is treated as a single PCB by the fabricator, </w:t>
      </w:r>
      <w:r w:rsidR="00811CBE">
        <w:rPr>
          <w:rStyle w:val="Hyperlink"/>
          <w:color w:val="auto"/>
          <w:u w:val="none"/>
        </w:rPr>
        <w:t xml:space="preserve">further reducing the total cost, </w:t>
      </w:r>
      <w:r w:rsidRPr="00212D29">
        <w:rPr>
          <w:rStyle w:val="Hyperlink"/>
          <w:color w:val="auto"/>
          <w:u w:val="none"/>
        </w:rPr>
        <w:t xml:space="preserve">so </w:t>
      </w:r>
      <w:r w:rsidR="003B6A4C">
        <w:rPr>
          <w:rStyle w:val="Hyperlink"/>
          <w:color w:val="auto"/>
          <w:u w:val="none"/>
        </w:rPr>
        <w:t xml:space="preserve">for example </w:t>
      </w:r>
      <w:r w:rsidRPr="00212D29">
        <w:rPr>
          <w:rStyle w:val="Hyperlink"/>
          <w:color w:val="auto"/>
          <w:u w:val="none"/>
        </w:rPr>
        <w:t>an order of 10 PCBs will result in enough boards for 60 sensors.</w:t>
      </w:r>
    </w:p>
    <w:p w14:paraId="4823AA31" w14:textId="2742E303" w:rsidR="00990D1C" w:rsidRPr="00212D29" w:rsidRDefault="00990D1C" w:rsidP="00990D1C">
      <w:pPr>
        <w:keepNext/>
      </w:pPr>
      <w:r w:rsidRPr="00212D29">
        <w:t>The following photograph shows panel</w:t>
      </w:r>
      <w:r w:rsidR="00861139">
        <w:t>s</w:t>
      </w:r>
      <w:r w:rsidRPr="00212D29">
        <w:t xml:space="preserve"> of </w:t>
      </w:r>
      <w:r w:rsidR="00861139">
        <w:t xml:space="preserve">six </w:t>
      </w:r>
      <w:r w:rsidRPr="00212D29">
        <w:t>Sensor Boards</w:t>
      </w:r>
      <w:r w:rsidR="000E117B">
        <w:t xml:space="preserve"> manufactured by SeeedStudio</w:t>
      </w:r>
      <w:r w:rsidRPr="00212D29">
        <w:t>. These can easily be split into separate boards.</w:t>
      </w:r>
    </w:p>
    <w:p w14:paraId="1B44EB53" w14:textId="4C0BA0B6" w:rsidR="00990D1C" w:rsidRDefault="00861139" w:rsidP="00990D1C">
      <w:pPr>
        <w:keepNext/>
        <w:jc w:val="center"/>
      </w:pPr>
      <w:r>
        <w:rPr>
          <w:noProof/>
        </w:rPr>
        <w:drawing>
          <wp:inline distT="0" distB="0" distL="0" distR="0" wp14:anchorId="4481FFF4" wp14:editId="14D5D4FC">
            <wp:extent cx="4078800" cy="1900800"/>
            <wp:effectExtent l="19050" t="19050" r="17145" b="2349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G_0568.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078800" cy="1900800"/>
                    </a:xfrm>
                    <a:prstGeom prst="rect">
                      <a:avLst/>
                    </a:prstGeom>
                    <a:ln w="12700">
                      <a:solidFill>
                        <a:schemeClr val="tx1"/>
                      </a:solidFill>
                    </a:ln>
                  </pic:spPr>
                </pic:pic>
              </a:graphicData>
            </a:graphic>
          </wp:inline>
        </w:drawing>
      </w:r>
    </w:p>
    <w:p w14:paraId="3E049A9B" w14:textId="2004FB7C" w:rsidR="00990D1C" w:rsidRPr="009B5FE2" w:rsidRDefault="00990D1C" w:rsidP="00990D1C">
      <w:pPr>
        <w:pStyle w:val="Caption"/>
        <w:jc w:val="center"/>
      </w:pPr>
      <w:bookmarkStart w:id="238" w:name="_Toc80968994"/>
      <w:r>
        <w:t xml:space="preserve">Figure </w:t>
      </w:r>
      <w:r>
        <w:rPr>
          <w:noProof/>
        </w:rPr>
        <w:fldChar w:fldCharType="begin"/>
      </w:r>
      <w:r>
        <w:rPr>
          <w:noProof/>
        </w:rPr>
        <w:instrText xml:space="preserve"> SEQ Figure \* ARABIC </w:instrText>
      </w:r>
      <w:r>
        <w:rPr>
          <w:noProof/>
        </w:rPr>
        <w:fldChar w:fldCharType="separate"/>
      </w:r>
      <w:r w:rsidR="00476E07">
        <w:rPr>
          <w:noProof/>
        </w:rPr>
        <w:t>3</w:t>
      </w:r>
      <w:r>
        <w:rPr>
          <w:noProof/>
        </w:rPr>
        <w:fldChar w:fldCharType="end"/>
      </w:r>
      <w:r>
        <w:t xml:space="preserve"> – PCB Panel</w:t>
      </w:r>
      <w:r w:rsidR="00861139">
        <w:t>s</w:t>
      </w:r>
      <w:r w:rsidR="00212D29">
        <w:t xml:space="preserve"> of Sensor Boards</w:t>
      </w:r>
      <w:bookmarkEnd w:id="238"/>
    </w:p>
    <w:p w14:paraId="493E0AC6" w14:textId="3B0A4597" w:rsidR="00A228E9" w:rsidRDefault="00A228E9" w:rsidP="00990D1C">
      <w:pPr>
        <w:rPr>
          <w:rStyle w:val="Hyperlink"/>
          <w:color w:val="auto"/>
          <w:u w:val="none"/>
        </w:rPr>
      </w:pPr>
      <w:r>
        <w:rPr>
          <w:rStyle w:val="Hyperlink"/>
          <w:color w:val="auto"/>
          <w:u w:val="none"/>
        </w:rPr>
        <w:t xml:space="preserve">To order from </w:t>
      </w:r>
      <w:r w:rsidR="00A72C76">
        <w:rPr>
          <w:rStyle w:val="Hyperlink"/>
          <w:color w:val="auto"/>
          <w:u w:val="none"/>
        </w:rPr>
        <w:t xml:space="preserve">JLCPCB or </w:t>
      </w:r>
      <w:r>
        <w:rPr>
          <w:rStyle w:val="Hyperlink"/>
          <w:color w:val="auto"/>
          <w:u w:val="none"/>
        </w:rPr>
        <w:t>SeeedStudio, download the Gerber files</w:t>
      </w:r>
      <w:r w:rsidR="00E83890">
        <w:rPr>
          <w:rStyle w:val="FootnoteReference"/>
        </w:rPr>
        <w:footnoteReference w:id="7"/>
      </w:r>
      <w:r>
        <w:rPr>
          <w:rStyle w:val="Hyperlink"/>
          <w:color w:val="auto"/>
          <w:u w:val="none"/>
        </w:rPr>
        <w:t xml:space="preserve"> from the project GitHub repository, then browse the following link to the service:</w:t>
      </w:r>
    </w:p>
    <w:p w14:paraId="4F1FFD55" w14:textId="18124638" w:rsidR="00861139" w:rsidRPr="00405050" w:rsidRDefault="00612FA9" w:rsidP="00A228E9">
      <w:pPr>
        <w:pStyle w:val="ListParagraph"/>
        <w:numPr>
          <w:ilvl w:val="0"/>
          <w:numId w:val="23"/>
        </w:numPr>
        <w:rPr>
          <w:rStyle w:val="Hyperlink"/>
          <w:color w:val="auto"/>
          <w:u w:val="none"/>
        </w:rPr>
      </w:pPr>
      <w:r>
        <w:fldChar w:fldCharType="begin"/>
      </w:r>
      <w:r>
        <w:instrText xml:space="preserve"> HYPERLINK "https://www.seeedstudio.com/fusion_pcb.html" </w:instrText>
      </w:r>
      <w:ins w:id="239" w:author="Andrew Instone-Cowie" w:date="2024-06-19T14:04:00Z" w16du:dateUtc="2024-06-19T13:04:00Z"/>
      <w:r>
        <w:fldChar w:fldCharType="separate"/>
      </w:r>
      <w:r w:rsidR="003B6A4C" w:rsidRPr="00290BB6">
        <w:rPr>
          <w:rStyle w:val="Hyperlink"/>
        </w:rPr>
        <w:t>https://www.seeedstudio.com/fusion</w:t>
      </w:r>
      <w:r w:rsidR="003B6A4C" w:rsidRPr="00290BB6">
        <w:rPr>
          <w:rStyle w:val="Hyperlink"/>
        </w:rPr>
        <w:t>_pcb.html</w:t>
      </w:r>
      <w:r>
        <w:rPr>
          <w:rStyle w:val="Hyperlink"/>
        </w:rPr>
        <w:fldChar w:fldCharType="end"/>
      </w:r>
    </w:p>
    <w:p w14:paraId="7A77B26C" w14:textId="3F5EB9CE" w:rsidR="00E83890" w:rsidRDefault="00612FA9" w:rsidP="00A228E9">
      <w:pPr>
        <w:pStyle w:val="ListParagraph"/>
        <w:numPr>
          <w:ilvl w:val="0"/>
          <w:numId w:val="23"/>
        </w:numPr>
        <w:rPr>
          <w:rStyle w:val="Hyperlink"/>
          <w:color w:val="auto"/>
          <w:u w:val="none"/>
        </w:rPr>
      </w:pPr>
      <w:r>
        <w:fldChar w:fldCharType="begin"/>
      </w:r>
      <w:ins w:id="240" w:author="Andrew Instone-Cowie" w:date="2024-06-19T13:18:00Z" w16du:dateUtc="2024-06-19T12:18:00Z">
        <w:r w:rsidR="00830835">
          <w:instrText>HYPERLINK "https://jlcpcb.com"</w:instrText>
        </w:r>
      </w:ins>
      <w:del w:id="241" w:author="Andrew Instone-Cowie" w:date="2024-06-19T13:18:00Z" w16du:dateUtc="2024-06-19T12:18:00Z">
        <w:r w:rsidDel="00830835">
          <w:delInstrText xml:space="preserve"> HYPERLINK "https://jlcpcb.com/" </w:delInstrText>
        </w:r>
      </w:del>
      <w:ins w:id="242" w:author="Andrew Instone-Cowie" w:date="2024-06-19T13:18:00Z" w16du:dateUtc="2024-06-19T12:18:00Z"/>
      <w:r>
        <w:fldChar w:fldCharType="separate"/>
      </w:r>
      <w:del w:id="243" w:author="Andrew Instone-Cowie" w:date="2024-06-19T13:18:00Z" w16du:dateUtc="2024-06-19T12:18:00Z">
        <w:r w:rsidR="00E83890" w:rsidRPr="00BA6E11" w:rsidDel="00830835">
          <w:rPr>
            <w:rStyle w:val="Hyperlink"/>
          </w:rPr>
          <w:delText>https://jlc</w:delText>
        </w:r>
        <w:r w:rsidR="00E83890" w:rsidRPr="00BA6E11" w:rsidDel="00830835">
          <w:rPr>
            <w:rStyle w:val="Hyperlink"/>
          </w:rPr>
          <w:delText>pcb.com/</w:delText>
        </w:r>
      </w:del>
      <w:ins w:id="244" w:author="Andrew Instone-Cowie" w:date="2024-06-19T13:18:00Z" w16du:dateUtc="2024-06-19T12:18:00Z">
        <w:r w:rsidR="00830835">
          <w:rPr>
            <w:rStyle w:val="Hyperlink"/>
          </w:rPr>
          <w:t>https://jlcpcb.com</w:t>
        </w:r>
      </w:ins>
      <w:r>
        <w:rPr>
          <w:rStyle w:val="Hyperlink"/>
        </w:rPr>
        <w:fldChar w:fldCharType="end"/>
      </w:r>
      <w:r w:rsidR="00E83890">
        <w:rPr>
          <w:rStyle w:val="Hyperlink"/>
          <w:color w:val="auto"/>
          <w:u w:val="none"/>
        </w:rPr>
        <w:t xml:space="preserve"> </w:t>
      </w:r>
    </w:p>
    <w:p w14:paraId="414DACBD" w14:textId="1FD53DB1" w:rsidR="00E83890" w:rsidRDefault="00E83890" w:rsidP="00A228E9">
      <w:pPr>
        <w:rPr>
          <w:rStyle w:val="Hyperlink"/>
          <w:color w:val="auto"/>
          <w:u w:val="none"/>
        </w:rPr>
      </w:pPr>
      <w:r>
        <w:rPr>
          <w:rStyle w:val="Hyperlink"/>
          <w:color w:val="auto"/>
          <w:u w:val="none"/>
        </w:rPr>
        <w:lastRenderedPageBreak/>
        <w:t>The ordering website for both manufacturers looks very similar, so only one is shown in the following examples.</w:t>
      </w:r>
    </w:p>
    <w:p w14:paraId="402E3C23" w14:textId="2637AF52" w:rsidR="000E117B" w:rsidRDefault="007837A3" w:rsidP="00A228E9">
      <w:pPr>
        <w:rPr>
          <w:rStyle w:val="Hyperlink"/>
          <w:color w:val="auto"/>
          <w:u w:val="none"/>
        </w:rPr>
      </w:pPr>
      <w:r>
        <w:rPr>
          <w:rStyle w:val="Hyperlink"/>
          <w:color w:val="auto"/>
          <w:u w:val="none"/>
        </w:rPr>
        <w:t xml:space="preserve">For each </w:t>
      </w:r>
      <w:r w:rsidR="00A228E9">
        <w:rPr>
          <w:rStyle w:val="Hyperlink"/>
          <w:color w:val="auto"/>
          <w:u w:val="none"/>
        </w:rPr>
        <w:t>zipped Gerber file in turn</w:t>
      </w:r>
      <w:r>
        <w:rPr>
          <w:rStyle w:val="Hyperlink"/>
          <w:color w:val="auto"/>
          <w:u w:val="none"/>
        </w:rPr>
        <w:t>, upload</w:t>
      </w:r>
      <w:r w:rsidR="000E117B">
        <w:rPr>
          <w:rStyle w:val="Hyperlink"/>
          <w:color w:val="auto"/>
          <w:u w:val="none"/>
        </w:rPr>
        <w:t xml:space="preserve"> by clicking the </w:t>
      </w:r>
      <w:r w:rsidR="000E117B" w:rsidRPr="00C9246B">
        <w:rPr>
          <w:rStyle w:val="Hyperlink"/>
          <w:i/>
          <w:color w:val="auto"/>
          <w:u w:val="none"/>
        </w:rPr>
        <w:t>Add Gerber Files</w:t>
      </w:r>
      <w:r w:rsidR="000E117B">
        <w:rPr>
          <w:rStyle w:val="Hyperlink"/>
          <w:color w:val="auto"/>
          <w:u w:val="none"/>
        </w:rPr>
        <w:t xml:space="preserve"> button</w:t>
      </w:r>
      <w:r w:rsidR="00A228E9">
        <w:rPr>
          <w:rStyle w:val="Hyperlink"/>
          <w:color w:val="auto"/>
          <w:u w:val="none"/>
        </w:rPr>
        <w:t xml:space="preserve">, complete the order form, and add the boards to the shopping cart. </w:t>
      </w:r>
      <w:r w:rsidR="000E117B">
        <w:rPr>
          <w:rStyle w:val="Hyperlink"/>
          <w:color w:val="auto"/>
          <w:u w:val="none"/>
        </w:rPr>
        <w:t xml:space="preserve">Repeat the process </w:t>
      </w:r>
      <w:r>
        <w:rPr>
          <w:rStyle w:val="Hyperlink"/>
          <w:color w:val="auto"/>
          <w:u w:val="none"/>
        </w:rPr>
        <w:t xml:space="preserve">with the Gerber file </w:t>
      </w:r>
      <w:r w:rsidR="000E117B">
        <w:rPr>
          <w:rStyle w:val="Hyperlink"/>
          <w:color w:val="auto"/>
          <w:u w:val="none"/>
        </w:rPr>
        <w:t xml:space="preserve">for each type of board you want to order. Before confirming </w:t>
      </w:r>
      <w:r>
        <w:rPr>
          <w:rStyle w:val="Hyperlink"/>
          <w:color w:val="auto"/>
          <w:u w:val="none"/>
        </w:rPr>
        <w:t>each board</w:t>
      </w:r>
      <w:r w:rsidR="000E117B">
        <w:rPr>
          <w:rStyle w:val="Hyperlink"/>
          <w:color w:val="auto"/>
          <w:u w:val="none"/>
        </w:rPr>
        <w:t xml:space="preserve">, use the online Gerber Viewer to check that the board looks as it should. Follow the </w:t>
      </w:r>
      <w:r w:rsidR="000E117B" w:rsidRPr="00C9246B">
        <w:rPr>
          <w:rStyle w:val="Hyperlink"/>
          <w:i/>
          <w:color w:val="auto"/>
          <w:u w:val="none"/>
        </w:rPr>
        <w:t>Gerber Viewer</w:t>
      </w:r>
      <w:r w:rsidR="000E117B">
        <w:rPr>
          <w:rStyle w:val="Hyperlink"/>
          <w:color w:val="auto"/>
          <w:u w:val="none"/>
        </w:rPr>
        <w:t xml:space="preserve"> link in the upload box.</w:t>
      </w:r>
    </w:p>
    <w:p w14:paraId="1B7CF597" w14:textId="25D79162" w:rsidR="000E117B" w:rsidRDefault="000E117B" w:rsidP="00C9246B">
      <w:pPr>
        <w:keepNext/>
        <w:jc w:val="center"/>
        <w:rPr>
          <w:rStyle w:val="Hyperlink"/>
          <w:color w:val="auto"/>
          <w:u w:val="none"/>
        </w:rPr>
      </w:pPr>
      <w:r>
        <w:rPr>
          <w:noProof/>
        </w:rPr>
        <w:drawing>
          <wp:inline distT="0" distB="0" distL="0" distR="0" wp14:anchorId="36A0377A" wp14:editId="0BDF1BBF">
            <wp:extent cx="4320000" cy="1260000"/>
            <wp:effectExtent l="19050" t="19050" r="23495" b="165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eeedAddGerber_Annotated.png"/>
                    <pic:cNvPicPr/>
                  </pic:nvPicPr>
                  <pic:blipFill>
                    <a:blip r:embed="rId13">
                      <a:extLst>
                        <a:ext uri="{28A0092B-C50C-407E-A947-70E740481C1C}">
                          <a14:useLocalDpi xmlns:a14="http://schemas.microsoft.com/office/drawing/2010/main" val="0"/>
                        </a:ext>
                      </a:extLst>
                    </a:blip>
                    <a:stretch>
                      <a:fillRect/>
                    </a:stretch>
                  </pic:blipFill>
                  <pic:spPr>
                    <a:xfrm>
                      <a:off x="0" y="0"/>
                      <a:ext cx="4320000" cy="1260000"/>
                    </a:xfrm>
                    <a:prstGeom prst="rect">
                      <a:avLst/>
                    </a:prstGeom>
                    <a:ln w="12700">
                      <a:solidFill>
                        <a:schemeClr val="tx1"/>
                      </a:solidFill>
                    </a:ln>
                  </pic:spPr>
                </pic:pic>
              </a:graphicData>
            </a:graphic>
          </wp:inline>
        </w:drawing>
      </w:r>
    </w:p>
    <w:p w14:paraId="63FEC4E6" w14:textId="216D865A" w:rsidR="000E117B" w:rsidRPr="00D859C8" w:rsidRDefault="000E117B" w:rsidP="00D859C8">
      <w:pPr>
        <w:pStyle w:val="Caption"/>
        <w:jc w:val="center"/>
      </w:pPr>
      <w:bookmarkStart w:id="245" w:name="_Toc80968995"/>
      <w:r>
        <w:t xml:space="preserve">Figure </w:t>
      </w:r>
      <w:r>
        <w:rPr>
          <w:noProof/>
        </w:rPr>
        <w:fldChar w:fldCharType="begin"/>
      </w:r>
      <w:r>
        <w:rPr>
          <w:noProof/>
        </w:rPr>
        <w:instrText xml:space="preserve"> SEQ Figure \* ARABIC </w:instrText>
      </w:r>
      <w:r>
        <w:rPr>
          <w:noProof/>
        </w:rPr>
        <w:fldChar w:fldCharType="separate"/>
      </w:r>
      <w:r w:rsidR="00476E07">
        <w:rPr>
          <w:noProof/>
        </w:rPr>
        <w:t>4</w:t>
      </w:r>
      <w:r>
        <w:rPr>
          <w:noProof/>
        </w:rPr>
        <w:fldChar w:fldCharType="end"/>
      </w:r>
      <w:r>
        <w:t xml:space="preserve"> – SeeedStudio Upload Box</w:t>
      </w:r>
      <w:bookmarkEnd w:id="245"/>
    </w:p>
    <w:p w14:paraId="31441D2A" w14:textId="15FE3971" w:rsidR="000E117B" w:rsidRDefault="000E117B" w:rsidP="00C9246B">
      <w:pPr>
        <w:keepNext/>
        <w:jc w:val="center"/>
      </w:pPr>
      <w:r>
        <w:rPr>
          <w:noProof/>
        </w:rPr>
        <w:drawing>
          <wp:inline distT="0" distB="0" distL="0" distR="0" wp14:anchorId="112BC18E" wp14:editId="1D605CD3">
            <wp:extent cx="4320000" cy="1936800"/>
            <wp:effectExtent l="19050" t="19050" r="23495" b="2540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eeedViewGerber.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320000" cy="1936800"/>
                    </a:xfrm>
                    <a:prstGeom prst="rect">
                      <a:avLst/>
                    </a:prstGeom>
                    <a:ln w="12700">
                      <a:solidFill>
                        <a:schemeClr val="tx1"/>
                      </a:solidFill>
                    </a:ln>
                  </pic:spPr>
                </pic:pic>
              </a:graphicData>
            </a:graphic>
          </wp:inline>
        </w:drawing>
      </w:r>
    </w:p>
    <w:p w14:paraId="29535735" w14:textId="7BBD5B0E" w:rsidR="000E117B" w:rsidRDefault="000E117B" w:rsidP="000E117B">
      <w:pPr>
        <w:pStyle w:val="Caption"/>
        <w:jc w:val="center"/>
      </w:pPr>
      <w:bookmarkStart w:id="246" w:name="_Toc80968996"/>
      <w:r>
        <w:t xml:space="preserve">Figure </w:t>
      </w:r>
      <w:r>
        <w:rPr>
          <w:noProof/>
        </w:rPr>
        <w:fldChar w:fldCharType="begin"/>
      </w:r>
      <w:r>
        <w:rPr>
          <w:noProof/>
        </w:rPr>
        <w:instrText xml:space="preserve"> SEQ Figure \* ARABIC </w:instrText>
      </w:r>
      <w:r>
        <w:rPr>
          <w:noProof/>
        </w:rPr>
        <w:fldChar w:fldCharType="separate"/>
      </w:r>
      <w:r w:rsidR="00476E07">
        <w:rPr>
          <w:noProof/>
        </w:rPr>
        <w:t>5</w:t>
      </w:r>
      <w:r>
        <w:rPr>
          <w:noProof/>
        </w:rPr>
        <w:fldChar w:fldCharType="end"/>
      </w:r>
      <w:r>
        <w:t xml:space="preserve"> – SeeedStudio Gerber Viewer</w:t>
      </w:r>
      <w:bookmarkEnd w:id="246"/>
    </w:p>
    <w:p w14:paraId="3E0968D3" w14:textId="3122F1A0" w:rsidR="00A228E9" w:rsidRDefault="00A228E9" w:rsidP="00C9246B">
      <w:pPr>
        <w:keepNext/>
        <w:rPr>
          <w:rStyle w:val="Hyperlink"/>
          <w:b/>
          <w:bCs/>
          <w:color w:val="auto"/>
          <w:sz w:val="18"/>
          <w:szCs w:val="18"/>
          <w:u w:val="none"/>
        </w:rPr>
      </w:pPr>
      <w:r>
        <w:rPr>
          <w:rStyle w:val="Hyperlink"/>
          <w:color w:val="auto"/>
          <w:u w:val="none"/>
        </w:rPr>
        <w:lastRenderedPageBreak/>
        <w:t>An example of a completed order form (for an Interface Board) is shown below:</w:t>
      </w:r>
    </w:p>
    <w:p w14:paraId="39C6A732" w14:textId="19C308C0" w:rsidR="003E2C39" w:rsidRDefault="003E2C39" w:rsidP="00C9246B">
      <w:pPr>
        <w:jc w:val="center"/>
        <w:rPr>
          <w:rStyle w:val="Hyperlink"/>
          <w:color w:val="auto"/>
          <w:u w:val="none"/>
        </w:rPr>
      </w:pPr>
      <w:r>
        <w:rPr>
          <w:noProof/>
        </w:rPr>
        <w:drawing>
          <wp:inline distT="0" distB="0" distL="0" distR="0" wp14:anchorId="1B6F34B5" wp14:editId="54F25941">
            <wp:extent cx="5731510" cy="6638290"/>
            <wp:effectExtent l="19050" t="19050" r="21590" b="1016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eeedForm_Annotated.png"/>
                    <pic:cNvPicPr/>
                  </pic:nvPicPr>
                  <pic:blipFill>
                    <a:blip r:embed="rId15">
                      <a:extLst>
                        <a:ext uri="{28A0092B-C50C-407E-A947-70E740481C1C}">
                          <a14:useLocalDpi xmlns:a14="http://schemas.microsoft.com/office/drawing/2010/main" val="0"/>
                        </a:ext>
                      </a:extLst>
                    </a:blip>
                    <a:stretch>
                      <a:fillRect/>
                    </a:stretch>
                  </pic:blipFill>
                  <pic:spPr>
                    <a:xfrm>
                      <a:off x="0" y="0"/>
                      <a:ext cx="5731510" cy="6638290"/>
                    </a:xfrm>
                    <a:prstGeom prst="rect">
                      <a:avLst/>
                    </a:prstGeom>
                    <a:ln w="12700">
                      <a:solidFill>
                        <a:schemeClr val="tx1"/>
                      </a:solidFill>
                    </a:ln>
                  </pic:spPr>
                </pic:pic>
              </a:graphicData>
            </a:graphic>
          </wp:inline>
        </w:drawing>
      </w:r>
    </w:p>
    <w:p w14:paraId="1BC0E03D" w14:textId="556CADA8" w:rsidR="003E2C39" w:rsidRPr="009B5FE2" w:rsidRDefault="003E2C39" w:rsidP="003E2C39">
      <w:pPr>
        <w:pStyle w:val="Caption"/>
        <w:jc w:val="center"/>
      </w:pPr>
      <w:bookmarkStart w:id="247" w:name="_Toc80968997"/>
      <w:r>
        <w:t xml:space="preserve">Figure </w:t>
      </w:r>
      <w:r>
        <w:rPr>
          <w:noProof/>
        </w:rPr>
        <w:fldChar w:fldCharType="begin"/>
      </w:r>
      <w:r>
        <w:rPr>
          <w:noProof/>
        </w:rPr>
        <w:instrText xml:space="preserve"> SEQ Figure \* ARABIC </w:instrText>
      </w:r>
      <w:r>
        <w:rPr>
          <w:noProof/>
        </w:rPr>
        <w:fldChar w:fldCharType="separate"/>
      </w:r>
      <w:r w:rsidR="00476E07">
        <w:rPr>
          <w:noProof/>
        </w:rPr>
        <w:t>6</w:t>
      </w:r>
      <w:r>
        <w:rPr>
          <w:noProof/>
        </w:rPr>
        <w:fldChar w:fldCharType="end"/>
      </w:r>
      <w:r>
        <w:t xml:space="preserve"> – SeeedStudio Order Form</w:t>
      </w:r>
      <w:bookmarkEnd w:id="247"/>
    </w:p>
    <w:p w14:paraId="6A335B28" w14:textId="282DF5F9" w:rsidR="003E2C39" w:rsidRPr="00D859C8" w:rsidRDefault="000E117B" w:rsidP="00C9246B">
      <w:pPr>
        <w:pStyle w:val="ListParagraph"/>
        <w:numPr>
          <w:ilvl w:val="0"/>
          <w:numId w:val="23"/>
        </w:numPr>
        <w:rPr>
          <w:rStyle w:val="Hyperlink"/>
          <w:b/>
          <w:bCs/>
          <w:color w:val="auto"/>
          <w:sz w:val="18"/>
          <w:szCs w:val="18"/>
          <w:u w:val="none"/>
        </w:rPr>
      </w:pPr>
      <w:r w:rsidRPr="00D859C8">
        <w:rPr>
          <w:rStyle w:val="Hyperlink"/>
          <w:color w:val="auto"/>
          <w:u w:val="none"/>
        </w:rPr>
        <w:t xml:space="preserve">The </w:t>
      </w:r>
      <w:r w:rsidRPr="00C9246B">
        <w:rPr>
          <w:rStyle w:val="Hyperlink"/>
          <w:i/>
          <w:color w:val="auto"/>
          <w:u w:val="none"/>
        </w:rPr>
        <w:t>PCB Dimensions</w:t>
      </w:r>
      <w:r w:rsidRPr="00D859C8">
        <w:rPr>
          <w:rStyle w:val="Hyperlink"/>
          <w:color w:val="auto"/>
          <w:u w:val="none"/>
        </w:rPr>
        <w:t xml:space="preserve"> should be detected automatically from the uploaded file.</w:t>
      </w:r>
    </w:p>
    <w:p w14:paraId="0642132C" w14:textId="0E71DA37" w:rsidR="000E117B" w:rsidRDefault="000E117B" w:rsidP="000E117B">
      <w:pPr>
        <w:pStyle w:val="ListParagraph"/>
        <w:numPr>
          <w:ilvl w:val="0"/>
          <w:numId w:val="23"/>
        </w:numPr>
        <w:rPr>
          <w:rStyle w:val="Hyperlink"/>
          <w:color w:val="auto"/>
          <w:u w:val="none"/>
        </w:rPr>
      </w:pPr>
      <w:r w:rsidRPr="00D859C8">
        <w:rPr>
          <w:rStyle w:val="Hyperlink"/>
          <w:color w:val="auto"/>
          <w:u w:val="none"/>
        </w:rPr>
        <w:t xml:space="preserve">The </w:t>
      </w:r>
      <w:r w:rsidRPr="00C9246B">
        <w:rPr>
          <w:rStyle w:val="Hyperlink"/>
          <w:i/>
          <w:color w:val="auto"/>
          <w:u w:val="none"/>
        </w:rPr>
        <w:t>Number of Different Designs</w:t>
      </w:r>
      <w:r w:rsidRPr="00D859C8">
        <w:rPr>
          <w:rStyle w:val="Hyperlink"/>
          <w:color w:val="auto"/>
          <w:u w:val="none"/>
        </w:rPr>
        <w:t xml:space="preserve"> is always 1, even </w:t>
      </w:r>
      <w:r w:rsidR="007837A3">
        <w:rPr>
          <w:rStyle w:val="Hyperlink"/>
          <w:color w:val="auto"/>
          <w:u w:val="none"/>
        </w:rPr>
        <w:t>for</w:t>
      </w:r>
      <w:r w:rsidRPr="00D859C8">
        <w:rPr>
          <w:rStyle w:val="Hyperlink"/>
          <w:color w:val="auto"/>
          <w:u w:val="none"/>
        </w:rPr>
        <w:t xml:space="preserve"> the panelised PCBs.</w:t>
      </w:r>
    </w:p>
    <w:p w14:paraId="6FE0AC67" w14:textId="4C58AA53" w:rsidR="003B6A4C" w:rsidRDefault="000E117B" w:rsidP="00C9246B">
      <w:pPr>
        <w:pStyle w:val="ListParagraph"/>
        <w:numPr>
          <w:ilvl w:val="0"/>
          <w:numId w:val="23"/>
        </w:numPr>
        <w:rPr>
          <w:rStyle w:val="Hyperlink"/>
          <w:color w:val="auto"/>
          <w:u w:val="none"/>
        </w:rPr>
      </w:pPr>
      <w:r>
        <w:rPr>
          <w:rStyle w:val="Hyperlink"/>
          <w:color w:val="auto"/>
          <w:u w:val="none"/>
        </w:rPr>
        <w:t>All other settings should be as shown above.</w:t>
      </w:r>
    </w:p>
    <w:p w14:paraId="7060AC11" w14:textId="77777777" w:rsidR="00A72C76" w:rsidRPr="00D859C8" w:rsidRDefault="00A72C76" w:rsidP="00A72C76">
      <w:pPr>
        <w:pStyle w:val="Heading3"/>
        <w:rPr>
          <w:rStyle w:val="Hyperlink"/>
          <w:color w:val="4F81BD" w:themeColor="accent1"/>
          <w:u w:val="none"/>
        </w:rPr>
      </w:pPr>
      <w:bookmarkStart w:id="248" w:name="_Toc80968909"/>
      <w:r w:rsidRPr="00D859C8">
        <w:rPr>
          <w:rStyle w:val="Hyperlink"/>
          <w:color w:val="4F81BD" w:themeColor="accent1"/>
          <w:u w:val="none"/>
        </w:rPr>
        <w:lastRenderedPageBreak/>
        <w:t>OSH Park</w:t>
      </w:r>
      <w:bookmarkEnd w:id="248"/>
    </w:p>
    <w:p w14:paraId="47B5EAB5" w14:textId="42EFF54E" w:rsidR="00A72C76" w:rsidRDefault="00A72C76" w:rsidP="00A72C76">
      <w:pPr>
        <w:rPr>
          <w:rStyle w:val="Hyperlink"/>
          <w:color w:val="auto"/>
          <w:u w:val="none"/>
        </w:rPr>
      </w:pPr>
      <w:r>
        <w:rPr>
          <w:rStyle w:val="Hyperlink"/>
          <w:color w:val="auto"/>
          <w:u w:val="none"/>
        </w:rPr>
        <w:t xml:space="preserve">PCBs can be obtained from the OSH Park service in the USA, and links to each board type are listed below. OSH Park produce very high quality “ENIG finish” boards, and currently charge $5 (US) per square inch for three copies of a single type of board, including international airmail shipping. </w:t>
      </w:r>
    </w:p>
    <w:p w14:paraId="28FA01BD" w14:textId="77777777" w:rsidR="00A72C76" w:rsidRDefault="00A72C76" w:rsidP="00A72C76">
      <w:pPr>
        <w:rPr>
          <w:rStyle w:val="Hyperlink"/>
          <w:color w:val="auto"/>
          <w:u w:val="none"/>
        </w:rPr>
      </w:pPr>
      <w:r>
        <w:rPr>
          <w:rStyle w:val="Hyperlink"/>
          <w:color w:val="auto"/>
          <w:u w:val="none"/>
        </w:rPr>
        <w:t>Do NOT try to order panelised PCBs from OSH Park using the SeeedStudio Gerber files! There is no cost advantage to doing so, and as OSH Park are themselves a panelisation service, trying to order panelised PCBs will most likely result in your order being rejected.</w:t>
      </w:r>
    </w:p>
    <w:p w14:paraId="1A217D4A" w14:textId="77777777" w:rsidR="00A72C76" w:rsidRDefault="00A72C76" w:rsidP="00A72C76">
      <w:pPr>
        <w:rPr>
          <w:rStyle w:val="Hyperlink"/>
          <w:color w:val="auto"/>
          <w:u w:val="none"/>
        </w:rPr>
      </w:pPr>
      <w:r>
        <w:rPr>
          <w:rStyle w:val="Hyperlink"/>
          <w:color w:val="auto"/>
          <w:u w:val="none"/>
        </w:rPr>
        <w:t>To order from JLCPCB or SeeedStudio, download the OSH Park Gerber files</w:t>
      </w:r>
      <w:r>
        <w:rPr>
          <w:rStyle w:val="FootnoteReference"/>
        </w:rPr>
        <w:footnoteReference w:id="8"/>
      </w:r>
      <w:r>
        <w:rPr>
          <w:rStyle w:val="Hyperlink"/>
          <w:color w:val="auto"/>
          <w:u w:val="none"/>
        </w:rPr>
        <w:t xml:space="preserve"> from the project GitHub repository, then browse the following link to the service and follow the instructions:</w:t>
      </w:r>
    </w:p>
    <w:p w14:paraId="11D03A41" w14:textId="26E1F2A6" w:rsidR="00A72C76" w:rsidRPr="009523C3" w:rsidRDefault="00612FA9" w:rsidP="00A72C76">
      <w:pPr>
        <w:pStyle w:val="ListParagraph"/>
        <w:numPr>
          <w:ilvl w:val="0"/>
          <w:numId w:val="23"/>
        </w:numPr>
        <w:rPr>
          <w:rStyle w:val="Hyperlink"/>
          <w:color w:val="auto"/>
          <w:u w:val="none"/>
        </w:rPr>
      </w:pPr>
      <w:r>
        <w:fldChar w:fldCharType="begin"/>
      </w:r>
      <w:ins w:id="249" w:author="Andrew Instone-Cowie" w:date="2024-06-19T13:19:00Z" w16du:dateUtc="2024-06-19T12:19:00Z">
        <w:r w:rsidR="00830835">
          <w:instrText>HYPERLINK "https://oshpark.com"</w:instrText>
        </w:r>
      </w:ins>
      <w:del w:id="250" w:author="Andrew Instone-Cowie" w:date="2024-06-19T13:19:00Z" w16du:dateUtc="2024-06-19T12:19:00Z">
        <w:r w:rsidDel="00830835">
          <w:delInstrText xml:space="preserve"> HYPERLINK "https://oshpark.com/" </w:delInstrText>
        </w:r>
      </w:del>
      <w:ins w:id="251" w:author="Andrew Instone-Cowie" w:date="2024-06-19T13:19:00Z" w16du:dateUtc="2024-06-19T12:19:00Z"/>
      <w:r>
        <w:fldChar w:fldCharType="separate"/>
      </w:r>
      <w:del w:id="252" w:author="Andrew Instone-Cowie" w:date="2024-06-19T13:19:00Z" w16du:dateUtc="2024-06-19T12:19:00Z">
        <w:r w:rsidR="00A72C76" w:rsidDel="00830835">
          <w:rPr>
            <w:rStyle w:val="Hyperlink"/>
          </w:rPr>
          <w:delText>https://oshp</w:delText>
        </w:r>
        <w:r w:rsidR="00A72C76" w:rsidDel="00830835">
          <w:rPr>
            <w:rStyle w:val="Hyperlink"/>
          </w:rPr>
          <w:delText>ark.com/</w:delText>
        </w:r>
      </w:del>
      <w:ins w:id="253" w:author="Andrew Instone-Cowie" w:date="2024-06-19T13:19:00Z" w16du:dateUtc="2024-06-19T12:19:00Z">
        <w:r w:rsidR="00830835">
          <w:rPr>
            <w:rStyle w:val="Hyperlink"/>
          </w:rPr>
          <w:t>https://oshpark.com</w:t>
        </w:r>
      </w:ins>
      <w:r>
        <w:rPr>
          <w:rStyle w:val="Hyperlink"/>
        </w:rPr>
        <w:fldChar w:fldCharType="end"/>
      </w:r>
      <w:r w:rsidR="00A72C76" w:rsidRPr="009523C3">
        <w:rPr>
          <w:rStyle w:val="Hyperlink"/>
          <w:color w:val="auto"/>
          <w:u w:val="none"/>
        </w:rPr>
        <w:t xml:space="preserve"> </w:t>
      </w:r>
    </w:p>
    <w:p w14:paraId="008B058D" w14:textId="77777777" w:rsidR="00A72C76" w:rsidRPr="00D859C8" w:rsidRDefault="00A72C76" w:rsidP="00C33018">
      <w:pPr>
        <w:pStyle w:val="ListParagraph"/>
        <w:rPr>
          <w:rStyle w:val="Hyperlink"/>
          <w:color w:val="auto"/>
          <w:u w:val="none"/>
        </w:rPr>
      </w:pPr>
    </w:p>
    <w:p w14:paraId="0379792E" w14:textId="77777777" w:rsidR="00861139" w:rsidRPr="00212D29" w:rsidRDefault="00861139" w:rsidP="00990D1C">
      <w:pPr>
        <w:rPr>
          <w:rStyle w:val="Hyperlink"/>
          <w:color w:val="auto"/>
          <w:u w:val="none"/>
        </w:rPr>
      </w:pPr>
    </w:p>
    <w:p w14:paraId="6868D1A1" w14:textId="77777777" w:rsidR="00797B39" w:rsidRPr="008B7DA0" w:rsidRDefault="00797B39" w:rsidP="00B76689"/>
    <w:p w14:paraId="183EF138" w14:textId="77777777" w:rsidR="001E1F78" w:rsidRDefault="006C2C39" w:rsidP="00A13BF5">
      <w:pPr>
        <w:pStyle w:val="Heading1"/>
        <w:pageBreakBefore/>
      </w:pPr>
      <w:bookmarkStart w:id="254" w:name="_Toc80968910"/>
      <w:r>
        <w:lastRenderedPageBreak/>
        <w:t xml:space="preserve">Simulator </w:t>
      </w:r>
      <w:r w:rsidR="00733A4D">
        <w:t>Assembly</w:t>
      </w:r>
      <w:bookmarkEnd w:id="254"/>
    </w:p>
    <w:p w14:paraId="41B8C21E" w14:textId="05EDD455" w:rsidR="009030AD" w:rsidRDefault="00CB469A" w:rsidP="009030AD">
      <w:r w:rsidRPr="00212D29">
        <w:t>Th</w:t>
      </w:r>
      <w:r w:rsidR="00811CBE">
        <w:t xml:space="preserve">is section </w:t>
      </w:r>
      <w:r w:rsidRPr="00212D29">
        <w:t>describe</w:t>
      </w:r>
      <w:r w:rsidR="00811CBE">
        <w:t>s</w:t>
      </w:r>
      <w:r w:rsidRPr="00212D29">
        <w:t xml:space="preserve"> the </w:t>
      </w:r>
      <w:r w:rsidR="00733A4D" w:rsidRPr="00212D29">
        <w:t>assembly</w:t>
      </w:r>
      <w:r w:rsidRPr="00212D29">
        <w:t xml:space="preserve"> of the Simulator Interface</w:t>
      </w:r>
      <w:r w:rsidR="00152C2B" w:rsidRPr="00212D29">
        <w:t xml:space="preserve"> </w:t>
      </w:r>
      <w:r w:rsidR="00112429">
        <w:t>module</w:t>
      </w:r>
      <w:r w:rsidR="00152C2B" w:rsidRPr="00212D29">
        <w:t xml:space="preserve">, Power </w:t>
      </w:r>
      <w:r w:rsidR="00112429">
        <w:t>module</w:t>
      </w:r>
      <w:r w:rsidR="00152C2B" w:rsidRPr="00212D29">
        <w:t xml:space="preserve">, and </w:t>
      </w:r>
      <w:r w:rsidR="00CA2E9E" w:rsidRPr="00212D29">
        <w:t xml:space="preserve">the </w:t>
      </w:r>
      <w:r w:rsidR="00152C2B" w:rsidRPr="00212D29">
        <w:t xml:space="preserve">Sensor </w:t>
      </w:r>
      <w:r w:rsidR="00112429">
        <w:t>modules</w:t>
      </w:r>
      <w:r w:rsidRPr="00212D29">
        <w:t>.</w:t>
      </w:r>
      <w:r w:rsidR="00811CBE">
        <w:t xml:space="preserve"> It also covers the suggested enclosures.</w:t>
      </w:r>
      <w:r w:rsidR="00470523">
        <w:t xml:space="preserve"> </w:t>
      </w:r>
    </w:p>
    <w:p w14:paraId="76306410" w14:textId="391EA819" w:rsidR="00357EE3" w:rsidRDefault="00357EE3" w:rsidP="00357EE3">
      <w:r>
        <w:t xml:space="preserve">Before you start construction of the Simulator hardware, check the log on </w:t>
      </w:r>
      <w:r w:rsidRPr="00212D29">
        <w:t>the project GitHub repository</w:t>
      </w:r>
      <w:r>
        <w:t xml:space="preserve"> for any open or late-breaking issues which may affect your build:</w:t>
      </w:r>
    </w:p>
    <w:p w14:paraId="397BAA48" w14:textId="23B06E36" w:rsidR="00357EE3" w:rsidRDefault="00612FA9" w:rsidP="00357EE3">
      <w:pPr>
        <w:pStyle w:val="ListParagraph"/>
        <w:numPr>
          <w:ilvl w:val="0"/>
          <w:numId w:val="29"/>
        </w:numPr>
      </w:pPr>
      <w:r>
        <w:fldChar w:fldCharType="begin"/>
      </w:r>
      <w:r>
        <w:instrText xml:space="preserve"> HYPERLINK "https://github.com/Simulators/simulator-type2/issues" </w:instrText>
      </w:r>
      <w:ins w:id="255" w:author="Andrew Instone-Cowie" w:date="2024-06-19T14:04:00Z" w16du:dateUtc="2024-06-19T13:04:00Z"/>
      <w:r>
        <w:fldChar w:fldCharType="separate"/>
      </w:r>
      <w:r w:rsidR="00357EE3">
        <w:rPr>
          <w:rStyle w:val="Hyperlink"/>
        </w:rPr>
        <w:t>https://github.com/Simulators/simulator-type2/issues</w:t>
      </w:r>
      <w:r>
        <w:rPr>
          <w:rStyle w:val="Hyperlink"/>
        </w:rPr>
        <w:fldChar w:fldCharType="end"/>
      </w:r>
    </w:p>
    <w:p w14:paraId="67FBCB64" w14:textId="39133B64" w:rsidR="00364667" w:rsidRDefault="00364667" w:rsidP="009030AD">
      <w:r w:rsidRPr="00212D29">
        <w:t xml:space="preserve">It is recommended to give the completed Simulator Interface and Sensor </w:t>
      </w:r>
      <w:r w:rsidR="00C9246B">
        <w:t>PCBs</w:t>
      </w:r>
      <w:r w:rsidR="00C9246B" w:rsidRPr="00212D29">
        <w:t xml:space="preserve"> </w:t>
      </w:r>
      <w:r w:rsidRPr="00212D29">
        <w:t xml:space="preserve">a coat of protective </w:t>
      </w:r>
      <w:r w:rsidR="00351C18" w:rsidRPr="00212D29">
        <w:t xml:space="preserve">spray </w:t>
      </w:r>
      <w:r w:rsidRPr="00212D29">
        <w:t>lacquer on both sides before installation</w:t>
      </w:r>
      <w:r w:rsidR="00811CBE">
        <w:t>, as a protection against damp</w:t>
      </w:r>
      <w:r w:rsidRPr="00212D29">
        <w:t xml:space="preserve">. A suitable lacquer is Electrolube CPL200H (Farnell 521462). Protect </w:t>
      </w:r>
      <w:r w:rsidR="00351C18" w:rsidRPr="00212D29">
        <w:t xml:space="preserve">the connectors </w:t>
      </w:r>
      <w:r w:rsidR="0037469B" w:rsidRPr="00405050">
        <w:rPr>
          <w:b/>
          <w:bCs/>
        </w:rPr>
        <w:t>and the ceramic resonator</w:t>
      </w:r>
      <w:r w:rsidR="0037469B">
        <w:t xml:space="preserve"> </w:t>
      </w:r>
      <w:r w:rsidR="00351C18" w:rsidRPr="00212D29">
        <w:t>with masking tape before spraying.</w:t>
      </w:r>
    </w:p>
    <w:p w14:paraId="789FA4E7" w14:textId="77777777" w:rsidR="00A242A8" w:rsidRDefault="00A242A8" w:rsidP="00A7651F">
      <w:pPr>
        <w:pStyle w:val="Heading2"/>
      </w:pPr>
      <w:bookmarkStart w:id="256" w:name="_Toc80968911"/>
      <w:r>
        <w:t>Polarised Components</w:t>
      </w:r>
      <w:bookmarkEnd w:id="256"/>
    </w:p>
    <w:p w14:paraId="1F8619D9" w14:textId="08057F71" w:rsidR="00A242A8" w:rsidRDefault="00A242A8" w:rsidP="00A242A8">
      <w:del w:id="257" w:author="Andrew Instone-Cowie" w:date="2024-06-19T13:20:00Z" w16du:dateUtc="2024-06-19T12:20:00Z">
        <w:r w:rsidDel="00830835">
          <w:delText>A number of</w:delText>
        </w:r>
      </w:del>
      <w:ins w:id="258" w:author="Andrew Instone-Cowie" w:date="2024-06-19T13:20:00Z" w16du:dateUtc="2024-06-19T12:20:00Z">
        <w:r w:rsidR="00830835">
          <w:t>Several of</w:t>
        </w:r>
      </w:ins>
      <w:r>
        <w:t xml:space="preserve"> the components of the Simulator are </w:t>
      </w:r>
      <w:r w:rsidR="0099187C">
        <w:t>polarised and</w:t>
      </w:r>
      <w:r>
        <w:t xml:space="preserve"> must be fitted the right way </w:t>
      </w:r>
      <w:r w:rsidR="005D0F57">
        <w:t>round</w:t>
      </w:r>
      <w:r>
        <w:t xml:space="preserve"> for correct operation.</w:t>
      </w:r>
      <w:r w:rsidR="0099187C">
        <w:t xml:space="preserve"> Guidance is given below on correct orientation of the polarised components, but if in any doubt consult the component supplier or the manufacturer’s data sheets. Fitting a polarised component the wrong </w:t>
      </w:r>
      <w:ins w:id="259" w:author="Andrew Instone-Cowie" w:date="2024-06-19T13:20:00Z" w16du:dateUtc="2024-06-19T12:20:00Z">
        <w:r w:rsidR="00830835">
          <w:t>w</w:t>
        </w:r>
      </w:ins>
      <w:del w:id="260" w:author="Andrew Instone-Cowie" w:date="2024-06-19T13:20:00Z" w16du:dateUtc="2024-06-19T12:20:00Z">
        <w:r w:rsidR="0099187C" w:rsidDel="00830835">
          <w:delText>m</w:delText>
        </w:r>
      </w:del>
      <w:r w:rsidR="0099187C">
        <w:t>ay round may result in damage to the component.</w:t>
      </w:r>
    </w:p>
    <w:p w14:paraId="769A4AE8" w14:textId="77777777" w:rsidR="00A242A8" w:rsidRDefault="00A242A8" w:rsidP="00A7651F">
      <w:pPr>
        <w:pStyle w:val="Heading3"/>
      </w:pPr>
      <w:bookmarkStart w:id="261" w:name="_Toc80968912"/>
      <w:r>
        <w:t>Voltage Regulators</w:t>
      </w:r>
      <w:bookmarkEnd w:id="261"/>
    </w:p>
    <w:p w14:paraId="1838A583" w14:textId="14FA2B24" w:rsidR="00A242A8" w:rsidRPr="00C84BBE" w:rsidRDefault="00A242A8" w:rsidP="00A242A8">
      <w:pPr>
        <w:keepNext/>
      </w:pPr>
      <w:r>
        <w:t xml:space="preserve">The standard voltage regulator is fitted to the PCB with the metal tab flat against the surface of the board. The alternative </w:t>
      </w:r>
      <w:r w:rsidRPr="00212D29">
        <w:t>Traco Power TSR 1-2450</w:t>
      </w:r>
      <w:r>
        <w:t xml:space="preserve"> regulator has pin 1 indicated with a white dot. </w:t>
      </w:r>
      <w:r w:rsidR="0099187C">
        <w:t xml:space="preserve">If used, the alternative </w:t>
      </w:r>
      <w:r>
        <w:t>regulator must be fitted so that pin 1 is closest to the edge of the board, as shown in the following photograph.</w:t>
      </w:r>
    </w:p>
    <w:p w14:paraId="5032568D" w14:textId="77777777" w:rsidR="00A242A8" w:rsidRDefault="00A242A8" w:rsidP="00A242A8">
      <w:pPr>
        <w:keepNext/>
        <w:jc w:val="center"/>
      </w:pPr>
      <w:r>
        <w:rPr>
          <w:noProof/>
        </w:rPr>
        <w:drawing>
          <wp:inline distT="0" distB="0" distL="0" distR="0" wp14:anchorId="594119EA" wp14:editId="706BD2AE">
            <wp:extent cx="3600000" cy="2178000"/>
            <wp:effectExtent l="19050" t="19050" r="19685" b="133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g_0593.jpg"/>
                    <pic:cNvPicPr/>
                  </pic:nvPicPr>
                  <pic:blipFill>
                    <a:blip r:embed="rId16">
                      <a:extLst>
                        <a:ext uri="{28A0092B-C50C-407E-A947-70E740481C1C}">
                          <a14:useLocalDpi xmlns:a14="http://schemas.microsoft.com/office/drawing/2010/main" val="0"/>
                        </a:ext>
                      </a:extLst>
                    </a:blip>
                    <a:stretch>
                      <a:fillRect/>
                    </a:stretch>
                  </pic:blipFill>
                  <pic:spPr>
                    <a:xfrm>
                      <a:off x="0" y="0"/>
                      <a:ext cx="3600000" cy="2178000"/>
                    </a:xfrm>
                    <a:prstGeom prst="rect">
                      <a:avLst/>
                    </a:prstGeom>
                    <a:ln w="12700">
                      <a:solidFill>
                        <a:schemeClr val="tx1"/>
                      </a:solidFill>
                    </a:ln>
                  </pic:spPr>
                </pic:pic>
              </a:graphicData>
            </a:graphic>
          </wp:inline>
        </w:drawing>
      </w:r>
    </w:p>
    <w:p w14:paraId="362F2F66" w14:textId="0B01619A" w:rsidR="00A242A8" w:rsidRDefault="00A242A8" w:rsidP="00A242A8">
      <w:pPr>
        <w:pStyle w:val="Caption"/>
        <w:jc w:val="center"/>
      </w:pPr>
      <w:bookmarkStart w:id="262" w:name="_Toc80968998"/>
      <w:r>
        <w:t xml:space="preserve">Figure </w:t>
      </w:r>
      <w:r>
        <w:rPr>
          <w:noProof/>
        </w:rPr>
        <w:fldChar w:fldCharType="begin"/>
      </w:r>
      <w:r>
        <w:rPr>
          <w:noProof/>
        </w:rPr>
        <w:instrText xml:space="preserve"> SEQ Figure \* ARABIC </w:instrText>
      </w:r>
      <w:r>
        <w:rPr>
          <w:noProof/>
        </w:rPr>
        <w:fldChar w:fldCharType="separate"/>
      </w:r>
      <w:r w:rsidR="00476E07">
        <w:rPr>
          <w:noProof/>
        </w:rPr>
        <w:t>7</w:t>
      </w:r>
      <w:r>
        <w:rPr>
          <w:noProof/>
        </w:rPr>
        <w:fldChar w:fldCharType="end"/>
      </w:r>
      <w:r>
        <w:t xml:space="preserve"> – Voltage Regulator Orientation</w:t>
      </w:r>
      <w:bookmarkEnd w:id="262"/>
    </w:p>
    <w:p w14:paraId="4B3A1D2B" w14:textId="77777777" w:rsidR="00A242A8" w:rsidRDefault="00A242A8" w:rsidP="00A7651F">
      <w:pPr>
        <w:pStyle w:val="Heading3"/>
      </w:pPr>
      <w:bookmarkStart w:id="263" w:name="_Toc80968913"/>
      <w:r>
        <w:lastRenderedPageBreak/>
        <w:t>Diodes</w:t>
      </w:r>
      <w:bookmarkEnd w:id="263"/>
    </w:p>
    <w:p w14:paraId="0F7DCE8B" w14:textId="0D296AF6" w:rsidR="00A242A8" w:rsidRPr="00C84BBE" w:rsidRDefault="00A242A8" w:rsidP="00A242A8">
      <w:pPr>
        <w:keepNext/>
      </w:pPr>
      <w:r>
        <w:t>The cathodes of the 1N4001 and SA5.0A diodes are indicated by a white band on the package</w:t>
      </w:r>
      <w:r w:rsidR="0099187C">
        <w:t>s</w:t>
      </w:r>
      <w:r>
        <w:t>. The diodes must be fitted so that the white band aligns with the corresponding white band printed on the PCB, as shown in the following photograph.</w:t>
      </w:r>
    </w:p>
    <w:p w14:paraId="68696EC1" w14:textId="77777777" w:rsidR="00A242A8" w:rsidRDefault="00A242A8" w:rsidP="00A242A8">
      <w:pPr>
        <w:keepNext/>
        <w:jc w:val="center"/>
      </w:pPr>
      <w:r>
        <w:rPr>
          <w:noProof/>
        </w:rPr>
        <w:drawing>
          <wp:inline distT="0" distB="0" distL="0" distR="0" wp14:anchorId="64AEE4CF" wp14:editId="5C55C244">
            <wp:extent cx="2160000" cy="1998000"/>
            <wp:effectExtent l="19050" t="19050" r="12065" b="2159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g_0594.jpg"/>
                    <pic:cNvPicPr/>
                  </pic:nvPicPr>
                  <pic:blipFill>
                    <a:blip r:embed="rId17">
                      <a:extLst>
                        <a:ext uri="{28A0092B-C50C-407E-A947-70E740481C1C}">
                          <a14:useLocalDpi xmlns:a14="http://schemas.microsoft.com/office/drawing/2010/main" val="0"/>
                        </a:ext>
                      </a:extLst>
                    </a:blip>
                    <a:stretch>
                      <a:fillRect/>
                    </a:stretch>
                  </pic:blipFill>
                  <pic:spPr>
                    <a:xfrm>
                      <a:off x="0" y="0"/>
                      <a:ext cx="2160000" cy="1998000"/>
                    </a:xfrm>
                    <a:prstGeom prst="rect">
                      <a:avLst/>
                    </a:prstGeom>
                    <a:ln w="12700">
                      <a:solidFill>
                        <a:schemeClr val="tx1"/>
                      </a:solidFill>
                    </a:ln>
                  </pic:spPr>
                </pic:pic>
              </a:graphicData>
            </a:graphic>
          </wp:inline>
        </w:drawing>
      </w:r>
    </w:p>
    <w:p w14:paraId="2FCACE29" w14:textId="700FE669" w:rsidR="00A242A8" w:rsidRDefault="00A242A8" w:rsidP="00A242A8">
      <w:pPr>
        <w:pStyle w:val="Caption"/>
        <w:jc w:val="center"/>
      </w:pPr>
      <w:bookmarkStart w:id="264" w:name="_Toc80968999"/>
      <w:r>
        <w:t xml:space="preserve">Figure </w:t>
      </w:r>
      <w:r>
        <w:rPr>
          <w:noProof/>
        </w:rPr>
        <w:fldChar w:fldCharType="begin"/>
      </w:r>
      <w:r>
        <w:rPr>
          <w:noProof/>
        </w:rPr>
        <w:instrText xml:space="preserve"> SEQ Figure \* ARABIC </w:instrText>
      </w:r>
      <w:r>
        <w:rPr>
          <w:noProof/>
        </w:rPr>
        <w:fldChar w:fldCharType="separate"/>
      </w:r>
      <w:r w:rsidR="00476E07">
        <w:rPr>
          <w:noProof/>
        </w:rPr>
        <w:t>8</w:t>
      </w:r>
      <w:r>
        <w:rPr>
          <w:noProof/>
        </w:rPr>
        <w:fldChar w:fldCharType="end"/>
      </w:r>
      <w:r>
        <w:t xml:space="preserve"> – Diode Orientation</w:t>
      </w:r>
      <w:bookmarkEnd w:id="264"/>
    </w:p>
    <w:p w14:paraId="34A7C6E2" w14:textId="77777777" w:rsidR="00A242A8" w:rsidRDefault="00A242A8" w:rsidP="00A7651F">
      <w:pPr>
        <w:pStyle w:val="Heading3"/>
      </w:pPr>
      <w:bookmarkStart w:id="265" w:name="_Toc80968914"/>
      <w:r>
        <w:t>Electrolytic Capacitors</w:t>
      </w:r>
      <w:bookmarkEnd w:id="265"/>
    </w:p>
    <w:p w14:paraId="2385A8A4" w14:textId="6B57ACDE" w:rsidR="00A242A8" w:rsidRPr="00C84BBE" w:rsidRDefault="00A242A8" w:rsidP="00A242A8">
      <w:pPr>
        <w:keepNext/>
      </w:pPr>
      <w:r>
        <w:t xml:space="preserve">The negative </w:t>
      </w:r>
      <w:r w:rsidR="0099187C">
        <w:t>side</w:t>
      </w:r>
      <w:r>
        <w:t xml:space="preserve"> of electrolytic capacitors </w:t>
      </w:r>
      <w:r w:rsidR="0099187C">
        <w:t>is</w:t>
      </w:r>
      <w:r>
        <w:t xml:space="preserve"> usually indicated by a shorter lead, and by negative markings on the side of the component. The electrolytic capacitors must be fitted with the negative lead through the hole marked with the corresponding negative sign and white dot printed on the PCB, as shown in the following photograph.</w:t>
      </w:r>
    </w:p>
    <w:p w14:paraId="59A35B91" w14:textId="77777777" w:rsidR="00A242A8" w:rsidRDefault="00A242A8" w:rsidP="00A242A8">
      <w:pPr>
        <w:keepNext/>
        <w:jc w:val="center"/>
      </w:pPr>
      <w:r>
        <w:rPr>
          <w:noProof/>
        </w:rPr>
        <w:drawing>
          <wp:inline distT="0" distB="0" distL="0" distR="0" wp14:anchorId="4957E348" wp14:editId="08F91518">
            <wp:extent cx="3600000" cy="3301200"/>
            <wp:effectExtent l="19050" t="19050" r="19685" b="1397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g_0596.jpg"/>
                    <pic:cNvPicPr/>
                  </pic:nvPicPr>
                  <pic:blipFill>
                    <a:blip r:embed="rId18">
                      <a:extLst>
                        <a:ext uri="{28A0092B-C50C-407E-A947-70E740481C1C}">
                          <a14:useLocalDpi xmlns:a14="http://schemas.microsoft.com/office/drawing/2010/main" val="0"/>
                        </a:ext>
                      </a:extLst>
                    </a:blip>
                    <a:stretch>
                      <a:fillRect/>
                    </a:stretch>
                  </pic:blipFill>
                  <pic:spPr>
                    <a:xfrm>
                      <a:off x="0" y="0"/>
                      <a:ext cx="3600000" cy="3301200"/>
                    </a:xfrm>
                    <a:prstGeom prst="rect">
                      <a:avLst/>
                    </a:prstGeom>
                    <a:ln w="12700">
                      <a:solidFill>
                        <a:schemeClr val="tx1"/>
                      </a:solidFill>
                    </a:ln>
                  </pic:spPr>
                </pic:pic>
              </a:graphicData>
            </a:graphic>
          </wp:inline>
        </w:drawing>
      </w:r>
    </w:p>
    <w:p w14:paraId="6AFCA828" w14:textId="778EC5F4" w:rsidR="00A242A8" w:rsidRDefault="00A242A8" w:rsidP="00A242A8">
      <w:pPr>
        <w:pStyle w:val="Caption"/>
        <w:jc w:val="center"/>
      </w:pPr>
      <w:bookmarkStart w:id="266" w:name="_Toc80969000"/>
      <w:r>
        <w:t xml:space="preserve">Figure </w:t>
      </w:r>
      <w:r>
        <w:rPr>
          <w:noProof/>
        </w:rPr>
        <w:fldChar w:fldCharType="begin"/>
      </w:r>
      <w:r>
        <w:rPr>
          <w:noProof/>
        </w:rPr>
        <w:instrText xml:space="preserve"> SEQ Figure \* ARABIC </w:instrText>
      </w:r>
      <w:r>
        <w:rPr>
          <w:noProof/>
        </w:rPr>
        <w:fldChar w:fldCharType="separate"/>
      </w:r>
      <w:r w:rsidR="00476E07">
        <w:rPr>
          <w:noProof/>
        </w:rPr>
        <w:t>9</w:t>
      </w:r>
      <w:r>
        <w:rPr>
          <w:noProof/>
        </w:rPr>
        <w:fldChar w:fldCharType="end"/>
      </w:r>
      <w:r>
        <w:t xml:space="preserve"> – Electrolytic Capacitor Orientation</w:t>
      </w:r>
      <w:bookmarkEnd w:id="266"/>
    </w:p>
    <w:p w14:paraId="79CC089B" w14:textId="77777777" w:rsidR="00A242A8" w:rsidRDefault="00A242A8" w:rsidP="00A242A8"/>
    <w:p w14:paraId="237308BD" w14:textId="77777777" w:rsidR="00A242A8" w:rsidRDefault="00A242A8" w:rsidP="00A7651F">
      <w:pPr>
        <w:pStyle w:val="Heading3"/>
      </w:pPr>
      <w:bookmarkStart w:id="267" w:name="_Toc80968915"/>
      <w:r>
        <w:lastRenderedPageBreak/>
        <w:t>Integrated Circuits</w:t>
      </w:r>
      <w:bookmarkEnd w:id="267"/>
    </w:p>
    <w:p w14:paraId="0F22F9D4" w14:textId="4EC6285E" w:rsidR="00A242A8" w:rsidRPr="00C84BBE" w:rsidRDefault="00A242A8" w:rsidP="00A242A8">
      <w:pPr>
        <w:keepNext/>
      </w:pPr>
      <w:r>
        <w:t>The two integrated circuits have pin 1 marked with a dot, and</w:t>
      </w:r>
      <w:r w:rsidR="0099187C">
        <w:t>/or</w:t>
      </w:r>
      <w:r>
        <w:t xml:space="preserve"> a notch in the end of the package. The ICs must be fitted with the notch</w:t>
      </w:r>
      <w:r w:rsidR="0099187C">
        <w:t>/dot</w:t>
      </w:r>
      <w:r>
        <w:t xml:space="preserve"> aligned with the notch and white dot printed on the PCB, as shown in the following photograph.</w:t>
      </w:r>
    </w:p>
    <w:p w14:paraId="4BD6F236" w14:textId="77777777" w:rsidR="00A242A8" w:rsidRDefault="00A242A8" w:rsidP="00A242A8">
      <w:pPr>
        <w:keepNext/>
        <w:jc w:val="center"/>
      </w:pPr>
      <w:r>
        <w:rPr>
          <w:noProof/>
        </w:rPr>
        <w:drawing>
          <wp:inline distT="0" distB="0" distL="0" distR="0" wp14:anchorId="4A42FDEE" wp14:editId="1D8FC2BA">
            <wp:extent cx="3600000" cy="1983600"/>
            <wp:effectExtent l="19050" t="19050" r="19685" b="1714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g_0595.jpg"/>
                    <pic:cNvPicPr/>
                  </pic:nvPicPr>
                  <pic:blipFill>
                    <a:blip r:embed="rId19">
                      <a:extLst>
                        <a:ext uri="{28A0092B-C50C-407E-A947-70E740481C1C}">
                          <a14:useLocalDpi xmlns:a14="http://schemas.microsoft.com/office/drawing/2010/main" val="0"/>
                        </a:ext>
                      </a:extLst>
                    </a:blip>
                    <a:stretch>
                      <a:fillRect/>
                    </a:stretch>
                  </pic:blipFill>
                  <pic:spPr>
                    <a:xfrm>
                      <a:off x="0" y="0"/>
                      <a:ext cx="3600000" cy="1983600"/>
                    </a:xfrm>
                    <a:prstGeom prst="rect">
                      <a:avLst/>
                    </a:prstGeom>
                    <a:ln w="12700">
                      <a:solidFill>
                        <a:schemeClr val="tx1"/>
                      </a:solidFill>
                    </a:ln>
                  </pic:spPr>
                </pic:pic>
              </a:graphicData>
            </a:graphic>
          </wp:inline>
        </w:drawing>
      </w:r>
    </w:p>
    <w:p w14:paraId="1016E44D" w14:textId="1C9FF4C2" w:rsidR="00A242A8" w:rsidRDefault="00A242A8" w:rsidP="00A242A8">
      <w:pPr>
        <w:pStyle w:val="Caption"/>
        <w:jc w:val="center"/>
      </w:pPr>
      <w:bookmarkStart w:id="268" w:name="_Toc80969001"/>
      <w:r>
        <w:t xml:space="preserve">Figure </w:t>
      </w:r>
      <w:r>
        <w:rPr>
          <w:noProof/>
        </w:rPr>
        <w:fldChar w:fldCharType="begin"/>
      </w:r>
      <w:r>
        <w:rPr>
          <w:noProof/>
        </w:rPr>
        <w:instrText xml:space="preserve"> SEQ Figure \* ARABIC </w:instrText>
      </w:r>
      <w:r>
        <w:rPr>
          <w:noProof/>
        </w:rPr>
        <w:fldChar w:fldCharType="separate"/>
      </w:r>
      <w:r w:rsidR="00476E07">
        <w:rPr>
          <w:noProof/>
        </w:rPr>
        <w:t>10</w:t>
      </w:r>
      <w:r>
        <w:rPr>
          <w:noProof/>
        </w:rPr>
        <w:fldChar w:fldCharType="end"/>
      </w:r>
      <w:r>
        <w:t xml:space="preserve"> – Integrated Circuit Orientation</w:t>
      </w:r>
      <w:bookmarkEnd w:id="268"/>
    </w:p>
    <w:p w14:paraId="2AA909F3" w14:textId="2C9D4699" w:rsidR="00A242A8" w:rsidRDefault="00A242A8" w:rsidP="00A7651F">
      <w:pPr>
        <w:pStyle w:val="Heading3"/>
      </w:pPr>
      <w:bookmarkStart w:id="269" w:name="_Toc80968916"/>
      <w:r>
        <w:t>LEDs</w:t>
      </w:r>
      <w:bookmarkEnd w:id="269"/>
    </w:p>
    <w:p w14:paraId="31EF6A66" w14:textId="1C4C572B" w:rsidR="00A242A8" w:rsidRPr="00C84BBE" w:rsidRDefault="00A242A8" w:rsidP="00A242A8">
      <w:pPr>
        <w:keepNext/>
      </w:pPr>
      <w:r>
        <w:t xml:space="preserve">The cathode of the LEDs is usually indicated by a shorter lead, and/or by a flat on the side of the </w:t>
      </w:r>
      <w:r w:rsidR="0099187C">
        <w:t xml:space="preserve">plastic </w:t>
      </w:r>
      <w:r>
        <w:t>flange. The LED</w:t>
      </w:r>
      <w:r w:rsidR="0099187C">
        <w:t>s</w:t>
      </w:r>
      <w:r>
        <w:t xml:space="preserve"> must be fitted with the cathode through the hole marked with the corresponding white dot printed on the PCB, as shown in the following photograph.</w:t>
      </w:r>
    </w:p>
    <w:p w14:paraId="48D18A98" w14:textId="77777777" w:rsidR="00A242A8" w:rsidRDefault="00A242A8" w:rsidP="00A242A8">
      <w:pPr>
        <w:keepNext/>
        <w:jc w:val="center"/>
      </w:pPr>
      <w:r>
        <w:rPr>
          <w:noProof/>
        </w:rPr>
        <w:drawing>
          <wp:inline distT="0" distB="0" distL="0" distR="0" wp14:anchorId="03CBBC66" wp14:editId="1FF66381">
            <wp:extent cx="3600000" cy="3758400"/>
            <wp:effectExtent l="19050" t="19050" r="19685" b="1397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g_0600.jpg"/>
                    <pic:cNvPicPr/>
                  </pic:nvPicPr>
                  <pic:blipFill>
                    <a:blip r:embed="rId20">
                      <a:extLst>
                        <a:ext uri="{28A0092B-C50C-407E-A947-70E740481C1C}">
                          <a14:useLocalDpi xmlns:a14="http://schemas.microsoft.com/office/drawing/2010/main" val="0"/>
                        </a:ext>
                      </a:extLst>
                    </a:blip>
                    <a:stretch>
                      <a:fillRect/>
                    </a:stretch>
                  </pic:blipFill>
                  <pic:spPr>
                    <a:xfrm>
                      <a:off x="0" y="0"/>
                      <a:ext cx="3600000" cy="3758400"/>
                    </a:xfrm>
                    <a:prstGeom prst="rect">
                      <a:avLst/>
                    </a:prstGeom>
                    <a:ln w="12700">
                      <a:solidFill>
                        <a:schemeClr val="tx1"/>
                      </a:solidFill>
                    </a:ln>
                  </pic:spPr>
                </pic:pic>
              </a:graphicData>
            </a:graphic>
          </wp:inline>
        </w:drawing>
      </w:r>
    </w:p>
    <w:p w14:paraId="29BEC442" w14:textId="65EE1FC8" w:rsidR="00A242A8" w:rsidRDefault="00A242A8" w:rsidP="00A242A8">
      <w:pPr>
        <w:pStyle w:val="Caption"/>
        <w:jc w:val="center"/>
      </w:pPr>
      <w:bookmarkStart w:id="270" w:name="_Toc80969002"/>
      <w:r>
        <w:t xml:space="preserve">Figure </w:t>
      </w:r>
      <w:r>
        <w:rPr>
          <w:noProof/>
        </w:rPr>
        <w:fldChar w:fldCharType="begin"/>
      </w:r>
      <w:r>
        <w:rPr>
          <w:noProof/>
        </w:rPr>
        <w:instrText xml:space="preserve"> SEQ Figure \* ARABIC </w:instrText>
      </w:r>
      <w:r>
        <w:rPr>
          <w:noProof/>
        </w:rPr>
        <w:fldChar w:fldCharType="separate"/>
      </w:r>
      <w:r w:rsidR="00476E07">
        <w:rPr>
          <w:noProof/>
        </w:rPr>
        <w:t>11</w:t>
      </w:r>
      <w:r>
        <w:rPr>
          <w:noProof/>
        </w:rPr>
        <w:fldChar w:fldCharType="end"/>
      </w:r>
      <w:r>
        <w:t xml:space="preserve"> – LED Orientation</w:t>
      </w:r>
      <w:bookmarkEnd w:id="270"/>
    </w:p>
    <w:p w14:paraId="167BE60E" w14:textId="37B8BE39" w:rsidR="00A242A8" w:rsidRDefault="00A242A8" w:rsidP="00A7651F">
      <w:pPr>
        <w:pStyle w:val="Heading3"/>
      </w:pPr>
      <w:bookmarkStart w:id="271" w:name="_Toc80968917"/>
      <w:r>
        <w:lastRenderedPageBreak/>
        <w:t>Magneto-Resistive Sensor</w:t>
      </w:r>
      <w:r w:rsidR="0099187C">
        <w:t>s</w:t>
      </w:r>
      <w:bookmarkEnd w:id="271"/>
    </w:p>
    <w:p w14:paraId="2A3564E7" w14:textId="508D9B6C" w:rsidR="00A242A8" w:rsidRPr="00C84BBE" w:rsidRDefault="00A242A8" w:rsidP="00A242A8">
      <w:pPr>
        <w:keepNext/>
      </w:pPr>
      <w:r>
        <w:t>The magneto-resistive sensor</w:t>
      </w:r>
      <w:r w:rsidR="0099187C">
        <w:t xml:space="preserve">s are </w:t>
      </w:r>
      <w:r>
        <w:t>mounted flat on the PCB, with the chamfered and printed side uppermost, as shown in the following photograph.</w:t>
      </w:r>
    </w:p>
    <w:p w14:paraId="5D6CC623" w14:textId="77777777" w:rsidR="00A242A8" w:rsidRDefault="00A242A8" w:rsidP="00A242A8">
      <w:pPr>
        <w:keepNext/>
        <w:jc w:val="center"/>
      </w:pPr>
      <w:r>
        <w:rPr>
          <w:noProof/>
        </w:rPr>
        <w:drawing>
          <wp:inline distT="0" distB="0" distL="0" distR="0" wp14:anchorId="44429D68" wp14:editId="456673FD">
            <wp:extent cx="3600000" cy="2664000"/>
            <wp:effectExtent l="19050" t="19050" r="19685" b="222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g_0601.jpg"/>
                    <pic:cNvPicPr/>
                  </pic:nvPicPr>
                  <pic:blipFill>
                    <a:blip r:embed="rId21">
                      <a:extLst>
                        <a:ext uri="{28A0092B-C50C-407E-A947-70E740481C1C}">
                          <a14:useLocalDpi xmlns:a14="http://schemas.microsoft.com/office/drawing/2010/main" val="0"/>
                        </a:ext>
                      </a:extLst>
                    </a:blip>
                    <a:stretch>
                      <a:fillRect/>
                    </a:stretch>
                  </pic:blipFill>
                  <pic:spPr>
                    <a:xfrm>
                      <a:off x="0" y="0"/>
                      <a:ext cx="3600000" cy="2664000"/>
                    </a:xfrm>
                    <a:prstGeom prst="rect">
                      <a:avLst/>
                    </a:prstGeom>
                    <a:ln w="12700">
                      <a:solidFill>
                        <a:schemeClr val="tx1"/>
                      </a:solidFill>
                    </a:ln>
                  </pic:spPr>
                </pic:pic>
              </a:graphicData>
            </a:graphic>
          </wp:inline>
        </w:drawing>
      </w:r>
    </w:p>
    <w:p w14:paraId="30FA0CD9" w14:textId="0BE0E0DF" w:rsidR="00A242A8" w:rsidRDefault="00A242A8" w:rsidP="00A242A8">
      <w:pPr>
        <w:pStyle w:val="Caption"/>
        <w:jc w:val="center"/>
      </w:pPr>
      <w:bookmarkStart w:id="272" w:name="_Toc80969003"/>
      <w:r>
        <w:t xml:space="preserve">Figure </w:t>
      </w:r>
      <w:r>
        <w:rPr>
          <w:noProof/>
        </w:rPr>
        <w:fldChar w:fldCharType="begin"/>
      </w:r>
      <w:r>
        <w:rPr>
          <w:noProof/>
        </w:rPr>
        <w:instrText xml:space="preserve"> SEQ Figure \* ARABIC </w:instrText>
      </w:r>
      <w:r>
        <w:rPr>
          <w:noProof/>
        </w:rPr>
        <w:fldChar w:fldCharType="separate"/>
      </w:r>
      <w:r w:rsidR="00476E07">
        <w:rPr>
          <w:noProof/>
        </w:rPr>
        <w:t>12</w:t>
      </w:r>
      <w:r>
        <w:rPr>
          <w:noProof/>
        </w:rPr>
        <w:fldChar w:fldCharType="end"/>
      </w:r>
      <w:r>
        <w:t xml:space="preserve"> – Magnet</w:t>
      </w:r>
      <w:r w:rsidR="0099187C">
        <w:t>o</w:t>
      </w:r>
      <w:r>
        <w:t>-Resistive Sensor Orientation</w:t>
      </w:r>
      <w:bookmarkEnd w:id="272"/>
    </w:p>
    <w:p w14:paraId="41B6BB02" w14:textId="0FF77542" w:rsidR="001E1F78" w:rsidRDefault="00C5143D" w:rsidP="00A7651F">
      <w:pPr>
        <w:pStyle w:val="Heading2"/>
        <w:pageBreakBefore/>
      </w:pPr>
      <w:bookmarkStart w:id="273" w:name="_Toc80968918"/>
      <w:r>
        <w:lastRenderedPageBreak/>
        <w:t xml:space="preserve">Simulator </w:t>
      </w:r>
      <w:r w:rsidR="004408BF">
        <w:t>Interface</w:t>
      </w:r>
      <w:r w:rsidR="001E1F78">
        <w:t xml:space="preserve"> </w:t>
      </w:r>
      <w:r w:rsidR="00112429">
        <w:t>Module</w:t>
      </w:r>
      <w:bookmarkEnd w:id="273"/>
    </w:p>
    <w:p w14:paraId="1A3102FC" w14:textId="6CBF337C" w:rsidR="00231358" w:rsidRPr="00212D29" w:rsidRDefault="009030AD" w:rsidP="009030AD">
      <w:r w:rsidRPr="00212D29">
        <w:t xml:space="preserve">The </w:t>
      </w:r>
      <w:r w:rsidR="00231358" w:rsidRPr="00212D29">
        <w:t xml:space="preserve">Simulator Interface </w:t>
      </w:r>
      <w:r w:rsidR="00112429">
        <w:t>module</w:t>
      </w:r>
      <w:r w:rsidR="00112429" w:rsidRPr="00212D29">
        <w:t xml:space="preserve"> </w:t>
      </w:r>
      <w:r w:rsidR="00231358" w:rsidRPr="00212D29">
        <w:t xml:space="preserve">contains the power supply for the interface and Sensor </w:t>
      </w:r>
      <w:r w:rsidR="00112429">
        <w:t>modules</w:t>
      </w:r>
      <w:r w:rsidR="00231358" w:rsidRPr="00212D29">
        <w:t>, the microcontroller, a RS</w:t>
      </w:r>
      <w:r w:rsidR="008B7DA0" w:rsidRPr="00212D29">
        <w:t>-</w:t>
      </w:r>
      <w:r w:rsidR="00231358" w:rsidRPr="00212D29">
        <w:t xml:space="preserve">232 serial line driver, plus </w:t>
      </w:r>
      <w:r w:rsidR="00A50D46" w:rsidRPr="00212D29">
        <w:t>power and</w:t>
      </w:r>
      <w:r w:rsidR="00231358" w:rsidRPr="00212D29">
        <w:t xml:space="preserve"> </w:t>
      </w:r>
      <w:r w:rsidRPr="00212D29">
        <w:t>diagnostic LEDs</w:t>
      </w:r>
      <w:r w:rsidR="00231358" w:rsidRPr="00212D29">
        <w:t>, and an ICSP</w:t>
      </w:r>
      <w:r w:rsidR="009642B2" w:rsidRPr="00212D29">
        <w:rPr>
          <w:rStyle w:val="FootnoteReference"/>
        </w:rPr>
        <w:footnoteReference w:id="9"/>
      </w:r>
      <w:r w:rsidR="00231358" w:rsidRPr="00212D29">
        <w:t xml:space="preserve"> programming interface</w:t>
      </w:r>
      <w:r w:rsidR="00152A9A" w:rsidRPr="00212D29">
        <w:t xml:space="preserve"> for firmware upload</w:t>
      </w:r>
      <w:r w:rsidR="00231358" w:rsidRPr="00212D29">
        <w:t>.</w:t>
      </w:r>
    </w:p>
    <w:p w14:paraId="654C4D6B" w14:textId="77777777" w:rsidR="00FB1524" w:rsidRDefault="00FB1524" w:rsidP="00783608">
      <w:pPr>
        <w:pStyle w:val="Heading3"/>
      </w:pPr>
      <w:bookmarkStart w:id="274" w:name="_Toc80968919"/>
      <w:r>
        <w:t>Parts List</w:t>
      </w:r>
      <w:bookmarkEnd w:id="274"/>
    </w:p>
    <w:p w14:paraId="3B42F3D6" w14:textId="5FD28F35" w:rsidR="00FB1524" w:rsidRPr="00393B25" w:rsidRDefault="00FB1524" w:rsidP="00FB1524">
      <w:pPr>
        <w:pStyle w:val="Caption"/>
        <w:keepNext/>
      </w:pPr>
      <w:bookmarkStart w:id="275" w:name="_Toc80969071"/>
      <w:r>
        <w:t xml:space="preserve">Table </w:t>
      </w:r>
      <w:r w:rsidR="00D15F53">
        <w:rPr>
          <w:noProof/>
        </w:rPr>
        <w:fldChar w:fldCharType="begin"/>
      </w:r>
      <w:r w:rsidR="00D15F53">
        <w:rPr>
          <w:noProof/>
        </w:rPr>
        <w:instrText xml:space="preserve"> SEQ Table \* ARABIC </w:instrText>
      </w:r>
      <w:r w:rsidR="00D15F53">
        <w:rPr>
          <w:noProof/>
        </w:rPr>
        <w:fldChar w:fldCharType="separate"/>
      </w:r>
      <w:r w:rsidR="00476E07">
        <w:rPr>
          <w:noProof/>
        </w:rPr>
        <w:t>1</w:t>
      </w:r>
      <w:r w:rsidR="00D15F53">
        <w:rPr>
          <w:noProof/>
        </w:rPr>
        <w:fldChar w:fldCharType="end"/>
      </w:r>
      <w:r>
        <w:t xml:space="preserve"> – Simulator Interface</w:t>
      </w:r>
      <w:r w:rsidR="00152C2B">
        <w:t xml:space="preserve"> </w:t>
      </w:r>
      <w:r w:rsidR="00112429">
        <w:t xml:space="preserve">Module </w:t>
      </w:r>
      <w:r>
        <w:t>Parts List</w:t>
      </w:r>
      <w:bookmarkEnd w:id="275"/>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5"/>
        <w:gridCol w:w="4252"/>
        <w:gridCol w:w="2897"/>
      </w:tblGrid>
      <w:tr w:rsidR="00FB1524" w:rsidRPr="00AE25BB" w14:paraId="205ECD1A" w14:textId="77777777" w:rsidTr="00152C2B">
        <w:tc>
          <w:tcPr>
            <w:tcW w:w="1985" w:type="dxa"/>
            <w:shd w:val="clear" w:color="auto" w:fill="D9D9D9" w:themeFill="background1" w:themeFillShade="D9"/>
          </w:tcPr>
          <w:p w14:paraId="12913D26" w14:textId="77777777" w:rsidR="00FB1524" w:rsidRPr="00212D29" w:rsidRDefault="00FB1524" w:rsidP="00FB1524">
            <w:pPr>
              <w:contextualSpacing/>
              <w:rPr>
                <w:b/>
              </w:rPr>
            </w:pPr>
            <w:r w:rsidRPr="00212D29">
              <w:rPr>
                <w:b/>
              </w:rPr>
              <w:t>Reference</w:t>
            </w:r>
          </w:p>
        </w:tc>
        <w:tc>
          <w:tcPr>
            <w:tcW w:w="4252" w:type="dxa"/>
            <w:shd w:val="clear" w:color="auto" w:fill="D9D9D9" w:themeFill="background1" w:themeFillShade="D9"/>
          </w:tcPr>
          <w:p w14:paraId="68E39D90" w14:textId="77777777" w:rsidR="00FB1524" w:rsidRPr="00212D29" w:rsidRDefault="00FB1524" w:rsidP="00FB1524">
            <w:pPr>
              <w:contextualSpacing/>
              <w:rPr>
                <w:b/>
              </w:rPr>
            </w:pPr>
            <w:r w:rsidRPr="00212D29">
              <w:rPr>
                <w:b/>
              </w:rPr>
              <w:t>Component</w:t>
            </w:r>
          </w:p>
        </w:tc>
        <w:tc>
          <w:tcPr>
            <w:tcW w:w="2897" w:type="dxa"/>
            <w:shd w:val="clear" w:color="auto" w:fill="D9D9D9" w:themeFill="background1" w:themeFillShade="D9"/>
          </w:tcPr>
          <w:p w14:paraId="7F209771" w14:textId="77777777" w:rsidR="00FB1524" w:rsidRPr="00212D29" w:rsidRDefault="00FB1524" w:rsidP="00FB1524">
            <w:pPr>
              <w:contextualSpacing/>
              <w:rPr>
                <w:b/>
              </w:rPr>
            </w:pPr>
            <w:r w:rsidRPr="00212D29">
              <w:rPr>
                <w:b/>
              </w:rPr>
              <w:t>Notes</w:t>
            </w:r>
          </w:p>
        </w:tc>
      </w:tr>
      <w:tr w:rsidR="00FB1524" w:rsidRPr="007A4ECF" w14:paraId="30E3DCFD" w14:textId="77777777" w:rsidTr="001631DF">
        <w:tc>
          <w:tcPr>
            <w:tcW w:w="1985" w:type="dxa"/>
          </w:tcPr>
          <w:p w14:paraId="6FEF2C71" w14:textId="77777777" w:rsidR="00FB1524" w:rsidRPr="00212D29" w:rsidRDefault="00FB1524" w:rsidP="001631DF">
            <w:pPr>
              <w:contextualSpacing/>
            </w:pPr>
            <w:r w:rsidRPr="00212D29">
              <w:t>PCB</w:t>
            </w:r>
          </w:p>
        </w:tc>
        <w:tc>
          <w:tcPr>
            <w:tcW w:w="4252" w:type="dxa"/>
          </w:tcPr>
          <w:p w14:paraId="4588EEA0" w14:textId="77777777" w:rsidR="00FB1524" w:rsidRPr="00212D29" w:rsidRDefault="00783608" w:rsidP="001631DF">
            <w:pPr>
              <w:contextualSpacing/>
            </w:pPr>
            <w:r w:rsidRPr="00212D29">
              <w:t xml:space="preserve">Type 2 </w:t>
            </w:r>
            <w:r w:rsidR="00733A4D" w:rsidRPr="00212D29">
              <w:t>Simulator Interface PCB</w:t>
            </w:r>
          </w:p>
        </w:tc>
        <w:tc>
          <w:tcPr>
            <w:tcW w:w="2897" w:type="dxa"/>
          </w:tcPr>
          <w:p w14:paraId="31374877" w14:textId="77777777" w:rsidR="00FB1524" w:rsidRPr="00212D29" w:rsidRDefault="00FB1524" w:rsidP="001631DF">
            <w:pPr>
              <w:contextualSpacing/>
            </w:pPr>
          </w:p>
        </w:tc>
      </w:tr>
      <w:tr w:rsidR="00FB1524" w:rsidRPr="007A4ECF" w14:paraId="5CC1988B" w14:textId="77777777" w:rsidTr="001631DF">
        <w:tc>
          <w:tcPr>
            <w:tcW w:w="1985" w:type="dxa"/>
          </w:tcPr>
          <w:p w14:paraId="30A1B4FF" w14:textId="77777777" w:rsidR="00FB1524" w:rsidRPr="00212D29" w:rsidRDefault="00FB1524" w:rsidP="001631DF">
            <w:pPr>
              <w:contextualSpacing/>
            </w:pPr>
            <w:r w:rsidRPr="00212D29">
              <w:t>R1</w:t>
            </w:r>
          </w:p>
        </w:tc>
        <w:tc>
          <w:tcPr>
            <w:tcW w:w="4252" w:type="dxa"/>
          </w:tcPr>
          <w:p w14:paraId="46A9615E" w14:textId="77777777" w:rsidR="00FB1524" w:rsidRPr="00212D29" w:rsidRDefault="00FB1524" w:rsidP="00FD7B98">
            <w:pPr>
              <w:contextualSpacing/>
            </w:pPr>
            <w:r w:rsidRPr="00212D29">
              <w:t>10k</w:t>
            </w:r>
            <w:r w:rsidRPr="00212D29">
              <w:rPr>
                <w:rFonts w:cs="Calibri"/>
              </w:rPr>
              <w:t>Ω 0.</w:t>
            </w:r>
            <w:r w:rsidR="00FD7B98" w:rsidRPr="00212D29">
              <w:rPr>
                <w:rFonts w:cs="Calibri"/>
              </w:rPr>
              <w:t>25</w:t>
            </w:r>
            <w:r w:rsidRPr="00212D29">
              <w:rPr>
                <w:rFonts w:cs="Calibri"/>
              </w:rPr>
              <w:t>W Metal Film</w:t>
            </w:r>
          </w:p>
        </w:tc>
        <w:tc>
          <w:tcPr>
            <w:tcW w:w="2897" w:type="dxa"/>
          </w:tcPr>
          <w:p w14:paraId="6B093EF8" w14:textId="77777777" w:rsidR="00FB1524" w:rsidRPr="00212D29" w:rsidRDefault="001631DF" w:rsidP="001631DF">
            <w:pPr>
              <w:contextualSpacing/>
            </w:pPr>
            <w:r w:rsidRPr="00212D29">
              <w:t>Farnell 9341110</w:t>
            </w:r>
          </w:p>
        </w:tc>
      </w:tr>
      <w:tr w:rsidR="00FB1524" w:rsidRPr="007A4ECF" w14:paraId="6951C12D" w14:textId="77777777" w:rsidTr="001631DF">
        <w:tc>
          <w:tcPr>
            <w:tcW w:w="1985" w:type="dxa"/>
          </w:tcPr>
          <w:p w14:paraId="0A05EE6E" w14:textId="77777777" w:rsidR="00FB1524" w:rsidRPr="00212D29" w:rsidRDefault="00FB1524" w:rsidP="001631DF">
            <w:pPr>
              <w:contextualSpacing/>
            </w:pPr>
            <w:r w:rsidRPr="00212D29">
              <w:t>R2, R3</w:t>
            </w:r>
          </w:p>
        </w:tc>
        <w:tc>
          <w:tcPr>
            <w:tcW w:w="4252" w:type="dxa"/>
          </w:tcPr>
          <w:p w14:paraId="2098B4F3" w14:textId="77777777" w:rsidR="00FB1524" w:rsidRPr="00212D29" w:rsidRDefault="00FB1524" w:rsidP="00FD7B98">
            <w:pPr>
              <w:contextualSpacing/>
            </w:pPr>
            <w:r w:rsidRPr="00212D29">
              <w:t>1k</w:t>
            </w:r>
            <w:r w:rsidRPr="00212D29">
              <w:rPr>
                <w:rFonts w:cs="Calibri"/>
              </w:rPr>
              <w:t>Ω 0.</w:t>
            </w:r>
            <w:r w:rsidR="00FD7B98" w:rsidRPr="00212D29">
              <w:rPr>
                <w:rFonts w:cs="Calibri"/>
              </w:rPr>
              <w:t>25</w:t>
            </w:r>
            <w:r w:rsidRPr="00212D29">
              <w:rPr>
                <w:rFonts w:cs="Calibri"/>
              </w:rPr>
              <w:t>W Metal Film</w:t>
            </w:r>
          </w:p>
        </w:tc>
        <w:tc>
          <w:tcPr>
            <w:tcW w:w="2897" w:type="dxa"/>
          </w:tcPr>
          <w:p w14:paraId="1D629097" w14:textId="77777777" w:rsidR="00FB1524" w:rsidRPr="00212D29" w:rsidRDefault="001631DF" w:rsidP="001631DF">
            <w:pPr>
              <w:contextualSpacing/>
            </w:pPr>
            <w:r w:rsidRPr="00212D29">
              <w:t>Farnell 9341102</w:t>
            </w:r>
          </w:p>
        </w:tc>
      </w:tr>
      <w:tr w:rsidR="00FB1524" w:rsidRPr="007A4ECF" w14:paraId="1A1D9B9F" w14:textId="77777777" w:rsidTr="001631DF">
        <w:tc>
          <w:tcPr>
            <w:tcW w:w="1985" w:type="dxa"/>
          </w:tcPr>
          <w:p w14:paraId="006CD0C4" w14:textId="77777777" w:rsidR="00FB1524" w:rsidRPr="00212D29" w:rsidRDefault="00FB1524" w:rsidP="001631DF">
            <w:pPr>
              <w:contextualSpacing/>
            </w:pPr>
            <w:r w:rsidRPr="00212D29">
              <w:t>C1, C2</w:t>
            </w:r>
          </w:p>
        </w:tc>
        <w:tc>
          <w:tcPr>
            <w:tcW w:w="4252" w:type="dxa"/>
          </w:tcPr>
          <w:p w14:paraId="69919484" w14:textId="5FCAFEB7" w:rsidR="00FB1524" w:rsidRPr="00212D29" w:rsidRDefault="00FB1524" w:rsidP="00FD7B98">
            <w:pPr>
              <w:contextualSpacing/>
            </w:pPr>
            <w:r w:rsidRPr="00212D29">
              <w:t>100</w:t>
            </w:r>
            <w:r w:rsidRPr="00212D29">
              <w:rPr>
                <w:rFonts w:cs="Calibri"/>
              </w:rPr>
              <w:t>µF</w:t>
            </w:r>
            <w:r w:rsidR="00FD7B98" w:rsidRPr="00212D29">
              <w:t xml:space="preserve"> 25V </w:t>
            </w:r>
            <w:r w:rsidR="00811CBE" w:rsidRPr="00212D29">
              <w:t>Electrolytic (</w:t>
            </w:r>
            <w:r w:rsidR="00FD7B98" w:rsidRPr="00212D29">
              <w:t>6.3</w:t>
            </w:r>
            <w:r w:rsidRPr="00212D29">
              <w:t>mm Radial)</w:t>
            </w:r>
          </w:p>
        </w:tc>
        <w:tc>
          <w:tcPr>
            <w:tcW w:w="2897" w:type="dxa"/>
          </w:tcPr>
          <w:p w14:paraId="10FB7754" w14:textId="77777777" w:rsidR="00FB1524" w:rsidRPr="00212D29" w:rsidRDefault="001631DF" w:rsidP="00FD7B98">
            <w:pPr>
              <w:contextualSpacing/>
            </w:pPr>
            <w:r w:rsidRPr="00212D29">
              <w:t xml:space="preserve">Farnell </w:t>
            </w:r>
            <w:r w:rsidR="00FD7B98" w:rsidRPr="00212D29">
              <w:t>9451188</w:t>
            </w:r>
          </w:p>
        </w:tc>
      </w:tr>
      <w:tr w:rsidR="00FB1524" w:rsidRPr="007A4ECF" w14:paraId="13710560" w14:textId="77777777" w:rsidTr="001631DF">
        <w:tc>
          <w:tcPr>
            <w:tcW w:w="1985" w:type="dxa"/>
          </w:tcPr>
          <w:p w14:paraId="7CE7EEE3" w14:textId="77777777" w:rsidR="00FB1524" w:rsidRPr="00212D29" w:rsidRDefault="00FB1524" w:rsidP="001631DF">
            <w:pPr>
              <w:contextualSpacing/>
            </w:pPr>
            <w:r w:rsidRPr="00212D29">
              <w:t>C3, C4, C5, C6</w:t>
            </w:r>
          </w:p>
        </w:tc>
        <w:tc>
          <w:tcPr>
            <w:tcW w:w="4252" w:type="dxa"/>
          </w:tcPr>
          <w:p w14:paraId="68C46948" w14:textId="77777777" w:rsidR="00FB1524" w:rsidRPr="00212D29" w:rsidRDefault="00FB1524" w:rsidP="001631DF">
            <w:pPr>
              <w:contextualSpacing/>
            </w:pPr>
            <w:r w:rsidRPr="00212D29">
              <w:t xml:space="preserve">100nF </w:t>
            </w:r>
            <w:r w:rsidR="00F75438" w:rsidRPr="00212D29">
              <w:t>(0.1</w:t>
            </w:r>
            <w:r w:rsidR="00F75438" w:rsidRPr="00212D29">
              <w:rPr>
                <w:rFonts w:cs="Calibri"/>
              </w:rPr>
              <w:t>µF</w:t>
            </w:r>
            <w:r w:rsidR="00F75438" w:rsidRPr="00212D29">
              <w:t xml:space="preserve">) </w:t>
            </w:r>
            <w:r w:rsidRPr="00212D29">
              <w:t>50V MLCC</w:t>
            </w:r>
            <w:r w:rsidR="00F75438" w:rsidRPr="00212D29">
              <w:rPr>
                <w:rStyle w:val="FootnoteReference"/>
              </w:rPr>
              <w:footnoteReference w:id="10"/>
            </w:r>
            <w:r w:rsidRPr="00212D29">
              <w:t xml:space="preserve"> </w:t>
            </w:r>
            <w:r w:rsidR="00783608" w:rsidRPr="00212D29">
              <w:t xml:space="preserve"> </w:t>
            </w:r>
            <w:r w:rsidRPr="00212D29">
              <w:t>(2.54mm Radial)</w:t>
            </w:r>
          </w:p>
        </w:tc>
        <w:tc>
          <w:tcPr>
            <w:tcW w:w="2897" w:type="dxa"/>
          </w:tcPr>
          <w:p w14:paraId="5207E1DF" w14:textId="77777777" w:rsidR="00FB1524" w:rsidRPr="00212D29" w:rsidRDefault="001631DF" w:rsidP="001631DF">
            <w:pPr>
              <w:contextualSpacing/>
            </w:pPr>
            <w:r w:rsidRPr="00212D29">
              <w:t>Farnell 1457655</w:t>
            </w:r>
          </w:p>
        </w:tc>
      </w:tr>
      <w:tr w:rsidR="00FB1524" w:rsidRPr="007A4ECF" w14:paraId="471D1204" w14:textId="77777777" w:rsidTr="001631DF">
        <w:tc>
          <w:tcPr>
            <w:tcW w:w="1985" w:type="dxa"/>
          </w:tcPr>
          <w:p w14:paraId="71E7F3C9" w14:textId="77777777" w:rsidR="00FB1524" w:rsidRPr="00212D29" w:rsidRDefault="00FB1524" w:rsidP="001631DF">
            <w:pPr>
              <w:contextualSpacing/>
            </w:pPr>
            <w:r w:rsidRPr="00212D29">
              <w:t>D1</w:t>
            </w:r>
          </w:p>
        </w:tc>
        <w:tc>
          <w:tcPr>
            <w:tcW w:w="4252" w:type="dxa"/>
          </w:tcPr>
          <w:p w14:paraId="6A8063E6" w14:textId="77777777" w:rsidR="00FB1524" w:rsidRPr="00212D29" w:rsidRDefault="00FB1524" w:rsidP="001631DF">
            <w:pPr>
              <w:contextualSpacing/>
            </w:pPr>
            <w:r w:rsidRPr="00212D29">
              <w:t>1N4001</w:t>
            </w:r>
          </w:p>
        </w:tc>
        <w:tc>
          <w:tcPr>
            <w:tcW w:w="2897" w:type="dxa"/>
          </w:tcPr>
          <w:p w14:paraId="5A854E63" w14:textId="2DC33D70" w:rsidR="00FB1524" w:rsidRPr="00212D29" w:rsidRDefault="000C396F" w:rsidP="001631DF">
            <w:pPr>
              <w:contextualSpacing/>
            </w:pPr>
            <w:r w:rsidRPr="00212D29">
              <w:t xml:space="preserve">Farnell </w:t>
            </w:r>
            <w:r w:rsidR="002F37C2">
              <w:t>145</w:t>
            </w:r>
            <w:r w:rsidR="003545D0">
              <w:t>8986</w:t>
            </w:r>
          </w:p>
        </w:tc>
      </w:tr>
      <w:tr w:rsidR="00FB1524" w:rsidRPr="007A4ECF" w14:paraId="05850F07" w14:textId="77777777" w:rsidTr="001631DF">
        <w:tc>
          <w:tcPr>
            <w:tcW w:w="1985" w:type="dxa"/>
          </w:tcPr>
          <w:p w14:paraId="41490C6E" w14:textId="77777777" w:rsidR="00FB1524" w:rsidRPr="00212D29" w:rsidRDefault="00FB1524" w:rsidP="001631DF">
            <w:pPr>
              <w:contextualSpacing/>
            </w:pPr>
            <w:r w:rsidRPr="00212D29">
              <w:t>D2</w:t>
            </w:r>
          </w:p>
        </w:tc>
        <w:tc>
          <w:tcPr>
            <w:tcW w:w="4252" w:type="dxa"/>
          </w:tcPr>
          <w:p w14:paraId="2A6E9DCC" w14:textId="77777777" w:rsidR="00FB1524" w:rsidRPr="00212D29" w:rsidRDefault="00FB1524" w:rsidP="001631DF">
            <w:pPr>
              <w:contextualSpacing/>
            </w:pPr>
            <w:r w:rsidRPr="00212D29">
              <w:t>SA5.0A</w:t>
            </w:r>
          </w:p>
        </w:tc>
        <w:tc>
          <w:tcPr>
            <w:tcW w:w="2897" w:type="dxa"/>
          </w:tcPr>
          <w:p w14:paraId="70A859AC" w14:textId="77777777" w:rsidR="00FB1524" w:rsidRPr="00212D29" w:rsidRDefault="00CD4E00" w:rsidP="001631DF">
            <w:pPr>
              <w:contextualSpacing/>
            </w:pPr>
            <w:r w:rsidRPr="00212D29">
              <w:t>Farnell 1886342</w:t>
            </w:r>
          </w:p>
        </w:tc>
      </w:tr>
      <w:tr w:rsidR="00FB1524" w:rsidRPr="007A4ECF" w14:paraId="248E2C6F" w14:textId="77777777" w:rsidTr="001631DF">
        <w:tc>
          <w:tcPr>
            <w:tcW w:w="1985" w:type="dxa"/>
          </w:tcPr>
          <w:p w14:paraId="5C9E369D" w14:textId="77777777" w:rsidR="00FB1524" w:rsidRPr="00212D29" w:rsidRDefault="00FB1524" w:rsidP="001631DF">
            <w:pPr>
              <w:contextualSpacing/>
            </w:pPr>
            <w:r w:rsidRPr="00212D29">
              <w:t>IC1</w:t>
            </w:r>
          </w:p>
        </w:tc>
        <w:tc>
          <w:tcPr>
            <w:tcW w:w="4252" w:type="dxa"/>
          </w:tcPr>
          <w:p w14:paraId="3CA21248" w14:textId="77777777" w:rsidR="00FB1524" w:rsidRPr="00212D29" w:rsidRDefault="000C396F" w:rsidP="005E14A6">
            <w:pPr>
              <w:contextualSpacing/>
            </w:pPr>
            <w:r w:rsidRPr="00212D29">
              <w:t>LM340T-5.0</w:t>
            </w:r>
            <w:r w:rsidR="00D81B86" w:rsidRPr="00212D29">
              <w:t xml:space="preserve"> (replacement for LM7805)</w:t>
            </w:r>
            <w:r w:rsidR="00D81B86" w:rsidRPr="00212D29">
              <w:br/>
              <w:t>(Alternative: Traco</w:t>
            </w:r>
            <w:r w:rsidR="005E14A6" w:rsidRPr="00212D29">
              <w:t xml:space="preserve"> P</w:t>
            </w:r>
            <w:r w:rsidR="00D81B86" w:rsidRPr="00212D29">
              <w:t>ower TSR 1-2450)</w:t>
            </w:r>
          </w:p>
        </w:tc>
        <w:tc>
          <w:tcPr>
            <w:tcW w:w="2897" w:type="dxa"/>
          </w:tcPr>
          <w:p w14:paraId="30A4278D" w14:textId="77777777" w:rsidR="00FB1524" w:rsidRPr="00212D29" w:rsidRDefault="000C396F" w:rsidP="00D81B86">
            <w:pPr>
              <w:contextualSpacing/>
            </w:pPr>
            <w:r w:rsidRPr="00212D29">
              <w:t>Farnell 9490175</w:t>
            </w:r>
            <w:r w:rsidRPr="00212D29">
              <w:br/>
            </w:r>
            <w:r w:rsidR="00D81B86" w:rsidRPr="00212D29">
              <w:t>(Farnell 1696320)</w:t>
            </w:r>
          </w:p>
        </w:tc>
      </w:tr>
      <w:tr w:rsidR="00FB1524" w:rsidRPr="007A4ECF" w14:paraId="271F13DE" w14:textId="77777777" w:rsidTr="001631DF">
        <w:tc>
          <w:tcPr>
            <w:tcW w:w="1985" w:type="dxa"/>
          </w:tcPr>
          <w:p w14:paraId="7D4B5A7D" w14:textId="77777777" w:rsidR="00FB1524" w:rsidRPr="00212D29" w:rsidRDefault="00FB1524" w:rsidP="001631DF">
            <w:pPr>
              <w:contextualSpacing/>
            </w:pPr>
            <w:r w:rsidRPr="00212D29">
              <w:t>IC2</w:t>
            </w:r>
          </w:p>
        </w:tc>
        <w:tc>
          <w:tcPr>
            <w:tcW w:w="4252" w:type="dxa"/>
          </w:tcPr>
          <w:p w14:paraId="4EDB6824" w14:textId="77777777" w:rsidR="00FB1524" w:rsidRPr="00212D29" w:rsidRDefault="00FB1524" w:rsidP="001631DF">
            <w:pPr>
              <w:contextualSpacing/>
            </w:pPr>
            <w:r w:rsidRPr="00212D29">
              <w:t>MAX233EPP</w:t>
            </w:r>
            <w:r w:rsidR="00FD7B98" w:rsidRPr="00212D29">
              <w:t>+G36</w:t>
            </w:r>
          </w:p>
        </w:tc>
        <w:tc>
          <w:tcPr>
            <w:tcW w:w="2897" w:type="dxa"/>
          </w:tcPr>
          <w:p w14:paraId="52371B4C" w14:textId="77777777" w:rsidR="00FB1524" w:rsidRPr="00212D29" w:rsidRDefault="00FD7B98" w:rsidP="001631DF">
            <w:pPr>
              <w:contextualSpacing/>
            </w:pPr>
            <w:r w:rsidRPr="00212D29">
              <w:t>Farnell 2519158</w:t>
            </w:r>
          </w:p>
        </w:tc>
      </w:tr>
      <w:tr w:rsidR="00FB1524" w:rsidRPr="007A4ECF" w14:paraId="2EC3071E" w14:textId="77777777" w:rsidTr="001631DF">
        <w:tc>
          <w:tcPr>
            <w:tcW w:w="1985" w:type="dxa"/>
          </w:tcPr>
          <w:p w14:paraId="6E49FCA5" w14:textId="77777777" w:rsidR="00FB1524" w:rsidRPr="00212D29" w:rsidRDefault="00FB1524" w:rsidP="001631DF">
            <w:pPr>
              <w:contextualSpacing/>
            </w:pPr>
            <w:r w:rsidRPr="00212D29">
              <w:t>IC3</w:t>
            </w:r>
          </w:p>
        </w:tc>
        <w:tc>
          <w:tcPr>
            <w:tcW w:w="4252" w:type="dxa"/>
          </w:tcPr>
          <w:p w14:paraId="276E2D58" w14:textId="77777777" w:rsidR="00FB1524" w:rsidRPr="00212D29" w:rsidRDefault="00FB1524" w:rsidP="001631DF">
            <w:pPr>
              <w:contextualSpacing/>
            </w:pPr>
            <w:r w:rsidRPr="00212D29">
              <w:t>ATmega328P-PU</w:t>
            </w:r>
          </w:p>
        </w:tc>
        <w:tc>
          <w:tcPr>
            <w:tcW w:w="2897" w:type="dxa"/>
          </w:tcPr>
          <w:p w14:paraId="48CE55EB" w14:textId="77777777" w:rsidR="00FB1524" w:rsidRPr="00212D29" w:rsidRDefault="000C396F" w:rsidP="001631DF">
            <w:pPr>
              <w:contextualSpacing/>
            </w:pPr>
            <w:r w:rsidRPr="00212D29">
              <w:t>Farnell 1715487</w:t>
            </w:r>
          </w:p>
        </w:tc>
      </w:tr>
      <w:tr w:rsidR="00E83890" w:rsidRPr="007A4ECF" w14:paraId="0CBC56E3" w14:textId="77777777" w:rsidTr="001631DF">
        <w:tc>
          <w:tcPr>
            <w:tcW w:w="1985" w:type="dxa"/>
          </w:tcPr>
          <w:p w14:paraId="4D9DD891" w14:textId="7D5CDFAE" w:rsidR="00E83890" w:rsidRPr="00212D29" w:rsidRDefault="00E83890" w:rsidP="001631DF">
            <w:pPr>
              <w:contextualSpacing/>
            </w:pPr>
            <w:r>
              <w:t>Q1</w:t>
            </w:r>
            <w:r w:rsidR="00AF72D9">
              <w:rPr>
                <w:rStyle w:val="FootnoteReference"/>
              </w:rPr>
              <w:footnoteReference w:id="11"/>
            </w:r>
          </w:p>
        </w:tc>
        <w:tc>
          <w:tcPr>
            <w:tcW w:w="4252" w:type="dxa"/>
          </w:tcPr>
          <w:p w14:paraId="3B89FFED" w14:textId="04EFC4C8" w:rsidR="00E83890" w:rsidRPr="00212D29" w:rsidRDefault="00E83890" w:rsidP="00E83890">
            <w:pPr>
              <w:contextualSpacing/>
            </w:pPr>
            <w:r>
              <w:t xml:space="preserve">Murata </w:t>
            </w:r>
            <w:r w:rsidR="003A1049">
              <w:t>8</w:t>
            </w:r>
            <w:r w:rsidR="00AF72D9">
              <w:t>MHz Resonator</w:t>
            </w:r>
            <w:r>
              <w:t xml:space="preserve"> CSTLS8M00G53-A0</w:t>
            </w:r>
          </w:p>
        </w:tc>
        <w:tc>
          <w:tcPr>
            <w:tcW w:w="2897" w:type="dxa"/>
          </w:tcPr>
          <w:p w14:paraId="382C0B5A" w14:textId="747FACD5" w:rsidR="00E83890" w:rsidRPr="00212D29" w:rsidRDefault="00E83890" w:rsidP="001631DF">
            <w:pPr>
              <w:contextualSpacing/>
            </w:pPr>
            <w:r>
              <w:t xml:space="preserve">Farnell </w:t>
            </w:r>
            <w:r w:rsidR="003A1049">
              <w:t>2443273</w:t>
            </w:r>
          </w:p>
        </w:tc>
      </w:tr>
      <w:tr w:rsidR="00FB1524" w:rsidRPr="007A4ECF" w14:paraId="67FA7ECE" w14:textId="77777777" w:rsidTr="001631DF">
        <w:tc>
          <w:tcPr>
            <w:tcW w:w="1985" w:type="dxa"/>
          </w:tcPr>
          <w:p w14:paraId="0AF4CF36" w14:textId="77777777" w:rsidR="00FB1524" w:rsidRPr="00212D29" w:rsidRDefault="00783608" w:rsidP="001631DF">
            <w:pPr>
              <w:contextualSpacing/>
            </w:pPr>
            <w:r w:rsidRPr="00212D29">
              <w:t xml:space="preserve">PC </w:t>
            </w:r>
            <w:r w:rsidR="00152C2B" w:rsidRPr="00212D29">
              <w:t>Connector</w:t>
            </w:r>
          </w:p>
        </w:tc>
        <w:tc>
          <w:tcPr>
            <w:tcW w:w="4252" w:type="dxa"/>
          </w:tcPr>
          <w:p w14:paraId="6CBDFEC4" w14:textId="77777777" w:rsidR="00FB1524" w:rsidRPr="00212D29" w:rsidRDefault="00783608" w:rsidP="00CD4E00">
            <w:pPr>
              <w:contextualSpacing/>
            </w:pPr>
            <w:r w:rsidRPr="00212D29">
              <w:t>Amphenol RJHSE-5084</w:t>
            </w:r>
          </w:p>
        </w:tc>
        <w:tc>
          <w:tcPr>
            <w:tcW w:w="2897" w:type="dxa"/>
          </w:tcPr>
          <w:p w14:paraId="4FE38F3A" w14:textId="77777777" w:rsidR="00FB1524" w:rsidRPr="00212D29" w:rsidRDefault="00CD4E00" w:rsidP="001631DF">
            <w:pPr>
              <w:contextualSpacing/>
            </w:pPr>
            <w:r w:rsidRPr="00212D29">
              <w:t>Farnell 1860578</w:t>
            </w:r>
          </w:p>
        </w:tc>
      </w:tr>
      <w:tr w:rsidR="00FB1524" w:rsidRPr="007A4ECF" w14:paraId="25A7F15A" w14:textId="77777777" w:rsidTr="001631DF">
        <w:tc>
          <w:tcPr>
            <w:tcW w:w="1985" w:type="dxa"/>
          </w:tcPr>
          <w:p w14:paraId="0FDFA3C5" w14:textId="77777777" w:rsidR="00FB1524" w:rsidRPr="00212D29" w:rsidRDefault="00783608" w:rsidP="001631DF">
            <w:pPr>
              <w:contextualSpacing/>
            </w:pPr>
            <w:r w:rsidRPr="00212D29">
              <w:t xml:space="preserve">Sensors </w:t>
            </w:r>
            <w:r w:rsidR="00152C2B" w:rsidRPr="00212D29">
              <w:t>Connector</w:t>
            </w:r>
          </w:p>
        </w:tc>
        <w:tc>
          <w:tcPr>
            <w:tcW w:w="4252" w:type="dxa"/>
          </w:tcPr>
          <w:p w14:paraId="119A6482" w14:textId="77777777" w:rsidR="00FB1524" w:rsidRPr="00212D29" w:rsidRDefault="00783608" w:rsidP="00CD4E00">
            <w:pPr>
              <w:contextualSpacing/>
            </w:pPr>
            <w:r w:rsidRPr="00212D29">
              <w:t>Amphenol RJHSE-5080-04</w:t>
            </w:r>
          </w:p>
        </w:tc>
        <w:tc>
          <w:tcPr>
            <w:tcW w:w="2897" w:type="dxa"/>
          </w:tcPr>
          <w:p w14:paraId="6B0E7B95" w14:textId="77777777" w:rsidR="00FB1524" w:rsidRPr="00212D29" w:rsidRDefault="00CD4E00" w:rsidP="001631DF">
            <w:pPr>
              <w:contextualSpacing/>
            </w:pPr>
            <w:r w:rsidRPr="00212D29">
              <w:t>Farnell 2709010</w:t>
            </w:r>
          </w:p>
        </w:tc>
      </w:tr>
      <w:tr w:rsidR="00FB1524" w:rsidRPr="007A4ECF" w14:paraId="5178A1BC" w14:textId="77777777" w:rsidTr="001631DF">
        <w:tc>
          <w:tcPr>
            <w:tcW w:w="1985" w:type="dxa"/>
          </w:tcPr>
          <w:p w14:paraId="36E2C4AA" w14:textId="4F0CB311" w:rsidR="00FB1524" w:rsidRPr="00212D29" w:rsidRDefault="00FB1524" w:rsidP="001631DF">
            <w:pPr>
              <w:contextualSpacing/>
            </w:pPr>
            <w:r w:rsidRPr="00212D29">
              <w:t>ICSP Header</w:t>
            </w:r>
            <w:r w:rsidR="000E6CD5">
              <w:rPr>
                <w:rStyle w:val="FootnoteReference"/>
              </w:rPr>
              <w:footnoteReference w:id="12"/>
            </w:r>
          </w:p>
        </w:tc>
        <w:tc>
          <w:tcPr>
            <w:tcW w:w="4252" w:type="dxa"/>
          </w:tcPr>
          <w:p w14:paraId="349F85BA" w14:textId="67C0CC0F" w:rsidR="00FB1524" w:rsidRPr="00212D29" w:rsidRDefault="00FB1524" w:rsidP="00D81B86">
            <w:pPr>
              <w:contextualSpacing/>
            </w:pPr>
            <w:r w:rsidRPr="00212D29">
              <w:t>2x3-pin 0.1” Male Header</w:t>
            </w:r>
            <w:r w:rsidR="00D81B86" w:rsidRPr="00212D29">
              <w:br/>
              <w:t>(cut from a longer strip</w:t>
            </w:r>
            <w:r w:rsidR="006316C5">
              <w:rPr>
                <w:rStyle w:val="FootnoteReference"/>
              </w:rPr>
              <w:footnoteReference w:id="13"/>
            </w:r>
            <w:r w:rsidR="00D81B86" w:rsidRPr="00212D29">
              <w:t>)</w:t>
            </w:r>
          </w:p>
        </w:tc>
        <w:tc>
          <w:tcPr>
            <w:tcW w:w="2897" w:type="dxa"/>
          </w:tcPr>
          <w:p w14:paraId="66D9ED7C" w14:textId="35B3EC64" w:rsidR="00FB1524" w:rsidRPr="00212D29" w:rsidRDefault="00D27B45" w:rsidP="001631DF">
            <w:pPr>
              <w:contextualSpacing/>
            </w:pPr>
            <w:r>
              <w:t>Farnell 1462888,</w:t>
            </w:r>
            <w:r>
              <w:br/>
            </w:r>
            <w:r w:rsidR="000E6CD5">
              <w:t xml:space="preserve">CPC </w:t>
            </w:r>
            <w:r w:rsidR="000E6CD5" w:rsidRPr="000E6CD5">
              <w:t>CN18761</w:t>
            </w:r>
            <w:r>
              <w:t>,</w:t>
            </w:r>
            <w:r w:rsidR="000E6CD5">
              <w:t xml:space="preserve"> or </w:t>
            </w:r>
            <w:r w:rsidR="00D81B86" w:rsidRPr="00212D29">
              <w:t>eBay</w:t>
            </w:r>
          </w:p>
        </w:tc>
      </w:tr>
      <w:tr w:rsidR="00FB1524" w:rsidRPr="007A4ECF" w14:paraId="4709D253" w14:textId="77777777" w:rsidTr="001631DF">
        <w:tc>
          <w:tcPr>
            <w:tcW w:w="1985" w:type="dxa"/>
          </w:tcPr>
          <w:p w14:paraId="1BE19486" w14:textId="77777777" w:rsidR="00FB1524" w:rsidRPr="00212D29" w:rsidRDefault="00FB1524" w:rsidP="001631DF">
            <w:pPr>
              <w:contextualSpacing/>
            </w:pPr>
            <w:r w:rsidRPr="00212D29">
              <w:t>IC Socket</w:t>
            </w:r>
          </w:p>
        </w:tc>
        <w:tc>
          <w:tcPr>
            <w:tcW w:w="4252" w:type="dxa"/>
          </w:tcPr>
          <w:p w14:paraId="380B8962" w14:textId="77777777" w:rsidR="00FB1524" w:rsidRPr="00212D29" w:rsidRDefault="00FB1524" w:rsidP="001631DF">
            <w:pPr>
              <w:contextualSpacing/>
            </w:pPr>
            <w:r w:rsidRPr="00212D29">
              <w:t>20-pin, 0.3” pitch</w:t>
            </w:r>
          </w:p>
        </w:tc>
        <w:tc>
          <w:tcPr>
            <w:tcW w:w="2897" w:type="dxa"/>
          </w:tcPr>
          <w:p w14:paraId="2DA250FD" w14:textId="77777777" w:rsidR="00FB1524" w:rsidRPr="00212D29" w:rsidRDefault="000C396F" w:rsidP="001631DF">
            <w:pPr>
              <w:contextualSpacing/>
            </w:pPr>
            <w:r w:rsidRPr="00212D29">
              <w:t>Farnell 2445624</w:t>
            </w:r>
          </w:p>
        </w:tc>
      </w:tr>
      <w:tr w:rsidR="00FB1524" w:rsidRPr="007A4ECF" w14:paraId="6D9C7282" w14:textId="77777777" w:rsidTr="001631DF">
        <w:tc>
          <w:tcPr>
            <w:tcW w:w="1985" w:type="dxa"/>
          </w:tcPr>
          <w:p w14:paraId="5ED6A0E1" w14:textId="77777777" w:rsidR="00FB1524" w:rsidRPr="00212D29" w:rsidRDefault="00FB1524" w:rsidP="001631DF">
            <w:pPr>
              <w:contextualSpacing/>
            </w:pPr>
            <w:r w:rsidRPr="00212D29">
              <w:t>IC Socket</w:t>
            </w:r>
          </w:p>
        </w:tc>
        <w:tc>
          <w:tcPr>
            <w:tcW w:w="4252" w:type="dxa"/>
          </w:tcPr>
          <w:p w14:paraId="6AE6B2B3" w14:textId="77777777" w:rsidR="00FB1524" w:rsidRPr="00212D29" w:rsidRDefault="00FB1524" w:rsidP="001631DF">
            <w:pPr>
              <w:contextualSpacing/>
            </w:pPr>
            <w:r w:rsidRPr="00212D29">
              <w:t>28-pin, 0.3” pitch</w:t>
            </w:r>
          </w:p>
        </w:tc>
        <w:tc>
          <w:tcPr>
            <w:tcW w:w="2897" w:type="dxa"/>
          </w:tcPr>
          <w:p w14:paraId="2F626A80" w14:textId="77777777" w:rsidR="00FD7B98" w:rsidRPr="00212D29" w:rsidRDefault="00FD7B98" w:rsidP="001631DF">
            <w:pPr>
              <w:contextualSpacing/>
            </w:pPr>
            <w:r w:rsidRPr="00212D29">
              <w:t>Farnell 2445626</w:t>
            </w:r>
          </w:p>
        </w:tc>
      </w:tr>
      <w:tr w:rsidR="00CA2E9E" w:rsidRPr="007A4ECF" w14:paraId="7B5EB962" w14:textId="77777777" w:rsidTr="001631DF">
        <w:tc>
          <w:tcPr>
            <w:tcW w:w="1985" w:type="dxa"/>
          </w:tcPr>
          <w:p w14:paraId="25E1E668" w14:textId="3618AFBB" w:rsidR="00CA2E9E" w:rsidRPr="00212D29" w:rsidRDefault="00B96BEE" w:rsidP="001631DF">
            <w:pPr>
              <w:contextualSpacing/>
            </w:pPr>
            <w:r>
              <w:t>Hardware</w:t>
            </w:r>
          </w:p>
        </w:tc>
        <w:tc>
          <w:tcPr>
            <w:tcW w:w="4252" w:type="dxa"/>
          </w:tcPr>
          <w:p w14:paraId="6650DCF3" w14:textId="6C1A5BB1" w:rsidR="00CA2E9E" w:rsidRPr="00212D29" w:rsidRDefault="00DC3C21" w:rsidP="001631DF">
            <w:pPr>
              <w:contextualSpacing/>
            </w:pPr>
            <w:r w:rsidRPr="00212D29">
              <w:t xml:space="preserve">M3 </w:t>
            </w:r>
            <w:r w:rsidR="007A1D88">
              <w:t xml:space="preserve">Bolt (6mm/9mm) </w:t>
            </w:r>
            <w:r w:rsidRPr="00212D29">
              <w:t>Nut, &amp; Washer</w:t>
            </w:r>
          </w:p>
        </w:tc>
        <w:tc>
          <w:tcPr>
            <w:tcW w:w="2897" w:type="dxa"/>
          </w:tcPr>
          <w:p w14:paraId="473946D2" w14:textId="61200FC4" w:rsidR="00CA2E9E" w:rsidRPr="00212D29" w:rsidRDefault="00B96BEE" w:rsidP="001631DF">
            <w:pPr>
              <w:contextualSpacing/>
            </w:pPr>
            <w:r>
              <w:t xml:space="preserve">Use </w:t>
            </w:r>
            <w:r w:rsidR="007A1D88">
              <w:t>9mm if fitting a heatsink</w:t>
            </w:r>
          </w:p>
        </w:tc>
      </w:tr>
      <w:tr w:rsidR="000E7AE8" w:rsidRPr="007A4ECF" w14:paraId="535E3E37" w14:textId="77777777" w:rsidTr="001631DF">
        <w:tc>
          <w:tcPr>
            <w:tcW w:w="1985" w:type="dxa"/>
          </w:tcPr>
          <w:p w14:paraId="03898307" w14:textId="460B8CA7" w:rsidR="000E7AE8" w:rsidRPr="00212D29" w:rsidRDefault="000E7AE8" w:rsidP="001631DF">
            <w:pPr>
              <w:contextualSpacing/>
            </w:pPr>
            <w:r>
              <w:t>Heatsink</w:t>
            </w:r>
          </w:p>
        </w:tc>
        <w:tc>
          <w:tcPr>
            <w:tcW w:w="4252" w:type="dxa"/>
          </w:tcPr>
          <w:p w14:paraId="4D744C74" w14:textId="5A3BBD41" w:rsidR="000E7AE8" w:rsidRPr="00212D29" w:rsidRDefault="000E7AE8" w:rsidP="001631DF">
            <w:pPr>
              <w:contextualSpacing/>
            </w:pPr>
            <w:r>
              <w:t>TO-220 Heatsink (Optional)</w:t>
            </w:r>
          </w:p>
        </w:tc>
        <w:tc>
          <w:tcPr>
            <w:tcW w:w="2897" w:type="dxa"/>
          </w:tcPr>
          <w:p w14:paraId="01A5DEBA" w14:textId="4EAAB752" w:rsidR="000E7AE8" w:rsidRDefault="000E7AE8" w:rsidP="001631DF">
            <w:pPr>
              <w:contextualSpacing/>
            </w:pPr>
            <w:r>
              <w:t xml:space="preserve">Farnell </w:t>
            </w:r>
            <w:r w:rsidR="00B96BEE" w:rsidRPr="00C9246B">
              <w:t>1703172</w:t>
            </w:r>
          </w:p>
        </w:tc>
      </w:tr>
    </w:tbl>
    <w:p w14:paraId="7BFACF4C" w14:textId="77777777" w:rsidR="00FB1524" w:rsidRPr="009030AD" w:rsidRDefault="00FB1524" w:rsidP="006C4A3A">
      <w:pPr>
        <w:pStyle w:val="ListParagraph"/>
        <w:numPr>
          <w:ilvl w:val="0"/>
          <w:numId w:val="3"/>
        </w:numPr>
        <w:sectPr w:rsidR="00FB1524" w:rsidRPr="009030AD" w:rsidSect="00E832C8">
          <w:headerReference w:type="even" r:id="rId22"/>
          <w:headerReference w:type="default" r:id="rId23"/>
          <w:footerReference w:type="even" r:id="rId24"/>
          <w:footerReference w:type="default" r:id="rId25"/>
          <w:footerReference w:type="first" r:id="rId26"/>
          <w:endnotePr>
            <w:numFmt w:val="decimal"/>
          </w:endnotePr>
          <w:pgSz w:w="11906" w:h="16838"/>
          <w:pgMar w:top="1440" w:right="1440" w:bottom="1440" w:left="1440" w:header="709" w:footer="709" w:gutter="0"/>
          <w:cols w:space="708"/>
          <w:titlePg/>
          <w:docGrid w:linePitch="360"/>
        </w:sectPr>
      </w:pPr>
    </w:p>
    <w:p w14:paraId="5FEF899F" w14:textId="77777777" w:rsidR="001E1F78" w:rsidRDefault="001E1F78" w:rsidP="00557FB7">
      <w:pPr>
        <w:pStyle w:val="Heading3"/>
      </w:pPr>
      <w:bookmarkStart w:id="280" w:name="_Toc80968920"/>
      <w:r>
        <w:lastRenderedPageBreak/>
        <w:t>Schematic</w:t>
      </w:r>
      <w:bookmarkEnd w:id="280"/>
    </w:p>
    <w:p w14:paraId="037F9213" w14:textId="58C2C064" w:rsidR="001818BB" w:rsidRPr="001818BB" w:rsidRDefault="00AF72D9" w:rsidP="00783608">
      <w:pPr>
        <w:jc w:val="center"/>
      </w:pPr>
      <w:r>
        <w:rPr>
          <w:noProof/>
        </w:rPr>
        <w:drawing>
          <wp:inline distT="0" distB="0" distL="0" distR="0" wp14:anchorId="72C52763" wp14:editId="2F6DABB0">
            <wp:extent cx="8235070" cy="5486400"/>
            <wp:effectExtent l="0" t="0" r="0" b="0"/>
            <wp:docPr id="30" name="Picture 3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imulatorT2InterfaceRevE_sch.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8245602" cy="5493417"/>
                    </a:xfrm>
                    <a:prstGeom prst="rect">
                      <a:avLst/>
                    </a:prstGeom>
                  </pic:spPr>
                </pic:pic>
              </a:graphicData>
            </a:graphic>
          </wp:inline>
        </w:drawing>
      </w:r>
    </w:p>
    <w:p w14:paraId="5013994D" w14:textId="77777777" w:rsidR="004408BF" w:rsidRDefault="004408BF" w:rsidP="001E1F78">
      <w:pPr>
        <w:pStyle w:val="Heading2"/>
        <w:sectPr w:rsidR="004408BF" w:rsidSect="004408BF">
          <w:endnotePr>
            <w:numFmt w:val="decimal"/>
          </w:endnotePr>
          <w:pgSz w:w="16838" w:h="11906" w:orient="landscape"/>
          <w:pgMar w:top="1440" w:right="1440" w:bottom="1440" w:left="1440" w:header="709" w:footer="709" w:gutter="0"/>
          <w:cols w:space="708"/>
          <w:docGrid w:linePitch="360"/>
        </w:sectPr>
      </w:pPr>
    </w:p>
    <w:p w14:paraId="1AECF3DE" w14:textId="77777777" w:rsidR="00D230DD" w:rsidRDefault="00D230DD" w:rsidP="00557FB7">
      <w:pPr>
        <w:pStyle w:val="Heading3"/>
      </w:pPr>
      <w:bookmarkStart w:id="281" w:name="_Toc80968921"/>
      <w:r>
        <w:lastRenderedPageBreak/>
        <w:t>Parts</w:t>
      </w:r>
      <w:bookmarkEnd w:id="281"/>
    </w:p>
    <w:p w14:paraId="0F545DC6" w14:textId="77777777" w:rsidR="00D230DD" w:rsidRPr="00212D29" w:rsidRDefault="00D230DD" w:rsidP="00D230DD">
      <w:pPr>
        <w:keepNext/>
      </w:pPr>
      <w:r w:rsidRPr="00212D29">
        <w:t xml:space="preserve">The following photograph shows the complete set of parts </w:t>
      </w:r>
      <w:r w:rsidR="00212D29">
        <w:t xml:space="preserve">required </w:t>
      </w:r>
      <w:r w:rsidRPr="00212D29">
        <w:t xml:space="preserve">for the Simulator Interface PCB. </w:t>
      </w:r>
    </w:p>
    <w:p w14:paraId="329E2B67" w14:textId="2A997D5E" w:rsidR="00D230DD" w:rsidRDefault="00AF72D9" w:rsidP="00D230DD">
      <w:pPr>
        <w:keepNext/>
        <w:jc w:val="center"/>
      </w:pPr>
      <w:r>
        <w:rPr>
          <w:noProof/>
        </w:rPr>
        <w:drawing>
          <wp:inline distT="0" distB="0" distL="0" distR="0" wp14:anchorId="031C7401" wp14:editId="443E91D7">
            <wp:extent cx="3600000" cy="2656800"/>
            <wp:effectExtent l="19050" t="19050" r="19685" b="10795"/>
            <wp:docPr id="70" name="Picture 70"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RevE_Parts.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600000" cy="2656800"/>
                    </a:xfrm>
                    <a:prstGeom prst="rect">
                      <a:avLst/>
                    </a:prstGeom>
                    <a:ln w="12700">
                      <a:solidFill>
                        <a:schemeClr val="tx1"/>
                      </a:solidFill>
                    </a:ln>
                  </pic:spPr>
                </pic:pic>
              </a:graphicData>
            </a:graphic>
          </wp:inline>
        </w:drawing>
      </w:r>
    </w:p>
    <w:p w14:paraId="78F3EA47" w14:textId="645BD05D" w:rsidR="00D230DD" w:rsidRPr="009B5FE2" w:rsidRDefault="00D230DD" w:rsidP="00D230DD">
      <w:pPr>
        <w:pStyle w:val="Caption"/>
        <w:jc w:val="center"/>
      </w:pPr>
      <w:bookmarkStart w:id="282" w:name="_Toc80969004"/>
      <w:r>
        <w:t xml:space="preserve">Figure </w:t>
      </w:r>
      <w:r>
        <w:rPr>
          <w:noProof/>
        </w:rPr>
        <w:fldChar w:fldCharType="begin"/>
      </w:r>
      <w:r>
        <w:rPr>
          <w:noProof/>
        </w:rPr>
        <w:instrText xml:space="preserve"> SEQ Figure \* ARABIC </w:instrText>
      </w:r>
      <w:r>
        <w:rPr>
          <w:noProof/>
        </w:rPr>
        <w:fldChar w:fldCharType="separate"/>
      </w:r>
      <w:r w:rsidR="00476E07">
        <w:rPr>
          <w:noProof/>
        </w:rPr>
        <w:t>13</w:t>
      </w:r>
      <w:r>
        <w:rPr>
          <w:noProof/>
        </w:rPr>
        <w:fldChar w:fldCharType="end"/>
      </w:r>
      <w:r>
        <w:t xml:space="preserve"> – Simulator Interface Parts</w:t>
      </w:r>
      <w:bookmarkEnd w:id="282"/>
    </w:p>
    <w:p w14:paraId="406F9A28" w14:textId="77777777" w:rsidR="001E1F78" w:rsidRDefault="009B5FE2" w:rsidP="00557FB7">
      <w:pPr>
        <w:pStyle w:val="Heading3"/>
      </w:pPr>
      <w:bookmarkStart w:id="283" w:name="_Toc80968922"/>
      <w:r>
        <w:t>PCB Layout</w:t>
      </w:r>
      <w:bookmarkEnd w:id="283"/>
    </w:p>
    <w:p w14:paraId="1479CDD2" w14:textId="77777777" w:rsidR="004408BF" w:rsidRPr="00212D29" w:rsidRDefault="00C5143D" w:rsidP="004408BF">
      <w:pPr>
        <w:keepNext/>
      </w:pPr>
      <w:r w:rsidRPr="00212D29">
        <w:t xml:space="preserve">The following diagram shows the layout of the </w:t>
      </w:r>
      <w:r w:rsidR="009030AD" w:rsidRPr="00212D29">
        <w:t xml:space="preserve">Simulator </w:t>
      </w:r>
      <w:r w:rsidRPr="00212D29">
        <w:t xml:space="preserve">Interface PCB. All components are mounted on the top </w:t>
      </w:r>
      <w:r w:rsidR="009030AD" w:rsidRPr="00212D29">
        <w:t xml:space="preserve">(silkscreen) </w:t>
      </w:r>
      <w:r w:rsidRPr="00212D29">
        <w:t>side of the board.</w:t>
      </w:r>
    </w:p>
    <w:p w14:paraId="1FD9AA3D" w14:textId="54FEC3FD" w:rsidR="009030AD" w:rsidRDefault="00AF72D9" w:rsidP="009030AD">
      <w:pPr>
        <w:keepNext/>
        <w:jc w:val="center"/>
      </w:pPr>
      <w:r>
        <w:rPr>
          <w:noProof/>
        </w:rPr>
        <w:drawing>
          <wp:inline distT="0" distB="0" distL="0" distR="0" wp14:anchorId="380B4388" wp14:editId="66C6E777">
            <wp:extent cx="3600000" cy="3576923"/>
            <wp:effectExtent l="19050" t="19050" r="19685" b="24130"/>
            <wp:docPr id="81" name="Picture 81"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SimulatorT2InterfaceRevE_brd.png"/>
                    <pic:cNvPicPr/>
                  </pic:nvPicPr>
                  <pic:blipFill>
                    <a:blip r:embed="rId29">
                      <a:extLst>
                        <a:ext uri="{28A0092B-C50C-407E-A947-70E740481C1C}">
                          <a14:useLocalDpi xmlns:a14="http://schemas.microsoft.com/office/drawing/2010/main" val="0"/>
                        </a:ext>
                      </a:extLst>
                    </a:blip>
                    <a:stretch>
                      <a:fillRect/>
                    </a:stretch>
                  </pic:blipFill>
                  <pic:spPr>
                    <a:xfrm>
                      <a:off x="0" y="0"/>
                      <a:ext cx="3600000" cy="3576923"/>
                    </a:xfrm>
                    <a:prstGeom prst="rect">
                      <a:avLst/>
                    </a:prstGeom>
                    <a:ln w="12700">
                      <a:solidFill>
                        <a:schemeClr val="tx1"/>
                      </a:solidFill>
                    </a:ln>
                  </pic:spPr>
                </pic:pic>
              </a:graphicData>
            </a:graphic>
          </wp:inline>
        </w:drawing>
      </w:r>
    </w:p>
    <w:p w14:paraId="7C649B6E" w14:textId="2FCF9E15" w:rsidR="009B5FE2" w:rsidRPr="009B5FE2" w:rsidRDefault="009030AD" w:rsidP="009030AD">
      <w:pPr>
        <w:pStyle w:val="Caption"/>
        <w:jc w:val="center"/>
      </w:pPr>
      <w:bookmarkStart w:id="284" w:name="_Toc80969005"/>
      <w:r>
        <w:t xml:space="preserve">Figure </w:t>
      </w:r>
      <w:r w:rsidR="00D15F53">
        <w:rPr>
          <w:noProof/>
        </w:rPr>
        <w:fldChar w:fldCharType="begin"/>
      </w:r>
      <w:r w:rsidR="00D15F53">
        <w:rPr>
          <w:noProof/>
        </w:rPr>
        <w:instrText xml:space="preserve"> SEQ Figure \* ARABIC </w:instrText>
      </w:r>
      <w:r w:rsidR="00D15F53">
        <w:rPr>
          <w:noProof/>
        </w:rPr>
        <w:fldChar w:fldCharType="separate"/>
      </w:r>
      <w:r w:rsidR="00476E07">
        <w:rPr>
          <w:noProof/>
        </w:rPr>
        <w:t>14</w:t>
      </w:r>
      <w:r w:rsidR="00D15F53">
        <w:rPr>
          <w:noProof/>
        </w:rPr>
        <w:fldChar w:fldCharType="end"/>
      </w:r>
      <w:r>
        <w:t xml:space="preserve"> – Simulator Interface Board Layout</w:t>
      </w:r>
      <w:bookmarkEnd w:id="284"/>
    </w:p>
    <w:p w14:paraId="3AABD0C9" w14:textId="77777777" w:rsidR="001E1F78" w:rsidRDefault="001E1F78" w:rsidP="00557FB7">
      <w:pPr>
        <w:pStyle w:val="Heading3"/>
      </w:pPr>
      <w:bookmarkStart w:id="285" w:name="_Toc80968923"/>
      <w:r>
        <w:lastRenderedPageBreak/>
        <w:t>Construction</w:t>
      </w:r>
      <w:bookmarkEnd w:id="285"/>
    </w:p>
    <w:p w14:paraId="6C757261" w14:textId="6F573DAB" w:rsidR="00152A9A" w:rsidRPr="00212D29" w:rsidRDefault="00152A9A" w:rsidP="00152A9A">
      <w:r w:rsidRPr="00212D29">
        <w:t xml:space="preserve">All the components on the Simulator Interface </w:t>
      </w:r>
      <w:r w:rsidR="00112429">
        <w:t>module</w:t>
      </w:r>
      <w:r w:rsidR="00112429" w:rsidRPr="00212D29">
        <w:t xml:space="preserve"> </w:t>
      </w:r>
      <w:r w:rsidRPr="00212D29">
        <w:t>are mounted on top, silkscreen, side of the board.</w:t>
      </w:r>
    </w:p>
    <w:p w14:paraId="70B1D864" w14:textId="77777777" w:rsidR="00152A9A" w:rsidRPr="00212D29" w:rsidRDefault="00152A9A" w:rsidP="006C4A3A">
      <w:pPr>
        <w:pStyle w:val="ListParagraph"/>
        <w:numPr>
          <w:ilvl w:val="0"/>
          <w:numId w:val="6"/>
        </w:numPr>
      </w:pPr>
      <w:r w:rsidRPr="00212D29">
        <w:t xml:space="preserve">Start by soldering the components with the lowest profile (resistors, ceramic capacitors), then the remainder of the components in order of increasing height, ending with the </w:t>
      </w:r>
      <w:r w:rsidR="00CA2E9E" w:rsidRPr="00212D29">
        <w:t>RJ45 sockets</w:t>
      </w:r>
      <w:r w:rsidRPr="00212D29">
        <w:t>.</w:t>
      </w:r>
    </w:p>
    <w:p w14:paraId="71C7568E" w14:textId="77777777" w:rsidR="00152A9A" w:rsidRPr="00212D29" w:rsidRDefault="00152A9A" w:rsidP="006C4A3A">
      <w:pPr>
        <w:pStyle w:val="ListParagraph"/>
        <w:numPr>
          <w:ilvl w:val="0"/>
          <w:numId w:val="6"/>
        </w:numPr>
      </w:pPr>
      <w:r w:rsidRPr="00212D29">
        <w:t>The use of IC sockets for IC2 &amp; IC3 is strongly recommended.</w:t>
      </w:r>
    </w:p>
    <w:p w14:paraId="07508AE3" w14:textId="5C0DFD35" w:rsidR="00CA2E9E" w:rsidRPr="00212D29" w:rsidRDefault="00CA2E9E" w:rsidP="006C4A3A">
      <w:pPr>
        <w:pStyle w:val="ListParagraph"/>
        <w:numPr>
          <w:ilvl w:val="0"/>
          <w:numId w:val="6"/>
        </w:numPr>
      </w:pPr>
      <w:r w:rsidRPr="00212D29">
        <w:t xml:space="preserve">When fitting the voltage regulator, carefully bend the pins through 90 degrees, </w:t>
      </w:r>
      <w:r w:rsidR="00861139">
        <w:t xml:space="preserve">as described below, </w:t>
      </w:r>
      <w:r w:rsidRPr="00212D29">
        <w:t xml:space="preserve">so that the mounting hole in the tab lines up with the mounting hole in the PCB. Secure the regulator to the board with an M3 nut, bolt and washer </w:t>
      </w:r>
      <w:r w:rsidRPr="00212D29">
        <w:rPr>
          <w:u w:val="single"/>
        </w:rPr>
        <w:t>before</w:t>
      </w:r>
      <w:r w:rsidRPr="00212D29">
        <w:t xml:space="preserve"> soldering the pins. A tiny smear of heatsink compound between the tab and board will improve heatsinking.</w:t>
      </w:r>
    </w:p>
    <w:p w14:paraId="37ECDF56" w14:textId="77777777" w:rsidR="00CA2E9E" w:rsidRPr="00212D29" w:rsidRDefault="00CA2E9E" w:rsidP="006C4A3A">
      <w:pPr>
        <w:pStyle w:val="ListParagraph"/>
        <w:numPr>
          <w:ilvl w:val="0"/>
          <w:numId w:val="1"/>
        </w:numPr>
      </w:pPr>
      <w:r w:rsidRPr="00212D29">
        <w:t>There is no need to fit pins to any of the test point holes TP1 – TP7.</w:t>
      </w:r>
    </w:p>
    <w:p w14:paraId="1540BAEA" w14:textId="77777777" w:rsidR="00152A9A" w:rsidRPr="00212D29" w:rsidRDefault="00CA2E9E" w:rsidP="006C4A3A">
      <w:pPr>
        <w:pStyle w:val="ListParagraph"/>
        <w:numPr>
          <w:ilvl w:val="0"/>
          <w:numId w:val="1"/>
        </w:numPr>
      </w:pPr>
      <w:r w:rsidRPr="00212D29">
        <w:t>If you plan to upload the firmware to the microcontroller in-situ using the method described below, fit the 2 x 3-pin ICSP header pins. These can be omitted if you are using a separate programmer or have obtained a microcontroller with the firmware already loaded.</w:t>
      </w:r>
    </w:p>
    <w:p w14:paraId="6F4F6039" w14:textId="77777777" w:rsidR="00152A9A" w:rsidRPr="00212D29" w:rsidRDefault="00152A9A" w:rsidP="006C4A3A">
      <w:pPr>
        <w:pStyle w:val="ListParagraph"/>
        <w:numPr>
          <w:ilvl w:val="0"/>
          <w:numId w:val="1"/>
        </w:numPr>
      </w:pPr>
      <w:r w:rsidRPr="00212D29">
        <w:t xml:space="preserve">For high current installations, i.e. those with large numbers of </w:t>
      </w:r>
      <w:r w:rsidR="00CA2E9E" w:rsidRPr="00212D29">
        <w:t xml:space="preserve">optical </w:t>
      </w:r>
      <w:r w:rsidRPr="00212D29">
        <w:t xml:space="preserve">sensors and/or very short power/data cable runs, consider replacing the linear regulator with a </w:t>
      </w:r>
      <w:r w:rsidR="00714478" w:rsidRPr="00212D29">
        <w:t xml:space="preserve">switched buck regulator such as the </w:t>
      </w:r>
      <w:r w:rsidRPr="00212D29">
        <w:t>Traco</w:t>
      </w:r>
      <w:r w:rsidR="005E14A6" w:rsidRPr="00212D29">
        <w:t xml:space="preserve"> P</w:t>
      </w:r>
      <w:r w:rsidRPr="00212D29">
        <w:t xml:space="preserve">ower TSR 1-2450. This is a direct drop-in replacement for the </w:t>
      </w:r>
      <w:r w:rsidR="008A236E" w:rsidRPr="00212D29">
        <w:t xml:space="preserve">standard </w:t>
      </w:r>
      <w:r w:rsidRPr="00212D29">
        <w:t xml:space="preserve">TO-220 package regulator. The buck regulator is much more efficient than the linear version, and </w:t>
      </w:r>
      <w:r w:rsidR="00CA2E9E" w:rsidRPr="00212D29">
        <w:t>reduces the heat dissipation</w:t>
      </w:r>
      <w:r w:rsidRPr="00212D29">
        <w:t xml:space="preserve">. </w:t>
      </w:r>
    </w:p>
    <w:p w14:paraId="532B53E8" w14:textId="77777777" w:rsidR="00152A9A" w:rsidRPr="00212D29" w:rsidRDefault="00152A9A" w:rsidP="006C4A3A">
      <w:pPr>
        <w:pStyle w:val="ListParagraph"/>
        <w:numPr>
          <w:ilvl w:val="0"/>
          <w:numId w:val="1"/>
        </w:numPr>
      </w:pPr>
      <w:r w:rsidRPr="00212D29">
        <w:t xml:space="preserve">A </w:t>
      </w:r>
      <w:r w:rsidR="00CA2E9E" w:rsidRPr="00212D29">
        <w:t xml:space="preserve">small </w:t>
      </w:r>
      <w:r w:rsidRPr="00212D29">
        <w:t xml:space="preserve">heatsink </w:t>
      </w:r>
      <w:r w:rsidR="00CA2E9E" w:rsidRPr="00212D29">
        <w:t xml:space="preserve">may </w:t>
      </w:r>
      <w:r w:rsidRPr="00212D29">
        <w:t xml:space="preserve">be required for the </w:t>
      </w:r>
      <w:r w:rsidR="00CA2E9E" w:rsidRPr="00212D29">
        <w:t>voltage regulator, particularly in larger installations with higher current (e.g. optical) sensors. Consider using a buck regulator instead</w:t>
      </w:r>
      <w:r w:rsidRPr="00212D29">
        <w:t>.</w:t>
      </w:r>
      <w:r w:rsidR="00CA2E9E" w:rsidRPr="00212D29">
        <w:t xml:space="preserve"> A heatsink is not generally required for installations using the lower current magneto-resistive sensors.</w:t>
      </w:r>
    </w:p>
    <w:p w14:paraId="403EC605" w14:textId="61A93E40" w:rsidR="00A62A0F" w:rsidRDefault="00A62A0F" w:rsidP="00E804E5">
      <w:pPr>
        <w:pStyle w:val="ListParagraph"/>
        <w:keepNext/>
        <w:numPr>
          <w:ilvl w:val="0"/>
          <w:numId w:val="1"/>
        </w:numPr>
        <w:ind w:left="714" w:hanging="357"/>
      </w:pPr>
      <w:r w:rsidRPr="00212D29">
        <w:lastRenderedPageBreak/>
        <w:t>Before fitting the socketed ICs, connect the board to a power supply</w:t>
      </w:r>
      <w:r w:rsidR="008A35FF" w:rsidRPr="00212D29">
        <w:t xml:space="preserve"> (using the </w:t>
      </w:r>
      <w:r w:rsidR="009B47B0" w:rsidRPr="00212D29">
        <w:t>P</w:t>
      </w:r>
      <w:r w:rsidR="008A35FF" w:rsidRPr="00212D29">
        <w:t xml:space="preserve">ower </w:t>
      </w:r>
      <w:r w:rsidR="009B47B0" w:rsidRPr="00212D29">
        <w:t>B</w:t>
      </w:r>
      <w:r w:rsidR="008A35FF" w:rsidRPr="00212D29">
        <w:t>oard and a short RJ45 cable)</w:t>
      </w:r>
      <w:r w:rsidRPr="00212D29">
        <w:t xml:space="preserve"> and check </w:t>
      </w:r>
      <w:r w:rsidR="000E6CD5">
        <w:t xml:space="preserve">using a multimeter </w:t>
      </w:r>
      <w:r w:rsidRPr="00212D29">
        <w:t xml:space="preserve">that </w:t>
      </w:r>
      <w:r w:rsidR="00514E8C">
        <w:t>the supply voltage appears on the pins o</w:t>
      </w:r>
      <w:r w:rsidR="00DD635C">
        <w:t>f</w:t>
      </w:r>
      <w:r w:rsidR="00514E8C">
        <w:t xml:space="preserve"> TP6, and that </w:t>
      </w:r>
      <w:r w:rsidRPr="00212D29">
        <w:t xml:space="preserve">+5V and 0V appear on the correct pins of the </w:t>
      </w:r>
      <w:r w:rsidR="00514E8C">
        <w:t xml:space="preserve">IC </w:t>
      </w:r>
      <w:r w:rsidRPr="00212D29">
        <w:t>sockets</w:t>
      </w:r>
      <w:r w:rsidR="00A960F8" w:rsidRPr="00212D29">
        <w:t>.</w:t>
      </w:r>
      <w:r w:rsidR="00514E8C">
        <w:t xml:space="preserve"> The pins are identified in the diagram below.</w:t>
      </w:r>
      <w:r w:rsidR="00A960F8" w:rsidRPr="00212D29">
        <w:t xml:space="preserve"> </w:t>
      </w:r>
      <w:r w:rsidR="008A35FF" w:rsidRPr="00212D29">
        <w:t xml:space="preserve">The green power LED in the “PC” RJ45 connector should also light. </w:t>
      </w:r>
      <w:r w:rsidR="00A960F8" w:rsidRPr="00212D29">
        <w:t>Disconnect the power supply and fit the ICs.</w:t>
      </w:r>
    </w:p>
    <w:p w14:paraId="355580BF" w14:textId="1766BB49" w:rsidR="00514E8C" w:rsidRDefault="00E804E5" w:rsidP="00E804E5">
      <w:pPr>
        <w:pStyle w:val="ListParagraph"/>
        <w:keepNext/>
        <w:jc w:val="center"/>
      </w:pPr>
      <w:r>
        <w:rPr>
          <w:noProof/>
        </w:rPr>
        <w:drawing>
          <wp:inline distT="0" distB="0" distL="0" distR="0" wp14:anchorId="506074FE" wp14:editId="27E7F7F8">
            <wp:extent cx="3380400" cy="2948400"/>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T2 Voltages.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380400" cy="2948400"/>
                    </a:xfrm>
                    <a:prstGeom prst="rect">
                      <a:avLst/>
                    </a:prstGeom>
                  </pic:spPr>
                </pic:pic>
              </a:graphicData>
            </a:graphic>
          </wp:inline>
        </w:drawing>
      </w:r>
    </w:p>
    <w:p w14:paraId="7D954A96" w14:textId="4537F4E0" w:rsidR="00514E8C" w:rsidRPr="00152A9A" w:rsidRDefault="00514E8C" w:rsidP="00E804E5">
      <w:pPr>
        <w:pStyle w:val="Caption"/>
        <w:ind w:left="720"/>
        <w:jc w:val="center"/>
      </w:pPr>
      <w:bookmarkStart w:id="286" w:name="_Toc80969006"/>
      <w:r>
        <w:t xml:space="preserve">Figure </w:t>
      </w:r>
      <w:r>
        <w:rPr>
          <w:noProof/>
        </w:rPr>
        <w:fldChar w:fldCharType="begin"/>
      </w:r>
      <w:r>
        <w:rPr>
          <w:noProof/>
        </w:rPr>
        <w:instrText xml:space="preserve"> SEQ Figure \* ARABIC </w:instrText>
      </w:r>
      <w:r>
        <w:rPr>
          <w:noProof/>
        </w:rPr>
        <w:fldChar w:fldCharType="separate"/>
      </w:r>
      <w:r w:rsidR="00476E07">
        <w:rPr>
          <w:noProof/>
        </w:rPr>
        <w:t>15</w:t>
      </w:r>
      <w:r>
        <w:rPr>
          <w:noProof/>
        </w:rPr>
        <w:fldChar w:fldCharType="end"/>
      </w:r>
      <w:r>
        <w:t xml:space="preserve"> – Voltage Check Pin Locations</w:t>
      </w:r>
      <w:bookmarkEnd w:id="286"/>
    </w:p>
    <w:p w14:paraId="433F8662" w14:textId="77777777" w:rsidR="00A960F8" w:rsidRPr="00212D29" w:rsidRDefault="00A960F8" w:rsidP="006C4A3A">
      <w:pPr>
        <w:pStyle w:val="ListParagraph"/>
        <w:numPr>
          <w:ilvl w:val="0"/>
          <w:numId w:val="1"/>
        </w:numPr>
      </w:pPr>
      <w:r w:rsidRPr="00212D29">
        <w:t>If the board is powered up at this point</w:t>
      </w:r>
      <w:r w:rsidR="008A35FF" w:rsidRPr="00212D29">
        <w:t xml:space="preserve"> with no firmware installed on the microcontroller</w:t>
      </w:r>
      <w:r w:rsidRPr="00212D29">
        <w:t xml:space="preserve">, there will be no indication from the </w:t>
      </w:r>
      <w:r w:rsidR="008A35FF" w:rsidRPr="00212D29">
        <w:t xml:space="preserve">yellow </w:t>
      </w:r>
      <w:r w:rsidR="00714478" w:rsidRPr="00212D29">
        <w:t xml:space="preserve">diagnostic </w:t>
      </w:r>
      <w:r w:rsidR="008A35FF" w:rsidRPr="00212D29">
        <w:t>LED</w:t>
      </w:r>
      <w:r w:rsidRPr="00212D29">
        <w:t>. This is normal</w:t>
      </w:r>
      <w:r w:rsidR="008A35FF" w:rsidRPr="00212D29">
        <w:t>.</w:t>
      </w:r>
    </w:p>
    <w:p w14:paraId="77132BE6" w14:textId="7423D27A" w:rsidR="00F75438" w:rsidRPr="00212D29" w:rsidRDefault="00F75438" w:rsidP="006C4A3A">
      <w:pPr>
        <w:pStyle w:val="ListParagraph"/>
        <w:numPr>
          <w:ilvl w:val="0"/>
          <w:numId w:val="1"/>
        </w:numPr>
      </w:pPr>
      <w:r w:rsidRPr="00212D29">
        <w:t xml:space="preserve">Pay </w:t>
      </w:r>
      <w:r w:rsidR="000E6CD5">
        <w:t>close</w:t>
      </w:r>
      <w:r w:rsidRPr="00212D29">
        <w:t xml:space="preserve"> attention to the correct orientation of the polarised components D1, </w:t>
      </w:r>
      <w:r w:rsidR="00EE1BC3" w:rsidRPr="00212D29">
        <w:t xml:space="preserve">D2, </w:t>
      </w:r>
      <w:r w:rsidRPr="00212D29">
        <w:t>C1, C2, IC1, IC2 &amp; IC3.</w:t>
      </w:r>
    </w:p>
    <w:p w14:paraId="35880FA4" w14:textId="77777777" w:rsidR="008A35FF" w:rsidRPr="00212D29" w:rsidRDefault="008A35FF" w:rsidP="006C4A3A">
      <w:pPr>
        <w:pStyle w:val="ListParagraph"/>
        <w:numPr>
          <w:ilvl w:val="0"/>
          <w:numId w:val="1"/>
        </w:numPr>
      </w:pPr>
      <w:r w:rsidRPr="00212D29">
        <w:t>The mounting lugs of the RJ45 connectors clip into the holes in the PCB. Make sure the connector pins are correctly aligned with the holes before clipping the connector into the board</w:t>
      </w:r>
      <w:r w:rsidR="00212D29">
        <w:t>, and then soldering the pins.</w:t>
      </w:r>
    </w:p>
    <w:p w14:paraId="3FCCCE6F" w14:textId="4BBBF812" w:rsidR="008A35FF" w:rsidRDefault="008A35FF" w:rsidP="006C4A3A">
      <w:pPr>
        <w:pStyle w:val="ListParagraph"/>
        <w:numPr>
          <w:ilvl w:val="0"/>
          <w:numId w:val="1"/>
        </w:numPr>
      </w:pPr>
      <w:r w:rsidRPr="00212D29">
        <w:t xml:space="preserve">Note that the connectors </w:t>
      </w:r>
      <w:r w:rsidR="00DC3C21" w:rsidRPr="00212D29">
        <w:t xml:space="preserve">overhang the </w:t>
      </w:r>
      <w:r w:rsidRPr="00212D29">
        <w:t>edge</w:t>
      </w:r>
      <w:r w:rsidR="00DC3C21" w:rsidRPr="00212D29">
        <w:t>s</w:t>
      </w:r>
      <w:r w:rsidRPr="00212D29">
        <w:t xml:space="preserve"> of the PCB</w:t>
      </w:r>
      <w:r w:rsidR="00DC3C21" w:rsidRPr="00212D29">
        <w:t xml:space="preserve"> slightly</w:t>
      </w:r>
      <w:r w:rsidRPr="00212D29">
        <w:t xml:space="preserve">. This is </w:t>
      </w:r>
      <w:r w:rsidR="000E6CD5" w:rsidRPr="00212D29">
        <w:t>intentional and</w:t>
      </w:r>
      <w:r w:rsidRPr="00212D29">
        <w:t xml:space="preserve"> is to allow for the board to be fitted into to a case in future.</w:t>
      </w:r>
    </w:p>
    <w:p w14:paraId="016543DD" w14:textId="240EA812" w:rsidR="003455F9" w:rsidRDefault="003455F9" w:rsidP="003455F9">
      <w:pPr>
        <w:pStyle w:val="Heading3"/>
      </w:pPr>
      <w:bookmarkStart w:id="287" w:name="_Toc80968924"/>
      <w:r>
        <w:t>Voltage Regulator</w:t>
      </w:r>
      <w:bookmarkEnd w:id="287"/>
    </w:p>
    <w:p w14:paraId="3E449768" w14:textId="2F0431F6" w:rsidR="003455F9" w:rsidRDefault="003455F9" w:rsidP="00C9246B">
      <w:pPr>
        <w:pStyle w:val="Heading4"/>
      </w:pPr>
      <w:r>
        <w:t>Bending Pins</w:t>
      </w:r>
    </w:p>
    <w:p w14:paraId="24E937C0" w14:textId="23444136" w:rsidR="003455F9" w:rsidRPr="00212D29" w:rsidRDefault="003455F9" w:rsidP="003455F9">
      <w:r>
        <w:t xml:space="preserve">The </w:t>
      </w:r>
      <w:r w:rsidRPr="00212D29">
        <w:t xml:space="preserve">Simulator Interface Board </w:t>
      </w:r>
      <w:r>
        <w:t>PCB includes a</w:t>
      </w:r>
      <w:r w:rsidR="007837A3">
        <w:t>n</w:t>
      </w:r>
      <w:r>
        <w:t xml:space="preserve"> </w:t>
      </w:r>
      <w:r w:rsidR="000E7AE8">
        <w:t>alignment jig</w:t>
      </w:r>
      <w:r>
        <w:t xml:space="preserve"> to assist you in bending the voltage regulator pins accurately</w:t>
      </w:r>
      <w:r w:rsidR="0069605D">
        <w:rPr>
          <w:rStyle w:val="FootnoteReference"/>
        </w:rPr>
        <w:footnoteReference w:id="14"/>
      </w:r>
      <w:r>
        <w:t>.</w:t>
      </w:r>
    </w:p>
    <w:p w14:paraId="11683059" w14:textId="77777777" w:rsidR="003455F9" w:rsidRDefault="003455F9" w:rsidP="003455F9">
      <w:pPr>
        <w:pStyle w:val="ListParagraph"/>
        <w:numPr>
          <w:ilvl w:val="0"/>
          <w:numId w:val="6"/>
        </w:numPr>
      </w:pPr>
      <w:r>
        <w:t>Bolt the voltage regulator to the reverse side of the board, at 90 degrees to its final position, so that the pins hang over the edge of the board.</w:t>
      </w:r>
    </w:p>
    <w:p w14:paraId="67271CD2" w14:textId="77777777" w:rsidR="003455F9" w:rsidRDefault="003455F9" w:rsidP="003455F9">
      <w:pPr>
        <w:pStyle w:val="ListParagraph"/>
        <w:numPr>
          <w:ilvl w:val="0"/>
          <w:numId w:val="6"/>
        </w:numPr>
      </w:pPr>
      <w:r>
        <w:t>Support the pins close to the body of the voltage regulator with a matchstick, and then bend the pins carefully through 90 degrees, using the edge of the PCB as a guide.</w:t>
      </w:r>
    </w:p>
    <w:p w14:paraId="43BCAF4D" w14:textId="68EF1D8C" w:rsidR="003455F9" w:rsidRDefault="003455F9" w:rsidP="003455F9">
      <w:pPr>
        <w:pStyle w:val="ListParagraph"/>
        <w:numPr>
          <w:ilvl w:val="0"/>
          <w:numId w:val="6"/>
        </w:numPr>
      </w:pPr>
      <w:r>
        <w:lastRenderedPageBreak/>
        <w:t xml:space="preserve">Fit the voltage regulator to the right side of the </w:t>
      </w:r>
      <w:r w:rsidR="007A1D88">
        <w:t>PCB</w:t>
      </w:r>
      <w:r>
        <w:t>, and the pins and fixing hole should be properly aligned.</w:t>
      </w:r>
    </w:p>
    <w:p w14:paraId="220C78A6" w14:textId="41985614" w:rsidR="003455F9" w:rsidRDefault="003455F9" w:rsidP="003455F9">
      <w:pPr>
        <w:pStyle w:val="ListParagraph"/>
        <w:numPr>
          <w:ilvl w:val="0"/>
          <w:numId w:val="6"/>
        </w:numPr>
      </w:pPr>
      <w:r>
        <w:t xml:space="preserve">Bolt the voltage regulator to the PCB </w:t>
      </w:r>
      <w:r w:rsidR="007A1D88">
        <w:t>before soldering the pins.</w:t>
      </w:r>
    </w:p>
    <w:p w14:paraId="51289D31" w14:textId="0107627F" w:rsidR="003455F9" w:rsidRPr="00212D29" w:rsidRDefault="007A1D88" w:rsidP="003455F9">
      <w:pPr>
        <w:pStyle w:val="ListParagraph"/>
        <w:keepNext/>
        <w:numPr>
          <w:ilvl w:val="0"/>
          <w:numId w:val="6"/>
        </w:numPr>
      </w:pPr>
      <w:r>
        <w:t xml:space="preserve">The process is illustrated in the </w:t>
      </w:r>
      <w:r w:rsidR="003455F9" w:rsidRPr="00212D29">
        <w:t>following photograph.</w:t>
      </w:r>
    </w:p>
    <w:p w14:paraId="1E23315A" w14:textId="6C9E32CE" w:rsidR="003455F9" w:rsidRPr="00C9246B" w:rsidRDefault="003455F9" w:rsidP="00C9246B">
      <w:pPr>
        <w:keepNext/>
        <w:ind w:left="360"/>
        <w:jc w:val="center"/>
        <w:rPr>
          <w:color w:val="00B050"/>
        </w:rPr>
      </w:pPr>
      <w:r>
        <w:rPr>
          <w:noProof/>
        </w:rPr>
        <w:drawing>
          <wp:inline distT="0" distB="0" distL="0" distR="0" wp14:anchorId="0C0FEF44" wp14:editId="6543B0AF">
            <wp:extent cx="3600000" cy="2401200"/>
            <wp:effectExtent l="19050" t="19050" r="19685" b="184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VR_leg_guide.png"/>
                    <pic:cNvPicPr/>
                  </pic:nvPicPr>
                  <pic:blipFill>
                    <a:blip r:embed="rId31">
                      <a:extLst>
                        <a:ext uri="{28A0092B-C50C-407E-A947-70E740481C1C}">
                          <a14:useLocalDpi xmlns:a14="http://schemas.microsoft.com/office/drawing/2010/main" val="0"/>
                        </a:ext>
                      </a:extLst>
                    </a:blip>
                    <a:stretch>
                      <a:fillRect/>
                    </a:stretch>
                  </pic:blipFill>
                  <pic:spPr>
                    <a:xfrm>
                      <a:off x="0" y="0"/>
                      <a:ext cx="3600000" cy="2401200"/>
                    </a:xfrm>
                    <a:prstGeom prst="rect">
                      <a:avLst/>
                    </a:prstGeom>
                    <a:ln w="9525">
                      <a:solidFill>
                        <a:schemeClr val="tx1"/>
                      </a:solidFill>
                    </a:ln>
                  </pic:spPr>
                </pic:pic>
              </a:graphicData>
            </a:graphic>
          </wp:inline>
        </w:drawing>
      </w:r>
    </w:p>
    <w:p w14:paraId="47290749" w14:textId="119CF5F9" w:rsidR="003455F9" w:rsidRPr="00152A9A" w:rsidRDefault="003455F9" w:rsidP="00C9246B">
      <w:pPr>
        <w:pStyle w:val="Caption"/>
        <w:ind w:left="360"/>
        <w:jc w:val="center"/>
      </w:pPr>
      <w:bookmarkStart w:id="288" w:name="_Toc80969007"/>
      <w:r>
        <w:t xml:space="preserve">Figure </w:t>
      </w:r>
      <w:r>
        <w:rPr>
          <w:noProof/>
        </w:rPr>
        <w:fldChar w:fldCharType="begin"/>
      </w:r>
      <w:r>
        <w:rPr>
          <w:noProof/>
        </w:rPr>
        <w:instrText xml:space="preserve"> SEQ Figure \* ARABIC </w:instrText>
      </w:r>
      <w:r>
        <w:rPr>
          <w:noProof/>
        </w:rPr>
        <w:fldChar w:fldCharType="separate"/>
      </w:r>
      <w:r w:rsidR="00476E07">
        <w:rPr>
          <w:noProof/>
        </w:rPr>
        <w:t>16</w:t>
      </w:r>
      <w:r>
        <w:rPr>
          <w:noProof/>
        </w:rPr>
        <w:fldChar w:fldCharType="end"/>
      </w:r>
      <w:r>
        <w:t xml:space="preserve"> – Bending Voltage Regulator Pins</w:t>
      </w:r>
      <w:bookmarkEnd w:id="288"/>
    </w:p>
    <w:p w14:paraId="1A05EB5E" w14:textId="7A0F3A5B" w:rsidR="007A1D88" w:rsidRDefault="00861139" w:rsidP="00C9246B">
      <w:pPr>
        <w:pStyle w:val="Heading4"/>
      </w:pPr>
      <w:r>
        <w:t>Heatsink</w:t>
      </w:r>
    </w:p>
    <w:p w14:paraId="6F857DF8" w14:textId="51FF4F25" w:rsidR="007A1D88" w:rsidRPr="00212D29" w:rsidRDefault="007A1D88" w:rsidP="00C9246B">
      <w:pPr>
        <w:keepNext/>
      </w:pPr>
      <w:r>
        <w:t xml:space="preserve">If you are </w:t>
      </w:r>
      <w:r w:rsidR="00861139">
        <w:t>fitting</w:t>
      </w:r>
      <w:r>
        <w:t xml:space="preserve"> an additional heatsink </w:t>
      </w:r>
      <w:r w:rsidR="00861139">
        <w:t xml:space="preserve">to </w:t>
      </w:r>
      <w:r>
        <w:t xml:space="preserve">the voltage regulator, bolt the voltage regulator and heatsink to the PCB </w:t>
      </w:r>
      <w:r w:rsidRPr="00C9246B">
        <w:rPr>
          <w:u w:val="single"/>
        </w:rPr>
        <w:t>before</w:t>
      </w:r>
      <w:r>
        <w:t xml:space="preserve"> soldering the pins. Make sure that the heatsink is not touching the PCB solder pads for the voltage regulator pins. A 9mm </w:t>
      </w:r>
      <w:ins w:id="289" w:author="Andrew Instone-Cowie" w:date="2024-06-19T13:22:00Z" w16du:dateUtc="2024-06-19T12:22:00Z">
        <w:r w:rsidR="00830835">
          <w:t xml:space="preserve">M3 </w:t>
        </w:r>
      </w:ins>
      <w:r>
        <w:t>bolt is required if fitting a heatsink.</w:t>
      </w:r>
    </w:p>
    <w:p w14:paraId="6F3E7CD1" w14:textId="09D1F68E" w:rsidR="007A1D88" w:rsidRPr="00C9246B" w:rsidRDefault="007A1D88" w:rsidP="00C9246B">
      <w:pPr>
        <w:keepNext/>
        <w:jc w:val="center"/>
        <w:rPr>
          <w:color w:val="00B050"/>
        </w:rPr>
      </w:pPr>
      <w:r>
        <w:rPr>
          <w:noProof/>
        </w:rPr>
        <w:drawing>
          <wp:inline distT="0" distB="0" distL="0" distR="0" wp14:anchorId="56EC5E88" wp14:editId="5CE1CEBA">
            <wp:extent cx="3600000" cy="2304000"/>
            <wp:effectExtent l="19050" t="19050" r="19685" b="203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g_0580.jpg"/>
                    <pic:cNvPicPr/>
                  </pic:nvPicPr>
                  <pic:blipFill>
                    <a:blip r:embed="rId32">
                      <a:extLst>
                        <a:ext uri="{28A0092B-C50C-407E-A947-70E740481C1C}">
                          <a14:useLocalDpi xmlns:a14="http://schemas.microsoft.com/office/drawing/2010/main" val="0"/>
                        </a:ext>
                      </a:extLst>
                    </a:blip>
                    <a:stretch>
                      <a:fillRect/>
                    </a:stretch>
                  </pic:blipFill>
                  <pic:spPr>
                    <a:xfrm>
                      <a:off x="0" y="0"/>
                      <a:ext cx="3600000" cy="2304000"/>
                    </a:xfrm>
                    <a:prstGeom prst="rect">
                      <a:avLst/>
                    </a:prstGeom>
                    <a:ln w="12700">
                      <a:solidFill>
                        <a:schemeClr val="tx1"/>
                      </a:solidFill>
                    </a:ln>
                  </pic:spPr>
                </pic:pic>
              </a:graphicData>
            </a:graphic>
          </wp:inline>
        </w:drawing>
      </w:r>
    </w:p>
    <w:p w14:paraId="0D73441D" w14:textId="278D0337" w:rsidR="007A1D88" w:rsidRPr="00212D29" w:rsidRDefault="007A1D88" w:rsidP="00C9246B">
      <w:pPr>
        <w:pStyle w:val="Caption"/>
        <w:jc w:val="center"/>
      </w:pPr>
      <w:bookmarkStart w:id="290" w:name="_Toc80969008"/>
      <w:r>
        <w:t xml:space="preserve">Figure </w:t>
      </w:r>
      <w:r>
        <w:rPr>
          <w:noProof/>
        </w:rPr>
        <w:fldChar w:fldCharType="begin"/>
      </w:r>
      <w:r>
        <w:rPr>
          <w:noProof/>
        </w:rPr>
        <w:instrText xml:space="preserve"> SEQ Figure \* ARABIC </w:instrText>
      </w:r>
      <w:r>
        <w:rPr>
          <w:noProof/>
        </w:rPr>
        <w:fldChar w:fldCharType="separate"/>
      </w:r>
      <w:r w:rsidR="00476E07">
        <w:rPr>
          <w:noProof/>
        </w:rPr>
        <w:t>17</w:t>
      </w:r>
      <w:r>
        <w:rPr>
          <w:noProof/>
        </w:rPr>
        <w:fldChar w:fldCharType="end"/>
      </w:r>
      <w:r>
        <w:t xml:space="preserve"> –</w:t>
      </w:r>
      <w:r w:rsidR="0099187C">
        <w:t xml:space="preserve"> </w:t>
      </w:r>
      <w:r>
        <w:t>Voltage Regulator Heatsink</w:t>
      </w:r>
      <w:bookmarkEnd w:id="290"/>
    </w:p>
    <w:p w14:paraId="2F185995" w14:textId="77777777" w:rsidR="00152A9A" w:rsidRPr="00212D29" w:rsidRDefault="00FB1524" w:rsidP="00172EEB">
      <w:pPr>
        <w:keepNext/>
      </w:pPr>
      <w:r w:rsidRPr="00212D29">
        <w:lastRenderedPageBreak/>
        <w:t xml:space="preserve">A completed Simulator Interface </w:t>
      </w:r>
      <w:r w:rsidR="00152C2B" w:rsidRPr="00212D29">
        <w:t xml:space="preserve">Board </w:t>
      </w:r>
      <w:r w:rsidRPr="00212D29">
        <w:t xml:space="preserve">PCB </w:t>
      </w:r>
      <w:r w:rsidR="008A236E" w:rsidRPr="00212D29">
        <w:t>is shown</w:t>
      </w:r>
      <w:r w:rsidRPr="00212D29">
        <w:t xml:space="preserve"> in the following photograph.</w:t>
      </w:r>
    </w:p>
    <w:p w14:paraId="54317A20" w14:textId="018C1083" w:rsidR="00E21E80" w:rsidRPr="00152C2B" w:rsidRDefault="00AF72D9" w:rsidP="00E21E80">
      <w:pPr>
        <w:keepNext/>
        <w:jc w:val="center"/>
        <w:rPr>
          <w:color w:val="00B050"/>
        </w:rPr>
      </w:pPr>
      <w:r>
        <w:rPr>
          <w:noProof/>
          <w:color w:val="00B050"/>
          <w:lang w:eastAsia="en-GB"/>
        </w:rPr>
        <w:drawing>
          <wp:inline distT="0" distB="0" distL="0" distR="0" wp14:anchorId="79C63862" wp14:editId="76BD67B6">
            <wp:extent cx="4320000" cy="3700800"/>
            <wp:effectExtent l="19050" t="19050" r="23495" b="13970"/>
            <wp:docPr id="88" name="Picture 88"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RevE_Board_angle.jpg"/>
                    <pic:cNvPicPr/>
                  </pic:nvPicPr>
                  <pic:blipFill>
                    <a:blip r:embed="rId8">
                      <a:extLst>
                        <a:ext uri="{28A0092B-C50C-407E-A947-70E740481C1C}">
                          <a14:useLocalDpi xmlns:a14="http://schemas.microsoft.com/office/drawing/2010/main" val="0"/>
                        </a:ext>
                      </a:extLst>
                    </a:blip>
                    <a:stretch>
                      <a:fillRect/>
                    </a:stretch>
                  </pic:blipFill>
                  <pic:spPr>
                    <a:xfrm>
                      <a:off x="0" y="0"/>
                      <a:ext cx="4320000" cy="3700800"/>
                    </a:xfrm>
                    <a:prstGeom prst="rect">
                      <a:avLst/>
                    </a:prstGeom>
                    <a:ln w="12700">
                      <a:solidFill>
                        <a:schemeClr val="tx1"/>
                      </a:solidFill>
                    </a:ln>
                  </pic:spPr>
                </pic:pic>
              </a:graphicData>
            </a:graphic>
          </wp:inline>
        </w:drawing>
      </w:r>
    </w:p>
    <w:p w14:paraId="09270508" w14:textId="5B4F6838" w:rsidR="00152A9A" w:rsidRDefault="00152A9A" w:rsidP="00152A9A">
      <w:pPr>
        <w:pStyle w:val="Caption"/>
        <w:jc w:val="center"/>
      </w:pPr>
      <w:bookmarkStart w:id="291" w:name="_Toc80969009"/>
      <w:r>
        <w:t xml:space="preserve">Figure </w:t>
      </w:r>
      <w:r w:rsidR="00D15F53">
        <w:rPr>
          <w:noProof/>
        </w:rPr>
        <w:fldChar w:fldCharType="begin"/>
      </w:r>
      <w:r w:rsidR="00D15F53">
        <w:rPr>
          <w:noProof/>
        </w:rPr>
        <w:instrText xml:space="preserve"> SEQ Figure \* ARABIC </w:instrText>
      </w:r>
      <w:r w:rsidR="00D15F53">
        <w:rPr>
          <w:noProof/>
        </w:rPr>
        <w:fldChar w:fldCharType="separate"/>
      </w:r>
      <w:r w:rsidR="00476E07">
        <w:rPr>
          <w:noProof/>
        </w:rPr>
        <w:t>18</w:t>
      </w:r>
      <w:r w:rsidR="00D15F53">
        <w:rPr>
          <w:noProof/>
        </w:rPr>
        <w:fldChar w:fldCharType="end"/>
      </w:r>
      <w:r>
        <w:t xml:space="preserve"> – Completed Simulator Interface </w:t>
      </w:r>
      <w:r w:rsidR="004E19AE">
        <w:t xml:space="preserve">Module </w:t>
      </w:r>
      <w:r>
        <w:t>PCB</w:t>
      </w:r>
      <w:bookmarkEnd w:id="291"/>
    </w:p>
    <w:p w14:paraId="02B3F967" w14:textId="77777777" w:rsidR="00EA7EB9" w:rsidRPr="00A7651F" w:rsidRDefault="00EA7EB9" w:rsidP="00A7651F"/>
    <w:p w14:paraId="38F8AA7F" w14:textId="77777777" w:rsidR="009F0812" w:rsidRDefault="009F0812" w:rsidP="009F0812">
      <w:pPr>
        <w:pStyle w:val="ListParagraph"/>
      </w:pPr>
    </w:p>
    <w:p w14:paraId="36B19285" w14:textId="736C96C5" w:rsidR="00152C2B" w:rsidRDefault="00152C2B" w:rsidP="00DC3C21">
      <w:pPr>
        <w:pStyle w:val="Heading2"/>
        <w:pageBreakBefore/>
      </w:pPr>
      <w:bookmarkStart w:id="292" w:name="_Toc80968925"/>
      <w:r>
        <w:lastRenderedPageBreak/>
        <w:t xml:space="preserve">Power </w:t>
      </w:r>
      <w:r w:rsidR="00112429">
        <w:t>Module</w:t>
      </w:r>
      <w:bookmarkEnd w:id="292"/>
    </w:p>
    <w:p w14:paraId="554EBDA0" w14:textId="703F5A9B" w:rsidR="00152C2B" w:rsidRPr="00212D29" w:rsidRDefault="00152C2B" w:rsidP="00152C2B">
      <w:r w:rsidRPr="00212D29">
        <w:t xml:space="preserve">The Power </w:t>
      </w:r>
      <w:r w:rsidR="00112429">
        <w:t>module</w:t>
      </w:r>
      <w:r w:rsidR="00112429" w:rsidRPr="00212D29">
        <w:t xml:space="preserve"> </w:t>
      </w:r>
      <w:r w:rsidR="00DC3C21" w:rsidRPr="00212D29">
        <w:t xml:space="preserve">is intended to be located close to the </w:t>
      </w:r>
      <w:r w:rsidR="000E6CD5" w:rsidRPr="00212D29">
        <w:t>Simulator PC and</w:t>
      </w:r>
      <w:r w:rsidR="00DC3C21" w:rsidRPr="00212D29">
        <w:t xml:space="preserve"> enables t</w:t>
      </w:r>
      <w:r w:rsidR="009B47B0" w:rsidRPr="00212D29">
        <w:t>he PC serial port (</w:t>
      </w:r>
      <w:r w:rsidR="00DC3C21" w:rsidRPr="00212D29">
        <w:t>or a USB-Serial adapter)</w:t>
      </w:r>
      <w:r w:rsidR="000E6CD5">
        <w:t>,</w:t>
      </w:r>
      <w:r w:rsidR="00DC3C21" w:rsidRPr="00212D29">
        <w:t xml:space="preserve"> and the power supply</w:t>
      </w:r>
      <w:r w:rsidR="000E6CD5">
        <w:t>,</w:t>
      </w:r>
      <w:r w:rsidR="00DC3C21" w:rsidRPr="00212D29">
        <w:t xml:space="preserve"> to be connected to the power/data cable which runs up to the Simulator Interface in the belfry. It also provides a protective fuse</w:t>
      </w:r>
      <w:r w:rsidR="00987488">
        <w:t>, and surge protection diodes on the power and serial lines.</w:t>
      </w:r>
    </w:p>
    <w:p w14:paraId="48CD7DA3" w14:textId="77777777" w:rsidR="00152C2B" w:rsidRDefault="00152C2B" w:rsidP="00152C2B">
      <w:pPr>
        <w:pStyle w:val="Heading3"/>
      </w:pPr>
      <w:bookmarkStart w:id="293" w:name="_Toc80968926"/>
      <w:r>
        <w:t>Parts List</w:t>
      </w:r>
      <w:bookmarkEnd w:id="293"/>
    </w:p>
    <w:p w14:paraId="0E59C03E" w14:textId="05004F32" w:rsidR="00152C2B" w:rsidRPr="00393B25" w:rsidRDefault="00152C2B" w:rsidP="00152C2B">
      <w:pPr>
        <w:pStyle w:val="Caption"/>
        <w:keepNext/>
      </w:pPr>
      <w:bookmarkStart w:id="294" w:name="_Toc80969072"/>
      <w:r>
        <w:t xml:space="preserve">Table </w:t>
      </w:r>
      <w:r w:rsidR="00D15F53">
        <w:rPr>
          <w:noProof/>
        </w:rPr>
        <w:fldChar w:fldCharType="begin"/>
      </w:r>
      <w:r w:rsidR="00D15F53">
        <w:rPr>
          <w:noProof/>
        </w:rPr>
        <w:instrText xml:space="preserve"> SEQ Table \* ARABIC </w:instrText>
      </w:r>
      <w:r w:rsidR="00D15F53">
        <w:rPr>
          <w:noProof/>
        </w:rPr>
        <w:fldChar w:fldCharType="separate"/>
      </w:r>
      <w:r w:rsidR="00476E07">
        <w:rPr>
          <w:noProof/>
        </w:rPr>
        <w:t>2</w:t>
      </w:r>
      <w:r w:rsidR="00D15F53">
        <w:rPr>
          <w:noProof/>
        </w:rPr>
        <w:fldChar w:fldCharType="end"/>
      </w:r>
      <w:r>
        <w:t xml:space="preserve"> – Power </w:t>
      </w:r>
      <w:r w:rsidR="004E19AE">
        <w:t xml:space="preserve">Module </w:t>
      </w:r>
      <w:r>
        <w:t>PCB Parts List</w:t>
      </w:r>
      <w:bookmarkEnd w:id="294"/>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7"/>
        <w:gridCol w:w="3969"/>
        <w:gridCol w:w="3038"/>
      </w:tblGrid>
      <w:tr w:rsidR="00152C2B" w:rsidRPr="00AE25BB" w14:paraId="5DD863D4" w14:textId="77777777" w:rsidTr="00152C2B">
        <w:tc>
          <w:tcPr>
            <w:tcW w:w="2127" w:type="dxa"/>
            <w:shd w:val="clear" w:color="auto" w:fill="D9D9D9" w:themeFill="background1" w:themeFillShade="D9"/>
          </w:tcPr>
          <w:p w14:paraId="2430BED3" w14:textId="77777777" w:rsidR="00152C2B" w:rsidRPr="008B7DA0" w:rsidRDefault="00152C2B" w:rsidP="00F002DD">
            <w:pPr>
              <w:contextualSpacing/>
              <w:rPr>
                <w:b/>
              </w:rPr>
            </w:pPr>
            <w:r w:rsidRPr="008B7DA0">
              <w:rPr>
                <w:b/>
              </w:rPr>
              <w:t>Reference</w:t>
            </w:r>
          </w:p>
        </w:tc>
        <w:tc>
          <w:tcPr>
            <w:tcW w:w="3969" w:type="dxa"/>
            <w:shd w:val="clear" w:color="auto" w:fill="D9D9D9" w:themeFill="background1" w:themeFillShade="D9"/>
          </w:tcPr>
          <w:p w14:paraId="7D15763F" w14:textId="77777777" w:rsidR="00152C2B" w:rsidRPr="008B7DA0" w:rsidRDefault="00152C2B" w:rsidP="00F002DD">
            <w:pPr>
              <w:contextualSpacing/>
              <w:rPr>
                <w:b/>
              </w:rPr>
            </w:pPr>
            <w:r w:rsidRPr="008B7DA0">
              <w:rPr>
                <w:b/>
              </w:rPr>
              <w:t>Component</w:t>
            </w:r>
          </w:p>
        </w:tc>
        <w:tc>
          <w:tcPr>
            <w:tcW w:w="3038" w:type="dxa"/>
            <w:shd w:val="clear" w:color="auto" w:fill="D9D9D9" w:themeFill="background1" w:themeFillShade="D9"/>
          </w:tcPr>
          <w:p w14:paraId="3B6647AC" w14:textId="77777777" w:rsidR="00152C2B" w:rsidRPr="008B7DA0" w:rsidRDefault="00152C2B" w:rsidP="00F002DD">
            <w:pPr>
              <w:contextualSpacing/>
              <w:rPr>
                <w:b/>
              </w:rPr>
            </w:pPr>
            <w:r w:rsidRPr="008B7DA0">
              <w:rPr>
                <w:b/>
              </w:rPr>
              <w:t>Notes</w:t>
            </w:r>
          </w:p>
        </w:tc>
      </w:tr>
      <w:tr w:rsidR="00152C2B" w:rsidRPr="007A4ECF" w14:paraId="163E3190" w14:textId="77777777" w:rsidTr="00152C2B">
        <w:tc>
          <w:tcPr>
            <w:tcW w:w="2127" w:type="dxa"/>
          </w:tcPr>
          <w:p w14:paraId="517AADC2" w14:textId="77777777" w:rsidR="00152C2B" w:rsidRPr="00212D29" w:rsidRDefault="00152C2B" w:rsidP="00F002DD">
            <w:pPr>
              <w:contextualSpacing/>
            </w:pPr>
            <w:r w:rsidRPr="00212D29">
              <w:t>PCB</w:t>
            </w:r>
          </w:p>
        </w:tc>
        <w:tc>
          <w:tcPr>
            <w:tcW w:w="3969" w:type="dxa"/>
          </w:tcPr>
          <w:p w14:paraId="6A68BAF9" w14:textId="77777777" w:rsidR="00152C2B" w:rsidRPr="00212D29" w:rsidRDefault="00152C2B" w:rsidP="00733A4D">
            <w:pPr>
              <w:contextualSpacing/>
            </w:pPr>
            <w:r w:rsidRPr="00212D29">
              <w:t xml:space="preserve">Type 2 Power Board </w:t>
            </w:r>
            <w:r w:rsidR="00733A4D" w:rsidRPr="00212D29">
              <w:t>PCB</w:t>
            </w:r>
          </w:p>
        </w:tc>
        <w:tc>
          <w:tcPr>
            <w:tcW w:w="3038" w:type="dxa"/>
          </w:tcPr>
          <w:p w14:paraId="4ED9D7F2" w14:textId="77777777" w:rsidR="00152C2B" w:rsidRPr="00212D29" w:rsidRDefault="00152C2B" w:rsidP="00F002DD">
            <w:pPr>
              <w:contextualSpacing/>
            </w:pPr>
          </w:p>
        </w:tc>
      </w:tr>
      <w:tr w:rsidR="00152C2B" w:rsidRPr="007A4ECF" w14:paraId="664867C9" w14:textId="77777777" w:rsidTr="00152C2B">
        <w:tc>
          <w:tcPr>
            <w:tcW w:w="2127" w:type="dxa"/>
          </w:tcPr>
          <w:p w14:paraId="6B002233" w14:textId="77777777" w:rsidR="00152C2B" w:rsidRPr="00212D29" w:rsidRDefault="00152C2B" w:rsidP="00F002DD">
            <w:pPr>
              <w:contextualSpacing/>
            </w:pPr>
            <w:r w:rsidRPr="00212D29">
              <w:t>PC Connector</w:t>
            </w:r>
          </w:p>
        </w:tc>
        <w:tc>
          <w:tcPr>
            <w:tcW w:w="3969" w:type="dxa"/>
          </w:tcPr>
          <w:p w14:paraId="7F2CE3E7" w14:textId="77777777" w:rsidR="00152C2B" w:rsidRPr="00212D29" w:rsidRDefault="00CD4E00" w:rsidP="00F002DD">
            <w:pPr>
              <w:contextualSpacing/>
            </w:pPr>
            <w:r w:rsidRPr="00212D29">
              <w:t>Right Angle PCB D Sub Connector 9 Pin</w:t>
            </w:r>
          </w:p>
        </w:tc>
        <w:tc>
          <w:tcPr>
            <w:tcW w:w="3038" w:type="dxa"/>
          </w:tcPr>
          <w:p w14:paraId="78300BFA" w14:textId="620967C6" w:rsidR="00152C2B" w:rsidRPr="00212D29" w:rsidRDefault="00CD4E00" w:rsidP="00F002DD">
            <w:pPr>
              <w:contextualSpacing/>
            </w:pPr>
            <w:r w:rsidRPr="00212D29">
              <w:t>Farnell 1848372</w:t>
            </w:r>
            <w:r w:rsidR="00750C72">
              <w:t>*</w:t>
            </w:r>
          </w:p>
        </w:tc>
      </w:tr>
      <w:tr w:rsidR="00152C2B" w:rsidRPr="007A4ECF" w14:paraId="34A5A2B2" w14:textId="77777777" w:rsidTr="00152C2B">
        <w:tc>
          <w:tcPr>
            <w:tcW w:w="2127" w:type="dxa"/>
          </w:tcPr>
          <w:p w14:paraId="02C26E81" w14:textId="77777777" w:rsidR="00152C2B" w:rsidRPr="00212D29" w:rsidRDefault="00152C2B" w:rsidP="00F002DD">
            <w:pPr>
              <w:contextualSpacing/>
            </w:pPr>
            <w:r w:rsidRPr="00212D29">
              <w:t>Interface Connector</w:t>
            </w:r>
          </w:p>
        </w:tc>
        <w:tc>
          <w:tcPr>
            <w:tcW w:w="3969" w:type="dxa"/>
          </w:tcPr>
          <w:p w14:paraId="7815EE3A" w14:textId="77777777" w:rsidR="00152C2B" w:rsidRPr="00212D29" w:rsidRDefault="00CD4E00" w:rsidP="00CD4E00">
            <w:pPr>
              <w:contextualSpacing/>
            </w:pPr>
            <w:r w:rsidRPr="00212D29">
              <w:t xml:space="preserve">Amphenol </w:t>
            </w:r>
            <w:r w:rsidR="00152C2B" w:rsidRPr="00212D29">
              <w:t>RJHSE-5080</w:t>
            </w:r>
          </w:p>
        </w:tc>
        <w:tc>
          <w:tcPr>
            <w:tcW w:w="3038" w:type="dxa"/>
          </w:tcPr>
          <w:p w14:paraId="7C611D15" w14:textId="77777777" w:rsidR="00152C2B" w:rsidRPr="00212D29" w:rsidRDefault="00CD4E00" w:rsidP="00F002DD">
            <w:pPr>
              <w:contextualSpacing/>
            </w:pPr>
            <w:r w:rsidRPr="00212D29">
              <w:t>Farnell 1860577</w:t>
            </w:r>
          </w:p>
        </w:tc>
      </w:tr>
      <w:tr w:rsidR="00152C2B" w:rsidRPr="007A4ECF" w14:paraId="5393C404" w14:textId="77777777" w:rsidTr="00152C2B">
        <w:tc>
          <w:tcPr>
            <w:tcW w:w="2127" w:type="dxa"/>
          </w:tcPr>
          <w:p w14:paraId="515F4813" w14:textId="77777777" w:rsidR="00152C2B" w:rsidRPr="00212D29" w:rsidRDefault="00152C2B" w:rsidP="00F002DD">
            <w:pPr>
              <w:contextualSpacing/>
            </w:pPr>
            <w:r w:rsidRPr="00212D29">
              <w:t>Power Connector</w:t>
            </w:r>
          </w:p>
        </w:tc>
        <w:tc>
          <w:tcPr>
            <w:tcW w:w="3969" w:type="dxa"/>
          </w:tcPr>
          <w:p w14:paraId="4F5CF0B2" w14:textId="77777777" w:rsidR="00152C2B" w:rsidRPr="00212D29" w:rsidRDefault="00CD4E00" w:rsidP="00152C2B">
            <w:pPr>
              <w:contextualSpacing/>
            </w:pPr>
            <w:r w:rsidRPr="00212D29">
              <w:t>DC Power Connector 5mm PCB Mount</w:t>
            </w:r>
          </w:p>
        </w:tc>
        <w:tc>
          <w:tcPr>
            <w:tcW w:w="3038" w:type="dxa"/>
          </w:tcPr>
          <w:p w14:paraId="3B8AB6CE" w14:textId="77777777" w:rsidR="00152C2B" w:rsidRPr="00212D29" w:rsidRDefault="00CD4E00" w:rsidP="00F002DD">
            <w:pPr>
              <w:contextualSpacing/>
            </w:pPr>
            <w:r w:rsidRPr="00212D29">
              <w:t>Farnell 1854512</w:t>
            </w:r>
          </w:p>
        </w:tc>
      </w:tr>
      <w:tr w:rsidR="00F002DD" w:rsidRPr="007A4ECF" w14:paraId="4914B20E" w14:textId="77777777" w:rsidTr="00152C2B">
        <w:tc>
          <w:tcPr>
            <w:tcW w:w="2127" w:type="dxa"/>
          </w:tcPr>
          <w:p w14:paraId="66D3BCB8" w14:textId="77777777" w:rsidR="00F002DD" w:rsidRPr="00212D29" w:rsidRDefault="00F002DD" w:rsidP="00F002DD">
            <w:pPr>
              <w:contextualSpacing/>
            </w:pPr>
            <w:r w:rsidRPr="00212D29">
              <w:t>Fuse Holder</w:t>
            </w:r>
          </w:p>
        </w:tc>
        <w:tc>
          <w:tcPr>
            <w:tcW w:w="3969" w:type="dxa"/>
          </w:tcPr>
          <w:p w14:paraId="63FBD4EE" w14:textId="77777777" w:rsidR="00F002DD" w:rsidRPr="00212D29" w:rsidRDefault="00F002DD" w:rsidP="00F002DD">
            <w:pPr>
              <w:contextualSpacing/>
            </w:pPr>
            <w:r w:rsidRPr="00212D29">
              <w:t>20mm PCB Mount Fuse Holder</w:t>
            </w:r>
          </w:p>
        </w:tc>
        <w:tc>
          <w:tcPr>
            <w:tcW w:w="3038" w:type="dxa"/>
          </w:tcPr>
          <w:p w14:paraId="4F24927D" w14:textId="77777777" w:rsidR="00F002DD" w:rsidRPr="00212D29" w:rsidRDefault="00CD4E00" w:rsidP="00F002DD">
            <w:pPr>
              <w:contextualSpacing/>
            </w:pPr>
            <w:r w:rsidRPr="00212D29">
              <w:t>Farnell 2461158</w:t>
            </w:r>
          </w:p>
        </w:tc>
      </w:tr>
      <w:tr w:rsidR="00F002DD" w:rsidRPr="007A4ECF" w14:paraId="1DF03B91" w14:textId="77777777" w:rsidTr="00152C2B">
        <w:tc>
          <w:tcPr>
            <w:tcW w:w="2127" w:type="dxa"/>
          </w:tcPr>
          <w:p w14:paraId="39FFAB76" w14:textId="77777777" w:rsidR="00F002DD" w:rsidRPr="00212D29" w:rsidRDefault="00F002DD" w:rsidP="00F002DD">
            <w:pPr>
              <w:contextualSpacing/>
            </w:pPr>
            <w:r w:rsidRPr="00212D29">
              <w:t>Fuse</w:t>
            </w:r>
          </w:p>
        </w:tc>
        <w:tc>
          <w:tcPr>
            <w:tcW w:w="3969" w:type="dxa"/>
          </w:tcPr>
          <w:p w14:paraId="2061A8AF" w14:textId="77777777" w:rsidR="00F002DD" w:rsidRPr="00212D29" w:rsidRDefault="00F002DD" w:rsidP="00F002DD">
            <w:pPr>
              <w:contextualSpacing/>
            </w:pPr>
            <w:r w:rsidRPr="00212D29">
              <w:t>20mm 800mA Quick Blow Fuse</w:t>
            </w:r>
          </w:p>
        </w:tc>
        <w:tc>
          <w:tcPr>
            <w:tcW w:w="3038" w:type="dxa"/>
          </w:tcPr>
          <w:p w14:paraId="5D90FABE" w14:textId="77777777" w:rsidR="00F002DD" w:rsidRPr="00212D29" w:rsidRDefault="004B4F9B" w:rsidP="00F002DD">
            <w:pPr>
              <w:contextualSpacing/>
            </w:pPr>
            <w:r w:rsidRPr="00212D29">
              <w:t>Farnell 2461215</w:t>
            </w:r>
          </w:p>
        </w:tc>
      </w:tr>
      <w:tr w:rsidR="00405050" w:rsidRPr="007A4ECF" w14:paraId="6D2CF38E" w14:textId="77777777" w:rsidTr="00152C2B">
        <w:tc>
          <w:tcPr>
            <w:tcW w:w="2127" w:type="dxa"/>
          </w:tcPr>
          <w:p w14:paraId="09859A5A" w14:textId="5178865A" w:rsidR="00405050" w:rsidRPr="00212D29" w:rsidRDefault="00405050" w:rsidP="00405050">
            <w:pPr>
              <w:contextualSpacing/>
            </w:pPr>
            <w:r>
              <w:t>D1</w:t>
            </w:r>
          </w:p>
        </w:tc>
        <w:tc>
          <w:tcPr>
            <w:tcW w:w="3969" w:type="dxa"/>
          </w:tcPr>
          <w:p w14:paraId="657F19DA" w14:textId="69912313" w:rsidR="00405050" w:rsidRPr="00212D29" w:rsidRDefault="00405050" w:rsidP="00405050">
            <w:pPr>
              <w:contextualSpacing/>
            </w:pPr>
            <w:r w:rsidRPr="00212D29">
              <w:t>SA</w:t>
            </w:r>
            <w:r>
              <w:t>12</w:t>
            </w:r>
            <w:r w:rsidRPr="00212D29">
              <w:t>A</w:t>
            </w:r>
          </w:p>
        </w:tc>
        <w:tc>
          <w:tcPr>
            <w:tcW w:w="3038" w:type="dxa"/>
          </w:tcPr>
          <w:p w14:paraId="580FB203" w14:textId="7311B8AF" w:rsidR="00405050" w:rsidRPr="00212D29" w:rsidRDefault="00405050" w:rsidP="00405050">
            <w:pPr>
              <w:contextualSpacing/>
            </w:pPr>
            <w:r w:rsidRPr="00212D29">
              <w:t xml:space="preserve">Farnell </w:t>
            </w:r>
            <w:r>
              <w:t>2679618</w:t>
            </w:r>
          </w:p>
        </w:tc>
      </w:tr>
      <w:tr w:rsidR="00405050" w:rsidRPr="007A4ECF" w14:paraId="611995D0" w14:textId="77777777" w:rsidTr="00152C2B">
        <w:tc>
          <w:tcPr>
            <w:tcW w:w="2127" w:type="dxa"/>
          </w:tcPr>
          <w:p w14:paraId="42271729" w14:textId="17AC83F1" w:rsidR="00405050" w:rsidRPr="00212D29" w:rsidRDefault="00405050" w:rsidP="00405050">
            <w:pPr>
              <w:contextualSpacing/>
            </w:pPr>
            <w:r>
              <w:t>D2, D3, D4</w:t>
            </w:r>
          </w:p>
        </w:tc>
        <w:tc>
          <w:tcPr>
            <w:tcW w:w="3969" w:type="dxa"/>
          </w:tcPr>
          <w:p w14:paraId="70B04EA4" w14:textId="72752809" w:rsidR="00405050" w:rsidRPr="00212D29" w:rsidRDefault="00405050" w:rsidP="00405050">
            <w:pPr>
              <w:contextualSpacing/>
            </w:pPr>
            <w:r w:rsidRPr="00212D29">
              <w:t>SA</w:t>
            </w:r>
            <w:r>
              <w:t>15CA</w:t>
            </w:r>
          </w:p>
        </w:tc>
        <w:tc>
          <w:tcPr>
            <w:tcW w:w="3038" w:type="dxa"/>
          </w:tcPr>
          <w:p w14:paraId="36C5E61C" w14:textId="6B1DD8C4" w:rsidR="00405050" w:rsidRPr="00212D29" w:rsidRDefault="00405050" w:rsidP="00405050">
            <w:pPr>
              <w:contextualSpacing/>
            </w:pPr>
            <w:r w:rsidRPr="00212D29">
              <w:t xml:space="preserve">Farnell </w:t>
            </w:r>
            <w:r>
              <w:t>2762809</w:t>
            </w:r>
          </w:p>
        </w:tc>
      </w:tr>
    </w:tbl>
    <w:p w14:paraId="7125490E" w14:textId="752BF592" w:rsidR="00750C72" w:rsidRDefault="00750C72" w:rsidP="00830835">
      <w:pPr>
        <w:spacing w:before="120"/>
        <w:rPr>
          <w:b/>
          <w:bCs/>
        </w:rPr>
        <w:sectPr w:rsidR="00750C72" w:rsidSect="000C5B81">
          <w:footerReference w:type="even" r:id="rId33"/>
          <w:footerReference w:type="default" r:id="rId34"/>
          <w:headerReference w:type="first" r:id="rId35"/>
          <w:footerReference w:type="first" r:id="rId36"/>
          <w:endnotePr>
            <w:numFmt w:val="decimal"/>
          </w:endnotePr>
          <w:pgSz w:w="11906" w:h="16838"/>
          <w:pgMar w:top="1440" w:right="1440" w:bottom="1440" w:left="1440" w:header="709" w:footer="709" w:gutter="0"/>
          <w:cols w:space="708"/>
          <w:docGrid w:linePitch="360"/>
        </w:sectPr>
      </w:pPr>
      <w:bookmarkStart w:id="295" w:name="_Hlk80967987"/>
      <w:r>
        <w:t xml:space="preserve">(* Farnell part </w:t>
      </w:r>
      <w:r w:rsidRPr="00212D29">
        <w:t>1848372</w:t>
      </w:r>
      <w:r>
        <w:t xml:space="preserve"> has threaded screw lock posts for cable plugs fitted with </w:t>
      </w:r>
      <w:r w:rsidR="005042AB">
        <w:t>locking</w:t>
      </w:r>
      <w:r>
        <w:t xml:space="preserve"> screws. If you do not want these, use alternative </w:t>
      </w:r>
      <w:r w:rsidR="005042AB">
        <w:t xml:space="preserve">part </w:t>
      </w:r>
      <w:r>
        <w:t>1084701 instead.)</w:t>
      </w:r>
    </w:p>
    <w:p w14:paraId="79D2FC43" w14:textId="35B4B8E0" w:rsidR="00152C2B" w:rsidRDefault="00152C2B" w:rsidP="00152C2B">
      <w:pPr>
        <w:pStyle w:val="Heading3"/>
      </w:pPr>
      <w:bookmarkStart w:id="296" w:name="_Toc80968927"/>
      <w:bookmarkEnd w:id="295"/>
      <w:r>
        <w:lastRenderedPageBreak/>
        <w:t>Schematic</w:t>
      </w:r>
      <w:bookmarkEnd w:id="296"/>
    </w:p>
    <w:p w14:paraId="2E24895B" w14:textId="3BC4DAA0" w:rsidR="00152C2B" w:rsidRDefault="00987488" w:rsidP="00994514">
      <w:pPr>
        <w:jc w:val="center"/>
      </w:pPr>
      <w:r>
        <w:rPr>
          <w:noProof/>
        </w:rPr>
        <w:drawing>
          <wp:inline distT="0" distB="0" distL="0" distR="0" wp14:anchorId="7EB5259C" wp14:editId="3C2DCDD7">
            <wp:extent cx="8107200" cy="5400000"/>
            <wp:effectExtent l="0" t="0" r="8255" b="0"/>
            <wp:docPr id="91" name="Picture 9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SimulatorT2PowerRevD_sch.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8107200" cy="5400000"/>
                    </a:xfrm>
                    <a:prstGeom prst="rect">
                      <a:avLst/>
                    </a:prstGeom>
                  </pic:spPr>
                </pic:pic>
              </a:graphicData>
            </a:graphic>
          </wp:inline>
        </w:drawing>
      </w:r>
    </w:p>
    <w:p w14:paraId="4AB63B01" w14:textId="77777777" w:rsidR="00994514" w:rsidRDefault="00994514" w:rsidP="00152C2B">
      <w:pPr>
        <w:pStyle w:val="Heading3"/>
        <w:sectPr w:rsidR="00994514" w:rsidSect="00733A4D">
          <w:endnotePr>
            <w:numFmt w:val="decimal"/>
          </w:endnotePr>
          <w:pgSz w:w="16838" w:h="11906" w:orient="landscape"/>
          <w:pgMar w:top="1440" w:right="1440" w:bottom="1440" w:left="1440" w:header="709" w:footer="709" w:gutter="0"/>
          <w:cols w:space="708"/>
          <w:docGrid w:linePitch="360"/>
        </w:sectPr>
      </w:pPr>
    </w:p>
    <w:p w14:paraId="4C027220" w14:textId="77777777" w:rsidR="00D230DD" w:rsidRDefault="00D230DD" w:rsidP="00D230DD">
      <w:pPr>
        <w:pStyle w:val="Heading3"/>
      </w:pPr>
      <w:bookmarkStart w:id="297" w:name="_Toc80968928"/>
      <w:r>
        <w:lastRenderedPageBreak/>
        <w:t>Parts</w:t>
      </w:r>
      <w:bookmarkEnd w:id="297"/>
    </w:p>
    <w:p w14:paraId="14E10A86" w14:textId="77777777" w:rsidR="00D230DD" w:rsidRPr="00212D29" w:rsidRDefault="00D230DD" w:rsidP="00D230DD">
      <w:pPr>
        <w:keepNext/>
      </w:pPr>
      <w:r w:rsidRPr="00212D29">
        <w:t xml:space="preserve">The following photograph shows the complete set of parts </w:t>
      </w:r>
      <w:r w:rsidR="00212D29" w:rsidRPr="00212D29">
        <w:t xml:space="preserve">required </w:t>
      </w:r>
      <w:r w:rsidRPr="00212D29">
        <w:t xml:space="preserve">for the Power Board PCB. </w:t>
      </w:r>
    </w:p>
    <w:p w14:paraId="185D6271" w14:textId="4FF47CF8" w:rsidR="00D230DD" w:rsidRDefault="00987488" w:rsidP="00D230DD">
      <w:pPr>
        <w:keepNext/>
        <w:jc w:val="center"/>
      </w:pPr>
      <w:r>
        <w:rPr>
          <w:noProof/>
        </w:rPr>
        <w:drawing>
          <wp:inline distT="0" distB="0" distL="0" distR="0" wp14:anchorId="442A8B3E" wp14:editId="371BAFA3">
            <wp:extent cx="3600000" cy="2624400"/>
            <wp:effectExtent l="19050" t="19050" r="19685" b="24130"/>
            <wp:docPr id="92" name="Picture 92"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g_0658.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600000" cy="2624400"/>
                    </a:xfrm>
                    <a:prstGeom prst="rect">
                      <a:avLst/>
                    </a:prstGeom>
                    <a:ln w="12700">
                      <a:solidFill>
                        <a:schemeClr val="tx1"/>
                      </a:solidFill>
                    </a:ln>
                  </pic:spPr>
                </pic:pic>
              </a:graphicData>
            </a:graphic>
          </wp:inline>
        </w:drawing>
      </w:r>
    </w:p>
    <w:p w14:paraId="51963F86" w14:textId="0FE4C148" w:rsidR="00D230DD" w:rsidRPr="009B5FE2" w:rsidRDefault="00D230DD" w:rsidP="00D230DD">
      <w:pPr>
        <w:pStyle w:val="Caption"/>
        <w:jc w:val="center"/>
      </w:pPr>
      <w:bookmarkStart w:id="298" w:name="_Toc80969010"/>
      <w:r>
        <w:t xml:space="preserve">Figure </w:t>
      </w:r>
      <w:r>
        <w:rPr>
          <w:noProof/>
        </w:rPr>
        <w:fldChar w:fldCharType="begin"/>
      </w:r>
      <w:r>
        <w:rPr>
          <w:noProof/>
        </w:rPr>
        <w:instrText xml:space="preserve"> SEQ Figure \* ARABIC </w:instrText>
      </w:r>
      <w:r>
        <w:rPr>
          <w:noProof/>
        </w:rPr>
        <w:fldChar w:fldCharType="separate"/>
      </w:r>
      <w:r w:rsidR="00476E07">
        <w:rPr>
          <w:noProof/>
        </w:rPr>
        <w:t>19</w:t>
      </w:r>
      <w:r>
        <w:rPr>
          <w:noProof/>
        </w:rPr>
        <w:fldChar w:fldCharType="end"/>
      </w:r>
      <w:r>
        <w:t xml:space="preserve"> – Power Board Parts</w:t>
      </w:r>
      <w:bookmarkEnd w:id="298"/>
    </w:p>
    <w:p w14:paraId="0C0FD38C" w14:textId="77777777" w:rsidR="00152C2B" w:rsidRDefault="00152C2B" w:rsidP="00152C2B">
      <w:pPr>
        <w:pStyle w:val="Heading3"/>
      </w:pPr>
      <w:bookmarkStart w:id="299" w:name="_Toc80968929"/>
      <w:r>
        <w:t>PCB Layout</w:t>
      </w:r>
      <w:bookmarkEnd w:id="299"/>
    </w:p>
    <w:p w14:paraId="5633497F" w14:textId="77777777" w:rsidR="00152C2B" w:rsidRPr="00212D29" w:rsidRDefault="00152C2B" w:rsidP="00152C2B">
      <w:pPr>
        <w:keepNext/>
      </w:pPr>
      <w:r w:rsidRPr="00212D29">
        <w:t>The following diagram shows the layout of the Power Board PCB. All components are mounted on the top (silkscreen) side of the board.</w:t>
      </w:r>
    </w:p>
    <w:p w14:paraId="08976A5A" w14:textId="5111B365" w:rsidR="00152C2B" w:rsidRDefault="005B1C6D" w:rsidP="00152C2B">
      <w:pPr>
        <w:keepNext/>
        <w:jc w:val="center"/>
      </w:pPr>
      <w:r>
        <w:rPr>
          <w:noProof/>
        </w:rPr>
        <w:drawing>
          <wp:inline distT="0" distB="0" distL="0" distR="0" wp14:anchorId="65981DF0" wp14:editId="4485A0F4">
            <wp:extent cx="2736923" cy="2764615"/>
            <wp:effectExtent l="19050" t="19050" r="25400" b="17145"/>
            <wp:docPr id="107" name="Picture 107"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SimulatorT2PowerRevD_brd - white.png"/>
                    <pic:cNvPicPr/>
                  </pic:nvPicPr>
                  <pic:blipFill>
                    <a:blip r:embed="rId39">
                      <a:extLst>
                        <a:ext uri="{28A0092B-C50C-407E-A947-70E740481C1C}">
                          <a14:useLocalDpi xmlns:a14="http://schemas.microsoft.com/office/drawing/2010/main" val="0"/>
                        </a:ext>
                      </a:extLst>
                    </a:blip>
                    <a:stretch>
                      <a:fillRect/>
                    </a:stretch>
                  </pic:blipFill>
                  <pic:spPr>
                    <a:xfrm>
                      <a:off x="0" y="0"/>
                      <a:ext cx="2736923" cy="2764615"/>
                    </a:xfrm>
                    <a:prstGeom prst="rect">
                      <a:avLst/>
                    </a:prstGeom>
                    <a:ln w="12700">
                      <a:solidFill>
                        <a:schemeClr val="tx1"/>
                      </a:solidFill>
                    </a:ln>
                  </pic:spPr>
                </pic:pic>
              </a:graphicData>
            </a:graphic>
          </wp:inline>
        </w:drawing>
      </w:r>
    </w:p>
    <w:p w14:paraId="33D7B0AC" w14:textId="10322FC0" w:rsidR="00E21E80" w:rsidRPr="009B5FE2" w:rsidRDefault="00E21E80" w:rsidP="00E21E80">
      <w:pPr>
        <w:pStyle w:val="Caption"/>
        <w:jc w:val="center"/>
      </w:pPr>
      <w:bookmarkStart w:id="300" w:name="_Toc80969011"/>
      <w:r>
        <w:t xml:space="preserve">Figure </w:t>
      </w:r>
      <w:r w:rsidR="00D15F53">
        <w:rPr>
          <w:noProof/>
        </w:rPr>
        <w:fldChar w:fldCharType="begin"/>
      </w:r>
      <w:r w:rsidR="00D15F53">
        <w:rPr>
          <w:noProof/>
        </w:rPr>
        <w:instrText xml:space="preserve"> SEQ Figure \* ARABIC </w:instrText>
      </w:r>
      <w:r w:rsidR="00D15F53">
        <w:rPr>
          <w:noProof/>
        </w:rPr>
        <w:fldChar w:fldCharType="separate"/>
      </w:r>
      <w:r w:rsidR="00476E07">
        <w:rPr>
          <w:noProof/>
        </w:rPr>
        <w:t>20</w:t>
      </w:r>
      <w:r w:rsidR="00D15F53">
        <w:rPr>
          <w:noProof/>
        </w:rPr>
        <w:fldChar w:fldCharType="end"/>
      </w:r>
      <w:r>
        <w:t xml:space="preserve"> – Power Board Layout</w:t>
      </w:r>
      <w:bookmarkEnd w:id="300"/>
    </w:p>
    <w:p w14:paraId="74A1963D" w14:textId="77777777" w:rsidR="00152C2B" w:rsidRDefault="00152C2B" w:rsidP="00152C2B">
      <w:pPr>
        <w:pStyle w:val="Heading3"/>
      </w:pPr>
      <w:bookmarkStart w:id="301" w:name="_Toc80968930"/>
      <w:r>
        <w:t>Construction</w:t>
      </w:r>
      <w:bookmarkEnd w:id="301"/>
    </w:p>
    <w:p w14:paraId="760DA79B" w14:textId="7B61729A" w:rsidR="00152C2B" w:rsidRPr="00212D29" w:rsidRDefault="00152C2B" w:rsidP="00152C2B">
      <w:r w:rsidRPr="00212D29">
        <w:t xml:space="preserve">All the components on the </w:t>
      </w:r>
      <w:r w:rsidR="008A35FF" w:rsidRPr="00212D29">
        <w:t xml:space="preserve">Power </w:t>
      </w:r>
      <w:r w:rsidR="004E19AE">
        <w:t>module</w:t>
      </w:r>
      <w:r w:rsidR="004E19AE" w:rsidRPr="00212D29">
        <w:t xml:space="preserve"> </w:t>
      </w:r>
      <w:r w:rsidRPr="00212D29">
        <w:t>are mounted on top, silkscreen, side of the board.</w:t>
      </w:r>
    </w:p>
    <w:p w14:paraId="04E3D27C" w14:textId="77777777" w:rsidR="00DC3C21" w:rsidRPr="00212D29" w:rsidRDefault="00DC3C21" w:rsidP="006C4A3A">
      <w:pPr>
        <w:pStyle w:val="ListParagraph"/>
        <w:numPr>
          <w:ilvl w:val="0"/>
          <w:numId w:val="6"/>
        </w:numPr>
      </w:pPr>
      <w:r w:rsidRPr="00212D29">
        <w:t>If your Power Board came from a panelized PCB, lightly file down any remaining nibs from the edges of the board.</w:t>
      </w:r>
    </w:p>
    <w:p w14:paraId="330E8530" w14:textId="57113F93" w:rsidR="00152C2B" w:rsidRDefault="00152C2B" w:rsidP="006C4A3A">
      <w:pPr>
        <w:pStyle w:val="ListParagraph"/>
        <w:numPr>
          <w:ilvl w:val="0"/>
          <w:numId w:val="6"/>
        </w:numPr>
      </w:pPr>
      <w:r w:rsidRPr="00212D29">
        <w:lastRenderedPageBreak/>
        <w:t>Start by soldering the components with the lowest profile, then the remainder of the components in order of increasing height</w:t>
      </w:r>
      <w:r w:rsidR="008A35FF" w:rsidRPr="00212D29">
        <w:t>.</w:t>
      </w:r>
    </w:p>
    <w:p w14:paraId="2B368D55" w14:textId="4DDAC324" w:rsidR="00987488" w:rsidRPr="00212D29" w:rsidRDefault="00987488" w:rsidP="00987488">
      <w:pPr>
        <w:pStyle w:val="ListParagraph"/>
        <w:numPr>
          <w:ilvl w:val="0"/>
          <w:numId w:val="6"/>
        </w:numPr>
      </w:pPr>
      <w:r w:rsidRPr="00212D29">
        <w:t xml:space="preserve">Pay </w:t>
      </w:r>
      <w:r>
        <w:t>close</w:t>
      </w:r>
      <w:r w:rsidRPr="00212D29">
        <w:t xml:space="preserve"> attention to the correct orientation of the polarised </w:t>
      </w:r>
      <w:r>
        <w:t>diode</w:t>
      </w:r>
      <w:r w:rsidRPr="00212D29">
        <w:t xml:space="preserve"> D1</w:t>
      </w:r>
      <w:r>
        <w:t>. D2, D3 &amp; D4 are not polarised.</w:t>
      </w:r>
    </w:p>
    <w:p w14:paraId="4F18475F" w14:textId="77777777" w:rsidR="008A35FF" w:rsidRPr="00212D29" w:rsidRDefault="008A35FF" w:rsidP="006C4A3A">
      <w:pPr>
        <w:pStyle w:val="ListParagraph"/>
        <w:numPr>
          <w:ilvl w:val="0"/>
          <w:numId w:val="6"/>
        </w:numPr>
      </w:pPr>
      <w:r w:rsidRPr="00212D29">
        <w:t>There is no need to fit pins to the test point holes TP1 – TP2.</w:t>
      </w:r>
    </w:p>
    <w:p w14:paraId="7176E58B" w14:textId="77777777" w:rsidR="008A35FF" w:rsidRPr="00212D29" w:rsidRDefault="008A35FF" w:rsidP="006C4A3A">
      <w:pPr>
        <w:pStyle w:val="ListParagraph"/>
        <w:numPr>
          <w:ilvl w:val="0"/>
          <w:numId w:val="6"/>
        </w:numPr>
      </w:pPr>
      <w:r w:rsidRPr="00212D29">
        <w:t>Fit a 20mm 800mA quick blow fuse to the fuse holder.</w:t>
      </w:r>
    </w:p>
    <w:p w14:paraId="7951041F" w14:textId="67A2387E" w:rsidR="00152C2B" w:rsidRPr="00212D29" w:rsidRDefault="008A35FF" w:rsidP="006C4A3A">
      <w:pPr>
        <w:pStyle w:val="ListParagraph"/>
        <w:numPr>
          <w:ilvl w:val="0"/>
          <w:numId w:val="1"/>
        </w:numPr>
      </w:pPr>
      <w:r w:rsidRPr="00212D29">
        <w:t>Note that the connectors</w:t>
      </w:r>
      <w:r w:rsidR="00DC3C21" w:rsidRPr="00212D29">
        <w:t xml:space="preserve"> overhang the </w:t>
      </w:r>
      <w:r w:rsidRPr="00212D29">
        <w:t>edge</w:t>
      </w:r>
      <w:r w:rsidR="00DC3C21" w:rsidRPr="00212D29">
        <w:t>s</w:t>
      </w:r>
      <w:r w:rsidRPr="00212D29">
        <w:t xml:space="preserve"> of the PCB</w:t>
      </w:r>
      <w:r w:rsidR="00DC3C21" w:rsidRPr="00212D29">
        <w:t xml:space="preserve"> slightly</w:t>
      </w:r>
      <w:r w:rsidRPr="00212D29">
        <w:t xml:space="preserve">. This is </w:t>
      </w:r>
      <w:r w:rsidR="000E6CD5" w:rsidRPr="00212D29">
        <w:t>intentional and</w:t>
      </w:r>
      <w:r w:rsidRPr="00212D29">
        <w:t xml:space="preserve"> is to allow for the board to be fitted into to a case in future.</w:t>
      </w:r>
    </w:p>
    <w:p w14:paraId="34181891" w14:textId="77777777" w:rsidR="00152C2B" w:rsidRPr="00212D29" w:rsidRDefault="00152C2B" w:rsidP="00152C2B">
      <w:pPr>
        <w:keepNext/>
      </w:pPr>
      <w:r w:rsidRPr="00212D29">
        <w:t>A completed Power Board PCB is shown in the following photograph.</w:t>
      </w:r>
    </w:p>
    <w:p w14:paraId="1B733D88" w14:textId="5A7A6FB0" w:rsidR="00152C2B" w:rsidRDefault="00987488" w:rsidP="00152C2B">
      <w:pPr>
        <w:keepNext/>
        <w:jc w:val="center"/>
      </w:pPr>
      <w:r>
        <w:rPr>
          <w:noProof/>
        </w:rPr>
        <w:drawing>
          <wp:inline distT="0" distB="0" distL="0" distR="0" wp14:anchorId="3ECDDCCF" wp14:editId="4A36E5D3">
            <wp:extent cx="3600000" cy="2743200"/>
            <wp:effectExtent l="19050" t="19050" r="19685" b="19050"/>
            <wp:docPr id="97" name="Picture 97" descr="A close up of a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g_0662.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600000" cy="2743200"/>
                    </a:xfrm>
                    <a:prstGeom prst="rect">
                      <a:avLst/>
                    </a:prstGeom>
                    <a:ln w="12700">
                      <a:solidFill>
                        <a:schemeClr val="tx1"/>
                      </a:solidFill>
                    </a:ln>
                  </pic:spPr>
                </pic:pic>
              </a:graphicData>
            </a:graphic>
          </wp:inline>
        </w:drawing>
      </w:r>
    </w:p>
    <w:p w14:paraId="2F0C4F7E" w14:textId="301A45D7" w:rsidR="00152C2B" w:rsidRDefault="00152C2B" w:rsidP="00152C2B">
      <w:pPr>
        <w:pStyle w:val="Caption"/>
        <w:jc w:val="center"/>
      </w:pPr>
      <w:bookmarkStart w:id="302" w:name="_Toc80969012"/>
      <w:r>
        <w:t xml:space="preserve">Figure </w:t>
      </w:r>
      <w:r w:rsidR="00D15F53">
        <w:rPr>
          <w:noProof/>
        </w:rPr>
        <w:fldChar w:fldCharType="begin"/>
      </w:r>
      <w:r w:rsidR="00D15F53">
        <w:rPr>
          <w:noProof/>
        </w:rPr>
        <w:instrText xml:space="preserve"> SEQ Figure \* ARABIC </w:instrText>
      </w:r>
      <w:r w:rsidR="00D15F53">
        <w:rPr>
          <w:noProof/>
        </w:rPr>
        <w:fldChar w:fldCharType="separate"/>
      </w:r>
      <w:r w:rsidR="00476E07">
        <w:rPr>
          <w:noProof/>
        </w:rPr>
        <w:t>21</w:t>
      </w:r>
      <w:r w:rsidR="00D15F53">
        <w:rPr>
          <w:noProof/>
        </w:rPr>
        <w:fldChar w:fldCharType="end"/>
      </w:r>
      <w:r>
        <w:t xml:space="preserve"> – Completed </w:t>
      </w:r>
      <w:r w:rsidR="00E21E80">
        <w:t xml:space="preserve">Power </w:t>
      </w:r>
      <w:r w:rsidR="004E19AE">
        <w:t xml:space="preserve">Module </w:t>
      </w:r>
      <w:r>
        <w:t>PCB</w:t>
      </w:r>
      <w:bookmarkEnd w:id="302"/>
    </w:p>
    <w:p w14:paraId="06525A63" w14:textId="2CC2F7B9" w:rsidR="00E21E80" w:rsidRDefault="00E21E80" w:rsidP="00994514">
      <w:pPr>
        <w:pStyle w:val="Heading2"/>
        <w:pageBreakBefore/>
      </w:pPr>
      <w:bookmarkStart w:id="303" w:name="_Toc80968931"/>
      <w:r>
        <w:lastRenderedPageBreak/>
        <w:t xml:space="preserve">Magneto-Resistive Sensor </w:t>
      </w:r>
      <w:r w:rsidR="004E19AE">
        <w:t>Module</w:t>
      </w:r>
      <w:bookmarkEnd w:id="303"/>
    </w:p>
    <w:p w14:paraId="206231A1" w14:textId="753D9C94" w:rsidR="00DC3C21" w:rsidRPr="00212D29" w:rsidRDefault="00DC3C21" w:rsidP="00DC3C21">
      <w:r w:rsidRPr="00212D29">
        <w:t xml:space="preserve">The magneto-resistive </w:t>
      </w:r>
      <w:r w:rsidR="008E418D" w:rsidRPr="00212D29">
        <w:t>s</w:t>
      </w:r>
      <w:r w:rsidRPr="00212D29">
        <w:t>ensor</w:t>
      </w:r>
      <w:r w:rsidR="004E19AE">
        <w:t xml:space="preserve"> module</w:t>
      </w:r>
      <w:r w:rsidRPr="00212D29">
        <w:t>, which is based on a design</w:t>
      </w:r>
      <w:r w:rsidRPr="00212D29">
        <w:rPr>
          <w:rStyle w:val="FootnoteReference"/>
        </w:rPr>
        <w:footnoteReference w:id="15"/>
      </w:r>
      <w:r w:rsidRPr="00212D29">
        <w:t xml:space="preserve"> by Aidan Hedley, uses a Honeywell magneto-resistive sensor IC</w:t>
      </w:r>
      <w:r w:rsidRPr="00212D29">
        <w:rPr>
          <w:rStyle w:val="FootnoteReference"/>
        </w:rPr>
        <w:footnoteReference w:id="16"/>
      </w:r>
      <w:r w:rsidRPr="00212D29">
        <w:t xml:space="preserve">, activated by a small, powerful rare earth magnet mounted on the wheel shroud. This sensor has no moving or optical </w:t>
      </w:r>
      <w:r w:rsidR="000E6CD5" w:rsidRPr="00212D29">
        <w:t>parts and</w:t>
      </w:r>
      <w:r w:rsidRPr="00212D29">
        <w:t xml:space="preserve"> is completely free of optical interference. It also draws much less current than </w:t>
      </w:r>
      <w:r w:rsidR="009B7054" w:rsidRPr="00212D29">
        <w:t>most</w:t>
      </w:r>
      <w:r w:rsidRPr="00212D29">
        <w:t xml:space="preserve"> optical sensor</w:t>
      </w:r>
      <w:r w:rsidR="009B7054" w:rsidRPr="00212D29">
        <w:t>s</w:t>
      </w:r>
      <w:r w:rsidRPr="00212D29">
        <w:t>.</w:t>
      </w:r>
    </w:p>
    <w:p w14:paraId="7216A0A9" w14:textId="241678E3" w:rsidR="00DC3C21" w:rsidRPr="00212D29" w:rsidRDefault="00DC3C21" w:rsidP="00DC3C21">
      <w:r w:rsidRPr="00212D29">
        <w:t xml:space="preserve">Using a magnet of the type suggested below, the </w:t>
      </w:r>
      <w:r w:rsidR="009B7054" w:rsidRPr="00212D29">
        <w:t xml:space="preserve">absolute </w:t>
      </w:r>
      <w:r w:rsidRPr="00212D29">
        <w:t xml:space="preserve">maximum operating distance of the prototype </w:t>
      </w:r>
      <w:r w:rsidR="000E6CD5">
        <w:t>is</w:t>
      </w:r>
      <w:r w:rsidRPr="00212D29">
        <w:t xml:space="preserve"> approximately 60mm (face of magnet to face of </w:t>
      </w:r>
      <w:r w:rsidR="009B7054" w:rsidRPr="00212D29">
        <w:t>sensor</w:t>
      </w:r>
      <w:r w:rsidRPr="00212D29">
        <w:t>). In practice a</w:t>
      </w:r>
      <w:r w:rsidR="009B7054" w:rsidRPr="00212D29">
        <w:t xml:space="preserve"> maximum operating</w:t>
      </w:r>
      <w:r w:rsidRPr="00212D29">
        <w:t xml:space="preserve"> distance of approximately </w:t>
      </w:r>
      <w:r w:rsidR="009B7054" w:rsidRPr="00212D29">
        <w:t>30-</w:t>
      </w:r>
      <w:r w:rsidRPr="00212D29">
        <w:t xml:space="preserve">40mm </w:t>
      </w:r>
      <w:r w:rsidR="009B7054" w:rsidRPr="00212D29">
        <w:t>is recommended</w:t>
      </w:r>
      <w:r w:rsidRPr="00212D29">
        <w:t>.</w:t>
      </w:r>
    </w:p>
    <w:p w14:paraId="691E75EB" w14:textId="77777777" w:rsidR="00DC3C21" w:rsidRDefault="009B7054" w:rsidP="00DC3C21">
      <w:pPr>
        <w:keepNext/>
        <w:jc w:val="center"/>
      </w:pPr>
      <w:r>
        <w:rPr>
          <w:noProof/>
          <w:lang w:eastAsia="en-GB"/>
        </w:rPr>
        <w:drawing>
          <wp:inline distT="0" distB="0" distL="0" distR="0" wp14:anchorId="5D79D1C8" wp14:editId="2571CC89">
            <wp:extent cx="3600000" cy="1980000"/>
            <wp:effectExtent l="19050" t="19050" r="19685" b="203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464.jpg"/>
                    <pic:cNvPicPr/>
                  </pic:nvPicPr>
                  <pic:blipFill>
                    <a:blip r:embed="rId41">
                      <a:extLst>
                        <a:ext uri="{28A0092B-C50C-407E-A947-70E740481C1C}">
                          <a14:useLocalDpi xmlns:a14="http://schemas.microsoft.com/office/drawing/2010/main" val="0"/>
                        </a:ext>
                      </a:extLst>
                    </a:blip>
                    <a:stretch>
                      <a:fillRect/>
                    </a:stretch>
                  </pic:blipFill>
                  <pic:spPr>
                    <a:xfrm>
                      <a:off x="0" y="0"/>
                      <a:ext cx="3600000" cy="1980000"/>
                    </a:xfrm>
                    <a:prstGeom prst="rect">
                      <a:avLst/>
                    </a:prstGeom>
                    <a:ln w="12700">
                      <a:solidFill>
                        <a:schemeClr val="tx1"/>
                      </a:solidFill>
                    </a:ln>
                  </pic:spPr>
                </pic:pic>
              </a:graphicData>
            </a:graphic>
          </wp:inline>
        </w:drawing>
      </w:r>
    </w:p>
    <w:p w14:paraId="509EA265" w14:textId="102C5560" w:rsidR="00DC3C21" w:rsidRDefault="00DC3C21" w:rsidP="00DC3C21">
      <w:pPr>
        <w:pStyle w:val="Caption"/>
        <w:jc w:val="center"/>
        <w:rPr>
          <w:color w:val="00B050"/>
        </w:rPr>
      </w:pPr>
      <w:bookmarkStart w:id="309" w:name="_Toc472626756"/>
      <w:bookmarkStart w:id="310" w:name="_Toc80969013"/>
      <w:r>
        <w:t xml:space="preserve">Figure </w:t>
      </w:r>
      <w:r w:rsidR="00D15F53">
        <w:rPr>
          <w:noProof/>
        </w:rPr>
        <w:fldChar w:fldCharType="begin"/>
      </w:r>
      <w:r w:rsidR="00D15F53">
        <w:rPr>
          <w:noProof/>
        </w:rPr>
        <w:instrText xml:space="preserve"> SEQ Figure \* ARABIC </w:instrText>
      </w:r>
      <w:r w:rsidR="00D15F53">
        <w:rPr>
          <w:noProof/>
        </w:rPr>
        <w:fldChar w:fldCharType="separate"/>
      </w:r>
      <w:r w:rsidR="00476E07">
        <w:rPr>
          <w:noProof/>
        </w:rPr>
        <w:t>22</w:t>
      </w:r>
      <w:r w:rsidR="00D15F53">
        <w:rPr>
          <w:noProof/>
        </w:rPr>
        <w:fldChar w:fldCharType="end"/>
      </w:r>
      <w:r>
        <w:t xml:space="preserve"> – Magneto-Resistive Sensor Demonstration</w:t>
      </w:r>
      <w:bookmarkEnd w:id="309"/>
      <w:bookmarkEnd w:id="310"/>
    </w:p>
    <w:p w14:paraId="70C8D75A" w14:textId="77777777" w:rsidR="00E21E80" w:rsidRPr="00212D29" w:rsidRDefault="00DC3C21" w:rsidP="00E21E80">
      <w:r w:rsidRPr="00212D29">
        <w:t>The sensor PCB contains all the components of the sensor, including the magneto-resistive sensor itself, a diagnostic LED, and associated components.</w:t>
      </w:r>
      <w:r w:rsidR="008E418D" w:rsidRPr="00212D29">
        <w:t xml:space="preserve"> Build one sensor PCB for each bell you want to connect to the simulator.</w:t>
      </w:r>
    </w:p>
    <w:p w14:paraId="63FA8FA7" w14:textId="77777777" w:rsidR="00E21E80" w:rsidRDefault="00E21E80" w:rsidP="00E21E80">
      <w:pPr>
        <w:pStyle w:val="Heading3"/>
      </w:pPr>
      <w:bookmarkStart w:id="311" w:name="_Toc80968932"/>
      <w:r>
        <w:t>Parts List</w:t>
      </w:r>
      <w:bookmarkEnd w:id="311"/>
    </w:p>
    <w:p w14:paraId="1E65F288" w14:textId="2310803A" w:rsidR="00E21E80" w:rsidRPr="00393B25" w:rsidRDefault="00E21E80" w:rsidP="00E21E80">
      <w:pPr>
        <w:pStyle w:val="Caption"/>
        <w:keepNext/>
      </w:pPr>
      <w:bookmarkStart w:id="312" w:name="_Toc80969073"/>
      <w:r>
        <w:t xml:space="preserve">Table </w:t>
      </w:r>
      <w:r w:rsidR="00D15F53">
        <w:rPr>
          <w:noProof/>
        </w:rPr>
        <w:fldChar w:fldCharType="begin"/>
      </w:r>
      <w:r w:rsidR="00D15F53">
        <w:rPr>
          <w:noProof/>
        </w:rPr>
        <w:instrText xml:space="preserve"> SEQ Table \* ARABIC </w:instrText>
      </w:r>
      <w:r w:rsidR="00D15F53">
        <w:rPr>
          <w:noProof/>
        </w:rPr>
        <w:fldChar w:fldCharType="separate"/>
      </w:r>
      <w:r w:rsidR="00476E07">
        <w:rPr>
          <w:noProof/>
        </w:rPr>
        <w:t>3</w:t>
      </w:r>
      <w:r w:rsidR="00D15F53">
        <w:rPr>
          <w:noProof/>
        </w:rPr>
        <w:fldChar w:fldCharType="end"/>
      </w:r>
      <w:r>
        <w:t xml:space="preserve"> – Magneto-Resistive Sensor </w:t>
      </w:r>
      <w:r w:rsidR="004E19AE">
        <w:t xml:space="preserve">Module </w:t>
      </w:r>
      <w:r>
        <w:t>Parts List</w:t>
      </w:r>
      <w:bookmarkEnd w:id="312"/>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5"/>
        <w:gridCol w:w="4394"/>
        <w:gridCol w:w="2755"/>
      </w:tblGrid>
      <w:tr w:rsidR="00E21E80" w:rsidRPr="00AE25BB" w14:paraId="02EB9499" w14:textId="77777777" w:rsidTr="0061073A">
        <w:tc>
          <w:tcPr>
            <w:tcW w:w="1985" w:type="dxa"/>
            <w:shd w:val="clear" w:color="auto" w:fill="D9D9D9" w:themeFill="background1" w:themeFillShade="D9"/>
          </w:tcPr>
          <w:p w14:paraId="4815FE5B" w14:textId="77777777" w:rsidR="00E21E80" w:rsidRPr="00212D29" w:rsidRDefault="00E21E80" w:rsidP="00F002DD">
            <w:pPr>
              <w:contextualSpacing/>
              <w:rPr>
                <w:b/>
              </w:rPr>
            </w:pPr>
            <w:r w:rsidRPr="00212D29">
              <w:rPr>
                <w:b/>
              </w:rPr>
              <w:t>Reference</w:t>
            </w:r>
          </w:p>
        </w:tc>
        <w:tc>
          <w:tcPr>
            <w:tcW w:w="4394" w:type="dxa"/>
            <w:shd w:val="clear" w:color="auto" w:fill="D9D9D9" w:themeFill="background1" w:themeFillShade="D9"/>
          </w:tcPr>
          <w:p w14:paraId="0ECBD6AF" w14:textId="77777777" w:rsidR="00E21E80" w:rsidRPr="00212D29" w:rsidRDefault="00E21E80" w:rsidP="00F002DD">
            <w:pPr>
              <w:contextualSpacing/>
              <w:rPr>
                <w:b/>
              </w:rPr>
            </w:pPr>
            <w:r w:rsidRPr="00212D29">
              <w:rPr>
                <w:b/>
              </w:rPr>
              <w:t>Component</w:t>
            </w:r>
          </w:p>
        </w:tc>
        <w:tc>
          <w:tcPr>
            <w:tcW w:w="2755" w:type="dxa"/>
            <w:shd w:val="clear" w:color="auto" w:fill="D9D9D9" w:themeFill="background1" w:themeFillShade="D9"/>
          </w:tcPr>
          <w:p w14:paraId="3CF7A116" w14:textId="77777777" w:rsidR="00E21E80" w:rsidRPr="00212D29" w:rsidRDefault="00E21E80" w:rsidP="00F002DD">
            <w:pPr>
              <w:contextualSpacing/>
              <w:rPr>
                <w:b/>
              </w:rPr>
            </w:pPr>
            <w:r w:rsidRPr="00212D29">
              <w:rPr>
                <w:b/>
              </w:rPr>
              <w:t>Notes</w:t>
            </w:r>
          </w:p>
        </w:tc>
      </w:tr>
      <w:tr w:rsidR="00E21E80" w:rsidRPr="007A4ECF" w14:paraId="266A91C8" w14:textId="77777777" w:rsidTr="0061073A">
        <w:tc>
          <w:tcPr>
            <w:tcW w:w="1985" w:type="dxa"/>
          </w:tcPr>
          <w:p w14:paraId="22B06FA0" w14:textId="77777777" w:rsidR="00E21E80" w:rsidRPr="00212D29" w:rsidRDefault="00E21E80" w:rsidP="00F002DD">
            <w:pPr>
              <w:contextualSpacing/>
            </w:pPr>
            <w:r w:rsidRPr="00212D29">
              <w:t>PCB</w:t>
            </w:r>
          </w:p>
        </w:tc>
        <w:tc>
          <w:tcPr>
            <w:tcW w:w="4394" w:type="dxa"/>
          </w:tcPr>
          <w:p w14:paraId="65B70FE3" w14:textId="77777777" w:rsidR="00E21E80" w:rsidRPr="00212D29" w:rsidRDefault="00E21E80" w:rsidP="00994514">
            <w:pPr>
              <w:contextualSpacing/>
            </w:pPr>
            <w:r w:rsidRPr="00212D29">
              <w:t xml:space="preserve">Type 2 </w:t>
            </w:r>
            <w:r w:rsidR="00994514" w:rsidRPr="00212D29">
              <w:t>Magneto-Resistive Sensor PCB</w:t>
            </w:r>
          </w:p>
        </w:tc>
        <w:tc>
          <w:tcPr>
            <w:tcW w:w="2755" w:type="dxa"/>
          </w:tcPr>
          <w:p w14:paraId="3AE9623D" w14:textId="77777777" w:rsidR="00E21E80" w:rsidRPr="00212D29" w:rsidRDefault="00E21E80" w:rsidP="00F002DD">
            <w:pPr>
              <w:contextualSpacing/>
            </w:pPr>
          </w:p>
        </w:tc>
      </w:tr>
      <w:tr w:rsidR="00E21E80" w:rsidRPr="007A4ECF" w14:paraId="3A5C9312" w14:textId="77777777" w:rsidTr="0061073A">
        <w:tc>
          <w:tcPr>
            <w:tcW w:w="1985" w:type="dxa"/>
          </w:tcPr>
          <w:p w14:paraId="61677467" w14:textId="77777777" w:rsidR="00E21E80" w:rsidRPr="00212D29" w:rsidRDefault="00E21E80" w:rsidP="00F002DD">
            <w:pPr>
              <w:contextualSpacing/>
            </w:pPr>
            <w:r w:rsidRPr="00212D29">
              <w:t>R1</w:t>
            </w:r>
          </w:p>
        </w:tc>
        <w:tc>
          <w:tcPr>
            <w:tcW w:w="4394" w:type="dxa"/>
          </w:tcPr>
          <w:p w14:paraId="58E98FF3" w14:textId="77777777" w:rsidR="00E21E80" w:rsidRPr="00212D29" w:rsidRDefault="00E21E80" w:rsidP="004B4F9B">
            <w:pPr>
              <w:contextualSpacing/>
            </w:pPr>
            <w:r w:rsidRPr="00212D29">
              <w:t>100</w:t>
            </w:r>
            <w:r w:rsidRPr="00212D29">
              <w:rPr>
                <w:rFonts w:cs="Calibri"/>
              </w:rPr>
              <w:t>Ω 0.</w:t>
            </w:r>
            <w:r w:rsidR="004B4F9B" w:rsidRPr="00212D29">
              <w:rPr>
                <w:rFonts w:cs="Calibri"/>
              </w:rPr>
              <w:t>25</w:t>
            </w:r>
            <w:r w:rsidRPr="00212D29">
              <w:rPr>
                <w:rFonts w:cs="Calibri"/>
              </w:rPr>
              <w:t>W Metal Film</w:t>
            </w:r>
          </w:p>
        </w:tc>
        <w:tc>
          <w:tcPr>
            <w:tcW w:w="2755" w:type="dxa"/>
          </w:tcPr>
          <w:p w14:paraId="134432C6" w14:textId="77777777" w:rsidR="00E21E80" w:rsidRPr="00212D29" w:rsidRDefault="00FD7B98" w:rsidP="00F002DD">
            <w:pPr>
              <w:contextualSpacing/>
            </w:pPr>
            <w:r w:rsidRPr="00212D29">
              <w:t>Farnell 9341099</w:t>
            </w:r>
          </w:p>
        </w:tc>
      </w:tr>
      <w:tr w:rsidR="004B4F9B" w:rsidRPr="007A4ECF" w14:paraId="7935DB34" w14:textId="77777777" w:rsidTr="0061073A">
        <w:tc>
          <w:tcPr>
            <w:tcW w:w="1985" w:type="dxa"/>
          </w:tcPr>
          <w:p w14:paraId="0C82FBC6" w14:textId="77777777" w:rsidR="004B4F9B" w:rsidRPr="00212D29" w:rsidRDefault="004B4F9B" w:rsidP="00F002DD">
            <w:pPr>
              <w:contextualSpacing/>
            </w:pPr>
            <w:r w:rsidRPr="00212D29">
              <w:t>R2</w:t>
            </w:r>
          </w:p>
        </w:tc>
        <w:tc>
          <w:tcPr>
            <w:tcW w:w="4394" w:type="dxa"/>
          </w:tcPr>
          <w:p w14:paraId="1801936E" w14:textId="77777777" w:rsidR="004B4F9B" w:rsidRPr="00212D29" w:rsidRDefault="004B4F9B" w:rsidP="004B4F9B">
            <w:pPr>
              <w:contextualSpacing/>
            </w:pPr>
            <w:r w:rsidRPr="00212D29">
              <w:t>1k</w:t>
            </w:r>
            <w:r w:rsidRPr="00212D29">
              <w:rPr>
                <w:rFonts w:cs="Calibri"/>
              </w:rPr>
              <w:t>Ω 0.25W Metal Film</w:t>
            </w:r>
          </w:p>
        </w:tc>
        <w:tc>
          <w:tcPr>
            <w:tcW w:w="2755" w:type="dxa"/>
          </w:tcPr>
          <w:p w14:paraId="0F8194CB" w14:textId="77777777" w:rsidR="004B4F9B" w:rsidRPr="00212D29" w:rsidRDefault="004B4F9B" w:rsidP="00C16666">
            <w:pPr>
              <w:contextualSpacing/>
            </w:pPr>
            <w:r w:rsidRPr="00212D29">
              <w:t>Farnell 9341102</w:t>
            </w:r>
          </w:p>
        </w:tc>
      </w:tr>
      <w:tr w:rsidR="004B4F9B" w:rsidRPr="007A4ECF" w14:paraId="486B24A4" w14:textId="77777777" w:rsidTr="0061073A">
        <w:tc>
          <w:tcPr>
            <w:tcW w:w="1985" w:type="dxa"/>
          </w:tcPr>
          <w:p w14:paraId="22274138" w14:textId="77777777" w:rsidR="004B4F9B" w:rsidRPr="00212D29" w:rsidRDefault="004B4F9B" w:rsidP="00F002DD">
            <w:pPr>
              <w:contextualSpacing/>
            </w:pPr>
            <w:r w:rsidRPr="00212D29">
              <w:t>R3</w:t>
            </w:r>
          </w:p>
        </w:tc>
        <w:tc>
          <w:tcPr>
            <w:tcW w:w="4394" w:type="dxa"/>
          </w:tcPr>
          <w:p w14:paraId="56FDC767" w14:textId="77777777" w:rsidR="004B4F9B" w:rsidRPr="00212D29" w:rsidRDefault="004B4F9B" w:rsidP="004B4F9B">
            <w:pPr>
              <w:contextualSpacing/>
            </w:pPr>
            <w:r w:rsidRPr="00212D29">
              <w:t>10k</w:t>
            </w:r>
            <w:r w:rsidRPr="00212D29">
              <w:rPr>
                <w:rFonts w:cs="Calibri"/>
              </w:rPr>
              <w:t>Ω 0.25W Metal Film</w:t>
            </w:r>
          </w:p>
        </w:tc>
        <w:tc>
          <w:tcPr>
            <w:tcW w:w="2755" w:type="dxa"/>
          </w:tcPr>
          <w:p w14:paraId="60D78DE3" w14:textId="77777777" w:rsidR="004B4F9B" w:rsidRPr="00212D29" w:rsidRDefault="004B4F9B" w:rsidP="00C16666">
            <w:pPr>
              <w:contextualSpacing/>
            </w:pPr>
            <w:r w:rsidRPr="00212D29">
              <w:t>Farnell 9341110</w:t>
            </w:r>
          </w:p>
        </w:tc>
      </w:tr>
      <w:tr w:rsidR="004B4F9B" w:rsidRPr="007A4ECF" w14:paraId="52B8770F" w14:textId="77777777" w:rsidTr="0061073A">
        <w:tc>
          <w:tcPr>
            <w:tcW w:w="1985" w:type="dxa"/>
          </w:tcPr>
          <w:p w14:paraId="516985FD" w14:textId="77777777" w:rsidR="004B4F9B" w:rsidRPr="00212D29" w:rsidRDefault="004B4F9B" w:rsidP="00E21E80">
            <w:pPr>
              <w:contextualSpacing/>
            </w:pPr>
            <w:r w:rsidRPr="00212D29">
              <w:t>C1</w:t>
            </w:r>
          </w:p>
        </w:tc>
        <w:tc>
          <w:tcPr>
            <w:tcW w:w="4394" w:type="dxa"/>
          </w:tcPr>
          <w:p w14:paraId="58460FA7" w14:textId="610DC583" w:rsidR="004B4F9B" w:rsidRPr="00212D29" w:rsidRDefault="004B4F9B" w:rsidP="00E21E80">
            <w:pPr>
              <w:contextualSpacing/>
            </w:pPr>
            <w:r w:rsidRPr="00212D29">
              <w:t>100nF (0.1</w:t>
            </w:r>
            <w:r w:rsidRPr="00212D29">
              <w:rPr>
                <w:rFonts w:cs="Calibri"/>
              </w:rPr>
              <w:t>µF</w:t>
            </w:r>
            <w:r w:rsidRPr="00212D29">
              <w:t xml:space="preserve">) 50V </w:t>
            </w:r>
            <w:r w:rsidR="000E6CD5" w:rsidRPr="00212D29">
              <w:t>MLCC (</w:t>
            </w:r>
            <w:r w:rsidRPr="00212D29">
              <w:t>2.54mm Radial)</w:t>
            </w:r>
          </w:p>
        </w:tc>
        <w:tc>
          <w:tcPr>
            <w:tcW w:w="2755" w:type="dxa"/>
          </w:tcPr>
          <w:p w14:paraId="12D36438" w14:textId="77777777" w:rsidR="004B4F9B" w:rsidRPr="00212D29" w:rsidRDefault="004B4F9B" w:rsidP="00C16666">
            <w:pPr>
              <w:contextualSpacing/>
            </w:pPr>
            <w:r w:rsidRPr="00212D29">
              <w:t>Farnell 1457655</w:t>
            </w:r>
          </w:p>
        </w:tc>
      </w:tr>
      <w:tr w:rsidR="004B4F9B" w:rsidRPr="007A4ECF" w14:paraId="51C4047E" w14:textId="77777777" w:rsidTr="0061073A">
        <w:tc>
          <w:tcPr>
            <w:tcW w:w="1985" w:type="dxa"/>
          </w:tcPr>
          <w:p w14:paraId="09BC5591" w14:textId="77777777" w:rsidR="004B4F9B" w:rsidRPr="00212D29" w:rsidRDefault="004B4F9B" w:rsidP="00F002DD">
            <w:pPr>
              <w:contextualSpacing/>
            </w:pPr>
            <w:r w:rsidRPr="00212D29">
              <w:t>LED1</w:t>
            </w:r>
          </w:p>
        </w:tc>
        <w:tc>
          <w:tcPr>
            <w:tcW w:w="4394" w:type="dxa"/>
          </w:tcPr>
          <w:p w14:paraId="192B4A5C" w14:textId="77777777" w:rsidR="004B4F9B" w:rsidRPr="00212D29" w:rsidRDefault="004B4F9B" w:rsidP="00F002DD">
            <w:pPr>
              <w:contextualSpacing/>
            </w:pPr>
            <w:r w:rsidRPr="00212D29">
              <w:t>Blue 3mm</w:t>
            </w:r>
          </w:p>
        </w:tc>
        <w:tc>
          <w:tcPr>
            <w:tcW w:w="2755" w:type="dxa"/>
          </w:tcPr>
          <w:p w14:paraId="2CD0651E" w14:textId="77777777" w:rsidR="004B4F9B" w:rsidRPr="00212D29" w:rsidRDefault="004B4F9B" w:rsidP="00F002DD">
            <w:pPr>
              <w:contextualSpacing/>
            </w:pPr>
            <w:r w:rsidRPr="00212D29">
              <w:t>Farnell 1863182</w:t>
            </w:r>
          </w:p>
        </w:tc>
      </w:tr>
      <w:tr w:rsidR="004B4F9B" w:rsidRPr="007A4ECF" w14:paraId="3F70692B" w14:textId="77777777" w:rsidTr="0061073A">
        <w:tc>
          <w:tcPr>
            <w:tcW w:w="1985" w:type="dxa"/>
          </w:tcPr>
          <w:p w14:paraId="67ED3262" w14:textId="77777777" w:rsidR="004B4F9B" w:rsidRPr="00212D29" w:rsidRDefault="004B4F9B" w:rsidP="00F002DD">
            <w:pPr>
              <w:contextualSpacing/>
            </w:pPr>
            <w:r w:rsidRPr="00212D29">
              <w:t>D1, D2</w:t>
            </w:r>
          </w:p>
        </w:tc>
        <w:tc>
          <w:tcPr>
            <w:tcW w:w="4394" w:type="dxa"/>
          </w:tcPr>
          <w:p w14:paraId="11B2C6ED" w14:textId="77777777" w:rsidR="004B4F9B" w:rsidRPr="00212D29" w:rsidRDefault="004B4F9B" w:rsidP="00F002DD">
            <w:pPr>
              <w:contextualSpacing/>
            </w:pPr>
            <w:r w:rsidRPr="00212D29">
              <w:t>SA5.0A</w:t>
            </w:r>
          </w:p>
        </w:tc>
        <w:tc>
          <w:tcPr>
            <w:tcW w:w="2755" w:type="dxa"/>
          </w:tcPr>
          <w:p w14:paraId="1286261A" w14:textId="77777777" w:rsidR="004B4F9B" w:rsidRPr="00212D29" w:rsidRDefault="004B4F9B" w:rsidP="00C16666">
            <w:pPr>
              <w:contextualSpacing/>
            </w:pPr>
            <w:r w:rsidRPr="00212D29">
              <w:t>Farnell 1886342</w:t>
            </w:r>
          </w:p>
        </w:tc>
      </w:tr>
      <w:tr w:rsidR="004B4F9B" w:rsidRPr="007A4ECF" w14:paraId="5EDA8696" w14:textId="77777777" w:rsidTr="0061073A">
        <w:tc>
          <w:tcPr>
            <w:tcW w:w="1985" w:type="dxa"/>
          </w:tcPr>
          <w:p w14:paraId="567F7987" w14:textId="77777777" w:rsidR="004B4F9B" w:rsidRPr="00212D29" w:rsidRDefault="004B4F9B" w:rsidP="00F002DD">
            <w:pPr>
              <w:contextualSpacing/>
            </w:pPr>
            <w:r w:rsidRPr="00212D29">
              <w:t>IC1</w:t>
            </w:r>
          </w:p>
        </w:tc>
        <w:tc>
          <w:tcPr>
            <w:tcW w:w="4394" w:type="dxa"/>
          </w:tcPr>
          <w:p w14:paraId="736600E3" w14:textId="77777777" w:rsidR="004B4F9B" w:rsidRPr="00212D29" w:rsidRDefault="004B4F9B" w:rsidP="00F002DD">
            <w:pPr>
              <w:contextualSpacing/>
            </w:pPr>
            <w:r w:rsidRPr="00212D29">
              <w:t>Honeywell 2SS52M</w:t>
            </w:r>
          </w:p>
        </w:tc>
        <w:tc>
          <w:tcPr>
            <w:tcW w:w="2755" w:type="dxa"/>
          </w:tcPr>
          <w:p w14:paraId="2B3D044B" w14:textId="77777777" w:rsidR="004B4F9B" w:rsidRPr="00212D29" w:rsidRDefault="004B4F9B" w:rsidP="00F002DD">
            <w:pPr>
              <w:contextualSpacing/>
            </w:pPr>
            <w:r w:rsidRPr="00212D29">
              <w:t>Farnell 3111519</w:t>
            </w:r>
          </w:p>
        </w:tc>
      </w:tr>
      <w:tr w:rsidR="004B4F9B" w:rsidRPr="007A4ECF" w14:paraId="6EC34704" w14:textId="77777777" w:rsidTr="0061073A">
        <w:tc>
          <w:tcPr>
            <w:tcW w:w="1985" w:type="dxa"/>
          </w:tcPr>
          <w:p w14:paraId="006A246E" w14:textId="77777777" w:rsidR="004B4F9B" w:rsidRPr="00212D29" w:rsidRDefault="004B4F9B" w:rsidP="00F002DD">
            <w:pPr>
              <w:contextualSpacing/>
            </w:pPr>
            <w:r w:rsidRPr="00212D29">
              <w:t>Connector</w:t>
            </w:r>
          </w:p>
        </w:tc>
        <w:tc>
          <w:tcPr>
            <w:tcW w:w="4394" w:type="dxa"/>
          </w:tcPr>
          <w:p w14:paraId="03042DB6" w14:textId="4F041FBC" w:rsidR="004B4F9B" w:rsidRPr="00212D29" w:rsidRDefault="00A7651F" w:rsidP="00F002DD">
            <w:pPr>
              <w:contextualSpacing/>
            </w:pPr>
            <w:r>
              <w:t xml:space="preserve">AMP TE Connectivity </w:t>
            </w:r>
            <w:r w:rsidRPr="00A7651F">
              <w:t>5406526-1</w:t>
            </w:r>
            <w:r>
              <w:rPr>
                <w:rStyle w:val="FootnoteReference"/>
              </w:rPr>
              <w:footnoteReference w:id="17"/>
            </w:r>
          </w:p>
        </w:tc>
        <w:tc>
          <w:tcPr>
            <w:tcW w:w="2755" w:type="dxa"/>
          </w:tcPr>
          <w:p w14:paraId="525A56DD" w14:textId="6C425D24" w:rsidR="004B4F9B" w:rsidRPr="00212D29" w:rsidRDefault="004B4F9B" w:rsidP="00CD4E00">
            <w:pPr>
              <w:contextualSpacing/>
            </w:pPr>
            <w:r w:rsidRPr="00212D29">
              <w:t xml:space="preserve">Farnell </w:t>
            </w:r>
            <w:r w:rsidR="00A7651F">
              <w:t>2452587</w:t>
            </w:r>
          </w:p>
        </w:tc>
      </w:tr>
      <w:tr w:rsidR="004B4F9B" w:rsidRPr="007A4ECF" w14:paraId="7E907845" w14:textId="77777777" w:rsidTr="0061073A">
        <w:tc>
          <w:tcPr>
            <w:tcW w:w="1985" w:type="dxa"/>
          </w:tcPr>
          <w:p w14:paraId="5488572B" w14:textId="77777777" w:rsidR="004B4F9B" w:rsidRPr="00212D29" w:rsidRDefault="004B4F9B" w:rsidP="00C16666">
            <w:pPr>
              <w:contextualSpacing/>
            </w:pPr>
            <w:r w:rsidRPr="00212D29">
              <w:t>Operating Magnet</w:t>
            </w:r>
          </w:p>
        </w:tc>
        <w:tc>
          <w:tcPr>
            <w:tcW w:w="4394" w:type="dxa"/>
          </w:tcPr>
          <w:p w14:paraId="0D84EA0F" w14:textId="77777777" w:rsidR="004B4F9B" w:rsidRPr="00212D29" w:rsidRDefault="004B4F9B" w:rsidP="00C16666">
            <w:pPr>
              <w:contextualSpacing/>
            </w:pPr>
            <w:r w:rsidRPr="00212D29">
              <w:t>N52 grade, 20mm x 10mm Neodymium</w:t>
            </w:r>
          </w:p>
        </w:tc>
        <w:tc>
          <w:tcPr>
            <w:tcW w:w="2755" w:type="dxa"/>
          </w:tcPr>
          <w:p w14:paraId="3F140855" w14:textId="77777777" w:rsidR="004B4F9B" w:rsidRPr="00212D29" w:rsidRDefault="004B4F9B" w:rsidP="00C16666">
            <w:pPr>
              <w:contextualSpacing/>
            </w:pPr>
            <w:r w:rsidRPr="00212D29">
              <w:t>eBay</w:t>
            </w:r>
          </w:p>
        </w:tc>
      </w:tr>
    </w:tbl>
    <w:p w14:paraId="0762F5A4" w14:textId="77777777" w:rsidR="00E21E80" w:rsidRPr="009030AD" w:rsidRDefault="00E21E80" w:rsidP="006C4A3A">
      <w:pPr>
        <w:pStyle w:val="ListParagraph"/>
        <w:numPr>
          <w:ilvl w:val="0"/>
          <w:numId w:val="3"/>
        </w:numPr>
        <w:sectPr w:rsidR="00E21E80" w:rsidRPr="009030AD" w:rsidSect="00733A4D">
          <w:endnotePr>
            <w:numFmt w:val="decimal"/>
          </w:endnotePr>
          <w:pgSz w:w="11906" w:h="16838"/>
          <w:pgMar w:top="1440" w:right="1440" w:bottom="1440" w:left="1440" w:header="709" w:footer="709" w:gutter="0"/>
          <w:cols w:space="708"/>
          <w:docGrid w:linePitch="360"/>
        </w:sectPr>
      </w:pPr>
    </w:p>
    <w:p w14:paraId="7A7650BE" w14:textId="77777777" w:rsidR="00E21E80" w:rsidRDefault="00E21E80" w:rsidP="00E21E80">
      <w:pPr>
        <w:pStyle w:val="Heading3"/>
      </w:pPr>
      <w:bookmarkStart w:id="313" w:name="_Toc80968933"/>
      <w:r>
        <w:lastRenderedPageBreak/>
        <w:t>Schematic</w:t>
      </w:r>
      <w:bookmarkEnd w:id="313"/>
    </w:p>
    <w:p w14:paraId="280483C2" w14:textId="77777777" w:rsidR="00E21E80" w:rsidRPr="00E21E80" w:rsidRDefault="00E21E80" w:rsidP="00994514">
      <w:pPr>
        <w:jc w:val="center"/>
      </w:pPr>
      <w:r>
        <w:rPr>
          <w:noProof/>
          <w:lang w:eastAsia="en-GB"/>
        </w:rPr>
        <w:drawing>
          <wp:inline distT="0" distB="0" distL="0" distR="0" wp14:anchorId="19C0664F" wp14:editId="0521A391">
            <wp:extent cx="8297333" cy="5529514"/>
            <wp:effectExtent l="0" t="0" r="889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ulatorT2MRSensorRevC_sch.png"/>
                    <pic:cNvPicPr/>
                  </pic:nvPicPr>
                  <pic:blipFill>
                    <a:blip r:embed="rId42">
                      <a:extLst>
                        <a:ext uri="{28A0092B-C50C-407E-A947-70E740481C1C}">
                          <a14:useLocalDpi xmlns:a14="http://schemas.microsoft.com/office/drawing/2010/main" val="0"/>
                        </a:ext>
                      </a:extLst>
                    </a:blip>
                    <a:stretch>
                      <a:fillRect/>
                    </a:stretch>
                  </pic:blipFill>
                  <pic:spPr>
                    <a:xfrm>
                      <a:off x="0" y="0"/>
                      <a:ext cx="8297333" cy="5529514"/>
                    </a:xfrm>
                    <a:prstGeom prst="rect">
                      <a:avLst/>
                    </a:prstGeom>
                  </pic:spPr>
                </pic:pic>
              </a:graphicData>
            </a:graphic>
          </wp:inline>
        </w:drawing>
      </w:r>
    </w:p>
    <w:p w14:paraId="503F7155" w14:textId="77777777" w:rsidR="00E21E80" w:rsidRDefault="00E21E80" w:rsidP="00E21E80">
      <w:pPr>
        <w:pStyle w:val="Heading2"/>
        <w:sectPr w:rsidR="00E21E80" w:rsidSect="004408BF">
          <w:endnotePr>
            <w:numFmt w:val="decimal"/>
          </w:endnotePr>
          <w:pgSz w:w="16838" w:h="11906" w:orient="landscape"/>
          <w:pgMar w:top="1440" w:right="1440" w:bottom="1440" w:left="1440" w:header="709" w:footer="709" w:gutter="0"/>
          <w:cols w:space="708"/>
          <w:docGrid w:linePitch="360"/>
        </w:sectPr>
      </w:pPr>
    </w:p>
    <w:p w14:paraId="2CEBAB23" w14:textId="77777777" w:rsidR="00D230DD" w:rsidRDefault="00D230DD" w:rsidP="00D230DD">
      <w:pPr>
        <w:pStyle w:val="Heading3"/>
      </w:pPr>
      <w:bookmarkStart w:id="314" w:name="_Toc80968934"/>
      <w:r>
        <w:lastRenderedPageBreak/>
        <w:t>Parts</w:t>
      </w:r>
      <w:bookmarkEnd w:id="314"/>
    </w:p>
    <w:p w14:paraId="68112EB6" w14:textId="77777777" w:rsidR="00D230DD" w:rsidRPr="00212D29" w:rsidRDefault="00D230DD" w:rsidP="00D230DD">
      <w:pPr>
        <w:keepNext/>
      </w:pPr>
      <w:r w:rsidRPr="00212D29">
        <w:t>The following photograph shows the complete set of parts</w:t>
      </w:r>
      <w:r w:rsidR="00212D29" w:rsidRPr="00212D29">
        <w:t xml:space="preserve"> required</w:t>
      </w:r>
      <w:r w:rsidRPr="00212D29">
        <w:t xml:space="preserve"> for one Magneto-Resistive Sensor Board. </w:t>
      </w:r>
    </w:p>
    <w:p w14:paraId="7639E384" w14:textId="77777777" w:rsidR="00D230DD" w:rsidRDefault="00D230DD" w:rsidP="00D230DD">
      <w:pPr>
        <w:keepNext/>
        <w:jc w:val="center"/>
      </w:pPr>
      <w:r>
        <w:rPr>
          <w:noProof/>
        </w:rPr>
        <w:drawing>
          <wp:inline distT="0" distB="0" distL="0" distR="0" wp14:anchorId="768CB45C" wp14:editId="685CC678">
            <wp:extent cx="3240000" cy="2052000"/>
            <wp:effectExtent l="19050" t="19050" r="17780" b="2476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g_0563.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240000" cy="2052000"/>
                    </a:xfrm>
                    <a:prstGeom prst="rect">
                      <a:avLst/>
                    </a:prstGeom>
                    <a:ln w="12700">
                      <a:solidFill>
                        <a:schemeClr val="tx1"/>
                      </a:solidFill>
                    </a:ln>
                  </pic:spPr>
                </pic:pic>
              </a:graphicData>
            </a:graphic>
          </wp:inline>
        </w:drawing>
      </w:r>
    </w:p>
    <w:p w14:paraId="25DA3245" w14:textId="307BCA3D" w:rsidR="00D230DD" w:rsidRPr="009B5FE2" w:rsidRDefault="00D230DD" w:rsidP="00D230DD">
      <w:pPr>
        <w:pStyle w:val="Caption"/>
        <w:jc w:val="center"/>
      </w:pPr>
      <w:bookmarkStart w:id="315" w:name="_Toc80969014"/>
      <w:r>
        <w:t xml:space="preserve">Figure </w:t>
      </w:r>
      <w:r>
        <w:rPr>
          <w:noProof/>
        </w:rPr>
        <w:fldChar w:fldCharType="begin"/>
      </w:r>
      <w:r>
        <w:rPr>
          <w:noProof/>
        </w:rPr>
        <w:instrText xml:space="preserve"> SEQ Figure \* ARABIC </w:instrText>
      </w:r>
      <w:r>
        <w:rPr>
          <w:noProof/>
        </w:rPr>
        <w:fldChar w:fldCharType="separate"/>
      </w:r>
      <w:r w:rsidR="00476E07">
        <w:rPr>
          <w:noProof/>
        </w:rPr>
        <w:t>23</w:t>
      </w:r>
      <w:r>
        <w:rPr>
          <w:noProof/>
        </w:rPr>
        <w:fldChar w:fldCharType="end"/>
      </w:r>
      <w:r>
        <w:t xml:space="preserve"> –</w:t>
      </w:r>
      <w:r w:rsidRPr="00D230DD">
        <w:t xml:space="preserve"> </w:t>
      </w:r>
      <w:r>
        <w:t>Magneto-Resistive Sensor Board Parts</w:t>
      </w:r>
      <w:bookmarkEnd w:id="315"/>
    </w:p>
    <w:p w14:paraId="3EC74986" w14:textId="77777777" w:rsidR="00E21E80" w:rsidRDefault="00E21E80" w:rsidP="00E21E80">
      <w:pPr>
        <w:pStyle w:val="Heading3"/>
      </w:pPr>
      <w:bookmarkStart w:id="316" w:name="_Toc80968935"/>
      <w:r>
        <w:t>PCB Layout</w:t>
      </w:r>
      <w:bookmarkEnd w:id="316"/>
    </w:p>
    <w:p w14:paraId="7E5C65F4" w14:textId="77777777" w:rsidR="00E21E80" w:rsidRPr="00212D29" w:rsidRDefault="00E21E80" w:rsidP="00E21E80">
      <w:pPr>
        <w:keepNext/>
      </w:pPr>
      <w:r w:rsidRPr="00212D29">
        <w:t>The following diagram shows the layout of a Magneto-Resistive Sensor PCB. All components are mounted on the top (silkscreen) side of the board.</w:t>
      </w:r>
    </w:p>
    <w:p w14:paraId="39C03E66" w14:textId="77777777" w:rsidR="00E21E80" w:rsidRDefault="00E21E80" w:rsidP="00E21E80">
      <w:pPr>
        <w:keepNext/>
        <w:jc w:val="center"/>
      </w:pPr>
      <w:r>
        <w:rPr>
          <w:noProof/>
          <w:lang w:eastAsia="en-GB"/>
        </w:rPr>
        <w:drawing>
          <wp:inline distT="0" distB="0" distL="0" distR="0" wp14:anchorId="2D1EFB60" wp14:editId="2E540551">
            <wp:extent cx="2880000" cy="1951200"/>
            <wp:effectExtent l="19050" t="19050" r="15875" b="1143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ulatorT2MRSensorRevC_brd_white.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880000" cy="1951200"/>
                    </a:xfrm>
                    <a:prstGeom prst="rect">
                      <a:avLst/>
                    </a:prstGeom>
                    <a:ln w="12700">
                      <a:solidFill>
                        <a:schemeClr val="tx1"/>
                      </a:solidFill>
                    </a:ln>
                  </pic:spPr>
                </pic:pic>
              </a:graphicData>
            </a:graphic>
          </wp:inline>
        </w:drawing>
      </w:r>
    </w:p>
    <w:p w14:paraId="1F26932B" w14:textId="7BE6620A" w:rsidR="00E21E80" w:rsidRDefault="00E21E80" w:rsidP="00E21E80">
      <w:pPr>
        <w:pStyle w:val="Caption"/>
        <w:jc w:val="center"/>
      </w:pPr>
      <w:bookmarkStart w:id="317" w:name="_Toc80969015"/>
      <w:r>
        <w:t xml:space="preserve">Figure </w:t>
      </w:r>
      <w:r w:rsidR="00D15F53">
        <w:rPr>
          <w:noProof/>
        </w:rPr>
        <w:fldChar w:fldCharType="begin"/>
      </w:r>
      <w:r w:rsidR="00D15F53">
        <w:rPr>
          <w:noProof/>
        </w:rPr>
        <w:instrText xml:space="preserve"> SEQ Figure \* ARABIC </w:instrText>
      </w:r>
      <w:r w:rsidR="00D15F53">
        <w:rPr>
          <w:noProof/>
        </w:rPr>
        <w:fldChar w:fldCharType="separate"/>
      </w:r>
      <w:r w:rsidR="00476E07">
        <w:rPr>
          <w:noProof/>
        </w:rPr>
        <w:t>24</w:t>
      </w:r>
      <w:r w:rsidR="00D15F53">
        <w:rPr>
          <w:noProof/>
        </w:rPr>
        <w:fldChar w:fldCharType="end"/>
      </w:r>
      <w:r>
        <w:t xml:space="preserve"> – Magneto-Resistive Sensor Board Layout</w:t>
      </w:r>
      <w:bookmarkEnd w:id="317"/>
    </w:p>
    <w:p w14:paraId="25E8905F" w14:textId="77777777" w:rsidR="00E21E80" w:rsidRDefault="00E21E80" w:rsidP="00E21E80">
      <w:pPr>
        <w:pStyle w:val="Heading3"/>
      </w:pPr>
      <w:bookmarkStart w:id="318" w:name="_Toc80968936"/>
      <w:r>
        <w:t>Construction</w:t>
      </w:r>
      <w:bookmarkEnd w:id="318"/>
    </w:p>
    <w:p w14:paraId="65F74561" w14:textId="0D70682B" w:rsidR="00E21E80" w:rsidRPr="00212D29" w:rsidRDefault="00E21E80" w:rsidP="00E21E80">
      <w:r w:rsidRPr="00212D29">
        <w:t xml:space="preserve">All the components on the </w:t>
      </w:r>
      <w:r w:rsidR="008E418D" w:rsidRPr="00212D29">
        <w:t xml:space="preserve">Magneto-Resistive Sensor </w:t>
      </w:r>
      <w:r w:rsidR="004E19AE">
        <w:t>module</w:t>
      </w:r>
      <w:r w:rsidR="004E19AE" w:rsidRPr="00212D29">
        <w:t xml:space="preserve"> </w:t>
      </w:r>
      <w:r w:rsidRPr="00212D29">
        <w:t>are mounted on top, silkscreen, side of the board.</w:t>
      </w:r>
    </w:p>
    <w:p w14:paraId="5A2D9545" w14:textId="77777777" w:rsidR="00CA2912" w:rsidRPr="00212D29" w:rsidRDefault="00CA2912" w:rsidP="006C4A3A">
      <w:pPr>
        <w:pStyle w:val="ListParagraph"/>
        <w:numPr>
          <w:ilvl w:val="0"/>
          <w:numId w:val="6"/>
        </w:numPr>
      </w:pPr>
      <w:r w:rsidRPr="00212D29">
        <w:t>If your Sensor Board came from a panelized PCB, lightly file down any remaining nibs from the edges of the board. The board is intended to be a close fit in the suggested enclosure.</w:t>
      </w:r>
    </w:p>
    <w:p w14:paraId="21C45BA6" w14:textId="77777777" w:rsidR="009B7054" w:rsidRPr="00212D29" w:rsidRDefault="009B7054" w:rsidP="006C4A3A">
      <w:pPr>
        <w:pStyle w:val="ListParagraph"/>
        <w:numPr>
          <w:ilvl w:val="0"/>
          <w:numId w:val="6"/>
        </w:numPr>
      </w:pPr>
      <w:r w:rsidRPr="00212D29">
        <w:t>Sensors can be constructed as right-handed or left-handed, to suit the installation in the belfry. Fit sensor U1 and capacitor C1 at positions U1A/C1A for a right-handed sensor (as shown in the pictures in this section), or at U1B/C1B for a left-handed sensor.</w:t>
      </w:r>
    </w:p>
    <w:p w14:paraId="04FCB225" w14:textId="77777777" w:rsidR="009B7054" w:rsidRPr="00212D29" w:rsidRDefault="009B7054" w:rsidP="006C4A3A">
      <w:pPr>
        <w:pStyle w:val="ListParagraph"/>
        <w:numPr>
          <w:ilvl w:val="0"/>
          <w:numId w:val="6"/>
        </w:numPr>
      </w:pPr>
      <w:r w:rsidRPr="00212D29">
        <w:t xml:space="preserve">Start by fitting the sensor IC. Carefully bend the pins through 90 degrees using needle nose pliers, so that the </w:t>
      </w:r>
      <w:r w:rsidR="00CA2912" w:rsidRPr="00212D29">
        <w:t>sensor sits flat against the PCB, with the end of the sensor flush with the edge of the board.</w:t>
      </w:r>
    </w:p>
    <w:p w14:paraId="6D4AE9D0" w14:textId="523389FB" w:rsidR="009B7054" w:rsidRPr="00212D29" w:rsidRDefault="00CA2912" w:rsidP="006C4A3A">
      <w:pPr>
        <w:pStyle w:val="ListParagraph"/>
        <w:numPr>
          <w:ilvl w:val="0"/>
          <w:numId w:val="6"/>
        </w:numPr>
      </w:pPr>
      <w:r w:rsidRPr="00212D29">
        <w:lastRenderedPageBreak/>
        <w:t xml:space="preserve">Then solder the remaining components, starting with </w:t>
      </w:r>
      <w:r w:rsidR="009B7054" w:rsidRPr="00212D29">
        <w:t>th</w:t>
      </w:r>
      <w:r w:rsidR="000E6CD5">
        <w:t xml:space="preserve">ose </w:t>
      </w:r>
      <w:r w:rsidR="009B7054" w:rsidRPr="00212D29">
        <w:t>with the lowest profile (resistors, ceramic capacitors), then the remainder of the components in order of increasing height, ending with the RJ45 socket.</w:t>
      </w:r>
    </w:p>
    <w:p w14:paraId="6DF8CF7D" w14:textId="515DEEAC" w:rsidR="009B7054" w:rsidRPr="00212D29" w:rsidRDefault="009B7054" w:rsidP="006C4A3A">
      <w:pPr>
        <w:pStyle w:val="ListParagraph"/>
        <w:numPr>
          <w:ilvl w:val="0"/>
          <w:numId w:val="1"/>
        </w:numPr>
      </w:pPr>
      <w:r w:rsidRPr="00212D29">
        <w:t xml:space="preserve">Pay </w:t>
      </w:r>
      <w:r w:rsidR="000E6CD5">
        <w:t>close</w:t>
      </w:r>
      <w:r w:rsidRPr="00212D29">
        <w:t xml:space="preserve"> attention to the correct orientation of the polarised components D1, D2, </w:t>
      </w:r>
      <w:r w:rsidR="00CA2912" w:rsidRPr="00212D29">
        <w:t>U1, LED1</w:t>
      </w:r>
      <w:r w:rsidRPr="00212D29">
        <w:t>.</w:t>
      </w:r>
    </w:p>
    <w:p w14:paraId="7D3CE338" w14:textId="77777777" w:rsidR="009B7054" w:rsidRPr="00212D29" w:rsidRDefault="009B7054" w:rsidP="006C4A3A">
      <w:pPr>
        <w:pStyle w:val="ListParagraph"/>
        <w:numPr>
          <w:ilvl w:val="0"/>
          <w:numId w:val="1"/>
        </w:numPr>
      </w:pPr>
      <w:r w:rsidRPr="00212D29">
        <w:t>The mounting lugs of the RJ45 connector clip into the holes in the PCB. Make sure the connector pins are correctly aligned with the holes before clipping the connector into the board.</w:t>
      </w:r>
    </w:p>
    <w:p w14:paraId="23E5E271" w14:textId="6D986FCA" w:rsidR="00CA2912" w:rsidRPr="00212D29" w:rsidRDefault="00CA2912" w:rsidP="006C4A3A">
      <w:pPr>
        <w:pStyle w:val="ListParagraph"/>
        <w:numPr>
          <w:ilvl w:val="0"/>
          <w:numId w:val="1"/>
        </w:numPr>
      </w:pPr>
      <w:r w:rsidRPr="00212D29">
        <w:t>There is an additional mounting hole in the PCB which allows for the dual RJ</w:t>
      </w:r>
      <w:r w:rsidR="00A7651F">
        <w:t>45</w:t>
      </w:r>
      <w:r w:rsidRPr="00212D29">
        <w:t xml:space="preserve"> connector to be replaced with a single RJHSE-5080 version in the “Interface” position. This is </w:t>
      </w:r>
      <w:r w:rsidR="000E6CD5" w:rsidRPr="00212D29">
        <w:t>optional and</w:t>
      </w:r>
      <w:r w:rsidRPr="00212D29">
        <w:t xml:space="preserve"> intended for a sensor to be located at the end of a chain of sensors. To allow for maximum flexibility when cabling the sensors, </w:t>
      </w:r>
      <w:r w:rsidR="000E6CD5">
        <w:t xml:space="preserve">you may choose to </w:t>
      </w:r>
      <w:r w:rsidRPr="00212D29">
        <w:t>fit dual connectors to all sensor boards.</w:t>
      </w:r>
    </w:p>
    <w:p w14:paraId="452CCFB5" w14:textId="77777777" w:rsidR="00CA2912" w:rsidRPr="00212D29" w:rsidRDefault="00E21E80" w:rsidP="00CA2912">
      <w:pPr>
        <w:keepNext/>
      </w:pPr>
      <w:r w:rsidRPr="00212D29">
        <w:t xml:space="preserve">A completed </w:t>
      </w:r>
      <w:r w:rsidR="009B7054" w:rsidRPr="00212D29">
        <w:t xml:space="preserve">right-handed </w:t>
      </w:r>
      <w:r w:rsidRPr="00212D29">
        <w:t>Magneto-Resistive Sensor PCB is shown in the following photograph.</w:t>
      </w:r>
    </w:p>
    <w:p w14:paraId="6329379B" w14:textId="77777777" w:rsidR="00E21E80" w:rsidRPr="00152C2B" w:rsidRDefault="00E21E80" w:rsidP="00E21E80">
      <w:pPr>
        <w:keepNext/>
        <w:jc w:val="center"/>
        <w:rPr>
          <w:color w:val="00B050"/>
        </w:rPr>
      </w:pPr>
      <w:r>
        <w:rPr>
          <w:noProof/>
          <w:color w:val="00B050"/>
          <w:lang w:eastAsia="en-GB"/>
        </w:rPr>
        <w:drawing>
          <wp:inline distT="0" distB="0" distL="0" distR="0" wp14:anchorId="0FCB0656" wp14:editId="7ABEDC51">
            <wp:extent cx="3600000" cy="2433600"/>
            <wp:effectExtent l="19050" t="19050" r="19685" b="2413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441.jpg"/>
                    <pic:cNvPicPr/>
                  </pic:nvPicPr>
                  <pic:blipFill>
                    <a:blip r:embed="rId45">
                      <a:extLst>
                        <a:ext uri="{28A0092B-C50C-407E-A947-70E740481C1C}">
                          <a14:useLocalDpi xmlns:a14="http://schemas.microsoft.com/office/drawing/2010/main" val="0"/>
                        </a:ext>
                      </a:extLst>
                    </a:blip>
                    <a:stretch>
                      <a:fillRect/>
                    </a:stretch>
                  </pic:blipFill>
                  <pic:spPr>
                    <a:xfrm>
                      <a:off x="0" y="0"/>
                      <a:ext cx="3600000" cy="2433600"/>
                    </a:xfrm>
                    <a:prstGeom prst="rect">
                      <a:avLst/>
                    </a:prstGeom>
                    <a:ln w="12700">
                      <a:solidFill>
                        <a:schemeClr val="tx1"/>
                      </a:solidFill>
                    </a:ln>
                  </pic:spPr>
                </pic:pic>
              </a:graphicData>
            </a:graphic>
          </wp:inline>
        </w:drawing>
      </w:r>
    </w:p>
    <w:p w14:paraId="3F4721E1" w14:textId="7D470EA0" w:rsidR="00E21E80" w:rsidRDefault="00E21E80" w:rsidP="00E21E80">
      <w:pPr>
        <w:pStyle w:val="Caption"/>
        <w:jc w:val="center"/>
      </w:pPr>
      <w:bookmarkStart w:id="319" w:name="_Toc80969016"/>
      <w:r>
        <w:t xml:space="preserve">Figure </w:t>
      </w:r>
      <w:r w:rsidR="00D15F53">
        <w:rPr>
          <w:noProof/>
        </w:rPr>
        <w:fldChar w:fldCharType="begin"/>
      </w:r>
      <w:r w:rsidR="00D15F53">
        <w:rPr>
          <w:noProof/>
        </w:rPr>
        <w:instrText xml:space="preserve"> SEQ Figure \* ARABIC </w:instrText>
      </w:r>
      <w:r w:rsidR="00D15F53">
        <w:rPr>
          <w:noProof/>
        </w:rPr>
        <w:fldChar w:fldCharType="separate"/>
      </w:r>
      <w:r w:rsidR="00476E07">
        <w:rPr>
          <w:noProof/>
        </w:rPr>
        <w:t>25</w:t>
      </w:r>
      <w:r w:rsidR="00D15F53">
        <w:rPr>
          <w:noProof/>
        </w:rPr>
        <w:fldChar w:fldCharType="end"/>
      </w:r>
      <w:r>
        <w:t xml:space="preserve"> – Completed Magneto-Resistive Sensor </w:t>
      </w:r>
      <w:r w:rsidR="004E19AE">
        <w:t xml:space="preserve">Module </w:t>
      </w:r>
      <w:r>
        <w:t>PCB</w:t>
      </w:r>
      <w:r w:rsidR="00733A4D">
        <w:t xml:space="preserve"> (Right-Handed)</w:t>
      </w:r>
      <w:bookmarkEnd w:id="319"/>
    </w:p>
    <w:p w14:paraId="7F623294" w14:textId="77777777" w:rsidR="00A242A8" w:rsidRPr="00A7651F" w:rsidRDefault="00A242A8" w:rsidP="00A7651F"/>
    <w:p w14:paraId="413E210D" w14:textId="77777777" w:rsidR="00A242A8" w:rsidRPr="00A7651F" w:rsidRDefault="00A242A8" w:rsidP="00A7651F"/>
    <w:p w14:paraId="26EB9626" w14:textId="4782D9DD" w:rsidR="00F80CCE" w:rsidRDefault="00F80CCE" w:rsidP="000E6CD5">
      <w:pPr>
        <w:pStyle w:val="Heading2"/>
        <w:pageBreakBefore/>
      </w:pPr>
      <w:bookmarkStart w:id="320" w:name="_Toc80968937"/>
      <w:r>
        <w:lastRenderedPageBreak/>
        <w:t xml:space="preserve">Infra-Red </w:t>
      </w:r>
      <w:r w:rsidR="008E418D">
        <w:t xml:space="preserve">&amp; Other </w:t>
      </w:r>
      <w:r>
        <w:t>Sensor</w:t>
      </w:r>
      <w:r w:rsidR="004E19AE">
        <w:t xml:space="preserve"> Modules</w:t>
      </w:r>
      <w:bookmarkEnd w:id="320"/>
    </w:p>
    <w:p w14:paraId="36EBE860" w14:textId="01ECCF3A" w:rsidR="008E418D" w:rsidRPr="00212D29" w:rsidRDefault="008E418D" w:rsidP="008E418D">
      <w:r w:rsidRPr="00212D29">
        <w:t xml:space="preserve">The </w:t>
      </w:r>
      <w:r w:rsidR="00224F10" w:rsidRPr="00212D29">
        <w:t xml:space="preserve">Generic Sensor </w:t>
      </w:r>
      <w:r w:rsidR="004E19AE">
        <w:t>module</w:t>
      </w:r>
      <w:r w:rsidR="004E19AE" w:rsidRPr="00212D29">
        <w:t xml:space="preserve"> </w:t>
      </w:r>
      <w:r w:rsidR="00224F10" w:rsidRPr="00212D29">
        <w:t>is designed to allow other types of sensor to be connected to the simulator interface, provided these are electrically compatible with the system</w:t>
      </w:r>
      <w:r w:rsidR="00224F10" w:rsidRPr="00212D29">
        <w:rPr>
          <w:rStyle w:val="FootnoteReference"/>
        </w:rPr>
        <w:footnoteReference w:id="18"/>
      </w:r>
      <w:r w:rsidR="00224F10" w:rsidRPr="00212D29">
        <w:t xml:space="preserve">. It can also be used to build </w:t>
      </w:r>
      <w:r w:rsidR="0061073A" w:rsidRPr="00212D29">
        <w:t xml:space="preserve">alternative </w:t>
      </w:r>
      <w:r w:rsidR="00224F10" w:rsidRPr="00212D29">
        <w:t>infra-red sensors similar to those used in the original Liverpool Ringing Simulator.</w:t>
      </w:r>
    </w:p>
    <w:p w14:paraId="133E8A09" w14:textId="77777777" w:rsidR="008E418D" w:rsidRDefault="008E418D" w:rsidP="000E6CD5">
      <w:pPr>
        <w:pStyle w:val="Heading3"/>
      </w:pPr>
      <w:bookmarkStart w:id="321" w:name="_Toc80968938"/>
      <w:r>
        <w:t>Parts List</w:t>
      </w:r>
      <w:bookmarkEnd w:id="321"/>
    </w:p>
    <w:p w14:paraId="614248F8" w14:textId="31C74073" w:rsidR="008E418D" w:rsidRPr="00393B25" w:rsidRDefault="008E418D" w:rsidP="008E418D">
      <w:pPr>
        <w:pStyle w:val="Caption"/>
        <w:keepNext/>
      </w:pPr>
      <w:bookmarkStart w:id="322" w:name="_Toc80969074"/>
      <w:r>
        <w:t xml:space="preserve">Table </w:t>
      </w:r>
      <w:r w:rsidR="00D15F53">
        <w:rPr>
          <w:noProof/>
        </w:rPr>
        <w:fldChar w:fldCharType="begin"/>
      </w:r>
      <w:r w:rsidR="00D15F53">
        <w:rPr>
          <w:noProof/>
        </w:rPr>
        <w:instrText xml:space="preserve"> SEQ Table \* ARABIC </w:instrText>
      </w:r>
      <w:r w:rsidR="00D15F53">
        <w:rPr>
          <w:noProof/>
        </w:rPr>
        <w:fldChar w:fldCharType="separate"/>
      </w:r>
      <w:r w:rsidR="00476E07">
        <w:rPr>
          <w:noProof/>
        </w:rPr>
        <w:t>4</w:t>
      </w:r>
      <w:r w:rsidR="00D15F53">
        <w:rPr>
          <w:noProof/>
        </w:rPr>
        <w:fldChar w:fldCharType="end"/>
      </w:r>
      <w:r>
        <w:t xml:space="preserve"> – </w:t>
      </w:r>
      <w:r w:rsidR="002B774F">
        <w:t xml:space="preserve">Generic </w:t>
      </w:r>
      <w:r>
        <w:t xml:space="preserve">Sensor </w:t>
      </w:r>
      <w:r w:rsidR="004E19AE">
        <w:t xml:space="preserve">Module </w:t>
      </w:r>
      <w:r>
        <w:t>Parts List</w:t>
      </w:r>
      <w:bookmarkEnd w:id="322"/>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5"/>
        <w:gridCol w:w="4252"/>
        <w:gridCol w:w="2897"/>
      </w:tblGrid>
      <w:tr w:rsidR="008E418D" w:rsidRPr="00AE25BB" w14:paraId="5771C4EE" w14:textId="77777777" w:rsidTr="00C16666">
        <w:tc>
          <w:tcPr>
            <w:tcW w:w="1985" w:type="dxa"/>
            <w:shd w:val="clear" w:color="auto" w:fill="D9D9D9" w:themeFill="background1" w:themeFillShade="D9"/>
          </w:tcPr>
          <w:p w14:paraId="46F639CB" w14:textId="77777777" w:rsidR="008E418D" w:rsidRPr="00212D29" w:rsidRDefault="008E418D" w:rsidP="00C16666">
            <w:pPr>
              <w:contextualSpacing/>
              <w:rPr>
                <w:b/>
              </w:rPr>
            </w:pPr>
            <w:r w:rsidRPr="00212D29">
              <w:rPr>
                <w:b/>
              </w:rPr>
              <w:t>Reference</w:t>
            </w:r>
          </w:p>
        </w:tc>
        <w:tc>
          <w:tcPr>
            <w:tcW w:w="4252" w:type="dxa"/>
            <w:shd w:val="clear" w:color="auto" w:fill="D9D9D9" w:themeFill="background1" w:themeFillShade="D9"/>
          </w:tcPr>
          <w:p w14:paraId="6F140991" w14:textId="77777777" w:rsidR="008E418D" w:rsidRPr="00212D29" w:rsidRDefault="008E418D" w:rsidP="00C16666">
            <w:pPr>
              <w:contextualSpacing/>
              <w:rPr>
                <w:b/>
              </w:rPr>
            </w:pPr>
            <w:r w:rsidRPr="00212D29">
              <w:rPr>
                <w:b/>
              </w:rPr>
              <w:t>Component</w:t>
            </w:r>
          </w:p>
        </w:tc>
        <w:tc>
          <w:tcPr>
            <w:tcW w:w="2897" w:type="dxa"/>
            <w:shd w:val="clear" w:color="auto" w:fill="D9D9D9" w:themeFill="background1" w:themeFillShade="D9"/>
          </w:tcPr>
          <w:p w14:paraId="6EC0044C" w14:textId="77777777" w:rsidR="008E418D" w:rsidRPr="00212D29" w:rsidRDefault="008E418D" w:rsidP="00C16666">
            <w:pPr>
              <w:contextualSpacing/>
              <w:rPr>
                <w:b/>
              </w:rPr>
            </w:pPr>
            <w:r w:rsidRPr="00212D29">
              <w:rPr>
                <w:b/>
              </w:rPr>
              <w:t>Notes</w:t>
            </w:r>
          </w:p>
        </w:tc>
      </w:tr>
      <w:tr w:rsidR="008E418D" w:rsidRPr="007A4ECF" w14:paraId="31127EBA" w14:textId="77777777" w:rsidTr="00C16666">
        <w:tc>
          <w:tcPr>
            <w:tcW w:w="1985" w:type="dxa"/>
          </w:tcPr>
          <w:p w14:paraId="429CB8E6" w14:textId="77777777" w:rsidR="008E418D" w:rsidRPr="00212D29" w:rsidRDefault="008E418D" w:rsidP="00C16666">
            <w:pPr>
              <w:contextualSpacing/>
            </w:pPr>
            <w:r w:rsidRPr="00212D29">
              <w:t>PCB</w:t>
            </w:r>
          </w:p>
        </w:tc>
        <w:tc>
          <w:tcPr>
            <w:tcW w:w="4252" w:type="dxa"/>
          </w:tcPr>
          <w:p w14:paraId="116E329D" w14:textId="77777777" w:rsidR="008E418D" w:rsidRPr="00212D29" w:rsidRDefault="008E418D" w:rsidP="002B774F">
            <w:pPr>
              <w:contextualSpacing/>
            </w:pPr>
            <w:r w:rsidRPr="00212D29">
              <w:t xml:space="preserve">Type 2 </w:t>
            </w:r>
            <w:r w:rsidR="002B774F" w:rsidRPr="00212D29">
              <w:t xml:space="preserve">Generic </w:t>
            </w:r>
            <w:r w:rsidRPr="00212D29">
              <w:t>Sensor PCB</w:t>
            </w:r>
          </w:p>
        </w:tc>
        <w:tc>
          <w:tcPr>
            <w:tcW w:w="2897" w:type="dxa"/>
          </w:tcPr>
          <w:p w14:paraId="4B986975" w14:textId="77777777" w:rsidR="008E418D" w:rsidRPr="00212D29" w:rsidRDefault="008E418D" w:rsidP="00C16666">
            <w:pPr>
              <w:contextualSpacing/>
            </w:pPr>
          </w:p>
        </w:tc>
      </w:tr>
      <w:tr w:rsidR="004B4F9B" w:rsidRPr="007A4ECF" w14:paraId="01A8761C" w14:textId="77777777" w:rsidTr="00C16666">
        <w:tc>
          <w:tcPr>
            <w:tcW w:w="1985" w:type="dxa"/>
          </w:tcPr>
          <w:p w14:paraId="2D947B84" w14:textId="77777777" w:rsidR="004B4F9B" w:rsidRPr="00212D29" w:rsidRDefault="004B4F9B" w:rsidP="00C16666">
            <w:pPr>
              <w:contextualSpacing/>
            </w:pPr>
            <w:r w:rsidRPr="00212D29">
              <w:t>R1</w:t>
            </w:r>
          </w:p>
        </w:tc>
        <w:tc>
          <w:tcPr>
            <w:tcW w:w="4252" w:type="dxa"/>
          </w:tcPr>
          <w:p w14:paraId="3453378B" w14:textId="77777777" w:rsidR="004B4F9B" w:rsidRPr="00212D29" w:rsidRDefault="004B4F9B" w:rsidP="004B4F9B">
            <w:pPr>
              <w:contextualSpacing/>
            </w:pPr>
            <w:r w:rsidRPr="00212D29">
              <w:t>100</w:t>
            </w:r>
            <w:r w:rsidRPr="00212D29">
              <w:rPr>
                <w:rFonts w:cs="Calibri"/>
              </w:rPr>
              <w:t>Ω 0.25W Metal Film</w:t>
            </w:r>
          </w:p>
        </w:tc>
        <w:tc>
          <w:tcPr>
            <w:tcW w:w="2897" w:type="dxa"/>
          </w:tcPr>
          <w:p w14:paraId="778698FF" w14:textId="77777777" w:rsidR="004B4F9B" w:rsidRPr="00212D29" w:rsidRDefault="004B4F9B" w:rsidP="00C16666">
            <w:pPr>
              <w:contextualSpacing/>
            </w:pPr>
            <w:r w:rsidRPr="00212D29">
              <w:t>Farnell 9341099</w:t>
            </w:r>
          </w:p>
        </w:tc>
      </w:tr>
      <w:tr w:rsidR="004B4F9B" w:rsidRPr="007A4ECF" w14:paraId="3278B43B" w14:textId="77777777" w:rsidTr="00C16666">
        <w:tc>
          <w:tcPr>
            <w:tcW w:w="1985" w:type="dxa"/>
          </w:tcPr>
          <w:p w14:paraId="36C7D33C" w14:textId="77777777" w:rsidR="004B4F9B" w:rsidRPr="00212D29" w:rsidRDefault="004B4F9B" w:rsidP="00C16666">
            <w:pPr>
              <w:contextualSpacing/>
            </w:pPr>
            <w:r w:rsidRPr="00212D29">
              <w:t>R2</w:t>
            </w:r>
          </w:p>
        </w:tc>
        <w:tc>
          <w:tcPr>
            <w:tcW w:w="4252" w:type="dxa"/>
          </w:tcPr>
          <w:p w14:paraId="2AFF6E14" w14:textId="77777777" w:rsidR="004B4F9B" w:rsidRPr="00212D29" w:rsidRDefault="004B4F9B" w:rsidP="004B4F9B">
            <w:pPr>
              <w:contextualSpacing/>
            </w:pPr>
            <w:r w:rsidRPr="00212D29">
              <w:t>1k</w:t>
            </w:r>
            <w:r w:rsidRPr="00212D29">
              <w:rPr>
                <w:rFonts w:cs="Calibri"/>
              </w:rPr>
              <w:t>Ω 0.25W Metal Film</w:t>
            </w:r>
          </w:p>
        </w:tc>
        <w:tc>
          <w:tcPr>
            <w:tcW w:w="2897" w:type="dxa"/>
          </w:tcPr>
          <w:p w14:paraId="242ECCEF" w14:textId="77777777" w:rsidR="004B4F9B" w:rsidRPr="00212D29" w:rsidRDefault="004B4F9B" w:rsidP="00C16666">
            <w:pPr>
              <w:contextualSpacing/>
            </w:pPr>
            <w:r w:rsidRPr="00212D29">
              <w:t>Farnell 9341102</w:t>
            </w:r>
          </w:p>
        </w:tc>
      </w:tr>
      <w:tr w:rsidR="004B4F9B" w:rsidRPr="007A4ECF" w14:paraId="288DF0B7" w14:textId="77777777" w:rsidTr="00C16666">
        <w:tc>
          <w:tcPr>
            <w:tcW w:w="1985" w:type="dxa"/>
          </w:tcPr>
          <w:p w14:paraId="5BA7193E" w14:textId="77777777" w:rsidR="004B4F9B" w:rsidRPr="00212D29" w:rsidRDefault="004B4F9B" w:rsidP="00C16666">
            <w:pPr>
              <w:contextualSpacing/>
            </w:pPr>
            <w:r w:rsidRPr="00212D29">
              <w:t>R3</w:t>
            </w:r>
          </w:p>
        </w:tc>
        <w:tc>
          <w:tcPr>
            <w:tcW w:w="4252" w:type="dxa"/>
          </w:tcPr>
          <w:p w14:paraId="34804940" w14:textId="77777777" w:rsidR="004B4F9B" w:rsidRPr="00212D29" w:rsidRDefault="004B4F9B" w:rsidP="004B4F9B">
            <w:pPr>
              <w:contextualSpacing/>
            </w:pPr>
            <w:r w:rsidRPr="00212D29">
              <w:t>10k</w:t>
            </w:r>
            <w:r w:rsidRPr="00212D29">
              <w:rPr>
                <w:rFonts w:cs="Calibri"/>
              </w:rPr>
              <w:t>Ω 0.25W Metal Film</w:t>
            </w:r>
          </w:p>
        </w:tc>
        <w:tc>
          <w:tcPr>
            <w:tcW w:w="2897" w:type="dxa"/>
          </w:tcPr>
          <w:p w14:paraId="3886DB0A" w14:textId="77777777" w:rsidR="004B4F9B" w:rsidRPr="00212D29" w:rsidRDefault="004B4F9B" w:rsidP="00C16666">
            <w:pPr>
              <w:contextualSpacing/>
            </w:pPr>
            <w:r w:rsidRPr="00212D29">
              <w:t>Farnell 9341110</w:t>
            </w:r>
          </w:p>
        </w:tc>
      </w:tr>
      <w:tr w:rsidR="004B4F9B" w:rsidRPr="007A4ECF" w14:paraId="51745312" w14:textId="77777777" w:rsidTr="00C16666">
        <w:tc>
          <w:tcPr>
            <w:tcW w:w="1985" w:type="dxa"/>
          </w:tcPr>
          <w:p w14:paraId="68586D67" w14:textId="77777777" w:rsidR="004B4F9B" w:rsidRPr="00212D29" w:rsidRDefault="004B4F9B" w:rsidP="00C16666">
            <w:pPr>
              <w:contextualSpacing/>
            </w:pPr>
            <w:r w:rsidRPr="00212D29">
              <w:t>C1</w:t>
            </w:r>
          </w:p>
        </w:tc>
        <w:tc>
          <w:tcPr>
            <w:tcW w:w="4252" w:type="dxa"/>
          </w:tcPr>
          <w:p w14:paraId="2369E8DA" w14:textId="439DD4E7" w:rsidR="004B4F9B" w:rsidRPr="00212D29" w:rsidRDefault="004B4F9B" w:rsidP="00C16666">
            <w:pPr>
              <w:contextualSpacing/>
            </w:pPr>
            <w:r w:rsidRPr="00212D29">
              <w:t>100nF (0.1</w:t>
            </w:r>
            <w:r w:rsidRPr="00212D29">
              <w:rPr>
                <w:rFonts w:cs="Calibri"/>
              </w:rPr>
              <w:t>µF</w:t>
            </w:r>
            <w:r w:rsidRPr="00212D29">
              <w:t xml:space="preserve">) 50V </w:t>
            </w:r>
            <w:r w:rsidR="00F60FC7" w:rsidRPr="00212D29">
              <w:t>MLCC (</w:t>
            </w:r>
            <w:r w:rsidRPr="00212D29">
              <w:t>2.54mm Radial)</w:t>
            </w:r>
          </w:p>
        </w:tc>
        <w:tc>
          <w:tcPr>
            <w:tcW w:w="2897" w:type="dxa"/>
          </w:tcPr>
          <w:p w14:paraId="3116C445" w14:textId="77777777" w:rsidR="004B4F9B" w:rsidRPr="00212D29" w:rsidRDefault="004B4F9B" w:rsidP="00C16666">
            <w:pPr>
              <w:contextualSpacing/>
            </w:pPr>
            <w:r w:rsidRPr="00212D29">
              <w:t>Farnell 1457655</w:t>
            </w:r>
          </w:p>
        </w:tc>
      </w:tr>
      <w:tr w:rsidR="004B4F9B" w:rsidRPr="007A4ECF" w14:paraId="1C6EAE28" w14:textId="77777777" w:rsidTr="00C16666">
        <w:tc>
          <w:tcPr>
            <w:tcW w:w="1985" w:type="dxa"/>
          </w:tcPr>
          <w:p w14:paraId="76A3C8BB" w14:textId="77777777" w:rsidR="004B4F9B" w:rsidRPr="00212D29" w:rsidRDefault="004B4F9B" w:rsidP="00C16666">
            <w:pPr>
              <w:contextualSpacing/>
            </w:pPr>
            <w:r w:rsidRPr="00212D29">
              <w:t>LED1</w:t>
            </w:r>
          </w:p>
        </w:tc>
        <w:tc>
          <w:tcPr>
            <w:tcW w:w="4252" w:type="dxa"/>
          </w:tcPr>
          <w:p w14:paraId="04589D0E" w14:textId="77777777" w:rsidR="004B4F9B" w:rsidRPr="00212D29" w:rsidRDefault="004B4F9B" w:rsidP="00C16666">
            <w:pPr>
              <w:contextualSpacing/>
            </w:pPr>
            <w:r w:rsidRPr="00212D29">
              <w:t>Yellow 3mm</w:t>
            </w:r>
          </w:p>
        </w:tc>
        <w:tc>
          <w:tcPr>
            <w:tcW w:w="2897" w:type="dxa"/>
          </w:tcPr>
          <w:p w14:paraId="568DE3F2" w14:textId="77777777" w:rsidR="004B4F9B" w:rsidRPr="00212D29" w:rsidRDefault="005E14A6" w:rsidP="00C16666">
            <w:pPr>
              <w:contextualSpacing/>
            </w:pPr>
            <w:r w:rsidRPr="00212D29">
              <w:t>Farnell 2112098</w:t>
            </w:r>
          </w:p>
        </w:tc>
      </w:tr>
      <w:tr w:rsidR="004B4F9B" w:rsidRPr="007A4ECF" w14:paraId="2C12995B" w14:textId="77777777" w:rsidTr="00C16666">
        <w:tc>
          <w:tcPr>
            <w:tcW w:w="1985" w:type="dxa"/>
          </w:tcPr>
          <w:p w14:paraId="5D1BF5F1" w14:textId="77777777" w:rsidR="004B4F9B" w:rsidRPr="00212D29" w:rsidRDefault="004B4F9B" w:rsidP="00C16666">
            <w:pPr>
              <w:contextualSpacing/>
            </w:pPr>
            <w:r w:rsidRPr="00212D29">
              <w:t>D1, D2</w:t>
            </w:r>
          </w:p>
        </w:tc>
        <w:tc>
          <w:tcPr>
            <w:tcW w:w="4252" w:type="dxa"/>
          </w:tcPr>
          <w:p w14:paraId="14B70E59" w14:textId="77777777" w:rsidR="004B4F9B" w:rsidRPr="00212D29" w:rsidRDefault="004B4F9B" w:rsidP="00C16666">
            <w:pPr>
              <w:contextualSpacing/>
            </w:pPr>
            <w:r w:rsidRPr="00212D29">
              <w:t>SA5.0A</w:t>
            </w:r>
          </w:p>
        </w:tc>
        <w:tc>
          <w:tcPr>
            <w:tcW w:w="2897" w:type="dxa"/>
          </w:tcPr>
          <w:p w14:paraId="4DAE201B" w14:textId="77777777" w:rsidR="004B4F9B" w:rsidRPr="00212D29" w:rsidRDefault="004B4F9B" w:rsidP="00C16666">
            <w:pPr>
              <w:contextualSpacing/>
            </w:pPr>
            <w:r w:rsidRPr="00212D29">
              <w:t>Farnell 1886342</w:t>
            </w:r>
          </w:p>
        </w:tc>
      </w:tr>
      <w:tr w:rsidR="004B4F9B" w:rsidRPr="007A4ECF" w14:paraId="76367744" w14:textId="77777777" w:rsidTr="00C16666">
        <w:tc>
          <w:tcPr>
            <w:tcW w:w="1985" w:type="dxa"/>
          </w:tcPr>
          <w:p w14:paraId="609200F6" w14:textId="77777777" w:rsidR="004B4F9B" w:rsidRPr="00212D29" w:rsidRDefault="004B4F9B" w:rsidP="00C16666">
            <w:pPr>
              <w:contextualSpacing/>
            </w:pPr>
            <w:r w:rsidRPr="00212D29">
              <w:t>Sensor Header</w:t>
            </w:r>
          </w:p>
        </w:tc>
        <w:tc>
          <w:tcPr>
            <w:tcW w:w="4252" w:type="dxa"/>
          </w:tcPr>
          <w:p w14:paraId="5C3BD374" w14:textId="77777777" w:rsidR="004B4F9B" w:rsidRPr="00212D29" w:rsidRDefault="004B4F9B" w:rsidP="00C16666">
            <w:pPr>
              <w:contextualSpacing/>
            </w:pPr>
            <w:r w:rsidRPr="00212D29">
              <w:t>1x3-pin 0.1” Male Header</w:t>
            </w:r>
            <w:r w:rsidRPr="00212D29">
              <w:br/>
              <w:t>(cut from a longer strip)</w:t>
            </w:r>
          </w:p>
        </w:tc>
        <w:tc>
          <w:tcPr>
            <w:tcW w:w="2897" w:type="dxa"/>
          </w:tcPr>
          <w:p w14:paraId="7E2BED2B" w14:textId="4D4D7791" w:rsidR="004B4F9B" w:rsidRPr="00212D29" w:rsidRDefault="00F60FC7" w:rsidP="00C16666">
            <w:pPr>
              <w:contextualSpacing/>
            </w:pPr>
            <w:r>
              <w:t xml:space="preserve">CPC </w:t>
            </w:r>
            <w:r w:rsidRPr="000E6CD5">
              <w:t>CN18761</w:t>
            </w:r>
            <w:r>
              <w:t xml:space="preserve"> </w:t>
            </w:r>
            <w:r w:rsidR="004B4F9B" w:rsidRPr="00212D29">
              <w:t>eBay</w:t>
            </w:r>
          </w:p>
        </w:tc>
      </w:tr>
      <w:tr w:rsidR="00A7651F" w:rsidRPr="007A4ECF" w14:paraId="537A00F2" w14:textId="77777777" w:rsidTr="00C16666">
        <w:tc>
          <w:tcPr>
            <w:tcW w:w="1985" w:type="dxa"/>
          </w:tcPr>
          <w:p w14:paraId="228A543B" w14:textId="77777777" w:rsidR="00A7651F" w:rsidRPr="00212D29" w:rsidRDefault="00A7651F" w:rsidP="00A7651F">
            <w:pPr>
              <w:contextualSpacing/>
            </w:pPr>
            <w:r w:rsidRPr="00212D29">
              <w:t>Connector</w:t>
            </w:r>
          </w:p>
        </w:tc>
        <w:tc>
          <w:tcPr>
            <w:tcW w:w="4252" w:type="dxa"/>
          </w:tcPr>
          <w:p w14:paraId="2FCE1DE5" w14:textId="096C413D" w:rsidR="00A7651F" w:rsidRPr="00212D29" w:rsidRDefault="00A7651F" w:rsidP="00A7651F">
            <w:pPr>
              <w:contextualSpacing/>
            </w:pPr>
            <w:r>
              <w:t xml:space="preserve">AMP TE Connectivity </w:t>
            </w:r>
            <w:r w:rsidRPr="00A7651F">
              <w:t>5406526-1</w:t>
            </w:r>
            <w:r>
              <w:rPr>
                <w:rStyle w:val="FootnoteReference"/>
              </w:rPr>
              <w:footnoteReference w:id="19"/>
            </w:r>
          </w:p>
        </w:tc>
        <w:tc>
          <w:tcPr>
            <w:tcW w:w="2897" w:type="dxa"/>
          </w:tcPr>
          <w:p w14:paraId="115DB874" w14:textId="190F874C" w:rsidR="00A7651F" w:rsidRPr="00212D29" w:rsidRDefault="00A7651F" w:rsidP="00A7651F">
            <w:pPr>
              <w:contextualSpacing/>
            </w:pPr>
            <w:r w:rsidRPr="00212D29">
              <w:t xml:space="preserve">Farnell </w:t>
            </w:r>
            <w:r>
              <w:t>2452587</w:t>
            </w:r>
          </w:p>
        </w:tc>
      </w:tr>
      <w:tr w:rsidR="004B4F9B" w:rsidRPr="007A4ECF" w14:paraId="5652EBE4" w14:textId="77777777" w:rsidTr="00C16666">
        <w:tc>
          <w:tcPr>
            <w:tcW w:w="1985" w:type="dxa"/>
          </w:tcPr>
          <w:p w14:paraId="0A8336B5" w14:textId="77777777" w:rsidR="004B4F9B" w:rsidRPr="00212D29" w:rsidRDefault="004B4F9B" w:rsidP="00C16666">
            <w:pPr>
              <w:contextualSpacing/>
            </w:pPr>
            <w:r w:rsidRPr="00212D29">
              <w:t>Infra-Red Sensor</w:t>
            </w:r>
          </w:p>
        </w:tc>
        <w:tc>
          <w:tcPr>
            <w:tcW w:w="4252" w:type="dxa"/>
          </w:tcPr>
          <w:p w14:paraId="66D67BB8" w14:textId="77777777" w:rsidR="004B4F9B" w:rsidRPr="00212D29" w:rsidRDefault="004B4F9B" w:rsidP="00C16666">
            <w:pPr>
              <w:contextualSpacing/>
            </w:pPr>
            <w:r w:rsidRPr="00212D29">
              <w:t>E18-D80NK Infra-Red Obstacle Sensor</w:t>
            </w:r>
          </w:p>
        </w:tc>
        <w:tc>
          <w:tcPr>
            <w:tcW w:w="2897" w:type="dxa"/>
          </w:tcPr>
          <w:p w14:paraId="4D552400" w14:textId="77777777" w:rsidR="004B4F9B" w:rsidRPr="00212D29" w:rsidRDefault="004B4F9B" w:rsidP="005E14A6">
            <w:pPr>
              <w:contextualSpacing/>
            </w:pPr>
            <w:r w:rsidRPr="00212D29">
              <w:t>Hobby Components</w:t>
            </w:r>
            <w:r w:rsidR="005E14A6" w:rsidRPr="00212D29">
              <w:rPr>
                <w:rStyle w:val="FootnoteReference"/>
              </w:rPr>
              <w:footnoteReference w:id="20"/>
            </w:r>
            <w:r w:rsidRPr="00212D29">
              <w:br/>
              <w:t>4tronix</w:t>
            </w:r>
            <w:r w:rsidR="005E14A6" w:rsidRPr="00212D29">
              <w:rPr>
                <w:rStyle w:val="FootnoteReference"/>
              </w:rPr>
              <w:footnoteReference w:id="21"/>
            </w:r>
          </w:p>
        </w:tc>
      </w:tr>
    </w:tbl>
    <w:p w14:paraId="46306624" w14:textId="77777777" w:rsidR="008E418D" w:rsidRPr="009030AD" w:rsidRDefault="008E418D" w:rsidP="006C4A3A">
      <w:pPr>
        <w:pStyle w:val="ListParagraph"/>
        <w:numPr>
          <w:ilvl w:val="0"/>
          <w:numId w:val="3"/>
        </w:numPr>
        <w:sectPr w:rsidR="008E418D" w:rsidRPr="009030AD" w:rsidSect="00733A4D">
          <w:endnotePr>
            <w:numFmt w:val="decimal"/>
          </w:endnotePr>
          <w:pgSz w:w="11906" w:h="16838"/>
          <w:pgMar w:top="1440" w:right="1440" w:bottom="1440" w:left="1440" w:header="709" w:footer="709" w:gutter="0"/>
          <w:cols w:space="708"/>
          <w:docGrid w:linePitch="360"/>
        </w:sectPr>
      </w:pPr>
    </w:p>
    <w:p w14:paraId="49CB4486" w14:textId="77777777" w:rsidR="008E418D" w:rsidRDefault="008E418D" w:rsidP="008E418D">
      <w:pPr>
        <w:pStyle w:val="Heading3"/>
      </w:pPr>
      <w:bookmarkStart w:id="328" w:name="_Toc80968939"/>
      <w:r>
        <w:lastRenderedPageBreak/>
        <w:t>Schematic</w:t>
      </w:r>
      <w:bookmarkEnd w:id="328"/>
    </w:p>
    <w:p w14:paraId="1610B388" w14:textId="77777777" w:rsidR="008E418D" w:rsidRPr="00E21E80" w:rsidRDefault="008E418D" w:rsidP="008E418D">
      <w:pPr>
        <w:jc w:val="center"/>
      </w:pPr>
      <w:r>
        <w:rPr>
          <w:noProof/>
          <w:lang w:eastAsia="en-GB"/>
        </w:rPr>
        <w:drawing>
          <wp:inline distT="0" distB="0" distL="0" distR="0" wp14:anchorId="07170FC8" wp14:editId="1AC524FB">
            <wp:extent cx="8212975" cy="547329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ulatorT2GenericSensorRevC_sch.png"/>
                    <pic:cNvPicPr/>
                  </pic:nvPicPr>
                  <pic:blipFill>
                    <a:blip r:embed="rId46">
                      <a:extLst>
                        <a:ext uri="{28A0092B-C50C-407E-A947-70E740481C1C}">
                          <a14:useLocalDpi xmlns:a14="http://schemas.microsoft.com/office/drawing/2010/main" val="0"/>
                        </a:ext>
                      </a:extLst>
                    </a:blip>
                    <a:stretch>
                      <a:fillRect/>
                    </a:stretch>
                  </pic:blipFill>
                  <pic:spPr>
                    <a:xfrm>
                      <a:off x="0" y="0"/>
                      <a:ext cx="8212975" cy="5473294"/>
                    </a:xfrm>
                    <a:prstGeom prst="rect">
                      <a:avLst/>
                    </a:prstGeom>
                  </pic:spPr>
                </pic:pic>
              </a:graphicData>
            </a:graphic>
          </wp:inline>
        </w:drawing>
      </w:r>
    </w:p>
    <w:p w14:paraId="19C41CA2" w14:textId="77777777" w:rsidR="008E418D" w:rsidRDefault="008E418D" w:rsidP="008E418D">
      <w:pPr>
        <w:pStyle w:val="Heading2"/>
        <w:sectPr w:rsidR="008E418D" w:rsidSect="004408BF">
          <w:endnotePr>
            <w:numFmt w:val="decimal"/>
          </w:endnotePr>
          <w:pgSz w:w="16838" w:h="11906" w:orient="landscape"/>
          <w:pgMar w:top="1440" w:right="1440" w:bottom="1440" w:left="1440" w:header="709" w:footer="709" w:gutter="0"/>
          <w:cols w:space="708"/>
          <w:docGrid w:linePitch="360"/>
        </w:sectPr>
      </w:pPr>
    </w:p>
    <w:p w14:paraId="138B3D7C" w14:textId="77777777" w:rsidR="008E418D" w:rsidRDefault="008E418D" w:rsidP="008E418D">
      <w:pPr>
        <w:pStyle w:val="Heading3"/>
      </w:pPr>
      <w:bookmarkStart w:id="329" w:name="_Toc80968940"/>
      <w:r>
        <w:lastRenderedPageBreak/>
        <w:t>PCB Layout</w:t>
      </w:r>
      <w:bookmarkEnd w:id="329"/>
    </w:p>
    <w:p w14:paraId="5FC26E39" w14:textId="77777777" w:rsidR="008E418D" w:rsidRPr="00212D29" w:rsidRDefault="008E418D" w:rsidP="008E418D">
      <w:pPr>
        <w:keepNext/>
      </w:pPr>
      <w:r w:rsidRPr="00212D29">
        <w:t>The following diagram shows the layout of a Generic Sensor PCB. All components are mounted on the top (silkscreen) side of the board.</w:t>
      </w:r>
    </w:p>
    <w:p w14:paraId="410B790B" w14:textId="77777777" w:rsidR="008E418D" w:rsidRDefault="008E418D" w:rsidP="008E418D">
      <w:pPr>
        <w:keepNext/>
        <w:jc w:val="center"/>
      </w:pPr>
      <w:r>
        <w:rPr>
          <w:noProof/>
          <w:lang w:eastAsia="en-GB"/>
        </w:rPr>
        <w:drawing>
          <wp:inline distT="0" distB="0" distL="0" distR="0" wp14:anchorId="182862F0" wp14:editId="57B0A26D">
            <wp:extent cx="2880000" cy="1951200"/>
            <wp:effectExtent l="19050" t="19050" r="15875" b="1143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ulatorT2GenericSensorRevC_brd_white.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880000" cy="1951200"/>
                    </a:xfrm>
                    <a:prstGeom prst="rect">
                      <a:avLst/>
                    </a:prstGeom>
                    <a:ln w="12700">
                      <a:solidFill>
                        <a:schemeClr val="tx1"/>
                      </a:solidFill>
                    </a:ln>
                  </pic:spPr>
                </pic:pic>
              </a:graphicData>
            </a:graphic>
          </wp:inline>
        </w:drawing>
      </w:r>
    </w:p>
    <w:p w14:paraId="702F69E5" w14:textId="38C7CACC" w:rsidR="008E418D" w:rsidRDefault="008E418D" w:rsidP="008E418D">
      <w:pPr>
        <w:pStyle w:val="Caption"/>
        <w:jc w:val="center"/>
      </w:pPr>
      <w:bookmarkStart w:id="330" w:name="_Toc80969017"/>
      <w:r>
        <w:t xml:space="preserve">Figure </w:t>
      </w:r>
      <w:r w:rsidR="00D15F53">
        <w:rPr>
          <w:noProof/>
        </w:rPr>
        <w:fldChar w:fldCharType="begin"/>
      </w:r>
      <w:r w:rsidR="00D15F53">
        <w:rPr>
          <w:noProof/>
        </w:rPr>
        <w:instrText xml:space="preserve"> SEQ Figure \* ARABIC </w:instrText>
      </w:r>
      <w:r w:rsidR="00D15F53">
        <w:rPr>
          <w:noProof/>
        </w:rPr>
        <w:fldChar w:fldCharType="separate"/>
      </w:r>
      <w:r w:rsidR="00476E07">
        <w:rPr>
          <w:noProof/>
        </w:rPr>
        <w:t>26</w:t>
      </w:r>
      <w:r w:rsidR="00D15F53">
        <w:rPr>
          <w:noProof/>
        </w:rPr>
        <w:fldChar w:fldCharType="end"/>
      </w:r>
      <w:r>
        <w:t xml:space="preserve"> – Magneto-Resistive Sensor Board Layout</w:t>
      </w:r>
      <w:bookmarkEnd w:id="330"/>
    </w:p>
    <w:p w14:paraId="65FE5A4B" w14:textId="77777777" w:rsidR="008E418D" w:rsidRDefault="008E418D" w:rsidP="008E418D">
      <w:pPr>
        <w:pStyle w:val="Heading3"/>
      </w:pPr>
      <w:bookmarkStart w:id="331" w:name="_Toc80968941"/>
      <w:r>
        <w:t>Construction</w:t>
      </w:r>
      <w:bookmarkEnd w:id="331"/>
    </w:p>
    <w:p w14:paraId="69DAE2DC" w14:textId="12F8C1D9" w:rsidR="008E418D" w:rsidRPr="00212D29" w:rsidRDefault="008E418D" w:rsidP="008E418D">
      <w:r w:rsidRPr="00212D29">
        <w:t xml:space="preserve">All the components on the Generic Sensor </w:t>
      </w:r>
      <w:r w:rsidR="004E19AE">
        <w:t>module</w:t>
      </w:r>
      <w:r w:rsidR="004E19AE" w:rsidRPr="00212D29">
        <w:t xml:space="preserve"> </w:t>
      </w:r>
      <w:r w:rsidRPr="00212D29">
        <w:t>are mounted on top, silkscreen, side of the board.</w:t>
      </w:r>
    </w:p>
    <w:p w14:paraId="0D3DF62E" w14:textId="77777777" w:rsidR="008E418D" w:rsidRPr="00212D29" w:rsidRDefault="008E418D" w:rsidP="006C4A3A">
      <w:pPr>
        <w:pStyle w:val="ListParagraph"/>
        <w:numPr>
          <w:ilvl w:val="0"/>
          <w:numId w:val="6"/>
        </w:numPr>
      </w:pPr>
      <w:r w:rsidRPr="00212D29">
        <w:t>If your Sensor Board came from a panelized PCB, lightly file down any remaining nibs from the edges of the board. The board is intended to be a close fit in the suggested enclosure when used to build an infra-red sensor.</w:t>
      </w:r>
    </w:p>
    <w:p w14:paraId="1D19F78A" w14:textId="77777777" w:rsidR="008E418D" w:rsidRPr="00212D29" w:rsidRDefault="008E418D" w:rsidP="006C4A3A">
      <w:pPr>
        <w:pStyle w:val="ListParagraph"/>
        <w:numPr>
          <w:ilvl w:val="0"/>
          <w:numId w:val="6"/>
        </w:numPr>
      </w:pPr>
      <w:r w:rsidRPr="00212D29">
        <w:t>Solder the components, starting with the components with the lowest profile (resistors, capacitor), then the remainder of the components in order of increasing height, ending with the RJ45 socket.</w:t>
      </w:r>
    </w:p>
    <w:p w14:paraId="083A1EC9" w14:textId="4F95F30D" w:rsidR="008E418D" w:rsidRPr="00212D29" w:rsidRDefault="008E418D" w:rsidP="006C4A3A">
      <w:pPr>
        <w:pStyle w:val="ListParagraph"/>
        <w:numPr>
          <w:ilvl w:val="0"/>
          <w:numId w:val="1"/>
        </w:numPr>
      </w:pPr>
      <w:r w:rsidRPr="00212D29">
        <w:t xml:space="preserve">Pay </w:t>
      </w:r>
      <w:r w:rsidR="00F60FC7">
        <w:t>close</w:t>
      </w:r>
      <w:r w:rsidRPr="00212D29">
        <w:t xml:space="preserve"> attention to the correct orientation of the polarised components D1, D2, LED1</w:t>
      </w:r>
      <w:r w:rsidR="00F60FC7">
        <w:t xml:space="preserve"> (and to the connection to the infra-red sensor, if used).</w:t>
      </w:r>
    </w:p>
    <w:p w14:paraId="38BBBA98" w14:textId="77777777" w:rsidR="008E418D" w:rsidRPr="00212D29" w:rsidRDefault="008E418D" w:rsidP="006C4A3A">
      <w:pPr>
        <w:pStyle w:val="ListParagraph"/>
        <w:numPr>
          <w:ilvl w:val="0"/>
          <w:numId w:val="1"/>
        </w:numPr>
      </w:pPr>
      <w:r w:rsidRPr="00212D29">
        <w:t>The mounting lugs of the RJ45 connector clip into the holes in the PCB. Make sure the connector pins are correctly aligned with the holes before clipping the connector into the board.</w:t>
      </w:r>
    </w:p>
    <w:p w14:paraId="60EC7395" w14:textId="03C622B0" w:rsidR="00F60FC7" w:rsidRPr="00212D29" w:rsidRDefault="00F60FC7" w:rsidP="00F60FC7">
      <w:pPr>
        <w:pStyle w:val="ListParagraph"/>
        <w:numPr>
          <w:ilvl w:val="0"/>
          <w:numId w:val="1"/>
        </w:numPr>
      </w:pPr>
      <w:r w:rsidRPr="00212D29">
        <w:t>There is an additional mounting hole in the PCB which allows for the dual RJ</w:t>
      </w:r>
      <w:r w:rsidR="00A7651F">
        <w:t>45</w:t>
      </w:r>
      <w:r w:rsidRPr="00212D29">
        <w:t xml:space="preserve"> connector to be replaced with a single RJHSE-5080 version in the “Interface” position. This is optional and intended for a sensor to be located at the end of a chain of sensors. To allow for maximum flexibility when cabling the sensors, </w:t>
      </w:r>
      <w:r>
        <w:t xml:space="preserve">you may choose to </w:t>
      </w:r>
      <w:r w:rsidRPr="00212D29">
        <w:t>fit dual connectors to all sensors boards.</w:t>
      </w:r>
    </w:p>
    <w:p w14:paraId="29E2C087" w14:textId="77777777" w:rsidR="008E418D" w:rsidRPr="00212D29" w:rsidRDefault="008E418D" w:rsidP="008E418D">
      <w:pPr>
        <w:keepNext/>
      </w:pPr>
      <w:r w:rsidRPr="00212D29">
        <w:lastRenderedPageBreak/>
        <w:t>A completed Generic Sensor PCB is shown in the following photograph.</w:t>
      </w:r>
    </w:p>
    <w:p w14:paraId="7B00D3C1" w14:textId="77777777" w:rsidR="008E418D" w:rsidRPr="00152C2B" w:rsidRDefault="008E418D" w:rsidP="008E418D">
      <w:pPr>
        <w:keepNext/>
        <w:jc w:val="center"/>
        <w:rPr>
          <w:color w:val="00B050"/>
        </w:rPr>
      </w:pPr>
      <w:r>
        <w:rPr>
          <w:noProof/>
          <w:color w:val="00B050"/>
          <w:lang w:eastAsia="en-GB"/>
        </w:rPr>
        <w:drawing>
          <wp:inline distT="0" distB="0" distL="0" distR="0" wp14:anchorId="1E9FD715" wp14:editId="750B063C">
            <wp:extent cx="3600000" cy="2408400"/>
            <wp:effectExtent l="19050" t="19050" r="19685" b="1143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442.jpg"/>
                    <pic:cNvPicPr/>
                  </pic:nvPicPr>
                  <pic:blipFill>
                    <a:blip r:embed="rId48">
                      <a:extLst>
                        <a:ext uri="{28A0092B-C50C-407E-A947-70E740481C1C}">
                          <a14:useLocalDpi xmlns:a14="http://schemas.microsoft.com/office/drawing/2010/main" val="0"/>
                        </a:ext>
                      </a:extLst>
                    </a:blip>
                    <a:stretch>
                      <a:fillRect/>
                    </a:stretch>
                  </pic:blipFill>
                  <pic:spPr>
                    <a:xfrm>
                      <a:off x="0" y="0"/>
                      <a:ext cx="3600000" cy="2408400"/>
                    </a:xfrm>
                    <a:prstGeom prst="rect">
                      <a:avLst/>
                    </a:prstGeom>
                    <a:ln w="12700">
                      <a:solidFill>
                        <a:schemeClr val="tx1"/>
                      </a:solidFill>
                    </a:ln>
                  </pic:spPr>
                </pic:pic>
              </a:graphicData>
            </a:graphic>
          </wp:inline>
        </w:drawing>
      </w:r>
    </w:p>
    <w:p w14:paraId="69C895B6" w14:textId="08EB4A27" w:rsidR="008E418D" w:rsidRDefault="008E418D" w:rsidP="008E418D">
      <w:pPr>
        <w:pStyle w:val="Caption"/>
        <w:jc w:val="center"/>
      </w:pPr>
      <w:bookmarkStart w:id="332" w:name="_Toc80969018"/>
      <w:r>
        <w:t xml:space="preserve">Figure </w:t>
      </w:r>
      <w:r w:rsidR="00D15F53">
        <w:rPr>
          <w:noProof/>
        </w:rPr>
        <w:fldChar w:fldCharType="begin"/>
      </w:r>
      <w:r w:rsidR="00D15F53">
        <w:rPr>
          <w:noProof/>
        </w:rPr>
        <w:instrText xml:space="preserve"> SEQ Figure \* ARABIC </w:instrText>
      </w:r>
      <w:r w:rsidR="00D15F53">
        <w:rPr>
          <w:noProof/>
        </w:rPr>
        <w:fldChar w:fldCharType="separate"/>
      </w:r>
      <w:r w:rsidR="00476E07">
        <w:rPr>
          <w:noProof/>
        </w:rPr>
        <w:t>27</w:t>
      </w:r>
      <w:r w:rsidR="00D15F53">
        <w:rPr>
          <w:noProof/>
        </w:rPr>
        <w:fldChar w:fldCharType="end"/>
      </w:r>
      <w:r>
        <w:t xml:space="preserve"> – Completed </w:t>
      </w:r>
      <w:r w:rsidR="00B62195">
        <w:t xml:space="preserve">Generic </w:t>
      </w:r>
      <w:r>
        <w:t xml:space="preserve">Sensor </w:t>
      </w:r>
      <w:r w:rsidR="004E19AE">
        <w:t xml:space="preserve">Module </w:t>
      </w:r>
      <w:r>
        <w:t>PCB</w:t>
      </w:r>
      <w:bookmarkEnd w:id="332"/>
      <w:r>
        <w:t xml:space="preserve"> </w:t>
      </w:r>
    </w:p>
    <w:p w14:paraId="4F245809" w14:textId="77777777" w:rsidR="00C2783A" w:rsidRDefault="00C2783A" w:rsidP="00B62195">
      <w:pPr>
        <w:pStyle w:val="Heading3"/>
        <w:pageBreakBefore/>
      </w:pPr>
      <w:bookmarkStart w:id="333" w:name="_Toc80968942"/>
      <w:r>
        <w:lastRenderedPageBreak/>
        <w:t>Infra-Red Sensor</w:t>
      </w:r>
      <w:bookmarkEnd w:id="333"/>
    </w:p>
    <w:p w14:paraId="405220D8" w14:textId="305B479D" w:rsidR="00C2783A" w:rsidRPr="00212D29" w:rsidRDefault="00C2783A" w:rsidP="00C2783A">
      <w:r w:rsidRPr="00212D29">
        <w:t xml:space="preserve">As an alternative to the magneto-resistive sensors, an infra-red sensor can be built based on a commercially available modulated infra-red detector unit, marketed as an “obstacle sensor” for educational robotics projects. These sensors are available pre-assembled and </w:t>
      </w:r>
      <w:r w:rsidR="00F60FC7">
        <w:t xml:space="preserve">are </w:t>
      </w:r>
      <w:r w:rsidRPr="00212D29">
        <w:t>relatively inexpensive, and consequently the sensors are relatively straightforward to construct.</w:t>
      </w:r>
    </w:p>
    <w:p w14:paraId="29C2D490" w14:textId="77777777" w:rsidR="00C2783A" w:rsidRPr="00212D29" w:rsidRDefault="00C2783A" w:rsidP="006C4A3A">
      <w:pPr>
        <w:pStyle w:val="ListParagraph"/>
        <w:numPr>
          <w:ilvl w:val="0"/>
          <w:numId w:val="15"/>
        </w:numPr>
      </w:pPr>
      <w:r w:rsidRPr="00212D29">
        <w:t>The sensor emits and detects infra-red light modulated at high frequency. This makes the sensor much less sensitive than visible light or unmodulated infra-red sensors to interference from ambient lighting conditions.</w:t>
      </w:r>
    </w:p>
    <w:p w14:paraId="326166D7" w14:textId="77777777" w:rsidR="00C2783A" w:rsidRPr="00212D29" w:rsidRDefault="00C2783A" w:rsidP="006C4A3A">
      <w:pPr>
        <w:pStyle w:val="ListParagraph"/>
        <w:numPr>
          <w:ilvl w:val="0"/>
          <w:numId w:val="15"/>
        </w:numPr>
      </w:pPr>
      <w:r w:rsidRPr="00212D29">
        <w:t>A 30mm length of 20mm black plastic conduit is used as a light shield. Once the sensor is fitted to the enclosure, lightly file or sand the exposed threads so that the shielding tube is a firm tight push fit on the end of the sensor.</w:t>
      </w:r>
    </w:p>
    <w:p w14:paraId="5DB3075E" w14:textId="77777777" w:rsidR="00C2783A" w:rsidRPr="00212D29" w:rsidRDefault="00C2783A" w:rsidP="006C4A3A">
      <w:pPr>
        <w:pStyle w:val="ListParagraph"/>
        <w:numPr>
          <w:ilvl w:val="0"/>
          <w:numId w:val="15"/>
        </w:numPr>
      </w:pPr>
      <w:r w:rsidRPr="00212D29">
        <w:t xml:space="preserve">The infra-red sensor is mounted through the side of an enclosure using the plastic nuts supplied with the sensor. These should be tightened finger-tight only; do not use tools. </w:t>
      </w:r>
    </w:p>
    <w:p w14:paraId="382E8301" w14:textId="16D6EAF9" w:rsidR="00C2783A" w:rsidRPr="00212D29" w:rsidRDefault="00C2783A" w:rsidP="006C4A3A">
      <w:pPr>
        <w:pStyle w:val="ListParagraph"/>
        <w:numPr>
          <w:ilvl w:val="0"/>
          <w:numId w:val="1"/>
        </w:numPr>
      </w:pPr>
      <w:r w:rsidRPr="00212D29">
        <w:t xml:space="preserve">It is </w:t>
      </w:r>
      <w:r w:rsidRPr="00F60FC7">
        <w:rPr>
          <w:u w:val="single"/>
        </w:rPr>
        <w:t>essential</w:t>
      </w:r>
      <w:r w:rsidRPr="00212D29">
        <w:t xml:space="preserve"> to check that order of the wires in the sensor connector matches the order of the pins. </w:t>
      </w:r>
      <w:r w:rsidR="00F60FC7">
        <w:t>T</w:t>
      </w:r>
      <w:r w:rsidRPr="00212D29">
        <w:t>he red (+5V) wire should go to the leftmost pin, the black (0V) wire to the centre pin, and the yellow (signal) wire to the rightmost pin.</w:t>
      </w:r>
    </w:p>
    <w:p w14:paraId="6B649FBE" w14:textId="133556B7" w:rsidR="00C2783A" w:rsidRDefault="00C2783A" w:rsidP="006C4A3A">
      <w:pPr>
        <w:pStyle w:val="ListParagraph"/>
        <w:numPr>
          <w:ilvl w:val="0"/>
          <w:numId w:val="1"/>
        </w:numPr>
      </w:pPr>
      <w:r w:rsidRPr="00212D29">
        <w:t>If the wires in the connector are in a different order, re-arrange them by gently prising up the plastic tabs and sliding the pin out of the housing. Slide them back in in the correct order, ensuring that the plastic tabs are gently pushed down to lock them in place.</w:t>
      </w:r>
    </w:p>
    <w:p w14:paraId="3468888D" w14:textId="3FEABA54" w:rsidR="00B62195" w:rsidRPr="00212D29" w:rsidRDefault="00B62195" w:rsidP="00B62195">
      <w:pPr>
        <w:keepNext/>
        <w:ind w:left="360"/>
      </w:pPr>
      <w:r>
        <w:t>The wiring of the infra-red sensor is illustrated in the following diagram:</w:t>
      </w:r>
    </w:p>
    <w:p w14:paraId="294B6B4E" w14:textId="1506FCE9" w:rsidR="00B62195" w:rsidRPr="00B62195" w:rsidRDefault="00B62195" w:rsidP="00B62195">
      <w:pPr>
        <w:pStyle w:val="ListParagraph"/>
        <w:keepNext/>
        <w:jc w:val="center"/>
        <w:rPr>
          <w:color w:val="00B050"/>
        </w:rPr>
      </w:pPr>
      <w:r>
        <w:rPr>
          <w:noProof/>
          <w:color w:val="00B050"/>
        </w:rPr>
        <w:drawing>
          <wp:inline distT="0" distB="0" distL="0" distR="0" wp14:anchorId="482145FE" wp14:editId="19EF7A59">
            <wp:extent cx="4320000" cy="1990800"/>
            <wp:effectExtent l="19050" t="19050" r="23495" b="285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T2 IR Sensor Wiring.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320000" cy="1990800"/>
                    </a:xfrm>
                    <a:prstGeom prst="rect">
                      <a:avLst/>
                    </a:prstGeom>
                    <a:ln w="12700">
                      <a:solidFill>
                        <a:schemeClr val="tx1"/>
                      </a:solidFill>
                    </a:ln>
                  </pic:spPr>
                </pic:pic>
              </a:graphicData>
            </a:graphic>
          </wp:inline>
        </w:drawing>
      </w:r>
    </w:p>
    <w:p w14:paraId="4D606042" w14:textId="47AF0D0A" w:rsidR="00B62195" w:rsidRDefault="00B62195" w:rsidP="00B62195">
      <w:pPr>
        <w:pStyle w:val="Caption"/>
        <w:ind w:left="360"/>
        <w:jc w:val="center"/>
      </w:pPr>
      <w:bookmarkStart w:id="334" w:name="_Toc80969019"/>
      <w:r>
        <w:t xml:space="preserve">Figure </w:t>
      </w:r>
      <w:r>
        <w:rPr>
          <w:noProof/>
        </w:rPr>
        <w:fldChar w:fldCharType="begin"/>
      </w:r>
      <w:r>
        <w:rPr>
          <w:noProof/>
        </w:rPr>
        <w:instrText xml:space="preserve"> SEQ Figure \* ARABIC </w:instrText>
      </w:r>
      <w:r>
        <w:rPr>
          <w:noProof/>
        </w:rPr>
        <w:fldChar w:fldCharType="separate"/>
      </w:r>
      <w:r w:rsidR="00476E07">
        <w:rPr>
          <w:noProof/>
        </w:rPr>
        <w:t>28</w:t>
      </w:r>
      <w:r>
        <w:rPr>
          <w:noProof/>
        </w:rPr>
        <w:fldChar w:fldCharType="end"/>
      </w:r>
      <w:r>
        <w:t xml:space="preserve"> – Infra-Red Sensor Wiring</w:t>
      </w:r>
      <w:bookmarkEnd w:id="334"/>
      <w:r>
        <w:t xml:space="preserve"> </w:t>
      </w:r>
    </w:p>
    <w:p w14:paraId="4DD07601" w14:textId="77777777" w:rsidR="00B62195" w:rsidRPr="00212D29" w:rsidRDefault="00B62195" w:rsidP="00B62195">
      <w:pPr>
        <w:pStyle w:val="ListParagraph"/>
      </w:pPr>
    </w:p>
    <w:p w14:paraId="0E5128D3" w14:textId="77777777" w:rsidR="00C2783A" w:rsidRPr="00C2783A" w:rsidRDefault="00C2783A" w:rsidP="00C2783A"/>
    <w:p w14:paraId="5A97D03C" w14:textId="77777777" w:rsidR="00E21E80" w:rsidRPr="00E21E80" w:rsidRDefault="00E21E80" w:rsidP="00E21E80"/>
    <w:p w14:paraId="0D1C86BC" w14:textId="77777777" w:rsidR="00152C2B" w:rsidRDefault="00152C2B" w:rsidP="00152C2B">
      <w:pPr>
        <w:keepNext/>
        <w:jc w:val="center"/>
      </w:pPr>
    </w:p>
    <w:p w14:paraId="1A699438" w14:textId="77777777" w:rsidR="00152C2B" w:rsidRPr="00152C2B" w:rsidRDefault="00152C2B" w:rsidP="00152C2B"/>
    <w:p w14:paraId="5F67EB7A" w14:textId="77777777" w:rsidR="001E1F78" w:rsidRDefault="001E1F78" w:rsidP="00376881">
      <w:pPr>
        <w:pStyle w:val="Heading2"/>
        <w:pageBreakBefore/>
      </w:pPr>
      <w:bookmarkStart w:id="335" w:name="_Toc80968943"/>
      <w:r>
        <w:lastRenderedPageBreak/>
        <w:t>Enc</w:t>
      </w:r>
      <w:r w:rsidRPr="006C2C39">
        <w:rPr>
          <w:rStyle w:val="Heading1Char"/>
        </w:rPr>
        <w:t>l</w:t>
      </w:r>
      <w:r>
        <w:t>osure</w:t>
      </w:r>
      <w:r w:rsidR="00994514">
        <w:t>s</w:t>
      </w:r>
      <w:bookmarkEnd w:id="335"/>
    </w:p>
    <w:p w14:paraId="30C19DEF" w14:textId="2B51D8DF" w:rsidR="001E1F78" w:rsidRPr="00212D29" w:rsidRDefault="00C2783A" w:rsidP="001E1F78">
      <w:r w:rsidRPr="00212D29">
        <w:t xml:space="preserve">The suggested </w:t>
      </w:r>
      <w:r w:rsidR="00133500" w:rsidRPr="00212D29">
        <w:t xml:space="preserve">enclosures </w:t>
      </w:r>
      <w:r w:rsidRPr="00212D29">
        <w:t xml:space="preserve">for the </w:t>
      </w:r>
      <w:r w:rsidR="00133500" w:rsidRPr="00212D29">
        <w:t xml:space="preserve">Simulator Interface, </w:t>
      </w:r>
      <w:r w:rsidRPr="00212D29">
        <w:t>Power and Sensor</w:t>
      </w:r>
      <w:r w:rsidR="004E19AE">
        <w:t xml:space="preserve"> modules</w:t>
      </w:r>
      <w:r w:rsidRPr="00212D29">
        <w:t>s are from the “Really Useful” series of plastic boxes, widely available from hobby and stationery shops, or direct from the manufacturer</w:t>
      </w:r>
      <w:r w:rsidRPr="00212D29">
        <w:rPr>
          <w:rStyle w:val="FootnoteReference"/>
        </w:rPr>
        <w:footnoteReference w:id="22"/>
      </w:r>
      <w:r w:rsidRPr="00212D29">
        <w:t xml:space="preserve">. </w:t>
      </w:r>
    </w:p>
    <w:p w14:paraId="0ED4A1E9" w14:textId="2BF04180" w:rsidR="00BA65E4" w:rsidRPr="00212D29" w:rsidRDefault="00D1085C" w:rsidP="006C4A3A">
      <w:pPr>
        <w:pStyle w:val="ListParagraph"/>
        <w:numPr>
          <w:ilvl w:val="0"/>
          <w:numId w:val="2"/>
        </w:numPr>
      </w:pPr>
      <w:r w:rsidRPr="00212D29">
        <w:t>Drilling large diameter holes with twist drills can result in bit grabbing and damage to the enclosure. Use a</w:t>
      </w:r>
      <w:r w:rsidR="00BA65E4" w:rsidRPr="00212D29">
        <w:t xml:space="preserve"> 20mm </w:t>
      </w:r>
      <w:r w:rsidRPr="00212D29">
        <w:t>hole saw</w:t>
      </w:r>
      <w:r w:rsidR="00F60FC7">
        <w:rPr>
          <w:rStyle w:val="FootnoteReference"/>
        </w:rPr>
        <w:footnoteReference w:id="23"/>
      </w:r>
      <w:r w:rsidRPr="00212D29">
        <w:t xml:space="preserve"> for cable holes</w:t>
      </w:r>
      <w:r w:rsidR="00BA65E4" w:rsidRPr="00212D29">
        <w:t xml:space="preserve">, this </w:t>
      </w:r>
      <w:r w:rsidRPr="00212D29">
        <w:t>make</w:t>
      </w:r>
      <w:r w:rsidR="00BA65E4" w:rsidRPr="00212D29">
        <w:t>s</w:t>
      </w:r>
      <w:r w:rsidRPr="00212D29">
        <w:t xml:space="preserve"> the process of drilling the enclosure much easier and safer.</w:t>
      </w:r>
    </w:p>
    <w:p w14:paraId="0E541115" w14:textId="428BC841" w:rsidR="00BA65E4" w:rsidRPr="00212D29" w:rsidRDefault="00BA65E4" w:rsidP="006C4A3A">
      <w:pPr>
        <w:pStyle w:val="ListParagraph"/>
        <w:numPr>
          <w:ilvl w:val="0"/>
          <w:numId w:val="2"/>
        </w:numPr>
      </w:pPr>
      <w:r w:rsidRPr="00212D29">
        <w:t xml:space="preserve">Support the inside surface of the enclosure with a block of </w:t>
      </w:r>
      <w:r w:rsidR="00F60FC7">
        <w:t xml:space="preserve">scrap </w:t>
      </w:r>
      <w:r w:rsidRPr="00212D29">
        <w:t xml:space="preserve">wood when cutting the </w:t>
      </w:r>
      <w:r w:rsidR="00F60FC7" w:rsidRPr="00212D29">
        <w:t>holes and</w:t>
      </w:r>
      <w:r w:rsidRPr="00212D29">
        <w:t xml:space="preserve"> cut at a low speed.</w:t>
      </w:r>
    </w:p>
    <w:p w14:paraId="4A201743" w14:textId="77777777" w:rsidR="00BA65E4" w:rsidRPr="00212D29" w:rsidRDefault="00BA65E4" w:rsidP="006C4A3A">
      <w:pPr>
        <w:pStyle w:val="ListParagraph"/>
        <w:numPr>
          <w:ilvl w:val="0"/>
          <w:numId w:val="2"/>
        </w:numPr>
      </w:pPr>
      <w:r w:rsidRPr="00212D29">
        <w:t>Clean up any rough edges or swarf with a sharp knife.</w:t>
      </w:r>
    </w:p>
    <w:p w14:paraId="4C294DDD" w14:textId="1D38ED31" w:rsidR="00C16666" w:rsidRPr="00212D29" w:rsidRDefault="00C16666" w:rsidP="006C4A3A">
      <w:pPr>
        <w:pStyle w:val="ListParagraph"/>
        <w:numPr>
          <w:ilvl w:val="0"/>
          <w:numId w:val="2"/>
        </w:numPr>
      </w:pPr>
      <w:r w:rsidRPr="00212D29">
        <w:t xml:space="preserve">Drill </w:t>
      </w:r>
      <w:r w:rsidR="00F60FC7">
        <w:t xml:space="preserve">any </w:t>
      </w:r>
      <w:r w:rsidRPr="00212D29">
        <w:t xml:space="preserve">additional holes </w:t>
      </w:r>
      <w:r w:rsidR="00F60FC7">
        <w:t xml:space="preserve">required </w:t>
      </w:r>
      <w:r w:rsidRPr="00212D29">
        <w:t xml:space="preserve">in the base of each sensor enclosure to suit </w:t>
      </w:r>
      <w:r w:rsidR="00F60FC7">
        <w:t>your</w:t>
      </w:r>
      <w:r w:rsidRPr="00212D29">
        <w:t xml:space="preserve"> mounting method.</w:t>
      </w:r>
    </w:p>
    <w:p w14:paraId="679D0008" w14:textId="32D7348F" w:rsidR="00C2783A" w:rsidRDefault="00C2783A" w:rsidP="006C4A3A">
      <w:pPr>
        <w:pStyle w:val="ListParagraph"/>
        <w:numPr>
          <w:ilvl w:val="0"/>
          <w:numId w:val="2"/>
        </w:numPr>
      </w:pPr>
      <w:r w:rsidRPr="00212D29">
        <w:t xml:space="preserve">Cables are run into the enclosures via </w:t>
      </w:r>
      <w:r w:rsidR="00BA65E4" w:rsidRPr="00212D29">
        <w:t>PVC</w:t>
      </w:r>
      <w:r w:rsidRPr="00212D29">
        <w:t xml:space="preserve"> grommets</w:t>
      </w:r>
      <w:r w:rsidR="00D1085C" w:rsidRPr="00212D29">
        <w:t xml:space="preserve">, which provide </w:t>
      </w:r>
      <w:r w:rsidR="00212D29">
        <w:t xml:space="preserve">some </w:t>
      </w:r>
      <w:r w:rsidR="00D1085C" w:rsidRPr="00212D29">
        <w:t>protection against dust and moisture.</w:t>
      </w:r>
    </w:p>
    <w:p w14:paraId="0508147D" w14:textId="0667CA38" w:rsidR="005B1C6D" w:rsidRPr="00212D29" w:rsidRDefault="005B1C6D" w:rsidP="00C33018">
      <w:pPr>
        <w:pStyle w:val="ListParagraph"/>
        <w:keepLines/>
        <w:numPr>
          <w:ilvl w:val="0"/>
          <w:numId w:val="14"/>
        </w:numPr>
        <w:ind w:left="714" w:hanging="357"/>
      </w:pPr>
      <w:r w:rsidRPr="001F4FB7">
        <w:t xml:space="preserve">A </w:t>
      </w:r>
      <w:r>
        <w:t xml:space="preserve">set of </w:t>
      </w:r>
      <w:r w:rsidRPr="001F4FB7">
        <w:t xml:space="preserve">suitable </w:t>
      </w:r>
      <w:r>
        <w:t xml:space="preserve">paper </w:t>
      </w:r>
      <w:r w:rsidRPr="001F4FB7">
        <w:t>template</w:t>
      </w:r>
      <w:r>
        <w:t>s</w:t>
      </w:r>
      <w:r w:rsidRPr="001F4FB7">
        <w:t xml:space="preserve"> is available from the GitHub repository as a PDF and should be printed out full size with no scaling.</w:t>
      </w:r>
    </w:p>
    <w:p w14:paraId="0D173090" w14:textId="77777777" w:rsidR="009F0812" w:rsidRDefault="009F0812" w:rsidP="00557FB7">
      <w:pPr>
        <w:pStyle w:val="Heading3"/>
      </w:pPr>
      <w:bookmarkStart w:id="341" w:name="_Toc80968944"/>
      <w:r>
        <w:t>Parts List</w:t>
      </w:r>
      <w:bookmarkEnd w:id="341"/>
    </w:p>
    <w:p w14:paraId="4DAECF3E" w14:textId="59ED3091" w:rsidR="009F0812" w:rsidRPr="00393B25" w:rsidRDefault="009F0812" w:rsidP="009F0812">
      <w:pPr>
        <w:pStyle w:val="Caption"/>
        <w:keepNext/>
      </w:pPr>
      <w:bookmarkStart w:id="342" w:name="_Toc80969075"/>
      <w:r>
        <w:t xml:space="preserve">Table </w:t>
      </w:r>
      <w:r w:rsidR="00D15F53">
        <w:rPr>
          <w:noProof/>
        </w:rPr>
        <w:fldChar w:fldCharType="begin"/>
      </w:r>
      <w:r w:rsidR="00D15F53">
        <w:rPr>
          <w:noProof/>
        </w:rPr>
        <w:instrText xml:space="preserve"> SEQ Table \* ARABIC </w:instrText>
      </w:r>
      <w:r w:rsidR="00D15F53">
        <w:rPr>
          <w:noProof/>
        </w:rPr>
        <w:fldChar w:fldCharType="separate"/>
      </w:r>
      <w:r w:rsidR="00476E07">
        <w:rPr>
          <w:noProof/>
        </w:rPr>
        <w:t>5</w:t>
      </w:r>
      <w:r w:rsidR="00D15F53">
        <w:rPr>
          <w:noProof/>
        </w:rPr>
        <w:fldChar w:fldCharType="end"/>
      </w:r>
      <w:r>
        <w:t xml:space="preserve"> –</w:t>
      </w:r>
      <w:r w:rsidR="00994514">
        <w:t xml:space="preserve"> </w:t>
      </w:r>
      <w:r>
        <w:t>Enclosure</w:t>
      </w:r>
      <w:r w:rsidR="00994514">
        <w:t>s</w:t>
      </w:r>
      <w:r>
        <w:t xml:space="preserve"> Parts List</w:t>
      </w:r>
      <w:bookmarkEnd w:id="342"/>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52"/>
        <w:gridCol w:w="3200"/>
        <w:gridCol w:w="3382"/>
      </w:tblGrid>
      <w:tr w:rsidR="00376881" w:rsidRPr="00AE25BB" w14:paraId="40D1F31C" w14:textId="77777777" w:rsidTr="00376881">
        <w:tc>
          <w:tcPr>
            <w:tcW w:w="2552" w:type="dxa"/>
            <w:shd w:val="clear" w:color="auto" w:fill="D9D9D9" w:themeFill="background1" w:themeFillShade="D9"/>
          </w:tcPr>
          <w:p w14:paraId="46514993" w14:textId="77777777" w:rsidR="00376881" w:rsidRPr="00212D29" w:rsidRDefault="00376881" w:rsidP="00F771CA">
            <w:pPr>
              <w:contextualSpacing/>
              <w:rPr>
                <w:b/>
              </w:rPr>
            </w:pPr>
            <w:r w:rsidRPr="00212D29">
              <w:rPr>
                <w:b/>
              </w:rPr>
              <w:t>Reference</w:t>
            </w:r>
          </w:p>
        </w:tc>
        <w:tc>
          <w:tcPr>
            <w:tcW w:w="3200" w:type="dxa"/>
            <w:shd w:val="clear" w:color="auto" w:fill="D9D9D9" w:themeFill="background1" w:themeFillShade="D9"/>
          </w:tcPr>
          <w:p w14:paraId="37807441" w14:textId="77777777" w:rsidR="00376881" w:rsidRPr="00212D29" w:rsidRDefault="00376881" w:rsidP="00F771CA">
            <w:pPr>
              <w:contextualSpacing/>
              <w:rPr>
                <w:b/>
              </w:rPr>
            </w:pPr>
            <w:r w:rsidRPr="00212D29">
              <w:rPr>
                <w:b/>
              </w:rPr>
              <w:t>Component</w:t>
            </w:r>
          </w:p>
        </w:tc>
        <w:tc>
          <w:tcPr>
            <w:tcW w:w="3382" w:type="dxa"/>
            <w:shd w:val="clear" w:color="auto" w:fill="D9D9D9" w:themeFill="background1" w:themeFillShade="D9"/>
          </w:tcPr>
          <w:p w14:paraId="55F8B203" w14:textId="77777777" w:rsidR="00376881" w:rsidRPr="00212D29" w:rsidRDefault="00376881" w:rsidP="00F771CA">
            <w:pPr>
              <w:contextualSpacing/>
              <w:rPr>
                <w:b/>
              </w:rPr>
            </w:pPr>
            <w:r w:rsidRPr="00212D29">
              <w:rPr>
                <w:b/>
              </w:rPr>
              <w:t>Notes</w:t>
            </w:r>
          </w:p>
        </w:tc>
      </w:tr>
      <w:tr w:rsidR="00376881" w:rsidRPr="007A4ECF" w14:paraId="58CDC12F" w14:textId="77777777" w:rsidTr="00376881">
        <w:tc>
          <w:tcPr>
            <w:tcW w:w="2552" w:type="dxa"/>
          </w:tcPr>
          <w:p w14:paraId="516840BA" w14:textId="77777777" w:rsidR="00376881" w:rsidRPr="00212D29" w:rsidRDefault="00376881" w:rsidP="00F771CA">
            <w:pPr>
              <w:contextualSpacing/>
            </w:pPr>
            <w:r w:rsidRPr="00212D29">
              <w:t>Simulator Interface Board</w:t>
            </w:r>
          </w:p>
        </w:tc>
        <w:tc>
          <w:tcPr>
            <w:tcW w:w="3200" w:type="dxa"/>
          </w:tcPr>
          <w:p w14:paraId="27880B52" w14:textId="77777777" w:rsidR="00376881" w:rsidRPr="00212D29" w:rsidRDefault="00376881" w:rsidP="00F771CA">
            <w:pPr>
              <w:contextualSpacing/>
            </w:pPr>
            <w:r w:rsidRPr="00212D29">
              <w:t>Really Useful Box® 0.75 Litre</w:t>
            </w:r>
          </w:p>
        </w:tc>
        <w:tc>
          <w:tcPr>
            <w:tcW w:w="3382" w:type="dxa"/>
          </w:tcPr>
          <w:p w14:paraId="292703E9" w14:textId="77777777" w:rsidR="00376881" w:rsidRPr="00212D29" w:rsidRDefault="00C2783A" w:rsidP="00F771CA">
            <w:pPr>
              <w:contextualSpacing/>
            </w:pPr>
            <w:r w:rsidRPr="00212D29">
              <w:t>195 x 135 x 55mm</w:t>
            </w:r>
          </w:p>
        </w:tc>
      </w:tr>
      <w:tr w:rsidR="00376881" w:rsidRPr="007A4ECF" w14:paraId="2AAC186B" w14:textId="77777777" w:rsidTr="00376881">
        <w:tc>
          <w:tcPr>
            <w:tcW w:w="2552" w:type="dxa"/>
          </w:tcPr>
          <w:p w14:paraId="6879031C" w14:textId="77777777" w:rsidR="00376881" w:rsidRPr="00212D29" w:rsidRDefault="00376881" w:rsidP="00F771CA">
            <w:pPr>
              <w:contextualSpacing/>
            </w:pPr>
            <w:r w:rsidRPr="00212D29">
              <w:t>Power Board</w:t>
            </w:r>
          </w:p>
        </w:tc>
        <w:tc>
          <w:tcPr>
            <w:tcW w:w="3200" w:type="dxa"/>
          </w:tcPr>
          <w:p w14:paraId="05793D9D" w14:textId="77777777" w:rsidR="00376881" w:rsidRPr="00212D29" w:rsidRDefault="00376881" w:rsidP="00F771CA">
            <w:pPr>
              <w:contextualSpacing/>
            </w:pPr>
            <w:r w:rsidRPr="00212D29">
              <w:t>Really Useful Box® 0.75 Litre</w:t>
            </w:r>
          </w:p>
        </w:tc>
        <w:tc>
          <w:tcPr>
            <w:tcW w:w="3382" w:type="dxa"/>
          </w:tcPr>
          <w:p w14:paraId="173D6DDB" w14:textId="77777777" w:rsidR="00376881" w:rsidRPr="00212D29" w:rsidRDefault="00C2783A" w:rsidP="00F771CA">
            <w:pPr>
              <w:contextualSpacing/>
            </w:pPr>
            <w:r w:rsidRPr="00212D29">
              <w:t>195 x 135 x 55mm</w:t>
            </w:r>
          </w:p>
        </w:tc>
      </w:tr>
      <w:tr w:rsidR="00376881" w:rsidRPr="007A4ECF" w14:paraId="636F5A5E" w14:textId="77777777" w:rsidTr="00376881">
        <w:tc>
          <w:tcPr>
            <w:tcW w:w="2552" w:type="dxa"/>
          </w:tcPr>
          <w:p w14:paraId="27317AA5" w14:textId="77777777" w:rsidR="00376881" w:rsidRPr="00212D29" w:rsidRDefault="00376881" w:rsidP="00F771CA">
            <w:pPr>
              <w:contextualSpacing/>
            </w:pPr>
            <w:r w:rsidRPr="00212D29">
              <w:t>Magneto-Resistive Sensor</w:t>
            </w:r>
          </w:p>
        </w:tc>
        <w:tc>
          <w:tcPr>
            <w:tcW w:w="3200" w:type="dxa"/>
          </w:tcPr>
          <w:p w14:paraId="303AC124" w14:textId="77777777" w:rsidR="00376881" w:rsidRPr="00212D29" w:rsidRDefault="00376881" w:rsidP="00994514">
            <w:pPr>
              <w:contextualSpacing/>
            </w:pPr>
            <w:r w:rsidRPr="00212D29">
              <w:t>Really Useful Box® 0.07 Litre</w:t>
            </w:r>
          </w:p>
        </w:tc>
        <w:tc>
          <w:tcPr>
            <w:tcW w:w="3382" w:type="dxa"/>
          </w:tcPr>
          <w:p w14:paraId="59105A91" w14:textId="77777777" w:rsidR="00376881" w:rsidRPr="00212D29" w:rsidRDefault="00C2783A" w:rsidP="00994514">
            <w:pPr>
              <w:contextualSpacing/>
            </w:pPr>
            <w:r w:rsidRPr="00212D29">
              <w:t xml:space="preserve">90 x 65 x 30mm, </w:t>
            </w:r>
            <w:r w:rsidR="00376881" w:rsidRPr="00212D29">
              <w:t>1 per Sensor</w:t>
            </w:r>
          </w:p>
        </w:tc>
      </w:tr>
      <w:tr w:rsidR="00376881" w:rsidRPr="007A4ECF" w14:paraId="628AED3F" w14:textId="77777777" w:rsidTr="00376881">
        <w:tc>
          <w:tcPr>
            <w:tcW w:w="2552" w:type="dxa"/>
          </w:tcPr>
          <w:p w14:paraId="41EAC55B" w14:textId="77777777" w:rsidR="00376881" w:rsidRPr="00212D29" w:rsidRDefault="00376881" w:rsidP="00994514">
            <w:pPr>
              <w:contextualSpacing/>
            </w:pPr>
            <w:r w:rsidRPr="00212D29">
              <w:t>Infra-Red Sensor</w:t>
            </w:r>
          </w:p>
        </w:tc>
        <w:tc>
          <w:tcPr>
            <w:tcW w:w="3200" w:type="dxa"/>
          </w:tcPr>
          <w:p w14:paraId="66A1FB8A" w14:textId="77777777" w:rsidR="00376881" w:rsidRPr="00212D29" w:rsidRDefault="00376881" w:rsidP="00994514">
            <w:pPr>
              <w:contextualSpacing/>
            </w:pPr>
            <w:r w:rsidRPr="00212D29">
              <w:t>Really Useful Box® 0.14 Litre</w:t>
            </w:r>
          </w:p>
        </w:tc>
        <w:tc>
          <w:tcPr>
            <w:tcW w:w="3382" w:type="dxa"/>
          </w:tcPr>
          <w:p w14:paraId="6F3BC1E9" w14:textId="77777777" w:rsidR="00376881" w:rsidRPr="00212D29" w:rsidRDefault="00C2783A" w:rsidP="00994514">
            <w:pPr>
              <w:contextualSpacing/>
            </w:pPr>
            <w:r w:rsidRPr="00212D29">
              <w:t xml:space="preserve">90 x 65 x 55mm, </w:t>
            </w:r>
            <w:r w:rsidR="00376881" w:rsidRPr="00212D29">
              <w:t>1 per Sensor</w:t>
            </w:r>
          </w:p>
        </w:tc>
      </w:tr>
      <w:tr w:rsidR="00376881" w:rsidRPr="007A4ECF" w14:paraId="12935DDE" w14:textId="77777777" w:rsidTr="00376881">
        <w:tc>
          <w:tcPr>
            <w:tcW w:w="2552" w:type="dxa"/>
          </w:tcPr>
          <w:p w14:paraId="06BC6F6B" w14:textId="77777777" w:rsidR="00376881" w:rsidRPr="00212D29" w:rsidRDefault="00376881" w:rsidP="00994514">
            <w:pPr>
              <w:contextualSpacing/>
            </w:pPr>
            <w:r w:rsidRPr="00212D29">
              <w:t>Grommets</w:t>
            </w:r>
          </w:p>
        </w:tc>
        <w:tc>
          <w:tcPr>
            <w:tcW w:w="3200" w:type="dxa"/>
          </w:tcPr>
          <w:p w14:paraId="060B1412" w14:textId="77777777" w:rsidR="00376881" w:rsidRPr="00212D29" w:rsidRDefault="00376881" w:rsidP="00994514">
            <w:pPr>
              <w:contextualSpacing/>
            </w:pPr>
            <w:r w:rsidRPr="00212D29">
              <w:t>20mm Closed Grommets</w:t>
            </w:r>
          </w:p>
        </w:tc>
        <w:tc>
          <w:tcPr>
            <w:tcW w:w="3382" w:type="dxa"/>
          </w:tcPr>
          <w:p w14:paraId="720DB2DB" w14:textId="77777777" w:rsidR="00376881" w:rsidRPr="00212D29" w:rsidRDefault="00376881" w:rsidP="00D1085C">
            <w:pPr>
              <w:contextualSpacing/>
            </w:pPr>
            <w:r w:rsidRPr="00212D29">
              <w:t xml:space="preserve">Screwfix </w:t>
            </w:r>
            <w:r w:rsidR="00D1085C" w:rsidRPr="00212D29">
              <w:t>18603</w:t>
            </w:r>
          </w:p>
        </w:tc>
      </w:tr>
      <w:tr w:rsidR="004E19AE" w:rsidRPr="007A4ECF" w14:paraId="3544FCFF" w14:textId="77777777" w:rsidTr="00376881">
        <w:tc>
          <w:tcPr>
            <w:tcW w:w="2552" w:type="dxa"/>
          </w:tcPr>
          <w:p w14:paraId="487F5A3C" w14:textId="52906B32" w:rsidR="004E19AE" w:rsidRPr="00212D29" w:rsidRDefault="004E19AE" w:rsidP="00994514">
            <w:pPr>
              <w:contextualSpacing/>
            </w:pPr>
            <w:r>
              <w:t>Hardware (Optional)</w:t>
            </w:r>
          </w:p>
        </w:tc>
        <w:tc>
          <w:tcPr>
            <w:tcW w:w="3200" w:type="dxa"/>
          </w:tcPr>
          <w:p w14:paraId="58B58AE9" w14:textId="1ED144B4" w:rsidR="004E19AE" w:rsidRPr="00212D29" w:rsidRDefault="004E19AE" w:rsidP="00994514">
            <w:pPr>
              <w:contextualSpacing/>
            </w:pPr>
            <w:r>
              <w:t>M3 x 12mm Nylon PCB Standoffs</w:t>
            </w:r>
          </w:p>
        </w:tc>
        <w:tc>
          <w:tcPr>
            <w:tcW w:w="3382" w:type="dxa"/>
          </w:tcPr>
          <w:p w14:paraId="479EE1B0" w14:textId="22BFF5ED" w:rsidR="004E19AE" w:rsidRPr="00212D29" w:rsidRDefault="004E19AE" w:rsidP="00D1085C">
            <w:pPr>
              <w:contextualSpacing/>
            </w:pPr>
            <w:r>
              <w:t>eBay</w:t>
            </w:r>
          </w:p>
        </w:tc>
      </w:tr>
    </w:tbl>
    <w:p w14:paraId="3A84CD1D" w14:textId="7DF9AA7D" w:rsidR="00133500" w:rsidRDefault="00376881" w:rsidP="00F80CCE">
      <w:pPr>
        <w:pStyle w:val="Heading3"/>
      </w:pPr>
      <w:bookmarkStart w:id="343" w:name="_Toc80968945"/>
      <w:r>
        <w:lastRenderedPageBreak/>
        <w:t xml:space="preserve">Simulator Interface &amp; Power </w:t>
      </w:r>
      <w:r w:rsidR="00AE2D6A">
        <w:t xml:space="preserve">Modules </w:t>
      </w:r>
      <w:r>
        <w:t>Enclosure</w:t>
      </w:r>
      <w:bookmarkEnd w:id="343"/>
    </w:p>
    <w:p w14:paraId="13BDA59C" w14:textId="01AEF24E" w:rsidR="00376881" w:rsidRPr="00212D29" w:rsidRDefault="00376881" w:rsidP="00376881">
      <w:pPr>
        <w:keepNext/>
      </w:pPr>
      <w:r w:rsidRPr="00212D29">
        <w:t>The following diagram</w:t>
      </w:r>
      <w:r w:rsidR="00BA65E4" w:rsidRPr="00212D29">
        <w:t xml:space="preserve"> shows the holes required in a 0.75 litre Really Useful </w:t>
      </w:r>
      <w:r w:rsidR="002665B2">
        <w:t xml:space="preserve">Box </w:t>
      </w:r>
      <w:r w:rsidR="00BA65E4" w:rsidRPr="00212D29">
        <w:t xml:space="preserve">for both the Simulator Interface and Power boards. </w:t>
      </w:r>
    </w:p>
    <w:p w14:paraId="6D86FD81" w14:textId="77777777" w:rsidR="00133500" w:rsidRDefault="00994514" w:rsidP="00BA65E4">
      <w:pPr>
        <w:keepNext/>
        <w:jc w:val="center"/>
      </w:pPr>
      <w:r>
        <w:rPr>
          <w:noProof/>
          <w:lang w:eastAsia="en-GB"/>
        </w:rPr>
        <w:drawing>
          <wp:inline distT="0" distB="0" distL="0" distR="0" wp14:anchorId="42FB222F" wp14:editId="2024873A">
            <wp:extent cx="5731200" cy="4885200"/>
            <wp:effectExtent l="19050" t="19050" r="22225" b="1079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2 Interface Drill Guide.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1200" cy="4885200"/>
                    </a:xfrm>
                    <a:prstGeom prst="rect">
                      <a:avLst/>
                    </a:prstGeom>
                    <a:ln w="12700">
                      <a:solidFill>
                        <a:schemeClr val="tx1"/>
                      </a:solidFill>
                    </a:ln>
                  </pic:spPr>
                </pic:pic>
              </a:graphicData>
            </a:graphic>
          </wp:inline>
        </w:drawing>
      </w:r>
    </w:p>
    <w:p w14:paraId="6EB821AA" w14:textId="766F863E" w:rsidR="00133500" w:rsidRDefault="00133500" w:rsidP="00994514">
      <w:pPr>
        <w:pStyle w:val="Caption"/>
        <w:jc w:val="center"/>
      </w:pPr>
      <w:bookmarkStart w:id="344" w:name="_Toc80969020"/>
      <w:r>
        <w:t xml:space="preserve">Figure </w:t>
      </w:r>
      <w:r w:rsidR="00D15F53">
        <w:rPr>
          <w:noProof/>
        </w:rPr>
        <w:fldChar w:fldCharType="begin"/>
      </w:r>
      <w:r w:rsidR="00D15F53">
        <w:rPr>
          <w:noProof/>
        </w:rPr>
        <w:instrText xml:space="preserve"> SEQ Figure \* ARABIC </w:instrText>
      </w:r>
      <w:r w:rsidR="00D15F53">
        <w:rPr>
          <w:noProof/>
        </w:rPr>
        <w:fldChar w:fldCharType="separate"/>
      </w:r>
      <w:r w:rsidR="00476E07">
        <w:rPr>
          <w:noProof/>
        </w:rPr>
        <w:t>29</w:t>
      </w:r>
      <w:r w:rsidR="00D15F53">
        <w:rPr>
          <w:noProof/>
        </w:rPr>
        <w:fldChar w:fldCharType="end"/>
      </w:r>
      <w:r>
        <w:t xml:space="preserve"> – </w:t>
      </w:r>
      <w:r w:rsidR="00376881" w:rsidRPr="00376881">
        <w:t xml:space="preserve">Simulator Interface &amp; Power </w:t>
      </w:r>
      <w:r w:rsidR="00AE2D6A">
        <w:t xml:space="preserve">Module </w:t>
      </w:r>
      <w:r w:rsidR="00376881">
        <w:t xml:space="preserve">Enclosure </w:t>
      </w:r>
      <w:r>
        <w:t>Drilling Guide</w:t>
      </w:r>
      <w:bookmarkEnd w:id="344"/>
    </w:p>
    <w:p w14:paraId="0F2344C8" w14:textId="1DA8CD6D" w:rsidR="006B7D4A" w:rsidRDefault="006B7D4A" w:rsidP="00F80CCE">
      <w:pPr>
        <w:pStyle w:val="Heading3"/>
      </w:pPr>
      <w:bookmarkStart w:id="345" w:name="_Toc80968946"/>
      <w:bookmarkStart w:id="346" w:name="_Hlk80966407"/>
      <w:r>
        <w:lastRenderedPageBreak/>
        <w:t>D</w:t>
      </w:r>
      <w:r w:rsidR="00E848FD">
        <w:t xml:space="preserve"> Sub </w:t>
      </w:r>
      <w:r>
        <w:t>Serial Connector Alternative Drilling</w:t>
      </w:r>
      <w:bookmarkEnd w:id="345"/>
    </w:p>
    <w:p w14:paraId="5C0582A9" w14:textId="3B270FF9" w:rsidR="006B7D4A" w:rsidRPr="00527599" w:rsidRDefault="006B7D4A" w:rsidP="00830835">
      <w:pPr>
        <w:keepNext/>
      </w:pPr>
      <w:r>
        <w:t>The single 20mm hole in the Power Module enclosure is sufficient for a USB-Serial adapter with a USB</w:t>
      </w:r>
      <w:r w:rsidR="00E848FD">
        <w:t>-A</w:t>
      </w:r>
      <w:r>
        <w:t xml:space="preserve"> connector. If you are using an RS-232 cable with a 9-pin D Sub </w:t>
      </w:r>
      <w:r w:rsidR="00E848FD">
        <w:t>Connector,</w:t>
      </w:r>
      <w:r>
        <w:t xml:space="preserve"> then a larger hole will be required. Drill two 20mm holes and cut out the area between them as shown </w:t>
      </w:r>
      <w:r w:rsidR="00E848FD">
        <w:t xml:space="preserve">by the dotted lines </w:t>
      </w:r>
      <w:r>
        <w:t xml:space="preserve">in the diagram below. </w:t>
      </w:r>
    </w:p>
    <w:p w14:paraId="2B050C1F" w14:textId="1575CB0A" w:rsidR="006B7D4A" w:rsidRDefault="00E848FD" w:rsidP="00830835">
      <w:pPr>
        <w:keepNext/>
        <w:jc w:val="center"/>
      </w:pPr>
      <w:r>
        <w:rPr>
          <w:noProof/>
        </w:rPr>
        <w:drawing>
          <wp:inline distT="0" distB="0" distL="0" distR="0" wp14:anchorId="3B9004EF" wp14:editId="404CF007">
            <wp:extent cx="5731200" cy="2923200"/>
            <wp:effectExtent l="19050" t="19050" r="22225" b="10795"/>
            <wp:docPr id="37" name="Picture 3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T2 DB9 Drill Guide.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31200" cy="2923200"/>
                    </a:xfrm>
                    <a:prstGeom prst="rect">
                      <a:avLst/>
                    </a:prstGeom>
                    <a:ln w="12700">
                      <a:solidFill>
                        <a:schemeClr val="tx1"/>
                      </a:solidFill>
                    </a:ln>
                  </pic:spPr>
                </pic:pic>
              </a:graphicData>
            </a:graphic>
          </wp:inline>
        </w:drawing>
      </w:r>
    </w:p>
    <w:p w14:paraId="4C86C750" w14:textId="427A8990" w:rsidR="006B7D4A" w:rsidRPr="00527599" w:rsidRDefault="006B7D4A" w:rsidP="00830835">
      <w:pPr>
        <w:pStyle w:val="Caption"/>
        <w:jc w:val="center"/>
      </w:pPr>
      <w:bookmarkStart w:id="347" w:name="_Toc80969021"/>
      <w:r>
        <w:t xml:space="preserve">Figure </w:t>
      </w:r>
      <w:r>
        <w:fldChar w:fldCharType="begin"/>
      </w:r>
      <w:r>
        <w:instrText xml:space="preserve"> SEQ Figure \* ARABIC </w:instrText>
      </w:r>
      <w:r>
        <w:fldChar w:fldCharType="separate"/>
      </w:r>
      <w:r w:rsidR="00476E07">
        <w:rPr>
          <w:noProof/>
        </w:rPr>
        <w:t>30</w:t>
      </w:r>
      <w:r>
        <w:fldChar w:fldCharType="end"/>
      </w:r>
      <w:r>
        <w:t xml:space="preserve"> – Alternative Drilling Guide for DB9 Connector</w:t>
      </w:r>
      <w:bookmarkEnd w:id="347"/>
    </w:p>
    <w:p w14:paraId="28F074DD" w14:textId="41B31B18" w:rsidR="00C5143D" w:rsidRDefault="00376881" w:rsidP="00F80CCE">
      <w:pPr>
        <w:pStyle w:val="Heading3"/>
      </w:pPr>
      <w:bookmarkStart w:id="348" w:name="_Toc80968947"/>
      <w:bookmarkEnd w:id="346"/>
      <w:r>
        <w:t>Magneto-Resistive Sensor</w:t>
      </w:r>
      <w:r w:rsidR="00AE2D6A">
        <w:t xml:space="preserve"> Module </w:t>
      </w:r>
      <w:r>
        <w:t>Enclosure</w:t>
      </w:r>
      <w:bookmarkEnd w:id="348"/>
    </w:p>
    <w:p w14:paraId="2BC010BD" w14:textId="78ECD202" w:rsidR="00BA65E4" w:rsidRPr="001F4FB7" w:rsidRDefault="00BA65E4" w:rsidP="00BA65E4">
      <w:pPr>
        <w:keepNext/>
      </w:pPr>
      <w:r w:rsidRPr="001F4FB7">
        <w:t xml:space="preserve">The following diagram shows the hole required in a 0.07 litre Really Useful </w:t>
      </w:r>
      <w:r w:rsidR="002665B2">
        <w:t xml:space="preserve">Box </w:t>
      </w:r>
      <w:r w:rsidRPr="001F4FB7">
        <w:t>for the Magneto-Resistive Sensor Board. The hole will catch the overhanging lip of the box slightly; this does not matter.</w:t>
      </w:r>
      <w:r w:rsidR="00A13BF5" w:rsidRPr="001F4FB7">
        <w:t xml:space="preserve"> There is no difference between right-hand and left-hand sensors.</w:t>
      </w:r>
    </w:p>
    <w:p w14:paraId="024EDCF5" w14:textId="77777777" w:rsidR="00994514" w:rsidRDefault="00994514" w:rsidP="00BA65E4">
      <w:pPr>
        <w:jc w:val="center"/>
      </w:pPr>
      <w:r>
        <w:rPr>
          <w:noProof/>
          <w:lang w:eastAsia="en-GB"/>
        </w:rPr>
        <w:drawing>
          <wp:inline distT="0" distB="0" distL="0" distR="0" wp14:anchorId="427DE932" wp14:editId="1496CADF">
            <wp:extent cx="5731200" cy="2080800"/>
            <wp:effectExtent l="19050" t="19050" r="22225" b="1524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2 MR Sensor Drill Guide.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31200" cy="2080800"/>
                    </a:xfrm>
                    <a:prstGeom prst="rect">
                      <a:avLst/>
                    </a:prstGeom>
                    <a:ln w="12700">
                      <a:solidFill>
                        <a:schemeClr val="tx1"/>
                      </a:solidFill>
                    </a:ln>
                  </pic:spPr>
                </pic:pic>
              </a:graphicData>
            </a:graphic>
          </wp:inline>
        </w:drawing>
      </w:r>
    </w:p>
    <w:p w14:paraId="267F629F" w14:textId="198C0E51" w:rsidR="00994514" w:rsidRPr="00133500" w:rsidRDefault="00994514" w:rsidP="00994514">
      <w:pPr>
        <w:pStyle w:val="Caption"/>
        <w:jc w:val="center"/>
      </w:pPr>
      <w:bookmarkStart w:id="349" w:name="_Toc80969022"/>
      <w:r>
        <w:t xml:space="preserve">Figure </w:t>
      </w:r>
      <w:r w:rsidR="00D15F53">
        <w:rPr>
          <w:noProof/>
        </w:rPr>
        <w:fldChar w:fldCharType="begin"/>
      </w:r>
      <w:r w:rsidR="00D15F53">
        <w:rPr>
          <w:noProof/>
        </w:rPr>
        <w:instrText xml:space="preserve"> SEQ Figure \* ARABIC </w:instrText>
      </w:r>
      <w:r w:rsidR="00D15F53">
        <w:rPr>
          <w:noProof/>
        </w:rPr>
        <w:fldChar w:fldCharType="separate"/>
      </w:r>
      <w:r w:rsidR="00476E07">
        <w:rPr>
          <w:noProof/>
        </w:rPr>
        <w:t>31</w:t>
      </w:r>
      <w:r w:rsidR="00D15F53">
        <w:rPr>
          <w:noProof/>
        </w:rPr>
        <w:fldChar w:fldCharType="end"/>
      </w:r>
      <w:r>
        <w:t xml:space="preserve"> – </w:t>
      </w:r>
      <w:r w:rsidR="00376881">
        <w:t>Magneto-Resistive Sensor</w:t>
      </w:r>
      <w:r w:rsidR="00AE2D6A">
        <w:t xml:space="preserve"> Module</w:t>
      </w:r>
      <w:r w:rsidR="00376881">
        <w:t xml:space="preserve"> Enclosure Drilling Guide</w:t>
      </w:r>
      <w:bookmarkEnd w:id="349"/>
    </w:p>
    <w:p w14:paraId="7FF72967" w14:textId="63A2B8CA" w:rsidR="00994514" w:rsidRDefault="00376881" w:rsidP="00F80CCE">
      <w:pPr>
        <w:pStyle w:val="Heading3"/>
      </w:pPr>
      <w:bookmarkStart w:id="350" w:name="_Toc80968948"/>
      <w:r>
        <w:lastRenderedPageBreak/>
        <w:t>Infra-Red Sensor</w:t>
      </w:r>
      <w:r w:rsidR="00AE2D6A">
        <w:t xml:space="preserve"> Module</w:t>
      </w:r>
      <w:r>
        <w:t xml:space="preserve"> Enclosure</w:t>
      </w:r>
      <w:bookmarkEnd w:id="350"/>
    </w:p>
    <w:p w14:paraId="47FC5BBD" w14:textId="6A445779" w:rsidR="00BA65E4" w:rsidRPr="001F4FB7" w:rsidRDefault="00BA65E4" w:rsidP="00BA65E4">
      <w:pPr>
        <w:keepNext/>
      </w:pPr>
      <w:r w:rsidRPr="001F4FB7">
        <w:t xml:space="preserve">The following diagram shows the holes required in a 0.07 litre Really Useful </w:t>
      </w:r>
      <w:r w:rsidR="002665B2">
        <w:t xml:space="preserve">Box </w:t>
      </w:r>
      <w:r w:rsidRPr="001F4FB7">
        <w:t>for an infra-red sensor using the Generic Sensor Board.</w:t>
      </w:r>
      <w:r w:rsidR="00A13BF5" w:rsidRPr="001F4FB7">
        <w:t xml:space="preserve"> Cut the 18mm hole to suit either a right-hand or left-hand installation</w:t>
      </w:r>
      <w:r w:rsidR="00F60FC7">
        <w:t xml:space="preserve"> as needed.</w:t>
      </w:r>
    </w:p>
    <w:p w14:paraId="37583D4C" w14:textId="69B0E1CF" w:rsidR="004776A2" w:rsidRDefault="005B1C6D" w:rsidP="004776A2">
      <w:pPr>
        <w:keepNext/>
        <w:jc w:val="center"/>
      </w:pPr>
      <w:r>
        <w:rPr>
          <w:noProof/>
        </w:rPr>
        <w:drawing>
          <wp:inline distT="0" distB="0" distL="0" distR="0" wp14:anchorId="7D424B0A" wp14:editId="6EE168FC">
            <wp:extent cx="5731510" cy="2922270"/>
            <wp:effectExtent l="19050" t="19050" r="21590" b="11430"/>
            <wp:docPr id="108" name="Picture 108"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T2 IR Sensor Drill Guide v2.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1510" cy="2922270"/>
                    </a:xfrm>
                    <a:prstGeom prst="rect">
                      <a:avLst/>
                    </a:prstGeom>
                    <a:ln w="12700">
                      <a:solidFill>
                        <a:schemeClr val="tx1"/>
                      </a:solidFill>
                    </a:ln>
                  </pic:spPr>
                </pic:pic>
              </a:graphicData>
            </a:graphic>
          </wp:inline>
        </w:drawing>
      </w:r>
    </w:p>
    <w:p w14:paraId="4F346C11" w14:textId="6104CE42" w:rsidR="00133500" w:rsidRPr="00133500" w:rsidRDefault="004776A2" w:rsidP="004776A2">
      <w:pPr>
        <w:pStyle w:val="Caption"/>
        <w:jc w:val="center"/>
      </w:pPr>
      <w:bookmarkStart w:id="351" w:name="_Toc80969023"/>
      <w:r>
        <w:t xml:space="preserve">Figure </w:t>
      </w:r>
      <w:r w:rsidR="00D15F53">
        <w:rPr>
          <w:noProof/>
        </w:rPr>
        <w:fldChar w:fldCharType="begin"/>
      </w:r>
      <w:r w:rsidR="00D15F53">
        <w:rPr>
          <w:noProof/>
        </w:rPr>
        <w:instrText xml:space="preserve"> SEQ Figure \* ARABIC </w:instrText>
      </w:r>
      <w:r w:rsidR="00D15F53">
        <w:rPr>
          <w:noProof/>
        </w:rPr>
        <w:fldChar w:fldCharType="separate"/>
      </w:r>
      <w:r w:rsidR="00476E07">
        <w:rPr>
          <w:noProof/>
        </w:rPr>
        <w:t>32</w:t>
      </w:r>
      <w:r w:rsidR="00D15F53">
        <w:rPr>
          <w:noProof/>
        </w:rPr>
        <w:fldChar w:fldCharType="end"/>
      </w:r>
      <w:r>
        <w:t xml:space="preserve"> </w:t>
      </w:r>
      <w:r w:rsidR="00376881">
        <w:t>–</w:t>
      </w:r>
      <w:r>
        <w:t xml:space="preserve"> </w:t>
      </w:r>
      <w:r w:rsidR="00376881">
        <w:t xml:space="preserve">Infra-Red Sensor </w:t>
      </w:r>
      <w:r w:rsidR="00AE2D6A">
        <w:t xml:space="preserve">Module </w:t>
      </w:r>
      <w:r w:rsidR="00376881">
        <w:t>Enclosure Drilling Guide</w:t>
      </w:r>
      <w:bookmarkEnd w:id="351"/>
    </w:p>
    <w:p w14:paraId="75909CC5" w14:textId="15974F2A" w:rsidR="004E19AE" w:rsidRDefault="004E19AE" w:rsidP="00F80CCE">
      <w:pPr>
        <w:pStyle w:val="Heading3"/>
      </w:pPr>
      <w:bookmarkStart w:id="352" w:name="_Toc80968949"/>
      <w:r>
        <w:t>PCB Mounting Hardware</w:t>
      </w:r>
      <w:bookmarkEnd w:id="352"/>
    </w:p>
    <w:p w14:paraId="3F14041C" w14:textId="5D390FE2" w:rsidR="004E19AE" w:rsidRDefault="004E19AE" w:rsidP="004E19AE">
      <w:r>
        <w:t>Optionally, the Interface and Power module PCBs may be secured to the base of the enclosure using M3 x 12mm Nylon PCB standoffs, nuts, screws and washers.</w:t>
      </w:r>
    </w:p>
    <w:p w14:paraId="1771A7BE" w14:textId="52759A75" w:rsidR="004E19AE" w:rsidRDefault="004E19AE" w:rsidP="00166FBD">
      <w:pPr>
        <w:keepNext/>
        <w:jc w:val="center"/>
      </w:pPr>
      <w:r>
        <w:rPr>
          <w:noProof/>
        </w:rPr>
        <w:drawing>
          <wp:inline distT="0" distB="0" distL="0" distR="0" wp14:anchorId="04B36A9A" wp14:editId="7D162E80">
            <wp:extent cx="2160000" cy="1882800"/>
            <wp:effectExtent l="19050" t="19050" r="12065" b="222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g_0050.jpeg"/>
                    <pic:cNvPicPr/>
                  </pic:nvPicPr>
                  <pic:blipFill>
                    <a:blip r:embed="rId54">
                      <a:extLst>
                        <a:ext uri="{28A0092B-C50C-407E-A947-70E740481C1C}">
                          <a14:useLocalDpi xmlns:a14="http://schemas.microsoft.com/office/drawing/2010/main" val="0"/>
                        </a:ext>
                      </a:extLst>
                    </a:blip>
                    <a:stretch>
                      <a:fillRect/>
                    </a:stretch>
                  </pic:blipFill>
                  <pic:spPr>
                    <a:xfrm>
                      <a:off x="0" y="0"/>
                      <a:ext cx="2160000" cy="1882800"/>
                    </a:xfrm>
                    <a:prstGeom prst="rect">
                      <a:avLst/>
                    </a:prstGeom>
                    <a:ln w="12700">
                      <a:solidFill>
                        <a:schemeClr val="tx1"/>
                      </a:solidFill>
                    </a:ln>
                  </pic:spPr>
                </pic:pic>
              </a:graphicData>
            </a:graphic>
          </wp:inline>
        </w:drawing>
      </w:r>
    </w:p>
    <w:p w14:paraId="7D24D728" w14:textId="1D3B1450" w:rsidR="004E19AE" w:rsidRDefault="004E19AE" w:rsidP="00166FBD">
      <w:pPr>
        <w:pStyle w:val="Caption"/>
        <w:jc w:val="center"/>
      </w:pPr>
      <w:bookmarkStart w:id="353" w:name="_Toc80969024"/>
      <w:r>
        <w:t xml:space="preserve">Figure </w:t>
      </w:r>
      <w:r w:rsidR="00000000">
        <w:fldChar w:fldCharType="begin"/>
      </w:r>
      <w:r w:rsidR="00000000">
        <w:instrText xml:space="preserve"> SEQ Figure \* ARABIC </w:instrText>
      </w:r>
      <w:r w:rsidR="00000000">
        <w:fldChar w:fldCharType="separate"/>
      </w:r>
      <w:r w:rsidR="00476E07">
        <w:rPr>
          <w:noProof/>
        </w:rPr>
        <w:t>33</w:t>
      </w:r>
      <w:r w:rsidR="00000000">
        <w:rPr>
          <w:noProof/>
        </w:rPr>
        <w:fldChar w:fldCharType="end"/>
      </w:r>
      <w:r>
        <w:t xml:space="preserve"> </w:t>
      </w:r>
      <w:r w:rsidR="00AE2D6A">
        <w:t>–</w:t>
      </w:r>
      <w:r>
        <w:t xml:space="preserve"> PCB Mounting Hardware</w:t>
      </w:r>
      <w:bookmarkEnd w:id="353"/>
    </w:p>
    <w:p w14:paraId="2922B1C0" w14:textId="47DB31D8" w:rsidR="00C5143D" w:rsidRDefault="00376881" w:rsidP="00166FBD">
      <w:pPr>
        <w:pStyle w:val="Heading3"/>
        <w:pageBreakBefore/>
      </w:pPr>
      <w:bookmarkStart w:id="354" w:name="_Toc80968950"/>
      <w:r>
        <w:lastRenderedPageBreak/>
        <w:t>Grommets</w:t>
      </w:r>
      <w:bookmarkEnd w:id="354"/>
    </w:p>
    <w:p w14:paraId="3309E9F8" w14:textId="77777777" w:rsidR="00BA65E4" w:rsidRPr="001F4FB7" w:rsidRDefault="00BA65E4" w:rsidP="00BA65E4">
      <w:r w:rsidRPr="001F4FB7">
        <w:t>Cables are run into the enclosures via PVC grommets, which provide protection against dust and moisture.</w:t>
      </w:r>
    </w:p>
    <w:p w14:paraId="1E61930E" w14:textId="77777777" w:rsidR="00C16666" w:rsidRPr="001F4FB7" w:rsidRDefault="00BA65E4" w:rsidP="006C4A3A">
      <w:pPr>
        <w:pStyle w:val="ListParagraph"/>
        <w:numPr>
          <w:ilvl w:val="0"/>
          <w:numId w:val="16"/>
        </w:numPr>
      </w:pPr>
      <w:r w:rsidRPr="001F4FB7">
        <w:t>Drill one or two holes in each closed grommet. A diameter of 4.5mm should ensure a snug fit around the RJ45 cables</w:t>
      </w:r>
      <w:r w:rsidR="00C16666" w:rsidRPr="001F4FB7">
        <w:t>, but this can be adjusted to suit.</w:t>
      </w:r>
    </w:p>
    <w:p w14:paraId="20535043" w14:textId="77777777" w:rsidR="00C16666" w:rsidRPr="001F4FB7" w:rsidRDefault="00C16666" w:rsidP="006C4A3A">
      <w:pPr>
        <w:pStyle w:val="ListParagraph"/>
        <w:numPr>
          <w:ilvl w:val="0"/>
          <w:numId w:val="16"/>
        </w:numPr>
      </w:pPr>
      <w:r w:rsidRPr="001F4FB7">
        <w:t>For sensors, offset the holes slightly, as shown in the twin hole example below, as this allows the cables to sit closer to the base of the enclosure.</w:t>
      </w:r>
    </w:p>
    <w:p w14:paraId="373ADB74" w14:textId="77777777" w:rsidR="00C16666" w:rsidRPr="001F4FB7" w:rsidRDefault="00C16666" w:rsidP="006C4A3A">
      <w:pPr>
        <w:pStyle w:val="ListParagraph"/>
        <w:numPr>
          <w:ilvl w:val="0"/>
          <w:numId w:val="16"/>
        </w:numPr>
      </w:pPr>
      <w:r w:rsidRPr="001F4FB7">
        <w:t>Using a sharp knife, make a cut as shown from the hole (link the holes if there are two), through the edge of the grommet.</w:t>
      </w:r>
    </w:p>
    <w:p w14:paraId="6801C50F" w14:textId="77777777" w:rsidR="00C16666" w:rsidRPr="001F4FB7" w:rsidRDefault="00C16666" w:rsidP="00C16666">
      <w:pPr>
        <w:keepNext/>
      </w:pPr>
      <w:r w:rsidRPr="001F4FB7">
        <w:t xml:space="preserve">The following diagram shows </w:t>
      </w:r>
      <w:r w:rsidR="001F4FB7">
        <w:t xml:space="preserve">examples of </w:t>
      </w:r>
      <w:r w:rsidRPr="001F4FB7">
        <w:t>the holes and cuts required in the grommets.</w:t>
      </w:r>
    </w:p>
    <w:p w14:paraId="26F1BB13" w14:textId="77777777" w:rsidR="00733A4D" w:rsidRDefault="00733A4D" w:rsidP="00C16666">
      <w:pPr>
        <w:keepNext/>
        <w:jc w:val="center"/>
      </w:pPr>
      <w:r>
        <w:rPr>
          <w:noProof/>
          <w:lang w:eastAsia="en-GB"/>
        </w:rPr>
        <w:drawing>
          <wp:inline distT="0" distB="0" distL="0" distR="0" wp14:anchorId="2A7C0017" wp14:editId="721C2C59">
            <wp:extent cx="3600000" cy="2282400"/>
            <wp:effectExtent l="19050" t="19050" r="19685" b="2286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463.jpg"/>
                    <pic:cNvPicPr/>
                  </pic:nvPicPr>
                  <pic:blipFill>
                    <a:blip r:embed="rId55">
                      <a:extLst>
                        <a:ext uri="{28A0092B-C50C-407E-A947-70E740481C1C}">
                          <a14:useLocalDpi xmlns:a14="http://schemas.microsoft.com/office/drawing/2010/main" val="0"/>
                        </a:ext>
                      </a:extLst>
                    </a:blip>
                    <a:stretch>
                      <a:fillRect/>
                    </a:stretch>
                  </pic:blipFill>
                  <pic:spPr>
                    <a:xfrm>
                      <a:off x="0" y="0"/>
                      <a:ext cx="3600000" cy="2282400"/>
                    </a:xfrm>
                    <a:prstGeom prst="rect">
                      <a:avLst/>
                    </a:prstGeom>
                    <a:ln w="12700">
                      <a:solidFill>
                        <a:schemeClr val="tx1"/>
                      </a:solidFill>
                    </a:ln>
                  </pic:spPr>
                </pic:pic>
              </a:graphicData>
            </a:graphic>
          </wp:inline>
        </w:drawing>
      </w:r>
    </w:p>
    <w:p w14:paraId="22A28D96" w14:textId="576D9777" w:rsidR="00733A4D" w:rsidRDefault="00733A4D" w:rsidP="00733A4D">
      <w:pPr>
        <w:pStyle w:val="Caption"/>
        <w:jc w:val="center"/>
      </w:pPr>
      <w:bookmarkStart w:id="355" w:name="_Toc80969025"/>
      <w:r>
        <w:t xml:space="preserve">Figure </w:t>
      </w:r>
      <w:r w:rsidR="00D15F53">
        <w:rPr>
          <w:noProof/>
        </w:rPr>
        <w:fldChar w:fldCharType="begin"/>
      </w:r>
      <w:r w:rsidR="00D15F53">
        <w:rPr>
          <w:noProof/>
        </w:rPr>
        <w:instrText xml:space="preserve"> SEQ Figure \* ARABIC </w:instrText>
      </w:r>
      <w:r w:rsidR="00D15F53">
        <w:rPr>
          <w:noProof/>
        </w:rPr>
        <w:fldChar w:fldCharType="separate"/>
      </w:r>
      <w:r w:rsidR="00476E07">
        <w:rPr>
          <w:noProof/>
        </w:rPr>
        <w:t>34</w:t>
      </w:r>
      <w:r w:rsidR="00D15F53">
        <w:rPr>
          <w:noProof/>
        </w:rPr>
        <w:fldChar w:fldCharType="end"/>
      </w:r>
      <w:r>
        <w:t xml:space="preserve"> – </w:t>
      </w:r>
      <w:r w:rsidR="00A13BF5">
        <w:t>Grommets Drilled &amp; Cut</w:t>
      </w:r>
      <w:bookmarkEnd w:id="355"/>
    </w:p>
    <w:p w14:paraId="511E8A7C" w14:textId="77777777" w:rsidR="00F80CCE" w:rsidRDefault="00A13BF5" w:rsidP="00A13BF5">
      <w:pPr>
        <w:pStyle w:val="Heading2"/>
        <w:pageBreakBefore/>
      </w:pPr>
      <w:bookmarkStart w:id="356" w:name="_Toc80968951"/>
      <w:r>
        <w:lastRenderedPageBreak/>
        <w:t>Completed Assemblies</w:t>
      </w:r>
      <w:bookmarkEnd w:id="356"/>
    </w:p>
    <w:p w14:paraId="1BB38C78" w14:textId="206CBA1F" w:rsidR="00A13BF5" w:rsidRPr="00A13BF5" w:rsidRDefault="00A13BF5" w:rsidP="00A13BF5">
      <w:pPr>
        <w:pStyle w:val="Heading3"/>
      </w:pPr>
      <w:bookmarkStart w:id="357" w:name="_Toc80968952"/>
      <w:r w:rsidRPr="00A13BF5">
        <w:t>Simulator Interface</w:t>
      </w:r>
      <w:r w:rsidR="004E19AE">
        <w:t xml:space="preserve"> Module</w:t>
      </w:r>
      <w:bookmarkEnd w:id="357"/>
    </w:p>
    <w:p w14:paraId="52208DC4" w14:textId="0A9A93B7" w:rsidR="00376881" w:rsidRPr="001F4FB7" w:rsidRDefault="002930DA" w:rsidP="00C16666">
      <w:r w:rsidRPr="001F4FB7">
        <w:t xml:space="preserve">The following photograph shows a </w:t>
      </w:r>
      <w:r w:rsidR="00C16666" w:rsidRPr="001F4FB7">
        <w:t xml:space="preserve">completed Sensor Interface, with </w:t>
      </w:r>
      <w:r w:rsidR="00000703">
        <w:t xml:space="preserve">lid off and </w:t>
      </w:r>
      <w:r w:rsidR="00C16666" w:rsidRPr="001F4FB7">
        <w:t>cables installed for four chains of sensors.</w:t>
      </w:r>
    </w:p>
    <w:p w14:paraId="45EB7E8E" w14:textId="17E1123D" w:rsidR="002930DA" w:rsidRDefault="004E19AE" w:rsidP="00376881">
      <w:pPr>
        <w:jc w:val="center"/>
      </w:pPr>
      <w:r>
        <w:rPr>
          <w:noProof/>
          <w:lang w:eastAsia="en-GB"/>
        </w:rPr>
        <w:drawing>
          <wp:inline distT="0" distB="0" distL="0" distR="0" wp14:anchorId="3BE526AD" wp14:editId="5957893C">
            <wp:extent cx="3600000" cy="2462400"/>
            <wp:effectExtent l="19050" t="19050" r="19685" b="146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g_0061.jpeg"/>
                    <pic:cNvPicPr/>
                  </pic:nvPicPr>
                  <pic:blipFill>
                    <a:blip r:embed="rId56">
                      <a:extLst>
                        <a:ext uri="{28A0092B-C50C-407E-A947-70E740481C1C}">
                          <a14:useLocalDpi xmlns:a14="http://schemas.microsoft.com/office/drawing/2010/main" val="0"/>
                        </a:ext>
                      </a:extLst>
                    </a:blip>
                    <a:stretch>
                      <a:fillRect/>
                    </a:stretch>
                  </pic:blipFill>
                  <pic:spPr>
                    <a:xfrm>
                      <a:off x="0" y="0"/>
                      <a:ext cx="3600000" cy="2462400"/>
                    </a:xfrm>
                    <a:prstGeom prst="rect">
                      <a:avLst/>
                    </a:prstGeom>
                    <a:ln w="12700">
                      <a:solidFill>
                        <a:schemeClr val="tx1"/>
                      </a:solidFill>
                    </a:ln>
                  </pic:spPr>
                </pic:pic>
              </a:graphicData>
            </a:graphic>
          </wp:inline>
        </w:drawing>
      </w:r>
    </w:p>
    <w:p w14:paraId="7662EC11" w14:textId="54BA5F5E" w:rsidR="002930DA" w:rsidRDefault="002930DA" w:rsidP="002930DA">
      <w:pPr>
        <w:pStyle w:val="Caption"/>
        <w:jc w:val="center"/>
      </w:pPr>
      <w:bookmarkStart w:id="358" w:name="_Toc80969026"/>
      <w:r>
        <w:t xml:space="preserve">Figure </w:t>
      </w:r>
      <w:r w:rsidR="00D15F53">
        <w:rPr>
          <w:noProof/>
        </w:rPr>
        <w:fldChar w:fldCharType="begin"/>
      </w:r>
      <w:r w:rsidR="00D15F53">
        <w:rPr>
          <w:noProof/>
        </w:rPr>
        <w:instrText xml:space="preserve"> SEQ Figure \* ARABIC </w:instrText>
      </w:r>
      <w:r w:rsidR="00D15F53">
        <w:rPr>
          <w:noProof/>
        </w:rPr>
        <w:fldChar w:fldCharType="separate"/>
      </w:r>
      <w:r w:rsidR="00476E07">
        <w:rPr>
          <w:noProof/>
        </w:rPr>
        <w:t>35</w:t>
      </w:r>
      <w:r w:rsidR="00D15F53">
        <w:rPr>
          <w:noProof/>
        </w:rPr>
        <w:fldChar w:fldCharType="end"/>
      </w:r>
      <w:r>
        <w:t xml:space="preserve"> – </w:t>
      </w:r>
      <w:r w:rsidR="00F002DD">
        <w:t xml:space="preserve">Completed Sensor Interface </w:t>
      </w:r>
      <w:r w:rsidR="00000703">
        <w:t>Module</w:t>
      </w:r>
      <w:bookmarkEnd w:id="358"/>
    </w:p>
    <w:p w14:paraId="4C074A40" w14:textId="6BBBBE21" w:rsidR="00A13BF5" w:rsidRDefault="00A13BF5" w:rsidP="00A13BF5">
      <w:pPr>
        <w:pStyle w:val="Heading3"/>
      </w:pPr>
      <w:bookmarkStart w:id="359" w:name="_Toc80968953"/>
      <w:r>
        <w:t xml:space="preserve">Power </w:t>
      </w:r>
      <w:r w:rsidR="00000703">
        <w:t>Module</w:t>
      </w:r>
      <w:bookmarkEnd w:id="359"/>
    </w:p>
    <w:p w14:paraId="4EB85FAD" w14:textId="2A70B072" w:rsidR="00C16666" w:rsidRPr="001F4FB7" w:rsidRDefault="00C16666" w:rsidP="00C16666">
      <w:pPr>
        <w:keepNext/>
      </w:pPr>
      <w:r w:rsidRPr="001F4FB7">
        <w:t xml:space="preserve">The following photograph shows a completed Power </w:t>
      </w:r>
      <w:r w:rsidR="00000703">
        <w:t>module</w:t>
      </w:r>
      <w:r w:rsidRPr="001F4FB7">
        <w:t xml:space="preserve">, with a USB-Serial adapter </w:t>
      </w:r>
      <w:r w:rsidR="00F60FC7">
        <w:t xml:space="preserve">also </w:t>
      </w:r>
      <w:r w:rsidRPr="001F4FB7">
        <w:t>inside the enclosure.</w:t>
      </w:r>
    </w:p>
    <w:p w14:paraId="123B554E" w14:textId="2E37C5F9" w:rsidR="00376881" w:rsidRDefault="00000703" w:rsidP="00733A4D">
      <w:pPr>
        <w:jc w:val="center"/>
      </w:pPr>
      <w:r>
        <w:rPr>
          <w:noProof/>
          <w:lang w:eastAsia="en-GB"/>
        </w:rPr>
        <w:drawing>
          <wp:inline distT="0" distB="0" distL="0" distR="0" wp14:anchorId="4C75552E" wp14:editId="0F35F72E">
            <wp:extent cx="3600000" cy="2372400"/>
            <wp:effectExtent l="19050" t="19050" r="19685" b="279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g_0060.jpeg"/>
                    <pic:cNvPicPr/>
                  </pic:nvPicPr>
                  <pic:blipFill>
                    <a:blip r:embed="rId57">
                      <a:extLst>
                        <a:ext uri="{28A0092B-C50C-407E-A947-70E740481C1C}">
                          <a14:useLocalDpi xmlns:a14="http://schemas.microsoft.com/office/drawing/2010/main" val="0"/>
                        </a:ext>
                      </a:extLst>
                    </a:blip>
                    <a:stretch>
                      <a:fillRect/>
                    </a:stretch>
                  </pic:blipFill>
                  <pic:spPr>
                    <a:xfrm>
                      <a:off x="0" y="0"/>
                      <a:ext cx="3600000" cy="2372400"/>
                    </a:xfrm>
                    <a:prstGeom prst="rect">
                      <a:avLst/>
                    </a:prstGeom>
                    <a:ln w="12700">
                      <a:solidFill>
                        <a:schemeClr val="tx1"/>
                      </a:solidFill>
                    </a:ln>
                  </pic:spPr>
                </pic:pic>
              </a:graphicData>
            </a:graphic>
          </wp:inline>
        </w:drawing>
      </w:r>
    </w:p>
    <w:p w14:paraId="09444291" w14:textId="182520EE" w:rsidR="00376881" w:rsidRDefault="00376881" w:rsidP="00376881">
      <w:pPr>
        <w:pStyle w:val="Caption"/>
        <w:jc w:val="center"/>
      </w:pPr>
      <w:bookmarkStart w:id="360" w:name="_Toc80969027"/>
      <w:r>
        <w:t xml:space="preserve">Figure </w:t>
      </w:r>
      <w:r w:rsidR="00D15F53">
        <w:rPr>
          <w:noProof/>
        </w:rPr>
        <w:fldChar w:fldCharType="begin"/>
      </w:r>
      <w:r w:rsidR="00D15F53">
        <w:rPr>
          <w:noProof/>
        </w:rPr>
        <w:instrText xml:space="preserve"> SEQ Figure \* ARABIC </w:instrText>
      </w:r>
      <w:r w:rsidR="00D15F53">
        <w:rPr>
          <w:noProof/>
        </w:rPr>
        <w:fldChar w:fldCharType="separate"/>
      </w:r>
      <w:r w:rsidR="00476E07">
        <w:rPr>
          <w:noProof/>
        </w:rPr>
        <w:t>36</w:t>
      </w:r>
      <w:r w:rsidR="00D15F53">
        <w:rPr>
          <w:noProof/>
        </w:rPr>
        <w:fldChar w:fldCharType="end"/>
      </w:r>
      <w:r>
        <w:t xml:space="preserve"> – </w:t>
      </w:r>
      <w:r w:rsidR="00F002DD">
        <w:t>Completed Power Board</w:t>
      </w:r>
      <w:bookmarkEnd w:id="360"/>
    </w:p>
    <w:p w14:paraId="1ABA751E" w14:textId="3EF0E42B" w:rsidR="00A13BF5" w:rsidRDefault="00A13BF5" w:rsidP="00A13BF5">
      <w:pPr>
        <w:pStyle w:val="Heading3"/>
      </w:pPr>
      <w:bookmarkStart w:id="361" w:name="_Toc80968954"/>
      <w:r>
        <w:lastRenderedPageBreak/>
        <w:t>Magneto-Resistive Sensor</w:t>
      </w:r>
      <w:r w:rsidR="00000703">
        <w:t xml:space="preserve"> Module</w:t>
      </w:r>
      <w:bookmarkEnd w:id="361"/>
    </w:p>
    <w:p w14:paraId="7E2BBB77" w14:textId="0F7EC24D" w:rsidR="00C16666" w:rsidRPr="001F4FB7" w:rsidRDefault="00C16666" w:rsidP="00C16666">
      <w:pPr>
        <w:keepNext/>
      </w:pPr>
      <w:r w:rsidRPr="001F4FB7">
        <w:t>The following photograph shows a completed Magneto-Resistive Sensor</w:t>
      </w:r>
      <w:r w:rsidR="00000703">
        <w:t xml:space="preserve"> module</w:t>
      </w:r>
      <w:r w:rsidRPr="001F4FB7">
        <w:t xml:space="preserve">. The PCB is a snug fit in the bottom of the enclosure. If the sensor is to be mounted vertically, a cable tie around the RJ45 cables </w:t>
      </w:r>
      <w:r w:rsidR="00852E7A" w:rsidRPr="001F4FB7">
        <w:t xml:space="preserve">on the inside of the box </w:t>
      </w:r>
      <w:r w:rsidRPr="001F4FB7">
        <w:t>will stop the board from slipping down the inside of the box.</w:t>
      </w:r>
    </w:p>
    <w:p w14:paraId="6EC3AD94" w14:textId="77777777" w:rsidR="00733A4D" w:rsidRDefault="00733A4D" w:rsidP="00733A4D">
      <w:pPr>
        <w:jc w:val="center"/>
      </w:pPr>
      <w:r>
        <w:rPr>
          <w:noProof/>
          <w:lang w:eastAsia="en-GB"/>
        </w:rPr>
        <w:drawing>
          <wp:inline distT="0" distB="0" distL="0" distR="0" wp14:anchorId="17067443" wp14:editId="6DA6EEDA">
            <wp:extent cx="3600000" cy="2613600"/>
            <wp:effectExtent l="19050" t="19050" r="19685" b="1587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453.jpg"/>
                    <pic:cNvPicPr/>
                  </pic:nvPicPr>
                  <pic:blipFill>
                    <a:blip r:embed="rId58">
                      <a:extLst>
                        <a:ext uri="{28A0092B-C50C-407E-A947-70E740481C1C}">
                          <a14:useLocalDpi xmlns:a14="http://schemas.microsoft.com/office/drawing/2010/main" val="0"/>
                        </a:ext>
                      </a:extLst>
                    </a:blip>
                    <a:stretch>
                      <a:fillRect/>
                    </a:stretch>
                  </pic:blipFill>
                  <pic:spPr>
                    <a:xfrm>
                      <a:off x="0" y="0"/>
                      <a:ext cx="3600000" cy="2613600"/>
                    </a:xfrm>
                    <a:prstGeom prst="rect">
                      <a:avLst/>
                    </a:prstGeom>
                    <a:ln w="12700">
                      <a:solidFill>
                        <a:schemeClr val="tx1"/>
                      </a:solidFill>
                    </a:ln>
                  </pic:spPr>
                </pic:pic>
              </a:graphicData>
            </a:graphic>
          </wp:inline>
        </w:drawing>
      </w:r>
    </w:p>
    <w:p w14:paraId="63E6EF97" w14:textId="290F71EA" w:rsidR="00733A4D" w:rsidRDefault="00733A4D" w:rsidP="00733A4D">
      <w:pPr>
        <w:pStyle w:val="Caption"/>
        <w:jc w:val="center"/>
      </w:pPr>
      <w:bookmarkStart w:id="362" w:name="_Toc80969028"/>
      <w:r>
        <w:t xml:space="preserve">Figure </w:t>
      </w:r>
      <w:r w:rsidR="00D15F53">
        <w:rPr>
          <w:noProof/>
        </w:rPr>
        <w:fldChar w:fldCharType="begin"/>
      </w:r>
      <w:r w:rsidR="00D15F53">
        <w:rPr>
          <w:noProof/>
        </w:rPr>
        <w:instrText xml:space="preserve"> SEQ Figure \* ARABIC </w:instrText>
      </w:r>
      <w:r w:rsidR="00D15F53">
        <w:rPr>
          <w:noProof/>
        </w:rPr>
        <w:fldChar w:fldCharType="separate"/>
      </w:r>
      <w:r w:rsidR="00476E07">
        <w:rPr>
          <w:noProof/>
        </w:rPr>
        <w:t>37</w:t>
      </w:r>
      <w:r w:rsidR="00D15F53">
        <w:rPr>
          <w:noProof/>
        </w:rPr>
        <w:fldChar w:fldCharType="end"/>
      </w:r>
      <w:r>
        <w:t xml:space="preserve"> – </w:t>
      </w:r>
      <w:r w:rsidR="00F002DD">
        <w:t>Completed Magneto-Resistive</w:t>
      </w:r>
      <w:r>
        <w:t xml:space="preserve"> </w:t>
      </w:r>
      <w:r w:rsidR="00F002DD">
        <w:t>Sensor</w:t>
      </w:r>
      <w:r w:rsidR="00000703">
        <w:t xml:space="preserve"> Module</w:t>
      </w:r>
      <w:bookmarkEnd w:id="362"/>
    </w:p>
    <w:p w14:paraId="2D825231" w14:textId="629DCC43" w:rsidR="00A13BF5" w:rsidRDefault="00A13BF5" w:rsidP="00A13BF5">
      <w:pPr>
        <w:pStyle w:val="Heading3"/>
      </w:pPr>
      <w:bookmarkStart w:id="363" w:name="_Toc80968955"/>
      <w:r>
        <w:t>Infra-Red Sensor</w:t>
      </w:r>
      <w:r w:rsidR="00000703">
        <w:t xml:space="preserve"> Module</w:t>
      </w:r>
      <w:bookmarkEnd w:id="363"/>
    </w:p>
    <w:p w14:paraId="7B97EF93" w14:textId="2DE3AD00" w:rsidR="00C16666" w:rsidRPr="001F4FB7" w:rsidRDefault="00C16666" w:rsidP="00C16666">
      <w:pPr>
        <w:keepNext/>
      </w:pPr>
      <w:r w:rsidRPr="001F4FB7">
        <w:t>The following photograph shows a completed infra-red sensor</w:t>
      </w:r>
      <w:r w:rsidR="00000703">
        <w:t xml:space="preserve"> module</w:t>
      </w:r>
      <w:r w:rsidRPr="001F4FB7">
        <w:t xml:space="preserve">, using a Generic Sensor Board. </w:t>
      </w:r>
    </w:p>
    <w:p w14:paraId="0ECEC913" w14:textId="77777777" w:rsidR="00F002DD" w:rsidRDefault="00F002DD" w:rsidP="00F002DD">
      <w:pPr>
        <w:jc w:val="center"/>
      </w:pPr>
      <w:r>
        <w:rPr>
          <w:noProof/>
          <w:lang w:eastAsia="en-GB"/>
        </w:rPr>
        <w:drawing>
          <wp:inline distT="0" distB="0" distL="0" distR="0" wp14:anchorId="38260A19" wp14:editId="265E1FF3">
            <wp:extent cx="3600000" cy="2268000"/>
            <wp:effectExtent l="19050" t="19050" r="19685" b="1841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456.jpg"/>
                    <pic:cNvPicPr/>
                  </pic:nvPicPr>
                  <pic:blipFill>
                    <a:blip r:embed="rId59">
                      <a:extLst>
                        <a:ext uri="{28A0092B-C50C-407E-A947-70E740481C1C}">
                          <a14:useLocalDpi xmlns:a14="http://schemas.microsoft.com/office/drawing/2010/main" val="0"/>
                        </a:ext>
                      </a:extLst>
                    </a:blip>
                    <a:stretch>
                      <a:fillRect/>
                    </a:stretch>
                  </pic:blipFill>
                  <pic:spPr>
                    <a:xfrm>
                      <a:off x="0" y="0"/>
                      <a:ext cx="3600000" cy="2268000"/>
                    </a:xfrm>
                    <a:prstGeom prst="rect">
                      <a:avLst/>
                    </a:prstGeom>
                    <a:ln w="12700">
                      <a:solidFill>
                        <a:schemeClr val="tx1"/>
                      </a:solidFill>
                    </a:ln>
                  </pic:spPr>
                </pic:pic>
              </a:graphicData>
            </a:graphic>
          </wp:inline>
        </w:drawing>
      </w:r>
    </w:p>
    <w:p w14:paraId="2E049C52" w14:textId="4F3CEA57" w:rsidR="00F002DD" w:rsidRDefault="00F002DD" w:rsidP="00F002DD">
      <w:pPr>
        <w:pStyle w:val="Caption"/>
        <w:jc w:val="center"/>
      </w:pPr>
      <w:bookmarkStart w:id="364" w:name="_Toc80969029"/>
      <w:r>
        <w:t xml:space="preserve">Figure </w:t>
      </w:r>
      <w:r w:rsidR="00D15F53">
        <w:rPr>
          <w:noProof/>
        </w:rPr>
        <w:fldChar w:fldCharType="begin"/>
      </w:r>
      <w:r w:rsidR="00D15F53">
        <w:rPr>
          <w:noProof/>
        </w:rPr>
        <w:instrText xml:space="preserve"> SEQ Figure \* ARABIC </w:instrText>
      </w:r>
      <w:r w:rsidR="00D15F53">
        <w:rPr>
          <w:noProof/>
        </w:rPr>
        <w:fldChar w:fldCharType="separate"/>
      </w:r>
      <w:r w:rsidR="00476E07">
        <w:rPr>
          <w:noProof/>
        </w:rPr>
        <w:t>38</w:t>
      </w:r>
      <w:r w:rsidR="00D15F53">
        <w:rPr>
          <w:noProof/>
        </w:rPr>
        <w:fldChar w:fldCharType="end"/>
      </w:r>
      <w:r>
        <w:t xml:space="preserve"> – Completed Infra-Red Sensor</w:t>
      </w:r>
      <w:r w:rsidR="00000703">
        <w:t xml:space="preserve"> Module</w:t>
      </w:r>
      <w:bookmarkEnd w:id="364"/>
    </w:p>
    <w:p w14:paraId="01EDB508" w14:textId="77777777" w:rsidR="00376881" w:rsidRDefault="00376881" w:rsidP="004776A2"/>
    <w:p w14:paraId="1746B313" w14:textId="77777777" w:rsidR="00376881" w:rsidRDefault="00376881" w:rsidP="004776A2"/>
    <w:p w14:paraId="0E50981B" w14:textId="77777777" w:rsidR="001E1F78" w:rsidRDefault="008000C0" w:rsidP="00A13BF5">
      <w:pPr>
        <w:pStyle w:val="Heading1"/>
        <w:pageBreakBefore/>
      </w:pPr>
      <w:bookmarkStart w:id="365" w:name="_Toc80968956"/>
      <w:r>
        <w:lastRenderedPageBreak/>
        <w:t>Firmware</w:t>
      </w:r>
      <w:r w:rsidR="001E1F78">
        <w:t xml:space="preserve"> Upload</w:t>
      </w:r>
      <w:bookmarkEnd w:id="365"/>
    </w:p>
    <w:p w14:paraId="44E7F0C4" w14:textId="77777777" w:rsidR="00A13BF5" w:rsidRPr="001F4FB7" w:rsidRDefault="00A13BF5" w:rsidP="00A13BF5">
      <w:pPr>
        <w:rPr>
          <w:b/>
        </w:rPr>
      </w:pPr>
      <w:r w:rsidRPr="001F4FB7">
        <w:rPr>
          <w:b/>
        </w:rPr>
        <w:t xml:space="preserve">Note: If you </w:t>
      </w:r>
      <w:bookmarkStart w:id="366" w:name="_Hlk524349225"/>
      <w:r w:rsidR="00852E7A" w:rsidRPr="001F4FB7">
        <w:rPr>
          <w:b/>
        </w:rPr>
        <w:t xml:space="preserve">have obtained </w:t>
      </w:r>
      <w:r w:rsidRPr="001F4FB7">
        <w:rPr>
          <w:b/>
        </w:rPr>
        <w:t xml:space="preserve">a microcontroller </w:t>
      </w:r>
      <w:r w:rsidR="00852E7A" w:rsidRPr="001F4FB7">
        <w:rPr>
          <w:b/>
        </w:rPr>
        <w:t xml:space="preserve">from the project </w:t>
      </w:r>
      <w:r w:rsidRPr="001F4FB7">
        <w:rPr>
          <w:b/>
        </w:rPr>
        <w:t xml:space="preserve">with the firmware </w:t>
      </w:r>
      <w:r w:rsidR="00852E7A" w:rsidRPr="001F4FB7">
        <w:rPr>
          <w:b/>
        </w:rPr>
        <w:t xml:space="preserve">already </w:t>
      </w:r>
      <w:r w:rsidRPr="001F4FB7">
        <w:rPr>
          <w:b/>
        </w:rPr>
        <w:t xml:space="preserve">uploaded </w:t>
      </w:r>
      <w:bookmarkEnd w:id="366"/>
      <w:r w:rsidRPr="001F4FB7">
        <w:rPr>
          <w:b/>
        </w:rPr>
        <w:t>to it, you can skip the whole of this section, and move on to the Installation section.</w:t>
      </w:r>
    </w:p>
    <w:p w14:paraId="110C6872" w14:textId="77777777" w:rsidR="008000C0" w:rsidRPr="001F4FB7" w:rsidRDefault="008000C0" w:rsidP="008000C0">
      <w:r w:rsidRPr="001F4FB7">
        <w:t>The firmware for the Simulator Interface Board is relea</w:t>
      </w:r>
      <w:r w:rsidR="00111092" w:rsidRPr="001F4FB7">
        <w:t>sed under the GNU General Public</w:t>
      </w:r>
      <w:r w:rsidRPr="001F4FB7">
        <w:t xml:space="preserve"> Licence</w:t>
      </w:r>
      <w:r w:rsidR="00C55B4E" w:rsidRPr="001F4FB7">
        <w:t xml:space="preserve"> (GPL), Version 3</w:t>
      </w:r>
      <w:r w:rsidRPr="001F4FB7">
        <w:t>, and the source code</w:t>
      </w:r>
      <w:r w:rsidR="00083948" w:rsidRPr="001F4FB7">
        <w:t xml:space="preserve"> and other supporting files</w:t>
      </w:r>
      <w:r w:rsidRPr="001F4FB7">
        <w:t xml:space="preserve"> can be downloaded from GitHub. </w:t>
      </w:r>
    </w:p>
    <w:p w14:paraId="240F9DB4" w14:textId="6D8E192A" w:rsidR="008000C0" w:rsidRPr="009030AD" w:rsidRDefault="00612FA9" w:rsidP="006C4A3A">
      <w:pPr>
        <w:pStyle w:val="ListParagraph"/>
        <w:numPr>
          <w:ilvl w:val="0"/>
          <w:numId w:val="3"/>
        </w:numPr>
        <w:rPr>
          <w:rStyle w:val="Hyperlink"/>
          <w:color w:val="auto"/>
          <w:u w:val="none"/>
        </w:rPr>
      </w:pPr>
      <w:r>
        <w:fldChar w:fldCharType="begin"/>
      </w:r>
      <w:r>
        <w:instrText xml:space="preserve"> HYPERLINK "https://github.com/Simulators/simulator-type2" </w:instrText>
      </w:r>
      <w:ins w:id="367" w:author="Andrew Instone-Cowie" w:date="2024-06-19T14:04:00Z" w16du:dateUtc="2024-06-19T13:04:00Z"/>
      <w:r>
        <w:fldChar w:fldCharType="separate"/>
      </w:r>
      <w:r w:rsidR="00852E7A">
        <w:rPr>
          <w:rStyle w:val="Hyperlink"/>
        </w:rPr>
        <w:t>https://github.com/Simulators/simulator-type2</w:t>
      </w:r>
      <w:r>
        <w:rPr>
          <w:rStyle w:val="Hyperlink"/>
        </w:rPr>
        <w:fldChar w:fldCharType="end"/>
      </w:r>
    </w:p>
    <w:p w14:paraId="0621D664" w14:textId="0141AE35" w:rsidR="00557FB7" w:rsidRPr="001F4FB7" w:rsidRDefault="00557FB7" w:rsidP="00557FB7">
      <w:r w:rsidRPr="001F4FB7">
        <w:t xml:space="preserve">The Simulator Interface firmware is held in non-volatile flash memory on the ATmega328P microcontroller. It should only be necessary to re-upload the software </w:t>
      </w:r>
      <w:r w:rsidR="000E4BC6" w:rsidRPr="001F4FB7">
        <w:t>if</w:t>
      </w:r>
      <w:r w:rsidRPr="001F4FB7">
        <w:t xml:space="preserve"> the microcontroller is replaced, the flash memory has become corrupted, or the Simulator Interface firmware </w:t>
      </w:r>
      <w:r w:rsidR="00BC75A4" w:rsidRPr="001F4FB7">
        <w:t>requires updating</w:t>
      </w:r>
      <w:r w:rsidRPr="001F4FB7">
        <w:t>.</w:t>
      </w:r>
    </w:p>
    <w:p w14:paraId="5B2A5F31" w14:textId="77777777" w:rsidR="008000C0" w:rsidRPr="001F4FB7" w:rsidRDefault="006B15EE" w:rsidP="008000C0">
      <w:r w:rsidRPr="001F4FB7">
        <w:t xml:space="preserve">The firmware code needs to be </w:t>
      </w:r>
      <w:r w:rsidR="008000C0" w:rsidRPr="001F4FB7">
        <w:t>upload</w:t>
      </w:r>
      <w:r w:rsidRPr="001F4FB7">
        <w:t xml:space="preserve">ed to the </w:t>
      </w:r>
      <w:r w:rsidR="008000C0" w:rsidRPr="001F4FB7">
        <w:t>microcontroller on the Simulator Interface PCB. Although the software development environment is based on the Arduino platform, the Simulator Interface does not use the Arduino bootloader, and it is not possible to upload the firmware over the interface’s RS</w:t>
      </w:r>
      <w:r w:rsidR="008B7DA0" w:rsidRPr="001F4FB7">
        <w:t>-</w:t>
      </w:r>
      <w:r w:rsidR="008000C0" w:rsidRPr="001F4FB7">
        <w:t>232 serial port. Firmware is uploa</w:t>
      </w:r>
      <w:r w:rsidR="003D5EC0" w:rsidRPr="001F4FB7">
        <w:t xml:space="preserve">ded using a hardware programmer via the ICSP header pins </w:t>
      </w:r>
      <w:r w:rsidR="00083948" w:rsidRPr="001F4FB7">
        <w:t xml:space="preserve">provided </w:t>
      </w:r>
      <w:r w:rsidR="003D5EC0" w:rsidRPr="001F4FB7">
        <w:t>on the interface PCB.</w:t>
      </w:r>
    </w:p>
    <w:p w14:paraId="0392C2BB" w14:textId="77777777" w:rsidR="005F77C3" w:rsidRPr="001F4FB7" w:rsidRDefault="008000C0" w:rsidP="008000C0">
      <w:r w:rsidRPr="001F4FB7">
        <w:t xml:space="preserve">There are </w:t>
      </w:r>
      <w:r w:rsidR="001F4FB7">
        <w:t>three</w:t>
      </w:r>
      <w:r w:rsidR="003D5EC0" w:rsidRPr="001F4FB7">
        <w:t xml:space="preserve"> main </w:t>
      </w:r>
      <w:r w:rsidRPr="001F4FB7">
        <w:t xml:space="preserve">options for </w:t>
      </w:r>
      <w:r w:rsidR="003D5EC0" w:rsidRPr="001F4FB7">
        <w:t xml:space="preserve">the hardware programmer: </w:t>
      </w:r>
    </w:p>
    <w:p w14:paraId="304530F0" w14:textId="28BD9F4A" w:rsidR="005F77C3" w:rsidRPr="001F4FB7" w:rsidRDefault="003D5EC0" w:rsidP="006C4A3A">
      <w:pPr>
        <w:pStyle w:val="ListParagraph"/>
        <w:numPr>
          <w:ilvl w:val="0"/>
          <w:numId w:val="3"/>
        </w:numPr>
      </w:pPr>
      <w:r w:rsidRPr="001F4FB7">
        <w:t xml:space="preserve">A dedicated </w:t>
      </w:r>
      <w:r w:rsidR="005F77C3" w:rsidRPr="001F4FB7">
        <w:t xml:space="preserve">hardware </w:t>
      </w:r>
      <w:r w:rsidRPr="001F4FB7">
        <w:t xml:space="preserve">ISP programmer such as the </w:t>
      </w:r>
      <w:r w:rsidR="001D08DB">
        <w:t xml:space="preserve">Microchip </w:t>
      </w:r>
      <w:r w:rsidRPr="001F4FB7">
        <w:rPr>
          <w:i/>
        </w:rPr>
        <w:t>A</w:t>
      </w:r>
      <w:r w:rsidR="00752607">
        <w:rPr>
          <w:i/>
        </w:rPr>
        <w:t>tmel ICE</w:t>
      </w:r>
      <w:r w:rsidR="00083948" w:rsidRPr="001F4FB7">
        <w:rPr>
          <w:rStyle w:val="FootnoteReference"/>
        </w:rPr>
        <w:footnoteReference w:id="24"/>
      </w:r>
      <w:r w:rsidR="00083948" w:rsidRPr="001F4FB7">
        <w:t>.</w:t>
      </w:r>
    </w:p>
    <w:p w14:paraId="69733915" w14:textId="1BF51D94" w:rsidR="005F77C3" w:rsidRPr="001F4FB7" w:rsidRDefault="005F77C3" w:rsidP="006C4A3A">
      <w:pPr>
        <w:pStyle w:val="ListParagraph"/>
        <w:numPr>
          <w:ilvl w:val="0"/>
          <w:numId w:val="3"/>
        </w:numPr>
      </w:pPr>
      <w:r w:rsidRPr="001F4FB7">
        <w:t xml:space="preserve">An Arduino add-on board or shield such as </w:t>
      </w:r>
      <w:r w:rsidR="003D5EC0" w:rsidRPr="001F4FB7">
        <w:t xml:space="preserve">the </w:t>
      </w:r>
      <w:r w:rsidR="003D5EC0" w:rsidRPr="001F4FB7">
        <w:rPr>
          <w:i/>
        </w:rPr>
        <w:t>Arduino ISP</w:t>
      </w:r>
      <w:r w:rsidR="003D5EC0" w:rsidRPr="001F4FB7">
        <w:rPr>
          <w:rStyle w:val="FootnoteReference"/>
        </w:rPr>
        <w:footnoteReference w:id="25"/>
      </w:r>
      <w:r w:rsidR="00A7651F">
        <w:rPr>
          <w:i/>
        </w:rPr>
        <w:t xml:space="preserve"> or similar shield</w:t>
      </w:r>
      <w:r w:rsidR="003D5EC0" w:rsidRPr="001F4FB7">
        <w:t xml:space="preserve">. </w:t>
      </w:r>
    </w:p>
    <w:p w14:paraId="0461C8ED" w14:textId="77777777" w:rsidR="005F77C3" w:rsidRPr="001F4FB7" w:rsidRDefault="005F77C3" w:rsidP="006C4A3A">
      <w:pPr>
        <w:pStyle w:val="ListParagraph"/>
        <w:numPr>
          <w:ilvl w:val="0"/>
          <w:numId w:val="3"/>
        </w:numPr>
      </w:pPr>
      <w:r w:rsidRPr="001F4FB7">
        <w:t xml:space="preserve">An </w:t>
      </w:r>
      <w:r w:rsidR="003D5EC0" w:rsidRPr="001F4FB7">
        <w:t xml:space="preserve">Arduino </w:t>
      </w:r>
      <w:r w:rsidRPr="001F4FB7">
        <w:t>board (</w:t>
      </w:r>
      <w:r w:rsidR="003D5EC0" w:rsidRPr="001F4FB7">
        <w:t>with one additional component</w:t>
      </w:r>
      <w:r w:rsidRPr="001F4FB7">
        <w:t>) used as an ISP pro</w:t>
      </w:r>
      <w:r w:rsidR="003D5EC0" w:rsidRPr="001F4FB7">
        <w:t>grammer</w:t>
      </w:r>
      <w:r w:rsidRPr="001F4FB7">
        <w:t>.</w:t>
      </w:r>
    </w:p>
    <w:p w14:paraId="3665EDF6" w14:textId="77777777" w:rsidR="008000C0" w:rsidRPr="001F4FB7" w:rsidRDefault="005F77C3" w:rsidP="008000C0">
      <w:r w:rsidRPr="001F4FB7">
        <w:t xml:space="preserve">The last of these </w:t>
      </w:r>
      <w:r w:rsidR="00215D7E" w:rsidRPr="001F4FB7">
        <w:t xml:space="preserve">requires no special hardware, and </w:t>
      </w:r>
      <w:r w:rsidRPr="001F4FB7">
        <w:t xml:space="preserve">is </w:t>
      </w:r>
      <w:r w:rsidR="003D5EC0" w:rsidRPr="001F4FB7">
        <w:t>the approach described in this document.</w:t>
      </w:r>
      <w:r w:rsidR="00083948" w:rsidRPr="001F4FB7">
        <w:t xml:space="preserve"> There are also many tutorials online, including on the Arduino website</w:t>
      </w:r>
      <w:r w:rsidR="00083948" w:rsidRPr="001F4FB7">
        <w:rPr>
          <w:rStyle w:val="FootnoteReference"/>
        </w:rPr>
        <w:footnoteReference w:id="26"/>
      </w:r>
      <w:r w:rsidR="00083948" w:rsidRPr="001F4FB7">
        <w:t>.</w:t>
      </w:r>
    </w:p>
    <w:p w14:paraId="59812EBC" w14:textId="0B0A45B4" w:rsidR="00A7651F" w:rsidRDefault="00A7651F" w:rsidP="00FE5199">
      <w:pPr>
        <w:pStyle w:val="Heading2"/>
      </w:pPr>
      <w:bookmarkStart w:id="378" w:name="_Toc80968957"/>
      <w:r>
        <w:lastRenderedPageBreak/>
        <w:t>Hardware Programmer</w:t>
      </w:r>
      <w:r w:rsidR="00961938">
        <w:t xml:space="preserve"> Options</w:t>
      </w:r>
      <w:bookmarkEnd w:id="378"/>
    </w:p>
    <w:p w14:paraId="228FF895" w14:textId="754B6B2A" w:rsidR="00A7651F" w:rsidRDefault="001B2C16" w:rsidP="00514E8C">
      <w:pPr>
        <w:keepNext/>
      </w:pPr>
      <w:r>
        <w:t>The following</w:t>
      </w:r>
      <w:r w:rsidR="00961938">
        <w:t xml:space="preserve"> photograph shows two examples of hardware programmers. On the left, an ArduinoISP device is connected directly the ICSP programming pins of a completed Simulator Interface PCB. On the right, a generic programming shield (mounted on an Arduino Uno board) can be used to </w:t>
      </w:r>
      <w:r w:rsidR="00961938" w:rsidRPr="001F4FB7">
        <w:t>upload</w:t>
      </w:r>
      <w:r w:rsidR="00961938">
        <w:t xml:space="preserve"> firmware to the </w:t>
      </w:r>
      <w:r w:rsidR="00961938" w:rsidRPr="001F4FB7">
        <w:t xml:space="preserve">microcontroller </w:t>
      </w:r>
      <w:r w:rsidR="00961938">
        <w:t xml:space="preserve">before it is installed </w:t>
      </w:r>
      <w:r w:rsidR="00961938" w:rsidRPr="001F4FB7">
        <w:t>on the Simulator Interface PCB</w:t>
      </w:r>
      <w:r w:rsidR="00961938">
        <w:t>.</w:t>
      </w:r>
    </w:p>
    <w:p w14:paraId="10B7520C" w14:textId="3D9053B9" w:rsidR="00961938" w:rsidRDefault="00961938" w:rsidP="00514E8C">
      <w:pPr>
        <w:keepNext/>
        <w:jc w:val="center"/>
      </w:pPr>
      <w:r>
        <w:rPr>
          <w:noProof/>
        </w:rPr>
        <w:drawing>
          <wp:inline distT="0" distB="0" distL="0" distR="0" wp14:anchorId="64E8B267" wp14:editId="2E269F0B">
            <wp:extent cx="4320000" cy="2383200"/>
            <wp:effectExtent l="19050" t="19050" r="23495" b="1714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rogrammers.png"/>
                    <pic:cNvPicPr/>
                  </pic:nvPicPr>
                  <pic:blipFill>
                    <a:blip r:embed="rId60">
                      <a:extLst>
                        <a:ext uri="{28A0092B-C50C-407E-A947-70E740481C1C}">
                          <a14:useLocalDpi xmlns:a14="http://schemas.microsoft.com/office/drawing/2010/main" val="0"/>
                        </a:ext>
                      </a:extLst>
                    </a:blip>
                    <a:stretch>
                      <a:fillRect/>
                    </a:stretch>
                  </pic:blipFill>
                  <pic:spPr>
                    <a:xfrm>
                      <a:off x="0" y="0"/>
                      <a:ext cx="4320000" cy="2383200"/>
                    </a:xfrm>
                    <a:prstGeom prst="rect">
                      <a:avLst/>
                    </a:prstGeom>
                    <a:ln w="12700">
                      <a:solidFill>
                        <a:schemeClr val="tx1"/>
                      </a:solidFill>
                    </a:ln>
                  </pic:spPr>
                </pic:pic>
              </a:graphicData>
            </a:graphic>
          </wp:inline>
        </w:drawing>
      </w:r>
    </w:p>
    <w:p w14:paraId="5E962CBE" w14:textId="23C46DD5" w:rsidR="001B2C16" w:rsidRDefault="001B2C16" w:rsidP="001B2C16">
      <w:pPr>
        <w:pStyle w:val="Caption"/>
        <w:jc w:val="center"/>
      </w:pPr>
      <w:bookmarkStart w:id="379" w:name="_Toc80969030"/>
      <w:r>
        <w:t xml:space="preserve">Figure </w:t>
      </w:r>
      <w:r>
        <w:rPr>
          <w:noProof/>
        </w:rPr>
        <w:fldChar w:fldCharType="begin"/>
      </w:r>
      <w:r>
        <w:rPr>
          <w:noProof/>
        </w:rPr>
        <w:instrText xml:space="preserve"> SEQ Figure \* ARABIC </w:instrText>
      </w:r>
      <w:r>
        <w:rPr>
          <w:noProof/>
        </w:rPr>
        <w:fldChar w:fldCharType="separate"/>
      </w:r>
      <w:r w:rsidR="00476E07">
        <w:rPr>
          <w:noProof/>
        </w:rPr>
        <w:t>39</w:t>
      </w:r>
      <w:r>
        <w:rPr>
          <w:noProof/>
        </w:rPr>
        <w:fldChar w:fldCharType="end"/>
      </w:r>
      <w:r>
        <w:t xml:space="preserve"> – </w:t>
      </w:r>
      <w:r w:rsidR="000E4BC6">
        <w:t xml:space="preserve">Examples of </w:t>
      </w:r>
      <w:r w:rsidR="00961938">
        <w:t>Hardware Programmers</w:t>
      </w:r>
      <w:bookmarkEnd w:id="379"/>
    </w:p>
    <w:p w14:paraId="16DBC26D" w14:textId="1A7B1249" w:rsidR="00961938" w:rsidRPr="00514E8C" w:rsidRDefault="00961938" w:rsidP="00514E8C">
      <w:r>
        <w:t>If you have access to a hardware programmer, then you can use this to upload firmware to the ATmega328P microcontroller. This guide describes an alternative method adapting an Arduino Uno board as a programmer.</w:t>
      </w:r>
    </w:p>
    <w:p w14:paraId="099C0209" w14:textId="77777777" w:rsidR="001B2C16" w:rsidRPr="00514E8C" w:rsidRDefault="001B2C16" w:rsidP="00514E8C"/>
    <w:p w14:paraId="7F66C33D" w14:textId="12F4EEFE" w:rsidR="003D5EC0" w:rsidRDefault="005F77C3" w:rsidP="00514E8C">
      <w:pPr>
        <w:pStyle w:val="Heading2"/>
        <w:keepLines w:val="0"/>
      </w:pPr>
      <w:bookmarkStart w:id="380" w:name="_Toc80968958"/>
      <w:r>
        <w:lastRenderedPageBreak/>
        <w:t>Pr</w:t>
      </w:r>
      <w:r w:rsidR="003D5EC0">
        <w:t>eparing the Environment</w:t>
      </w:r>
      <w:bookmarkEnd w:id="380"/>
    </w:p>
    <w:p w14:paraId="245D094D" w14:textId="77777777" w:rsidR="003D5EC0" w:rsidRPr="001F4FB7" w:rsidRDefault="003D5EC0" w:rsidP="00111092">
      <w:pPr>
        <w:keepNext/>
      </w:pPr>
      <w:r w:rsidRPr="001F4FB7">
        <w:t>Perform the following steps to prepare the PC software environment for compiling and uploading the Simulator Interface firmware:</w:t>
      </w:r>
    </w:p>
    <w:p w14:paraId="203A987B" w14:textId="768E3EBD" w:rsidR="003D5EC0" w:rsidRPr="001F4FB7" w:rsidRDefault="003D5EC0" w:rsidP="006C4A3A">
      <w:pPr>
        <w:pStyle w:val="ListParagraph"/>
        <w:keepNext/>
        <w:numPr>
          <w:ilvl w:val="0"/>
          <w:numId w:val="7"/>
        </w:numPr>
        <w:ind w:left="714" w:hanging="357"/>
      </w:pPr>
      <w:r w:rsidRPr="001F4FB7">
        <w:t xml:space="preserve">Download and install the latest </w:t>
      </w:r>
      <w:ins w:id="381" w:author="Andrew Instone-Cowie" w:date="2024-06-19T13:40:00Z" w16du:dateUtc="2024-06-19T12:40:00Z">
        <w:r w:rsidR="00CA299B">
          <w:t xml:space="preserve">version of the </w:t>
        </w:r>
      </w:ins>
      <w:r w:rsidRPr="001F4FB7">
        <w:t xml:space="preserve">Arduino </w:t>
      </w:r>
      <w:ins w:id="382" w:author="Andrew Instone-Cowie" w:date="2024-06-19T13:40:00Z" w16du:dateUtc="2024-06-19T12:40:00Z">
        <w:r w:rsidR="00CA299B">
          <w:t xml:space="preserve">“Legacy </w:t>
        </w:r>
      </w:ins>
      <w:r w:rsidRPr="001F4FB7">
        <w:t>IDE</w:t>
      </w:r>
      <w:ins w:id="383" w:author="Andrew Instone-Cowie" w:date="2024-06-19T13:40:00Z" w16du:dateUtc="2024-06-19T12:40:00Z">
        <w:r w:rsidR="00CA299B">
          <w:t>”</w:t>
        </w:r>
      </w:ins>
      <w:r w:rsidRPr="001F4FB7">
        <w:t xml:space="preserve"> package</w:t>
      </w:r>
      <w:r w:rsidRPr="001F4FB7">
        <w:rPr>
          <w:rStyle w:val="FootnoteReference"/>
        </w:rPr>
        <w:footnoteReference w:id="27"/>
      </w:r>
      <w:r w:rsidRPr="001F4FB7">
        <w:t>. At the time of writing this was version 1.</w:t>
      </w:r>
      <w:ins w:id="389" w:author="Andrew Instone-Cowie" w:date="2024-06-19T13:38:00Z" w16du:dateUtc="2024-06-19T12:38:00Z">
        <w:r w:rsidR="00CA299B">
          <w:t>8.19</w:t>
        </w:r>
      </w:ins>
      <w:del w:id="390" w:author="Andrew Instone-Cowie" w:date="2024-06-19T13:38:00Z" w16du:dateUtc="2024-06-19T12:38:00Z">
        <w:r w:rsidRPr="001F4FB7" w:rsidDel="00CA299B">
          <w:delText>6.</w:delText>
        </w:r>
        <w:r w:rsidR="00B911AA" w:rsidRPr="001F4FB7" w:rsidDel="00CA299B">
          <w:delText>12</w:delText>
        </w:r>
      </w:del>
      <w:r w:rsidRPr="001F4FB7">
        <w:t>.</w:t>
      </w:r>
    </w:p>
    <w:p w14:paraId="02F8616E" w14:textId="533FD890" w:rsidR="003D5EC0" w:rsidRPr="001F4FB7" w:rsidRDefault="005F77C3" w:rsidP="006C4A3A">
      <w:pPr>
        <w:pStyle w:val="ListParagraph"/>
        <w:keepNext/>
        <w:numPr>
          <w:ilvl w:val="0"/>
          <w:numId w:val="7"/>
        </w:numPr>
        <w:ind w:left="714" w:hanging="357"/>
      </w:pPr>
      <w:r w:rsidRPr="001F4FB7">
        <w:t xml:space="preserve">Start the </w:t>
      </w:r>
      <w:r w:rsidR="000E4BC6" w:rsidRPr="001F4FB7">
        <w:t>IDE and</w:t>
      </w:r>
      <w:r w:rsidRPr="001F4FB7">
        <w:t xml:space="preserve"> </w:t>
      </w:r>
      <w:r w:rsidR="00DA711C" w:rsidRPr="001F4FB7">
        <w:t xml:space="preserve">open the program preferences </w:t>
      </w:r>
      <w:r w:rsidRPr="001F4FB7">
        <w:t xml:space="preserve">by selecting </w:t>
      </w:r>
      <w:r w:rsidRPr="001F4FB7">
        <w:rPr>
          <w:i/>
        </w:rPr>
        <w:t>File | Preferences</w:t>
      </w:r>
      <w:r w:rsidRPr="001F4FB7">
        <w:t>.</w:t>
      </w:r>
    </w:p>
    <w:p w14:paraId="0DBE7C06" w14:textId="77777777" w:rsidR="00BD116B" w:rsidRDefault="00DA711C" w:rsidP="00D57358">
      <w:pPr>
        <w:ind w:left="357"/>
        <w:jc w:val="center"/>
      </w:pPr>
      <w:r>
        <w:rPr>
          <w:noProof/>
          <w:lang w:eastAsia="en-GB"/>
        </w:rPr>
        <w:drawing>
          <wp:inline distT="0" distB="0" distL="0" distR="0" wp14:anchorId="03FC6FF8" wp14:editId="06602389">
            <wp:extent cx="3240000" cy="3888000"/>
            <wp:effectExtent l="19050" t="19050" r="17780" b="177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 - PrefsMenu.png"/>
                    <pic:cNvPicPr/>
                  </pic:nvPicPr>
                  <pic:blipFill>
                    <a:blip r:embed="rId61">
                      <a:extLst>
                        <a:ext uri="{28A0092B-C50C-407E-A947-70E740481C1C}">
                          <a14:useLocalDpi xmlns:a14="http://schemas.microsoft.com/office/drawing/2010/main" val="0"/>
                        </a:ext>
                      </a:extLst>
                    </a:blip>
                    <a:stretch>
                      <a:fillRect/>
                    </a:stretch>
                  </pic:blipFill>
                  <pic:spPr>
                    <a:xfrm>
                      <a:off x="0" y="0"/>
                      <a:ext cx="3240000" cy="3888000"/>
                    </a:xfrm>
                    <a:prstGeom prst="rect">
                      <a:avLst/>
                    </a:prstGeom>
                    <a:ln w="12700">
                      <a:solidFill>
                        <a:schemeClr val="tx1"/>
                      </a:solidFill>
                    </a:ln>
                  </pic:spPr>
                </pic:pic>
              </a:graphicData>
            </a:graphic>
          </wp:inline>
        </w:drawing>
      </w:r>
    </w:p>
    <w:p w14:paraId="5FA8BB76" w14:textId="258CB9D7" w:rsidR="005F77C3" w:rsidRDefault="00BD116B" w:rsidP="00BD116B">
      <w:pPr>
        <w:pStyle w:val="Caption"/>
        <w:ind w:left="720"/>
        <w:jc w:val="center"/>
        <w:rPr>
          <w:color w:val="00B050"/>
        </w:rPr>
      </w:pPr>
      <w:bookmarkStart w:id="391" w:name="_Toc80969031"/>
      <w:r>
        <w:t xml:space="preserve">Figure </w:t>
      </w:r>
      <w:r w:rsidR="00D15F53">
        <w:rPr>
          <w:noProof/>
        </w:rPr>
        <w:fldChar w:fldCharType="begin"/>
      </w:r>
      <w:r w:rsidR="00D15F53">
        <w:rPr>
          <w:noProof/>
        </w:rPr>
        <w:instrText xml:space="preserve"> SEQ Figure \* ARABIC </w:instrText>
      </w:r>
      <w:r w:rsidR="00D15F53">
        <w:rPr>
          <w:noProof/>
        </w:rPr>
        <w:fldChar w:fldCharType="separate"/>
      </w:r>
      <w:r w:rsidR="00476E07">
        <w:rPr>
          <w:noProof/>
        </w:rPr>
        <w:t>40</w:t>
      </w:r>
      <w:r w:rsidR="00D15F53">
        <w:rPr>
          <w:noProof/>
        </w:rPr>
        <w:fldChar w:fldCharType="end"/>
      </w:r>
      <w:r>
        <w:t xml:space="preserve"> – Arduino IDE Preferences Menu</w:t>
      </w:r>
      <w:bookmarkEnd w:id="391"/>
    </w:p>
    <w:p w14:paraId="672C8112" w14:textId="77777777" w:rsidR="00BD116B" w:rsidRPr="00BD116B" w:rsidRDefault="00BD116B" w:rsidP="00BD116B">
      <w:pPr>
        <w:pStyle w:val="ListParagraph"/>
        <w:rPr>
          <w:color w:val="00B050"/>
        </w:rPr>
      </w:pPr>
    </w:p>
    <w:p w14:paraId="31607C43" w14:textId="77777777" w:rsidR="00BD116B" w:rsidRDefault="00DA711C" w:rsidP="00D57358">
      <w:pPr>
        <w:ind w:left="720"/>
        <w:jc w:val="center"/>
      </w:pPr>
      <w:r>
        <w:rPr>
          <w:noProof/>
          <w:lang w:eastAsia="en-GB"/>
        </w:rPr>
        <w:lastRenderedPageBreak/>
        <w:drawing>
          <wp:inline distT="0" distB="0" distL="0" distR="0" wp14:anchorId="313FF937" wp14:editId="7E488087">
            <wp:extent cx="5040000" cy="4615200"/>
            <wp:effectExtent l="19050" t="19050" r="27305" b="139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 - Preferences.png"/>
                    <pic:cNvPicPr/>
                  </pic:nvPicPr>
                  <pic:blipFill>
                    <a:blip r:embed="rId62">
                      <a:extLst>
                        <a:ext uri="{28A0092B-C50C-407E-A947-70E740481C1C}">
                          <a14:useLocalDpi xmlns:a14="http://schemas.microsoft.com/office/drawing/2010/main" val="0"/>
                        </a:ext>
                      </a:extLst>
                    </a:blip>
                    <a:stretch>
                      <a:fillRect/>
                    </a:stretch>
                  </pic:blipFill>
                  <pic:spPr>
                    <a:xfrm>
                      <a:off x="0" y="0"/>
                      <a:ext cx="5040000" cy="4615200"/>
                    </a:xfrm>
                    <a:prstGeom prst="rect">
                      <a:avLst/>
                    </a:prstGeom>
                    <a:ln w="12700">
                      <a:solidFill>
                        <a:schemeClr val="tx1"/>
                      </a:solidFill>
                    </a:ln>
                  </pic:spPr>
                </pic:pic>
              </a:graphicData>
            </a:graphic>
          </wp:inline>
        </w:drawing>
      </w:r>
    </w:p>
    <w:p w14:paraId="5D8BDF52" w14:textId="2A38221D" w:rsidR="00BD116B" w:rsidRPr="00DA5E27" w:rsidRDefault="00BD116B" w:rsidP="00BD116B">
      <w:pPr>
        <w:pStyle w:val="Caption"/>
        <w:ind w:left="720"/>
        <w:jc w:val="center"/>
        <w:rPr>
          <w:color w:val="00B050"/>
          <w:highlight w:val="yellow"/>
        </w:rPr>
      </w:pPr>
      <w:bookmarkStart w:id="392" w:name="_Toc80969032"/>
      <w:r>
        <w:t xml:space="preserve">Figure </w:t>
      </w:r>
      <w:r w:rsidR="00D15F53">
        <w:rPr>
          <w:noProof/>
        </w:rPr>
        <w:fldChar w:fldCharType="begin"/>
      </w:r>
      <w:r w:rsidR="00D15F53">
        <w:rPr>
          <w:noProof/>
        </w:rPr>
        <w:instrText xml:space="preserve"> SEQ Figure \* ARABIC </w:instrText>
      </w:r>
      <w:r w:rsidR="00D15F53">
        <w:rPr>
          <w:noProof/>
        </w:rPr>
        <w:fldChar w:fldCharType="separate"/>
      </w:r>
      <w:r w:rsidR="00476E07">
        <w:rPr>
          <w:noProof/>
        </w:rPr>
        <w:t>41</w:t>
      </w:r>
      <w:r w:rsidR="00D15F53">
        <w:rPr>
          <w:noProof/>
        </w:rPr>
        <w:fldChar w:fldCharType="end"/>
      </w:r>
      <w:r>
        <w:t xml:space="preserve"> – Arduino IDE Sketchbook Location</w:t>
      </w:r>
      <w:bookmarkEnd w:id="392"/>
    </w:p>
    <w:p w14:paraId="5A03237B" w14:textId="77777777" w:rsidR="00DA711C" w:rsidRPr="001F4FB7" w:rsidRDefault="00DA711C" w:rsidP="006C4A3A">
      <w:pPr>
        <w:pStyle w:val="ListParagraph"/>
        <w:numPr>
          <w:ilvl w:val="0"/>
          <w:numId w:val="7"/>
        </w:numPr>
      </w:pPr>
      <w:r w:rsidRPr="001F4FB7">
        <w:t xml:space="preserve">Make a note of the </w:t>
      </w:r>
      <w:r w:rsidRPr="001F4FB7">
        <w:rPr>
          <w:i/>
        </w:rPr>
        <w:t>Sketchbook Location</w:t>
      </w:r>
      <w:r w:rsidRPr="001F4FB7">
        <w:t xml:space="preserve"> path. This is the directory into which the Simulator Interface firmware must be downloaded in a later step.</w:t>
      </w:r>
    </w:p>
    <w:p w14:paraId="45750598" w14:textId="77777777" w:rsidR="003E2F7D" w:rsidRPr="001F4FB7" w:rsidRDefault="00DA711C" w:rsidP="006C4A3A">
      <w:pPr>
        <w:pStyle w:val="ListParagraph"/>
        <w:numPr>
          <w:ilvl w:val="0"/>
          <w:numId w:val="7"/>
        </w:numPr>
      </w:pPr>
      <w:r w:rsidRPr="001F4FB7">
        <w:t xml:space="preserve">Add the URL for the Liverpool Simulator Project boards to the </w:t>
      </w:r>
      <w:r w:rsidRPr="001F4FB7">
        <w:rPr>
          <w:i/>
        </w:rPr>
        <w:t>Additional Boards Manager URLs</w:t>
      </w:r>
      <w:r w:rsidRPr="001F4FB7">
        <w:t xml:space="preserve"> field. The URL is:</w:t>
      </w:r>
      <w:r w:rsidR="003E2F7D" w:rsidRPr="001F4FB7">
        <w:t xml:space="preserve"> </w:t>
      </w:r>
    </w:p>
    <w:p w14:paraId="35645EE1" w14:textId="77777777" w:rsidR="00DA711C" w:rsidRPr="001F4FB7" w:rsidRDefault="003E2F7D" w:rsidP="00D57358">
      <w:pPr>
        <w:pStyle w:val="ListParagraph"/>
        <w:jc w:val="center"/>
      </w:pPr>
      <w:r w:rsidRPr="001F4FB7">
        <w:rPr>
          <w:color w:val="052BEB"/>
        </w:rPr>
        <w:t>https://simulators.github.io/package_simulators_boards_index.json</w:t>
      </w:r>
    </w:p>
    <w:p w14:paraId="66989C3A" w14:textId="77777777" w:rsidR="00614224" w:rsidRPr="001F4FB7" w:rsidRDefault="00DA711C" w:rsidP="006C4A3A">
      <w:pPr>
        <w:pStyle w:val="ListParagraph"/>
        <w:numPr>
          <w:ilvl w:val="0"/>
          <w:numId w:val="7"/>
        </w:numPr>
      </w:pPr>
      <w:r w:rsidRPr="001F4FB7">
        <w:t xml:space="preserve">Close the preferences dialogue by clicking </w:t>
      </w:r>
      <w:r w:rsidRPr="001F4FB7">
        <w:rPr>
          <w:i/>
        </w:rPr>
        <w:t>OK</w:t>
      </w:r>
      <w:r w:rsidRPr="001F4FB7">
        <w:t>.</w:t>
      </w:r>
    </w:p>
    <w:p w14:paraId="07AE49A5" w14:textId="77777777" w:rsidR="00614224" w:rsidRPr="001F4FB7" w:rsidRDefault="00614224" w:rsidP="006C4A3A">
      <w:pPr>
        <w:pStyle w:val="ListParagraph"/>
        <w:keepNext/>
        <w:numPr>
          <w:ilvl w:val="0"/>
          <w:numId w:val="7"/>
        </w:numPr>
        <w:ind w:left="714" w:hanging="357"/>
      </w:pPr>
      <w:r w:rsidRPr="001F4FB7">
        <w:lastRenderedPageBreak/>
        <w:t>Open the Board</w:t>
      </w:r>
      <w:r w:rsidR="009336E2" w:rsidRPr="001F4FB7">
        <w:t>s</w:t>
      </w:r>
      <w:r w:rsidRPr="001F4FB7">
        <w:t xml:space="preserve"> Manager by selecting </w:t>
      </w:r>
      <w:r w:rsidRPr="001F4FB7">
        <w:rPr>
          <w:i/>
        </w:rPr>
        <w:t>Tools | Board | Boards Manager</w:t>
      </w:r>
      <w:r w:rsidRPr="001F4FB7">
        <w:t>.</w:t>
      </w:r>
    </w:p>
    <w:p w14:paraId="444BF9FC" w14:textId="77777777" w:rsidR="00614224" w:rsidRDefault="00614224" w:rsidP="00D57358">
      <w:pPr>
        <w:ind w:left="357"/>
        <w:jc w:val="center"/>
      </w:pPr>
      <w:r>
        <w:rPr>
          <w:noProof/>
          <w:lang w:eastAsia="en-GB"/>
        </w:rPr>
        <w:drawing>
          <wp:inline distT="0" distB="0" distL="0" distR="0" wp14:anchorId="3E77BB2C" wp14:editId="125451D7">
            <wp:extent cx="4320000" cy="5169600"/>
            <wp:effectExtent l="19050" t="19050" r="23495" b="1206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 - BoardMgrMenu.png"/>
                    <pic:cNvPicPr/>
                  </pic:nvPicPr>
                  <pic:blipFill>
                    <a:blip r:embed="rId63">
                      <a:extLst>
                        <a:ext uri="{28A0092B-C50C-407E-A947-70E740481C1C}">
                          <a14:useLocalDpi xmlns:a14="http://schemas.microsoft.com/office/drawing/2010/main" val="0"/>
                        </a:ext>
                      </a:extLst>
                    </a:blip>
                    <a:stretch>
                      <a:fillRect/>
                    </a:stretch>
                  </pic:blipFill>
                  <pic:spPr>
                    <a:xfrm>
                      <a:off x="0" y="0"/>
                      <a:ext cx="4320000" cy="5169600"/>
                    </a:xfrm>
                    <a:prstGeom prst="rect">
                      <a:avLst/>
                    </a:prstGeom>
                    <a:ln w="12700">
                      <a:solidFill>
                        <a:schemeClr val="tx1"/>
                      </a:solidFill>
                    </a:ln>
                  </pic:spPr>
                </pic:pic>
              </a:graphicData>
            </a:graphic>
          </wp:inline>
        </w:drawing>
      </w:r>
    </w:p>
    <w:p w14:paraId="31C2177B" w14:textId="019013E5" w:rsidR="00614224" w:rsidRPr="00DA5E27" w:rsidRDefault="00614224" w:rsidP="00614224">
      <w:pPr>
        <w:pStyle w:val="Caption"/>
        <w:ind w:left="720"/>
        <w:jc w:val="center"/>
        <w:rPr>
          <w:color w:val="00B050"/>
          <w:highlight w:val="yellow"/>
        </w:rPr>
      </w:pPr>
      <w:bookmarkStart w:id="393" w:name="_Toc80969033"/>
      <w:r>
        <w:t xml:space="preserve">Figure </w:t>
      </w:r>
      <w:r w:rsidR="00D15F53">
        <w:rPr>
          <w:noProof/>
        </w:rPr>
        <w:fldChar w:fldCharType="begin"/>
      </w:r>
      <w:r w:rsidR="00D15F53">
        <w:rPr>
          <w:noProof/>
        </w:rPr>
        <w:instrText xml:space="preserve"> SEQ Figure \* ARABIC </w:instrText>
      </w:r>
      <w:r w:rsidR="00D15F53">
        <w:rPr>
          <w:noProof/>
        </w:rPr>
        <w:fldChar w:fldCharType="separate"/>
      </w:r>
      <w:r w:rsidR="00476E07">
        <w:rPr>
          <w:noProof/>
        </w:rPr>
        <w:t>42</w:t>
      </w:r>
      <w:r w:rsidR="00D15F53">
        <w:rPr>
          <w:noProof/>
        </w:rPr>
        <w:fldChar w:fldCharType="end"/>
      </w:r>
      <w:r>
        <w:t xml:space="preserve"> – Arduino IDE Boards Manager Menu</w:t>
      </w:r>
      <w:bookmarkEnd w:id="393"/>
    </w:p>
    <w:p w14:paraId="7E0BA8D7" w14:textId="77777777" w:rsidR="00614224" w:rsidRDefault="00614224" w:rsidP="00D57358">
      <w:pPr>
        <w:ind w:left="357"/>
        <w:jc w:val="center"/>
      </w:pPr>
    </w:p>
    <w:p w14:paraId="2059342C" w14:textId="59685C41" w:rsidR="00614224" w:rsidRPr="001F4FB7" w:rsidRDefault="00614224" w:rsidP="006C4A3A">
      <w:pPr>
        <w:pStyle w:val="ListParagraph"/>
        <w:keepNext/>
        <w:numPr>
          <w:ilvl w:val="0"/>
          <w:numId w:val="12"/>
        </w:numPr>
        <w:ind w:left="1434" w:hanging="357"/>
      </w:pPr>
      <w:r w:rsidRPr="001F4FB7">
        <w:lastRenderedPageBreak/>
        <w:t xml:space="preserve">Scroll down to the entry </w:t>
      </w:r>
      <w:r w:rsidRPr="001F4FB7">
        <w:rPr>
          <w:i/>
        </w:rPr>
        <w:t>Liverpool Ringing Simulator Boards</w:t>
      </w:r>
      <w:r w:rsidRPr="001F4FB7">
        <w:t xml:space="preserve">, click on the entry, and then click </w:t>
      </w:r>
      <w:r w:rsidRPr="001F4FB7">
        <w:rPr>
          <w:i/>
        </w:rPr>
        <w:t>Install</w:t>
      </w:r>
      <w:r w:rsidRPr="001F4FB7">
        <w:t xml:space="preserve">. </w:t>
      </w:r>
      <w:ins w:id="394" w:author="Andrew Instone-Cowie" w:date="2024-06-19T13:41:00Z" w16du:dateUtc="2024-06-19T12:41:00Z">
        <w:r w:rsidR="00CA299B">
          <w:t>The latest version of the boards</w:t>
        </w:r>
      </w:ins>
      <w:ins w:id="395" w:author="Andrew Instone-Cowie" w:date="2024-06-19T13:42:00Z" w16du:dateUtc="2024-06-19T12:42:00Z">
        <w:r w:rsidR="00CA299B">
          <w:t xml:space="preserve"> package is 1.2.0. </w:t>
        </w:r>
      </w:ins>
      <w:r w:rsidRPr="001F4FB7">
        <w:t xml:space="preserve">Then close the Boards Manager by clicking </w:t>
      </w:r>
      <w:r w:rsidRPr="001F4FB7">
        <w:rPr>
          <w:i/>
        </w:rPr>
        <w:t>OK</w:t>
      </w:r>
      <w:r w:rsidRPr="001F4FB7">
        <w:t>.</w:t>
      </w:r>
    </w:p>
    <w:p w14:paraId="19333D66" w14:textId="77777777" w:rsidR="00614224" w:rsidRDefault="00614224" w:rsidP="00D57358">
      <w:pPr>
        <w:ind w:left="720"/>
        <w:jc w:val="center"/>
      </w:pPr>
      <w:r>
        <w:rPr>
          <w:noProof/>
          <w:lang w:eastAsia="en-GB"/>
        </w:rPr>
        <w:drawing>
          <wp:inline distT="0" distB="0" distL="0" distR="0" wp14:anchorId="47D46A30" wp14:editId="3AFA9F69">
            <wp:extent cx="5040000" cy="2829600"/>
            <wp:effectExtent l="19050" t="19050" r="27305" b="279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4 - BoardManager.png"/>
                    <pic:cNvPicPr/>
                  </pic:nvPicPr>
                  <pic:blipFill>
                    <a:blip r:embed="rId64">
                      <a:extLst>
                        <a:ext uri="{28A0092B-C50C-407E-A947-70E740481C1C}">
                          <a14:useLocalDpi xmlns:a14="http://schemas.microsoft.com/office/drawing/2010/main" val="0"/>
                        </a:ext>
                      </a:extLst>
                    </a:blip>
                    <a:stretch>
                      <a:fillRect/>
                    </a:stretch>
                  </pic:blipFill>
                  <pic:spPr>
                    <a:xfrm>
                      <a:off x="0" y="0"/>
                      <a:ext cx="5040000" cy="2829600"/>
                    </a:xfrm>
                    <a:prstGeom prst="rect">
                      <a:avLst/>
                    </a:prstGeom>
                    <a:ln w="12700">
                      <a:solidFill>
                        <a:schemeClr val="tx1"/>
                      </a:solidFill>
                    </a:ln>
                  </pic:spPr>
                </pic:pic>
              </a:graphicData>
            </a:graphic>
          </wp:inline>
        </w:drawing>
      </w:r>
    </w:p>
    <w:p w14:paraId="5DC73B7C" w14:textId="138C73A3" w:rsidR="00614224" w:rsidRPr="00DA5E27" w:rsidRDefault="00614224" w:rsidP="00614224">
      <w:pPr>
        <w:pStyle w:val="Caption"/>
        <w:ind w:left="720"/>
        <w:jc w:val="center"/>
        <w:rPr>
          <w:color w:val="00B050"/>
          <w:highlight w:val="yellow"/>
        </w:rPr>
      </w:pPr>
      <w:bookmarkStart w:id="396" w:name="_Toc80969034"/>
      <w:r>
        <w:t xml:space="preserve">Figure </w:t>
      </w:r>
      <w:r w:rsidR="00D15F53">
        <w:rPr>
          <w:noProof/>
        </w:rPr>
        <w:fldChar w:fldCharType="begin"/>
      </w:r>
      <w:r w:rsidR="00D15F53">
        <w:rPr>
          <w:noProof/>
        </w:rPr>
        <w:instrText xml:space="preserve"> SEQ Figure \* ARABIC </w:instrText>
      </w:r>
      <w:r w:rsidR="00D15F53">
        <w:rPr>
          <w:noProof/>
        </w:rPr>
        <w:fldChar w:fldCharType="separate"/>
      </w:r>
      <w:r w:rsidR="00476E07">
        <w:rPr>
          <w:noProof/>
        </w:rPr>
        <w:t>43</w:t>
      </w:r>
      <w:r w:rsidR="00D15F53">
        <w:rPr>
          <w:noProof/>
        </w:rPr>
        <w:fldChar w:fldCharType="end"/>
      </w:r>
      <w:r>
        <w:t xml:space="preserve"> – Arduino IDE Board Manager</w:t>
      </w:r>
      <w:bookmarkEnd w:id="396"/>
    </w:p>
    <w:p w14:paraId="3F41DE30" w14:textId="77777777" w:rsidR="00614224" w:rsidRPr="001F4FB7" w:rsidRDefault="00614224" w:rsidP="006C4A3A">
      <w:pPr>
        <w:pStyle w:val="ListParagraph"/>
        <w:numPr>
          <w:ilvl w:val="0"/>
          <w:numId w:val="12"/>
        </w:numPr>
      </w:pPr>
      <w:r w:rsidRPr="001F4FB7">
        <w:t>Re-start the Arduino IDE.</w:t>
      </w:r>
    </w:p>
    <w:p w14:paraId="5CF59E9E" w14:textId="77777777" w:rsidR="00DA5E27" w:rsidRPr="001F4FB7" w:rsidRDefault="00DA5E27" w:rsidP="00DA5E27">
      <w:r w:rsidRPr="001F4FB7">
        <w:t>The environment is now ready to set up the programmer.</w:t>
      </w:r>
    </w:p>
    <w:p w14:paraId="55D302AA" w14:textId="77777777" w:rsidR="00C03C6E" w:rsidRDefault="00C03C6E" w:rsidP="00FE5199">
      <w:pPr>
        <w:pStyle w:val="Heading2"/>
      </w:pPr>
      <w:bookmarkStart w:id="397" w:name="_Toc80968959"/>
      <w:r>
        <w:t>Preparing the Programmer</w:t>
      </w:r>
      <w:bookmarkEnd w:id="397"/>
    </w:p>
    <w:p w14:paraId="1B1A29D9" w14:textId="77777777" w:rsidR="00C03C6E" w:rsidRPr="001F4FB7" w:rsidRDefault="00C03C6E" w:rsidP="00C03C6E">
      <w:r w:rsidRPr="001F4FB7">
        <w:t>The programmer is an unmodified Arduino Uno board running a sketch which allows it to operate as an ISP programmer.</w:t>
      </w:r>
    </w:p>
    <w:p w14:paraId="55C4277F" w14:textId="77777777" w:rsidR="00BD116B" w:rsidRPr="001F4FB7" w:rsidRDefault="00BC75A4" w:rsidP="00C03C6E">
      <w:pPr>
        <w:keepNext/>
      </w:pPr>
      <w:r w:rsidRPr="001F4FB7">
        <w:t xml:space="preserve">This </w:t>
      </w:r>
      <w:r w:rsidR="00C03C6E" w:rsidRPr="001F4FB7">
        <w:t>require</w:t>
      </w:r>
      <w:r w:rsidRPr="001F4FB7">
        <w:t>s</w:t>
      </w:r>
      <w:r w:rsidR="00C03C6E" w:rsidRPr="001F4FB7">
        <w:t xml:space="preserve"> a</w:t>
      </w:r>
      <w:r w:rsidR="00DA5E27" w:rsidRPr="001F4FB7">
        <w:t>n Arduino Uno board, and a</w:t>
      </w:r>
      <w:r w:rsidR="00C03C6E" w:rsidRPr="001F4FB7">
        <w:t xml:space="preserve"> Type A to Type B USB cable (sometimes known as a printer cable).</w:t>
      </w:r>
    </w:p>
    <w:p w14:paraId="612C1FC8" w14:textId="77777777" w:rsidR="00C03C6E" w:rsidRPr="00DA5E27" w:rsidRDefault="00C03C6E" w:rsidP="00C03C6E">
      <w:pPr>
        <w:keepNext/>
        <w:jc w:val="center"/>
        <w:rPr>
          <w:color w:val="00B050"/>
        </w:rPr>
      </w:pPr>
      <w:r w:rsidRPr="00DA5E27">
        <w:rPr>
          <w:noProof/>
          <w:color w:val="00B050"/>
          <w:lang w:eastAsia="en-GB"/>
        </w:rPr>
        <w:drawing>
          <wp:inline distT="0" distB="0" distL="0" distR="0" wp14:anchorId="3BC24F2B" wp14:editId="2863FE2A">
            <wp:extent cx="1245268" cy="1245268"/>
            <wp:effectExtent l="19050" t="19050" r="12065" b="1206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B-A-B.jpg"/>
                    <pic:cNvPicPr/>
                  </pic:nvPicPr>
                  <pic:blipFill>
                    <a:blip r:embed="rId65">
                      <a:extLst>
                        <a:ext uri="{28A0092B-C50C-407E-A947-70E740481C1C}">
                          <a14:useLocalDpi xmlns:a14="http://schemas.microsoft.com/office/drawing/2010/main" val="0"/>
                        </a:ext>
                      </a:extLst>
                    </a:blip>
                    <a:stretch>
                      <a:fillRect/>
                    </a:stretch>
                  </pic:blipFill>
                  <pic:spPr>
                    <a:xfrm>
                      <a:off x="0" y="0"/>
                      <a:ext cx="1245924" cy="1245924"/>
                    </a:xfrm>
                    <a:prstGeom prst="rect">
                      <a:avLst/>
                    </a:prstGeom>
                    <a:ln w="12700">
                      <a:solidFill>
                        <a:schemeClr val="tx1"/>
                      </a:solidFill>
                    </a:ln>
                  </pic:spPr>
                </pic:pic>
              </a:graphicData>
            </a:graphic>
          </wp:inline>
        </w:drawing>
      </w:r>
    </w:p>
    <w:p w14:paraId="74CC2407" w14:textId="1BF9985C" w:rsidR="00C03C6E" w:rsidRPr="006B15EE" w:rsidRDefault="00C03C6E" w:rsidP="00C03C6E">
      <w:pPr>
        <w:pStyle w:val="Caption"/>
        <w:jc w:val="center"/>
      </w:pPr>
      <w:bookmarkStart w:id="398" w:name="_Toc80969035"/>
      <w:r w:rsidRPr="006B15EE">
        <w:t xml:space="preserve">Figure </w:t>
      </w:r>
      <w:r w:rsidR="00D15F53">
        <w:rPr>
          <w:noProof/>
        </w:rPr>
        <w:fldChar w:fldCharType="begin"/>
      </w:r>
      <w:r w:rsidR="00D15F53">
        <w:rPr>
          <w:noProof/>
        </w:rPr>
        <w:instrText xml:space="preserve"> SEQ Figure \* ARABIC </w:instrText>
      </w:r>
      <w:r w:rsidR="00D15F53">
        <w:rPr>
          <w:noProof/>
        </w:rPr>
        <w:fldChar w:fldCharType="separate"/>
      </w:r>
      <w:r w:rsidR="00476E07">
        <w:rPr>
          <w:noProof/>
        </w:rPr>
        <w:t>44</w:t>
      </w:r>
      <w:r w:rsidR="00D15F53">
        <w:rPr>
          <w:noProof/>
        </w:rPr>
        <w:fldChar w:fldCharType="end"/>
      </w:r>
      <w:r w:rsidRPr="006B15EE">
        <w:t xml:space="preserve"> </w:t>
      </w:r>
      <w:r w:rsidR="003A2793">
        <w:t>–</w:t>
      </w:r>
      <w:r w:rsidRPr="006B15EE">
        <w:t xml:space="preserve"> Arduino USB Cable</w:t>
      </w:r>
      <w:bookmarkEnd w:id="398"/>
    </w:p>
    <w:p w14:paraId="568F21B8" w14:textId="38C1C3A5" w:rsidR="00C03C6E" w:rsidRPr="001F4FB7" w:rsidRDefault="00C03C6E" w:rsidP="00C03C6E">
      <w:r w:rsidRPr="001F4FB7">
        <w:t>The Arduino website has instructions</w:t>
      </w:r>
      <w:del w:id="399" w:author="Andrew Instone-Cowie" w:date="2024-06-19T13:42:00Z" w16du:dateUtc="2024-06-19T12:42:00Z">
        <w:r w:rsidRPr="001F4FB7" w:rsidDel="00CA299B">
          <w:rPr>
            <w:rStyle w:val="FootnoteReference"/>
          </w:rPr>
          <w:footnoteReference w:id="28"/>
        </w:r>
      </w:del>
      <w:r w:rsidRPr="001F4FB7">
        <w:t xml:space="preserve"> on connecting the Arduino board to a computer, installing drivers and setting up the IDE.</w:t>
      </w:r>
    </w:p>
    <w:p w14:paraId="4C0D6F60" w14:textId="77777777" w:rsidR="00DA5E27" w:rsidRPr="001F4FB7" w:rsidRDefault="00DA5E27" w:rsidP="00DA5E27">
      <w:r w:rsidRPr="001F4FB7">
        <w:t>Perform the following steps to prepare the programmer Arduino Uno board:</w:t>
      </w:r>
    </w:p>
    <w:p w14:paraId="3A76A66B" w14:textId="77777777" w:rsidR="00C03C6E" w:rsidRPr="001F4FB7" w:rsidRDefault="00C03C6E" w:rsidP="006C4A3A">
      <w:pPr>
        <w:pStyle w:val="ListParagraph"/>
        <w:numPr>
          <w:ilvl w:val="0"/>
          <w:numId w:val="8"/>
        </w:numPr>
      </w:pPr>
      <w:r w:rsidRPr="001F4FB7">
        <w:t xml:space="preserve">Connect the </w:t>
      </w:r>
      <w:r w:rsidRPr="001F4FB7">
        <w:rPr>
          <w:i/>
        </w:rPr>
        <w:t>B</w:t>
      </w:r>
      <w:r w:rsidRPr="001F4FB7">
        <w:t xml:space="preserve"> end of the USB cable to the Arduino Uno board to be used as the programmer. From now on </w:t>
      </w:r>
      <w:r w:rsidR="00215D7E" w:rsidRPr="001F4FB7">
        <w:t xml:space="preserve">this board is </w:t>
      </w:r>
      <w:r w:rsidRPr="001F4FB7">
        <w:t>refer</w:t>
      </w:r>
      <w:r w:rsidR="00215D7E" w:rsidRPr="001F4FB7">
        <w:t xml:space="preserve">red to </w:t>
      </w:r>
      <w:r w:rsidRPr="001F4FB7">
        <w:t xml:space="preserve">simply as </w:t>
      </w:r>
      <w:r w:rsidRPr="001F4FB7">
        <w:rPr>
          <w:i/>
        </w:rPr>
        <w:t>the programme</w:t>
      </w:r>
      <w:r w:rsidR="000103DC" w:rsidRPr="001F4FB7">
        <w:rPr>
          <w:i/>
        </w:rPr>
        <w:t>r</w:t>
      </w:r>
      <w:r w:rsidRPr="001F4FB7">
        <w:t>.</w:t>
      </w:r>
    </w:p>
    <w:p w14:paraId="74DB29F7" w14:textId="77777777" w:rsidR="00C03C6E" w:rsidRPr="001F4FB7" w:rsidRDefault="00C03C6E" w:rsidP="006C4A3A">
      <w:pPr>
        <w:pStyle w:val="ListParagraph"/>
        <w:numPr>
          <w:ilvl w:val="0"/>
          <w:numId w:val="8"/>
        </w:numPr>
      </w:pPr>
      <w:r w:rsidRPr="001F4FB7">
        <w:lastRenderedPageBreak/>
        <w:t xml:space="preserve">Connect the </w:t>
      </w:r>
      <w:r w:rsidRPr="001F4FB7">
        <w:rPr>
          <w:i/>
        </w:rPr>
        <w:t>A</w:t>
      </w:r>
      <w:r w:rsidRPr="001F4FB7">
        <w:t xml:space="preserve"> end of the USB cable to the computer.</w:t>
      </w:r>
    </w:p>
    <w:p w14:paraId="16E5D36E" w14:textId="77777777" w:rsidR="00C03C6E" w:rsidRPr="001F4FB7" w:rsidRDefault="00C03C6E" w:rsidP="006C4A3A">
      <w:pPr>
        <w:pStyle w:val="ListParagraph"/>
        <w:numPr>
          <w:ilvl w:val="0"/>
          <w:numId w:val="8"/>
        </w:numPr>
      </w:pPr>
      <w:r w:rsidRPr="001F4FB7">
        <w:t>Follow the instructions on the Arduino site to install drivers (if necessary), and select the correct port and board type for the programmer in the IDE.</w:t>
      </w:r>
    </w:p>
    <w:p w14:paraId="09ECEF9E" w14:textId="77777777" w:rsidR="00C03C6E" w:rsidRPr="001F4FB7" w:rsidRDefault="00C03C6E" w:rsidP="006C4A3A">
      <w:pPr>
        <w:pStyle w:val="ListParagraph"/>
        <w:keepNext/>
        <w:numPr>
          <w:ilvl w:val="0"/>
          <w:numId w:val="8"/>
        </w:numPr>
        <w:ind w:left="714" w:hanging="357"/>
      </w:pPr>
      <w:r w:rsidRPr="001F4FB7">
        <w:t xml:space="preserve">Open the </w:t>
      </w:r>
      <w:r w:rsidRPr="001F4FB7">
        <w:rPr>
          <w:i/>
        </w:rPr>
        <w:t>ArduinoISP</w:t>
      </w:r>
      <w:r w:rsidRPr="001F4FB7">
        <w:t xml:space="preserve"> software sketch </w:t>
      </w:r>
      <w:r w:rsidR="00DA5E27" w:rsidRPr="001F4FB7">
        <w:t xml:space="preserve">(supplied as part of the </w:t>
      </w:r>
      <w:r w:rsidR="00215D7E" w:rsidRPr="001F4FB7">
        <w:t xml:space="preserve">default </w:t>
      </w:r>
      <w:r w:rsidR="00DA5E27" w:rsidRPr="001F4FB7">
        <w:t xml:space="preserve">IDE installation) </w:t>
      </w:r>
      <w:r w:rsidRPr="001F4FB7">
        <w:t xml:space="preserve">in the Arduino IDE by selecting it from the </w:t>
      </w:r>
      <w:r w:rsidRPr="001F4FB7">
        <w:rPr>
          <w:i/>
        </w:rPr>
        <w:t>File | Examples</w:t>
      </w:r>
      <w:r w:rsidRPr="001F4FB7">
        <w:t xml:space="preserve"> menu.</w:t>
      </w:r>
    </w:p>
    <w:p w14:paraId="61B12CE7" w14:textId="77777777" w:rsidR="00BD116B" w:rsidRDefault="00614224" w:rsidP="00BD116B">
      <w:pPr>
        <w:keepNext/>
        <w:ind w:left="360"/>
        <w:jc w:val="center"/>
      </w:pPr>
      <w:r>
        <w:rPr>
          <w:noProof/>
          <w:lang w:eastAsia="en-GB"/>
        </w:rPr>
        <w:drawing>
          <wp:inline distT="0" distB="0" distL="0" distR="0" wp14:anchorId="1F1A470F" wp14:editId="4E24CDF6">
            <wp:extent cx="3240000" cy="3888000"/>
            <wp:effectExtent l="19050" t="19050" r="17780" b="1778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5 - ArduinoISPMenu.png"/>
                    <pic:cNvPicPr/>
                  </pic:nvPicPr>
                  <pic:blipFill>
                    <a:blip r:embed="rId66">
                      <a:extLst>
                        <a:ext uri="{28A0092B-C50C-407E-A947-70E740481C1C}">
                          <a14:useLocalDpi xmlns:a14="http://schemas.microsoft.com/office/drawing/2010/main" val="0"/>
                        </a:ext>
                      </a:extLst>
                    </a:blip>
                    <a:stretch>
                      <a:fillRect/>
                    </a:stretch>
                  </pic:blipFill>
                  <pic:spPr>
                    <a:xfrm>
                      <a:off x="0" y="0"/>
                      <a:ext cx="3240000" cy="3888000"/>
                    </a:xfrm>
                    <a:prstGeom prst="rect">
                      <a:avLst/>
                    </a:prstGeom>
                    <a:ln w="12700">
                      <a:solidFill>
                        <a:schemeClr val="tx1"/>
                      </a:solidFill>
                    </a:ln>
                  </pic:spPr>
                </pic:pic>
              </a:graphicData>
            </a:graphic>
          </wp:inline>
        </w:drawing>
      </w:r>
    </w:p>
    <w:p w14:paraId="65149612" w14:textId="12F8F136" w:rsidR="00BD116B" w:rsidRPr="00BD116B" w:rsidRDefault="00BD116B" w:rsidP="00BD116B">
      <w:pPr>
        <w:pStyle w:val="Caption"/>
        <w:ind w:left="360"/>
        <w:jc w:val="center"/>
        <w:rPr>
          <w:color w:val="00B050"/>
        </w:rPr>
      </w:pPr>
      <w:bookmarkStart w:id="402" w:name="_Toc80969036"/>
      <w:r>
        <w:t xml:space="preserve">Figure </w:t>
      </w:r>
      <w:r w:rsidR="00D15F53">
        <w:rPr>
          <w:noProof/>
        </w:rPr>
        <w:fldChar w:fldCharType="begin"/>
      </w:r>
      <w:r w:rsidR="00D15F53">
        <w:rPr>
          <w:noProof/>
        </w:rPr>
        <w:instrText xml:space="preserve"> SEQ Figure \* ARABIC </w:instrText>
      </w:r>
      <w:r w:rsidR="00D15F53">
        <w:rPr>
          <w:noProof/>
        </w:rPr>
        <w:fldChar w:fldCharType="separate"/>
      </w:r>
      <w:r w:rsidR="00476E07">
        <w:rPr>
          <w:noProof/>
        </w:rPr>
        <w:t>45</w:t>
      </w:r>
      <w:r w:rsidR="00D15F53">
        <w:rPr>
          <w:noProof/>
        </w:rPr>
        <w:fldChar w:fldCharType="end"/>
      </w:r>
      <w:r>
        <w:t xml:space="preserve"> </w:t>
      </w:r>
      <w:r w:rsidR="003A2793">
        <w:t>–</w:t>
      </w:r>
      <w:r>
        <w:t xml:space="preserve"> Arduino IDE ISP Sketch Loading</w:t>
      </w:r>
      <w:bookmarkEnd w:id="402"/>
    </w:p>
    <w:p w14:paraId="61CE2FEA" w14:textId="48CAC180" w:rsidR="00C03C6E" w:rsidRPr="001F4FB7" w:rsidRDefault="00083948" w:rsidP="006C4A3A">
      <w:pPr>
        <w:pStyle w:val="ListParagraph"/>
        <w:keepNext/>
        <w:numPr>
          <w:ilvl w:val="0"/>
          <w:numId w:val="8"/>
        </w:numPr>
        <w:spacing w:after="120"/>
        <w:ind w:left="714" w:hanging="357"/>
        <w:contextualSpacing w:val="0"/>
      </w:pPr>
      <w:r w:rsidRPr="001F4FB7">
        <w:lastRenderedPageBreak/>
        <w:t xml:space="preserve">On the </w:t>
      </w:r>
      <w:r w:rsidRPr="001F4FB7">
        <w:rPr>
          <w:i/>
        </w:rPr>
        <w:t>Tools</w:t>
      </w:r>
      <w:r w:rsidRPr="001F4FB7">
        <w:t xml:space="preserve"> menu, ensure the </w:t>
      </w:r>
      <w:r w:rsidR="00C03C6E" w:rsidRPr="001F4FB7">
        <w:t>correct board type</w:t>
      </w:r>
      <w:r w:rsidR="00DA5E27" w:rsidRPr="001F4FB7">
        <w:t xml:space="preserve"> for the </w:t>
      </w:r>
      <w:r w:rsidR="00DA5E27" w:rsidRPr="00405050">
        <w:rPr>
          <w:b/>
          <w:bCs/>
        </w:rPr>
        <w:t>programmer</w:t>
      </w:r>
      <w:r w:rsidR="00C03C6E" w:rsidRPr="001F4FB7">
        <w:t xml:space="preserve"> </w:t>
      </w:r>
      <w:r w:rsidR="00BC75A4" w:rsidRPr="001F4FB7">
        <w:t xml:space="preserve">is selected </w:t>
      </w:r>
      <w:r w:rsidRPr="001F4FB7">
        <w:t>(</w:t>
      </w:r>
      <w:r w:rsidRPr="001F4FB7">
        <w:rPr>
          <w:i/>
        </w:rPr>
        <w:t>Arduino</w:t>
      </w:r>
      <w:r w:rsidR="00917E91" w:rsidRPr="001F4FB7">
        <w:rPr>
          <w:i/>
        </w:rPr>
        <w:t>/Genuino</w:t>
      </w:r>
      <w:r w:rsidRPr="001F4FB7">
        <w:rPr>
          <w:i/>
        </w:rPr>
        <w:t xml:space="preserve"> Uno</w:t>
      </w:r>
      <w:r w:rsidRPr="001F4FB7">
        <w:t xml:space="preserve">, not </w:t>
      </w:r>
      <w:r w:rsidRPr="001F4FB7">
        <w:rPr>
          <w:i/>
        </w:rPr>
        <w:t xml:space="preserve">Simulator Interface </w:t>
      </w:r>
      <w:r w:rsidR="00797994" w:rsidRPr="001F4FB7">
        <w:rPr>
          <w:i/>
        </w:rPr>
        <w:t xml:space="preserve">Board </w:t>
      </w:r>
      <w:r w:rsidR="009336E2" w:rsidRPr="001F4FB7">
        <w:rPr>
          <w:i/>
        </w:rPr>
        <w:t>(Type 2</w:t>
      </w:r>
      <w:r w:rsidR="000E4BC6">
        <w:rPr>
          <w:i/>
        </w:rPr>
        <w:t xml:space="preserve"> Rev E+</w:t>
      </w:r>
      <w:r w:rsidR="009336E2" w:rsidRPr="001F4FB7">
        <w:rPr>
          <w:i/>
        </w:rPr>
        <w:t xml:space="preserve">) </w:t>
      </w:r>
      <w:r w:rsidRPr="001F4FB7">
        <w:rPr>
          <w:i/>
        </w:rPr>
        <w:t>(ICSP)</w:t>
      </w:r>
      <w:r w:rsidRPr="001F4FB7">
        <w:t xml:space="preserve">) </w:t>
      </w:r>
      <w:r w:rsidR="00C03C6E" w:rsidRPr="001F4FB7">
        <w:t xml:space="preserve">and port. </w:t>
      </w:r>
      <w:r w:rsidRPr="001F4FB7">
        <w:t xml:space="preserve">Correct </w:t>
      </w:r>
      <w:r w:rsidR="00C03C6E" w:rsidRPr="001F4FB7">
        <w:t>th</w:t>
      </w:r>
      <w:r w:rsidRPr="001F4FB7">
        <w:t>ese</w:t>
      </w:r>
      <w:r w:rsidR="00C03C6E" w:rsidRPr="001F4FB7">
        <w:t xml:space="preserve"> </w:t>
      </w:r>
      <w:r w:rsidRPr="001F4FB7">
        <w:t>if necessary</w:t>
      </w:r>
      <w:r w:rsidR="00C03C6E" w:rsidRPr="001F4FB7">
        <w:t>.</w:t>
      </w:r>
    </w:p>
    <w:p w14:paraId="3E111C1E" w14:textId="77777777" w:rsidR="00FA21D8" w:rsidRDefault="00614224" w:rsidP="00FA21D8">
      <w:pPr>
        <w:pStyle w:val="ListParagraph"/>
        <w:keepNext/>
        <w:spacing w:after="120"/>
        <w:contextualSpacing w:val="0"/>
        <w:jc w:val="center"/>
      </w:pPr>
      <w:r>
        <w:rPr>
          <w:noProof/>
          <w:lang w:eastAsia="en-GB"/>
        </w:rPr>
        <w:drawing>
          <wp:inline distT="0" distB="0" distL="0" distR="0" wp14:anchorId="74FE2317" wp14:editId="5495298F">
            <wp:extent cx="4320000" cy="3668400"/>
            <wp:effectExtent l="19050" t="19050" r="23495" b="273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6 - ArduinoGenuino.png"/>
                    <pic:cNvPicPr/>
                  </pic:nvPicPr>
                  <pic:blipFill>
                    <a:blip r:embed="rId67">
                      <a:extLst>
                        <a:ext uri="{28A0092B-C50C-407E-A947-70E740481C1C}">
                          <a14:useLocalDpi xmlns:a14="http://schemas.microsoft.com/office/drawing/2010/main" val="0"/>
                        </a:ext>
                      </a:extLst>
                    </a:blip>
                    <a:stretch>
                      <a:fillRect/>
                    </a:stretch>
                  </pic:blipFill>
                  <pic:spPr>
                    <a:xfrm>
                      <a:off x="0" y="0"/>
                      <a:ext cx="4320000" cy="3668400"/>
                    </a:xfrm>
                    <a:prstGeom prst="rect">
                      <a:avLst/>
                    </a:prstGeom>
                    <a:ln w="12700">
                      <a:solidFill>
                        <a:schemeClr val="tx1"/>
                      </a:solidFill>
                    </a:ln>
                  </pic:spPr>
                </pic:pic>
              </a:graphicData>
            </a:graphic>
          </wp:inline>
        </w:drawing>
      </w:r>
    </w:p>
    <w:p w14:paraId="31708B42" w14:textId="12257081" w:rsidR="00FA21D8" w:rsidRDefault="00FA21D8" w:rsidP="00FA21D8">
      <w:pPr>
        <w:pStyle w:val="Caption"/>
        <w:ind w:left="720"/>
        <w:jc w:val="center"/>
        <w:rPr>
          <w:color w:val="00B050"/>
        </w:rPr>
      </w:pPr>
      <w:bookmarkStart w:id="403" w:name="_Toc80969037"/>
      <w:r>
        <w:t xml:space="preserve">Figure </w:t>
      </w:r>
      <w:r w:rsidR="00D15F53">
        <w:rPr>
          <w:noProof/>
        </w:rPr>
        <w:fldChar w:fldCharType="begin"/>
      </w:r>
      <w:r w:rsidR="00D15F53">
        <w:rPr>
          <w:noProof/>
        </w:rPr>
        <w:instrText xml:space="preserve"> SEQ Figure \* ARABIC </w:instrText>
      </w:r>
      <w:r w:rsidR="00D15F53">
        <w:rPr>
          <w:noProof/>
        </w:rPr>
        <w:fldChar w:fldCharType="separate"/>
      </w:r>
      <w:r w:rsidR="00476E07">
        <w:rPr>
          <w:noProof/>
        </w:rPr>
        <w:t>46</w:t>
      </w:r>
      <w:r w:rsidR="00D15F53">
        <w:rPr>
          <w:noProof/>
        </w:rPr>
        <w:fldChar w:fldCharType="end"/>
      </w:r>
      <w:r>
        <w:t xml:space="preserve"> </w:t>
      </w:r>
      <w:r w:rsidR="003A2793">
        <w:t>–</w:t>
      </w:r>
      <w:r>
        <w:t xml:space="preserve"> Arduino Programmer Board Selection</w:t>
      </w:r>
      <w:bookmarkEnd w:id="403"/>
    </w:p>
    <w:p w14:paraId="459B2D15" w14:textId="77777777" w:rsidR="00FA21D8" w:rsidRDefault="00917E91" w:rsidP="00FA21D8">
      <w:pPr>
        <w:pStyle w:val="ListParagraph"/>
        <w:keepNext/>
        <w:spacing w:after="120"/>
        <w:contextualSpacing w:val="0"/>
        <w:jc w:val="center"/>
      </w:pPr>
      <w:r>
        <w:rPr>
          <w:noProof/>
          <w:lang w:eastAsia="en-GB"/>
        </w:rPr>
        <w:drawing>
          <wp:inline distT="0" distB="0" distL="0" distR="0" wp14:anchorId="796824B1" wp14:editId="2B54A106">
            <wp:extent cx="4320000" cy="2167200"/>
            <wp:effectExtent l="19050" t="19050" r="23495" b="2413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7 - PortMenu.png"/>
                    <pic:cNvPicPr/>
                  </pic:nvPicPr>
                  <pic:blipFill>
                    <a:blip r:embed="rId68">
                      <a:extLst>
                        <a:ext uri="{28A0092B-C50C-407E-A947-70E740481C1C}">
                          <a14:useLocalDpi xmlns:a14="http://schemas.microsoft.com/office/drawing/2010/main" val="0"/>
                        </a:ext>
                      </a:extLst>
                    </a:blip>
                    <a:stretch>
                      <a:fillRect/>
                    </a:stretch>
                  </pic:blipFill>
                  <pic:spPr>
                    <a:xfrm>
                      <a:off x="0" y="0"/>
                      <a:ext cx="4320000" cy="2167200"/>
                    </a:xfrm>
                    <a:prstGeom prst="rect">
                      <a:avLst/>
                    </a:prstGeom>
                    <a:ln w="12700">
                      <a:solidFill>
                        <a:schemeClr val="tx1"/>
                      </a:solidFill>
                    </a:ln>
                  </pic:spPr>
                </pic:pic>
              </a:graphicData>
            </a:graphic>
          </wp:inline>
        </w:drawing>
      </w:r>
    </w:p>
    <w:p w14:paraId="6D1D4AC1" w14:textId="4D38B814" w:rsidR="00FA21D8" w:rsidRDefault="00FA21D8" w:rsidP="00FA21D8">
      <w:pPr>
        <w:pStyle w:val="Caption"/>
        <w:ind w:left="720"/>
        <w:jc w:val="center"/>
        <w:rPr>
          <w:color w:val="00B050"/>
        </w:rPr>
      </w:pPr>
      <w:bookmarkStart w:id="404" w:name="_Toc80969038"/>
      <w:r>
        <w:t xml:space="preserve">Figure </w:t>
      </w:r>
      <w:r w:rsidR="00D15F53">
        <w:rPr>
          <w:noProof/>
        </w:rPr>
        <w:fldChar w:fldCharType="begin"/>
      </w:r>
      <w:r w:rsidR="00D15F53">
        <w:rPr>
          <w:noProof/>
        </w:rPr>
        <w:instrText xml:space="preserve"> SEQ Figure \* ARABIC </w:instrText>
      </w:r>
      <w:r w:rsidR="00D15F53">
        <w:rPr>
          <w:noProof/>
        </w:rPr>
        <w:fldChar w:fldCharType="separate"/>
      </w:r>
      <w:r w:rsidR="00476E07">
        <w:rPr>
          <w:noProof/>
        </w:rPr>
        <w:t>47</w:t>
      </w:r>
      <w:r w:rsidR="00D15F53">
        <w:rPr>
          <w:noProof/>
        </w:rPr>
        <w:fldChar w:fldCharType="end"/>
      </w:r>
      <w:r>
        <w:t xml:space="preserve"> </w:t>
      </w:r>
      <w:r w:rsidR="003A2793">
        <w:t>–</w:t>
      </w:r>
      <w:r>
        <w:t xml:space="preserve"> Arduino Programmer Port Selection</w:t>
      </w:r>
      <w:bookmarkEnd w:id="404"/>
    </w:p>
    <w:p w14:paraId="17C9BCEF" w14:textId="77777777" w:rsidR="00083948" w:rsidRPr="001F4FB7" w:rsidRDefault="00083948" w:rsidP="006C4A3A">
      <w:pPr>
        <w:pStyle w:val="ListParagraph"/>
        <w:keepNext/>
        <w:numPr>
          <w:ilvl w:val="0"/>
          <w:numId w:val="8"/>
        </w:numPr>
        <w:spacing w:after="120"/>
        <w:contextualSpacing w:val="0"/>
      </w:pPr>
      <w:r w:rsidRPr="001F4FB7">
        <w:lastRenderedPageBreak/>
        <w:t xml:space="preserve">Click the upload (arrow) button on the IDE toolbar. The </w:t>
      </w:r>
      <w:r w:rsidR="00DA5E27" w:rsidRPr="001F4FB7">
        <w:rPr>
          <w:i/>
        </w:rPr>
        <w:t>ArduinoISP</w:t>
      </w:r>
      <w:r w:rsidR="00DA5E27" w:rsidRPr="001F4FB7">
        <w:t xml:space="preserve"> </w:t>
      </w:r>
      <w:r w:rsidRPr="001F4FB7">
        <w:t xml:space="preserve">code will be compiled and uploaded to the programmer. Verify that the upload completed successfully by looking for the </w:t>
      </w:r>
      <w:r w:rsidRPr="001F4FB7">
        <w:rPr>
          <w:i/>
        </w:rPr>
        <w:t>Done uploading</w:t>
      </w:r>
      <w:r w:rsidRPr="001F4FB7">
        <w:t xml:space="preserve"> message</w:t>
      </w:r>
      <w:r w:rsidR="00DA5E27" w:rsidRPr="001F4FB7">
        <w:t>.</w:t>
      </w:r>
    </w:p>
    <w:p w14:paraId="3161E92D" w14:textId="77777777" w:rsidR="00FA21D8" w:rsidRDefault="00917E91" w:rsidP="00FA21D8">
      <w:pPr>
        <w:pStyle w:val="ListParagraph"/>
        <w:keepNext/>
        <w:spacing w:after="120"/>
        <w:contextualSpacing w:val="0"/>
        <w:jc w:val="center"/>
      </w:pPr>
      <w:r>
        <w:rPr>
          <w:noProof/>
          <w:lang w:eastAsia="en-GB"/>
        </w:rPr>
        <w:drawing>
          <wp:inline distT="0" distB="0" distL="0" distR="0" wp14:anchorId="68B22D6E" wp14:editId="1685D564">
            <wp:extent cx="3240000" cy="3888000"/>
            <wp:effectExtent l="19050" t="19050" r="17780" b="1778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8 - UploadISP.png"/>
                    <pic:cNvPicPr/>
                  </pic:nvPicPr>
                  <pic:blipFill>
                    <a:blip r:embed="rId69">
                      <a:extLst>
                        <a:ext uri="{28A0092B-C50C-407E-A947-70E740481C1C}">
                          <a14:useLocalDpi xmlns:a14="http://schemas.microsoft.com/office/drawing/2010/main" val="0"/>
                        </a:ext>
                      </a:extLst>
                    </a:blip>
                    <a:stretch>
                      <a:fillRect/>
                    </a:stretch>
                  </pic:blipFill>
                  <pic:spPr>
                    <a:xfrm>
                      <a:off x="0" y="0"/>
                      <a:ext cx="3240000" cy="3888000"/>
                    </a:xfrm>
                    <a:prstGeom prst="rect">
                      <a:avLst/>
                    </a:prstGeom>
                    <a:ln w="12700">
                      <a:solidFill>
                        <a:schemeClr val="tx1"/>
                      </a:solidFill>
                    </a:ln>
                  </pic:spPr>
                </pic:pic>
              </a:graphicData>
            </a:graphic>
          </wp:inline>
        </w:drawing>
      </w:r>
    </w:p>
    <w:p w14:paraId="143B40B6" w14:textId="5FAB30FC" w:rsidR="00FA21D8" w:rsidRPr="00DA5E27" w:rsidRDefault="00FA21D8" w:rsidP="00FA21D8">
      <w:pPr>
        <w:pStyle w:val="Caption"/>
        <w:ind w:left="720"/>
        <w:jc w:val="center"/>
        <w:rPr>
          <w:color w:val="00B050"/>
        </w:rPr>
      </w:pPr>
      <w:bookmarkStart w:id="405" w:name="_Toc80969039"/>
      <w:r>
        <w:t xml:space="preserve">Figure </w:t>
      </w:r>
      <w:r w:rsidR="00D15F53">
        <w:rPr>
          <w:noProof/>
        </w:rPr>
        <w:fldChar w:fldCharType="begin"/>
      </w:r>
      <w:r w:rsidR="00D15F53">
        <w:rPr>
          <w:noProof/>
        </w:rPr>
        <w:instrText xml:space="preserve"> SEQ Figure \* ARABIC </w:instrText>
      </w:r>
      <w:r w:rsidR="00D15F53">
        <w:rPr>
          <w:noProof/>
        </w:rPr>
        <w:fldChar w:fldCharType="separate"/>
      </w:r>
      <w:r w:rsidR="00476E07">
        <w:rPr>
          <w:noProof/>
        </w:rPr>
        <w:t>48</w:t>
      </w:r>
      <w:r w:rsidR="00D15F53">
        <w:rPr>
          <w:noProof/>
        </w:rPr>
        <w:fldChar w:fldCharType="end"/>
      </w:r>
      <w:r>
        <w:t xml:space="preserve"> – Arduino IDE ISP Upload</w:t>
      </w:r>
      <w:bookmarkEnd w:id="405"/>
    </w:p>
    <w:p w14:paraId="402E4608" w14:textId="77777777" w:rsidR="00083948" w:rsidRPr="001F4FB7" w:rsidRDefault="00083948" w:rsidP="006C4A3A">
      <w:pPr>
        <w:pStyle w:val="ListParagraph"/>
        <w:numPr>
          <w:ilvl w:val="0"/>
          <w:numId w:val="8"/>
        </w:numPr>
        <w:spacing w:after="120"/>
        <w:ind w:left="714" w:hanging="357"/>
      </w:pPr>
      <w:r w:rsidRPr="001F4FB7">
        <w:t>A failed upload will be indicated by error messages in the status area at the bottom of the IDE window.</w:t>
      </w:r>
    </w:p>
    <w:p w14:paraId="4A41786C" w14:textId="77777777" w:rsidR="00083948" w:rsidRPr="001F4FB7" w:rsidRDefault="00006D96" w:rsidP="006C4A3A">
      <w:pPr>
        <w:pStyle w:val="ListParagraph"/>
        <w:numPr>
          <w:ilvl w:val="0"/>
          <w:numId w:val="8"/>
        </w:numPr>
      </w:pPr>
      <w:r w:rsidRPr="001F4FB7">
        <w:t>Disconnect</w:t>
      </w:r>
      <w:r w:rsidR="00083948" w:rsidRPr="001F4FB7">
        <w:t xml:space="preserve"> the USB cable from the programmer.</w:t>
      </w:r>
    </w:p>
    <w:p w14:paraId="4CB5A711" w14:textId="77777777" w:rsidR="00083948" w:rsidRPr="001F4FB7" w:rsidRDefault="00083948" w:rsidP="006C4A3A">
      <w:pPr>
        <w:pStyle w:val="ListParagraph"/>
        <w:keepNext/>
        <w:numPr>
          <w:ilvl w:val="0"/>
          <w:numId w:val="8"/>
        </w:numPr>
        <w:ind w:left="714" w:hanging="357"/>
      </w:pPr>
      <w:r w:rsidRPr="001F4FB7">
        <w:lastRenderedPageBreak/>
        <w:t>Connect a 10</w:t>
      </w:r>
      <w:r w:rsidRPr="001F4FB7">
        <w:rPr>
          <w:rFonts w:cs="Calibri"/>
        </w:rPr>
        <w:t>µF</w:t>
      </w:r>
      <w:r w:rsidRPr="001F4FB7">
        <w:t xml:space="preserve"> 25V electrolytic capacitor between the Reset and Ground pins of the programmer</w:t>
      </w:r>
      <w:r w:rsidR="00DA5E27" w:rsidRPr="001F4FB7">
        <w:t>, negative side to Ground</w:t>
      </w:r>
      <w:r w:rsidRPr="001F4FB7">
        <w:t>. This prevents the IDE from resetting the programmer and over</w:t>
      </w:r>
      <w:r w:rsidR="00DA5E27" w:rsidRPr="001F4FB7">
        <w:t xml:space="preserve">writing the </w:t>
      </w:r>
      <w:r w:rsidR="00DA5E27" w:rsidRPr="001F4FB7">
        <w:rPr>
          <w:i/>
        </w:rPr>
        <w:t>ArduinoISP</w:t>
      </w:r>
      <w:r w:rsidR="00DA5E27" w:rsidRPr="001F4FB7">
        <w:t xml:space="preserve"> software</w:t>
      </w:r>
      <w:r w:rsidR="009336E2" w:rsidRPr="001F4FB7">
        <w:t>, and allows the IDE to program the Simulator Interface</w:t>
      </w:r>
      <w:r w:rsidR="00DA5E27" w:rsidRPr="001F4FB7">
        <w:t>.</w:t>
      </w:r>
    </w:p>
    <w:p w14:paraId="6FD71D3A" w14:textId="77777777" w:rsidR="00FA21D8" w:rsidRDefault="00FA21D8" w:rsidP="00D57358">
      <w:pPr>
        <w:keepNext/>
        <w:ind w:left="357"/>
        <w:jc w:val="center"/>
      </w:pPr>
      <w:r>
        <w:rPr>
          <w:noProof/>
          <w:lang w:eastAsia="en-GB"/>
        </w:rPr>
        <w:drawing>
          <wp:inline distT="0" distB="0" distL="0" distR="0" wp14:anchorId="27581D8B" wp14:editId="7A722A85">
            <wp:extent cx="3600000" cy="2318400"/>
            <wp:effectExtent l="19050" t="19050" r="19685" b="2476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173.jp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3600000" cy="2318400"/>
                    </a:xfrm>
                    <a:prstGeom prst="rect">
                      <a:avLst/>
                    </a:prstGeom>
                    <a:ln w="12700">
                      <a:solidFill>
                        <a:schemeClr val="tx1"/>
                      </a:solidFill>
                    </a:ln>
                  </pic:spPr>
                </pic:pic>
              </a:graphicData>
            </a:graphic>
          </wp:inline>
        </w:drawing>
      </w:r>
    </w:p>
    <w:p w14:paraId="2A89230C" w14:textId="2FD40C64" w:rsidR="00FA21D8" w:rsidRPr="00DA5E27" w:rsidRDefault="00FA21D8" w:rsidP="00FA21D8">
      <w:pPr>
        <w:pStyle w:val="Caption"/>
        <w:ind w:left="720"/>
        <w:jc w:val="center"/>
        <w:rPr>
          <w:color w:val="00B050"/>
        </w:rPr>
      </w:pPr>
      <w:bookmarkStart w:id="406" w:name="_Toc80969040"/>
      <w:r>
        <w:t xml:space="preserve">Figure </w:t>
      </w:r>
      <w:r w:rsidR="00D15F53">
        <w:rPr>
          <w:noProof/>
        </w:rPr>
        <w:fldChar w:fldCharType="begin"/>
      </w:r>
      <w:r w:rsidR="00D15F53">
        <w:rPr>
          <w:noProof/>
        </w:rPr>
        <w:instrText xml:space="preserve"> SEQ Figure \* ARABIC </w:instrText>
      </w:r>
      <w:r w:rsidR="00D15F53">
        <w:rPr>
          <w:noProof/>
        </w:rPr>
        <w:fldChar w:fldCharType="separate"/>
      </w:r>
      <w:r w:rsidR="00476E07">
        <w:rPr>
          <w:noProof/>
        </w:rPr>
        <w:t>49</w:t>
      </w:r>
      <w:r w:rsidR="00D15F53">
        <w:rPr>
          <w:noProof/>
        </w:rPr>
        <w:fldChar w:fldCharType="end"/>
      </w:r>
      <w:r>
        <w:t xml:space="preserve"> – Programmer </w:t>
      </w:r>
      <w:r w:rsidR="006B15EE">
        <w:t xml:space="preserve">with </w:t>
      </w:r>
      <w:r>
        <w:t>Capacitor</w:t>
      </w:r>
      <w:bookmarkEnd w:id="406"/>
    </w:p>
    <w:p w14:paraId="6A124944" w14:textId="77777777" w:rsidR="00083948" w:rsidRPr="001F4FB7" w:rsidRDefault="00083948" w:rsidP="006C4A3A">
      <w:pPr>
        <w:pStyle w:val="ListParagraph"/>
        <w:numPr>
          <w:ilvl w:val="0"/>
          <w:numId w:val="8"/>
        </w:numPr>
      </w:pPr>
      <w:r w:rsidRPr="001F4FB7">
        <w:t>Reconnect the USB cable to the programmer.</w:t>
      </w:r>
    </w:p>
    <w:p w14:paraId="5A91A199" w14:textId="77777777" w:rsidR="00083948" w:rsidRPr="001F4FB7" w:rsidRDefault="00083948" w:rsidP="00DA5E27">
      <w:r w:rsidRPr="001F4FB7">
        <w:t>The programmer is now ready for use.</w:t>
      </w:r>
    </w:p>
    <w:p w14:paraId="1FF15A01" w14:textId="77777777" w:rsidR="00835317" w:rsidRDefault="00C03C6E" w:rsidP="00FE5199">
      <w:pPr>
        <w:pStyle w:val="Heading2"/>
      </w:pPr>
      <w:bookmarkStart w:id="407" w:name="_Toc80968960"/>
      <w:r>
        <w:t>Setting the Fuses</w:t>
      </w:r>
      <w:bookmarkEnd w:id="407"/>
    </w:p>
    <w:p w14:paraId="09168FAA" w14:textId="77777777" w:rsidR="00C03C6E" w:rsidRPr="001F4FB7" w:rsidRDefault="00C03C6E" w:rsidP="00C03C6E">
      <w:r w:rsidRPr="001F4FB7">
        <w:t xml:space="preserve">Perform the following steps to set the microcontroller </w:t>
      </w:r>
      <w:r w:rsidR="009336E2" w:rsidRPr="001F4FB7">
        <w:t>“</w:t>
      </w:r>
      <w:r w:rsidRPr="001F4FB7">
        <w:t>fuses</w:t>
      </w:r>
      <w:r w:rsidR="009336E2" w:rsidRPr="001F4FB7">
        <w:t>”</w:t>
      </w:r>
      <w:r w:rsidRPr="001F4FB7">
        <w:t>. The fuse</w:t>
      </w:r>
      <w:r w:rsidR="00DA5E27" w:rsidRPr="001F4FB7">
        <w:t>s and their</w:t>
      </w:r>
      <w:r w:rsidRPr="001F4FB7">
        <w:t xml:space="preserve"> values </w:t>
      </w:r>
      <w:r w:rsidR="00006D96" w:rsidRPr="001F4FB7">
        <w:t>are</w:t>
      </w:r>
      <w:r w:rsidRPr="001F4FB7">
        <w:t xml:space="preserve"> explained in </w:t>
      </w:r>
      <w:r w:rsidR="009336E2" w:rsidRPr="001F4FB7">
        <w:t xml:space="preserve">the </w:t>
      </w:r>
      <w:r w:rsidR="009336E2" w:rsidRPr="00133866">
        <w:rPr>
          <w:b/>
          <w:i/>
        </w:rPr>
        <w:t xml:space="preserve">Technical Reference </w:t>
      </w:r>
      <w:r w:rsidR="000E3FE4" w:rsidRPr="00133866">
        <w:rPr>
          <w:b/>
          <w:i/>
        </w:rPr>
        <w:t>Guide</w:t>
      </w:r>
      <w:r w:rsidRPr="001F4FB7">
        <w:t>.</w:t>
      </w:r>
    </w:p>
    <w:p w14:paraId="4192222F" w14:textId="77777777" w:rsidR="00006D96" w:rsidRPr="001F4FB7" w:rsidRDefault="00006D96" w:rsidP="006C4A3A">
      <w:pPr>
        <w:pStyle w:val="ListParagraph"/>
        <w:numPr>
          <w:ilvl w:val="0"/>
          <w:numId w:val="8"/>
        </w:numPr>
      </w:pPr>
      <w:r w:rsidRPr="001F4FB7">
        <w:t>Disconnect the USB cable from the programmer.</w:t>
      </w:r>
    </w:p>
    <w:p w14:paraId="1E362C1C" w14:textId="77777777" w:rsidR="00215D7E" w:rsidRPr="001F4FB7" w:rsidRDefault="00006D96" w:rsidP="006C4A3A">
      <w:pPr>
        <w:pStyle w:val="ListParagraph"/>
        <w:numPr>
          <w:ilvl w:val="0"/>
          <w:numId w:val="8"/>
        </w:numPr>
      </w:pPr>
      <w:r w:rsidRPr="001F4FB7">
        <w:t xml:space="preserve">Connect the ICSP pins on the Simulator Interface to the ICSP pins on the programmer with jumper wires as shown in the following diagram. </w:t>
      </w:r>
    </w:p>
    <w:p w14:paraId="1F46E925" w14:textId="77777777" w:rsidR="00215D7E" w:rsidRPr="001F4FB7" w:rsidRDefault="00D3619F" w:rsidP="006C4A3A">
      <w:pPr>
        <w:pStyle w:val="ListParagraph"/>
        <w:numPr>
          <w:ilvl w:val="0"/>
          <w:numId w:val="8"/>
        </w:numPr>
      </w:pPr>
      <w:r w:rsidRPr="001F4FB7">
        <w:t xml:space="preserve">Pin 1 on the Simulator Interface PCB is bottom left, identified by a white </w:t>
      </w:r>
      <w:r w:rsidR="00B9287A" w:rsidRPr="001F4FB7">
        <w:t>dot</w:t>
      </w:r>
      <w:r w:rsidRPr="001F4FB7">
        <w:t>.</w:t>
      </w:r>
    </w:p>
    <w:p w14:paraId="7E6AE20A" w14:textId="77777777" w:rsidR="00006D96" w:rsidRPr="001F4FB7" w:rsidRDefault="00D3619F" w:rsidP="006C4A3A">
      <w:pPr>
        <w:pStyle w:val="ListParagraph"/>
        <w:numPr>
          <w:ilvl w:val="0"/>
          <w:numId w:val="8"/>
        </w:numPr>
        <w:ind w:left="714" w:hanging="357"/>
        <w:contextualSpacing w:val="0"/>
      </w:pPr>
      <w:r w:rsidRPr="001F4FB7">
        <w:t xml:space="preserve">Pin 1 on the programmer is top left. </w:t>
      </w:r>
      <w:r w:rsidR="00006D96" w:rsidRPr="001F4FB7">
        <w:t xml:space="preserve">Note that pin 5 on the </w:t>
      </w:r>
      <w:r w:rsidR="00215D7E" w:rsidRPr="001F4FB7">
        <w:t>Simulator I</w:t>
      </w:r>
      <w:r w:rsidR="00006D96" w:rsidRPr="001F4FB7">
        <w:t xml:space="preserve">nterface </w:t>
      </w:r>
      <w:r w:rsidR="00215D7E" w:rsidRPr="001F4FB7">
        <w:t xml:space="preserve">PCB </w:t>
      </w:r>
      <w:r w:rsidR="00006D96" w:rsidRPr="001F4FB7">
        <w:t>is connected to pin 10 on the programmer.</w:t>
      </w:r>
    </w:p>
    <w:p w14:paraId="656EA346" w14:textId="77777777" w:rsidR="00006D96" w:rsidRDefault="00D15F53" w:rsidP="00006D96">
      <w:pPr>
        <w:pStyle w:val="ListParagraph"/>
        <w:keepNext/>
        <w:jc w:val="center"/>
      </w:pPr>
      <w:r>
        <w:rPr>
          <w:noProof/>
        </w:rPr>
        <w:drawing>
          <wp:inline distT="0" distB="0" distL="0" distR="0" wp14:anchorId="08D62608" wp14:editId="5FC2D7C6">
            <wp:extent cx="2581200" cy="1947600"/>
            <wp:effectExtent l="19050" t="19050" r="10160" b="146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2 ISCP Connections Diagram v0.1.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581200" cy="1947600"/>
                    </a:xfrm>
                    <a:prstGeom prst="rect">
                      <a:avLst/>
                    </a:prstGeom>
                    <a:ln w="12700">
                      <a:solidFill>
                        <a:schemeClr val="tx1"/>
                      </a:solidFill>
                    </a:ln>
                  </pic:spPr>
                </pic:pic>
              </a:graphicData>
            </a:graphic>
          </wp:inline>
        </w:drawing>
      </w:r>
    </w:p>
    <w:p w14:paraId="607AA831" w14:textId="72D792E3" w:rsidR="00006D96" w:rsidRDefault="00006D96" w:rsidP="00006D96">
      <w:pPr>
        <w:pStyle w:val="Caption"/>
        <w:ind w:left="720"/>
        <w:jc w:val="center"/>
      </w:pPr>
      <w:bookmarkStart w:id="408" w:name="_Toc80969041"/>
      <w:r>
        <w:t xml:space="preserve">Figure </w:t>
      </w:r>
      <w:r w:rsidR="00D15F53">
        <w:rPr>
          <w:noProof/>
        </w:rPr>
        <w:fldChar w:fldCharType="begin"/>
      </w:r>
      <w:r w:rsidR="00D15F53">
        <w:rPr>
          <w:noProof/>
        </w:rPr>
        <w:instrText xml:space="preserve"> SEQ Figure \* ARABIC </w:instrText>
      </w:r>
      <w:r w:rsidR="00D15F53">
        <w:rPr>
          <w:noProof/>
        </w:rPr>
        <w:fldChar w:fldCharType="separate"/>
      </w:r>
      <w:r w:rsidR="00476E07">
        <w:rPr>
          <w:noProof/>
        </w:rPr>
        <w:t>50</w:t>
      </w:r>
      <w:r w:rsidR="00D15F53">
        <w:rPr>
          <w:noProof/>
        </w:rPr>
        <w:fldChar w:fldCharType="end"/>
      </w:r>
      <w:r>
        <w:t xml:space="preserve"> </w:t>
      </w:r>
      <w:r w:rsidR="003A2793">
        <w:t>–</w:t>
      </w:r>
      <w:r>
        <w:t xml:space="preserve"> Programmer Connections</w:t>
      </w:r>
      <w:bookmarkEnd w:id="408"/>
    </w:p>
    <w:p w14:paraId="5C9351FD" w14:textId="77777777" w:rsidR="00006D96" w:rsidRPr="001F4FB7" w:rsidRDefault="00006D96" w:rsidP="006C4A3A">
      <w:pPr>
        <w:pStyle w:val="ListParagraph"/>
        <w:keepNext/>
        <w:numPr>
          <w:ilvl w:val="0"/>
          <w:numId w:val="8"/>
        </w:numPr>
        <w:ind w:left="714" w:hanging="357"/>
        <w:contextualSpacing w:val="0"/>
      </w:pPr>
      <w:r w:rsidRPr="001F4FB7">
        <w:lastRenderedPageBreak/>
        <w:t>The following photograph shows the programmer connected to an interface board, including the connection to pin 10 of the programmer</w:t>
      </w:r>
      <w:r w:rsidR="00215D7E" w:rsidRPr="001F4FB7">
        <w:t xml:space="preserve"> (</w:t>
      </w:r>
      <w:r w:rsidR="00B9287A" w:rsidRPr="001F4FB7">
        <w:t>yellow</w:t>
      </w:r>
      <w:r w:rsidR="00215D7E" w:rsidRPr="001F4FB7">
        <w:t xml:space="preserve"> wire)</w:t>
      </w:r>
      <w:r w:rsidR="007214A0" w:rsidRPr="001F4FB7">
        <w:t>, not to the ICSP pin</w:t>
      </w:r>
      <w:r w:rsidRPr="001F4FB7">
        <w:t>.</w:t>
      </w:r>
      <w:r w:rsidR="00AD4B47" w:rsidRPr="001F4FB7">
        <w:t xml:space="preserve"> </w:t>
      </w:r>
    </w:p>
    <w:p w14:paraId="1ABD5039" w14:textId="77777777" w:rsidR="00006D96" w:rsidRDefault="00B9287A" w:rsidP="00006D96">
      <w:pPr>
        <w:pStyle w:val="ListParagraph"/>
        <w:keepNext/>
        <w:jc w:val="center"/>
      </w:pPr>
      <w:r>
        <w:rPr>
          <w:noProof/>
        </w:rPr>
        <w:drawing>
          <wp:inline distT="0" distB="0" distL="0" distR="0" wp14:anchorId="658ECD7A" wp14:editId="459747F7">
            <wp:extent cx="4320000" cy="2487600"/>
            <wp:effectExtent l="19050" t="19050" r="23495" b="273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g_0565.jp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320000" cy="2487600"/>
                    </a:xfrm>
                    <a:prstGeom prst="rect">
                      <a:avLst/>
                    </a:prstGeom>
                    <a:ln w="12700">
                      <a:solidFill>
                        <a:schemeClr val="tx1"/>
                      </a:solidFill>
                    </a:ln>
                  </pic:spPr>
                </pic:pic>
              </a:graphicData>
            </a:graphic>
          </wp:inline>
        </w:drawing>
      </w:r>
    </w:p>
    <w:p w14:paraId="6BBB511A" w14:textId="68B82C30" w:rsidR="00006D96" w:rsidRDefault="00006D96" w:rsidP="00006D96">
      <w:pPr>
        <w:pStyle w:val="Caption"/>
        <w:ind w:left="720"/>
        <w:jc w:val="center"/>
      </w:pPr>
      <w:bookmarkStart w:id="409" w:name="_Toc80969042"/>
      <w:r>
        <w:t xml:space="preserve">Figure </w:t>
      </w:r>
      <w:r w:rsidR="00D15F53">
        <w:rPr>
          <w:noProof/>
        </w:rPr>
        <w:fldChar w:fldCharType="begin"/>
      </w:r>
      <w:r w:rsidR="00D15F53">
        <w:rPr>
          <w:noProof/>
        </w:rPr>
        <w:instrText xml:space="preserve"> SEQ Figure \* ARABIC </w:instrText>
      </w:r>
      <w:r w:rsidR="00D15F53">
        <w:rPr>
          <w:noProof/>
        </w:rPr>
        <w:fldChar w:fldCharType="separate"/>
      </w:r>
      <w:r w:rsidR="00476E07">
        <w:rPr>
          <w:noProof/>
        </w:rPr>
        <w:t>51</w:t>
      </w:r>
      <w:r w:rsidR="00D15F53">
        <w:rPr>
          <w:noProof/>
        </w:rPr>
        <w:fldChar w:fldCharType="end"/>
      </w:r>
      <w:r>
        <w:t xml:space="preserve"> – Programmer Connected to Interface Board</w:t>
      </w:r>
      <w:bookmarkEnd w:id="409"/>
    </w:p>
    <w:p w14:paraId="0C234DB5" w14:textId="77777777" w:rsidR="00006D96" w:rsidRPr="001F4FB7" w:rsidRDefault="00006D96" w:rsidP="006C4A3A">
      <w:pPr>
        <w:pStyle w:val="ListParagraph"/>
        <w:numPr>
          <w:ilvl w:val="0"/>
          <w:numId w:val="8"/>
        </w:numPr>
      </w:pPr>
      <w:r w:rsidRPr="001F4FB7">
        <w:t>Reconnect the USB cable to the programmer.</w:t>
      </w:r>
    </w:p>
    <w:p w14:paraId="4168C496" w14:textId="5838E975" w:rsidR="00D3619F" w:rsidRPr="001F4FB7" w:rsidRDefault="00D3619F" w:rsidP="006C4A3A">
      <w:pPr>
        <w:pStyle w:val="ListParagraph"/>
        <w:keepNext/>
        <w:numPr>
          <w:ilvl w:val="0"/>
          <w:numId w:val="8"/>
        </w:numPr>
        <w:spacing w:after="120"/>
        <w:ind w:left="714" w:hanging="357"/>
        <w:contextualSpacing w:val="0"/>
      </w:pPr>
      <w:r w:rsidRPr="001F4FB7">
        <w:lastRenderedPageBreak/>
        <w:t xml:space="preserve">On the </w:t>
      </w:r>
      <w:r w:rsidRPr="001F4FB7">
        <w:rPr>
          <w:i/>
        </w:rPr>
        <w:t>Tools | Board</w:t>
      </w:r>
      <w:r w:rsidRPr="001F4FB7">
        <w:t xml:space="preserve"> menu, ensure the correct </w:t>
      </w:r>
      <w:r w:rsidR="00215D7E" w:rsidRPr="001F4FB7">
        <w:t xml:space="preserve">target </w:t>
      </w:r>
      <w:r w:rsidRPr="001F4FB7">
        <w:t>board type to be programmed</w:t>
      </w:r>
      <w:r w:rsidR="00BC75A4" w:rsidRPr="001F4FB7">
        <w:t xml:space="preserve"> has been selected</w:t>
      </w:r>
      <w:r w:rsidRPr="001F4FB7">
        <w:t xml:space="preserve">, in this case </w:t>
      </w:r>
      <w:r w:rsidRPr="001F4FB7">
        <w:rPr>
          <w:i/>
        </w:rPr>
        <w:t xml:space="preserve">Simulator </w:t>
      </w:r>
      <w:r w:rsidR="00797994" w:rsidRPr="001F4FB7">
        <w:rPr>
          <w:i/>
        </w:rPr>
        <w:t xml:space="preserve">Board </w:t>
      </w:r>
      <w:r w:rsidRPr="001F4FB7">
        <w:rPr>
          <w:i/>
        </w:rPr>
        <w:t xml:space="preserve">Interface </w:t>
      </w:r>
      <w:r w:rsidR="00B9287A" w:rsidRPr="001F4FB7">
        <w:rPr>
          <w:i/>
        </w:rPr>
        <w:t>(Type 2</w:t>
      </w:r>
      <w:r w:rsidR="00B76F90">
        <w:rPr>
          <w:i/>
        </w:rPr>
        <w:t xml:space="preserve"> Rev E+</w:t>
      </w:r>
      <w:r w:rsidR="00B9287A" w:rsidRPr="001F4FB7">
        <w:rPr>
          <w:i/>
        </w:rPr>
        <w:t xml:space="preserve">) </w:t>
      </w:r>
      <w:r w:rsidRPr="001F4FB7">
        <w:rPr>
          <w:i/>
        </w:rPr>
        <w:t>(ICSP)</w:t>
      </w:r>
      <w:r w:rsidR="00917E91" w:rsidRPr="001F4FB7">
        <w:rPr>
          <w:rStyle w:val="FootnoteReference"/>
        </w:rPr>
        <w:footnoteReference w:id="29"/>
      </w:r>
      <w:r w:rsidR="00B76F90" w:rsidRPr="00405050">
        <w:rPr>
          <w:i/>
          <w:vertAlign w:val="superscript"/>
        </w:rPr>
        <w:t>,</w:t>
      </w:r>
      <w:r w:rsidR="00B76F90">
        <w:rPr>
          <w:rStyle w:val="FootnoteReference"/>
          <w:i/>
        </w:rPr>
        <w:footnoteReference w:id="30"/>
      </w:r>
      <w:r w:rsidRPr="001F4FB7">
        <w:t xml:space="preserve">. </w:t>
      </w:r>
    </w:p>
    <w:p w14:paraId="6B4A924B" w14:textId="34E700D8" w:rsidR="00D3619F" w:rsidRDefault="00B76F90" w:rsidP="007214A0">
      <w:pPr>
        <w:pStyle w:val="ListParagraph"/>
        <w:keepNext/>
        <w:jc w:val="center"/>
      </w:pPr>
      <w:r>
        <w:rPr>
          <w:noProof/>
        </w:rPr>
        <w:drawing>
          <wp:inline distT="0" distB="0" distL="0" distR="0" wp14:anchorId="76331807" wp14:editId="5CCA9E09">
            <wp:extent cx="5040000" cy="5612400"/>
            <wp:effectExtent l="19050" t="19050" r="27305" b="26670"/>
            <wp:docPr id="89" name="Picture 8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09 - T2SimBoardSelectRevE.png"/>
                    <pic:cNvPicPr/>
                  </pic:nvPicPr>
                  <pic:blipFill>
                    <a:blip r:embed="rId73">
                      <a:extLst>
                        <a:ext uri="{28A0092B-C50C-407E-A947-70E740481C1C}">
                          <a14:useLocalDpi xmlns:a14="http://schemas.microsoft.com/office/drawing/2010/main" val="0"/>
                        </a:ext>
                      </a:extLst>
                    </a:blip>
                    <a:stretch>
                      <a:fillRect/>
                    </a:stretch>
                  </pic:blipFill>
                  <pic:spPr>
                    <a:xfrm>
                      <a:off x="0" y="0"/>
                      <a:ext cx="5040000" cy="5612400"/>
                    </a:xfrm>
                    <a:prstGeom prst="rect">
                      <a:avLst/>
                    </a:prstGeom>
                    <a:ln w="12700">
                      <a:solidFill>
                        <a:schemeClr val="tx1"/>
                      </a:solidFill>
                    </a:ln>
                  </pic:spPr>
                </pic:pic>
              </a:graphicData>
            </a:graphic>
          </wp:inline>
        </w:drawing>
      </w:r>
    </w:p>
    <w:p w14:paraId="26DB455A" w14:textId="5A7B7D0E" w:rsidR="00006D96" w:rsidRDefault="00D3619F" w:rsidP="007214A0">
      <w:pPr>
        <w:pStyle w:val="Caption"/>
        <w:ind w:left="720"/>
        <w:jc w:val="center"/>
        <w:rPr>
          <w:color w:val="00B050"/>
        </w:rPr>
      </w:pPr>
      <w:bookmarkStart w:id="410" w:name="_Toc80969043"/>
      <w:r>
        <w:t xml:space="preserve">Figure </w:t>
      </w:r>
      <w:r w:rsidR="00D15F53">
        <w:rPr>
          <w:noProof/>
        </w:rPr>
        <w:fldChar w:fldCharType="begin"/>
      </w:r>
      <w:r w:rsidR="00D15F53">
        <w:rPr>
          <w:noProof/>
        </w:rPr>
        <w:instrText xml:space="preserve"> SEQ Figure \* ARABIC </w:instrText>
      </w:r>
      <w:r w:rsidR="00D15F53">
        <w:rPr>
          <w:noProof/>
        </w:rPr>
        <w:fldChar w:fldCharType="separate"/>
      </w:r>
      <w:r w:rsidR="00476E07">
        <w:rPr>
          <w:noProof/>
        </w:rPr>
        <w:t>52</w:t>
      </w:r>
      <w:r w:rsidR="00D15F53">
        <w:rPr>
          <w:noProof/>
        </w:rPr>
        <w:fldChar w:fldCharType="end"/>
      </w:r>
      <w:r>
        <w:t xml:space="preserve"> – Arduino IDE Target Board Selection</w:t>
      </w:r>
      <w:bookmarkEnd w:id="410"/>
    </w:p>
    <w:p w14:paraId="45005C25" w14:textId="77777777" w:rsidR="00D3619F" w:rsidRPr="001F4FB7" w:rsidRDefault="00D3619F" w:rsidP="006C4A3A">
      <w:pPr>
        <w:pStyle w:val="ListParagraph"/>
        <w:keepNext/>
        <w:numPr>
          <w:ilvl w:val="0"/>
          <w:numId w:val="8"/>
        </w:numPr>
        <w:spacing w:after="120"/>
        <w:ind w:left="714" w:hanging="357"/>
        <w:contextualSpacing w:val="0"/>
      </w:pPr>
      <w:r w:rsidRPr="001F4FB7">
        <w:lastRenderedPageBreak/>
        <w:t xml:space="preserve">On the </w:t>
      </w:r>
      <w:r w:rsidRPr="001F4FB7">
        <w:rPr>
          <w:i/>
        </w:rPr>
        <w:t>Tools | Programmer</w:t>
      </w:r>
      <w:r w:rsidRPr="001F4FB7">
        <w:t xml:space="preserve"> menu, select </w:t>
      </w:r>
      <w:r w:rsidRPr="001F4FB7">
        <w:rPr>
          <w:i/>
        </w:rPr>
        <w:t>Arduino as ISP</w:t>
      </w:r>
      <w:r w:rsidRPr="001F4FB7">
        <w:t xml:space="preserve"> as the programmer type.</w:t>
      </w:r>
    </w:p>
    <w:p w14:paraId="39DBD819" w14:textId="77777777" w:rsidR="00D3619F" w:rsidRDefault="00917E91" w:rsidP="007214A0">
      <w:pPr>
        <w:pStyle w:val="ListParagraph"/>
        <w:keepNext/>
        <w:spacing w:after="120"/>
        <w:contextualSpacing w:val="0"/>
        <w:jc w:val="center"/>
      </w:pPr>
      <w:r>
        <w:rPr>
          <w:noProof/>
          <w:lang w:eastAsia="en-GB"/>
        </w:rPr>
        <w:drawing>
          <wp:inline distT="0" distB="0" distL="0" distR="0" wp14:anchorId="3A500284" wp14:editId="2A7D623D">
            <wp:extent cx="4320000" cy="3852000"/>
            <wp:effectExtent l="19050" t="19050" r="23495" b="1524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 - ProgrammerSelect.png"/>
                    <pic:cNvPicPr/>
                  </pic:nvPicPr>
                  <pic:blipFill>
                    <a:blip r:embed="rId74">
                      <a:extLst>
                        <a:ext uri="{28A0092B-C50C-407E-A947-70E740481C1C}">
                          <a14:useLocalDpi xmlns:a14="http://schemas.microsoft.com/office/drawing/2010/main" val="0"/>
                        </a:ext>
                      </a:extLst>
                    </a:blip>
                    <a:stretch>
                      <a:fillRect/>
                    </a:stretch>
                  </pic:blipFill>
                  <pic:spPr>
                    <a:xfrm>
                      <a:off x="0" y="0"/>
                      <a:ext cx="4320000" cy="3852000"/>
                    </a:xfrm>
                    <a:prstGeom prst="rect">
                      <a:avLst/>
                    </a:prstGeom>
                    <a:ln w="12700">
                      <a:solidFill>
                        <a:schemeClr val="tx1"/>
                      </a:solidFill>
                    </a:ln>
                  </pic:spPr>
                </pic:pic>
              </a:graphicData>
            </a:graphic>
          </wp:inline>
        </w:drawing>
      </w:r>
    </w:p>
    <w:p w14:paraId="41FE1D0F" w14:textId="1B292303" w:rsidR="00D3619F" w:rsidRDefault="00D3619F" w:rsidP="007214A0">
      <w:pPr>
        <w:pStyle w:val="Caption"/>
        <w:ind w:left="720"/>
        <w:jc w:val="center"/>
        <w:rPr>
          <w:color w:val="00B050"/>
        </w:rPr>
      </w:pPr>
      <w:bookmarkStart w:id="411" w:name="_Toc80969044"/>
      <w:r>
        <w:t xml:space="preserve">Figure </w:t>
      </w:r>
      <w:r w:rsidR="00D15F53">
        <w:rPr>
          <w:noProof/>
        </w:rPr>
        <w:fldChar w:fldCharType="begin"/>
      </w:r>
      <w:r w:rsidR="00D15F53">
        <w:rPr>
          <w:noProof/>
        </w:rPr>
        <w:instrText xml:space="preserve"> SEQ Figure \* ARABIC </w:instrText>
      </w:r>
      <w:r w:rsidR="00D15F53">
        <w:rPr>
          <w:noProof/>
        </w:rPr>
        <w:fldChar w:fldCharType="separate"/>
      </w:r>
      <w:r w:rsidR="00476E07">
        <w:rPr>
          <w:noProof/>
        </w:rPr>
        <w:t>53</w:t>
      </w:r>
      <w:r w:rsidR="00D15F53">
        <w:rPr>
          <w:noProof/>
        </w:rPr>
        <w:fldChar w:fldCharType="end"/>
      </w:r>
      <w:r>
        <w:t xml:space="preserve"> – Arduino IDE </w:t>
      </w:r>
      <w:r w:rsidR="008B621C">
        <w:t>Programmer</w:t>
      </w:r>
      <w:r>
        <w:t xml:space="preserve"> Selection</w:t>
      </w:r>
      <w:bookmarkEnd w:id="411"/>
    </w:p>
    <w:p w14:paraId="4CADAA74" w14:textId="77777777" w:rsidR="00D3619F" w:rsidRPr="001F4FB7" w:rsidRDefault="00D3619F" w:rsidP="006C4A3A">
      <w:pPr>
        <w:pStyle w:val="ListParagraph"/>
        <w:keepNext/>
        <w:numPr>
          <w:ilvl w:val="0"/>
          <w:numId w:val="8"/>
        </w:numPr>
        <w:spacing w:after="120"/>
        <w:ind w:left="714" w:hanging="357"/>
        <w:contextualSpacing w:val="0"/>
      </w:pPr>
      <w:r w:rsidRPr="001F4FB7">
        <w:lastRenderedPageBreak/>
        <w:t xml:space="preserve">On the </w:t>
      </w:r>
      <w:r w:rsidRPr="001F4FB7">
        <w:rPr>
          <w:i/>
        </w:rPr>
        <w:t>Tools</w:t>
      </w:r>
      <w:r w:rsidRPr="001F4FB7">
        <w:t xml:space="preserve"> menu, select </w:t>
      </w:r>
      <w:r w:rsidRPr="001F4FB7">
        <w:rPr>
          <w:i/>
        </w:rPr>
        <w:t>Burn Bootloader</w:t>
      </w:r>
      <w:r w:rsidRPr="001F4FB7">
        <w:t xml:space="preserve">. The microcontroller fuses </w:t>
      </w:r>
      <w:r w:rsidR="00917E91" w:rsidRPr="001F4FB7">
        <w:t xml:space="preserve">on the Simulator Interface Board </w:t>
      </w:r>
      <w:r w:rsidRPr="001F4FB7">
        <w:t xml:space="preserve">will be set. Verify that the burn process completed successfully by looking for the </w:t>
      </w:r>
      <w:r w:rsidRPr="001F4FB7">
        <w:rPr>
          <w:i/>
        </w:rPr>
        <w:t>Done burning bootloader</w:t>
      </w:r>
      <w:r w:rsidRPr="001F4FB7">
        <w:t xml:space="preserve"> message.</w:t>
      </w:r>
    </w:p>
    <w:p w14:paraId="3D711475" w14:textId="77777777" w:rsidR="00D3619F" w:rsidRDefault="00917E91" w:rsidP="007214A0">
      <w:pPr>
        <w:pStyle w:val="ListParagraph"/>
        <w:keepNext/>
        <w:jc w:val="center"/>
      </w:pPr>
      <w:r>
        <w:rPr>
          <w:noProof/>
          <w:lang w:eastAsia="en-GB"/>
        </w:rPr>
        <w:drawing>
          <wp:inline distT="0" distB="0" distL="0" distR="0" wp14:anchorId="272E814C" wp14:editId="3E2310DC">
            <wp:extent cx="3240000" cy="3888000"/>
            <wp:effectExtent l="19050" t="19050" r="17780" b="1778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 - BurnBootloader.png"/>
                    <pic:cNvPicPr/>
                  </pic:nvPicPr>
                  <pic:blipFill>
                    <a:blip r:embed="rId75">
                      <a:extLst>
                        <a:ext uri="{28A0092B-C50C-407E-A947-70E740481C1C}">
                          <a14:useLocalDpi xmlns:a14="http://schemas.microsoft.com/office/drawing/2010/main" val="0"/>
                        </a:ext>
                      </a:extLst>
                    </a:blip>
                    <a:stretch>
                      <a:fillRect/>
                    </a:stretch>
                  </pic:blipFill>
                  <pic:spPr>
                    <a:xfrm>
                      <a:off x="0" y="0"/>
                      <a:ext cx="3240000" cy="3888000"/>
                    </a:xfrm>
                    <a:prstGeom prst="rect">
                      <a:avLst/>
                    </a:prstGeom>
                    <a:ln w="12700">
                      <a:solidFill>
                        <a:schemeClr val="tx1"/>
                      </a:solidFill>
                    </a:ln>
                  </pic:spPr>
                </pic:pic>
              </a:graphicData>
            </a:graphic>
          </wp:inline>
        </w:drawing>
      </w:r>
    </w:p>
    <w:p w14:paraId="362AB10F" w14:textId="22B7A3DA" w:rsidR="00006D96" w:rsidRPr="00D3619F" w:rsidRDefault="00D3619F" w:rsidP="007214A0">
      <w:pPr>
        <w:pStyle w:val="Caption"/>
        <w:ind w:left="720"/>
        <w:jc w:val="center"/>
      </w:pPr>
      <w:bookmarkStart w:id="412" w:name="_Toc80969045"/>
      <w:r>
        <w:t xml:space="preserve">Figure </w:t>
      </w:r>
      <w:r w:rsidR="00D15F53">
        <w:rPr>
          <w:noProof/>
        </w:rPr>
        <w:fldChar w:fldCharType="begin"/>
      </w:r>
      <w:r w:rsidR="00D15F53">
        <w:rPr>
          <w:noProof/>
        </w:rPr>
        <w:instrText xml:space="preserve"> SEQ Figure \* ARABIC </w:instrText>
      </w:r>
      <w:r w:rsidR="00D15F53">
        <w:rPr>
          <w:noProof/>
        </w:rPr>
        <w:fldChar w:fldCharType="separate"/>
      </w:r>
      <w:r w:rsidR="00476E07">
        <w:rPr>
          <w:noProof/>
        </w:rPr>
        <w:t>54</w:t>
      </w:r>
      <w:r w:rsidR="00D15F53">
        <w:rPr>
          <w:noProof/>
        </w:rPr>
        <w:fldChar w:fldCharType="end"/>
      </w:r>
      <w:r>
        <w:t xml:space="preserve"> – Arduino IDE Burn Bootloader</w:t>
      </w:r>
      <w:bookmarkEnd w:id="412"/>
    </w:p>
    <w:p w14:paraId="1ED75D26" w14:textId="77777777" w:rsidR="007214A0" w:rsidRPr="001F4FB7" w:rsidRDefault="007214A0" w:rsidP="006C4A3A">
      <w:pPr>
        <w:pStyle w:val="ListParagraph"/>
        <w:numPr>
          <w:ilvl w:val="0"/>
          <w:numId w:val="8"/>
        </w:numPr>
      </w:pPr>
      <w:r w:rsidRPr="001F4FB7">
        <w:rPr>
          <w:b/>
        </w:rPr>
        <w:t>Important note:</w:t>
      </w:r>
      <w:r w:rsidRPr="001F4FB7">
        <w:t xml:space="preserve"> If a microcontroller </w:t>
      </w:r>
      <w:r w:rsidR="00215D7E" w:rsidRPr="001F4FB7">
        <w:t xml:space="preserve">previously used in </w:t>
      </w:r>
      <w:r w:rsidRPr="001F4FB7">
        <w:t xml:space="preserve">an Arduino board </w:t>
      </w:r>
      <w:r w:rsidR="00BC75A4" w:rsidRPr="001F4FB7">
        <w:t xml:space="preserve">is to be re-used </w:t>
      </w:r>
      <w:r w:rsidRPr="001F4FB7">
        <w:t>on the Simulator Interface board, carry out the steps above to set the fuses before removing the microcontroller from the donor Arduino. Brand new ATmega328P-PU microcontrollers should be configured to use the 8MHz internal clock by default, but one</w:t>
      </w:r>
      <w:r w:rsidR="00215D7E" w:rsidRPr="001F4FB7">
        <w:t>s</w:t>
      </w:r>
      <w:r w:rsidRPr="001F4FB7">
        <w:t xml:space="preserve"> previously used on an Arduino will be configured to require </w:t>
      </w:r>
      <w:r w:rsidR="00215D7E" w:rsidRPr="001F4FB7">
        <w:t>an</w:t>
      </w:r>
      <w:r w:rsidRPr="001F4FB7">
        <w:t xml:space="preserve"> external crystal clock. Once you have set the fuses, move the microcontroller from the donor Arduino to the Simulator Interface Board.</w:t>
      </w:r>
    </w:p>
    <w:p w14:paraId="471D4655" w14:textId="77777777" w:rsidR="007214A0" w:rsidRPr="001F4FB7" w:rsidRDefault="007214A0" w:rsidP="006C4A3A">
      <w:pPr>
        <w:pStyle w:val="ListParagraph"/>
        <w:numPr>
          <w:ilvl w:val="0"/>
          <w:numId w:val="8"/>
        </w:numPr>
      </w:pPr>
      <w:r w:rsidRPr="001F4FB7">
        <w:t xml:space="preserve">Note that if new firmware </w:t>
      </w:r>
      <w:r w:rsidR="00BC75A4" w:rsidRPr="001F4FB7">
        <w:t xml:space="preserve">is being uploaded </w:t>
      </w:r>
      <w:r w:rsidRPr="001F4FB7">
        <w:t>to an existing Simulator Interface Board, there should be no need to go through the steps to set the fuses every time, unless a change in fuse values is required by the new firmware.</w:t>
      </w:r>
    </w:p>
    <w:p w14:paraId="49200850" w14:textId="77777777" w:rsidR="00D3619F" w:rsidRPr="001F4FB7" w:rsidRDefault="00D3619F" w:rsidP="00D3619F">
      <w:r w:rsidRPr="001F4FB7">
        <w:t xml:space="preserve">The </w:t>
      </w:r>
      <w:r w:rsidR="007214A0" w:rsidRPr="001F4FB7">
        <w:t xml:space="preserve">microcontroller is </w:t>
      </w:r>
      <w:r w:rsidRPr="001F4FB7">
        <w:t xml:space="preserve">now ready for </w:t>
      </w:r>
      <w:r w:rsidR="007214A0" w:rsidRPr="001F4FB7">
        <w:t>firmware upload</w:t>
      </w:r>
      <w:r w:rsidRPr="001F4FB7">
        <w:t>.</w:t>
      </w:r>
    </w:p>
    <w:p w14:paraId="6CEBD24E" w14:textId="77777777" w:rsidR="00006D96" w:rsidRDefault="00AD4B47" w:rsidP="00166FBD">
      <w:pPr>
        <w:pStyle w:val="Heading2"/>
        <w:pageBreakBefore/>
      </w:pPr>
      <w:bookmarkStart w:id="413" w:name="_Toc80968961"/>
      <w:r>
        <w:lastRenderedPageBreak/>
        <w:t>Firmware Upload</w:t>
      </w:r>
      <w:bookmarkEnd w:id="413"/>
    </w:p>
    <w:p w14:paraId="2DEFF419" w14:textId="77777777" w:rsidR="00A02E53" w:rsidRPr="001F4FB7" w:rsidRDefault="00A02E53" w:rsidP="00A02E53">
      <w:r w:rsidRPr="001F4FB7">
        <w:t>Perform the following steps to upload the</w:t>
      </w:r>
      <w:r w:rsidR="001F4FB7">
        <w:t xml:space="preserve"> Type 2</w:t>
      </w:r>
      <w:r w:rsidRPr="001F4FB7">
        <w:t xml:space="preserve"> Simulator Interface firmware to the board.</w:t>
      </w:r>
    </w:p>
    <w:p w14:paraId="69741D00" w14:textId="77777777" w:rsidR="00A02E53" w:rsidRPr="001F4FB7" w:rsidRDefault="00A02E53" w:rsidP="006C4A3A">
      <w:pPr>
        <w:pStyle w:val="ListParagraph"/>
        <w:numPr>
          <w:ilvl w:val="0"/>
          <w:numId w:val="9"/>
        </w:numPr>
      </w:pPr>
      <w:r w:rsidRPr="001F4FB7">
        <w:t>Connect the Simulator Interface Board to the programmer as described in the previous section.</w:t>
      </w:r>
    </w:p>
    <w:p w14:paraId="26897280" w14:textId="77777777" w:rsidR="00A02E53" w:rsidRPr="001F4FB7" w:rsidRDefault="00A02E53" w:rsidP="006C4A3A">
      <w:pPr>
        <w:pStyle w:val="ListParagraph"/>
        <w:numPr>
          <w:ilvl w:val="0"/>
          <w:numId w:val="9"/>
        </w:numPr>
      </w:pPr>
      <w:r w:rsidRPr="001F4FB7">
        <w:t>Download and install the MemoryFree</w:t>
      </w:r>
      <w:r w:rsidRPr="001F4FB7">
        <w:rPr>
          <w:rStyle w:val="FootnoteReference"/>
        </w:rPr>
        <w:footnoteReference w:id="31"/>
      </w:r>
      <w:r w:rsidRPr="001F4FB7">
        <w:t xml:space="preserve"> and VTSerial</w:t>
      </w:r>
      <w:r w:rsidRPr="001F4FB7">
        <w:rPr>
          <w:rStyle w:val="FootnoteReference"/>
        </w:rPr>
        <w:footnoteReference w:id="32"/>
      </w:r>
      <w:r w:rsidRPr="001F4FB7">
        <w:t xml:space="preserve"> libraries. For convenience these libraries are can also be found in the GitHub repository with the Simulator Interface firmware.</w:t>
      </w:r>
      <w:r w:rsidR="004F3A7E" w:rsidRPr="001F4FB7">
        <w:t xml:space="preserve"> Note that the libraries </w:t>
      </w:r>
      <w:r w:rsidR="00BC75A4" w:rsidRPr="001F4FB7">
        <w:t xml:space="preserve">can be installed </w:t>
      </w:r>
      <w:r w:rsidR="004F3A7E" w:rsidRPr="001F4FB7">
        <w:t xml:space="preserve">straight from the </w:t>
      </w:r>
      <w:r w:rsidR="00A93DF4" w:rsidRPr="001F4FB7">
        <w:t xml:space="preserve">compressed </w:t>
      </w:r>
      <w:r w:rsidR="004F3A7E" w:rsidRPr="001F4FB7">
        <w:t>zip</w:t>
      </w:r>
      <w:r w:rsidR="00A93DF4" w:rsidRPr="001F4FB7">
        <w:t xml:space="preserve"> </w:t>
      </w:r>
      <w:r w:rsidR="004F3A7E" w:rsidRPr="001F4FB7">
        <w:t xml:space="preserve">files by selecting </w:t>
      </w:r>
      <w:r w:rsidR="004F3A7E" w:rsidRPr="001F4FB7">
        <w:rPr>
          <w:i/>
        </w:rPr>
        <w:t>Add .ZIP Library</w:t>
      </w:r>
      <w:r w:rsidR="004F3A7E" w:rsidRPr="001F4FB7">
        <w:t xml:space="preserve"> from the </w:t>
      </w:r>
      <w:r w:rsidR="004F3A7E" w:rsidRPr="001F4FB7">
        <w:rPr>
          <w:i/>
        </w:rPr>
        <w:t>Sketch | Include Library</w:t>
      </w:r>
      <w:r w:rsidR="004F3A7E" w:rsidRPr="001F4FB7">
        <w:t xml:space="preserve"> menu.</w:t>
      </w:r>
    </w:p>
    <w:p w14:paraId="01FA68C1" w14:textId="77777777" w:rsidR="004F3A7E" w:rsidRDefault="00917E91" w:rsidP="00D57358">
      <w:pPr>
        <w:ind w:left="360"/>
        <w:jc w:val="center"/>
      </w:pPr>
      <w:r>
        <w:rPr>
          <w:noProof/>
          <w:lang w:eastAsia="en-GB"/>
        </w:rPr>
        <w:drawing>
          <wp:inline distT="0" distB="0" distL="0" distR="0" wp14:anchorId="624A9000" wp14:editId="61834629">
            <wp:extent cx="3240000" cy="3895200"/>
            <wp:effectExtent l="19050" t="19050" r="17780" b="1016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 - AddZipLibrary.png"/>
                    <pic:cNvPicPr/>
                  </pic:nvPicPr>
                  <pic:blipFill>
                    <a:blip r:embed="rId76">
                      <a:extLst>
                        <a:ext uri="{28A0092B-C50C-407E-A947-70E740481C1C}">
                          <a14:useLocalDpi xmlns:a14="http://schemas.microsoft.com/office/drawing/2010/main" val="0"/>
                        </a:ext>
                      </a:extLst>
                    </a:blip>
                    <a:stretch>
                      <a:fillRect/>
                    </a:stretch>
                  </pic:blipFill>
                  <pic:spPr>
                    <a:xfrm>
                      <a:off x="0" y="0"/>
                      <a:ext cx="3240000" cy="3895200"/>
                    </a:xfrm>
                    <a:prstGeom prst="rect">
                      <a:avLst/>
                    </a:prstGeom>
                    <a:ln w="12700">
                      <a:solidFill>
                        <a:schemeClr val="tx1"/>
                      </a:solidFill>
                    </a:ln>
                  </pic:spPr>
                </pic:pic>
              </a:graphicData>
            </a:graphic>
          </wp:inline>
        </w:drawing>
      </w:r>
    </w:p>
    <w:p w14:paraId="7E9155D4" w14:textId="6A2E23B4" w:rsidR="004F3A7E" w:rsidRDefault="004F3A7E" w:rsidP="004F3A7E">
      <w:pPr>
        <w:pStyle w:val="Caption"/>
        <w:ind w:left="720"/>
        <w:jc w:val="center"/>
        <w:rPr>
          <w:color w:val="00B050"/>
        </w:rPr>
      </w:pPr>
      <w:bookmarkStart w:id="418" w:name="_Toc80969046"/>
      <w:r>
        <w:t xml:space="preserve">Figure </w:t>
      </w:r>
      <w:r w:rsidR="00D15F53">
        <w:rPr>
          <w:noProof/>
        </w:rPr>
        <w:fldChar w:fldCharType="begin"/>
      </w:r>
      <w:r w:rsidR="00D15F53">
        <w:rPr>
          <w:noProof/>
        </w:rPr>
        <w:instrText xml:space="preserve"> SEQ Figure \* ARABIC </w:instrText>
      </w:r>
      <w:r w:rsidR="00D15F53">
        <w:rPr>
          <w:noProof/>
        </w:rPr>
        <w:fldChar w:fldCharType="separate"/>
      </w:r>
      <w:r w:rsidR="00476E07">
        <w:rPr>
          <w:noProof/>
        </w:rPr>
        <w:t>55</w:t>
      </w:r>
      <w:r w:rsidR="00D15F53">
        <w:rPr>
          <w:noProof/>
        </w:rPr>
        <w:fldChar w:fldCharType="end"/>
      </w:r>
      <w:r>
        <w:t xml:space="preserve"> </w:t>
      </w:r>
      <w:r w:rsidR="003A2793">
        <w:t>–</w:t>
      </w:r>
      <w:r>
        <w:t xml:space="preserve"> Arduino IDE Add Library</w:t>
      </w:r>
      <w:bookmarkEnd w:id="418"/>
    </w:p>
    <w:p w14:paraId="28969C2E" w14:textId="38CB0569" w:rsidR="00917E91" w:rsidRPr="001F4FB7" w:rsidRDefault="00A02E53" w:rsidP="006C4A3A">
      <w:pPr>
        <w:pStyle w:val="ListParagraph"/>
        <w:numPr>
          <w:ilvl w:val="0"/>
          <w:numId w:val="9"/>
        </w:numPr>
      </w:pPr>
      <w:r w:rsidRPr="001F4FB7">
        <w:t xml:space="preserve">Download the Simulator Interface firmware </w:t>
      </w:r>
      <w:r w:rsidR="00DB3065">
        <w:t xml:space="preserve">from GitHub </w:t>
      </w:r>
      <w:r w:rsidRPr="001F4FB7">
        <w:t xml:space="preserve">and </w:t>
      </w:r>
      <w:r w:rsidR="00917E91" w:rsidRPr="001F4FB7">
        <w:t>unpack the files into the Arduino IDE sketchbook directory noted earlier. Note that all the firmware files must be unpacked into the directory; it is not possible to compile the firmware code from within a downloaded zip file.</w:t>
      </w:r>
    </w:p>
    <w:p w14:paraId="34F26C59" w14:textId="77777777" w:rsidR="00A02E53" w:rsidRPr="001F4FB7" w:rsidRDefault="008B621C" w:rsidP="006C4A3A">
      <w:pPr>
        <w:pStyle w:val="ListParagraph"/>
        <w:numPr>
          <w:ilvl w:val="0"/>
          <w:numId w:val="9"/>
        </w:numPr>
      </w:pPr>
      <w:r w:rsidRPr="001F4FB7">
        <w:t>Load the firm</w:t>
      </w:r>
      <w:r w:rsidR="00917E91" w:rsidRPr="001F4FB7">
        <w:t xml:space="preserve">ware </w:t>
      </w:r>
      <w:r w:rsidR="00A02E53" w:rsidRPr="001F4FB7">
        <w:t>into</w:t>
      </w:r>
      <w:r w:rsidR="004F3A7E" w:rsidRPr="001F4FB7">
        <w:t xml:space="preserve"> the Arduino IDE by double clicking the name of the main file</w:t>
      </w:r>
      <w:r w:rsidR="00745D9B" w:rsidRPr="001F4FB7">
        <w:t xml:space="preserve"> in Windows Explorer</w:t>
      </w:r>
      <w:r w:rsidR="004F3A7E" w:rsidRPr="001F4FB7">
        <w:t>,</w:t>
      </w:r>
      <w:r w:rsidR="00215D7E" w:rsidRPr="001F4FB7">
        <w:t xml:space="preserve"> e.g.</w:t>
      </w:r>
      <w:r w:rsidR="004F3A7E" w:rsidRPr="001F4FB7">
        <w:t xml:space="preserve"> </w:t>
      </w:r>
      <w:r w:rsidR="00745D9B" w:rsidRPr="001F4FB7">
        <w:rPr>
          <w:i/>
        </w:rPr>
        <w:t>Type2</w:t>
      </w:r>
      <w:r w:rsidR="004F3A7E" w:rsidRPr="001F4FB7">
        <w:rPr>
          <w:i/>
        </w:rPr>
        <w:t>Interface_v</w:t>
      </w:r>
      <w:r w:rsidR="00745D9B" w:rsidRPr="001F4FB7">
        <w:rPr>
          <w:i/>
        </w:rPr>
        <w:t>3</w:t>
      </w:r>
      <w:r w:rsidR="004F3A7E" w:rsidRPr="001F4FB7">
        <w:rPr>
          <w:i/>
        </w:rPr>
        <w:t>_</w:t>
      </w:r>
      <w:r w:rsidR="00745D9B" w:rsidRPr="001F4FB7">
        <w:rPr>
          <w:i/>
        </w:rPr>
        <w:t>2</w:t>
      </w:r>
      <w:r w:rsidR="004F3A7E" w:rsidRPr="001F4FB7">
        <w:rPr>
          <w:i/>
        </w:rPr>
        <w:t>.ino</w:t>
      </w:r>
      <w:r w:rsidR="004F3A7E" w:rsidRPr="001F4FB7">
        <w:t>.</w:t>
      </w:r>
      <w:r w:rsidR="00D24C94" w:rsidRPr="001F4FB7">
        <w:t xml:space="preserve"> </w:t>
      </w:r>
    </w:p>
    <w:p w14:paraId="533371CA" w14:textId="4E35340B" w:rsidR="00A02E53" w:rsidRPr="001F4FB7" w:rsidRDefault="00A02E53" w:rsidP="006C4A3A">
      <w:pPr>
        <w:pStyle w:val="ListParagraph"/>
        <w:numPr>
          <w:ilvl w:val="0"/>
          <w:numId w:val="9"/>
        </w:numPr>
        <w:spacing w:after="120"/>
        <w:contextualSpacing w:val="0"/>
      </w:pPr>
      <w:r w:rsidRPr="001F4FB7">
        <w:t xml:space="preserve">On the </w:t>
      </w:r>
      <w:r w:rsidRPr="001F4FB7">
        <w:rPr>
          <w:i/>
        </w:rPr>
        <w:t>Tools | Board</w:t>
      </w:r>
      <w:r w:rsidRPr="001F4FB7">
        <w:t xml:space="preserve"> menu, </w:t>
      </w:r>
      <w:r w:rsidR="007A0C7C" w:rsidRPr="001F4FB7">
        <w:t xml:space="preserve">as above </w:t>
      </w:r>
      <w:r w:rsidRPr="001F4FB7">
        <w:t xml:space="preserve">ensure </w:t>
      </w:r>
      <w:r w:rsidR="00BC75A4" w:rsidRPr="001F4FB7">
        <w:t xml:space="preserve">that </w:t>
      </w:r>
      <w:r w:rsidRPr="001F4FB7">
        <w:t>the correct board type to be programmed</w:t>
      </w:r>
      <w:r w:rsidR="00BC75A4" w:rsidRPr="001F4FB7">
        <w:t xml:space="preserve"> has been selected</w:t>
      </w:r>
      <w:r w:rsidRPr="001F4FB7">
        <w:t xml:space="preserve">, in this case </w:t>
      </w:r>
      <w:r w:rsidRPr="001F4FB7">
        <w:rPr>
          <w:i/>
        </w:rPr>
        <w:t xml:space="preserve">Simulator </w:t>
      </w:r>
      <w:r w:rsidR="0001008E" w:rsidRPr="001F4FB7">
        <w:rPr>
          <w:i/>
        </w:rPr>
        <w:t xml:space="preserve">Board </w:t>
      </w:r>
      <w:r w:rsidRPr="001F4FB7">
        <w:rPr>
          <w:i/>
        </w:rPr>
        <w:t>Interface</w:t>
      </w:r>
      <w:r w:rsidR="00745D9B" w:rsidRPr="001F4FB7">
        <w:rPr>
          <w:i/>
        </w:rPr>
        <w:t xml:space="preserve"> (Type 2</w:t>
      </w:r>
      <w:r w:rsidR="000E4BC6">
        <w:rPr>
          <w:i/>
        </w:rPr>
        <w:t xml:space="preserve"> Rev E+</w:t>
      </w:r>
      <w:r w:rsidR="00745D9B" w:rsidRPr="001F4FB7">
        <w:rPr>
          <w:i/>
        </w:rPr>
        <w:t>)</w:t>
      </w:r>
      <w:r w:rsidRPr="001F4FB7">
        <w:rPr>
          <w:i/>
        </w:rPr>
        <w:t xml:space="preserve"> (ICSP)</w:t>
      </w:r>
      <w:r w:rsidRPr="001F4FB7">
        <w:t xml:space="preserve">. </w:t>
      </w:r>
    </w:p>
    <w:p w14:paraId="77A13BF4" w14:textId="77777777" w:rsidR="00A02E53" w:rsidRPr="001F4FB7" w:rsidRDefault="00A02E53" w:rsidP="006C4A3A">
      <w:pPr>
        <w:pStyle w:val="ListParagraph"/>
        <w:keepNext/>
        <w:numPr>
          <w:ilvl w:val="0"/>
          <w:numId w:val="9"/>
        </w:numPr>
        <w:spacing w:after="120"/>
        <w:contextualSpacing w:val="0"/>
      </w:pPr>
      <w:r w:rsidRPr="001F4FB7">
        <w:lastRenderedPageBreak/>
        <w:t xml:space="preserve">On the </w:t>
      </w:r>
      <w:r w:rsidRPr="001F4FB7">
        <w:rPr>
          <w:i/>
        </w:rPr>
        <w:t>Tools | Programmer</w:t>
      </w:r>
      <w:r w:rsidRPr="001F4FB7">
        <w:t xml:space="preserve"> menu, </w:t>
      </w:r>
      <w:r w:rsidR="007A0C7C" w:rsidRPr="001F4FB7">
        <w:t xml:space="preserve">as above </w:t>
      </w:r>
      <w:r w:rsidRPr="001F4FB7">
        <w:t xml:space="preserve">select </w:t>
      </w:r>
      <w:r w:rsidRPr="001F4FB7">
        <w:rPr>
          <w:i/>
        </w:rPr>
        <w:t>Arduino as ISP</w:t>
      </w:r>
      <w:r w:rsidRPr="001F4FB7">
        <w:t xml:space="preserve"> as the programmer type.</w:t>
      </w:r>
    </w:p>
    <w:p w14:paraId="7F85FD38" w14:textId="77777777" w:rsidR="00A02E53" w:rsidRPr="001F4FB7" w:rsidRDefault="00A02E53" w:rsidP="006C4A3A">
      <w:pPr>
        <w:pStyle w:val="ListParagraph"/>
        <w:keepNext/>
        <w:numPr>
          <w:ilvl w:val="0"/>
          <w:numId w:val="9"/>
        </w:numPr>
        <w:spacing w:after="120"/>
        <w:contextualSpacing w:val="0"/>
      </w:pPr>
      <w:r w:rsidRPr="001F4FB7">
        <w:t xml:space="preserve">Click the upload (arrow) button on the IDE toolbar. The </w:t>
      </w:r>
      <w:r w:rsidR="004F3A7E" w:rsidRPr="001F4FB7">
        <w:t xml:space="preserve">Simulator Interface firmware </w:t>
      </w:r>
      <w:r w:rsidRPr="001F4FB7">
        <w:t xml:space="preserve">will be compiled and uploaded to the </w:t>
      </w:r>
      <w:r w:rsidR="004F3A7E" w:rsidRPr="001F4FB7">
        <w:t xml:space="preserve">interface board. </w:t>
      </w:r>
      <w:r w:rsidRPr="001F4FB7">
        <w:t xml:space="preserve">Verify that the upload completed successfully by looking for the </w:t>
      </w:r>
      <w:r w:rsidRPr="001F4FB7">
        <w:rPr>
          <w:i/>
        </w:rPr>
        <w:t>Done uploading</w:t>
      </w:r>
      <w:r w:rsidRPr="001F4FB7">
        <w:t xml:space="preserve"> message.</w:t>
      </w:r>
    </w:p>
    <w:p w14:paraId="525037AB" w14:textId="77777777" w:rsidR="00A02E53" w:rsidRDefault="00745D9B" w:rsidP="00A02E53">
      <w:pPr>
        <w:pStyle w:val="ListParagraph"/>
        <w:keepNext/>
        <w:spacing w:after="120"/>
        <w:contextualSpacing w:val="0"/>
        <w:jc w:val="center"/>
      </w:pPr>
      <w:r>
        <w:rPr>
          <w:noProof/>
        </w:rPr>
        <w:drawing>
          <wp:inline distT="0" distB="0" distL="0" distR="0" wp14:anchorId="04277DE5" wp14:editId="7A157C5A">
            <wp:extent cx="3240000" cy="3664800"/>
            <wp:effectExtent l="19050" t="19050" r="17780" b="1206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T2UploadComplete.png"/>
                    <pic:cNvPicPr/>
                  </pic:nvPicPr>
                  <pic:blipFill>
                    <a:blip r:embed="rId77">
                      <a:extLst>
                        <a:ext uri="{28A0092B-C50C-407E-A947-70E740481C1C}">
                          <a14:useLocalDpi xmlns:a14="http://schemas.microsoft.com/office/drawing/2010/main" val="0"/>
                        </a:ext>
                      </a:extLst>
                    </a:blip>
                    <a:stretch>
                      <a:fillRect/>
                    </a:stretch>
                  </pic:blipFill>
                  <pic:spPr>
                    <a:xfrm>
                      <a:off x="0" y="0"/>
                      <a:ext cx="3240000" cy="3664800"/>
                    </a:xfrm>
                    <a:prstGeom prst="rect">
                      <a:avLst/>
                    </a:prstGeom>
                    <a:ln w="12700">
                      <a:solidFill>
                        <a:schemeClr val="tx1"/>
                      </a:solidFill>
                    </a:ln>
                  </pic:spPr>
                </pic:pic>
              </a:graphicData>
            </a:graphic>
          </wp:inline>
        </w:drawing>
      </w:r>
    </w:p>
    <w:p w14:paraId="6A746B5E" w14:textId="0EB9CD59" w:rsidR="00A02E53" w:rsidRPr="00DA5E27" w:rsidRDefault="00A02E53" w:rsidP="00A02E53">
      <w:pPr>
        <w:pStyle w:val="Caption"/>
        <w:ind w:left="720"/>
        <w:jc w:val="center"/>
        <w:rPr>
          <w:color w:val="00B050"/>
        </w:rPr>
      </w:pPr>
      <w:bookmarkStart w:id="419" w:name="_Toc80969047"/>
      <w:r>
        <w:t xml:space="preserve">Figure </w:t>
      </w:r>
      <w:r w:rsidR="00D15F53">
        <w:rPr>
          <w:noProof/>
        </w:rPr>
        <w:fldChar w:fldCharType="begin"/>
      </w:r>
      <w:r w:rsidR="00D15F53">
        <w:rPr>
          <w:noProof/>
        </w:rPr>
        <w:instrText xml:space="preserve"> SEQ Figure \* ARABIC </w:instrText>
      </w:r>
      <w:r w:rsidR="00D15F53">
        <w:rPr>
          <w:noProof/>
        </w:rPr>
        <w:fldChar w:fldCharType="separate"/>
      </w:r>
      <w:r w:rsidR="00476E07">
        <w:rPr>
          <w:noProof/>
        </w:rPr>
        <w:t>56</w:t>
      </w:r>
      <w:r w:rsidR="00D15F53">
        <w:rPr>
          <w:noProof/>
        </w:rPr>
        <w:fldChar w:fldCharType="end"/>
      </w:r>
      <w:r>
        <w:t xml:space="preserve"> – Arduino IDE </w:t>
      </w:r>
      <w:r w:rsidR="004F3A7E">
        <w:t>Firmware</w:t>
      </w:r>
      <w:r>
        <w:t xml:space="preserve"> Upload</w:t>
      </w:r>
      <w:bookmarkEnd w:id="419"/>
    </w:p>
    <w:p w14:paraId="0F47E399" w14:textId="77777777" w:rsidR="00A02E53" w:rsidRPr="001F4FB7" w:rsidRDefault="00A02E53" w:rsidP="006C4A3A">
      <w:pPr>
        <w:pStyle w:val="ListParagraph"/>
        <w:numPr>
          <w:ilvl w:val="0"/>
          <w:numId w:val="9"/>
        </w:numPr>
        <w:ind w:left="714" w:hanging="357"/>
      </w:pPr>
      <w:r w:rsidRPr="001F4FB7">
        <w:t>A failed upload will be indicated by error messages in the status area at the bottom of the IDE window.</w:t>
      </w:r>
    </w:p>
    <w:p w14:paraId="53F30E04" w14:textId="77777777" w:rsidR="004F3A7E" w:rsidRPr="001F4FB7" w:rsidRDefault="004F3A7E" w:rsidP="006C4A3A">
      <w:pPr>
        <w:pStyle w:val="ListParagraph"/>
        <w:numPr>
          <w:ilvl w:val="0"/>
          <w:numId w:val="9"/>
        </w:numPr>
        <w:ind w:left="714" w:hanging="357"/>
      </w:pPr>
      <w:r w:rsidRPr="001F4FB7">
        <w:t xml:space="preserve">When the upload has completed the Simulator Interface board will be reset, and </w:t>
      </w:r>
      <w:r w:rsidR="00215D7E" w:rsidRPr="001F4FB7">
        <w:t xml:space="preserve">on restarting </w:t>
      </w:r>
      <w:r w:rsidRPr="001F4FB7">
        <w:t xml:space="preserve">the yellow diagnostic LED will flash according to the firmware version, for example </w:t>
      </w:r>
      <w:r w:rsidR="000E3FE4" w:rsidRPr="001F4FB7">
        <w:t>three</w:t>
      </w:r>
      <w:r w:rsidRPr="001F4FB7">
        <w:t xml:space="preserve"> long and </w:t>
      </w:r>
      <w:r w:rsidR="000E3FE4" w:rsidRPr="001F4FB7">
        <w:t xml:space="preserve">two </w:t>
      </w:r>
      <w:r w:rsidRPr="001F4FB7">
        <w:t xml:space="preserve">short flashes </w:t>
      </w:r>
      <w:r w:rsidR="00215D7E" w:rsidRPr="001F4FB7">
        <w:t xml:space="preserve">indicates firmware </w:t>
      </w:r>
      <w:r w:rsidRPr="001F4FB7">
        <w:t xml:space="preserve">version </w:t>
      </w:r>
      <w:r w:rsidR="000E3FE4" w:rsidRPr="001F4FB7">
        <w:t>3.2</w:t>
      </w:r>
      <w:r w:rsidRPr="001F4FB7">
        <w:t>.</w:t>
      </w:r>
    </w:p>
    <w:p w14:paraId="2E6D9A74" w14:textId="77777777" w:rsidR="00A02E53" w:rsidRPr="001F4FB7" w:rsidRDefault="00A02E53" w:rsidP="006C4A3A">
      <w:pPr>
        <w:pStyle w:val="ListParagraph"/>
        <w:numPr>
          <w:ilvl w:val="0"/>
          <w:numId w:val="9"/>
        </w:numPr>
        <w:ind w:left="714" w:hanging="357"/>
      </w:pPr>
      <w:r w:rsidRPr="001F4FB7">
        <w:t>Disconnect the USB cable from the programmer.</w:t>
      </w:r>
    </w:p>
    <w:p w14:paraId="3DCB164E" w14:textId="77777777" w:rsidR="004F3A7E" w:rsidRPr="001F4FB7" w:rsidRDefault="004F3A7E" w:rsidP="006C4A3A">
      <w:pPr>
        <w:pStyle w:val="ListParagraph"/>
        <w:numPr>
          <w:ilvl w:val="0"/>
          <w:numId w:val="9"/>
        </w:numPr>
        <w:ind w:left="714" w:hanging="357"/>
      </w:pPr>
      <w:r w:rsidRPr="001F4FB7">
        <w:t>Disconnect the programmer from the Simulator Interface Board.</w:t>
      </w:r>
    </w:p>
    <w:p w14:paraId="332370B9" w14:textId="77777777" w:rsidR="007426D0" w:rsidRPr="001F4FB7" w:rsidRDefault="007426D0" w:rsidP="006C4A3A">
      <w:pPr>
        <w:pStyle w:val="ListParagraph"/>
        <w:numPr>
          <w:ilvl w:val="0"/>
          <w:numId w:val="9"/>
        </w:numPr>
        <w:ind w:left="714" w:hanging="357"/>
      </w:pPr>
      <w:r w:rsidRPr="001F4FB7">
        <w:t xml:space="preserve">Note that when uploading new firmware to an existing Simulator Interface Board, the Sensor Head Cables and the Power/Data Cable must be disconnected from the Simulator Interface. </w:t>
      </w:r>
    </w:p>
    <w:p w14:paraId="71A8407F" w14:textId="2D1D6611" w:rsidR="007426D0" w:rsidRPr="001F4FB7" w:rsidRDefault="007426D0" w:rsidP="007426D0">
      <w:pPr>
        <w:jc w:val="both"/>
      </w:pPr>
      <w:r w:rsidRPr="001F4FB7">
        <w:t xml:space="preserve">The Simulator Interface board now has the firmware </w:t>
      </w:r>
      <w:r w:rsidR="007E2E9A" w:rsidRPr="001F4FB7">
        <w:t>installed and</w:t>
      </w:r>
      <w:r w:rsidRPr="001F4FB7">
        <w:t xml:space="preserve"> is ready for final assembly.</w:t>
      </w:r>
    </w:p>
    <w:p w14:paraId="5EBF396D" w14:textId="77777777" w:rsidR="00C3508E" w:rsidRDefault="00C3508E" w:rsidP="00C3508E"/>
    <w:p w14:paraId="690AFD03" w14:textId="77777777" w:rsidR="00C3508E" w:rsidRPr="00C3508E" w:rsidRDefault="00C3508E" w:rsidP="00C3508E"/>
    <w:p w14:paraId="659943F0" w14:textId="77777777" w:rsidR="000520CD" w:rsidRPr="00B071A3" w:rsidRDefault="000520CD" w:rsidP="0078474A"/>
    <w:p w14:paraId="43D044F3" w14:textId="7651F53E" w:rsidR="00F002DD" w:rsidRDefault="00753436" w:rsidP="006C2C39">
      <w:pPr>
        <w:pStyle w:val="Heading1"/>
      </w:pPr>
      <w:bookmarkStart w:id="420" w:name="_Toc80968962"/>
      <w:r>
        <w:lastRenderedPageBreak/>
        <w:t xml:space="preserve">Simulator </w:t>
      </w:r>
      <w:r w:rsidR="00F002DD" w:rsidRPr="006C2C39">
        <w:t>Installation</w:t>
      </w:r>
      <w:bookmarkEnd w:id="420"/>
    </w:p>
    <w:p w14:paraId="413A4A87" w14:textId="0F2AA2BE" w:rsidR="00B46AB5" w:rsidRDefault="00B46AB5" w:rsidP="006B7D4A">
      <w:pPr>
        <w:pStyle w:val="Heading2"/>
      </w:pPr>
      <w:bookmarkStart w:id="421" w:name="_Toc80968963"/>
      <w:r>
        <w:t>Faculty Jurisdiction Rules</w:t>
      </w:r>
      <w:bookmarkEnd w:id="421"/>
    </w:p>
    <w:p w14:paraId="3AE165F7" w14:textId="497B1885" w:rsidR="00612921" w:rsidRDefault="00B46AB5" w:rsidP="00612921">
      <w:r>
        <w:t>If</w:t>
      </w:r>
      <w:r w:rsidRPr="00B46AB5">
        <w:t xml:space="preserve"> </w:t>
      </w:r>
      <w:r>
        <w:t xml:space="preserve">you plan to install a simulator in a tower which falls under the Church of England </w:t>
      </w:r>
      <w:r w:rsidRPr="006B7D4A">
        <w:rPr>
          <w:i/>
          <w:iCs/>
        </w:rPr>
        <w:t>Faculty Jurisdiction Rules</w:t>
      </w:r>
      <w:r>
        <w:t>, then from 1</w:t>
      </w:r>
      <w:r w:rsidRPr="00B46AB5">
        <w:rPr>
          <w:vertAlign w:val="superscript"/>
        </w:rPr>
        <w:t>st</w:t>
      </w:r>
      <w:r>
        <w:t xml:space="preserve"> April 2020 you will need the Archdeacon’s </w:t>
      </w:r>
      <w:r w:rsidR="00612921">
        <w:t xml:space="preserve">formal </w:t>
      </w:r>
      <w:r>
        <w:t xml:space="preserve">approval for the installation. </w:t>
      </w:r>
      <w:r w:rsidR="00612921">
        <w:t xml:space="preserve">Installation of a simulator comes under </w:t>
      </w:r>
      <w:r w:rsidR="00612921" w:rsidRPr="006B7D4A">
        <w:rPr>
          <w:i/>
          <w:iCs/>
        </w:rPr>
        <w:t>List B</w:t>
      </w:r>
      <w:r w:rsidR="002368EA">
        <w:rPr>
          <w:rStyle w:val="FootnoteReference"/>
          <w:i/>
          <w:iCs/>
        </w:rPr>
        <w:footnoteReference w:id="33"/>
      </w:r>
      <w:r w:rsidR="00612921">
        <w:t>, which covers minor works which can be undertaken with the Archdeacon’s approval</w:t>
      </w:r>
      <w:r w:rsidR="00612921">
        <w:rPr>
          <w:rStyle w:val="FootnoteReference"/>
        </w:rPr>
        <w:footnoteReference w:id="34"/>
      </w:r>
      <w:r w:rsidR="00612921">
        <w:t xml:space="preserve">, and does </w:t>
      </w:r>
      <w:r w:rsidR="00612921" w:rsidRPr="006B7D4A">
        <w:rPr>
          <w:u w:val="single"/>
        </w:rPr>
        <w:t>not</w:t>
      </w:r>
      <w:r w:rsidR="00612921">
        <w:t xml:space="preserve"> require the granting of a full faculty.</w:t>
      </w:r>
    </w:p>
    <w:p w14:paraId="5F298C3D" w14:textId="3DEDF257" w:rsidR="00B46AB5" w:rsidRDefault="00B46AB5" w:rsidP="00B46AB5">
      <w:r>
        <w:t xml:space="preserve">The </w:t>
      </w:r>
      <w:del w:id="422" w:author="Andrew Instone-Cowie" w:date="2024-06-19T14:02:00Z" w16du:dateUtc="2024-06-19T13:02:00Z">
        <w:r w:rsidDel="00203CD1">
          <w:delText xml:space="preserve">full </w:delText>
        </w:r>
      </w:del>
      <w:ins w:id="423" w:author="Andrew Instone-Cowie" w:date="2024-06-19T14:02:00Z" w16du:dateUtc="2024-06-19T13:02:00Z">
        <w:r w:rsidR="00203CD1">
          <w:t>schedule</w:t>
        </w:r>
      </w:ins>
      <w:del w:id="424" w:author="Andrew Instone-Cowie" w:date="2024-06-19T14:02:00Z" w16du:dateUtc="2024-06-19T13:02:00Z">
        <w:r w:rsidDel="00203CD1">
          <w:delText>set</w:delText>
        </w:r>
      </w:del>
      <w:r>
        <w:t xml:space="preserve"> of rules</w:t>
      </w:r>
      <w:r>
        <w:rPr>
          <w:rStyle w:val="FootnoteReference"/>
        </w:rPr>
        <w:footnoteReference w:id="35"/>
      </w:r>
      <w:r>
        <w:t xml:space="preserve"> </w:t>
      </w:r>
      <w:ins w:id="430" w:author="Andrew Instone-Cowie" w:date="2024-06-19T14:02:00Z" w16du:dateUtc="2024-06-19T13:02:00Z">
        <w:r w:rsidR="00203CD1">
          <w:t xml:space="preserve">(as amended in 2022) </w:t>
        </w:r>
      </w:ins>
      <w:r>
        <w:t xml:space="preserve">runs to </w:t>
      </w:r>
      <w:del w:id="431" w:author="Andrew Instone-Cowie" w:date="2024-06-19T14:02:00Z" w16du:dateUtc="2024-06-19T13:02:00Z">
        <w:r w:rsidDel="00203CD1">
          <w:delText xml:space="preserve">132 </w:delText>
        </w:r>
      </w:del>
      <w:ins w:id="432" w:author="Andrew Instone-Cowie" w:date="2024-06-19T14:02:00Z" w16du:dateUtc="2024-06-19T13:02:00Z">
        <w:r w:rsidR="00203CD1">
          <w:t>73</w:t>
        </w:r>
        <w:r w:rsidR="00203CD1">
          <w:t xml:space="preserve"> </w:t>
        </w:r>
      </w:ins>
      <w:r>
        <w:t xml:space="preserve">pages, but the </w:t>
      </w:r>
      <w:r w:rsidR="008F3A7A">
        <w:t xml:space="preserve">item covering the </w:t>
      </w:r>
      <w:r>
        <w:t xml:space="preserve">installation of a simulator can be found </w:t>
      </w:r>
      <w:del w:id="433" w:author="Andrew Instone-Cowie" w:date="2024-06-19T14:02:00Z" w16du:dateUtc="2024-06-19T13:02:00Z">
        <w:r w:rsidDel="00203CD1">
          <w:delText xml:space="preserve">on page 66 </w:delText>
        </w:r>
      </w:del>
      <w:r>
        <w:t>under item B2(6) of List B, “</w:t>
      </w:r>
      <w:r w:rsidRPr="006B7D4A">
        <w:rPr>
          <w:i/>
          <w:iCs/>
        </w:rPr>
        <w:t>installation of an electric silent ringing device for the training of ringers</w:t>
      </w:r>
      <w:r>
        <w:t>”.</w:t>
      </w:r>
    </w:p>
    <w:p w14:paraId="7FA9DE9F" w14:textId="54317A09" w:rsidR="00612921" w:rsidRDefault="008B2351" w:rsidP="006B7D4A">
      <w:pPr>
        <w:pStyle w:val="Heading3"/>
      </w:pPr>
      <w:bookmarkStart w:id="434" w:name="_Toc80968964"/>
      <w:r>
        <w:t xml:space="preserve">List B </w:t>
      </w:r>
      <w:r w:rsidR="00612921">
        <w:t>Application</w:t>
      </w:r>
      <w:bookmarkEnd w:id="434"/>
    </w:p>
    <w:p w14:paraId="76DB427C" w14:textId="77777777" w:rsidR="00D02421" w:rsidRDefault="00B46AB5" w:rsidP="00D02421">
      <w:r>
        <w:t xml:space="preserve">The application process is relatively straightforward, and is all handled online via the </w:t>
      </w:r>
      <w:r w:rsidRPr="006B7D4A">
        <w:rPr>
          <w:i/>
          <w:iCs/>
        </w:rPr>
        <w:t>Church of England Online Faculty System</w:t>
      </w:r>
      <w:r>
        <w:t>, which can be found here:</w:t>
      </w:r>
    </w:p>
    <w:p w14:paraId="2AD96E5F" w14:textId="2632F8FB" w:rsidR="00B46AB5" w:rsidRDefault="00D02421" w:rsidP="006B7D4A">
      <w:pPr>
        <w:jc w:val="center"/>
      </w:pPr>
      <w:r>
        <w:fldChar w:fldCharType="begin"/>
      </w:r>
      <w:r>
        <w:instrText xml:space="preserve"> HYPERLINK "</w:instrText>
      </w:r>
      <w:r w:rsidRPr="006B7D4A">
        <w:instrText>https://facultyonline.churchofengland.org/home</w:instrText>
      </w:r>
      <w:r>
        <w:instrText xml:space="preserve">" </w:instrText>
      </w:r>
      <w:ins w:id="435" w:author="Andrew Instone-Cowie" w:date="2024-06-19T14:04:00Z" w16du:dateUtc="2024-06-19T13:04:00Z"/>
      <w:r>
        <w:fldChar w:fldCharType="separate"/>
      </w:r>
      <w:r w:rsidRPr="00EE6626">
        <w:rPr>
          <w:rStyle w:val="Hyperlink"/>
        </w:rPr>
        <w:t>https://facultyonline.churchofengland.org/home</w:t>
      </w:r>
      <w:r>
        <w:fldChar w:fldCharType="end"/>
      </w:r>
    </w:p>
    <w:p w14:paraId="4CC06DF8" w14:textId="69B1BF87" w:rsidR="00612921" w:rsidRDefault="00B46AB5" w:rsidP="00B46AB5">
      <w:r>
        <w:t xml:space="preserve">The application would usually be made </w:t>
      </w:r>
      <w:r w:rsidR="00612921">
        <w:t xml:space="preserve">on behalf of the church </w:t>
      </w:r>
      <w:r>
        <w:t xml:space="preserve">by </w:t>
      </w:r>
      <w:r w:rsidR="00612921">
        <w:t xml:space="preserve">an officer of the PCC. Full guidance is available on the </w:t>
      </w:r>
      <w:r w:rsidR="00612921" w:rsidRPr="006B7D4A">
        <w:rPr>
          <w:i/>
          <w:iCs/>
        </w:rPr>
        <w:t>Online Faculty System</w:t>
      </w:r>
      <w:r w:rsidR="00612921">
        <w:t xml:space="preserve"> website</w:t>
      </w:r>
      <w:del w:id="436" w:author="Andrew Instone-Cowie" w:date="2024-06-19T14:03:00Z" w16du:dateUtc="2024-06-19T13:03:00Z">
        <w:r w:rsidR="00612921" w:rsidDel="00203CD1">
          <w:delText>, including specific guidance on making an application under List B</w:delText>
        </w:r>
      </w:del>
      <w:r w:rsidR="00612921">
        <w:rPr>
          <w:rStyle w:val="FootnoteReference"/>
        </w:rPr>
        <w:footnoteReference w:id="36"/>
      </w:r>
      <w:r w:rsidR="00612921">
        <w:t>.</w:t>
      </w:r>
    </w:p>
    <w:p w14:paraId="65936B66" w14:textId="190701B9" w:rsidR="00D02421" w:rsidRPr="001F4FB7" w:rsidRDefault="00D02421">
      <w:r>
        <w:t xml:space="preserve">The Liverpool Ringing Simulator Project documentation, or extracts from it, may be used to support your application, provided its source is acknowledged: all </w:t>
      </w:r>
      <w:r w:rsidRPr="001F4FB7">
        <w:t xml:space="preserve">documentation </w:t>
      </w:r>
      <w:r>
        <w:t xml:space="preserve">is </w:t>
      </w:r>
      <w:r w:rsidRPr="001F4FB7">
        <w:t>released under the Creative Commons Attribution-ShareAlike 4.0 International License (CC BY-SA)</w:t>
      </w:r>
      <w:r>
        <w:t xml:space="preserve"> which permits you to re-use it for any purpose.</w:t>
      </w:r>
    </w:p>
    <w:p w14:paraId="297E190A" w14:textId="77777777" w:rsidR="00D02421" w:rsidRDefault="00D02421" w:rsidP="00B46AB5"/>
    <w:p w14:paraId="108F4A8F" w14:textId="77777777" w:rsidR="00D02421" w:rsidRDefault="00D02421" w:rsidP="00612921">
      <w:pPr>
        <w:pStyle w:val="Heading3"/>
      </w:pPr>
      <w:r>
        <w:br w:type="page"/>
      </w:r>
    </w:p>
    <w:p w14:paraId="3BF6B5BF" w14:textId="73FEC9C4" w:rsidR="00B46AB5" w:rsidRDefault="00612921" w:rsidP="006B7D4A">
      <w:pPr>
        <w:pStyle w:val="Heading3"/>
      </w:pPr>
      <w:bookmarkStart w:id="442" w:name="_Toc80968965"/>
      <w:r>
        <w:lastRenderedPageBreak/>
        <w:t>Conditions</w:t>
      </w:r>
      <w:bookmarkEnd w:id="442"/>
    </w:p>
    <w:p w14:paraId="457444E5" w14:textId="1D7617B0" w:rsidR="00612921" w:rsidRDefault="00612921" w:rsidP="00B46AB5">
      <w:r>
        <w:t xml:space="preserve">There are four standard conditions attached to </w:t>
      </w:r>
      <w:r w:rsidR="002368EA">
        <w:t>item B2(6). These are listed and their implications discussed in the following table:</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53"/>
        <w:gridCol w:w="4819"/>
      </w:tblGrid>
      <w:tr w:rsidR="002368EA" w:rsidRPr="00212D29" w14:paraId="39B6123F" w14:textId="77777777" w:rsidTr="006B7D4A">
        <w:tc>
          <w:tcPr>
            <w:tcW w:w="4253" w:type="dxa"/>
            <w:shd w:val="clear" w:color="auto" w:fill="D9D9D9" w:themeFill="background1" w:themeFillShade="D9"/>
          </w:tcPr>
          <w:p w14:paraId="421544AD" w14:textId="602ADED2" w:rsidR="002368EA" w:rsidRPr="00212D29" w:rsidRDefault="002368EA" w:rsidP="006B7D4A">
            <w:pPr>
              <w:contextualSpacing/>
              <w:rPr>
                <w:b/>
              </w:rPr>
            </w:pPr>
            <w:r>
              <w:rPr>
                <w:b/>
              </w:rPr>
              <w:t>Condition</w:t>
            </w:r>
          </w:p>
        </w:tc>
        <w:tc>
          <w:tcPr>
            <w:tcW w:w="4819" w:type="dxa"/>
            <w:shd w:val="clear" w:color="auto" w:fill="D9D9D9" w:themeFill="background1" w:themeFillShade="D9"/>
          </w:tcPr>
          <w:p w14:paraId="0A960E7A" w14:textId="7DA4D144" w:rsidR="002368EA" w:rsidRPr="00212D29" w:rsidRDefault="002368EA" w:rsidP="006B7D4A">
            <w:pPr>
              <w:contextualSpacing/>
              <w:rPr>
                <w:b/>
              </w:rPr>
            </w:pPr>
            <w:r>
              <w:rPr>
                <w:b/>
              </w:rPr>
              <w:t>Implications</w:t>
            </w:r>
          </w:p>
        </w:tc>
      </w:tr>
      <w:tr w:rsidR="002368EA" w:rsidRPr="00212D29" w14:paraId="6666F675" w14:textId="77777777" w:rsidTr="006B7D4A">
        <w:tc>
          <w:tcPr>
            <w:tcW w:w="4253" w:type="dxa"/>
          </w:tcPr>
          <w:p w14:paraId="18E6D002" w14:textId="7C02388B" w:rsidR="002368EA" w:rsidRPr="006B7D4A" w:rsidRDefault="002368EA" w:rsidP="006B7D4A">
            <w:pPr>
              <w:contextualSpacing/>
              <w:rPr>
                <w:i/>
                <w:iCs/>
              </w:rPr>
            </w:pPr>
            <w:r w:rsidRPr="006B7D4A">
              <w:rPr>
                <w:i/>
                <w:iCs/>
              </w:rPr>
              <w:t>Any work to an electrical installation or electrical equipment is carried out by a person whose work is subject to an accredited certification scheme (as defined in rule 3.1(6)).</w:t>
            </w:r>
          </w:p>
        </w:tc>
        <w:tc>
          <w:tcPr>
            <w:tcW w:w="4819" w:type="dxa"/>
          </w:tcPr>
          <w:p w14:paraId="629A3F78" w14:textId="1DA3B66C" w:rsidR="00D02421" w:rsidRDefault="002368EA" w:rsidP="006B7D4A">
            <w:pPr>
              <w:pStyle w:val="ListParagraph"/>
              <w:numPr>
                <w:ilvl w:val="0"/>
                <w:numId w:val="32"/>
              </w:numPr>
            </w:pPr>
            <w:r>
              <w:t>This condition is likely to apply only if you require additional socket outlets installing to power the simulator</w:t>
            </w:r>
            <w:r w:rsidR="00D02421">
              <w:t>, PC, etc</w:t>
            </w:r>
          </w:p>
          <w:p w14:paraId="0390D5CE" w14:textId="0C097A01" w:rsidR="002368EA" w:rsidRPr="00212D29" w:rsidRDefault="002368EA" w:rsidP="006B7D4A">
            <w:pPr>
              <w:pStyle w:val="ListParagraph"/>
              <w:numPr>
                <w:ilvl w:val="0"/>
                <w:numId w:val="32"/>
              </w:numPr>
            </w:pPr>
            <w:r>
              <w:t>This condition essentially means that the church must engage a qualified electrician to do that work.</w:t>
            </w:r>
          </w:p>
        </w:tc>
      </w:tr>
      <w:tr w:rsidR="002368EA" w:rsidRPr="00212D29" w14:paraId="4EA978A8" w14:textId="77777777" w:rsidTr="006B7D4A">
        <w:tc>
          <w:tcPr>
            <w:tcW w:w="4253" w:type="dxa"/>
          </w:tcPr>
          <w:p w14:paraId="1709D04E" w14:textId="5FCC41CE" w:rsidR="002368EA" w:rsidRPr="006B7D4A" w:rsidRDefault="002368EA" w:rsidP="006B7D4A">
            <w:pPr>
              <w:contextualSpacing/>
              <w:rPr>
                <w:i/>
                <w:iCs/>
              </w:rPr>
            </w:pPr>
            <w:r w:rsidRPr="006B7D4A">
              <w:rPr>
                <w:i/>
                <w:iCs/>
              </w:rPr>
              <w:t>The device is installed in a location not normally visible to the public.</w:t>
            </w:r>
          </w:p>
        </w:tc>
        <w:tc>
          <w:tcPr>
            <w:tcW w:w="4819" w:type="dxa"/>
          </w:tcPr>
          <w:p w14:paraId="68C66AD1" w14:textId="78676B0E" w:rsidR="00D02421" w:rsidRDefault="00D02421" w:rsidP="006B7D4A">
            <w:pPr>
              <w:pStyle w:val="ListParagraph"/>
              <w:numPr>
                <w:ilvl w:val="0"/>
                <w:numId w:val="33"/>
              </w:numPr>
            </w:pPr>
            <w:r>
              <w:t xml:space="preserve">Bell chambers and upstairs ringing rooms </w:t>
            </w:r>
            <w:r w:rsidR="008B2351">
              <w:t>would</w:t>
            </w:r>
            <w:r>
              <w:t xml:space="preserve"> not normally </w:t>
            </w:r>
            <w:r w:rsidR="008B2351">
              <w:t xml:space="preserve">be considered </w:t>
            </w:r>
            <w:r>
              <w:t>visible to the public.</w:t>
            </w:r>
          </w:p>
          <w:p w14:paraId="19BBA4AE" w14:textId="2A450DA1" w:rsidR="002368EA" w:rsidRPr="00212D29" w:rsidRDefault="00D02421" w:rsidP="006B7D4A">
            <w:pPr>
              <w:pStyle w:val="ListParagraph"/>
              <w:numPr>
                <w:ilvl w:val="0"/>
                <w:numId w:val="33"/>
              </w:numPr>
            </w:pPr>
            <w:r>
              <w:t>If the tower is</w:t>
            </w:r>
            <w:r w:rsidR="008B2351">
              <w:t>, for example,</w:t>
            </w:r>
            <w:r>
              <w:t xml:space="preserve"> a ground floor ring open to the body of the church, then you may need to arrange to store the ringing room equipment away when not in use, but that is probably advisable anyway for security. </w:t>
            </w:r>
          </w:p>
        </w:tc>
      </w:tr>
      <w:tr w:rsidR="002368EA" w:rsidRPr="00212D29" w14:paraId="0564ABFD" w14:textId="77777777" w:rsidTr="006B7D4A">
        <w:tc>
          <w:tcPr>
            <w:tcW w:w="4253" w:type="dxa"/>
          </w:tcPr>
          <w:p w14:paraId="5686AFE1" w14:textId="2CAB0540" w:rsidR="002368EA" w:rsidRPr="006B7D4A" w:rsidRDefault="002368EA" w:rsidP="006B7D4A">
            <w:pPr>
              <w:contextualSpacing/>
              <w:rPr>
                <w:i/>
                <w:iCs/>
              </w:rPr>
            </w:pPr>
            <w:r w:rsidRPr="006B7D4A">
              <w:rPr>
                <w:i/>
                <w:iCs/>
              </w:rPr>
              <w:t>No alteration is made to the fittings of the bells other than the installation of electric contacts and wires.</w:t>
            </w:r>
          </w:p>
        </w:tc>
        <w:tc>
          <w:tcPr>
            <w:tcW w:w="4819" w:type="dxa"/>
          </w:tcPr>
          <w:p w14:paraId="283625B8" w14:textId="3628A0AC" w:rsidR="002368EA" w:rsidRDefault="00C367D9" w:rsidP="00C367D9">
            <w:pPr>
              <w:pStyle w:val="ListParagraph"/>
              <w:numPr>
                <w:ilvl w:val="0"/>
                <w:numId w:val="34"/>
              </w:numPr>
            </w:pPr>
            <w:r>
              <w:t>No alteration to the fittings of a bell should be required to install a simulator or sensor.</w:t>
            </w:r>
          </w:p>
          <w:p w14:paraId="4FA8AF64" w14:textId="574C8592" w:rsidR="008B2351" w:rsidRDefault="008B2351" w:rsidP="006B7D4A">
            <w:pPr>
              <w:pStyle w:val="ListParagraph"/>
              <w:numPr>
                <w:ilvl w:val="0"/>
                <w:numId w:val="34"/>
              </w:numPr>
            </w:pPr>
            <w:r>
              <w:t xml:space="preserve">The example installations depicted in this guide show how sensor mountings can be devised which require no permanent fixings.  </w:t>
            </w:r>
          </w:p>
          <w:p w14:paraId="54A2D225" w14:textId="2E1F986E" w:rsidR="00C367D9" w:rsidRPr="00212D29" w:rsidRDefault="00C76C15" w:rsidP="006B7D4A">
            <w:pPr>
              <w:pStyle w:val="ListParagraph"/>
              <w:numPr>
                <w:ilvl w:val="0"/>
                <w:numId w:val="34"/>
              </w:numPr>
            </w:pPr>
            <w:r>
              <w:t>No modern simulator uses “electric contacts”, and th</w:t>
            </w:r>
            <w:r w:rsidR="00C367D9">
              <w:t>e terminology in this condition is antiquated</w:t>
            </w:r>
            <w:r>
              <w:t xml:space="preserve">, </w:t>
            </w:r>
            <w:r w:rsidR="00C367D9">
              <w:t>but could be construed to apply to optical or magnetic sensors.</w:t>
            </w:r>
          </w:p>
        </w:tc>
      </w:tr>
      <w:tr w:rsidR="002368EA" w:rsidRPr="00212D29" w14:paraId="3368733F" w14:textId="77777777" w:rsidTr="006B7D4A">
        <w:tc>
          <w:tcPr>
            <w:tcW w:w="4253" w:type="dxa"/>
          </w:tcPr>
          <w:p w14:paraId="0226B486" w14:textId="12A2CB77" w:rsidR="002368EA" w:rsidRPr="006B7D4A" w:rsidRDefault="002368EA" w:rsidP="006B7D4A">
            <w:pPr>
              <w:contextualSpacing/>
              <w:rPr>
                <w:i/>
                <w:iCs/>
              </w:rPr>
            </w:pPr>
            <w:r w:rsidRPr="006B7D4A">
              <w:rPr>
                <w:i/>
                <w:iCs/>
              </w:rPr>
              <w:t>The device does not adversely affect the church’s protection against lightning.</w:t>
            </w:r>
          </w:p>
        </w:tc>
        <w:tc>
          <w:tcPr>
            <w:tcW w:w="4819" w:type="dxa"/>
          </w:tcPr>
          <w:p w14:paraId="5F465DED" w14:textId="79C7E10F" w:rsidR="002368EA" w:rsidRDefault="00C367D9" w:rsidP="006B7D4A">
            <w:pPr>
              <w:pStyle w:val="ListParagraph"/>
              <w:numPr>
                <w:ilvl w:val="0"/>
                <w:numId w:val="35"/>
              </w:numPr>
            </w:pPr>
            <w:r>
              <w:t xml:space="preserve">The Liverpool Ringing Simulator design includes Transient Voltage Suppression devices on all signal and data lines. These are intended to protect the simulator itself and any downstream components from transients induced by, for example, nearby lightning strikes. </w:t>
            </w:r>
            <w:r w:rsidR="008F3A7A">
              <w:t xml:space="preserve">For more information, please refer to the </w:t>
            </w:r>
            <w:r w:rsidR="008F3A7A" w:rsidRPr="006B7D4A">
              <w:rPr>
                <w:b/>
                <w:bCs/>
                <w:i/>
                <w:iCs/>
              </w:rPr>
              <w:t>Technical Reference Guide</w:t>
            </w:r>
            <w:r w:rsidR="008F3A7A">
              <w:t>.</w:t>
            </w:r>
          </w:p>
          <w:p w14:paraId="614F1F16" w14:textId="0187B942" w:rsidR="00C367D9" w:rsidRPr="00212D29" w:rsidRDefault="00C367D9" w:rsidP="006B7D4A">
            <w:pPr>
              <w:pStyle w:val="ListParagraph"/>
              <w:numPr>
                <w:ilvl w:val="0"/>
                <w:numId w:val="35"/>
              </w:numPr>
            </w:pPr>
            <w:r>
              <w:t>Unless there are very unusual installation requirements, the presence of a simulator should present no additional hazard.</w:t>
            </w:r>
          </w:p>
        </w:tc>
      </w:tr>
    </w:tbl>
    <w:p w14:paraId="68606425" w14:textId="4B156AB9" w:rsidR="00D02421" w:rsidRDefault="00C76C15" w:rsidP="006B7D4A">
      <w:r>
        <w:t>The best advice is, i</w:t>
      </w:r>
      <w:r w:rsidR="00D02421">
        <w:t xml:space="preserve">f in any doubt, discuss the installation with the Archdeacon </w:t>
      </w:r>
      <w:r w:rsidR="00D02421" w:rsidRPr="006B7D4A">
        <w:rPr>
          <w:u w:val="single"/>
        </w:rPr>
        <w:t>before</w:t>
      </w:r>
      <w:r w:rsidR="00D02421">
        <w:t xml:space="preserve"> making an application.</w:t>
      </w:r>
      <w:r w:rsidR="00D02421">
        <w:br w:type="page"/>
      </w:r>
    </w:p>
    <w:p w14:paraId="27F1F44C" w14:textId="73332657" w:rsidR="00F80CCE" w:rsidRDefault="00F80CCE" w:rsidP="00F002DD">
      <w:pPr>
        <w:pStyle w:val="Heading2"/>
      </w:pPr>
      <w:bookmarkStart w:id="443" w:name="_Toc80968966"/>
      <w:r>
        <w:lastRenderedPageBreak/>
        <w:t xml:space="preserve">Simulator Interface </w:t>
      </w:r>
      <w:r w:rsidR="00000703">
        <w:t>Module</w:t>
      </w:r>
      <w:bookmarkEnd w:id="443"/>
    </w:p>
    <w:p w14:paraId="0835CF2B" w14:textId="2F4EF23B" w:rsidR="00364667" w:rsidRPr="001F4FB7" w:rsidRDefault="00364667" w:rsidP="00364667">
      <w:r w:rsidRPr="001F4FB7">
        <w:t xml:space="preserve">The Simulator Interface </w:t>
      </w:r>
      <w:r w:rsidR="00000703">
        <w:t xml:space="preserve">module </w:t>
      </w:r>
      <w:r w:rsidR="00091FBF" w:rsidRPr="001F4FB7">
        <w:t>is</w:t>
      </w:r>
      <w:r w:rsidRPr="001F4FB7">
        <w:t xml:space="preserve"> located in the belfry, in a location convenient for routing cables to the sensors and the power/data cable down to the ringing room. Try to pick a sheltered location where the interface will be </w:t>
      </w:r>
      <w:r w:rsidR="00091FBF" w:rsidRPr="001F4FB7">
        <w:t>out of the way</w:t>
      </w:r>
      <w:r w:rsidRPr="001F4FB7">
        <w:t xml:space="preserve">. </w:t>
      </w:r>
    </w:p>
    <w:p w14:paraId="13596A02" w14:textId="3E6E823D" w:rsidR="00364667" w:rsidRPr="001F4FB7" w:rsidRDefault="00364667" w:rsidP="00091FBF">
      <w:r w:rsidRPr="001F4FB7">
        <w:t xml:space="preserve">The following picture shows the Simulator Interface </w:t>
      </w:r>
      <w:r w:rsidR="00000703">
        <w:t xml:space="preserve">module </w:t>
      </w:r>
      <w:r w:rsidRPr="001F4FB7">
        <w:t>at L</w:t>
      </w:r>
      <w:r w:rsidR="00091FBF" w:rsidRPr="001F4FB7">
        <w:t xml:space="preserve">ois Weedon </w:t>
      </w:r>
      <w:r w:rsidRPr="001F4FB7">
        <w:t xml:space="preserve">in </w:t>
      </w:r>
      <w:r w:rsidR="00091FBF" w:rsidRPr="001F4FB7">
        <w:t>the belfry</w:t>
      </w:r>
      <w:r w:rsidRPr="001F4FB7">
        <w:t xml:space="preserve">. </w:t>
      </w:r>
      <w:r w:rsidR="00091FBF" w:rsidRPr="001F4FB7">
        <w:t xml:space="preserve">Note the two cables for chains of sensors. </w:t>
      </w:r>
    </w:p>
    <w:p w14:paraId="684489D8" w14:textId="77777777" w:rsidR="00364667" w:rsidRDefault="00091FBF" w:rsidP="00364667">
      <w:pPr>
        <w:keepNext/>
        <w:jc w:val="center"/>
      </w:pPr>
      <w:r>
        <w:rPr>
          <w:noProof/>
          <w:lang w:eastAsia="en-GB"/>
        </w:rPr>
        <w:drawing>
          <wp:inline distT="0" distB="0" distL="0" distR="0" wp14:anchorId="25507172" wp14:editId="1A1CF9DC">
            <wp:extent cx="3886200" cy="5181600"/>
            <wp:effectExtent l="19050" t="19050" r="19050" b="190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1171.jpg"/>
                    <pic:cNvPicPr/>
                  </pic:nvPicPr>
                  <pic:blipFill>
                    <a:blip r:embed="rId78">
                      <a:extLst>
                        <a:ext uri="{28A0092B-C50C-407E-A947-70E740481C1C}">
                          <a14:useLocalDpi xmlns:a14="http://schemas.microsoft.com/office/drawing/2010/main" val="0"/>
                        </a:ext>
                      </a:extLst>
                    </a:blip>
                    <a:stretch>
                      <a:fillRect/>
                    </a:stretch>
                  </pic:blipFill>
                  <pic:spPr>
                    <a:xfrm>
                      <a:off x="0" y="0"/>
                      <a:ext cx="3886200" cy="5181600"/>
                    </a:xfrm>
                    <a:prstGeom prst="rect">
                      <a:avLst/>
                    </a:prstGeom>
                    <a:ln w="12700">
                      <a:solidFill>
                        <a:schemeClr val="tx1"/>
                      </a:solidFill>
                    </a:ln>
                  </pic:spPr>
                </pic:pic>
              </a:graphicData>
            </a:graphic>
          </wp:inline>
        </w:drawing>
      </w:r>
    </w:p>
    <w:p w14:paraId="2869095F" w14:textId="47EF37BF" w:rsidR="00364667" w:rsidRDefault="00364667" w:rsidP="00364667">
      <w:pPr>
        <w:pStyle w:val="Caption"/>
        <w:jc w:val="center"/>
      </w:pPr>
      <w:bookmarkStart w:id="444" w:name="_Toc80969048"/>
      <w:r>
        <w:t xml:space="preserve">Figure </w:t>
      </w:r>
      <w:r w:rsidR="00D15F53">
        <w:rPr>
          <w:noProof/>
        </w:rPr>
        <w:fldChar w:fldCharType="begin"/>
      </w:r>
      <w:r w:rsidR="00D15F53">
        <w:rPr>
          <w:noProof/>
        </w:rPr>
        <w:instrText xml:space="preserve"> SEQ Figure \* ARABIC </w:instrText>
      </w:r>
      <w:r w:rsidR="00D15F53">
        <w:rPr>
          <w:noProof/>
        </w:rPr>
        <w:fldChar w:fldCharType="separate"/>
      </w:r>
      <w:r w:rsidR="00476E07">
        <w:rPr>
          <w:noProof/>
        </w:rPr>
        <w:t>57</w:t>
      </w:r>
      <w:r w:rsidR="00D15F53">
        <w:rPr>
          <w:noProof/>
        </w:rPr>
        <w:fldChar w:fldCharType="end"/>
      </w:r>
      <w:r>
        <w:t xml:space="preserve"> – Installed Simulator Interface</w:t>
      </w:r>
      <w:bookmarkEnd w:id="444"/>
    </w:p>
    <w:p w14:paraId="60995C8C" w14:textId="3F4D7223" w:rsidR="00364667" w:rsidRPr="001F4FB7" w:rsidRDefault="00364667" w:rsidP="00364667">
      <w:r w:rsidRPr="001F4FB7">
        <w:t xml:space="preserve">The Simulator Power/Data Cable is routed from the Simulator Interface down to the </w:t>
      </w:r>
      <w:r w:rsidR="00000703">
        <w:t>Power module</w:t>
      </w:r>
      <w:r w:rsidR="00091FBF" w:rsidRPr="001F4FB7">
        <w:t>.</w:t>
      </w:r>
    </w:p>
    <w:p w14:paraId="76805B4C" w14:textId="6EBD2235" w:rsidR="00364667" w:rsidRPr="001F4FB7" w:rsidRDefault="00364667" w:rsidP="006C4A3A">
      <w:pPr>
        <w:pStyle w:val="ListParagraph"/>
        <w:numPr>
          <w:ilvl w:val="0"/>
          <w:numId w:val="11"/>
        </w:numPr>
      </w:pPr>
      <w:r w:rsidRPr="001F4FB7">
        <w:t xml:space="preserve">The cable should be secured </w:t>
      </w:r>
      <w:r w:rsidR="007E2E9A" w:rsidRPr="001F4FB7">
        <w:t>to</w:t>
      </w:r>
      <w:r w:rsidRPr="001F4FB7">
        <w:t xml:space="preserve"> prevent the weight of the cable pulling on the connectors. </w:t>
      </w:r>
    </w:p>
    <w:p w14:paraId="353B56CA" w14:textId="77777777" w:rsidR="00364667" w:rsidRPr="001F4FB7" w:rsidRDefault="00364667" w:rsidP="006C4A3A">
      <w:pPr>
        <w:pStyle w:val="ListParagraph"/>
        <w:numPr>
          <w:ilvl w:val="0"/>
          <w:numId w:val="11"/>
        </w:numPr>
      </w:pPr>
      <w:r w:rsidRPr="001F4FB7">
        <w:t xml:space="preserve">The minimum diameter of any holes along the cable route is approximately </w:t>
      </w:r>
      <w:r w:rsidR="00091FBF" w:rsidRPr="001F4FB7">
        <w:t>12</w:t>
      </w:r>
      <w:r w:rsidRPr="001F4FB7">
        <w:t xml:space="preserve">mm, to </w:t>
      </w:r>
      <w:r w:rsidR="00091FBF" w:rsidRPr="001F4FB7">
        <w:t>allow the RJ45 connector to pass through (unless you are making your own cables in-situ)</w:t>
      </w:r>
      <w:r w:rsidRPr="001F4FB7">
        <w:t>.</w:t>
      </w:r>
    </w:p>
    <w:p w14:paraId="407D57AD" w14:textId="19207B10" w:rsidR="00F80CCE" w:rsidRDefault="00F80CCE" w:rsidP="00F80CCE">
      <w:pPr>
        <w:pStyle w:val="Heading2"/>
      </w:pPr>
      <w:bookmarkStart w:id="445" w:name="_Toc80968967"/>
      <w:r>
        <w:t xml:space="preserve">Power </w:t>
      </w:r>
      <w:r w:rsidR="00000703">
        <w:t>Module</w:t>
      </w:r>
      <w:bookmarkEnd w:id="445"/>
    </w:p>
    <w:p w14:paraId="23996EF3" w14:textId="1792805C" w:rsidR="00CC3025" w:rsidRPr="001F4FB7" w:rsidRDefault="00091FBF" w:rsidP="00091FBF">
      <w:r w:rsidRPr="001F4FB7">
        <w:t xml:space="preserve">The Power </w:t>
      </w:r>
      <w:r w:rsidR="00000703">
        <w:t>module</w:t>
      </w:r>
      <w:r w:rsidR="00000703" w:rsidRPr="001F4FB7">
        <w:t xml:space="preserve"> </w:t>
      </w:r>
      <w:r w:rsidRPr="001F4FB7">
        <w:t>enclosure is located near the Simulator PC.</w:t>
      </w:r>
      <w:r w:rsidR="00CC3025" w:rsidRPr="001F4FB7">
        <w:t xml:space="preserve"> There is enough room in the enclosure to house a USB-Serial adapter, if one is required.</w:t>
      </w:r>
    </w:p>
    <w:p w14:paraId="504237B8" w14:textId="77777777" w:rsidR="00364667" w:rsidRDefault="00364667" w:rsidP="00364667">
      <w:pPr>
        <w:pStyle w:val="Heading3"/>
      </w:pPr>
      <w:bookmarkStart w:id="446" w:name="_Toc80968968"/>
      <w:r>
        <w:lastRenderedPageBreak/>
        <w:t>Power Supply</w:t>
      </w:r>
      <w:bookmarkEnd w:id="446"/>
    </w:p>
    <w:p w14:paraId="176066B6" w14:textId="45CF0D56" w:rsidR="00364667" w:rsidRPr="001F4FB7" w:rsidRDefault="00364667" w:rsidP="00364667">
      <w:r w:rsidRPr="001F4FB7">
        <w:t>A plug-in power supply is required to supply power to the Simulator Interface</w:t>
      </w:r>
      <w:r w:rsidR="0069605D">
        <w:t xml:space="preserve"> via the Power Board</w:t>
      </w:r>
      <w:r w:rsidRPr="001F4FB7">
        <w:t xml:space="preserve">. </w:t>
      </w:r>
    </w:p>
    <w:p w14:paraId="685117ED" w14:textId="03C2E499" w:rsidR="00CC3025" w:rsidRPr="001F4FB7" w:rsidRDefault="00364667" w:rsidP="006C4A3A">
      <w:pPr>
        <w:pStyle w:val="ListParagraph"/>
        <w:numPr>
          <w:ilvl w:val="0"/>
          <w:numId w:val="5"/>
        </w:numPr>
      </w:pPr>
      <w:r w:rsidRPr="001F4FB7">
        <w:t xml:space="preserve">A regulated DC power supply rated at </w:t>
      </w:r>
      <w:r w:rsidR="00CC3025" w:rsidRPr="001F4FB7">
        <w:t xml:space="preserve">least </w:t>
      </w:r>
      <w:r w:rsidRPr="001F4FB7">
        <w:t>1</w:t>
      </w:r>
      <w:r w:rsidR="007E2E9A">
        <w:t xml:space="preserve"> </w:t>
      </w:r>
      <w:r w:rsidRPr="001F4FB7">
        <w:t>A</w:t>
      </w:r>
      <w:r w:rsidR="007E2E9A">
        <w:t>mp</w:t>
      </w:r>
      <w:r w:rsidRPr="001F4FB7">
        <w:t xml:space="preserve"> with multiple selectable output voltages is recommended, for example </w:t>
      </w:r>
      <w:r w:rsidR="00CC3025" w:rsidRPr="001F4FB7">
        <w:t>Farnell 2802689 or similar.</w:t>
      </w:r>
    </w:p>
    <w:p w14:paraId="0A0FC7B3" w14:textId="77777777" w:rsidR="00364667" w:rsidRPr="001F4FB7" w:rsidRDefault="00364667" w:rsidP="006C4A3A">
      <w:pPr>
        <w:pStyle w:val="ListParagraph"/>
        <w:numPr>
          <w:ilvl w:val="0"/>
          <w:numId w:val="5"/>
        </w:numPr>
      </w:pPr>
      <w:r w:rsidRPr="001F4FB7">
        <w:t>The output connector required is 2.</w:t>
      </w:r>
      <w:r w:rsidR="00C01377" w:rsidRPr="001F4FB7">
        <w:t>1</w:t>
      </w:r>
      <w:r w:rsidRPr="001F4FB7">
        <w:t>mm x 5.5mm, centre pin positive.</w:t>
      </w:r>
    </w:p>
    <w:p w14:paraId="1A6CE762" w14:textId="77777777" w:rsidR="00364667" w:rsidRPr="001F4FB7" w:rsidRDefault="00364667" w:rsidP="006C4A3A">
      <w:pPr>
        <w:pStyle w:val="ListParagraph"/>
        <w:numPr>
          <w:ilvl w:val="0"/>
          <w:numId w:val="4"/>
        </w:numPr>
      </w:pPr>
      <w:r w:rsidRPr="001F4FB7">
        <w:t>The output voltage of the power supply should be adjusted so that the supply voltage at the</w:t>
      </w:r>
      <w:r w:rsidR="00C01377" w:rsidRPr="001F4FB7">
        <w:t xml:space="preserve"> input to the </w:t>
      </w:r>
      <w:r w:rsidRPr="001F4FB7">
        <w:t xml:space="preserve">Simulator Interface </w:t>
      </w:r>
      <w:r w:rsidR="00C01377" w:rsidRPr="001F4FB7">
        <w:t xml:space="preserve">(measured at TP6) </w:t>
      </w:r>
      <w:r w:rsidRPr="001F4FB7">
        <w:t xml:space="preserve">is at least 7.5 volts, with all </w:t>
      </w:r>
      <w:r w:rsidR="00C01377" w:rsidRPr="001F4FB7">
        <w:t>s</w:t>
      </w:r>
      <w:r w:rsidRPr="001F4FB7">
        <w:t>ensor</w:t>
      </w:r>
      <w:r w:rsidR="00C01377" w:rsidRPr="001F4FB7">
        <w:t>s</w:t>
      </w:r>
      <w:r w:rsidRPr="001F4FB7">
        <w:t xml:space="preserve"> connected.</w:t>
      </w:r>
      <w:r w:rsidR="00C01377" w:rsidRPr="001F4FB7">
        <w:t xml:space="preserve"> </w:t>
      </w:r>
    </w:p>
    <w:p w14:paraId="5EF56DC5" w14:textId="77777777" w:rsidR="00364667" w:rsidRPr="001F4FB7" w:rsidRDefault="00364667" w:rsidP="006C4A3A">
      <w:pPr>
        <w:pStyle w:val="ListParagraph"/>
        <w:numPr>
          <w:ilvl w:val="0"/>
          <w:numId w:val="4"/>
        </w:numPr>
      </w:pPr>
      <w:r w:rsidRPr="001F4FB7">
        <w:t xml:space="preserve">The supply voltage may be higher than that required to maintain 7.5 volts at the Interface, but this </w:t>
      </w:r>
      <w:r w:rsidR="00C01377" w:rsidRPr="001F4FB7">
        <w:t>will</w:t>
      </w:r>
      <w:r w:rsidRPr="001F4FB7">
        <w:t xml:space="preserve"> result in </w:t>
      </w:r>
      <w:r w:rsidR="00C01377" w:rsidRPr="001F4FB7">
        <w:t xml:space="preserve">increased heat dissipation from the </w:t>
      </w:r>
      <w:r w:rsidRPr="001F4FB7">
        <w:t xml:space="preserve">voltage regulator. </w:t>
      </w:r>
    </w:p>
    <w:p w14:paraId="0881103D" w14:textId="77777777" w:rsidR="00364667" w:rsidRPr="001F4FB7" w:rsidRDefault="00364667" w:rsidP="006C4A3A">
      <w:pPr>
        <w:pStyle w:val="ListParagraph"/>
        <w:numPr>
          <w:ilvl w:val="0"/>
          <w:numId w:val="4"/>
        </w:numPr>
      </w:pPr>
      <w:r w:rsidRPr="001F4FB7">
        <w:t xml:space="preserve">As a guideline, a supply voltage of 9V </w:t>
      </w:r>
      <w:r w:rsidR="00C01377" w:rsidRPr="001F4FB7">
        <w:t xml:space="preserve">is generally </w:t>
      </w:r>
      <w:r w:rsidRPr="001F4FB7">
        <w:t>sufficient to maintain the required voltage</w:t>
      </w:r>
      <w:r w:rsidR="00C01377" w:rsidRPr="001F4FB7">
        <w:t xml:space="preserve">, with a 25m </w:t>
      </w:r>
      <w:r w:rsidRPr="001F4FB7">
        <w:t>Power/Data cable.</w:t>
      </w:r>
    </w:p>
    <w:p w14:paraId="5A589654" w14:textId="20AF5890" w:rsidR="00F80CCE" w:rsidRDefault="00F80CCE" w:rsidP="00F80CCE">
      <w:pPr>
        <w:pStyle w:val="Heading2"/>
      </w:pPr>
      <w:bookmarkStart w:id="447" w:name="_Toc80968969"/>
      <w:r>
        <w:t xml:space="preserve">Sensor </w:t>
      </w:r>
      <w:r w:rsidR="00000703">
        <w:t xml:space="preserve">Module </w:t>
      </w:r>
      <w:r>
        <w:t>Mounting</w:t>
      </w:r>
      <w:bookmarkEnd w:id="447"/>
    </w:p>
    <w:p w14:paraId="138BE7C4" w14:textId="77777777" w:rsidR="0074395E" w:rsidRPr="001F4FB7" w:rsidRDefault="00584A9D" w:rsidP="00584A9D">
      <w:pPr>
        <w:keepNext/>
      </w:pPr>
      <w:r w:rsidRPr="001F4FB7">
        <w:t xml:space="preserve">The magneto-resistive sensors are attached to the bell frame, such that the centre of the </w:t>
      </w:r>
      <w:r w:rsidR="0074395E" w:rsidRPr="001F4FB7">
        <w:t>magnet is positioned directly opposite the axis of the sensor IC when the bell is down</w:t>
      </w:r>
      <w:r w:rsidRPr="001F4FB7">
        <w:t>, with a clearance of not more than approximately 30-40mm. The means of mounting the sensors will need to be adapted to suit local conditions, but some examples are shows below.</w:t>
      </w:r>
    </w:p>
    <w:p w14:paraId="7946F61C" w14:textId="77777777" w:rsidR="00584A9D" w:rsidRPr="001F4FB7" w:rsidRDefault="00584A9D" w:rsidP="00584A9D">
      <w:r w:rsidRPr="001F4FB7">
        <w:t>Sensors can be mounted vertically or horizontally.</w:t>
      </w:r>
    </w:p>
    <w:p w14:paraId="325C7AF2" w14:textId="77777777" w:rsidR="00F80CCE" w:rsidRPr="001F4FB7" w:rsidRDefault="0074395E" w:rsidP="00584A9D">
      <w:pPr>
        <w:keepNext/>
      </w:pPr>
      <w:r w:rsidRPr="001F4FB7">
        <w:t>The following photographs show magneto-resistive sensors installed at Lois Weedon, using locally made timber brackets clamped around a wooden bell frame</w:t>
      </w:r>
      <w:r w:rsidR="00584A9D" w:rsidRPr="001F4FB7">
        <w:t xml:space="preserve"> with threaded rod</w:t>
      </w:r>
      <w:r w:rsidRPr="001F4FB7">
        <w:t>.</w:t>
      </w:r>
      <w:r w:rsidR="00584A9D" w:rsidRPr="001F4FB7">
        <w:t xml:space="preserve"> The magnet mounts are also visible.</w:t>
      </w:r>
    </w:p>
    <w:p w14:paraId="20E5699C" w14:textId="77777777" w:rsidR="00C01377" w:rsidRDefault="00C01377" w:rsidP="00C01377">
      <w:pPr>
        <w:keepNext/>
        <w:jc w:val="center"/>
      </w:pPr>
      <w:r>
        <w:rPr>
          <w:noProof/>
          <w:lang w:eastAsia="en-GB"/>
        </w:rPr>
        <w:drawing>
          <wp:inline distT="0" distB="0" distL="0" distR="0" wp14:anchorId="64AA1F6C" wp14:editId="6D845C68">
            <wp:extent cx="4320000" cy="2880000"/>
            <wp:effectExtent l="19050" t="19050" r="23495" b="158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1172.jpg"/>
                    <pic:cNvPicPr/>
                  </pic:nvPicPr>
                  <pic:blipFill>
                    <a:blip r:embed="rId79">
                      <a:extLst>
                        <a:ext uri="{28A0092B-C50C-407E-A947-70E740481C1C}">
                          <a14:useLocalDpi xmlns:a14="http://schemas.microsoft.com/office/drawing/2010/main" val="0"/>
                        </a:ext>
                      </a:extLst>
                    </a:blip>
                    <a:stretch>
                      <a:fillRect/>
                    </a:stretch>
                  </pic:blipFill>
                  <pic:spPr>
                    <a:xfrm>
                      <a:off x="0" y="0"/>
                      <a:ext cx="4320000" cy="2880000"/>
                    </a:xfrm>
                    <a:prstGeom prst="rect">
                      <a:avLst/>
                    </a:prstGeom>
                    <a:ln w="12700">
                      <a:solidFill>
                        <a:schemeClr val="tx1"/>
                      </a:solidFill>
                    </a:ln>
                  </pic:spPr>
                </pic:pic>
              </a:graphicData>
            </a:graphic>
          </wp:inline>
        </w:drawing>
      </w:r>
    </w:p>
    <w:p w14:paraId="1C115B64" w14:textId="16313169" w:rsidR="00C01377" w:rsidRDefault="00C01377" w:rsidP="00C01377">
      <w:pPr>
        <w:pStyle w:val="Caption"/>
        <w:jc w:val="center"/>
      </w:pPr>
      <w:bookmarkStart w:id="448" w:name="_Toc80969049"/>
      <w:r>
        <w:t xml:space="preserve">Figure </w:t>
      </w:r>
      <w:r w:rsidR="00DC03A1">
        <w:rPr>
          <w:noProof/>
        </w:rPr>
        <w:fldChar w:fldCharType="begin"/>
      </w:r>
      <w:r w:rsidR="00DC03A1">
        <w:rPr>
          <w:noProof/>
        </w:rPr>
        <w:instrText xml:space="preserve"> SEQ Figure \* ARABIC </w:instrText>
      </w:r>
      <w:r w:rsidR="00DC03A1">
        <w:rPr>
          <w:noProof/>
        </w:rPr>
        <w:fldChar w:fldCharType="separate"/>
      </w:r>
      <w:r w:rsidR="00476E07">
        <w:rPr>
          <w:noProof/>
        </w:rPr>
        <w:t>58</w:t>
      </w:r>
      <w:r w:rsidR="00DC03A1">
        <w:rPr>
          <w:noProof/>
        </w:rPr>
        <w:fldChar w:fldCharType="end"/>
      </w:r>
      <w:r>
        <w:t xml:space="preserve"> – Installed Sensor (Lois Weedon</w:t>
      </w:r>
      <w:r w:rsidR="0074395E">
        <w:t xml:space="preserve"> 4</w:t>
      </w:r>
      <w:r w:rsidR="0074395E" w:rsidRPr="0074395E">
        <w:rPr>
          <w:vertAlign w:val="superscript"/>
        </w:rPr>
        <w:t>th</w:t>
      </w:r>
      <w:r>
        <w:t>)</w:t>
      </w:r>
      <w:bookmarkEnd w:id="448"/>
    </w:p>
    <w:p w14:paraId="60EBDD5F" w14:textId="77777777" w:rsidR="00C01377" w:rsidRDefault="00C01377" w:rsidP="00C01377">
      <w:pPr>
        <w:keepNext/>
        <w:jc w:val="center"/>
      </w:pPr>
      <w:r>
        <w:rPr>
          <w:noProof/>
          <w:lang w:eastAsia="en-GB"/>
        </w:rPr>
        <w:lastRenderedPageBreak/>
        <w:drawing>
          <wp:inline distT="0" distB="0" distL="0" distR="0" wp14:anchorId="09D9EA63" wp14:editId="08017AF6">
            <wp:extent cx="4320000" cy="2937600"/>
            <wp:effectExtent l="19050" t="19050" r="23495" b="152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1166.jpg"/>
                    <pic:cNvPicPr/>
                  </pic:nvPicPr>
                  <pic:blipFill>
                    <a:blip r:embed="rId80">
                      <a:extLst>
                        <a:ext uri="{28A0092B-C50C-407E-A947-70E740481C1C}">
                          <a14:useLocalDpi xmlns:a14="http://schemas.microsoft.com/office/drawing/2010/main" val="0"/>
                        </a:ext>
                      </a:extLst>
                    </a:blip>
                    <a:stretch>
                      <a:fillRect/>
                    </a:stretch>
                  </pic:blipFill>
                  <pic:spPr>
                    <a:xfrm>
                      <a:off x="0" y="0"/>
                      <a:ext cx="4320000" cy="2937600"/>
                    </a:xfrm>
                    <a:prstGeom prst="rect">
                      <a:avLst/>
                    </a:prstGeom>
                    <a:ln w="12700">
                      <a:solidFill>
                        <a:schemeClr val="tx1"/>
                      </a:solidFill>
                    </a:ln>
                  </pic:spPr>
                </pic:pic>
              </a:graphicData>
            </a:graphic>
          </wp:inline>
        </w:drawing>
      </w:r>
    </w:p>
    <w:p w14:paraId="539881BE" w14:textId="1FA5194E" w:rsidR="00C01377" w:rsidRDefault="00C01377" w:rsidP="00C01377">
      <w:pPr>
        <w:pStyle w:val="Caption"/>
        <w:jc w:val="center"/>
      </w:pPr>
      <w:bookmarkStart w:id="449" w:name="_Toc80969050"/>
      <w:r>
        <w:t xml:space="preserve">Figure </w:t>
      </w:r>
      <w:r w:rsidR="00DC03A1">
        <w:rPr>
          <w:noProof/>
        </w:rPr>
        <w:fldChar w:fldCharType="begin"/>
      </w:r>
      <w:r w:rsidR="00DC03A1">
        <w:rPr>
          <w:noProof/>
        </w:rPr>
        <w:instrText xml:space="preserve"> SEQ Figure \* ARABIC </w:instrText>
      </w:r>
      <w:r w:rsidR="00DC03A1">
        <w:rPr>
          <w:noProof/>
        </w:rPr>
        <w:fldChar w:fldCharType="separate"/>
      </w:r>
      <w:r w:rsidR="00476E07">
        <w:rPr>
          <w:noProof/>
        </w:rPr>
        <w:t>59</w:t>
      </w:r>
      <w:r w:rsidR="00DC03A1">
        <w:rPr>
          <w:noProof/>
        </w:rPr>
        <w:fldChar w:fldCharType="end"/>
      </w:r>
      <w:r>
        <w:t xml:space="preserve"> – Installed Sensor (Lois Weedon</w:t>
      </w:r>
      <w:r w:rsidR="0074395E">
        <w:t xml:space="preserve"> 6</w:t>
      </w:r>
      <w:r w:rsidR="0074395E" w:rsidRPr="0074395E">
        <w:rPr>
          <w:vertAlign w:val="superscript"/>
        </w:rPr>
        <w:t>th</w:t>
      </w:r>
      <w:r>
        <w:t>)</w:t>
      </w:r>
      <w:bookmarkEnd w:id="449"/>
    </w:p>
    <w:p w14:paraId="1CB63602" w14:textId="77777777" w:rsidR="0074395E" w:rsidRPr="001F4FB7" w:rsidRDefault="0074395E" w:rsidP="0074395E">
      <w:r w:rsidRPr="001F4FB7">
        <w:t>The following photograph shows a</w:t>
      </w:r>
      <w:r w:rsidR="00584A9D" w:rsidRPr="001F4FB7">
        <w:t xml:space="preserve"> (Type 1) </w:t>
      </w:r>
      <w:r w:rsidRPr="001F4FB7">
        <w:t>optical sensor installed at Chirk, on a tim</w:t>
      </w:r>
      <w:r w:rsidR="00852E7A" w:rsidRPr="001F4FB7">
        <w:t>b</w:t>
      </w:r>
      <w:r w:rsidRPr="001F4FB7">
        <w:t>er support secured to the metal bell frame with cable ties.</w:t>
      </w:r>
      <w:r w:rsidR="00584A9D" w:rsidRPr="001F4FB7">
        <w:t xml:space="preserve"> The reflectors on the wheels can also be seen.</w:t>
      </w:r>
    </w:p>
    <w:p w14:paraId="1542B85B" w14:textId="77777777" w:rsidR="00C01377" w:rsidRDefault="00C01377" w:rsidP="00C01377">
      <w:pPr>
        <w:keepNext/>
        <w:jc w:val="center"/>
      </w:pPr>
      <w:r>
        <w:rPr>
          <w:noProof/>
          <w:lang w:eastAsia="en-GB"/>
        </w:rPr>
        <w:drawing>
          <wp:inline distT="0" distB="0" distL="0" distR="0" wp14:anchorId="3BD6DC2D" wp14:editId="3CC975A7">
            <wp:extent cx="4320000" cy="3895200"/>
            <wp:effectExtent l="19050" t="19050" r="23495" b="1016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232.jpg"/>
                    <pic:cNvPicPr/>
                  </pic:nvPicPr>
                  <pic:blipFill>
                    <a:blip r:embed="rId81">
                      <a:extLst>
                        <a:ext uri="{28A0092B-C50C-407E-A947-70E740481C1C}">
                          <a14:useLocalDpi xmlns:a14="http://schemas.microsoft.com/office/drawing/2010/main" val="0"/>
                        </a:ext>
                      </a:extLst>
                    </a:blip>
                    <a:stretch>
                      <a:fillRect/>
                    </a:stretch>
                  </pic:blipFill>
                  <pic:spPr>
                    <a:xfrm>
                      <a:off x="0" y="0"/>
                      <a:ext cx="4320000" cy="3895200"/>
                    </a:xfrm>
                    <a:prstGeom prst="rect">
                      <a:avLst/>
                    </a:prstGeom>
                    <a:ln w="12700">
                      <a:solidFill>
                        <a:schemeClr val="tx1"/>
                      </a:solidFill>
                    </a:ln>
                  </pic:spPr>
                </pic:pic>
              </a:graphicData>
            </a:graphic>
          </wp:inline>
        </w:drawing>
      </w:r>
    </w:p>
    <w:p w14:paraId="3BA7356E" w14:textId="1CBF4981" w:rsidR="00C01377" w:rsidRDefault="00C01377" w:rsidP="00C01377">
      <w:pPr>
        <w:pStyle w:val="Caption"/>
        <w:jc w:val="center"/>
      </w:pPr>
      <w:bookmarkStart w:id="450" w:name="_Toc80969051"/>
      <w:r>
        <w:t xml:space="preserve">Figure </w:t>
      </w:r>
      <w:r w:rsidR="00DC03A1">
        <w:rPr>
          <w:noProof/>
        </w:rPr>
        <w:fldChar w:fldCharType="begin"/>
      </w:r>
      <w:r w:rsidR="00DC03A1">
        <w:rPr>
          <w:noProof/>
        </w:rPr>
        <w:instrText xml:space="preserve"> SEQ Figure \* ARABIC </w:instrText>
      </w:r>
      <w:r w:rsidR="00DC03A1">
        <w:rPr>
          <w:noProof/>
        </w:rPr>
        <w:fldChar w:fldCharType="separate"/>
      </w:r>
      <w:r w:rsidR="00476E07">
        <w:rPr>
          <w:noProof/>
        </w:rPr>
        <w:t>60</w:t>
      </w:r>
      <w:r w:rsidR="00DC03A1">
        <w:rPr>
          <w:noProof/>
        </w:rPr>
        <w:fldChar w:fldCharType="end"/>
      </w:r>
      <w:r>
        <w:t xml:space="preserve"> – Installed </w:t>
      </w:r>
      <w:r w:rsidR="0074395E">
        <w:t>Sensor (Chirk</w:t>
      </w:r>
      <w:r w:rsidR="008F3A7A">
        <w:t>, Type 1</w:t>
      </w:r>
      <w:r w:rsidR="0074395E">
        <w:t>)</w:t>
      </w:r>
      <w:bookmarkEnd w:id="450"/>
    </w:p>
    <w:p w14:paraId="18B9838C" w14:textId="77777777" w:rsidR="00C01377" w:rsidRDefault="00C01377" w:rsidP="00C01377">
      <w:pPr>
        <w:jc w:val="center"/>
      </w:pPr>
    </w:p>
    <w:p w14:paraId="1FF84962" w14:textId="77777777" w:rsidR="00CA2E9E" w:rsidRDefault="00CA2E9E" w:rsidP="00CA2E9E">
      <w:pPr>
        <w:pStyle w:val="Heading2"/>
        <w:pageBreakBefore/>
      </w:pPr>
      <w:bookmarkStart w:id="451" w:name="_Toc472626733"/>
      <w:bookmarkStart w:id="452" w:name="_Toc80968970"/>
      <w:r>
        <w:lastRenderedPageBreak/>
        <w:t>Magnet Mounting</w:t>
      </w:r>
      <w:bookmarkEnd w:id="451"/>
      <w:bookmarkEnd w:id="452"/>
    </w:p>
    <w:p w14:paraId="1323FEEF" w14:textId="77777777" w:rsidR="00CA2E9E" w:rsidRPr="001F4FB7" w:rsidRDefault="00CA2E9E" w:rsidP="00CA2E9E">
      <w:r w:rsidRPr="001F4FB7">
        <w:t>The magneto-resistive sensor is triggered by a small rare-earth magnet mounted on the shroud of the wheel, such that the magnet is opposite the centre of the Sensor Head (i.e., co-axial with the 2SS52M sensor IC) when the bell is at the bottom of its swing.</w:t>
      </w:r>
    </w:p>
    <w:p w14:paraId="66F7D17E" w14:textId="77777777" w:rsidR="00CA2E9E" w:rsidRPr="001F4FB7" w:rsidRDefault="00CA2E9E" w:rsidP="00CA2E9E">
      <w:r w:rsidRPr="001F4FB7">
        <w:t>The magnet used is a N52 grade rare earth magnet, 20mm diameter x 10mm thick. The following mounting is suggested for a permanent installation: The trigger magnet is mounted in a “flange” cut from 12mm WBP plywood, which is then fixed to the shroud of the wheel using stainless steel screws or double-sided tape.</w:t>
      </w:r>
    </w:p>
    <w:p w14:paraId="4C2CB13B" w14:textId="77777777" w:rsidR="00CA2E9E" w:rsidRPr="001F4FB7" w:rsidRDefault="00CA2E9E" w:rsidP="00CA2E9E">
      <w:r w:rsidRPr="001F4FB7">
        <w:t>The dimensions of the mounting flange are show in the following diagram:</w:t>
      </w:r>
    </w:p>
    <w:p w14:paraId="6997F1D5" w14:textId="77777777" w:rsidR="00CA2E9E" w:rsidRDefault="00CA2E9E" w:rsidP="00CA2E9E">
      <w:pPr>
        <w:keepNext/>
        <w:jc w:val="center"/>
      </w:pPr>
      <w:r>
        <w:rPr>
          <w:noProof/>
          <w:lang w:eastAsia="en-GB"/>
        </w:rPr>
        <w:drawing>
          <wp:inline distT="0" distB="0" distL="0" distR="0" wp14:anchorId="17B35034" wp14:editId="551887C6">
            <wp:extent cx="3240000" cy="19692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gnetHolderFlange v0.1.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3240000" cy="1969200"/>
                    </a:xfrm>
                    <a:prstGeom prst="rect">
                      <a:avLst/>
                    </a:prstGeom>
                    <a:ln w="12700" cmpd="sng">
                      <a:noFill/>
                    </a:ln>
                  </pic:spPr>
                </pic:pic>
              </a:graphicData>
            </a:graphic>
          </wp:inline>
        </w:drawing>
      </w:r>
    </w:p>
    <w:p w14:paraId="05256A93" w14:textId="68C67EC6" w:rsidR="00CA2E9E" w:rsidRDefault="00CA2E9E" w:rsidP="00CA2E9E">
      <w:pPr>
        <w:pStyle w:val="Caption"/>
        <w:jc w:val="center"/>
      </w:pPr>
      <w:bookmarkStart w:id="453" w:name="_Toc472626768"/>
      <w:bookmarkStart w:id="454" w:name="_Toc80969052"/>
      <w:r>
        <w:t xml:space="preserve">Figure </w:t>
      </w:r>
      <w:r w:rsidR="00D15F53">
        <w:rPr>
          <w:noProof/>
        </w:rPr>
        <w:fldChar w:fldCharType="begin"/>
      </w:r>
      <w:r w:rsidR="00D15F53">
        <w:rPr>
          <w:noProof/>
        </w:rPr>
        <w:instrText xml:space="preserve"> SEQ Figure \* ARABIC </w:instrText>
      </w:r>
      <w:r w:rsidR="00D15F53">
        <w:rPr>
          <w:noProof/>
        </w:rPr>
        <w:fldChar w:fldCharType="separate"/>
      </w:r>
      <w:r w:rsidR="00476E07">
        <w:rPr>
          <w:noProof/>
        </w:rPr>
        <w:t>61</w:t>
      </w:r>
      <w:r w:rsidR="00D15F53">
        <w:rPr>
          <w:noProof/>
        </w:rPr>
        <w:fldChar w:fldCharType="end"/>
      </w:r>
      <w:r>
        <w:t xml:space="preserve"> – Magnet Mounting Dimensions</w:t>
      </w:r>
      <w:bookmarkEnd w:id="453"/>
      <w:bookmarkEnd w:id="454"/>
    </w:p>
    <w:p w14:paraId="077635FD" w14:textId="77777777" w:rsidR="00CA2E9E" w:rsidRPr="001F4FB7" w:rsidRDefault="00CA2E9E" w:rsidP="00CA2E9E">
      <w:pPr>
        <w:keepNext/>
      </w:pPr>
      <w:r w:rsidRPr="001F4FB7">
        <w:t>The magnet mountings are constructed as follows:</w:t>
      </w:r>
    </w:p>
    <w:p w14:paraId="5D01E14F" w14:textId="48F72FBB" w:rsidR="00CA2E9E" w:rsidRPr="001F4FB7" w:rsidRDefault="00CA2E9E" w:rsidP="006C4A3A">
      <w:pPr>
        <w:pStyle w:val="ListParagraph"/>
        <w:keepLines/>
        <w:numPr>
          <w:ilvl w:val="0"/>
          <w:numId w:val="14"/>
        </w:numPr>
        <w:ind w:left="714" w:hanging="357"/>
      </w:pPr>
      <w:r w:rsidRPr="001F4FB7">
        <w:t xml:space="preserve">The shape of the mounting is marked out on a piece of WBP plywood, 12mm thick. A paper template may be printed out and stuck temporarily to the wood with glue or </w:t>
      </w:r>
      <w:r w:rsidR="000E4BC6" w:rsidRPr="001F4FB7">
        <w:t>double-sided</w:t>
      </w:r>
      <w:r w:rsidRPr="001F4FB7">
        <w:t xml:space="preserve"> tape. A suitable template is available from the GitHub repository as a </w:t>
      </w:r>
      <w:r w:rsidR="000E4BC6" w:rsidRPr="001F4FB7">
        <w:t>PDF and</w:t>
      </w:r>
      <w:r w:rsidRPr="001F4FB7">
        <w:t xml:space="preserve"> should be printed out full size with no scaling.</w:t>
      </w:r>
    </w:p>
    <w:p w14:paraId="2C2D6898" w14:textId="4DEF032C" w:rsidR="00CA2E9E" w:rsidRPr="001F4FB7" w:rsidRDefault="00CA2E9E" w:rsidP="006C4A3A">
      <w:pPr>
        <w:pStyle w:val="ListParagraph"/>
        <w:keepLines/>
        <w:numPr>
          <w:ilvl w:val="0"/>
          <w:numId w:val="14"/>
        </w:numPr>
        <w:ind w:left="714" w:hanging="357"/>
      </w:pPr>
      <w:r w:rsidRPr="001F4FB7">
        <w:t xml:space="preserve">The centre hole for the magnet is drilled out with a 20mm spade bit. This should be used in a bench drill press, if available, so that the hole is reasonably accurately </w:t>
      </w:r>
      <w:r w:rsidR="000E4BC6" w:rsidRPr="001F4FB7">
        <w:t>cut,</w:t>
      </w:r>
      <w:r w:rsidRPr="001F4FB7">
        <w:t xml:space="preserve"> and the magnet will be a close fit.</w:t>
      </w:r>
    </w:p>
    <w:p w14:paraId="65126157" w14:textId="77777777" w:rsidR="00CA2E9E" w:rsidRPr="001F4FB7" w:rsidRDefault="00CA2E9E" w:rsidP="006C4A3A">
      <w:pPr>
        <w:pStyle w:val="ListParagraph"/>
        <w:keepLines/>
        <w:numPr>
          <w:ilvl w:val="0"/>
          <w:numId w:val="14"/>
        </w:numPr>
        <w:ind w:left="714" w:hanging="357"/>
      </w:pPr>
      <w:r w:rsidRPr="001F4FB7">
        <w:t>If the mounting is to be fixed to the wheel with screws, the screw holes are also drilled. It is easier to drill all the holes before cutting the mount to size.</w:t>
      </w:r>
    </w:p>
    <w:p w14:paraId="0D2D2372" w14:textId="77777777" w:rsidR="00CA2E9E" w:rsidRPr="001F4FB7" w:rsidRDefault="00CA2E9E" w:rsidP="006C4A3A">
      <w:pPr>
        <w:pStyle w:val="ListParagraph"/>
        <w:keepLines/>
        <w:numPr>
          <w:ilvl w:val="0"/>
          <w:numId w:val="14"/>
        </w:numPr>
        <w:ind w:left="714" w:hanging="357"/>
      </w:pPr>
      <w:r w:rsidRPr="001F4FB7">
        <w:t>The mounting is then cut and sanded to shape, and the remains of the template removed. Do not sand the inside of the central hole.</w:t>
      </w:r>
    </w:p>
    <w:p w14:paraId="17B581EA" w14:textId="77777777" w:rsidR="00CA2E9E" w:rsidRPr="001F4FB7" w:rsidRDefault="00CA2E9E" w:rsidP="00CA2E9E">
      <w:pPr>
        <w:keepNext/>
      </w:pPr>
      <w:r w:rsidRPr="001F4FB7">
        <w:lastRenderedPageBreak/>
        <w:t xml:space="preserve">These steps are illustrated in the following series of pictures. </w:t>
      </w:r>
    </w:p>
    <w:p w14:paraId="2945BC03" w14:textId="77777777" w:rsidR="00CA2E9E" w:rsidRDefault="00CA2E9E" w:rsidP="00CA2E9E">
      <w:pPr>
        <w:keepNext/>
        <w:jc w:val="center"/>
      </w:pPr>
      <w:r>
        <w:rPr>
          <w:noProof/>
          <w:lang w:eastAsia="en-GB"/>
        </w:rPr>
        <w:drawing>
          <wp:inline distT="0" distB="0" distL="0" distR="0" wp14:anchorId="291D8934" wp14:editId="6D25544C">
            <wp:extent cx="5040000" cy="2221200"/>
            <wp:effectExtent l="19050" t="19050" r="8255" b="273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gnetMountMontage.jpg"/>
                    <pic:cNvPicPr/>
                  </pic:nvPicPr>
                  <pic:blipFill>
                    <a:blip r:embed="rId83">
                      <a:extLst>
                        <a:ext uri="{28A0092B-C50C-407E-A947-70E740481C1C}">
                          <a14:useLocalDpi xmlns:a14="http://schemas.microsoft.com/office/drawing/2010/main" val="0"/>
                        </a:ext>
                      </a:extLst>
                    </a:blip>
                    <a:stretch>
                      <a:fillRect/>
                    </a:stretch>
                  </pic:blipFill>
                  <pic:spPr>
                    <a:xfrm>
                      <a:off x="0" y="0"/>
                      <a:ext cx="5040000" cy="2221200"/>
                    </a:xfrm>
                    <a:prstGeom prst="rect">
                      <a:avLst/>
                    </a:prstGeom>
                    <a:ln w="12700">
                      <a:solidFill>
                        <a:schemeClr val="tx1"/>
                      </a:solidFill>
                    </a:ln>
                  </pic:spPr>
                </pic:pic>
              </a:graphicData>
            </a:graphic>
          </wp:inline>
        </w:drawing>
      </w:r>
    </w:p>
    <w:p w14:paraId="734A75EF" w14:textId="72B72044" w:rsidR="00CA2E9E" w:rsidRDefault="00CA2E9E" w:rsidP="00CA2E9E">
      <w:pPr>
        <w:pStyle w:val="Caption"/>
        <w:jc w:val="center"/>
      </w:pPr>
      <w:bookmarkStart w:id="455" w:name="_Toc472626769"/>
      <w:bookmarkStart w:id="456" w:name="_Toc80969053"/>
      <w:r>
        <w:t xml:space="preserve">Figure </w:t>
      </w:r>
      <w:r w:rsidR="00D15F53">
        <w:rPr>
          <w:noProof/>
        </w:rPr>
        <w:fldChar w:fldCharType="begin"/>
      </w:r>
      <w:r w:rsidR="00D15F53">
        <w:rPr>
          <w:noProof/>
        </w:rPr>
        <w:instrText xml:space="preserve"> SEQ Figure \* ARABIC </w:instrText>
      </w:r>
      <w:r w:rsidR="00D15F53">
        <w:rPr>
          <w:noProof/>
        </w:rPr>
        <w:fldChar w:fldCharType="separate"/>
      </w:r>
      <w:r w:rsidR="00476E07">
        <w:rPr>
          <w:noProof/>
        </w:rPr>
        <w:t>62</w:t>
      </w:r>
      <w:r w:rsidR="00D15F53">
        <w:rPr>
          <w:noProof/>
        </w:rPr>
        <w:fldChar w:fldCharType="end"/>
      </w:r>
      <w:r>
        <w:t xml:space="preserve"> – Magnet Mounting Construction</w:t>
      </w:r>
      <w:bookmarkEnd w:id="455"/>
      <w:bookmarkEnd w:id="456"/>
    </w:p>
    <w:p w14:paraId="0A9B5088" w14:textId="77777777" w:rsidR="00CA2E9E" w:rsidRPr="001F4FB7" w:rsidRDefault="00CA2E9E" w:rsidP="00CA2E9E">
      <w:r w:rsidRPr="001F4FB7">
        <w:t>The magnet is pushed into the central hole, and secured with a small amount of epoxy adhesive (e.g. Araldite). The face of the magnet should be flush with the outer face of the mount, and note that for the Honeywell sensor the polarity of the magnet is not important.</w:t>
      </w:r>
    </w:p>
    <w:p w14:paraId="036D2AE1" w14:textId="77777777" w:rsidR="00CA2E9E" w:rsidRPr="001F4FB7" w:rsidRDefault="00CA2E9E" w:rsidP="00CA2E9E">
      <w:pPr>
        <w:keepNext/>
      </w:pPr>
      <w:r w:rsidRPr="001F4FB7">
        <w:t>The following picture shows a completed magnet mounting, ready for painting.</w:t>
      </w:r>
    </w:p>
    <w:p w14:paraId="0E12B96E" w14:textId="77777777" w:rsidR="00CA2E9E" w:rsidRDefault="00CA2E9E" w:rsidP="00CA2E9E">
      <w:pPr>
        <w:keepNext/>
        <w:jc w:val="center"/>
      </w:pPr>
      <w:r>
        <w:rPr>
          <w:noProof/>
          <w:lang w:eastAsia="en-GB"/>
        </w:rPr>
        <w:drawing>
          <wp:inline distT="0" distB="0" distL="0" distR="0" wp14:anchorId="4C1FE198" wp14:editId="7E1E52F7">
            <wp:extent cx="3240000" cy="2934000"/>
            <wp:effectExtent l="19050" t="19050" r="17780" b="190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399.jpg"/>
                    <pic:cNvPicPr/>
                  </pic:nvPicPr>
                  <pic:blipFill>
                    <a:blip r:embed="rId84">
                      <a:extLst>
                        <a:ext uri="{28A0092B-C50C-407E-A947-70E740481C1C}">
                          <a14:useLocalDpi xmlns:a14="http://schemas.microsoft.com/office/drawing/2010/main" val="0"/>
                        </a:ext>
                      </a:extLst>
                    </a:blip>
                    <a:stretch>
                      <a:fillRect/>
                    </a:stretch>
                  </pic:blipFill>
                  <pic:spPr>
                    <a:xfrm>
                      <a:off x="0" y="0"/>
                      <a:ext cx="3240000" cy="2934000"/>
                    </a:xfrm>
                    <a:prstGeom prst="rect">
                      <a:avLst/>
                    </a:prstGeom>
                    <a:ln w="12700">
                      <a:solidFill>
                        <a:schemeClr val="tx1"/>
                      </a:solidFill>
                    </a:ln>
                  </pic:spPr>
                </pic:pic>
              </a:graphicData>
            </a:graphic>
          </wp:inline>
        </w:drawing>
      </w:r>
    </w:p>
    <w:p w14:paraId="7F607392" w14:textId="2D92C61D" w:rsidR="00CA2E9E" w:rsidRDefault="00CA2E9E" w:rsidP="00CA2E9E">
      <w:pPr>
        <w:pStyle w:val="Caption"/>
        <w:jc w:val="center"/>
      </w:pPr>
      <w:bookmarkStart w:id="457" w:name="_Toc472626770"/>
      <w:bookmarkStart w:id="458" w:name="_Toc80969054"/>
      <w:r>
        <w:t xml:space="preserve">Figure </w:t>
      </w:r>
      <w:r w:rsidR="00D15F53">
        <w:rPr>
          <w:noProof/>
        </w:rPr>
        <w:fldChar w:fldCharType="begin"/>
      </w:r>
      <w:r w:rsidR="00D15F53">
        <w:rPr>
          <w:noProof/>
        </w:rPr>
        <w:instrText xml:space="preserve"> SEQ Figure \* ARABIC </w:instrText>
      </w:r>
      <w:r w:rsidR="00D15F53">
        <w:rPr>
          <w:noProof/>
        </w:rPr>
        <w:fldChar w:fldCharType="separate"/>
      </w:r>
      <w:r w:rsidR="00476E07">
        <w:rPr>
          <w:noProof/>
        </w:rPr>
        <w:t>63</w:t>
      </w:r>
      <w:r w:rsidR="00D15F53">
        <w:rPr>
          <w:noProof/>
        </w:rPr>
        <w:fldChar w:fldCharType="end"/>
      </w:r>
      <w:r>
        <w:t xml:space="preserve"> – Completed Magnet Mounting</w:t>
      </w:r>
      <w:bookmarkEnd w:id="457"/>
      <w:bookmarkEnd w:id="458"/>
    </w:p>
    <w:p w14:paraId="323E943D" w14:textId="77777777" w:rsidR="00CA2E9E" w:rsidRPr="001F4FB7" w:rsidRDefault="00CA2E9E" w:rsidP="00CA2E9E">
      <w:r w:rsidRPr="001F4FB7">
        <w:t xml:space="preserve">Care must be taken when handling the rare earth magnets, because they are both powerful and brittle, and can strike a magnetic object with enough force to shatter the magnet. They are also susceptible to corrosion, so must be painted or coated with a thin layer of epoxy. </w:t>
      </w:r>
    </w:p>
    <w:p w14:paraId="25C9A6BA" w14:textId="66D15216" w:rsidR="00CA2E9E" w:rsidRPr="001F4FB7" w:rsidRDefault="00CA2E9E" w:rsidP="00CA2E9E">
      <w:r w:rsidRPr="001F4FB7">
        <w:t xml:space="preserve">Once painted the mounting can be fixed the wheel with pan head stainless steel self-tapping screws 3.5mm </w:t>
      </w:r>
      <w:r w:rsidR="005B1C6D">
        <w:t xml:space="preserve">(No. 6) </w:t>
      </w:r>
      <w:r w:rsidRPr="001F4FB7">
        <w:t xml:space="preserve">in diameter and 20mm – 25mm long; the screws should not protrude through the </w:t>
      </w:r>
      <w:r w:rsidRPr="001F4FB7">
        <w:lastRenderedPageBreak/>
        <w:t xml:space="preserve">shroud of the wheel. </w:t>
      </w:r>
      <w:r w:rsidR="00D30D7C" w:rsidRPr="001F4FB7">
        <w:t>Alternatively,</w:t>
      </w:r>
      <w:r w:rsidRPr="001F4FB7">
        <w:t xml:space="preserve"> the mount can be secured with double-sided tape, provided the surface of the wheel is sound and free from dust.</w:t>
      </w:r>
    </w:p>
    <w:p w14:paraId="440DFABF" w14:textId="77777777" w:rsidR="0074395E" w:rsidRDefault="0074395E" w:rsidP="0074395E">
      <w:pPr>
        <w:pStyle w:val="Heading2"/>
      </w:pPr>
      <w:bookmarkStart w:id="459" w:name="_Toc80968971"/>
      <w:r>
        <w:t>Infra-Red Sensors</w:t>
      </w:r>
      <w:bookmarkEnd w:id="459"/>
    </w:p>
    <w:p w14:paraId="67594EAC" w14:textId="77777777" w:rsidR="0074395E" w:rsidRPr="001F4FB7" w:rsidRDefault="0074395E" w:rsidP="0074395E">
      <w:pPr>
        <w:keepNext/>
      </w:pPr>
      <w:r w:rsidRPr="001F4FB7">
        <w:t xml:space="preserve">The sensor is attached to the bell frame in a similar way to a magneto-resistive sensor, such that the sensor masking tube is perpendicular to the face of the shroud of the wheel. </w:t>
      </w:r>
    </w:p>
    <w:p w14:paraId="682BFBCB" w14:textId="77777777" w:rsidR="0074395E" w:rsidRDefault="0074395E" w:rsidP="0074395E">
      <w:pPr>
        <w:pStyle w:val="Heading3"/>
      </w:pPr>
      <w:bookmarkStart w:id="460" w:name="_Toc80968972"/>
      <w:r>
        <w:t>Reflector</w:t>
      </w:r>
      <w:bookmarkEnd w:id="460"/>
    </w:p>
    <w:p w14:paraId="7A677661" w14:textId="77777777" w:rsidR="0074395E" w:rsidRPr="001F4FB7" w:rsidRDefault="0074395E" w:rsidP="0074395E">
      <w:r w:rsidRPr="001F4FB7">
        <w:t xml:space="preserve">The sensor requires a reflector mounted on the shroud of the wheel, such that the reflector is opposite the Sensor Head when the bell is at the bottom of its swing. </w:t>
      </w:r>
    </w:p>
    <w:p w14:paraId="6E356D0F" w14:textId="77777777" w:rsidR="0074395E" w:rsidRPr="001F4FB7" w:rsidRDefault="0074395E" w:rsidP="0074395E">
      <w:pPr>
        <w:keepNext/>
      </w:pPr>
      <w:r w:rsidRPr="001F4FB7">
        <w:t>The reflector is made from a short length of white reflective automotive styling tape, 25mm wide (which may be obtained from a car spares shop), positioned directly opposite the sensor tube when the bell is down.</w:t>
      </w:r>
    </w:p>
    <w:p w14:paraId="12A5C22D" w14:textId="77777777" w:rsidR="0074395E" w:rsidRDefault="0074395E" w:rsidP="0074395E">
      <w:pPr>
        <w:pStyle w:val="Heading3"/>
      </w:pPr>
      <w:bookmarkStart w:id="461" w:name="_Toc472626720"/>
      <w:bookmarkStart w:id="462" w:name="_Toc80968973"/>
      <w:r>
        <w:t>Calibration</w:t>
      </w:r>
      <w:bookmarkEnd w:id="461"/>
      <w:bookmarkEnd w:id="462"/>
    </w:p>
    <w:p w14:paraId="7C16F736" w14:textId="77777777" w:rsidR="0074395E" w:rsidRPr="001F4FB7" w:rsidRDefault="0074395E" w:rsidP="0074395E">
      <w:r w:rsidRPr="001F4FB7">
        <w:t>As supplied, most of the infra-red detector sensor modules have been found to draw approximately 55 – 60mA, much more than the specified 25mA, and were excessively sensitive. The small calibration screw on the back end of the module may be used to reduce both the current consumption and sensitivity of the detector.</w:t>
      </w:r>
    </w:p>
    <w:p w14:paraId="1816BBAB" w14:textId="77777777" w:rsidR="0074395E" w:rsidRPr="001F4FB7" w:rsidRDefault="0074395E" w:rsidP="0074395E">
      <w:r w:rsidRPr="001F4FB7">
        <w:t xml:space="preserve">A useful starting point for sensitivity adjustment has been found to be to reduce the sensitivity of the sensor such that it does not trigger when placed perpendicular to a piece of grey card at a distance of 90mm from the end of the detector. The multi-turn adjustment screw is turned anti-clockwise until the indicator LED on the back of the module just goes out. This gives an effective maximum trigger distance with the reflective tape of about 300mm. This also reduces the supply current. </w:t>
      </w:r>
    </w:p>
    <w:p w14:paraId="3B2A5C13" w14:textId="77777777" w:rsidR="0074395E" w:rsidRPr="001F4FB7" w:rsidRDefault="0074395E" w:rsidP="0074395E">
      <w:r w:rsidRPr="001F4FB7">
        <w:t>Fine adjustment of the sensor should then be carried out in the belfry for optimum sensitivity.</w:t>
      </w:r>
    </w:p>
    <w:p w14:paraId="631B0D48" w14:textId="77777777" w:rsidR="00F80CCE" w:rsidRDefault="00F80CCE" w:rsidP="007E1723">
      <w:pPr>
        <w:pStyle w:val="Heading2"/>
        <w:pageBreakBefore/>
      </w:pPr>
      <w:bookmarkStart w:id="463" w:name="_Toc80968974"/>
      <w:r>
        <w:lastRenderedPageBreak/>
        <w:t>Cabling</w:t>
      </w:r>
      <w:bookmarkEnd w:id="463"/>
    </w:p>
    <w:p w14:paraId="1FD96ED5" w14:textId="77777777" w:rsidR="00AD09B7" w:rsidRDefault="00AD09B7" w:rsidP="00AD09B7">
      <w:pPr>
        <w:pStyle w:val="Heading3"/>
      </w:pPr>
      <w:bookmarkStart w:id="464" w:name="_Toc80968975"/>
      <w:r>
        <w:t>Power/Data Cable</w:t>
      </w:r>
      <w:bookmarkEnd w:id="464"/>
    </w:p>
    <w:p w14:paraId="737D9587" w14:textId="629D64D3" w:rsidR="00AD09B7" w:rsidRPr="001F4FB7" w:rsidRDefault="00AD09B7" w:rsidP="00AD09B7">
      <w:r w:rsidRPr="001F4FB7">
        <w:t xml:space="preserve">The Power/Data Cable runs between the Power </w:t>
      </w:r>
      <w:r w:rsidR="00000703">
        <w:t>module</w:t>
      </w:r>
      <w:r w:rsidR="00000703" w:rsidRPr="001F4FB7">
        <w:t xml:space="preserve"> </w:t>
      </w:r>
      <w:r w:rsidRPr="001F4FB7">
        <w:t xml:space="preserve">and the Simulator Interface </w:t>
      </w:r>
      <w:r w:rsidR="00000703">
        <w:t>module</w:t>
      </w:r>
      <w:r w:rsidRPr="001F4FB7">
        <w:t xml:space="preserve">. </w:t>
      </w:r>
    </w:p>
    <w:p w14:paraId="33DE4611" w14:textId="42CD6371" w:rsidR="00AD09B7" w:rsidRPr="001F4FB7" w:rsidRDefault="00AD09B7" w:rsidP="006C4A3A">
      <w:pPr>
        <w:pStyle w:val="ListParagraph"/>
        <w:numPr>
          <w:ilvl w:val="0"/>
          <w:numId w:val="17"/>
        </w:numPr>
      </w:pPr>
      <w:r w:rsidRPr="001F4FB7">
        <w:t xml:space="preserve">The cable is a standard straight-through (not crossover) Cat5e or Cat6 Ethernet </w:t>
      </w:r>
      <w:r w:rsidR="00D2043A" w:rsidRPr="001F4FB7">
        <w:t xml:space="preserve">network </w:t>
      </w:r>
      <w:r w:rsidRPr="001F4FB7">
        <w:t>cable, with RJ45 connectors.</w:t>
      </w:r>
      <w:r w:rsidR="007E1723">
        <w:t xml:space="preserve"> These are available ready-made, for example from Farnell or CPC.</w:t>
      </w:r>
    </w:p>
    <w:p w14:paraId="70EB8F6E" w14:textId="77777777" w:rsidR="007E1723" w:rsidRDefault="00AD09B7" w:rsidP="006C4A3A">
      <w:pPr>
        <w:pStyle w:val="ListParagraph"/>
        <w:numPr>
          <w:ilvl w:val="0"/>
          <w:numId w:val="17"/>
        </w:numPr>
      </w:pPr>
      <w:r w:rsidRPr="001F4FB7">
        <w:t>The maximum length of cable tested is 25m, although longer cables may be feasible.</w:t>
      </w:r>
    </w:p>
    <w:p w14:paraId="7132D4E9" w14:textId="334F7870" w:rsidR="00AD09B7" w:rsidRPr="001F4FB7" w:rsidRDefault="00AD09B7" w:rsidP="006C4A3A">
      <w:pPr>
        <w:pStyle w:val="ListParagraph"/>
        <w:numPr>
          <w:ilvl w:val="0"/>
          <w:numId w:val="17"/>
        </w:numPr>
      </w:pPr>
      <w:r w:rsidRPr="001F4FB7">
        <w:t xml:space="preserve">An example of a 25m cable is Farnell </w:t>
      </w:r>
      <w:r w:rsidR="007E1723">
        <w:t xml:space="preserve">part number </w:t>
      </w:r>
      <w:r w:rsidRPr="001F4FB7">
        <w:t>2575533.</w:t>
      </w:r>
    </w:p>
    <w:p w14:paraId="461EED93" w14:textId="77777777" w:rsidR="00AD09B7" w:rsidRPr="00D2043A" w:rsidRDefault="00AD09B7" w:rsidP="00D2043A">
      <w:pPr>
        <w:pStyle w:val="Heading3"/>
      </w:pPr>
      <w:bookmarkStart w:id="465" w:name="_Toc80968976"/>
      <w:r w:rsidRPr="00D2043A">
        <w:t>Sensor Cables</w:t>
      </w:r>
      <w:bookmarkEnd w:id="465"/>
    </w:p>
    <w:p w14:paraId="2B8CEEDB" w14:textId="1FA15ACE" w:rsidR="00F80CCE" w:rsidRPr="001F4FB7" w:rsidRDefault="00584A9D" w:rsidP="00F80CCE">
      <w:r w:rsidRPr="001F4FB7">
        <w:t>The sensor</w:t>
      </w:r>
      <w:r w:rsidR="00000703">
        <w:t xml:space="preserve"> module</w:t>
      </w:r>
      <w:r w:rsidRPr="001F4FB7">
        <w:t xml:space="preserve">s are </w:t>
      </w:r>
      <w:r w:rsidR="00D2043A" w:rsidRPr="001F4FB7">
        <w:t xml:space="preserve">also </w:t>
      </w:r>
      <w:r w:rsidRPr="001F4FB7">
        <w:t xml:space="preserve">cabled back to the Simulator Interface </w:t>
      </w:r>
      <w:r w:rsidR="00000703">
        <w:t xml:space="preserve">module </w:t>
      </w:r>
      <w:r w:rsidRPr="001F4FB7">
        <w:t>using standard C</w:t>
      </w:r>
      <w:r w:rsidR="00D2043A" w:rsidRPr="001F4FB7">
        <w:t xml:space="preserve">at5e or Cat6 network </w:t>
      </w:r>
      <w:r w:rsidRPr="001F4FB7">
        <w:t>cable</w:t>
      </w:r>
      <w:r w:rsidR="00D2043A" w:rsidRPr="001F4FB7">
        <w:t>s.</w:t>
      </w:r>
    </w:p>
    <w:p w14:paraId="472455DE" w14:textId="77777777" w:rsidR="007E1723" w:rsidRPr="001F4FB7" w:rsidRDefault="00D2043A" w:rsidP="007E1723">
      <w:pPr>
        <w:pStyle w:val="ListParagraph"/>
        <w:numPr>
          <w:ilvl w:val="0"/>
          <w:numId w:val="17"/>
        </w:numPr>
      </w:pPr>
      <w:r w:rsidRPr="001F4FB7">
        <w:t>The cables are a standard straight-through (not crossover) Cat5e or Cat6 Ethernet network cable, with RJ45 connectors.</w:t>
      </w:r>
      <w:r w:rsidR="007E1723">
        <w:t xml:space="preserve"> These are available ready-made, for example from Farnell or CPC.</w:t>
      </w:r>
    </w:p>
    <w:p w14:paraId="562AD305" w14:textId="77777777" w:rsidR="007E1723" w:rsidRDefault="00D2043A" w:rsidP="006C4A3A">
      <w:pPr>
        <w:pStyle w:val="ListParagraph"/>
        <w:numPr>
          <w:ilvl w:val="0"/>
          <w:numId w:val="17"/>
        </w:numPr>
      </w:pPr>
      <w:r w:rsidRPr="001F4FB7">
        <w:t xml:space="preserve">The maximum tested length of a chain of four sensors is 20m, made up of 4 x 5m cables, although longer cables may be feasible. </w:t>
      </w:r>
    </w:p>
    <w:p w14:paraId="0CB7EE2D" w14:textId="4A71E329" w:rsidR="00584A9D" w:rsidRPr="001F4FB7" w:rsidRDefault="00D2043A" w:rsidP="006C4A3A">
      <w:pPr>
        <w:pStyle w:val="ListParagraph"/>
        <w:numPr>
          <w:ilvl w:val="0"/>
          <w:numId w:val="17"/>
        </w:numPr>
      </w:pPr>
      <w:r w:rsidRPr="001F4FB7">
        <w:t xml:space="preserve">An example of a 5m cable is </w:t>
      </w:r>
      <w:r w:rsidR="00AD09B7" w:rsidRPr="001F4FB7">
        <w:t xml:space="preserve">Farnell </w:t>
      </w:r>
      <w:r w:rsidR="007E1723">
        <w:t xml:space="preserve">part number </w:t>
      </w:r>
      <w:r w:rsidR="00AD09B7" w:rsidRPr="001F4FB7">
        <w:t>1734948</w:t>
      </w:r>
      <w:r w:rsidRPr="001F4FB7">
        <w:t>.</w:t>
      </w:r>
    </w:p>
    <w:p w14:paraId="0738EFFF" w14:textId="77777777" w:rsidR="005B6B50" w:rsidRPr="001F4FB7" w:rsidRDefault="00D2043A" w:rsidP="00D2043A">
      <w:pPr>
        <w:keepNext/>
      </w:pPr>
      <w:r w:rsidRPr="001F4FB7">
        <w:t>Sensors are wired in a “daisy chain” fashion, with each chain consisting of a maximum of four sensors. The wiring of one chain is illustrated in the following diagram.</w:t>
      </w:r>
    </w:p>
    <w:p w14:paraId="2E5BAD3B" w14:textId="77777777" w:rsidR="005B6B50" w:rsidRDefault="005B6B50" w:rsidP="00D2043A">
      <w:pPr>
        <w:keepNext/>
        <w:jc w:val="center"/>
      </w:pPr>
      <w:r>
        <w:rPr>
          <w:noProof/>
          <w:lang w:eastAsia="en-GB"/>
        </w:rPr>
        <w:drawing>
          <wp:inline distT="0" distB="0" distL="0" distR="0" wp14:anchorId="6C61CA42" wp14:editId="6F67B6DA">
            <wp:extent cx="5544000" cy="2016000"/>
            <wp:effectExtent l="19050" t="19050" r="19050" b="2286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2 Daisy Chain Detail Diagram.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544000" cy="2016000"/>
                    </a:xfrm>
                    <a:prstGeom prst="rect">
                      <a:avLst/>
                    </a:prstGeom>
                    <a:ln w="12700">
                      <a:solidFill>
                        <a:schemeClr val="tx1"/>
                      </a:solidFill>
                    </a:ln>
                  </pic:spPr>
                </pic:pic>
              </a:graphicData>
            </a:graphic>
          </wp:inline>
        </w:drawing>
      </w:r>
    </w:p>
    <w:p w14:paraId="0E116EA1" w14:textId="5190E875" w:rsidR="00D2043A" w:rsidRDefault="00D2043A" w:rsidP="00D2043A">
      <w:pPr>
        <w:pStyle w:val="Caption"/>
        <w:jc w:val="center"/>
      </w:pPr>
      <w:bookmarkStart w:id="466" w:name="_Toc80969055"/>
      <w:r>
        <w:t xml:space="preserve">Figure </w:t>
      </w:r>
      <w:r w:rsidR="00DC03A1">
        <w:rPr>
          <w:noProof/>
        </w:rPr>
        <w:fldChar w:fldCharType="begin"/>
      </w:r>
      <w:r w:rsidR="00DC03A1">
        <w:rPr>
          <w:noProof/>
        </w:rPr>
        <w:instrText xml:space="preserve"> SEQ Figure \* ARABIC </w:instrText>
      </w:r>
      <w:r w:rsidR="00DC03A1">
        <w:rPr>
          <w:noProof/>
        </w:rPr>
        <w:fldChar w:fldCharType="separate"/>
      </w:r>
      <w:r w:rsidR="00476E07">
        <w:rPr>
          <w:noProof/>
        </w:rPr>
        <w:t>64</w:t>
      </w:r>
      <w:r w:rsidR="00DC03A1">
        <w:rPr>
          <w:noProof/>
        </w:rPr>
        <w:fldChar w:fldCharType="end"/>
      </w:r>
      <w:r>
        <w:t xml:space="preserve"> – Sensor Daisy Chain</w:t>
      </w:r>
      <w:bookmarkEnd w:id="466"/>
    </w:p>
    <w:p w14:paraId="4DCDC0D2" w14:textId="77777777" w:rsidR="00D2043A" w:rsidRPr="001F4FB7" w:rsidRDefault="00D2043A" w:rsidP="00D2043A">
      <w:r w:rsidRPr="001F4FB7">
        <w:t xml:space="preserve">It is important to understand that there is no requirement to connect any particular sensor to any specific </w:t>
      </w:r>
      <w:r w:rsidR="00274F21" w:rsidRPr="001F4FB7">
        <w:t xml:space="preserve">bell, and </w:t>
      </w:r>
      <w:r w:rsidRPr="001F4FB7">
        <w:t>no requirement that chains should consist of any particular number of sensors</w:t>
      </w:r>
      <w:r w:rsidR="00274F21" w:rsidRPr="001F4FB7">
        <w:t>.</w:t>
      </w:r>
    </w:p>
    <w:p w14:paraId="696B2A2E" w14:textId="77777777" w:rsidR="00D2043A" w:rsidRPr="001F4FB7" w:rsidRDefault="00D2043A" w:rsidP="006C4A3A">
      <w:pPr>
        <w:pStyle w:val="ListParagraph"/>
        <w:numPr>
          <w:ilvl w:val="0"/>
          <w:numId w:val="18"/>
        </w:numPr>
      </w:pPr>
      <w:r w:rsidRPr="001F4FB7">
        <w:t>The cabling should be arranged to suit the layout and constraints of the belfry.</w:t>
      </w:r>
    </w:p>
    <w:p w14:paraId="4F3E0425" w14:textId="77777777" w:rsidR="00D2043A" w:rsidRPr="001F4FB7" w:rsidRDefault="00D2043A" w:rsidP="006C4A3A">
      <w:pPr>
        <w:pStyle w:val="ListParagraph"/>
        <w:numPr>
          <w:ilvl w:val="0"/>
          <w:numId w:val="18"/>
        </w:numPr>
      </w:pPr>
      <w:r w:rsidRPr="001F4FB7">
        <w:t>The relationship between Simulator Interface channels and bells will be managed in the interface firmware. This is explained in a worked example later in this guide.</w:t>
      </w:r>
    </w:p>
    <w:p w14:paraId="1931ECB1" w14:textId="1CAABE59" w:rsidR="00D2043A" w:rsidRDefault="00D2043A" w:rsidP="006C4A3A">
      <w:pPr>
        <w:pStyle w:val="ListParagraph"/>
        <w:numPr>
          <w:ilvl w:val="0"/>
          <w:numId w:val="18"/>
        </w:numPr>
      </w:pPr>
      <w:r w:rsidRPr="001F4FB7">
        <w:t xml:space="preserve">There are obvious constraints for higher numbers of bells: A ring of 12 will require at least </w:t>
      </w:r>
      <w:r w:rsidR="00274F21" w:rsidRPr="001F4FB7">
        <w:t>three sensors on each chain, and a ring of 16 will require all four chains with four sensors each.</w:t>
      </w:r>
    </w:p>
    <w:p w14:paraId="5D551115" w14:textId="32605E45" w:rsidR="00D30D7C" w:rsidRDefault="006E0931" w:rsidP="00D30D7C">
      <w:pPr>
        <w:pStyle w:val="Heading3"/>
      </w:pPr>
      <w:bookmarkStart w:id="467" w:name="_Toc80968977"/>
      <w:r>
        <w:lastRenderedPageBreak/>
        <w:t>Computer Connection</w:t>
      </w:r>
      <w:bookmarkEnd w:id="467"/>
    </w:p>
    <w:p w14:paraId="22293F7F" w14:textId="627825AF" w:rsidR="007E1723" w:rsidRPr="007E1723" w:rsidRDefault="007E1723" w:rsidP="007E1723">
      <w:r>
        <w:t xml:space="preserve">The simulator </w:t>
      </w:r>
      <w:r w:rsidR="002B7A19">
        <w:t xml:space="preserve">Power Board </w:t>
      </w:r>
      <w:r>
        <w:t xml:space="preserve">is connected to the </w:t>
      </w:r>
      <w:r w:rsidR="00FC4532">
        <w:t xml:space="preserve">Simulator PC in the </w:t>
      </w:r>
      <w:r>
        <w:t>ringing room with a serial cable. The type of cable required depends on the kind of serial port built into the PC.</w:t>
      </w:r>
    </w:p>
    <w:p w14:paraId="266BFAD9" w14:textId="5277AB3A" w:rsidR="00D30D7C" w:rsidRDefault="007E1723" w:rsidP="00D30D7C">
      <w:pPr>
        <w:pStyle w:val="Heading4"/>
      </w:pPr>
      <w:r>
        <w:t>9-Pin Serial Connector</w:t>
      </w:r>
    </w:p>
    <w:p w14:paraId="275EF1D8" w14:textId="6F8C0550" w:rsidR="007E1723" w:rsidRDefault="007E1723" w:rsidP="002B7A19">
      <w:pPr>
        <w:keepNext/>
      </w:pPr>
      <w:r>
        <w:t xml:space="preserve">The </w:t>
      </w:r>
      <w:r w:rsidR="00FC4532">
        <w:t xml:space="preserve">Simulator PC </w:t>
      </w:r>
      <w:r>
        <w:t>may be fitted with a 9-pin RS-232 serial or “COM” port, as illustrated in the following diagram:</w:t>
      </w:r>
    </w:p>
    <w:p w14:paraId="13AFCCB5" w14:textId="49D0CE7C" w:rsidR="007E1723" w:rsidRDefault="007E1723" w:rsidP="007E1723">
      <w:pPr>
        <w:keepNext/>
        <w:jc w:val="center"/>
      </w:pPr>
      <w:r>
        <w:rPr>
          <w:noProof/>
        </w:rPr>
        <w:drawing>
          <wp:inline distT="0" distB="0" distL="0" distR="0" wp14:anchorId="6A8E4808" wp14:editId="682E47B6">
            <wp:extent cx="4320000" cy="1350000"/>
            <wp:effectExtent l="19050" t="19050" r="23495" b="222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C Ports Vecteezy 9Pin.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320000" cy="1350000"/>
                    </a:xfrm>
                    <a:prstGeom prst="rect">
                      <a:avLst/>
                    </a:prstGeom>
                    <a:ln w="12700">
                      <a:solidFill>
                        <a:schemeClr val="tx1"/>
                      </a:solidFill>
                    </a:ln>
                  </pic:spPr>
                </pic:pic>
              </a:graphicData>
            </a:graphic>
          </wp:inline>
        </w:drawing>
      </w:r>
    </w:p>
    <w:p w14:paraId="5A4CE8EF" w14:textId="4D59D290" w:rsidR="007E1723" w:rsidRDefault="007E1723" w:rsidP="007E1723">
      <w:pPr>
        <w:pStyle w:val="Caption"/>
        <w:jc w:val="center"/>
      </w:pPr>
      <w:bookmarkStart w:id="468" w:name="_Toc80969056"/>
      <w:r>
        <w:t xml:space="preserve">Figure </w:t>
      </w:r>
      <w:r>
        <w:rPr>
          <w:noProof/>
        </w:rPr>
        <w:fldChar w:fldCharType="begin"/>
      </w:r>
      <w:r>
        <w:rPr>
          <w:noProof/>
        </w:rPr>
        <w:instrText xml:space="preserve"> SEQ Figure \* ARABIC </w:instrText>
      </w:r>
      <w:r>
        <w:rPr>
          <w:noProof/>
        </w:rPr>
        <w:fldChar w:fldCharType="separate"/>
      </w:r>
      <w:r w:rsidR="00476E07">
        <w:rPr>
          <w:noProof/>
        </w:rPr>
        <w:t>65</w:t>
      </w:r>
      <w:r>
        <w:rPr>
          <w:noProof/>
        </w:rPr>
        <w:fldChar w:fldCharType="end"/>
      </w:r>
      <w:r>
        <w:t xml:space="preserve"> – 9-Pin Serial Port</w:t>
      </w:r>
      <w:bookmarkEnd w:id="468"/>
    </w:p>
    <w:p w14:paraId="442ECEE8" w14:textId="77777777" w:rsidR="002B7A19" w:rsidRDefault="007E1723" w:rsidP="007E1723">
      <w:r>
        <w:t>This type of serial port is common on older computers, but not often found on newer models.</w:t>
      </w:r>
      <w:r w:rsidR="002B7A19">
        <w:t xml:space="preserve"> </w:t>
      </w:r>
    </w:p>
    <w:p w14:paraId="6359A71C" w14:textId="026B3BC7" w:rsidR="00503B9B" w:rsidRDefault="002B7A19" w:rsidP="00D30D7C">
      <w:r>
        <w:t xml:space="preserve">If the </w:t>
      </w:r>
      <w:r w:rsidR="00FC4532">
        <w:t xml:space="preserve">Simulator PC </w:t>
      </w:r>
      <w:r>
        <w:t>has a 9-pin serial port, use a 9-pin Female to 9-pin Male straight-through</w:t>
      </w:r>
      <w:r>
        <w:rPr>
          <w:rStyle w:val="FootnoteReference"/>
        </w:rPr>
        <w:footnoteReference w:id="37"/>
      </w:r>
      <w:r>
        <w:t xml:space="preserve"> serial cable to connect the computer to the simulator interface. Examples of suitable cables are </w:t>
      </w:r>
      <w:r w:rsidR="00503B9B">
        <w:t xml:space="preserve">Farnell </w:t>
      </w:r>
      <w:r>
        <w:t xml:space="preserve">part </w:t>
      </w:r>
      <w:r w:rsidR="00503B9B" w:rsidRPr="00503B9B">
        <w:t>2444240</w:t>
      </w:r>
      <w:r w:rsidR="00503B9B">
        <w:t xml:space="preserve"> </w:t>
      </w:r>
      <w:r>
        <w:t xml:space="preserve">(1.8m), CPC part </w:t>
      </w:r>
      <w:r w:rsidR="00503B9B" w:rsidRPr="00503B9B">
        <w:t>CS24423</w:t>
      </w:r>
      <w:r w:rsidR="00503B9B">
        <w:t xml:space="preserve"> (1m), </w:t>
      </w:r>
      <w:r>
        <w:t xml:space="preserve">or CPC part </w:t>
      </w:r>
      <w:r w:rsidR="00503B9B" w:rsidRPr="00503B9B">
        <w:t>CS24424</w:t>
      </w:r>
      <w:r w:rsidR="00503B9B">
        <w:t xml:space="preserve"> (2m)</w:t>
      </w:r>
      <w:r>
        <w:t>.</w:t>
      </w:r>
    </w:p>
    <w:p w14:paraId="0EB5019B" w14:textId="04428C2C" w:rsidR="00503B9B" w:rsidRDefault="002B7A19" w:rsidP="002B7A19">
      <w:pPr>
        <w:keepNext/>
      </w:pPr>
      <w:r>
        <w:t>A typical cable, with the connectors required, is illustrated in the following photograph:</w:t>
      </w:r>
    </w:p>
    <w:p w14:paraId="68D70600" w14:textId="2269A68F" w:rsidR="00AA6BF6" w:rsidRDefault="00AA6BF6" w:rsidP="00AA6BF6">
      <w:pPr>
        <w:keepNext/>
        <w:jc w:val="center"/>
      </w:pPr>
      <w:r>
        <w:rPr>
          <w:noProof/>
        </w:rPr>
        <w:drawing>
          <wp:inline distT="0" distB="0" distL="0" distR="0" wp14:anchorId="4A278F32" wp14:editId="4A9E0D7F">
            <wp:extent cx="4320000" cy="2466000"/>
            <wp:effectExtent l="19050" t="19050" r="23495" b="1079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g_0567.jpg"/>
                    <pic:cNvPicPr/>
                  </pic:nvPicPr>
                  <pic:blipFill>
                    <a:blip r:embed="rId87">
                      <a:extLst>
                        <a:ext uri="{28A0092B-C50C-407E-A947-70E740481C1C}">
                          <a14:useLocalDpi xmlns:a14="http://schemas.microsoft.com/office/drawing/2010/main" val="0"/>
                        </a:ext>
                      </a:extLst>
                    </a:blip>
                    <a:stretch>
                      <a:fillRect/>
                    </a:stretch>
                  </pic:blipFill>
                  <pic:spPr>
                    <a:xfrm>
                      <a:off x="0" y="0"/>
                      <a:ext cx="4320000" cy="2466000"/>
                    </a:xfrm>
                    <a:prstGeom prst="rect">
                      <a:avLst/>
                    </a:prstGeom>
                    <a:ln w="12700">
                      <a:solidFill>
                        <a:schemeClr val="tx1"/>
                      </a:solidFill>
                    </a:ln>
                  </pic:spPr>
                </pic:pic>
              </a:graphicData>
            </a:graphic>
          </wp:inline>
        </w:drawing>
      </w:r>
    </w:p>
    <w:p w14:paraId="1C0E0B70" w14:textId="7DDCFA88" w:rsidR="00AA6BF6" w:rsidRDefault="00AA6BF6" w:rsidP="00AA6BF6">
      <w:pPr>
        <w:pStyle w:val="Caption"/>
        <w:jc w:val="center"/>
      </w:pPr>
      <w:bookmarkStart w:id="469" w:name="_Toc80969057"/>
      <w:r>
        <w:t xml:space="preserve">Figure </w:t>
      </w:r>
      <w:r>
        <w:rPr>
          <w:noProof/>
        </w:rPr>
        <w:fldChar w:fldCharType="begin"/>
      </w:r>
      <w:r>
        <w:rPr>
          <w:noProof/>
        </w:rPr>
        <w:instrText xml:space="preserve"> SEQ Figure \* ARABIC </w:instrText>
      </w:r>
      <w:r>
        <w:rPr>
          <w:noProof/>
        </w:rPr>
        <w:fldChar w:fldCharType="separate"/>
      </w:r>
      <w:r w:rsidR="00476E07">
        <w:rPr>
          <w:noProof/>
        </w:rPr>
        <w:t>66</w:t>
      </w:r>
      <w:r>
        <w:rPr>
          <w:noProof/>
        </w:rPr>
        <w:fldChar w:fldCharType="end"/>
      </w:r>
      <w:r>
        <w:t xml:space="preserve"> – 9-Pin Serial Cable</w:t>
      </w:r>
      <w:bookmarkEnd w:id="469"/>
    </w:p>
    <w:p w14:paraId="38085CC0" w14:textId="150A8FE4" w:rsidR="006E0931" w:rsidRPr="006E0931" w:rsidRDefault="006E0931" w:rsidP="006E0931">
      <w:r>
        <w:t>If your computer has both a 9-pin serial port and USB ports, use the 9-pin serial port.</w:t>
      </w:r>
    </w:p>
    <w:p w14:paraId="388A6D5D" w14:textId="5810FF1E" w:rsidR="00D30D7C" w:rsidRDefault="00D30D7C" w:rsidP="00D30D7C">
      <w:pPr>
        <w:pStyle w:val="Heading4"/>
      </w:pPr>
      <w:r>
        <w:lastRenderedPageBreak/>
        <w:t>USB</w:t>
      </w:r>
      <w:r w:rsidR="002B7A19">
        <w:t xml:space="preserve"> Connector</w:t>
      </w:r>
    </w:p>
    <w:p w14:paraId="3D79FC5A" w14:textId="452D45C7" w:rsidR="007E1723" w:rsidRPr="001F4FB7" w:rsidRDefault="002B7A19" w:rsidP="002B7A19">
      <w:pPr>
        <w:keepNext/>
      </w:pPr>
      <w:r>
        <w:t xml:space="preserve">More modern computers are likely to be fitted </w:t>
      </w:r>
      <w:r w:rsidR="006E0931">
        <w:t xml:space="preserve">only </w:t>
      </w:r>
      <w:r>
        <w:t>with USB ports, as illustrated in the following diagram:</w:t>
      </w:r>
    </w:p>
    <w:p w14:paraId="0BD2DF2B" w14:textId="44EA62ED" w:rsidR="007E1723" w:rsidRDefault="006E0931" w:rsidP="007E1723">
      <w:pPr>
        <w:keepNext/>
        <w:jc w:val="center"/>
      </w:pPr>
      <w:r>
        <w:rPr>
          <w:noProof/>
        </w:rPr>
        <w:drawing>
          <wp:inline distT="0" distB="0" distL="0" distR="0" wp14:anchorId="6EE1F53D" wp14:editId="55900EBF">
            <wp:extent cx="4320000" cy="1350000"/>
            <wp:effectExtent l="19050" t="19050" r="23495" b="222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C Ports Vecteezy USB.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4320000" cy="1350000"/>
                    </a:xfrm>
                    <a:prstGeom prst="rect">
                      <a:avLst/>
                    </a:prstGeom>
                    <a:ln w="12700">
                      <a:solidFill>
                        <a:schemeClr val="tx1"/>
                      </a:solidFill>
                    </a:ln>
                  </pic:spPr>
                </pic:pic>
              </a:graphicData>
            </a:graphic>
          </wp:inline>
        </w:drawing>
      </w:r>
    </w:p>
    <w:p w14:paraId="33C81943" w14:textId="59AA3C10" w:rsidR="007E1723" w:rsidRDefault="007E1723" w:rsidP="007E1723">
      <w:pPr>
        <w:pStyle w:val="Caption"/>
        <w:jc w:val="center"/>
      </w:pPr>
      <w:bookmarkStart w:id="470" w:name="_Toc80969058"/>
      <w:r>
        <w:t xml:space="preserve">Figure </w:t>
      </w:r>
      <w:r>
        <w:rPr>
          <w:noProof/>
        </w:rPr>
        <w:fldChar w:fldCharType="begin"/>
      </w:r>
      <w:r>
        <w:rPr>
          <w:noProof/>
        </w:rPr>
        <w:instrText xml:space="preserve"> SEQ Figure \* ARABIC </w:instrText>
      </w:r>
      <w:r>
        <w:rPr>
          <w:noProof/>
        </w:rPr>
        <w:fldChar w:fldCharType="separate"/>
      </w:r>
      <w:r w:rsidR="00476E07">
        <w:rPr>
          <w:noProof/>
        </w:rPr>
        <w:t>67</w:t>
      </w:r>
      <w:r>
        <w:rPr>
          <w:noProof/>
        </w:rPr>
        <w:fldChar w:fldCharType="end"/>
      </w:r>
      <w:r>
        <w:t xml:space="preserve"> – PC USB Ports</w:t>
      </w:r>
      <w:bookmarkEnd w:id="470"/>
    </w:p>
    <w:p w14:paraId="2C6A2AC1" w14:textId="60572D03" w:rsidR="007E1723" w:rsidRDefault="002B7A19" w:rsidP="00D30D7C">
      <w:r>
        <w:t>In this case, use a USB</w:t>
      </w:r>
      <w:r w:rsidR="00FC4532">
        <w:t>-</w:t>
      </w:r>
      <w:r>
        <w:t xml:space="preserve">Serial adapter to connect the simulator Power Board to a spare USB port on the </w:t>
      </w:r>
      <w:r w:rsidR="00FC4532">
        <w:t>Simulator PC</w:t>
      </w:r>
      <w:r>
        <w:t xml:space="preserve">. </w:t>
      </w:r>
      <w:r w:rsidR="006E0931">
        <w:t>If necessary, a straight through serial cable as above can be used as an extension.</w:t>
      </w:r>
    </w:p>
    <w:p w14:paraId="49924F69" w14:textId="340248E3" w:rsidR="002B7A19" w:rsidRDefault="002B7A19" w:rsidP="002B7A19">
      <w:pPr>
        <w:keepNext/>
      </w:pPr>
      <w:r>
        <w:t>A</w:t>
      </w:r>
      <w:r w:rsidR="001661AB">
        <w:t xml:space="preserve">n example of a typical USB-Serial adapter is </w:t>
      </w:r>
      <w:r w:rsidR="009E4E3F">
        <w:t xml:space="preserve">CPC part </w:t>
      </w:r>
      <w:r w:rsidR="001661AB">
        <w:t>CS30877</w:t>
      </w:r>
      <w:r w:rsidR="009E4E3F">
        <w:t xml:space="preserve">, </w:t>
      </w:r>
      <w:r>
        <w:t>illustrated in the following photograph</w:t>
      </w:r>
      <w:r w:rsidR="009E4E3F">
        <w:rPr>
          <w:rStyle w:val="FootnoteReference"/>
        </w:rPr>
        <w:footnoteReference w:id="38"/>
      </w:r>
      <w:r w:rsidR="009E4E3F">
        <w:t>. Note that an extension cable may be required if (as in this case) the adapter does not have securing screws.</w:t>
      </w:r>
    </w:p>
    <w:p w14:paraId="08F68A37" w14:textId="358CB7B9" w:rsidR="00AA6BF6" w:rsidRDefault="00AA6BF6" w:rsidP="00AA6BF6">
      <w:pPr>
        <w:keepNext/>
        <w:jc w:val="center"/>
      </w:pPr>
      <w:r>
        <w:rPr>
          <w:noProof/>
        </w:rPr>
        <w:drawing>
          <wp:inline distT="0" distB="0" distL="0" distR="0" wp14:anchorId="72710534" wp14:editId="4CF797B1">
            <wp:extent cx="4320000" cy="3456000"/>
            <wp:effectExtent l="19050" t="19050" r="23495" b="1143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g_0182.jpg"/>
                    <pic:cNvPicPr/>
                  </pic:nvPicPr>
                  <pic:blipFill>
                    <a:blip r:embed="rId89">
                      <a:extLst>
                        <a:ext uri="{28A0092B-C50C-407E-A947-70E740481C1C}">
                          <a14:useLocalDpi xmlns:a14="http://schemas.microsoft.com/office/drawing/2010/main" val="0"/>
                        </a:ext>
                      </a:extLst>
                    </a:blip>
                    <a:stretch>
                      <a:fillRect/>
                    </a:stretch>
                  </pic:blipFill>
                  <pic:spPr>
                    <a:xfrm>
                      <a:off x="0" y="0"/>
                      <a:ext cx="4320000" cy="3456000"/>
                    </a:xfrm>
                    <a:prstGeom prst="rect">
                      <a:avLst/>
                    </a:prstGeom>
                    <a:ln w="12700">
                      <a:solidFill>
                        <a:schemeClr val="tx1"/>
                      </a:solidFill>
                    </a:ln>
                  </pic:spPr>
                </pic:pic>
              </a:graphicData>
            </a:graphic>
          </wp:inline>
        </w:drawing>
      </w:r>
    </w:p>
    <w:p w14:paraId="75210B49" w14:textId="30618F67" w:rsidR="00AA6BF6" w:rsidRDefault="00AA6BF6" w:rsidP="00AA6BF6">
      <w:pPr>
        <w:pStyle w:val="Caption"/>
        <w:jc w:val="center"/>
      </w:pPr>
      <w:bookmarkStart w:id="471" w:name="_Toc80969059"/>
      <w:r>
        <w:t xml:space="preserve">Figure </w:t>
      </w:r>
      <w:r>
        <w:rPr>
          <w:noProof/>
        </w:rPr>
        <w:fldChar w:fldCharType="begin"/>
      </w:r>
      <w:r>
        <w:rPr>
          <w:noProof/>
        </w:rPr>
        <w:instrText xml:space="preserve"> SEQ Figure \* ARABIC </w:instrText>
      </w:r>
      <w:r>
        <w:rPr>
          <w:noProof/>
        </w:rPr>
        <w:fldChar w:fldCharType="separate"/>
      </w:r>
      <w:r w:rsidR="00476E07">
        <w:rPr>
          <w:noProof/>
        </w:rPr>
        <w:t>68</w:t>
      </w:r>
      <w:r>
        <w:rPr>
          <w:noProof/>
        </w:rPr>
        <w:fldChar w:fldCharType="end"/>
      </w:r>
      <w:r>
        <w:t xml:space="preserve"> – USB to Serial Adapter</w:t>
      </w:r>
      <w:bookmarkEnd w:id="471"/>
    </w:p>
    <w:p w14:paraId="4BB8748D" w14:textId="7E47CAAA" w:rsidR="002B7A19" w:rsidRDefault="002B7A19" w:rsidP="00D30D7C">
      <w:r>
        <w:t xml:space="preserve">Install the drivers supplied with the </w:t>
      </w:r>
      <w:r w:rsidR="006E0931">
        <w:t>adapter and</w:t>
      </w:r>
      <w:r>
        <w:t xml:space="preserve"> identify the COM port number allocated (you will need to know this later</w:t>
      </w:r>
      <w:r w:rsidR="006E0931">
        <w:t xml:space="preserve"> to configure your Simulator Software Package)</w:t>
      </w:r>
      <w:r>
        <w:t xml:space="preserve">. </w:t>
      </w:r>
    </w:p>
    <w:p w14:paraId="773B70E4" w14:textId="297F975F" w:rsidR="00AA6BF6" w:rsidRPr="00D30D7C" w:rsidRDefault="006E0931" w:rsidP="00D30D7C">
      <w:r>
        <w:t xml:space="preserve">There is more information on USB-Serial adapters in the </w:t>
      </w:r>
      <w:r w:rsidRPr="00133866">
        <w:rPr>
          <w:b/>
          <w:i/>
        </w:rPr>
        <w:t>Technical Reference Guide</w:t>
      </w:r>
      <w:r>
        <w:t>.</w:t>
      </w:r>
      <w:r w:rsidR="002B7A19">
        <w:t xml:space="preserve"> </w:t>
      </w:r>
    </w:p>
    <w:p w14:paraId="2B51EF56" w14:textId="53EFB9CD" w:rsidR="00F80CCE" w:rsidRDefault="00F80CCE" w:rsidP="001F4FB7">
      <w:pPr>
        <w:pStyle w:val="Heading1"/>
        <w:pageBreakBefore/>
      </w:pPr>
      <w:bookmarkStart w:id="472" w:name="_Toc80968978"/>
      <w:r>
        <w:lastRenderedPageBreak/>
        <w:t xml:space="preserve">Interface </w:t>
      </w:r>
      <w:r w:rsidR="00000703">
        <w:t xml:space="preserve">Module </w:t>
      </w:r>
      <w:r w:rsidR="00DC03A1">
        <w:t>Set</w:t>
      </w:r>
      <w:r w:rsidR="00C30F94">
        <w:t>up</w:t>
      </w:r>
      <w:bookmarkEnd w:id="472"/>
    </w:p>
    <w:p w14:paraId="5373BF1F" w14:textId="4372450C" w:rsidR="00DC03A1" w:rsidRDefault="00DC03A1" w:rsidP="00DC03A1">
      <w:r>
        <w:t xml:space="preserve">The Type 2 Liverpool Simulator Interface </w:t>
      </w:r>
      <w:r w:rsidR="00000703">
        <w:t xml:space="preserve">module </w:t>
      </w:r>
      <w:r>
        <w:t xml:space="preserve">is highly configurable, but most of the default settings should be fine for </w:t>
      </w:r>
      <w:r w:rsidR="00EA451C">
        <w:t xml:space="preserve">most installations. There is detailed </w:t>
      </w:r>
      <w:r w:rsidR="00740E9D">
        <w:t xml:space="preserve">information about </w:t>
      </w:r>
      <w:r w:rsidR="00EA451C">
        <w:t xml:space="preserve">all the configuration options in the </w:t>
      </w:r>
      <w:r w:rsidR="00EA451C" w:rsidRPr="00133866">
        <w:rPr>
          <w:b/>
          <w:i/>
        </w:rPr>
        <w:t>Technical Reference Guide</w:t>
      </w:r>
      <w:r w:rsidR="00EA451C">
        <w:t>.</w:t>
      </w:r>
    </w:p>
    <w:p w14:paraId="08129EB2" w14:textId="74569546" w:rsidR="00F56FA9" w:rsidRDefault="00EA451C" w:rsidP="00F56FA9">
      <w:r>
        <w:t>There are a couple of configuration options which you should set before using the simulator</w:t>
      </w:r>
      <w:r w:rsidR="00740E9D">
        <w:t>:</w:t>
      </w:r>
      <w:r>
        <w:t xml:space="preserve"> disabling unused sensor channels</w:t>
      </w:r>
      <w:r w:rsidR="00740E9D">
        <w:t>,</w:t>
      </w:r>
      <w:r>
        <w:t xml:space="preserve"> and re</w:t>
      </w:r>
      <w:r w:rsidR="00740E9D">
        <w:t>-</w:t>
      </w:r>
      <w:r>
        <w:t xml:space="preserve">mapping sensors to bells. </w:t>
      </w:r>
      <w:r w:rsidR="00F56FA9">
        <w:t>C</w:t>
      </w:r>
      <w:r w:rsidR="00F56FA9" w:rsidRPr="008C7B76">
        <w:t>onfiguration of the Simulator Interface should only need to be done once. All settings are retained in non-volatile EEPROM when the interface is powered off.</w:t>
      </w:r>
    </w:p>
    <w:p w14:paraId="38A99C76" w14:textId="32F919A6" w:rsidR="00000703" w:rsidRPr="008C7B76" w:rsidRDefault="00000703" w:rsidP="00F56FA9">
      <w:r w:rsidRPr="00166FBD">
        <w:rPr>
          <w:b/>
          <w:bCs/>
        </w:rPr>
        <w:t>Note</w:t>
      </w:r>
      <w:r>
        <w:t xml:space="preserve">: </w:t>
      </w:r>
      <w:r w:rsidRPr="00000703">
        <w:t>When multiple PCs are connected, only one PC can be used to configure the Simulator Interface using a terminal emulator</w:t>
      </w:r>
      <w:r>
        <w:t xml:space="preserve">. Refer to the </w:t>
      </w:r>
      <w:r w:rsidRPr="00000703">
        <w:t>Multi-PC Guide</w:t>
      </w:r>
      <w:r>
        <w:t xml:space="preserve"> for more information</w:t>
      </w:r>
      <w:r w:rsidRPr="00000703">
        <w:t>.</w:t>
      </w:r>
    </w:p>
    <w:p w14:paraId="6537D0E8" w14:textId="24EB5CDF" w:rsidR="00FC4532" w:rsidRDefault="00F56FA9" w:rsidP="00FC4532">
      <w:pPr>
        <w:pStyle w:val="Heading2"/>
      </w:pPr>
      <w:bookmarkStart w:id="473" w:name="_Toc80968979"/>
      <w:r>
        <w:t>Connecting to the Interface</w:t>
      </w:r>
      <w:r w:rsidR="00000703">
        <w:t xml:space="preserve"> Module</w:t>
      </w:r>
      <w:bookmarkEnd w:id="473"/>
    </w:p>
    <w:p w14:paraId="1A92CF62" w14:textId="77777777" w:rsidR="008458D2" w:rsidRPr="008C7B76" w:rsidRDefault="008458D2" w:rsidP="00F56FA9">
      <w:pPr>
        <w:pStyle w:val="ListParagraph"/>
        <w:numPr>
          <w:ilvl w:val="0"/>
          <w:numId w:val="28"/>
        </w:numPr>
        <w:spacing w:afterLines="200" w:after="480"/>
      </w:pPr>
      <w:r w:rsidRPr="008C7B76">
        <w:t>On the Simulator PC, ensure that a Simulator Software Package (e.g. Abel) is not running. Close the Simulator Software Package down if it is running.</w:t>
      </w:r>
    </w:p>
    <w:p w14:paraId="0D2AB22E" w14:textId="77777777" w:rsidR="008458D2" w:rsidRPr="008C7B76" w:rsidRDefault="008458D2" w:rsidP="00F56FA9">
      <w:pPr>
        <w:pStyle w:val="ListParagraph"/>
        <w:keepNext/>
        <w:numPr>
          <w:ilvl w:val="0"/>
          <w:numId w:val="28"/>
        </w:numPr>
        <w:spacing w:afterLines="200" w:after="480"/>
      </w:pPr>
      <w:r w:rsidRPr="008C7B76">
        <w:t>Download and install a serial terminal emulator package</w:t>
      </w:r>
      <w:r w:rsidRPr="008C7B76">
        <w:rPr>
          <w:rStyle w:val="FootnoteReference"/>
        </w:rPr>
        <w:footnoteReference w:id="39"/>
      </w:r>
      <w:r w:rsidRPr="008C7B76">
        <w:t>. This manual assumes the use of the Open Source PuTTY terminal emulator.</w:t>
      </w:r>
    </w:p>
    <w:p w14:paraId="3A023E71" w14:textId="77777777" w:rsidR="008458D2" w:rsidRPr="008C7B76" w:rsidRDefault="008458D2" w:rsidP="00F56FA9">
      <w:pPr>
        <w:pStyle w:val="ListParagraph"/>
        <w:keepNext/>
        <w:numPr>
          <w:ilvl w:val="0"/>
          <w:numId w:val="28"/>
        </w:numPr>
        <w:spacing w:afterLines="200" w:after="480"/>
      </w:pPr>
      <w:r w:rsidRPr="008C7B76">
        <w:t>Start the PuTTY terminal emulator by double-clicking the PuTTY icon on the desktop.</w:t>
      </w:r>
    </w:p>
    <w:p w14:paraId="03224394" w14:textId="77777777" w:rsidR="008458D2" w:rsidRDefault="008458D2" w:rsidP="008458D2">
      <w:pPr>
        <w:pStyle w:val="ListParagraph"/>
        <w:spacing w:afterLines="200" w:after="480"/>
        <w:jc w:val="center"/>
      </w:pPr>
      <w:r>
        <w:rPr>
          <w:noProof/>
          <w:lang w:eastAsia="en-GB"/>
        </w:rPr>
        <w:drawing>
          <wp:inline distT="0" distB="0" distL="0" distR="0" wp14:anchorId="6203B34E" wp14:editId="4302B2E5">
            <wp:extent cx="540000" cy="626400"/>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 Putty Icon.png"/>
                    <pic:cNvPicPr/>
                  </pic:nvPicPr>
                  <pic:blipFill>
                    <a:blip r:embed="rId90">
                      <a:extLst>
                        <a:ext uri="{28A0092B-C50C-407E-A947-70E740481C1C}">
                          <a14:useLocalDpi xmlns:a14="http://schemas.microsoft.com/office/drawing/2010/main" val="0"/>
                        </a:ext>
                      </a:extLst>
                    </a:blip>
                    <a:stretch>
                      <a:fillRect/>
                    </a:stretch>
                  </pic:blipFill>
                  <pic:spPr>
                    <a:xfrm>
                      <a:off x="0" y="0"/>
                      <a:ext cx="540000" cy="626400"/>
                    </a:xfrm>
                    <a:prstGeom prst="rect">
                      <a:avLst/>
                    </a:prstGeom>
                  </pic:spPr>
                </pic:pic>
              </a:graphicData>
            </a:graphic>
          </wp:inline>
        </w:drawing>
      </w:r>
    </w:p>
    <w:p w14:paraId="54874607" w14:textId="77777777" w:rsidR="008458D2" w:rsidRPr="008F57A9" w:rsidRDefault="008458D2" w:rsidP="008458D2">
      <w:pPr>
        <w:pStyle w:val="ListParagraph"/>
        <w:keepNext/>
        <w:numPr>
          <w:ilvl w:val="0"/>
          <w:numId w:val="27"/>
        </w:numPr>
        <w:spacing w:afterLines="200" w:after="480"/>
        <w:ind w:left="714" w:hanging="357"/>
      </w:pPr>
      <w:r w:rsidRPr="008F57A9">
        <w:t xml:space="preserve">Configure a Serial connection using </w:t>
      </w:r>
      <w:r>
        <w:t>the COM port number of the serial port (e.g. COM1)</w:t>
      </w:r>
      <w:r w:rsidRPr="008F57A9">
        <w:t>, running at 2400 bps, and then click Open. You should not need to change any other settings in PuTTY.</w:t>
      </w:r>
    </w:p>
    <w:p w14:paraId="64965C66" w14:textId="77777777" w:rsidR="008458D2" w:rsidRDefault="008458D2" w:rsidP="008458D2">
      <w:pPr>
        <w:pStyle w:val="ListParagraph"/>
        <w:keepNext/>
        <w:spacing w:after="120"/>
        <w:contextualSpacing w:val="0"/>
        <w:jc w:val="center"/>
      </w:pPr>
      <w:r>
        <w:rPr>
          <w:noProof/>
          <w:lang w:eastAsia="en-GB"/>
        </w:rPr>
        <w:drawing>
          <wp:inline distT="0" distB="0" distL="0" distR="0" wp14:anchorId="5995D9D3" wp14:editId="64D25D4D">
            <wp:extent cx="3240000" cy="31140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 - Putty Config21.png"/>
                    <pic:cNvPicPr/>
                  </pic:nvPicPr>
                  <pic:blipFill>
                    <a:blip r:embed="rId91">
                      <a:extLst>
                        <a:ext uri="{28A0092B-C50C-407E-A947-70E740481C1C}">
                          <a14:useLocalDpi xmlns:a14="http://schemas.microsoft.com/office/drawing/2010/main" val="0"/>
                        </a:ext>
                      </a:extLst>
                    </a:blip>
                    <a:stretch>
                      <a:fillRect/>
                    </a:stretch>
                  </pic:blipFill>
                  <pic:spPr>
                    <a:xfrm>
                      <a:off x="0" y="0"/>
                      <a:ext cx="3240000" cy="3114000"/>
                    </a:xfrm>
                    <a:prstGeom prst="rect">
                      <a:avLst/>
                    </a:prstGeom>
                  </pic:spPr>
                </pic:pic>
              </a:graphicData>
            </a:graphic>
          </wp:inline>
        </w:drawing>
      </w:r>
    </w:p>
    <w:p w14:paraId="7763AE6F" w14:textId="31CEE5EB" w:rsidR="008458D2" w:rsidRDefault="008458D2" w:rsidP="008458D2">
      <w:pPr>
        <w:pStyle w:val="Caption"/>
        <w:ind w:left="714"/>
        <w:jc w:val="center"/>
      </w:pPr>
      <w:bookmarkStart w:id="479" w:name="_Toc415420604"/>
      <w:bookmarkStart w:id="480" w:name="_Toc472625853"/>
      <w:bookmarkStart w:id="481" w:name="_Toc80969060"/>
      <w:r>
        <w:t xml:space="preserve">Figure </w:t>
      </w:r>
      <w:r w:rsidR="00263CEE">
        <w:rPr>
          <w:noProof/>
        </w:rPr>
        <w:fldChar w:fldCharType="begin"/>
      </w:r>
      <w:r w:rsidR="00263CEE">
        <w:rPr>
          <w:noProof/>
        </w:rPr>
        <w:instrText xml:space="preserve"> SEQ Figure \* ARABIC </w:instrText>
      </w:r>
      <w:r w:rsidR="00263CEE">
        <w:rPr>
          <w:noProof/>
        </w:rPr>
        <w:fldChar w:fldCharType="separate"/>
      </w:r>
      <w:r w:rsidR="00476E07">
        <w:rPr>
          <w:noProof/>
        </w:rPr>
        <w:t>69</w:t>
      </w:r>
      <w:r w:rsidR="00263CEE">
        <w:rPr>
          <w:noProof/>
        </w:rPr>
        <w:fldChar w:fldCharType="end"/>
      </w:r>
      <w:r>
        <w:t xml:space="preserve"> – PuTTY Configuration Dialogue</w:t>
      </w:r>
      <w:bookmarkEnd w:id="479"/>
      <w:bookmarkEnd w:id="480"/>
      <w:bookmarkEnd w:id="481"/>
    </w:p>
    <w:p w14:paraId="4627E26B" w14:textId="77777777" w:rsidR="008458D2" w:rsidRPr="008F57A9" w:rsidRDefault="008458D2" w:rsidP="00F56FA9">
      <w:pPr>
        <w:keepNext/>
        <w:spacing w:after="120"/>
        <w:ind w:left="357"/>
      </w:pPr>
      <w:r w:rsidRPr="008F57A9">
        <w:lastRenderedPageBreak/>
        <w:t>Click on the PuTTY terminal window, then type “?” (question mark). There is no need to press Enter. After a short pause the Simulator Interface will respond by displaying its current settings, which may not be identical to these examples</w:t>
      </w:r>
      <w:r w:rsidRPr="008F57A9">
        <w:rPr>
          <w:rStyle w:val="FootnoteReference"/>
        </w:rPr>
        <w:footnoteReference w:id="40"/>
      </w:r>
      <w:r w:rsidRPr="008F57A9">
        <w:t xml:space="preserve">. </w:t>
      </w:r>
    </w:p>
    <w:p w14:paraId="06B50443" w14:textId="40A0392F" w:rsidR="008458D2" w:rsidRDefault="00F56FA9" w:rsidP="00F56FA9">
      <w:pPr>
        <w:jc w:val="center"/>
      </w:pPr>
      <w:r>
        <w:rPr>
          <w:noProof/>
        </w:rPr>
        <w:drawing>
          <wp:inline distT="0" distB="0" distL="0" distR="0" wp14:anchorId="446376B7" wp14:editId="36CE2D29">
            <wp:extent cx="4320000" cy="2714400"/>
            <wp:effectExtent l="0" t="0" r="444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ettings 1.png"/>
                    <pic:cNvPicPr/>
                  </pic:nvPicPr>
                  <pic:blipFill>
                    <a:blip r:embed="rId92">
                      <a:extLst>
                        <a:ext uri="{28A0092B-C50C-407E-A947-70E740481C1C}">
                          <a14:useLocalDpi xmlns:a14="http://schemas.microsoft.com/office/drawing/2010/main" val="0"/>
                        </a:ext>
                      </a:extLst>
                    </a:blip>
                    <a:stretch>
                      <a:fillRect/>
                    </a:stretch>
                  </pic:blipFill>
                  <pic:spPr>
                    <a:xfrm>
                      <a:off x="0" y="0"/>
                      <a:ext cx="4320000" cy="2714400"/>
                    </a:xfrm>
                    <a:prstGeom prst="rect">
                      <a:avLst/>
                    </a:prstGeom>
                  </pic:spPr>
                </pic:pic>
              </a:graphicData>
            </a:graphic>
          </wp:inline>
        </w:drawing>
      </w:r>
    </w:p>
    <w:p w14:paraId="1DA8B84A" w14:textId="1DBF311B" w:rsidR="00F56FA9" w:rsidRDefault="00F56FA9" w:rsidP="00F56FA9">
      <w:pPr>
        <w:pStyle w:val="Caption"/>
        <w:jc w:val="center"/>
      </w:pPr>
      <w:bookmarkStart w:id="482" w:name="_Toc80969061"/>
      <w:r>
        <w:t xml:space="preserve">Figure </w:t>
      </w:r>
      <w:r>
        <w:rPr>
          <w:noProof/>
        </w:rPr>
        <w:fldChar w:fldCharType="begin"/>
      </w:r>
      <w:r>
        <w:rPr>
          <w:noProof/>
        </w:rPr>
        <w:instrText xml:space="preserve"> SEQ Figure \* ARABIC </w:instrText>
      </w:r>
      <w:r>
        <w:rPr>
          <w:noProof/>
        </w:rPr>
        <w:fldChar w:fldCharType="separate"/>
      </w:r>
      <w:r w:rsidR="00476E07">
        <w:rPr>
          <w:noProof/>
        </w:rPr>
        <w:t>70</w:t>
      </w:r>
      <w:r>
        <w:rPr>
          <w:noProof/>
        </w:rPr>
        <w:fldChar w:fldCharType="end"/>
      </w:r>
      <w:r>
        <w:t xml:space="preserve"> – Display Interface Settings</w:t>
      </w:r>
      <w:bookmarkEnd w:id="482"/>
    </w:p>
    <w:p w14:paraId="3F1E5693" w14:textId="77777777" w:rsidR="00F80CCE" w:rsidRPr="00F80CCE" w:rsidRDefault="00F80CCE" w:rsidP="005B6B50">
      <w:pPr>
        <w:pStyle w:val="Heading2"/>
      </w:pPr>
      <w:bookmarkStart w:id="483" w:name="_Toc80968980"/>
      <w:r>
        <w:t>Worked Example</w:t>
      </w:r>
      <w:bookmarkEnd w:id="483"/>
    </w:p>
    <w:p w14:paraId="14494646" w14:textId="17B81384" w:rsidR="00EA451C" w:rsidRPr="00DC03A1" w:rsidRDefault="00EA451C" w:rsidP="00EA451C">
      <w:r>
        <w:t xml:space="preserve">The following worked example shows how to </w:t>
      </w:r>
      <w:r w:rsidR="00740E9D">
        <w:t>disable unused sensor channels, and re-map</w:t>
      </w:r>
      <w:r w:rsidR="00C30F94">
        <w:t xml:space="preserve"> channels when setting </w:t>
      </w:r>
      <w:r>
        <w:t>up the Simulator Interface. You should adapt the instructions in the</w:t>
      </w:r>
      <w:r w:rsidR="00C30F94">
        <w:t xml:space="preserve"> worked </w:t>
      </w:r>
      <w:r>
        <w:t>example to suit your installation.</w:t>
      </w:r>
    </w:p>
    <w:p w14:paraId="5A199BFB" w14:textId="77777777" w:rsidR="00EA451C" w:rsidRDefault="00EA451C" w:rsidP="00EA451C">
      <w:pPr>
        <w:pStyle w:val="Heading3"/>
      </w:pPr>
      <w:bookmarkStart w:id="484" w:name="_Toc80968981"/>
      <w:r>
        <w:t>Sensor Channels</w:t>
      </w:r>
      <w:bookmarkEnd w:id="484"/>
    </w:p>
    <w:p w14:paraId="2381E100" w14:textId="373EEE64" w:rsidR="00EA451C" w:rsidRDefault="00EA451C" w:rsidP="00EA451C">
      <w:r w:rsidRPr="00EA451C">
        <w:t xml:space="preserve">Before configuring the interface, it is important to understand the difference between interface sensor channels numbers, and numbers of the bells. The channel numbers are fixed as shown in the diagram below: Channel 1 is always the first sensor on the first chain, </w:t>
      </w:r>
      <w:r>
        <w:t>c</w:t>
      </w:r>
      <w:r w:rsidRPr="00EA451C">
        <w:t xml:space="preserve">hannel 2 is always the second sensor on the first chain, and so on up to </w:t>
      </w:r>
      <w:r>
        <w:t>c</w:t>
      </w:r>
      <w:r w:rsidRPr="00EA451C">
        <w:t>hannel 16.</w:t>
      </w:r>
    </w:p>
    <w:p w14:paraId="48A1774B" w14:textId="77777777" w:rsidR="00EA451C" w:rsidRDefault="00EA451C" w:rsidP="00EA451C">
      <w:pPr>
        <w:jc w:val="center"/>
      </w:pPr>
      <w:r>
        <w:rPr>
          <w:noProof/>
          <w:lang w:eastAsia="en-GB"/>
        </w:rPr>
        <w:lastRenderedPageBreak/>
        <w:drawing>
          <wp:inline distT="0" distB="0" distL="0" distR="0" wp14:anchorId="0CAD92B7" wp14:editId="19D7D220">
            <wp:extent cx="4752000" cy="2592000"/>
            <wp:effectExtent l="19050" t="19050" r="10795" b="184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2 Channel Map.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4752000" cy="2592000"/>
                    </a:xfrm>
                    <a:prstGeom prst="rect">
                      <a:avLst/>
                    </a:prstGeom>
                    <a:ln w="12700">
                      <a:solidFill>
                        <a:schemeClr val="tx1"/>
                      </a:solidFill>
                    </a:ln>
                  </pic:spPr>
                </pic:pic>
              </a:graphicData>
            </a:graphic>
          </wp:inline>
        </w:drawing>
      </w:r>
    </w:p>
    <w:p w14:paraId="756A5E38" w14:textId="1E6F17B0" w:rsidR="00EA451C" w:rsidRDefault="00EA451C" w:rsidP="00EA451C">
      <w:pPr>
        <w:pStyle w:val="Caption"/>
        <w:jc w:val="center"/>
      </w:pPr>
      <w:bookmarkStart w:id="485" w:name="_Toc80969062"/>
      <w:r>
        <w:t xml:space="preserve">Figure </w:t>
      </w:r>
      <w:r>
        <w:rPr>
          <w:noProof/>
        </w:rPr>
        <w:fldChar w:fldCharType="begin"/>
      </w:r>
      <w:r>
        <w:rPr>
          <w:noProof/>
        </w:rPr>
        <w:instrText xml:space="preserve"> SEQ Figure \* ARABIC </w:instrText>
      </w:r>
      <w:r>
        <w:rPr>
          <w:noProof/>
        </w:rPr>
        <w:fldChar w:fldCharType="separate"/>
      </w:r>
      <w:r w:rsidR="00476E07">
        <w:rPr>
          <w:noProof/>
        </w:rPr>
        <w:t>71</w:t>
      </w:r>
      <w:r>
        <w:rPr>
          <w:noProof/>
        </w:rPr>
        <w:fldChar w:fldCharType="end"/>
      </w:r>
      <w:r>
        <w:t xml:space="preserve"> – Interface Channel </w:t>
      </w:r>
      <w:r w:rsidR="00BA093F">
        <w:t>Numbers</w:t>
      </w:r>
      <w:bookmarkEnd w:id="485"/>
    </w:p>
    <w:p w14:paraId="1184A8FD" w14:textId="77777777" w:rsidR="00C30F94" w:rsidRDefault="00C30F94" w:rsidP="00C30F94">
      <w:r>
        <w:t xml:space="preserve">To re-iterate the guidance in the previous section, </w:t>
      </w:r>
      <w:r w:rsidRPr="001F4FB7">
        <w:t>there is no requirement to connect any particular sensor to any specific bell, and no requirement that chains should consist of any particular number of sensors.</w:t>
      </w:r>
      <w:r>
        <w:t xml:space="preserve"> </w:t>
      </w:r>
      <w:r w:rsidRPr="001F4FB7">
        <w:t xml:space="preserve">The </w:t>
      </w:r>
      <w:r>
        <w:t xml:space="preserve">sensor </w:t>
      </w:r>
      <w:r w:rsidRPr="001F4FB7">
        <w:t>cabling should be arranged to suit the layout and constraints of the belfry.</w:t>
      </w:r>
    </w:p>
    <w:p w14:paraId="0F42D226" w14:textId="77777777" w:rsidR="00C30F94" w:rsidRPr="00C30F94" w:rsidRDefault="00C30F94" w:rsidP="00C30F94"/>
    <w:p w14:paraId="4FF6545C" w14:textId="77777777" w:rsidR="00EA451C" w:rsidRDefault="00EA451C" w:rsidP="00EA451C">
      <w:pPr>
        <w:pStyle w:val="Heading3"/>
        <w:pageBreakBefore/>
      </w:pPr>
      <w:bookmarkStart w:id="486" w:name="_Toc80968982"/>
      <w:r>
        <w:lastRenderedPageBreak/>
        <w:t>Example Installation</w:t>
      </w:r>
      <w:bookmarkEnd w:id="486"/>
    </w:p>
    <w:p w14:paraId="08AEEB16" w14:textId="49157DED" w:rsidR="00EA451C" w:rsidRPr="00EA451C" w:rsidRDefault="00EA451C" w:rsidP="00EA451C">
      <w:pPr>
        <w:keepNext/>
      </w:pPr>
      <w:r>
        <w:t>The diagram below shows the sensor cabling for a mythical ring of six. The cables between the sensors and the interface have been routed as shown, to avoid the clock wires, chiming hammers, rope chutes and all the other things which clutter up the belfry.</w:t>
      </w:r>
      <w:r w:rsidR="00C30F94">
        <w:t xml:space="preserve"> This example is deliberately convoluted to show how the interface settings can be configured.</w:t>
      </w:r>
    </w:p>
    <w:p w14:paraId="42C4FBB4" w14:textId="77777777" w:rsidR="005B6B50" w:rsidRDefault="005B6B50" w:rsidP="00CA2E9E">
      <w:pPr>
        <w:jc w:val="center"/>
      </w:pPr>
      <w:r>
        <w:rPr>
          <w:noProof/>
          <w:lang w:eastAsia="en-GB"/>
        </w:rPr>
        <w:drawing>
          <wp:inline distT="0" distB="0" distL="0" distR="0" wp14:anchorId="438148E8" wp14:editId="17196DD5">
            <wp:extent cx="4320000" cy="2991600"/>
            <wp:effectExtent l="0" t="0" r="444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2 Bell Frame Example.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4320000" cy="2991600"/>
                    </a:xfrm>
                    <a:prstGeom prst="rect">
                      <a:avLst/>
                    </a:prstGeom>
                  </pic:spPr>
                </pic:pic>
              </a:graphicData>
            </a:graphic>
          </wp:inline>
        </w:drawing>
      </w:r>
    </w:p>
    <w:p w14:paraId="19F9059B" w14:textId="77A47AA8" w:rsidR="00D2043A" w:rsidRDefault="00D2043A" w:rsidP="00D2043A">
      <w:pPr>
        <w:pStyle w:val="Caption"/>
        <w:jc w:val="center"/>
      </w:pPr>
      <w:bookmarkStart w:id="487" w:name="_Toc80969063"/>
      <w:r>
        <w:t xml:space="preserve">Figure </w:t>
      </w:r>
      <w:r w:rsidR="00DC03A1">
        <w:rPr>
          <w:noProof/>
        </w:rPr>
        <w:fldChar w:fldCharType="begin"/>
      </w:r>
      <w:r w:rsidR="00DC03A1">
        <w:rPr>
          <w:noProof/>
        </w:rPr>
        <w:instrText xml:space="preserve"> SEQ Figure \* ARABIC </w:instrText>
      </w:r>
      <w:r w:rsidR="00DC03A1">
        <w:rPr>
          <w:noProof/>
        </w:rPr>
        <w:fldChar w:fldCharType="separate"/>
      </w:r>
      <w:r w:rsidR="00476E07">
        <w:rPr>
          <w:noProof/>
        </w:rPr>
        <w:t>72</w:t>
      </w:r>
      <w:r w:rsidR="00DC03A1">
        <w:rPr>
          <w:noProof/>
        </w:rPr>
        <w:fldChar w:fldCharType="end"/>
      </w:r>
      <w:r>
        <w:t xml:space="preserve"> – </w:t>
      </w:r>
      <w:r w:rsidR="00DA4419">
        <w:t>Example Sensor Cabling</w:t>
      </w:r>
      <w:bookmarkEnd w:id="487"/>
    </w:p>
    <w:p w14:paraId="30A202D5" w14:textId="5EAB4FED" w:rsidR="00EA451C" w:rsidRPr="00EA451C" w:rsidRDefault="00EA451C" w:rsidP="00EA451C">
      <w:r>
        <w:t xml:space="preserve">As a result, the sensors on the bells are connected to the following channels. Channels </w:t>
      </w:r>
      <w:r w:rsidR="00BA093F">
        <w:t>6, 7, 8, and 10 to 16 are not used.</w:t>
      </w:r>
    </w:p>
    <w:p w14:paraId="10D377E2" w14:textId="77777777" w:rsidR="005B6B50" w:rsidRDefault="005B6B50" w:rsidP="00CA2E9E">
      <w:pPr>
        <w:jc w:val="center"/>
      </w:pPr>
      <w:r>
        <w:rPr>
          <w:noProof/>
          <w:lang w:eastAsia="en-GB"/>
        </w:rPr>
        <w:drawing>
          <wp:inline distT="0" distB="0" distL="0" distR="0" wp14:anchorId="359E3A67" wp14:editId="2D3CF896">
            <wp:extent cx="4320000" cy="2584800"/>
            <wp:effectExtent l="19050" t="19050" r="23495" b="2540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2 Channel Map Example.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4320000" cy="2584800"/>
                    </a:xfrm>
                    <a:prstGeom prst="rect">
                      <a:avLst/>
                    </a:prstGeom>
                    <a:ln w="12700">
                      <a:solidFill>
                        <a:schemeClr val="tx1"/>
                      </a:solidFill>
                    </a:ln>
                  </pic:spPr>
                </pic:pic>
              </a:graphicData>
            </a:graphic>
          </wp:inline>
        </w:drawing>
      </w:r>
    </w:p>
    <w:p w14:paraId="1BAAC4F0" w14:textId="4C0451DE" w:rsidR="00D2043A" w:rsidRDefault="00D2043A" w:rsidP="00D2043A">
      <w:pPr>
        <w:pStyle w:val="Caption"/>
        <w:jc w:val="center"/>
      </w:pPr>
      <w:bookmarkStart w:id="488" w:name="_Toc80969064"/>
      <w:r>
        <w:t xml:space="preserve">Figure </w:t>
      </w:r>
      <w:r w:rsidR="00DC03A1">
        <w:rPr>
          <w:noProof/>
        </w:rPr>
        <w:fldChar w:fldCharType="begin"/>
      </w:r>
      <w:r w:rsidR="00DC03A1">
        <w:rPr>
          <w:noProof/>
        </w:rPr>
        <w:instrText xml:space="preserve"> SEQ Figure \* ARABIC </w:instrText>
      </w:r>
      <w:r w:rsidR="00DC03A1">
        <w:rPr>
          <w:noProof/>
        </w:rPr>
        <w:fldChar w:fldCharType="separate"/>
      </w:r>
      <w:r w:rsidR="00476E07">
        <w:rPr>
          <w:noProof/>
        </w:rPr>
        <w:t>73</w:t>
      </w:r>
      <w:r w:rsidR="00DC03A1">
        <w:rPr>
          <w:noProof/>
        </w:rPr>
        <w:fldChar w:fldCharType="end"/>
      </w:r>
      <w:r>
        <w:t xml:space="preserve"> – </w:t>
      </w:r>
      <w:r w:rsidR="00DA4419">
        <w:t>Example Channel Connections</w:t>
      </w:r>
      <w:bookmarkEnd w:id="488"/>
    </w:p>
    <w:p w14:paraId="24798998" w14:textId="21DA76A3" w:rsidR="00DC03A1" w:rsidRDefault="00BA093F" w:rsidP="00DC03A1">
      <w:pPr>
        <w:keepNext/>
      </w:pPr>
      <w:r>
        <w:lastRenderedPageBreak/>
        <w:t>These unused channels will be disabled on the simulator interface.</w:t>
      </w:r>
      <w:r w:rsidR="00C30F94">
        <w:t xml:space="preserve"> There is no point scanning these channels for sensor signals, as there are no sensors connected to them.</w:t>
      </w:r>
    </w:p>
    <w:p w14:paraId="65A043F7" w14:textId="6A6DE91F" w:rsidR="00DC03A1" w:rsidRDefault="00BA093F" w:rsidP="00DC03A1">
      <w:pPr>
        <w:jc w:val="center"/>
      </w:pPr>
      <w:r>
        <w:rPr>
          <w:noProof/>
        </w:rPr>
        <w:drawing>
          <wp:inline distT="0" distB="0" distL="0" distR="0" wp14:anchorId="15953BC8" wp14:editId="1116B42A">
            <wp:extent cx="4320000" cy="2610000"/>
            <wp:effectExtent l="19050" t="19050" r="23495" b="190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T2 Channels Disabled.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4320000" cy="2610000"/>
                    </a:xfrm>
                    <a:prstGeom prst="rect">
                      <a:avLst/>
                    </a:prstGeom>
                    <a:ln w="12700">
                      <a:solidFill>
                        <a:schemeClr val="tx1"/>
                      </a:solidFill>
                    </a:ln>
                  </pic:spPr>
                </pic:pic>
              </a:graphicData>
            </a:graphic>
          </wp:inline>
        </w:drawing>
      </w:r>
    </w:p>
    <w:p w14:paraId="505C39F7" w14:textId="3B72CA8A" w:rsidR="00DC03A1" w:rsidRDefault="00DC03A1" w:rsidP="00DC03A1">
      <w:pPr>
        <w:pStyle w:val="Caption"/>
        <w:jc w:val="center"/>
      </w:pPr>
      <w:bookmarkStart w:id="489" w:name="_Toc80969065"/>
      <w:r>
        <w:t xml:space="preserve">Figure </w:t>
      </w:r>
      <w:r>
        <w:rPr>
          <w:noProof/>
        </w:rPr>
        <w:fldChar w:fldCharType="begin"/>
      </w:r>
      <w:r>
        <w:rPr>
          <w:noProof/>
        </w:rPr>
        <w:instrText xml:space="preserve"> SEQ Figure \* ARABIC </w:instrText>
      </w:r>
      <w:r>
        <w:rPr>
          <w:noProof/>
        </w:rPr>
        <w:fldChar w:fldCharType="separate"/>
      </w:r>
      <w:r w:rsidR="00476E07">
        <w:rPr>
          <w:noProof/>
        </w:rPr>
        <w:t>74</w:t>
      </w:r>
      <w:r>
        <w:rPr>
          <w:noProof/>
        </w:rPr>
        <w:fldChar w:fldCharType="end"/>
      </w:r>
      <w:r>
        <w:t xml:space="preserve"> –</w:t>
      </w:r>
      <w:r w:rsidR="00BA093F">
        <w:t xml:space="preserve"> Disabled </w:t>
      </w:r>
      <w:r>
        <w:t>Channels</w:t>
      </w:r>
      <w:bookmarkEnd w:id="489"/>
    </w:p>
    <w:p w14:paraId="7EAFE74B" w14:textId="490F4606" w:rsidR="00DC03A1" w:rsidRDefault="00BA093F" w:rsidP="00BA093F">
      <w:pPr>
        <w:pStyle w:val="Heading3"/>
      </w:pPr>
      <w:bookmarkStart w:id="490" w:name="_Toc80968983"/>
      <w:r>
        <w:t>D</w:t>
      </w:r>
      <w:r w:rsidR="00C30F94">
        <w:t>efault Settings</w:t>
      </w:r>
      <w:bookmarkEnd w:id="490"/>
    </w:p>
    <w:p w14:paraId="43CB8DB7" w14:textId="77777777" w:rsidR="00BA093F" w:rsidRDefault="00BA093F" w:rsidP="00BA093F">
      <w:r>
        <w:t xml:space="preserve">Open a terminal session to the interface using PuTTY, as described above. </w:t>
      </w:r>
    </w:p>
    <w:p w14:paraId="443ADAAF" w14:textId="283CFC23" w:rsidR="00BA093F" w:rsidRPr="00BA093F" w:rsidRDefault="00BA093F" w:rsidP="006C4A3A">
      <w:pPr>
        <w:pStyle w:val="ListParagraph"/>
        <w:numPr>
          <w:ilvl w:val="0"/>
          <w:numId w:val="25"/>
        </w:numPr>
      </w:pPr>
      <w:r>
        <w:t>The “?” command shows the default settings:</w:t>
      </w:r>
    </w:p>
    <w:p w14:paraId="3D492693" w14:textId="73134852" w:rsidR="00DC03A1" w:rsidRDefault="00DC03A1" w:rsidP="00DC03A1">
      <w:pPr>
        <w:jc w:val="center"/>
      </w:pPr>
      <w:r>
        <w:rPr>
          <w:noProof/>
        </w:rPr>
        <w:drawing>
          <wp:inline distT="0" distB="0" distL="0" distR="0" wp14:anchorId="45CA780F" wp14:editId="06801073">
            <wp:extent cx="4320000" cy="2714400"/>
            <wp:effectExtent l="0" t="0" r="444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ettings 1.png"/>
                    <pic:cNvPicPr/>
                  </pic:nvPicPr>
                  <pic:blipFill>
                    <a:blip r:embed="rId92">
                      <a:extLst>
                        <a:ext uri="{28A0092B-C50C-407E-A947-70E740481C1C}">
                          <a14:useLocalDpi xmlns:a14="http://schemas.microsoft.com/office/drawing/2010/main" val="0"/>
                        </a:ext>
                      </a:extLst>
                    </a:blip>
                    <a:stretch>
                      <a:fillRect/>
                    </a:stretch>
                  </pic:blipFill>
                  <pic:spPr>
                    <a:xfrm>
                      <a:off x="0" y="0"/>
                      <a:ext cx="4320000" cy="2714400"/>
                    </a:xfrm>
                    <a:prstGeom prst="rect">
                      <a:avLst/>
                    </a:prstGeom>
                  </pic:spPr>
                </pic:pic>
              </a:graphicData>
            </a:graphic>
          </wp:inline>
        </w:drawing>
      </w:r>
    </w:p>
    <w:p w14:paraId="3A59B8D5" w14:textId="574CD725" w:rsidR="00DC03A1" w:rsidRDefault="00DC03A1" w:rsidP="00DC03A1">
      <w:pPr>
        <w:pStyle w:val="Caption"/>
        <w:jc w:val="center"/>
      </w:pPr>
      <w:bookmarkStart w:id="491" w:name="_Toc80969066"/>
      <w:r>
        <w:t xml:space="preserve">Figure </w:t>
      </w:r>
      <w:r>
        <w:rPr>
          <w:noProof/>
        </w:rPr>
        <w:fldChar w:fldCharType="begin"/>
      </w:r>
      <w:r>
        <w:rPr>
          <w:noProof/>
        </w:rPr>
        <w:instrText xml:space="preserve"> SEQ Figure \* ARABIC </w:instrText>
      </w:r>
      <w:r>
        <w:rPr>
          <w:noProof/>
        </w:rPr>
        <w:fldChar w:fldCharType="separate"/>
      </w:r>
      <w:r w:rsidR="00476E07">
        <w:rPr>
          <w:noProof/>
        </w:rPr>
        <w:t>75</w:t>
      </w:r>
      <w:r>
        <w:rPr>
          <w:noProof/>
        </w:rPr>
        <w:fldChar w:fldCharType="end"/>
      </w:r>
      <w:r>
        <w:t xml:space="preserve"> – </w:t>
      </w:r>
      <w:r w:rsidR="00BA093F">
        <w:t>Default Setting</w:t>
      </w:r>
      <w:r>
        <w:t>s</w:t>
      </w:r>
      <w:bookmarkEnd w:id="491"/>
    </w:p>
    <w:p w14:paraId="56BB0A68" w14:textId="399499B5" w:rsidR="00DC03A1" w:rsidRDefault="00DC03A1" w:rsidP="00DC03A1">
      <w:pPr>
        <w:pStyle w:val="Heading3"/>
      </w:pPr>
      <w:bookmarkStart w:id="492" w:name="_Toc80968984"/>
      <w:r>
        <w:lastRenderedPageBreak/>
        <w:t>Disable Unused Channels</w:t>
      </w:r>
      <w:bookmarkEnd w:id="492"/>
    </w:p>
    <w:p w14:paraId="7A03C073" w14:textId="087E927C" w:rsidR="00DC03A1" w:rsidRDefault="00BA093F" w:rsidP="006C4A3A">
      <w:pPr>
        <w:pStyle w:val="ListParagraph"/>
        <w:keepNext/>
        <w:numPr>
          <w:ilvl w:val="0"/>
          <w:numId w:val="24"/>
        </w:numPr>
      </w:pPr>
      <w:r>
        <w:t>To disable (or enable) c</w:t>
      </w:r>
      <w:r w:rsidR="00DC03A1">
        <w:t>hannels</w:t>
      </w:r>
      <w:r>
        <w:t>, use the “E” command. There is no need to press Enter after typing the “E”.</w:t>
      </w:r>
    </w:p>
    <w:p w14:paraId="7AC6567E" w14:textId="0E1DDF74" w:rsidR="00BA093F" w:rsidRDefault="00BA093F" w:rsidP="006C4A3A">
      <w:pPr>
        <w:pStyle w:val="ListParagraph"/>
        <w:keepNext/>
        <w:numPr>
          <w:ilvl w:val="0"/>
          <w:numId w:val="24"/>
        </w:numPr>
      </w:pPr>
      <w:r>
        <w:t>Enter the number of each channel to be disabled, pressing Enter after each one. In the example below, channels 6, 7, 8, and 10 to 16 are disabled.</w:t>
      </w:r>
    </w:p>
    <w:p w14:paraId="2B1226DB" w14:textId="308A0531" w:rsidR="00BA093F" w:rsidRDefault="00BA093F" w:rsidP="006C4A3A">
      <w:pPr>
        <w:pStyle w:val="ListParagraph"/>
        <w:keepNext/>
        <w:numPr>
          <w:ilvl w:val="0"/>
          <w:numId w:val="24"/>
        </w:numPr>
      </w:pPr>
      <w:r>
        <w:t>When you have finished, enter a zero (or just press Enter).</w:t>
      </w:r>
    </w:p>
    <w:p w14:paraId="39F5E92A" w14:textId="5FF9BC9A" w:rsidR="006173D7" w:rsidRDefault="006173D7" w:rsidP="006C4A3A">
      <w:pPr>
        <w:pStyle w:val="ListParagraph"/>
        <w:keepNext/>
        <w:numPr>
          <w:ilvl w:val="0"/>
          <w:numId w:val="24"/>
        </w:numPr>
      </w:pPr>
      <w:r>
        <w:t>The interface software will not allow you to disable all the sensors.</w:t>
      </w:r>
    </w:p>
    <w:p w14:paraId="036328D2" w14:textId="565EFBDE" w:rsidR="00BA093F" w:rsidRDefault="006173D7" w:rsidP="006C4A3A">
      <w:pPr>
        <w:pStyle w:val="ListParagraph"/>
        <w:keepNext/>
        <w:numPr>
          <w:ilvl w:val="0"/>
          <w:numId w:val="24"/>
        </w:numPr>
      </w:pPr>
      <w:r>
        <w:t>These</w:t>
      </w:r>
      <w:r w:rsidR="00BA093F">
        <w:t xml:space="preserve"> settings are not saved yet and will revert to the defaults if the interface power is turned off. The setting</w:t>
      </w:r>
      <w:r>
        <w:t>s</w:t>
      </w:r>
      <w:r w:rsidR="00BA093F">
        <w:t xml:space="preserve"> will be saved later.</w:t>
      </w:r>
    </w:p>
    <w:p w14:paraId="7CFAF036" w14:textId="562C18B0" w:rsidR="00DC03A1" w:rsidRDefault="00DC03A1" w:rsidP="00DC03A1">
      <w:pPr>
        <w:jc w:val="center"/>
      </w:pPr>
      <w:r>
        <w:rPr>
          <w:noProof/>
        </w:rPr>
        <w:drawing>
          <wp:inline distT="0" distB="0" distL="0" distR="0" wp14:anchorId="74BC0448" wp14:editId="1D6B1618">
            <wp:extent cx="4320000" cy="4762800"/>
            <wp:effectExtent l="0" t="0" r="444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ettings 2.png"/>
                    <pic:cNvPicPr/>
                  </pic:nvPicPr>
                  <pic:blipFill>
                    <a:blip r:embed="rId97">
                      <a:extLst>
                        <a:ext uri="{28A0092B-C50C-407E-A947-70E740481C1C}">
                          <a14:useLocalDpi xmlns:a14="http://schemas.microsoft.com/office/drawing/2010/main" val="0"/>
                        </a:ext>
                      </a:extLst>
                    </a:blip>
                    <a:stretch>
                      <a:fillRect/>
                    </a:stretch>
                  </pic:blipFill>
                  <pic:spPr>
                    <a:xfrm>
                      <a:off x="0" y="0"/>
                      <a:ext cx="4320000" cy="4762800"/>
                    </a:xfrm>
                    <a:prstGeom prst="rect">
                      <a:avLst/>
                    </a:prstGeom>
                  </pic:spPr>
                </pic:pic>
              </a:graphicData>
            </a:graphic>
          </wp:inline>
        </w:drawing>
      </w:r>
    </w:p>
    <w:p w14:paraId="41DE524F" w14:textId="172BA2E1" w:rsidR="00DC03A1" w:rsidRDefault="00DC03A1" w:rsidP="00DC03A1">
      <w:pPr>
        <w:pStyle w:val="Caption"/>
        <w:jc w:val="center"/>
      </w:pPr>
      <w:bookmarkStart w:id="493" w:name="_Toc80969067"/>
      <w:r>
        <w:t xml:space="preserve">Figure </w:t>
      </w:r>
      <w:r>
        <w:rPr>
          <w:noProof/>
        </w:rPr>
        <w:fldChar w:fldCharType="begin"/>
      </w:r>
      <w:r>
        <w:rPr>
          <w:noProof/>
        </w:rPr>
        <w:instrText xml:space="preserve"> SEQ Figure \* ARABIC </w:instrText>
      </w:r>
      <w:r>
        <w:rPr>
          <w:noProof/>
        </w:rPr>
        <w:fldChar w:fldCharType="separate"/>
      </w:r>
      <w:r w:rsidR="00476E07">
        <w:rPr>
          <w:noProof/>
        </w:rPr>
        <w:t>76</w:t>
      </w:r>
      <w:r>
        <w:rPr>
          <w:noProof/>
        </w:rPr>
        <w:fldChar w:fldCharType="end"/>
      </w:r>
      <w:r>
        <w:t xml:space="preserve"> – </w:t>
      </w:r>
      <w:r w:rsidR="00BA093F">
        <w:t xml:space="preserve">Disabling </w:t>
      </w:r>
      <w:r>
        <w:t>Channels</w:t>
      </w:r>
      <w:r w:rsidR="00D30D7C">
        <w:t xml:space="preserve"> Example</w:t>
      </w:r>
      <w:bookmarkEnd w:id="493"/>
    </w:p>
    <w:p w14:paraId="303B4C4B" w14:textId="36ADB9EF" w:rsidR="00DC03A1" w:rsidRDefault="00BA093F" w:rsidP="006173D7">
      <w:pPr>
        <w:pStyle w:val="Heading3"/>
        <w:pageBreakBefore/>
      </w:pPr>
      <w:bookmarkStart w:id="494" w:name="_Toc80968985"/>
      <w:r>
        <w:lastRenderedPageBreak/>
        <w:t>Re-</w:t>
      </w:r>
      <w:r w:rsidR="00DC03A1">
        <w:t xml:space="preserve">Map </w:t>
      </w:r>
      <w:r>
        <w:t xml:space="preserve">Channels </w:t>
      </w:r>
      <w:r w:rsidR="00DC03A1">
        <w:t>to Bells</w:t>
      </w:r>
      <w:bookmarkEnd w:id="494"/>
    </w:p>
    <w:p w14:paraId="63C9F74E" w14:textId="08CBFF5C" w:rsidR="00DC03A1" w:rsidRDefault="00BA093F" w:rsidP="00DC03A1">
      <w:pPr>
        <w:keepNext/>
      </w:pPr>
      <w:r>
        <w:t xml:space="preserve">Although the mapping between the </w:t>
      </w:r>
      <w:r w:rsidR="006173D7">
        <w:t>channel/</w:t>
      </w:r>
      <w:r>
        <w:t>sensor</w:t>
      </w:r>
      <w:r w:rsidR="006173D7">
        <w:t xml:space="preserve"> </w:t>
      </w:r>
      <w:r>
        <w:t xml:space="preserve">numbers </w:t>
      </w:r>
      <w:r w:rsidR="006173D7">
        <w:t>and the real bell numbers can be reconfigured in most Simulator Software Packages, it is less confusing if this is set in the simulator interface.</w:t>
      </w:r>
    </w:p>
    <w:p w14:paraId="36B934B3" w14:textId="7F309617" w:rsidR="006173D7" w:rsidRDefault="006173D7" w:rsidP="006173D7">
      <w:pPr>
        <w:keepNext/>
      </w:pPr>
      <w:r>
        <w:t xml:space="preserve">In the example </w:t>
      </w:r>
      <w:r w:rsidR="00740E9D">
        <w:t xml:space="preserve">installation </w:t>
      </w:r>
      <w:r>
        <w:t>above, the interface channels are mapped to the real bells as follows:</w:t>
      </w:r>
    </w:p>
    <w:p w14:paraId="04D1F359" w14:textId="677CA9C2" w:rsidR="00D30D7C" w:rsidRDefault="00D30D7C" w:rsidP="00D30D7C">
      <w:pPr>
        <w:pStyle w:val="Caption"/>
        <w:keepNext/>
      </w:pPr>
      <w:bookmarkStart w:id="495" w:name="_Toc80969076"/>
      <w:r>
        <w:t xml:space="preserve">Table </w:t>
      </w:r>
      <w:r w:rsidR="00FE5199">
        <w:rPr>
          <w:noProof/>
        </w:rPr>
        <w:fldChar w:fldCharType="begin"/>
      </w:r>
      <w:r w:rsidR="00FE5199">
        <w:rPr>
          <w:noProof/>
        </w:rPr>
        <w:instrText xml:space="preserve"> SEQ Table \* ARABIC </w:instrText>
      </w:r>
      <w:r w:rsidR="00FE5199">
        <w:rPr>
          <w:noProof/>
        </w:rPr>
        <w:fldChar w:fldCharType="separate"/>
      </w:r>
      <w:r w:rsidR="00476E07">
        <w:rPr>
          <w:noProof/>
        </w:rPr>
        <w:t>6</w:t>
      </w:r>
      <w:r w:rsidR="00FE5199">
        <w:rPr>
          <w:noProof/>
        </w:rPr>
        <w:fldChar w:fldCharType="end"/>
      </w:r>
      <w:r>
        <w:t xml:space="preserve"> – Example Channel Mapping</w:t>
      </w:r>
      <w:bookmarkEnd w:id="495"/>
    </w:p>
    <w:tbl>
      <w:tblPr>
        <w:tblW w:w="4942"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67"/>
        <w:gridCol w:w="4568"/>
      </w:tblGrid>
      <w:tr w:rsidR="00D30D7C" w:rsidRPr="00D57358" w14:paraId="20D9BA13" w14:textId="77777777" w:rsidTr="00D30D7C">
        <w:tc>
          <w:tcPr>
            <w:tcW w:w="2500" w:type="pct"/>
            <w:shd w:val="clear" w:color="auto" w:fill="D9D9D9" w:themeFill="background1" w:themeFillShade="D9"/>
          </w:tcPr>
          <w:p w14:paraId="44C4A4F9" w14:textId="7D98DD38" w:rsidR="00D30D7C" w:rsidRPr="00212D29" w:rsidRDefault="00D30D7C" w:rsidP="00FE5199">
            <w:pPr>
              <w:contextualSpacing/>
              <w:rPr>
                <w:b/>
              </w:rPr>
            </w:pPr>
            <w:r>
              <w:rPr>
                <w:b/>
              </w:rPr>
              <w:t>Channel</w:t>
            </w:r>
          </w:p>
        </w:tc>
        <w:tc>
          <w:tcPr>
            <w:tcW w:w="2500" w:type="pct"/>
            <w:shd w:val="clear" w:color="auto" w:fill="D9D9D9" w:themeFill="background1" w:themeFillShade="D9"/>
          </w:tcPr>
          <w:p w14:paraId="46F9AF16" w14:textId="570E7D8A" w:rsidR="00D30D7C" w:rsidRPr="00212D29" w:rsidRDefault="00D30D7C" w:rsidP="00FE5199">
            <w:pPr>
              <w:contextualSpacing/>
              <w:rPr>
                <w:b/>
              </w:rPr>
            </w:pPr>
            <w:r>
              <w:rPr>
                <w:b/>
              </w:rPr>
              <w:t>Bell</w:t>
            </w:r>
          </w:p>
        </w:tc>
      </w:tr>
      <w:tr w:rsidR="00D30D7C" w:rsidRPr="00D57358" w14:paraId="6BDAB671" w14:textId="77777777" w:rsidTr="00D30D7C">
        <w:tc>
          <w:tcPr>
            <w:tcW w:w="2500" w:type="pct"/>
          </w:tcPr>
          <w:p w14:paraId="5BC436A7" w14:textId="4B62D24A" w:rsidR="00D30D7C" w:rsidRPr="00212D29" w:rsidRDefault="00D30D7C" w:rsidP="00D30D7C">
            <w:pPr>
              <w:contextualSpacing/>
            </w:pPr>
            <w:r>
              <w:t>1</w:t>
            </w:r>
          </w:p>
        </w:tc>
        <w:tc>
          <w:tcPr>
            <w:tcW w:w="2500" w:type="pct"/>
          </w:tcPr>
          <w:p w14:paraId="11719703" w14:textId="22DAE25F" w:rsidR="00D30D7C" w:rsidRPr="00212D29" w:rsidRDefault="00D30D7C" w:rsidP="00D30D7C">
            <w:pPr>
              <w:contextualSpacing/>
            </w:pPr>
            <w:r>
              <w:t>6</w:t>
            </w:r>
          </w:p>
        </w:tc>
      </w:tr>
      <w:tr w:rsidR="00D30D7C" w:rsidRPr="00D57358" w14:paraId="079D2C7B" w14:textId="77777777" w:rsidTr="00D30D7C">
        <w:tc>
          <w:tcPr>
            <w:tcW w:w="2500" w:type="pct"/>
          </w:tcPr>
          <w:p w14:paraId="4095FE7E" w14:textId="292A3D6C" w:rsidR="00D30D7C" w:rsidRPr="00212D29" w:rsidRDefault="00D30D7C" w:rsidP="00D30D7C">
            <w:pPr>
              <w:contextualSpacing/>
            </w:pPr>
            <w:r>
              <w:t>2</w:t>
            </w:r>
          </w:p>
        </w:tc>
        <w:tc>
          <w:tcPr>
            <w:tcW w:w="2500" w:type="pct"/>
          </w:tcPr>
          <w:p w14:paraId="555101E9" w14:textId="422B2CC1" w:rsidR="00D30D7C" w:rsidRPr="00212D29" w:rsidRDefault="00D30D7C" w:rsidP="00D30D7C">
            <w:pPr>
              <w:contextualSpacing/>
            </w:pPr>
            <w:r>
              <w:t>1</w:t>
            </w:r>
          </w:p>
        </w:tc>
      </w:tr>
      <w:tr w:rsidR="00D30D7C" w:rsidRPr="00D57358" w14:paraId="6364B739" w14:textId="77777777" w:rsidTr="00D30D7C">
        <w:tc>
          <w:tcPr>
            <w:tcW w:w="2500" w:type="pct"/>
          </w:tcPr>
          <w:p w14:paraId="33C0285A" w14:textId="54831839" w:rsidR="00D30D7C" w:rsidRPr="00212D29" w:rsidRDefault="00D30D7C" w:rsidP="00D30D7C">
            <w:pPr>
              <w:contextualSpacing/>
            </w:pPr>
            <w:r>
              <w:t>3</w:t>
            </w:r>
          </w:p>
        </w:tc>
        <w:tc>
          <w:tcPr>
            <w:tcW w:w="2500" w:type="pct"/>
          </w:tcPr>
          <w:p w14:paraId="6DD8CAFA" w14:textId="0D60C494" w:rsidR="00D30D7C" w:rsidRPr="00212D29" w:rsidRDefault="00D30D7C" w:rsidP="00D30D7C">
            <w:pPr>
              <w:contextualSpacing/>
            </w:pPr>
            <w:r>
              <w:t>2</w:t>
            </w:r>
          </w:p>
        </w:tc>
      </w:tr>
      <w:tr w:rsidR="00D30D7C" w:rsidRPr="00D57358" w14:paraId="3A1DE053" w14:textId="77777777" w:rsidTr="00D30D7C">
        <w:tc>
          <w:tcPr>
            <w:tcW w:w="2500" w:type="pct"/>
          </w:tcPr>
          <w:p w14:paraId="386F98EB" w14:textId="44452131" w:rsidR="00D30D7C" w:rsidRPr="00212D29" w:rsidRDefault="00D30D7C" w:rsidP="00D30D7C">
            <w:pPr>
              <w:contextualSpacing/>
            </w:pPr>
            <w:r>
              <w:t>4</w:t>
            </w:r>
          </w:p>
        </w:tc>
        <w:tc>
          <w:tcPr>
            <w:tcW w:w="2500" w:type="pct"/>
          </w:tcPr>
          <w:p w14:paraId="2C4A514E" w14:textId="54621AC9" w:rsidR="00D30D7C" w:rsidRPr="00212D29" w:rsidRDefault="00D30D7C" w:rsidP="00D30D7C">
            <w:pPr>
              <w:contextualSpacing/>
            </w:pPr>
            <w:r>
              <w:t>3</w:t>
            </w:r>
          </w:p>
        </w:tc>
      </w:tr>
      <w:tr w:rsidR="00D30D7C" w:rsidRPr="00D57358" w14:paraId="4A09A9A3" w14:textId="77777777" w:rsidTr="00D30D7C">
        <w:tc>
          <w:tcPr>
            <w:tcW w:w="2500" w:type="pct"/>
          </w:tcPr>
          <w:p w14:paraId="27339277" w14:textId="2B173084" w:rsidR="00D30D7C" w:rsidRPr="00212D29" w:rsidRDefault="00D30D7C" w:rsidP="00D30D7C">
            <w:pPr>
              <w:contextualSpacing/>
            </w:pPr>
            <w:r>
              <w:t>5</w:t>
            </w:r>
          </w:p>
        </w:tc>
        <w:tc>
          <w:tcPr>
            <w:tcW w:w="2500" w:type="pct"/>
          </w:tcPr>
          <w:p w14:paraId="0086AF8F" w14:textId="52AA73A0" w:rsidR="00D30D7C" w:rsidRPr="00212D29" w:rsidRDefault="00D30D7C" w:rsidP="00D30D7C">
            <w:pPr>
              <w:contextualSpacing/>
            </w:pPr>
            <w:r>
              <w:t>5</w:t>
            </w:r>
          </w:p>
        </w:tc>
      </w:tr>
      <w:tr w:rsidR="00D30D7C" w:rsidRPr="00D57358" w14:paraId="55F498E5" w14:textId="77777777" w:rsidTr="00D30D7C">
        <w:tc>
          <w:tcPr>
            <w:tcW w:w="2500" w:type="pct"/>
          </w:tcPr>
          <w:p w14:paraId="6FBD9DE4" w14:textId="33ACF805" w:rsidR="00D30D7C" w:rsidRPr="00212D29" w:rsidRDefault="00D30D7C" w:rsidP="00D30D7C">
            <w:pPr>
              <w:contextualSpacing/>
            </w:pPr>
            <w:r>
              <w:t>9</w:t>
            </w:r>
          </w:p>
        </w:tc>
        <w:tc>
          <w:tcPr>
            <w:tcW w:w="2500" w:type="pct"/>
          </w:tcPr>
          <w:p w14:paraId="585F2AAA" w14:textId="70229C76" w:rsidR="00D30D7C" w:rsidRPr="00212D29" w:rsidRDefault="00D30D7C" w:rsidP="00D30D7C">
            <w:pPr>
              <w:contextualSpacing/>
            </w:pPr>
            <w:r>
              <w:t>4</w:t>
            </w:r>
          </w:p>
        </w:tc>
      </w:tr>
    </w:tbl>
    <w:p w14:paraId="3DB7EB6F" w14:textId="77777777" w:rsidR="006173D7" w:rsidRDefault="006173D7" w:rsidP="006173D7">
      <w:pPr>
        <w:pStyle w:val="ListParagraph"/>
        <w:keepNext/>
      </w:pPr>
    </w:p>
    <w:p w14:paraId="15102F56" w14:textId="5AB60BE5" w:rsidR="006173D7" w:rsidRDefault="006173D7" w:rsidP="006C4A3A">
      <w:pPr>
        <w:pStyle w:val="ListParagraph"/>
        <w:numPr>
          <w:ilvl w:val="0"/>
          <w:numId w:val="24"/>
        </w:numPr>
      </w:pPr>
      <w:r>
        <w:t>To re-map a channel to a real bell number, use the “R” command. There is no need to press Enter after typing the “R”.</w:t>
      </w:r>
    </w:p>
    <w:p w14:paraId="58340A86" w14:textId="40F2EF4A" w:rsidR="006173D7" w:rsidRDefault="006173D7" w:rsidP="006C4A3A">
      <w:pPr>
        <w:pStyle w:val="ListParagraph"/>
        <w:numPr>
          <w:ilvl w:val="0"/>
          <w:numId w:val="24"/>
        </w:numPr>
      </w:pPr>
      <w:r>
        <w:t>Enter the number of each channel to be remapped, and press Enter.</w:t>
      </w:r>
    </w:p>
    <w:p w14:paraId="5C7DD519" w14:textId="42974315" w:rsidR="006173D7" w:rsidRDefault="006173D7" w:rsidP="006C4A3A">
      <w:pPr>
        <w:pStyle w:val="ListParagraph"/>
        <w:numPr>
          <w:ilvl w:val="0"/>
          <w:numId w:val="24"/>
        </w:numPr>
      </w:pPr>
      <w:r>
        <w:t>Then enter the number (or letter) of bell to which that sensor is attached, and press Enter.</w:t>
      </w:r>
      <w:r w:rsidR="00740E9D">
        <w:t xml:space="preserve"> The numbers and letters follow the usual ringing conventions, as shown in the table below:</w:t>
      </w:r>
    </w:p>
    <w:p w14:paraId="40793CFC" w14:textId="5BE6A710" w:rsidR="00D30D7C" w:rsidRDefault="00D30D7C" w:rsidP="00D30D7C">
      <w:pPr>
        <w:pStyle w:val="Caption"/>
        <w:keepNext/>
      </w:pPr>
      <w:bookmarkStart w:id="496" w:name="_Toc80969077"/>
      <w:r>
        <w:t xml:space="preserve">Table </w:t>
      </w:r>
      <w:r w:rsidR="00FE5199">
        <w:rPr>
          <w:noProof/>
        </w:rPr>
        <w:fldChar w:fldCharType="begin"/>
      </w:r>
      <w:r w:rsidR="00FE5199">
        <w:rPr>
          <w:noProof/>
        </w:rPr>
        <w:instrText xml:space="preserve"> SEQ Table \* ARABIC </w:instrText>
      </w:r>
      <w:r w:rsidR="00FE5199">
        <w:rPr>
          <w:noProof/>
        </w:rPr>
        <w:fldChar w:fldCharType="separate"/>
      </w:r>
      <w:r w:rsidR="00476E07">
        <w:rPr>
          <w:noProof/>
        </w:rPr>
        <w:t>7</w:t>
      </w:r>
      <w:r w:rsidR="00FE5199">
        <w:rPr>
          <w:noProof/>
        </w:rPr>
        <w:fldChar w:fldCharType="end"/>
      </w:r>
      <w:r>
        <w:t xml:space="preserve"> – Bell Numbers &amp; Letters</w:t>
      </w:r>
      <w:bookmarkEnd w:id="496"/>
      <w:r>
        <w:t xml:space="preserve"> </w:t>
      </w:r>
    </w:p>
    <w:tbl>
      <w:tblPr>
        <w:tblW w:w="4942"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67"/>
        <w:gridCol w:w="4568"/>
      </w:tblGrid>
      <w:tr w:rsidR="00D30D7C" w:rsidRPr="00D57358" w14:paraId="4C56ED1D" w14:textId="77777777" w:rsidTr="00FE5199">
        <w:tc>
          <w:tcPr>
            <w:tcW w:w="2500" w:type="pct"/>
            <w:shd w:val="clear" w:color="auto" w:fill="D9D9D9" w:themeFill="background1" w:themeFillShade="D9"/>
          </w:tcPr>
          <w:p w14:paraId="06255E13" w14:textId="518337EB" w:rsidR="00D30D7C" w:rsidRPr="00212D29" w:rsidRDefault="00D30D7C" w:rsidP="00D30D7C">
            <w:pPr>
              <w:contextualSpacing/>
              <w:rPr>
                <w:b/>
              </w:rPr>
            </w:pPr>
            <w:r>
              <w:rPr>
                <w:b/>
              </w:rPr>
              <w:t>Bell</w:t>
            </w:r>
            <w:r w:rsidR="00AA6BF6">
              <w:rPr>
                <w:b/>
              </w:rPr>
              <w:t>s</w:t>
            </w:r>
          </w:p>
        </w:tc>
        <w:tc>
          <w:tcPr>
            <w:tcW w:w="2500" w:type="pct"/>
            <w:shd w:val="clear" w:color="auto" w:fill="D9D9D9" w:themeFill="background1" w:themeFillShade="D9"/>
          </w:tcPr>
          <w:p w14:paraId="6296C02A" w14:textId="0E21FDC5" w:rsidR="00D30D7C" w:rsidRPr="00212D29" w:rsidRDefault="00D30D7C" w:rsidP="00D30D7C">
            <w:pPr>
              <w:contextualSpacing/>
              <w:rPr>
                <w:b/>
              </w:rPr>
            </w:pPr>
            <w:r>
              <w:rPr>
                <w:b/>
              </w:rPr>
              <w:t>Bell Numbers/Letters</w:t>
            </w:r>
          </w:p>
        </w:tc>
      </w:tr>
      <w:tr w:rsidR="00D30D7C" w:rsidRPr="00D57358" w14:paraId="175BC2CA" w14:textId="77777777" w:rsidTr="00FE5199">
        <w:tc>
          <w:tcPr>
            <w:tcW w:w="2500" w:type="pct"/>
          </w:tcPr>
          <w:p w14:paraId="3DD353EB" w14:textId="5E075FC2" w:rsidR="00D30D7C" w:rsidRPr="00212D29" w:rsidRDefault="00D30D7C" w:rsidP="00D30D7C">
            <w:pPr>
              <w:contextualSpacing/>
            </w:pPr>
            <w:r>
              <w:t>1 to 9</w:t>
            </w:r>
          </w:p>
        </w:tc>
        <w:tc>
          <w:tcPr>
            <w:tcW w:w="2500" w:type="pct"/>
          </w:tcPr>
          <w:p w14:paraId="6F4724CD" w14:textId="2B54525D" w:rsidR="00D30D7C" w:rsidRPr="00212D29" w:rsidRDefault="00D30D7C" w:rsidP="00D30D7C">
            <w:pPr>
              <w:contextualSpacing/>
            </w:pPr>
            <w:r>
              <w:t>1 – 9</w:t>
            </w:r>
          </w:p>
        </w:tc>
      </w:tr>
      <w:tr w:rsidR="00D30D7C" w:rsidRPr="00D57358" w14:paraId="0C63721C" w14:textId="77777777" w:rsidTr="00FE5199">
        <w:tc>
          <w:tcPr>
            <w:tcW w:w="2500" w:type="pct"/>
          </w:tcPr>
          <w:p w14:paraId="364C6BAB" w14:textId="5C085CE7" w:rsidR="00D30D7C" w:rsidRPr="00212D29" w:rsidRDefault="00D30D7C" w:rsidP="00D30D7C">
            <w:pPr>
              <w:contextualSpacing/>
            </w:pPr>
            <w:r>
              <w:t>10</w:t>
            </w:r>
          </w:p>
        </w:tc>
        <w:tc>
          <w:tcPr>
            <w:tcW w:w="2500" w:type="pct"/>
          </w:tcPr>
          <w:p w14:paraId="2CCB4003" w14:textId="5D834030" w:rsidR="00D30D7C" w:rsidRPr="00212D29" w:rsidRDefault="00D30D7C" w:rsidP="00D30D7C">
            <w:pPr>
              <w:contextualSpacing/>
            </w:pPr>
            <w:r>
              <w:t>0</w:t>
            </w:r>
          </w:p>
        </w:tc>
      </w:tr>
      <w:tr w:rsidR="00D30D7C" w:rsidRPr="00D57358" w14:paraId="0DAAC3A9" w14:textId="77777777" w:rsidTr="00FE5199">
        <w:tc>
          <w:tcPr>
            <w:tcW w:w="2500" w:type="pct"/>
          </w:tcPr>
          <w:p w14:paraId="5E1D466E" w14:textId="1A2F53E9" w:rsidR="00D30D7C" w:rsidRPr="00212D29" w:rsidRDefault="00D30D7C" w:rsidP="00D30D7C">
            <w:pPr>
              <w:contextualSpacing/>
            </w:pPr>
            <w:r>
              <w:t>11</w:t>
            </w:r>
          </w:p>
        </w:tc>
        <w:tc>
          <w:tcPr>
            <w:tcW w:w="2500" w:type="pct"/>
          </w:tcPr>
          <w:p w14:paraId="2423D4E3" w14:textId="014B268F" w:rsidR="00D30D7C" w:rsidRPr="00212D29" w:rsidRDefault="00D30D7C" w:rsidP="00D30D7C">
            <w:pPr>
              <w:contextualSpacing/>
            </w:pPr>
            <w:r>
              <w:t>E</w:t>
            </w:r>
          </w:p>
        </w:tc>
      </w:tr>
      <w:tr w:rsidR="00D30D7C" w:rsidRPr="00D57358" w14:paraId="04AE7432" w14:textId="77777777" w:rsidTr="00FE5199">
        <w:tc>
          <w:tcPr>
            <w:tcW w:w="2500" w:type="pct"/>
          </w:tcPr>
          <w:p w14:paraId="6B20F0E6" w14:textId="7918C9BE" w:rsidR="00D30D7C" w:rsidRPr="00212D29" w:rsidRDefault="00D30D7C" w:rsidP="00D30D7C">
            <w:pPr>
              <w:contextualSpacing/>
            </w:pPr>
            <w:r>
              <w:t>12</w:t>
            </w:r>
          </w:p>
        </w:tc>
        <w:tc>
          <w:tcPr>
            <w:tcW w:w="2500" w:type="pct"/>
          </w:tcPr>
          <w:p w14:paraId="69C6A4D5" w14:textId="5FA063F8" w:rsidR="00D30D7C" w:rsidRPr="00212D29" w:rsidRDefault="00D30D7C" w:rsidP="00D30D7C">
            <w:pPr>
              <w:contextualSpacing/>
            </w:pPr>
            <w:r>
              <w:t>T</w:t>
            </w:r>
          </w:p>
        </w:tc>
      </w:tr>
      <w:tr w:rsidR="00D30D7C" w:rsidRPr="00D57358" w14:paraId="6FC182B0" w14:textId="77777777" w:rsidTr="00FE5199">
        <w:tc>
          <w:tcPr>
            <w:tcW w:w="2500" w:type="pct"/>
          </w:tcPr>
          <w:p w14:paraId="33AC5C76" w14:textId="760BEA70" w:rsidR="00D30D7C" w:rsidRPr="00212D29" w:rsidRDefault="00D30D7C" w:rsidP="00D30D7C">
            <w:pPr>
              <w:contextualSpacing/>
            </w:pPr>
            <w:r>
              <w:t>13 to 16</w:t>
            </w:r>
          </w:p>
        </w:tc>
        <w:tc>
          <w:tcPr>
            <w:tcW w:w="2500" w:type="pct"/>
          </w:tcPr>
          <w:p w14:paraId="7663DA7A" w14:textId="45CC5DBC" w:rsidR="00D30D7C" w:rsidRPr="00212D29" w:rsidRDefault="00D30D7C" w:rsidP="00D30D7C">
            <w:pPr>
              <w:contextualSpacing/>
            </w:pPr>
            <w:r>
              <w:t>A – D</w:t>
            </w:r>
          </w:p>
        </w:tc>
      </w:tr>
      <w:tr w:rsidR="00D30D7C" w:rsidRPr="00D57358" w14:paraId="58A05643" w14:textId="77777777" w:rsidTr="00FE5199">
        <w:tc>
          <w:tcPr>
            <w:tcW w:w="2500" w:type="pct"/>
          </w:tcPr>
          <w:p w14:paraId="6DBF8A41" w14:textId="725FF80D" w:rsidR="00D30D7C" w:rsidRPr="00212D29" w:rsidRDefault="00D30D7C" w:rsidP="00D30D7C">
            <w:pPr>
              <w:contextualSpacing/>
            </w:pPr>
            <w:r>
              <w:t>Switches</w:t>
            </w:r>
          </w:p>
        </w:tc>
        <w:tc>
          <w:tcPr>
            <w:tcW w:w="2500" w:type="pct"/>
          </w:tcPr>
          <w:p w14:paraId="6827C43D" w14:textId="2173FDF5" w:rsidR="00D30D7C" w:rsidRPr="00212D29" w:rsidRDefault="00D30D7C" w:rsidP="00D30D7C">
            <w:pPr>
              <w:contextualSpacing/>
            </w:pPr>
            <w:r>
              <w:t>W – Z</w:t>
            </w:r>
          </w:p>
        </w:tc>
      </w:tr>
    </w:tbl>
    <w:p w14:paraId="0590AA2C" w14:textId="77777777" w:rsidR="00740E9D" w:rsidRDefault="00740E9D" w:rsidP="00740E9D">
      <w:pPr>
        <w:pStyle w:val="ListParagraph"/>
      </w:pPr>
    </w:p>
    <w:p w14:paraId="57327828" w14:textId="755560EE" w:rsidR="00740E9D" w:rsidRDefault="00740E9D" w:rsidP="006C4A3A">
      <w:pPr>
        <w:pStyle w:val="ListParagraph"/>
        <w:numPr>
          <w:ilvl w:val="0"/>
          <w:numId w:val="24"/>
        </w:numPr>
      </w:pPr>
      <w:r>
        <w:t>Letters W, X, Y and Z are used in Abel switch configurations</w:t>
      </w:r>
      <w:r w:rsidR="008E7853">
        <w:t>, and are not normally used.</w:t>
      </w:r>
      <w:r>
        <w:t xml:space="preserve"> More information on switches can be found in the </w:t>
      </w:r>
      <w:r w:rsidRPr="00133866">
        <w:rPr>
          <w:b/>
          <w:i/>
        </w:rPr>
        <w:t>Technical Reference Guide</w:t>
      </w:r>
      <w:r>
        <w:t>.</w:t>
      </w:r>
    </w:p>
    <w:p w14:paraId="28F4B196" w14:textId="53356606" w:rsidR="006173D7" w:rsidRDefault="006173D7" w:rsidP="006C4A3A">
      <w:pPr>
        <w:pStyle w:val="ListParagraph"/>
        <w:numPr>
          <w:ilvl w:val="0"/>
          <w:numId w:val="24"/>
        </w:numPr>
      </w:pPr>
      <w:r>
        <w:t>Repeat for all the other channels to be re-mapped. In the example below, channels 5 is already allocated to the 5</w:t>
      </w:r>
      <w:r w:rsidRPr="006173D7">
        <w:rPr>
          <w:vertAlign w:val="superscript"/>
        </w:rPr>
        <w:t>th</w:t>
      </w:r>
      <w:r>
        <w:t>, so no re-mapping is needed.</w:t>
      </w:r>
    </w:p>
    <w:p w14:paraId="4E4D9BF0" w14:textId="77777777" w:rsidR="006173D7" w:rsidRDefault="006173D7" w:rsidP="006C4A3A">
      <w:pPr>
        <w:pStyle w:val="ListParagraph"/>
        <w:numPr>
          <w:ilvl w:val="0"/>
          <w:numId w:val="24"/>
        </w:numPr>
      </w:pPr>
      <w:r>
        <w:t>When you have finished, enter a zero (or just press Enter).</w:t>
      </w:r>
    </w:p>
    <w:p w14:paraId="126414DE" w14:textId="5212A08D" w:rsidR="006173D7" w:rsidRDefault="006173D7" w:rsidP="006C4A3A">
      <w:pPr>
        <w:pStyle w:val="ListParagraph"/>
        <w:numPr>
          <w:ilvl w:val="0"/>
          <w:numId w:val="24"/>
        </w:numPr>
      </w:pPr>
      <w:r>
        <w:t xml:space="preserve">The interface software will </w:t>
      </w:r>
      <w:r w:rsidR="00740E9D">
        <w:t>warn you if duplicate mapping</w:t>
      </w:r>
      <w:r w:rsidR="00604881">
        <w:t>s</w:t>
      </w:r>
      <w:r w:rsidR="00740E9D">
        <w:t xml:space="preserve"> are defined, but will not prevent you from saving such a configuration</w:t>
      </w:r>
      <w:r w:rsidR="008E7853">
        <w:rPr>
          <w:rStyle w:val="FootnoteReference"/>
        </w:rPr>
        <w:footnoteReference w:id="41"/>
      </w:r>
      <w:r w:rsidR="00740E9D">
        <w:t>.</w:t>
      </w:r>
    </w:p>
    <w:p w14:paraId="2481317D" w14:textId="3A0D5089" w:rsidR="006173D7" w:rsidRDefault="006173D7" w:rsidP="006C4A3A">
      <w:pPr>
        <w:pStyle w:val="ListParagraph"/>
        <w:numPr>
          <w:ilvl w:val="0"/>
          <w:numId w:val="24"/>
        </w:numPr>
      </w:pPr>
      <w:r>
        <w:t>These settings are not saved yet and will revert to the defaults if the interface power is turned off. The settings will be saved later.</w:t>
      </w:r>
    </w:p>
    <w:p w14:paraId="6723ED9B" w14:textId="685F41AD" w:rsidR="006173D7" w:rsidRDefault="006173D7" w:rsidP="006173D7"/>
    <w:p w14:paraId="6DEAAE36" w14:textId="720A72B8" w:rsidR="00DC03A1" w:rsidRDefault="00DC03A1" w:rsidP="00DC03A1">
      <w:pPr>
        <w:jc w:val="center"/>
      </w:pPr>
      <w:r>
        <w:rPr>
          <w:noProof/>
        </w:rPr>
        <w:lastRenderedPageBreak/>
        <w:drawing>
          <wp:inline distT="0" distB="0" distL="0" distR="0" wp14:anchorId="15E00331" wp14:editId="5D184ECF">
            <wp:extent cx="4320000" cy="4762800"/>
            <wp:effectExtent l="0" t="0" r="444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ettings 3.png"/>
                    <pic:cNvPicPr/>
                  </pic:nvPicPr>
                  <pic:blipFill>
                    <a:blip r:embed="rId98">
                      <a:extLst>
                        <a:ext uri="{28A0092B-C50C-407E-A947-70E740481C1C}">
                          <a14:useLocalDpi xmlns:a14="http://schemas.microsoft.com/office/drawing/2010/main" val="0"/>
                        </a:ext>
                      </a:extLst>
                    </a:blip>
                    <a:stretch>
                      <a:fillRect/>
                    </a:stretch>
                  </pic:blipFill>
                  <pic:spPr>
                    <a:xfrm>
                      <a:off x="0" y="0"/>
                      <a:ext cx="4320000" cy="4762800"/>
                    </a:xfrm>
                    <a:prstGeom prst="rect">
                      <a:avLst/>
                    </a:prstGeom>
                  </pic:spPr>
                </pic:pic>
              </a:graphicData>
            </a:graphic>
          </wp:inline>
        </w:drawing>
      </w:r>
    </w:p>
    <w:p w14:paraId="5F2A4D12" w14:textId="1BD69BDE" w:rsidR="00DC03A1" w:rsidRDefault="00DC03A1" w:rsidP="00DC03A1">
      <w:pPr>
        <w:pStyle w:val="Caption"/>
        <w:jc w:val="center"/>
      </w:pPr>
      <w:bookmarkStart w:id="497" w:name="_Toc80969068"/>
      <w:r>
        <w:t xml:space="preserve">Figure </w:t>
      </w:r>
      <w:r>
        <w:rPr>
          <w:noProof/>
        </w:rPr>
        <w:fldChar w:fldCharType="begin"/>
      </w:r>
      <w:r>
        <w:rPr>
          <w:noProof/>
        </w:rPr>
        <w:instrText xml:space="preserve"> SEQ Figure \* ARABIC </w:instrText>
      </w:r>
      <w:r>
        <w:rPr>
          <w:noProof/>
        </w:rPr>
        <w:fldChar w:fldCharType="separate"/>
      </w:r>
      <w:r w:rsidR="00476E07">
        <w:rPr>
          <w:noProof/>
        </w:rPr>
        <w:t>77</w:t>
      </w:r>
      <w:r>
        <w:rPr>
          <w:noProof/>
        </w:rPr>
        <w:fldChar w:fldCharType="end"/>
      </w:r>
      <w:r>
        <w:t xml:space="preserve"> –</w:t>
      </w:r>
      <w:r w:rsidR="0099187C">
        <w:t xml:space="preserve"> </w:t>
      </w:r>
      <w:r>
        <w:t xml:space="preserve">Channel </w:t>
      </w:r>
      <w:r w:rsidR="006173D7">
        <w:t>Re-Mapping</w:t>
      </w:r>
      <w:r w:rsidR="00D30D7C">
        <w:t xml:space="preserve"> Example</w:t>
      </w:r>
      <w:bookmarkEnd w:id="497"/>
    </w:p>
    <w:p w14:paraId="6D09090F" w14:textId="77777777" w:rsidR="00DC03A1" w:rsidRDefault="00DC03A1" w:rsidP="00DC03A1">
      <w:pPr>
        <w:pStyle w:val="Heading3"/>
      </w:pPr>
      <w:bookmarkStart w:id="498" w:name="_Toc80968986"/>
      <w:r>
        <w:t>Save Settings</w:t>
      </w:r>
      <w:bookmarkEnd w:id="498"/>
    </w:p>
    <w:p w14:paraId="08944DFE" w14:textId="3212C8D1" w:rsidR="00DC03A1" w:rsidRDefault="00740E9D" w:rsidP="006C4A3A">
      <w:pPr>
        <w:pStyle w:val="ListParagraph"/>
        <w:keepNext/>
        <w:numPr>
          <w:ilvl w:val="0"/>
          <w:numId w:val="26"/>
        </w:numPr>
      </w:pPr>
      <w:r>
        <w:t>Review your settings with the “?”command.</w:t>
      </w:r>
    </w:p>
    <w:p w14:paraId="62331674" w14:textId="77777777" w:rsidR="00740E9D" w:rsidRDefault="00740E9D" w:rsidP="00740E9D">
      <w:pPr>
        <w:jc w:val="center"/>
      </w:pPr>
      <w:r>
        <w:rPr>
          <w:noProof/>
        </w:rPr>
        <w:drawing>
          <wp:inline distT="0" distB="0" distL="0" distR="0" wp14:anchorId="31FE8DAB" wp14:editId="0D8DB224">
            <wp:extent cx="4320000" cy="2714400"/>
            <wp:effectExtent l="0" t="0" r="444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ettings 5.png"/>
                    <pic:cNvPicPr/>
                  </pic:nvPicPr>
                  <pic:blipFill>
                    <a:blip r:embed="rId99">
                      <a:extLst>
                        <a:ext uri="{28A0092B-C50C-407E-A947-70E740481C1C}">
                          <a14:useLocalDpi xmlns:a14="http://schemas.microsoft.com/office/drawing/2010/main" val="0"/>
                        </a:ext>
                      </a:extLst>
                    </a:blip>
                    <a:stretch>
                      <a:fillRect/>
                    </a:stretch>
                  </pic:blipFill>
                  <pic:spPr>
                    <a:xfrm>
                      <a:off x="0" y="0"/>
                      <a:ext cx="4320000" cy="2714400"/>
                    </a:xfrm>
                    <a:prstGeom prst="rect">
                      <a:avLst/>
                    </a:prstGeom>
                  </pic:spPr>
                </pic:pic>
              </a:graphicData>
            </a:graphic>
          </wp:inline>
        </w:drawing>
      </w:r>
    </w:p>
    <w:p w14:paraId="5CF15960" w14:textId="3B73E91F" w:rsidR="00740E9D" w:rsidRDefault="00740E9D" w:rsidP="00740E9D">
      <w:pPr>
        <w:pStyle w:val="Caption"/>
        <w:jc w:val="center"/>
      </w:pPr>
      <w:bookmarkStart w:id="499" w:name="_Toc80969069"/>
      <w:r>
        <w:t xml:space="preserve">Figure </w:t>
      </w:r>
      <w:r>
        <w:rPr>
          <w:noProof/>
        </w:rPr>
        <w:fldChar w:fldCharType="begin"/>
      </w:r>
      <w:r>
        <w:rPr>
          <w:noProof/>
        </w:rPr>
        <w:instrText xml:space="preserve"> SEQ Figure \* ARABIC </w:instrText>
      </w:r>
      <w:r>
        <w:rPr>
          <w:noProof/>
        </w:rPr>
        <w:fldChar w:fldCharType="separate"/>
      </w:r>
      <w:r w:rsidR="00476E07">
        <w:rPr>
          <w:noProof/>
        </w:rPr>
        <w:t>78</w:t>
      </w:r>
      <w:r>
        <w:rPr>
          <w:noProof/>
        </w:rPr>
        <w:fldChar w:fldCharType="end"/>
      </w:r>
      <w:r>
        <w:t xml:space="preserve"> – Example Channel Connections</w:t>
      </w:r>
      <w:bookmarkEnd w:id="499"/>
    </w:p>
    <w:p w14:paraId="33C2A610" w14:textId="5545C3EA" w:rsidR="00740E9D" w:rsidRDefault="00740E9D" w:rsidP="006C4A3A">
      <w:pPr>
        <w:pStyle w:val="ListParagraph"/>
        <w:keepNext/>
        <w:numPr>
          <w:ilvl w:val="0"/>
          <w:numId w:val="26"/>
        </w:numPr>
      </w:pPr>
      <w:r>
        <w:lastRenderedPageBreak/>
        <w:t>Finally, save the settings using the “S” command, and then close the terminal window.</w:t>
      </w:r>
    </w:p>
    <w:p w14:paraId="3C80C73D" w14:textId="0CDD6C7E" w:rsidR="00DC03A1" w:rsidRDefault="00DC03A1" w:rsidP="00DC03A1">
      <w:pPr>
        <w:jc w:val="center"/>
      </w:pPr>
      <w:r>
        <w:rPr>
          <w:noProof/>
        </w:rPr>
        <w:drawing>
          <wp:inline distT="0" distB="0" distL="0" distR="0" wp14:anchorId="2597E448" wp14:editId="778A0F90">
            <wp:extent cx="4320000" cy="2714400"/>
            <wp:effectExtent l="0" t="0" r="444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ettings 4.png"/>
                    <pic:cNvPicPr/>
                  </pic:nvPicPr>
                  <pic:blipFill>
                    <a:blip r:embed="rId100">
                      <a:extLst>
                        <a:ext uri="{28A0092B-C50C-407E-A947-70E740481C1C}">
                          <a14:useLocalDpi xmlns:a14="http://schemas.microsoft.com/office/drawing/2010/main" val="0"/>
                        </a:ext>
                      </a:extLst>
                    </a:blip>
                    <a:stretch>
                      <a:fillRect/>
                    </a:stretch>
                  </pic:blipFill>
                  <pic:spPr>
                    <a:xfrm>
                      <a:off x="0" y="0"/>
                      <a:ext cx="4320000" cy="2714400"/>
                    </a:xfrm>
                    <a:prstGeom prst="rect">
                      <a:avLst/>
                    </a:prstGeom>
                  </pic:spPr>
                </pic:pic>
              </a:graphicData>
            </a:graphic>
          </wp:inline>
        </w:drawing>
      </w:r>
    </w:p>
    <w:p w14:paraId="33685151" w14:textId="69A30204" w:rsidR="00DC03A1" w:rsidRDefault="00DC03A1" w:rsidP="00DC03A1">
      <w:pPr>
        <w:pStyle w:val="Caption"/>
        <w:jc w:val="center"/>
      </w:pPr>
      <w:bookmarkStart w:id="500" w:name="_Toc80969070"/>
      <w:r>
        <w:t xml:space="preserve">Figure </w:t>
      </w:r>
      <w:r>
        <w:rPr>
          <w:noProof/>
        </w:rPr>
        <w:fldChar w:fldCharType="begin"/>
      </w:r>
      <w:r>
        <w:rPr>
          <w:noProof/>
        </w:rPr>
        <w:instrText xml:space="preserve"> SEQ Figure \* ARABIC </w:instrText>
      </w:r>
      <w:r>
        <w:rPr>
          <w:noProof/>
        </w:rPr>
        <w:fldChar w:fldCharType="separate"/>
      </w:r>
      <w:r w:rsidR="00476E07">
        <w:rPr>
          <w:noProof/>
        </w:rPr>
        <w:t>79</w:t>
      </w:r>
      <w:r>
        <w:rPr>
          <w:noProof/>
        </w:rPr>
        <w:fldChar w:fldCharType="end"/>
      </w:r>
      <w:r>
        <w:t xml:space="preserve"> – </w:t>
      </w:r>
      <w:r w:rsidR="00740E9D">
        <w:t>Saving Interface Settings</w:t>
      </w:r>
      <w:bookmarkEnd w:id="500"/>
    </w:p>
    <w:p w14:paraId="3E56403B" w14:textId="77777777" w:rsidR="00F80CCE" w:rsidRDefault="00F80CCE" w:rsidP="00F80CCE">
      <w:pPr>
        <w:pStyle w:val="Heading1"/>
      </w:pPr>
      <w:bookmarkStart w:id="501" w:name="_Toc80968987"/>
      <w:r>
        <w:t>Next Steps</w:t>
      </w:r>
      <w:bookmarkEnd w:id="501"/>
    </w:p>
    <w:p w14:paraId="0DEAE5D0" w14:textId="77777777" w:rsidR="000E3FE4" w:rsidRPr="001F4FB7" w:rsidRDefault="000E3FE4" w:rsidP="00364667">
      <w:r w:rsidRPr="001F4FB7">
        <w:t>You are now ready to move on to configure your chosen Simulator Software Package to work with the simulator. Instructions for configuring the main Simulator Software Packages can be found in the following guides:</w:t>
      </w:r>
    </w:p>
    <w:p w14:paraId="077F1B5B" w14:textId="77777777" w:rsidR="000E3FE4" w:rsidRPr="00133866" w:rsidRDefault="000E3FE4" w:rsidP="006C4A3A">
      <w:pPr>
        <w:pStyle w:val="ListParagraph"/>
        <w:numPr>
          <w:ilvl w:val="0"/>
          <w:numId w:val="19"/>
        </w:numPr>
        <w:rPr>
          <w:b/>
          <w:i/>
        </w:rPr>
      </w:pPr>
      <w:r w:rsidRPr="00133866">
        <w:rPr>
          <w:b/>
          <w:i/>
        </w:rPr>
        <w:t>Configuring Abel Guide</w:t>
      </w:r>
    </w:p>
    <w:p w14:paraId="32492DC7" w14:textId="77777777" w:rsidR="000E3FE4" w:rsidRPr="00133866" w:rsidRDefault="000E3FE4" w:rsidP="006C4A3A">
      <w:pPr>
        <w:pStyle w:val="ListParagraph"/>
        <w:numPr>
          <w:ilvl w:val="0"/>
          <w:numId w:val="19"/>
        </w:numPr>
        <w:rPr>
          <w:b/>
          <w:i/>
        </w:rPr>
      </w:pPr>
      <w:r w:rsidRPr="00133866">
        <w:rPr>
          <w:b/>
          <w:i/>
        </w:rPr>
        <w:t>Configuring Beltower Guide</w:t>
      </w:r>
    </w:p>
    <w:p w14:paraId="3C6DFC37" w14:textId="77777777" w:rsidR="000E3FE4" w:rsidRPr="00133866" w:rsidRDefault="000E3FE4" w:rsidP="006C4A3A">
      <w:pPr>
        <w:pStyle w:val="ListParagraph"/>
        <w:numPr>
          <w:ilvl w:val="0"/>
          <w:numId w:val="19"/>
        </w:numPr>
        <w:rPr>
          <w:b/>
          <w:i/>
        </w:rPr>
      </w:pPr>
      <w:r w:rsidRPr="00133866">
        <w:rPr>
          <w:b/>
          <w:i/>
        </w:rPr>
        <w:t>Configuring Virtual Belfry Guide</w:t>
      </w:r>
    </w:p>
    <w:p w14:paraId="6271AA69" w14:textId="6ED7C0EB" w:rsidR="00F002DD" w:rsidRDefault="000E3FE4" w:rsidP="00364667">
      <w:r w:rsidRPr="001F4FB7">
        <w:t>If your Simulator Software Package is not listed above, please refer to the vendor’s instructions on configuring their software to work with external sensors.</w:t>
      </w:r>
    </w:p>
    <w:p w14:paraId="6610E97C" w14:textId="76A1A751" w:rsidR="00E0692F" w:rsidRPr="001F4FB7" w:rsidRDefault="00E0692F" w:rsidP="00364667">
      <w:r>
        <w:t xml:space="preserve">If you want to use multiple PCs concurrently, see the </w:t>
      </w:r>
      <w:r w:rsidRPr="00166FBD">
        <w:rPr>
          <w:b/>
          <w:bCs/>
          <w:i/>
          <w:iCs/>
        </w:rPr>
        <w:t>Multi-PC Guide</w:t>
      </w:r>
      <w:r>
        <w:t xml:space="preserve"> for more information.</w:t>
      </w:r>
    </w:p>
    <w:p w14:paraId="3DA37595" w14:textId="77777777" w:rsidR="004E080F" w:rsidRPr="00A35396" w:rsidRDefault="004E080F" w:rsidP="00740E9D">
      <w:pPr>
        <w:pStyle w:val="Heading1"/>
        <w:pageBreakBefore/>
      </w:pPr>
      <w:bookmarkStart w:id="502" w:name="_Toc80968988"/>
      <w:r w:rsidRPr="00A35396">
        <w:lastRenderedPageBreak/>
        <w:t>Licensing &amp; Disclaimers</w:t>
      </w:r>
      <w:bookmarkEnd w:id="502"/>
    </w:p>
    <w:p w14:paraId="42E29D23" w14:textId="77777777" w:rsidR="004E080F" w:rsidRDefault="004E080F" w:rsidP="004E080F">
      <w:pPr>
        <w:pStyle w:val="Heading2"/>
      </w:pPr>
      <w:bookmarkStart w:id="503" w:name="_Toc80968989"/>
      <w:r>
        <w:t>Documentation</w:t>
      </w:r>
      <w:bookmarkEnd w:id="503"/>
    </w:p>
    <w:p w14:paraId="0AB3108C" w14:textId="77777777" w:rsidR="004E080F" w:rsidRPr="001F4FB7" w:rsidRDefault="004E080F" w:rsidP="004E080F">
      <w:r w:rsidRPr="001F4FB7">
        <w:t>All original manuals and other documentation (including PCB layout CAD files and schematics) released as part of the Liverpool Ringing Simulator project</w:t>
      </w:r>
      <w:r w:rsidRPr="001F4FB7">
        <w:rPr>
          <w:rStyle w:val="FootnoteReference"/>
        </w:rPr>
        <w:footnoteReference w:id="42"/>
      </w:r>
      <w:r w:rsidRPr="001F4FB7">
        <w:t xml:space="preserve"> are released under the Creative Commons Attribution-ShareAlike 4.0 International License (CC BY-SA),</w:t>
      </w:r>
      <w:r w:rsidRPr="001F4FB7">
        <w:rPr>
          <w:rStyle w:val="FootnoteReference"/>
        </w:rPr>
        <w:footnoteReference w:id="43"/>
      </w:r>
      <w:r w:rsidRPr="001F4FB7">
        <w:t xml:space="preserve"> which includes the following disclaimers:</w:t>
      </w:r>
    </w:p>
    <w:p w14:paraId="128E939E" w14:textId="77777777" w:rsidR="004E080F" w:rsidRPr="001F4FB7" w:rsidRDefault="004E080F" w:rsidP="004E080F">
      <w:pPr>
        <w:ind w:left="720"/>
        <w:rPr>
          <w:i/>
          <w:lang w:eastAsia="en-GB"/>
        </w:rPr>
      </w:pPr>
      <w:r w:rsidRPr="001F4FB7">
        <w:rPr>
          <w:i/>
          <w:lang w:eastAsia="en-GB"/>
        </w:rPr>
        <w:t>Unless otherwise separately undertaken by the Licensor, to the extent possible, the Licensor offers the Licensed Material as-is and as-available, and makes no representations or warranties of any kind concerning the Licensed Material, whether express, implied, statutory, or other. This includes, without limitation, warranties of title, merchantability, fitness for a particular purpose, non-infringement, absence of latent or other defects, accuracy, or the presence or absence of errors, whether or not known or discoverable. Where disclaimers of warranties are not allowed in full or in part, this disclaimer may not apply to You.</w:t>
      </w:r>
    </w:p>
    <w:p w14:paraId="02C1D631" w14:textId="77777777" w:rsidR="004E080F" w:rsidRPr="001F4FB7" w:rsidRDefault="004E080F" w:rsidP="004E080F">
      <w:pPr>
        <w:ind w:left="720"/>
        <w:rPr>
          <w:i/>
          <w:lang w:eastAsia="en-GB"/>
        </w:rPr>
      </w:pPr>
      <w:r w:rsidRPr="001F4FB7">
        <w:rPr>
          <w:i/>
          <w:lang w:eastAsia="en-GB"/>
        </w:rPr>
        <w:t>To the extent possible, in no event will the Licensor be liable to You on any legal theory (including, without limitation, negligence) or otherwise for any direct, special, indirect, incidental, consequential, punitive, exemplary, or other losses, costs, expenses, or damages arising out of this Public License or use of the Licensed Material, even if the Licensor has been advised of the possibility of such losses, costs, expenses, or damages. Where a limitation of liability is not allowed in full or in part, this limitation may not apply to You.</w:t>
      </w:r>
    </w:p>
    <w:p w14:paraId="6142B558" w14:textId="77777777" w:rsidR="004E080F" w:rsidRDefault="004E080F" w:rsidP="00740E9D">
      <w:pPr>
        <w:pStyle w:val="Heading2"/>
      </w:pPr>
      <w:bookmarkStart w:id="514" w:name="_Toc80968990"/>
      <w:r>
        <w:t>Software</w:t>
      </w:r>
      <w:bookmarkEnd w:id="514"/>
    </w:p>
    <w:p w14:paraId="5733DCDE" w14:textId="77777777" w:rsidR="004E080F" w:rsidRPr="00DA4419" w:rsidRDefault="004E080F" w:rsidP="004E080F">
      <w:pPr>
        <w:keepNext/>
      </w:pPr>
      <w:r w:rsidRPr="00DA4419">
        <w:t>All original software released as part of the Liverpool Ringing Simulator project is released under the GNU General Public Licence (GPL), Version 3</w:t>
      </w:r>
      <w:r w:rsidRPr="00DA4419">
        <w:rPr>
          <w:rStyle w:val="FootnoteReference"/>
        </w:rPr>
        <w:footnoteReference w:id="44"/>
      </w:r>
      <w:r w:rsidRPr="00DA4419">
        <w:t>, and carries the following disclaimers:</w:t>
      </w:r>
    </w:p>
    <w:p w14:paraId="7BAD10B4" w14:textId="77777777" w:rsidR="004E080F" w:rsidRPr="00DA4419" w:rsidRDefault="004E080F" w:rsidP="004E080F">
      <w:pPr>
        <w:ind w:left="720"/>
        <w:rPr>
          <w:i/>
        </w:rPr>
      </w:pPr>
      <w:r w:rsidRPr="00DA4419">
        <w:rPr>
          <w:i/>
        </w:rPr>
        <w:t>This program is free software: you can redistribute it and/or modify it under the terms of the GNU General Public License as published by the Free Software Foundation, either version 3 of the License, or (at your option) any later version.</w:t>
      </w:r>
    </w:p>
    <w:p w14:paraId="3966C459" w14:textId="77777777" w:rsidR="004E080F" w:rsidRPr="00DA4419" w:rsidRDefault="004E080F" w:rsidP="004E080F">
      <w:pPr>
        <w:ind w:left="720"/>
        <w:rPr>
          <w:i/>
        </w:rPr>
      </w:pPr>
      <w:r w:rsidRPr="00DA4419">
        <w:rPr>
          <w:i/>
        </w:rPr>
        <w:t>This program is distributed in the hope that it will be useful, but WITHOUT ANY WARRANTY; without even the implied warranty of MERCHANTABILITY or FITNESS FOR A PARTICULAR PURPOSE.  See the GNU General Public License for more details.</w:t>
      </w:r>
    </w:p>
    <w:p w14:paraId="36876705" w14:textId="77777777" w:rsidR="004E080F" w:rsidRPr="004A19E5" w:rsidRDefault="004E080F" w:rsidP="004E080F">
      <w:pPr>
        <w:pStyle w:val="Heading1"/>
        <w:pageBreakBefore/>
      </w:pPr>
      <w:bookmarkStart w:id="520" w:name="_Toc80968991"/>
      <w:r>
        <w:lastRenderedPageBreak/>
        <w:t>Acknowledgements</w:t>
      </w:r>
      <w:bookmarkEnd w:id="520"/>
    </w:p>
    <w:p w14:paraId="0387F8BF" w14:textId="77777777" w:rsidR="004E080F" w:rsidRPr="00DA4419" w:rsidRDefault="004E080F" w:rsidP="004E080F">
      <w:r w:rsidRPr="00DA4419">
        <w:t>The Liverpool Ringing Simulator project relies extensively on work already undertaken by others, notably David Bagley (developer of the Bagley MBI), Chris Hughes and Simon Feather (developers of the Abel simulator software package), Derek Ballard (developer of the Beltower simulator software package), Doug Nichols (developer of the Virtual Belfry simulator software package), and others. Their invaluable contributions are hereby acknowledged. Sources used are referenced in the footnotes throughout.</w:t>
      </w:r>
    </w:p>
    <w:p w14:paraId="125E6745" w14:textId="77777777" w:rsidR="004E080F" w:rsidRPr="00DA4419" w:rsidRDefault="004E080F" w:rsidP="004E080F">
      <w:r w:rsidRPr="00DA4419">
        <w:t>Thanks are also owed to the Ringing Masters and ringers of the following towers for their willingness to be the crash test dummies of simulator design and testing.</w:t>
      </w:r>
    </w:p>
    <w:p w14:paraId="4AAC782A" w14:textId="77777777" w:rsidR="004E080F" w:rsidRPr="00DA4419" w:rsidRDefault="004E080F" w:rsidP="006C4A3A">
      <w:pPr>
        <w:pStyle w:val="ListParagraph"/>
        <w:numPr>
          <w:ilvl w:val="0"/>
          <w:numId w:val="13"/>
        </w:numPr>
      </w:pPr>
      <w:r w:rsidRPr="00DA4419">
        <w:t>Liverpool Cathedral</w:t>
      </w:r>
    </w:p>
    <w:p w14:paraId="558AC2A4" w14:textId="77777777" w:rsidR="004E080F" w:rsidRPr="00DA4419" w:rsidRDefault="004E080F" w:rsidP="006C4A3A">
      <w:pPr>
        <w:pStyle w:val="ListParagraph"/>
        <w:numPr>
          <w:ilvl w:val="0"/>
          <w:numId w:val="13"/>
        </w:numPr>
      </w:pPr>
      <w:r w:rsidRPr="00DA4419">
        <w:t>St George’s, Isle of Man</w:t>
      </w:r>
    </w:p>
    <w:p w14:paraId="4759F02F" w14:textId="77777777" w:rsidR="004E080F" w:rsidRPr="00DA4419" w:rsidRDefault="004E080F" w:rsidP="006C4A3A">
      <w:pPr>
        <w:pStyle w:val="ListParagraph"/>
        <w:numPr>
          <w:ilvl w:val="0"/>
          <w:numId w:val="13"/>
        </w:numPr>
      </w:pPr>
      <w:r w:rsidRPr="00DA4419">
        <w:t>St Mary, Chirk, Wrexham</w:t>
      </w:r>
    </w:p>
    <w:p w14:paraId="60601669" w14:textId="77777777" w:rsidR="004E080F" w:rsidRPr="00DA4419" w:rsidRDefault="004E080F" w:rsidP="006C4A3A">
      <w:pPr>
        <w:pStyle w:val="ListParagraph"/>
        <w:numPr>
          <w:ilvl w:val="0"/>
          <w:numId w:val="13"/>
        </w:numPr>
      </w:pPr>
      <w:r w:rsidRPr="00DA4419">
        <w:t>St John, Higham, Kent</w:t>
      </w:r>
    </w:p>
    <w:p w14:paraId="6148A417" w14:textId="77777777" w:rsidR="004E080F" w:rsidRPr="00DA4419" w:rsidRDefault="004E080F" w:rsidP="006C4A3A">
      <w:pPr>
        <w:pStyle w:val="ListParagraph"/>
        <w:numPr>
          <w:ilvl w:val="0"/>
          <w:numId w:val="13"/>
        </w:numPr>
      </w:pPr>
      <w:r w:rsidRPr="00DA4419">
        <w:t>St Margaret, Crick, Northamptonshire</w:t>
      </w:r>
    </w:p>
    <w:p w14:paraId="3ACC006A" w14:textId="77777777" w:rsidR="004E080F" w:rsidRPr="00DA4419" w:rsidRDefault="004E080F" w:rsidP="006C4A3A">
      <w:pPr>
        <w:pStyle w:val="ListParagraph"/>
        <w:numPr>
          <w:ilvl w:val="0"/>
          <w:numId w:val="13"/>
        </w:numPr>
      </w:pPr>
      <w:r w:rsidRPr="00DA4419">
        <w:t>St Mary &amp; St Peter, Lois Weedon, Northamptonshire</w:t>
      </w:r>
    </w:p>
    <w:p w14:paraId="3F38B83A" w14:textId="77777777" w:rsidR="00C71FF5" w:rsidRPr="00DA4419" w:rsidRDefault="00C71FF5" w:rsidP="00C71FF5">
      <w:r w:rsidRPr="00DA4419">
        <w:rPr>
          <w:rFonts w:cs="Arial"/>
        </w:rPr>
        <w:t xml:space="preserve">Really Useful Box ® </w:t>
      </w:r>
      <w:r w:rsidRPr="00DA4419">
        <w:t>is a registered trademark of Really Useful Products Ltd.</w:t>
      </w:r>
    </w:p>
    <w:p w14:paraId="7E005B1D" w14:textId="77777777" w:rsidR="00C71FF5" w:rsidRPr="00C71FF5" w:rsidRDefault="00C71FF5" w:rsidP="00C71FF5">
      <w:pPr>
        <w:rPr>
          <w:color w:val="00B050"/>
        </w:rPr>
      </w:pPr>
    </w:p>
    <w:sectPr w:rsidR="00C71FF5" w:rsidRPr="00C71FF5" w:rsidSect="0081434A">
      <w:footerReference w:type="even" r:id="rId101"/>
      <w:footerReference w:type="default" r:id="rId102"/>
      <w:headerReference w:type="first" r:id="rId103"/>
      <w:footerReference w:type="first" r:id="rId104"/>
      <w:endnotePr>
        <w:numFmt w:val="decimal"/>
      </w:endnotePr>
      <w:pgSz w:w="11906" w:h="16838"/>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E300969" w14:textId="77777777" w:rsidR="001468DF" w:rsidRDefault="001468DF" w:rsidP="00787764">
      <w:pPr>
        <w:spacing w:after="0" w:line="240" w:lineRule="auto"/>
      </w:pPr>
      <w:r>
        <w:separator/>
      </w:r>
    </w:p>
  </w:endnote>
  <w:endnote w:type="continuationSeparator" w:id="0">
    <w:p w14:paraId="7DBC7007" w14:textId="77777777" w:rsidR="001468DF" w:rsidRDefault="001468DF" w:rsidP="0078776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angal">
    <w:panose1 w:val="00000400000000000000"/>
    <w:charset w:val="00"/>
    <w:family w:val="roman"/>
    <w:pitch w:val="variable"/>
    <w:sig w:usb0="00008003" w:usb1="00000000" w:usb2="00000000" w:usb3="00000000" w:csb0="00000001" w:csb1="00000000"/>
  </w:font>
  <w:font w:name="Microsoft YaHei">
    <w:panose1 w:val="020B0503020204020204"/>
    <w:charset w:val="86"/>
    <w:family w:val="swiss"/>
    <w:pitch w:val="variable"/>
    <w:sig w:usb0="80000287" w:usb1="280F3C52" w:usb2="00000016" w:usb3="00000000" w:csb0="0004001F" w:csb1="00000000"/>
  </w:font>
  <w:font w:name="Garamond">
    <w:panose1 w:val="020204040303010108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112893740"/>
      <w:docPartObj>
        <w:docPartGallery w:val="Page Numbers (Bottom of Page)"/>
        <w:docPartUnique/>
      </w:docPartObj>
    </w:sdtPr>
    <w:sdtEndPr>
      <w:rPr>
        <w:noProof/>
      </w:rPr>
    </w:sdtEndPr>
    <w:sdtContent>
      <w:p w14:paraId="5F517585" w14:textId="77777777" w:rsidR="006B7D4A" w:rsidRDefault="006B7D4A">
        <w:pPr>
          <w:pStyle w:val="Footer"/>
          <w:jc w:val="center"/>
        </w:pPr>
        <w:r>
          <w:fldChar w:fldCharType="begin"/>
        </w:r>
        <w:r>
          <w:instrText xml:space="preserve"> PAGE   \* MERGEFORMAT </w:instrText>
        </w:r>
        <w:r>
          <w:fldChar w:fldCharType="separate"/>
        </w:r>
        <w:r>
          <w:rPr>
            <w:noProof/>
          </w:rPr>
          <w:t>12</w:t>
        </w:r>
        <w:r>
          <w:rPr>
            <w:noProof/>
          </w:rPr>
          <w:fldChar w:fldCharType="end"/>
        </w:r>
      </w:p>
    </w:sdtContent>
  </w:sdt>
  <w:p w14:paraId="53164BED" w14:textId="77777777" w:rsidR="006B7D4A" w:rsidRDefault="006B7D4A" w:rsidP="00F10EC4">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143163394"/>
      <w:docPartObj>
        <w:docPartGallery w:val="Page Numbers (Bottom of Page)"/>
        <w:docPartUnique/>
      </w:docPartObj>
    </w:sdtPr>
    <w:sdtEndPr>
      <w:rPr>
        <w:noProof/>
      </w:rPr>
    </w:sdtEndPr>
    <w:sdtContent>
      <w:p w14:paraId="535BD33C" w14:textId="77777777" w:rsidR="006B7D4A" w:rsidRDefault="006B7D4A">
        <w:pPr>
          <w:pStyle w:val="Footer"/>
          <w:jc w:val="center"/>
        </w:pPr>
        <w:r>
          <w:fldChar w:fldCharType="begin"/>
        </w:r>
        <w:r>
          <w:instrText xml:space="preserve"> PAGE   \* MERGEFORMAT </w:instrText>
        </w:r>
        <w:r>
          <w:fldChar w:fldCharType="separate"/>
        </w:r>
        <w:r>
          <w:rPr>
            <w:noProof/>
          </w:rPr>
          <w:t>11</w:t>
        </w:r>
        <w:r>
          <w:rPr>
            <w:noProof/>
          </w:rPr>
          <w:fldChar w:fldCharType="end"/>
        </w:r>
      </w:p>
    </w:sdtContent>
  </w:sdt>
  <w:p w14:paraId="04C380E3" w14:textId="77777777" w:rsidR="006B7D4A" w:rsidRDefault="006B7D4A" w:rsidP="00F10EC4">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09B83FD" w14:textId="77777777" w:rsidR="006B7D4A" w:rsidRDefault="006B7D4A">
    <w:pPr>
      <w:pStyle w:val="Footer"/>
      <w:jc w:val="center"/>
    </w:pPr>
  </w:p>
  <w:p w14:paraId="49237CD7" w14:textId="77777777" w:rsidR="006B7D4A" w:rsidRDefault="006B7D4A">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032944899"/>
      <w:docPartObj>
        <w:docPartGallery w:val="Page Numbers (Bottom of Page)"/>
        <w:docPartUnique/>
      </w:docPartObj>
    </w:sdtPr>
    <w:sdtEndPr>
      <w:rPr>
        <w:noProof/>
      </w:rPr>
    </w:sdtEndPr>
    <w:sdtContent>
      <w:p w14:paraId="50FCC1E0" w14:textId="77777777" w:rsidR="006B7D4A" w:rsidRDefault="006B7D4A">
        <w:pPr>
          <w:pStyle w:val="Footer"/>
          <w:jc w:val="center"/>
        </w:pPr>
        <w:r>
          <w:fldChar w:fldCharType="begin"/>
        </w:r>
        <w:r>
          <w:instrText xml:space="preserve"> PAGE   \* MERGEFORMAT </w:instrText>
        </w:r>
        <w:r>
          <w:fldChar w:fldCharType="separate"/>
        </w:r>
        <w:r>
          <w:rPr>
            <w:noProof/>
          </w:rPr>
          <w:t>58</w:t>
        </w:r>
        <w:r>
          <w:rPr>
            <w:noProof/>
          </w:rPr>
          <w:fldChar w:fldCharType="end"/>
        </w:r>
      </w:p>
    </w:sdtContent>
  </w:sdt>
  <w:p w14:paraId="0BA68D9D" w14:textId="77777777" w:rsidR="006B7D4A" w:rsidRDefault="006B7D4A" w:rsidP="00F10EC4">
    <w:pPr>
      <w:pStyle w:val="Footer"/>
      <w:jc w:val="cen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37228315"/>
      <w:docPartObj>
        <w:docPartGallery w:val="Page Numbers (Bottom of Page)"/>
        <w:docPartUnique/>
      </w:docPartObj>
    </w:sdtPr>
    <w:sdtEndPr>
      <w:rPr>
        <w:noProof/>
      </w:rPr>
    </w:sdtEndPr>
    <w:sdtContent>
      <w:p w14:paraId="25FCE330" w14:textId="77777777" w:rsidR="006B7D4A" w:rsidRDefault="006B7D4A">
        <w:pPr>
          <w:pStyle w:val="Footer"/>
          <w:jc w:val="center"/>
        </w:pPr>
        <w:r>
          <w:fldChar w:fldCharType="begin"/>
        </w:r>
        <w:r>
          <w:instrText xml:space="preserve"> PAGE   \* MERGEFORMAT </w:instrText>
        </w:r>
        <w:r>
          <w:fldChar w:fldCharType="separate"/>
        </w:r>
        <w:r>
          <w:rPr>
            <w:noProof/>
          </w:rPr>
          <w:t>57</w:t>
        </w:r>
        <w:r>
          <w:rPr>
            <w:noProof/>
          </w:rPr>
          <w:fldChar w:fldCharType="end"/>
        </w:r>
      </w:p>
    </w:sdtContent>
  </w:sdt>
  <w:p w14:paraId="71A46B45" w14:textId="77777777" w:rsidR="006B7D4A" w:rsidRDefault="006B7D4A" w:rsidP="00F10EC4">
    <w:pPr>
      <w:pStyle w:val="Footer"/>
      <w:jc w:val="cen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361858199"/>
      <w:docPartObj>
        <w:docPartGallery w:val="Page Numbers (Bottom of Page)"/>
        <w:docPartUnique/>
      </w:docPartObj>
    </w:sdtPr>
    <w:sdtEndPr>
      <w:rPr>
        <w:noProof/>
      </w:rPr>
    </w:sdtEndPr>
    <w:sdtContent>
      <w:p w14:paraId="5BB54543" w14:textId="77777777" w:rsidR="006B7D4A" w:rsidRDefault="006B7D4A">
        <w:pPr>
          <w:pStyle w:val="Footer"/>
          <w:jc w:val="center"/>
        </w:pPr>
        <w:r>
          <w:fldChar w:fldCharType="begin"/>
        </w:r>
        <w:r>
          <w:instrText xml:space="preserve"> PAGE   \* MERGEFORMAT </w:instrText>
        </w:r>
        <w:r>
          <w:fldChar w:fldCharType="separate"/>
        </w:r>
        <w:r>
          <w:rPr>
            <w:noProof/>
          </w:rPr>
          <w:t>26</w:t>
        </w:r>
        <w:r>
          <w:rPr>
            <w:noProof/>
          </w:rPr>
          <w:fldChar w:fldCharType="end"/>
        </w:r>
      </w:p>
    </w:sdtContent>
  </w:sdt>
  <w:p w14:paraId="542EF09B" w14:textId="77777777" w:rsidR="006B7D4A" w:rsidRDefault="006B7D4A">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97850763"/>
      <w:docPartObj>
        <w:docPartGallery w:val="Page Numbers (Bottom of Page)"/>
        <w:docPartUnique/>
      </w:docPartObj>
    </w:sdtPr>
    <w:sdtEndPr>
      <w:rPr>
        <w:noProof/>
      </w:rPr>
    </w:sdtEndPr>
    <w:sdtContent>
      <w:p w14:paraId="6EB856A4" w14:textId="77777777" w:rsidR="006B7D4A" w:rsidRDefault="006B7D4A">
        <w:pPr>
          <w:pStyle w:val="Footer"/>
          <w:jc w:val="center"/>
        </w:pPr>
        <w:r>
          <w:fldChar w:fldCharType="begin"/>
        </w:r>
        <w:r>
          <w:instrText xml:space="preserve"> PAGE   \* MERGEFORMAT </w:instrText>
        </w:r>
        <w:r>
          <w:fldChar w:fldCharType="separate"/>
        </w:r>
        <w:r>
          <w:rPr>
            <w:noProof/>
          </w:rPr>
          <w:t>58</w:t>
        </w:r>
        <w:r>
          <w:rPr>
            <w:noProof/>
          </w:rPr>
          <w:fldChar w:fldCharType="end"/>
        </w:r>
      </w:p>
    </w:sdtContent>
  </w:sdt>
  <w:p w14:paraId="30E0CEC9" w14:textId="77777777" w:rsidR="006B7D4A" w:rsidRDefault="006B7D4A" w:rsidP="00F10EC4">
    <w:pPr>
      <w:pStyle w:val="Footer"/>
      <w:jc w:val="cen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938789185"/>
      <w:docPartObj>
        <w:docPartGallery w:val="Page Numbers (Bottom of Page)"/>
        <w:docPartUnique/>
      </w:docPartObj>
    </w:sdtPr>
    <w:sdtEndPr>
      <w:rPr>
        <w:noProof/>
      </w:rPr>
    </w:sdtEndPr>
    <w:sdtContent>
      <w:p w14:paraId="62743F26" w14:textId="77777777" w:rsidR="006B7D4A" w:rsidRDefault="006B7D4A">
        <w:pPr>
          <w:pStyle w:val="Footer"/>
          <w:jc w:val="center"/>
        </w:pPr>
        <w:r>
          <w:fldChar w:fldCharType="begin"/>
        </w:r>
        <w:r>
          <w:instrText xml:space="preserve"> PAGE   \* MERGEFORMAT </w:instrText>
        </w:r>
        <w:r>
          <w:fldChar w:fldCharType="separate"/>
        </w:r>
        <w:r>
          <w:rPr>
            <w:noProof/>
          </w:rPr>
          <w:t>57</w:t>
        </w:r>
        <w:r>
          <w:rPr>
            <w:noProof/>
          </w:rPr>
          <w:fldChar w:fldCharType="end"/>
        </w:r>
      </w:p>
    </w:sdtContent>
  </w:sdt>
  <w:p w14:paraId="20A7764A" w14:textId="77777777" w:rsidR="006B7D4A" w:rsidRDefault="006B7D4A" w:rsidP="00F10EC4">
    <w:pPr>
      <w:pStyle w:val="Footer"/>
      <w:jc w:val="cen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114314267"/>
      <w:docPartObj>
        <w:docPartGallery w:val="Page Numbers (Bottom of Page)"/>
        <w:docPartUnique/>
      </w:docPartObj>
    </w:sdtPr>
    <w:sdtEndPr>
      <w:rPr>
        <w:noProof/>
      </w:rPr>
    </w:sdtEndPr>
    <w:sdtContent>
      <w:p w14:paraId="69BFD60A" w14:textId="77777777" w:rsidR="006B7D4A" w:rsidRDefault="006B7D4A">
        <w:pPr>
          <w:pStyle w:val="Footer"/>
          <w:jc w:val="center"/>
        </w:pPr>
        <w:r>
          <w:fldChar w:fldCharType="begin"/>
        </w:r>
        <w:r>
          <w:instrText xml:space="preserve"> PAGE   \* MERGEFORMAT </w:instrText>
        </w:r>
        <w:r>
          <w:fldChar w:fldCharType="separate"/>
        </w:r>
        <w:r>
          <w:rPr>
            <w:noProof/>
          </w:rPr>
          <w:t>26</w:t>
        </w:r>
        <w:r>
          <w:rPr>
            <w:noProof/>
          </w:rPr>
          <w:fldChar w:fldCharType="end"/>
        </w:r>
      </w:p>
    </w:sdtContent>
  </w:sdt>
  <w:p w14:paraId="7F833836" w14:textId="77777777" w:rsidR="006B7D4A" w:rsidRDefault="006B7D4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730FE06" w14:textId="77777777" w:rsidR="001468DF" w:rsidRDefault="001468DF" w:rsidP="00787764">
      <w:pPr>
        <w:spacing w:after="0" w:line="240" w:lineRule="auto"/>
      </w:pPr>
      <w:r>
        <w:separator/>
      </w:r>
    </w:p>
  </w:footnote>
  <w:footnote w:type="continuationSeparator" w:id="0">
    <w:p w14:paraId="404CB450" w14:textId="77777777" w:rsidR="001468DF" w:rsidRDefault="001468DF" w:rsidP="00787764">
      <w:pPr>
        <w:spacing w:after="0" w:line="240" w:lineRule="auto"/>
      </w:pPr>
      <w:r>
        <w:continuationSeparator/>
      </w:r>
    </w:p>
  </w:footnote>
  <w:footnote w:id="1">
    <w:p w14:paraId="37BCA9BF" w14:textId="6C2085BF" w:rsidR="006B7D4A" w:rsidRDefault="006B7D4A">
      <w:pPr>
        <w:pStyle w:val="FootnoteText"/>
      </w:pPr>
      <w:r>
        <w:rPr>
          <w:rStyle w:val="FootnoteReference"/>
        </w:rPr>
        <w:footnoteRef/>
      </w:r>
      <w:r>
        <w:t xml:space="preserve"> </w:t>
      </w:r>
      <w:r w:rsidR="00000000">
        <w:fldChar w:fldCharType="begin"/>
      </w:r>
      <w:ins w:id="201" w:author="Andrew Instone-Cowie" w:date="2024-06-19T13:14:00Z" w16du:dateUtc="2024-06-19T12:14:00Z">
        <w:r w:rsidR="00830835">
          <w:instrText>HYPERLINK "https://creativecommons.org/licenses/by-sa/4.0/"</w:instrText>
        </w:r>
      </w:ins>
      <w:del w:id="202" w:author="Andrew Instone-Cowie" w:date="2024-06-19T13:14:00Z" w16du:dateUtc="2024-06-19T12:14:00Z">
        <w:r w:rsidR="00000000" w:rsidDel="00830835">
          <w:delInstrText>HYPERLINK "http://creativecommons.org/licenses/by-sa/4.0/"</w:delInstrText>
        </w:r>
      </w:del>
      <w:ins w:id="203" w:author="Andrew Instone-Cowie" w:date="2024-06-19T13:14:00Z" w16du:dateUtc="2024-06-19T12:14:00Z"/>
      <w:r w:rsidR="00000000">
        <w:fldChar w:fldCharType="separate"/>
      </w:r>
      <w:del w:id="204" w:author="Andrew Instone-Cowie" w:date="2024-06-19T13:14:00Z" w16du:dateUtc="2024-06-19T12:14:00Z">
        <w:r w:rsidRPr="00C146CF" w:rsidDel="00830835">
          <w:rPr>
            <w:rStyle w:val="Hyperlink"/>
          </w:rPr>
          <w:delText>http://creativecommons.org/licenses/by-sa/4.0/</w:delText>
        </w:r>
      </w:del>
      <w:ins w:id="205" w:author="Andrew Instone-Cowie" w:date="2024-06-19T13:14:00Z" w16du:dateUtc="2024-06-19T12:14:00Z">
        <w:r w:rsidR="00830835">
          <w:rPr>
            <w:rStyle w:val="Hyperlink"/>
          </w:rPr>
          <w:t>https://creativecommons.org/licenses/by-sa/4.0/</w:t>
        </w:r>
      </w:ins>
      <w:r w:rsidR="00000000">
        <w:rPr>
          <w:rStyle w:val="Hyperlink"/>
        </w:rPr>
        <w:fldChar w:fldCharType="end"/>
      </w:r>
      <w:r>
        <w:rPr>
          <w:i/>
        </w:rPr>
        <w:t xml:space="preserve"> </w:t>
      </w:r>
    </w:p>
  </w:footnote>
  <w:footnote w:id="2">
    <w:p w14:paraId="5BC8C74C" w14:textId="2D50A2C8" w:rsidR="006B7D4A" w:rsidRDefault="006B7D4A">
      <w:pPr>
        <w:pStyle w:val="FootnoteText"/>
      </w:pPr>
      <w:r>
        <w:rPr>
          <w:rStyle w:val="FootnoteReference"/>
        </w:rPr>
        <w:footnoteRef/>
      </w:r>
      <w:r>
        <w:t xml:space="preserve"> </w:t>
      </w:r>
      <w:r w:rsidR="00000000">
        <w:fldChar w:fldCharType="begin"/>
      </w:r>
      <w:ins w:id="209" w:author="Andrew Instone-Cowie" w:date="2024-06-19T13:16:00Z" w16du:dateUtc="2024-06-19T12:16:00Z">
        <w:r w:rsidR="00830835">
          <w:instrText>HYPERLINK "https://www.abelsim.co.uk"</w:instrText>
        </w:r>
      </w:ins>
      <w:del w:id="210" w:author="Andrew Instone-Cowie" w:date="2024-06-19T13:16:00Z" w16du:dateUtc="2024-06-19T12:16:00Z">
        <w:r w:rsidR="00000000" w:rsidDel="00830835">
          <w:delInstrText>HYPERLINK "http://www.abelsim.co.uk/"</w:delInstrText>
        </w:r>
      </w:del>
      <w:ins w:id="211" w:author="Andrew Instone-Cowie" w:date="2024-06-19T13:16:00Z" w16du:dateUtc="2024-06-19T12:16:00Z"/>
      <w:r w:rsidR="00000000">
        <w:fldChar w:fldCharType="separate"/>
      </w:r>
      <w:del w:id="212" w:author="Andrew Instone-Cowie" w:date="2024-06-19T13:16:00Z" w16du:dateUtc="2024-06-19T12:16:00Z">
        <w:r w:rsidRPr="00997920" w:rsidDel="00830835">
          <w:rPr>
            <w:rStyle w:val="Hyperlink"/>
          </w:rPr>
          <w:delText>http://www.abelsim.co.uk/</w:delText>
        </w:r>
      </w:del>
      <w:ins w:id="213" w:author="Andrew Instone-Cowie" w:date="2024-06-19T13:16:00Z" w16du:dateUtc="2024-06-19T12:16:00Z">
        <w:r w:rsidR="00830835">
          <w:rPr>
            <w:rStyle w:val="Hyperlink"/>
          </w:rPr>
          <w:t>https://www.abelsim.co.uk</w:t>
        </w:r>
      </w:ins>
      <w:r w:rsidR="00000000">
        <w:rPr>
          <w:rStyle w:val="Hyperlink"/>
        </w:rPr>
        <w:fldChar w:fldCharType="end"/>
      </w:r>
      <w:r>
        <w:t xml:space="preserve"> </w:t>
      </w:r>
    </w:p>
  </w:footnote>
  <w:footnote w:id="3">
    <w:p w14:paraId="40929051" w14:textId="2550757A" w:rsidR="006B7D4A" w:rsidRDefault="006B7D4A">
      <w:pPr>
        <w:pStyle w:val="FootnoteText"/>
      </w:pPr>
      <w:r>
        <w:rPr>
          <w:rStyle w:val="FootnoteReference"/>
        </w:rPr>
        <w:footnoteRef/>
      </w:r>
      <w:r>
        <w:t xml:space="preserve"> </w:t>
      </w:r>
      <w:r w:rsidR="00000000">
        <w:fldChar w:fldCharType="begin"/>
      </w:r>
      <w:ins w:id="214" w:author="Andrew Instone-Cowie" w:date="2024-06-19T13:16:00Z" w16du:dateUtc="2024-06-19T12:16:00Z">
        <w:r w:rsidR="00830835">
          <w:instrText>HYPERLINK "https://www.beltower.co.uk"</w:instrText>
        </w:r>
      </w:ins>
      <w:del w:id="215" w:author="Andrew Instone-Cowie" w:date="2024-06-19T13:16:00Z" w16du:dateUtc="2024-06-19T12:16:00Z">
        <w:r w:rsidR="00000000" w:rsidDel="00830835">
          <w:delInstrText>HYPERLINK "http://www.beltower.co.uk/"</w:delInstrText>
        </w:r>
      </w:del>
      <w:ins w:id="216" w:author="Andrew Instone-Cowie" w:date="2024-06-19T13:16:00Z" w16du:dateUtc="2024-06-19T12:16:00Z"/>
      <w:r w:rsidR="00000000">
        <w:fldChar w:fldCharType="separate"/>
      </w:r>
      <w:del w:id="217" w:author="Andrew Instone-Cowie" w:date="2024-06-19T13:16:00Z" w16du:dateUtc="2024-06-19T12:16:00Z">
        <w:r w:rsidRPr="00997920" w:rsidDel="00830835">
          <w:rPr>
            <w:rStyle w:val="Hyperlink"/>
          </w:rPr>
          <w:delText>http://www.beltower.co.uk/</w:delText>
        </w:r>
      </w:del>
      <w:ins w:id="218" w:author="Andrew Instone-Cowie" w:date="2024-06-19T13:16:00Z" w16du:dateUtc="2024-06-19T12:16:00Z">
        <w:r w:rsidR="00830835">
          <w:rPr>
            <w:rStyle w:val="Hyperlink"/>
          </w:rPr>
          <w:t>https://www.beltower.co.uk</w:t>
        </w:r>
      </w:ins>
      <w:r w:rsidR="00000000">
        <w:rPr>
          <w:rStyle w:val="Hyperlink"/>
        </w:rPr>
        <w:fldChar w:fldCharType="end"/>
      </w:r>
      <w:r>
        <w:t xml:space="preserve"> </w:t>
      </w:r>
    </w:p>
  </w:footnote>
  <w:footnote w:id="4">
    <w:p w14:paraId="51B747DF" w14:textId="1EB2530F" w:rsidR="006B7D4A" w:rsidRDefault="006B7D4A">
      <w:pPr>
        <w:pStyle w:val="FootnoteText"/>
      </w:pPr>
      <w:r>
        <w:rPr>
          <w:rStyle w:val="FootnoteReference"/>
        </w:rPr>
        <w:footnoteRef/>
      </w:r>
      <w:r>
        <w:t xml:space="preserve"> </w:t>
      </w:r>
      <w:r w:rsidR="00000000">
        <w:fldChar w:fldCharType="begin"/>
      </w:r>
      <w:ins w:id="219" w:author="Andrew Instone-Cowie" w:date="2024-06-19T13:16:00Z" w16du:dateUtc="2024-06-19T12:16:00Z">
        <w:r w:rsidR="00830835">
          <w:instrText>HYPERLINK "https://www.belfryware.com"</w:instrText>
        </w:r>
      </w:ins>
      <w:del w:id="220" w:author="Andrew Instone-Cowie" w:date="2024-06-19T13:16:00Z" w16du:dateUtc="2024-06-19T12:16:00Z">
        <w:r w:rsidR="00000000" w:rsidDel="00830835">
          <w:delInstrText>HYPERLINK "http://www.belfryware.com/"</w:delInstrText>
        </w:r>
      </w:del>
      <w:ins w:id="221" w:author="Andrew Instone-Cowie" w:date="2024-06-19T13:16:00Z" w16du:dateUtc="2024-06-19T12:16:00Z"/>
      <w:r w:rsidR="00000000">
        <w:fldChar w:fldCharType="separate"/>
      </w:r>
      <w:del w:id="222" w:author="Andrew Instone-Cowie" w:date="2024-06-19T13:16:00Z" w16du:dateUtc="2024-06-19T12:16:00Z">
        <w:r w:rsidRPr="00997920" w:rsidDel="00830835">
          <w:rPr>
            <w:rStyle w:val="Hyperlink"/>
          </w:rPr>
          <w:delText>http://www.belfryware.com/</w:delText>
        </w:r>
      </w:del>
      <w:ins w:id="223" w:author="Andrew Instone-Cowie" w:date="2024-06-19T13:16:00Z" w16du:dateUtc="2024-06-19T12:16:00Z">
        <w:r w:rsidR="00830835">
          <w:rPr>
            <w:rStyle w:val="Hyperlink"/>
          </w:rPr>
          <w:t>https://www.belfryware.com</w:t>
        </w:r>
      </w:ins>
      <w:r w:rsidR="00000000">
        <w:rPr>
          <w:rStyle w:val="Hyperlink"/>
        </w:rPr>
        <w:fldChar w:fldCharType="end"/>
      </w:r>
      <w:r>
        <w:t xml:space="preserve"> </w:t>
      </w:r>
    </w:p>
  </w:footnote>
  <w:footnote w:id="5">
    <w:p w14:paraId="7F4D04AF" w14:textId="77777777" w:rsidR="006B7D4A" w:rsidRDefault="006B7D4A">
      <w:pPr>
        <w:pStyle w:val="FootnoteText"/>
      </w:pPr>
      <w:r>
        <w:rPr>
          <w:rStyle w:val="FootnoteReference"/>
        </w:rPr>
        <w:footnoteRef/>
      </w:r>
      <w:r>
        <w:t xml:space="preserve"> Printed Circuit Board</w:t>
      </w:r>
    </w:p>
  </w:footnote>
  <w:footnote w:id="6">
    <w:p w14:paraId="1DAC7354" w14:textId="55768824" w:rsidR="006B7D4A" w:rsidRDefault="006B7D4A">
      <w:pPr>
        <w:pStyle w:val="FootnoteText"/>
      </w:pPr>
      <w:r>
        <w:rPr>
          <w:rStyle w:val="FootnoteReference"/>
        </w:rPr>
        <w:footnoteRef/>
      </w:r>
      <w:r>
        <w:t xml:space="preserve"> The minimum order quantity is actually five copies of a board, but the PCB cost is the same. There may be a saving on postage cost, which is based on weight. This price is for HASL finish leaded solder PCBs, other finishes have higher costs.</w:t>
      </w:r>
    </w:p>
  </w:footnote>
  <w:footnote w:id="7">
    <w:p w14:paraId="27D4264C" w14:textId="7E8D0817" w:rsidR="006B7D4A" w:rsidRDefault="006B7D4A">
      <w:pPr>
        <w:pStyle w:val="FootnoteText"/>
      </w:pPr>
      <w:r>
        <w:rPr>
          <w:rStyle w:val="FootnoteReference"/>
        </w:rPr>
        <w:footnoteRef/>
      </w:r>
      <w:r>
        <w:t xml:space="preserve"> The same Gerber files, including the panelised boards, can be used for both SeeedStudio and JLCPCB.</w:t>
      </w:r>
    </w:p>
  </w:footnote>
  <w:footnote w:id="8">
    <w:p w14:paraId="7C579631" w14:textId="77777777" w:rsidR="006B7D4A" w:rsidRDefault="006B7D4A" w:rsidP="00A72C76">
      <w:pPr>
        <w:pStyle w:val="FootnoteText"/>
      </w:pPr>
      <w:r>
        <w:rPr>
          <w:rStyle w:val="FootnoteReference"/>
        </w:rPr>
        <w:footnoteRef/>
      </w:r>
      <w:r>
        <w:t xml:space="preserve"> Permalinks to OSH Park are no longer provided in this document. Always upload the latest Gerber files from GitHub when ordering.</w:t>
      </w:r>
    </w:p>
  </w:footnote>
  <w:footnote w:id="9">
    <w:p w14:paraId="14B44F68" w14:textId="77777777" w:rsidR="006B7D4A" w:rsidRDefault="006B7D4A">
      <w:pPr>
        <w:pStyle w:val="FootnoteText"/>
      </w:pPr>
      <w:r>
        <w:rPr>
          <w:rStyle w:val="FootnoteReference"/>
        </w:rPr>
        <w:footnoteRef/>
      </w:r>
      <w:r>
        <w:t xml:space="preserve"> In-Circuit Serial Programming</w:t>
      </w:r>
    </w:p>
  </w:footnote>
  <w:footnote w:id="10">
    <w:p w14:paraId="64570C84" w14:textId="77777777" w:rsidR="006B7D4A" w:rsidRDefault="006B7D4A">
      <w:pPr>
        <w:pStyle w:val="FootnoteText"/>
      </w:pPr>
      <w:r>
        <w:rPr>
          <w:rStyle w:val="FootnoteReference"/>
        </w:rPr>
        <w:footnoteRef/>
      </w:r>
      <w:r>
        <w:t xml:space="preserve"> Multi-Layer Ceramic Capacitor</w:t>
      </w:r>
    </w:p>
  </w:footnote>
  <w:footnote w:id="11">
    <w:p w14:paraId="6EFE0ACC" w14:textId="039A8F1F" w:rsidR="006B7D4A" w:rsidRDefault="006B7D4A">
      <w:pPr>
        <w:pStyle w:val="FootnoteText"/>
      </w:pPr>
      <w:r>
        <w:rPr>
          <w:rStyle w:val="FootnoteReference"/>
        </w:rPr>
        <w:footnoteRef/>
      </w:r>
      <w:r>
        <w:t xml:space="preserve"> PCB Revision E onwards</w:t>
      </w:r>
    </w:p>
  </w:footnote>
  <w:footnote w:id="12">
    <w:p w14:paraId="353E7D20" w14:textId="2E32C7D1" w:rsidR="006B7D4A" w:rsidRDefault="006B7D4A">
      <w:pPr>
        <w:pStyle w:val="FootnoteText"/>
      </w:pPr>
      <w:r>
        <w:rPr>
          <w:rStyle w:val="FootnoteReference"/>
        </w:rPr>
        <w:footnoteRef/>
      </w:r>
      <w:r>
        <w:t xml:space="preserve"> Not required if you </w:t>
      </w:r>
      <w:r w:rsidRPr="000E6CD5">
        <w:t>have obtained a microcontroller from the project with the firmware already loaded</w:t>
      </w:r>
      <w:r>
        <w:t>.</w:t>
      </w:r>
    </w:p>
  </w:footnote>
  <w:footnote w:id="13">
    <w:p w14:paraId="6A61568E" w14:textId="2C1F2480" w:rsidR="006B7D4A" w:rsidRDefault="006B7D4A">
      <w:pPr>
        <w:pStyle w:val="FootnoteText"/>
      </w:pPr>
      <w:r>
        <w:rPr>
          <w:rStyle w:val="FootnoteReference"/>
        </w:rPr>
        <w:footnoteRef/>
      </w:r>
      <w:r>
        <w:t xml:space="preserve"> A ready-made 6-pin connector is available, Farnell 1593440, but the minimum order quantity is 50 units.</w:t>
      </w:r>
    </w:p>
  </w:footnote>
  <w:footnote w:id="14">
    <w:p w14:paraId="230C878A" w14:textId="68CC8FDC" w:rsidR="006B7D4A" w:rsidRDefault="006B7D4A">
      <w:pPr>
        <w:pStyle w:val="FootnoteText"/>
      </w:pPr>
      <w:r>
        <w:rPr>
          <w:rStyle w:val="FootnoteReference"/>
        </w:rPr>
        <w:footnoteRef/>
      </w:r>
      <w:r>
        <w:t xml:space="preserve"> From PCB Revision C onwards only. Do not use this method with older boards, the voltage regulator alignment was adjusted in Revision C for this purpose.</w:t>
      </w:r>
    </w:p>
  </w:footnote>
  <w:footnote w:id="15">
    <w:p w14:paraId="7A880595" w14:textId="07CA5BA6" w:rsidR="006B7D4A" w:rsidRDefault="006B7D4A" w:rsidP="00DC3C21">
      <w:pPr>
        <w:pStyle w:val="FootnoteText"/>
      </w:pPr>
      <w:r>
        <w:rPr>
          <w:rStyle w:val="FootnoteReference"/>
        </w:rPr>
        <w:footnoteRef/>
      </w:r>
      <w:r>
        <w:t xml:space="preserve"> </w:t>
      </w:r>
      <w:hyperlink r:id="rId1" w:history="1">
        <w:r w:rsidRPr="00AC513D">
          <w:rPr>
            <w:rStyle w:val="Hyperlink"/>
          </w:rPr>
          <w:t>http://www.grem</w:t>
        </w:r>
        <w:r w:rsidRPr="00AC513D">
          <w:rPr>
            <w:rStyle w:val="Hyperlink"/>
          </w:rPr>
          <w:t>lyn.plus.com/ahme/mag_sen.html</w:t>
        </w:r>
      </w:hyperlink>
      <w:r>
        <w:t xml:space="preserve"> </w:t>
      </w:r>
    </w:p>
  </w:footnote>
  <w:footnote w:id="16">
    <w:p w14:paraId="4F4B18F8" w14:textId="10F5FB7B" w:rsidR="006B7D4A" w:rsidRDefault="006B7D4A" w:rsidP="00DC3C21">
      <w:pPr>
        <w:pStyle w:val="FootnoteText"/>
      </w:pPr>
      <w:r>
        <w:rPr>
          <w:rStyle w:val="FootnoteReference"/>
        </w:rPr>
        <w:footnoteRef/>
      </w:r>
      <w:r>
        <w:t xml:space="preserve"> </w:t>
      </w:r>
      <w:r w:rsidR="00000000">
        <w:fldChar w:fldCharType="begin"/>
      </w:r>
      <w:ins w:id="304" w:author="Andrew Instone-Cowie" w:date="2024-06-19T13:26:00Z" w16du:dateUtc="2024-06-19T12:26:00Z">
        <w:r w:rsidR="00693D16">
          <w:instrText>HYPERLINK "https://sps.honeywell.com/us/en/products/advanced-sensing-technologies/industrial-sensing/industrial-sensors/magnetic-sensors/omnipolar-position-sensor-ics/2ss52m-series"</w:instrText>
        </w:r>
      </w:ins>
      <w:del w:id="305" w:author="Andrew Instone-Cowie" w:date="2024-06-19T13:26:00Z" w16du:dateUtc="2024-06-19T12:26:00Z">
        <w:r w:rsidR="00000000" w:rsidDel="00693D16">
          <w:delInstrText>HYPERLINK "http://sensing.honeywell.com/product-page?pr_id=36114"</w:delInstrText>
        </w:r>
      </w:del>
      <w:ins w:id="306" w:author="Andrew Instone-Cowie" w:date="2024-06-19T13:26:00Z" w16du:dateUtc="2024-06-19T12:26:00Z"/>
      <w:r w:rsidR="00000000">
        <w:fldChar w:fldCharType="separate"/>
      </w:r>
      <w:del w:id="307" w:author="Andrew Instone-Cowie" w:date="2024-06-19T13:26:00Z" w16du:dateUtc="2024-06-19T12:26:00Z">
        <w:r w:rsidRPr="00C530DA" w:rsidDel="00693D16">
          <w:rPr>
            <w:rStyle w:val="Hyperlink"/>
          </w:rPr>
          <w:delText>http://sensing.honeywell.com/prod</w:delText>
        </w:r>
        <w:r w:rsidRPr="00C530DA" w:rsidDel="00693D16">
          <w:rPr>
            <w:rStyle w:val="Hyperlink"/>
          </w:rPr>
          <w:delText>uct-page?pr_id=36114</w:delText>
        </w:r>
      </w:del>
      <w:ins w:id="308" w:author="Andrew Instone-Cowie" w:date="2024-06-19T13:26:00Z" w16du:dateUtc="2024-06-19T12:26:00Z">
        <w:r w:rsidR="00693D16">
          <w:rPr>
            <w:rStyle w:val="Hyperlink"/>
          </w:rPr>
          <w:t>https://sps.honeywell.com/us/en/products/advanced-sensing-technologies/industrial-sensing/industrial-sensors/magnetic-sensors/omnipolar-position-sensor-ics/2ss52m-series</w:t>
        </w:r>
      </w:ins>
      <w:r w:rsidR="00000000">
        <w:rPr>
          <w:rStyle w:val="Hyperlink"/>
        </w:rPr>
        <w:fldChar w:fldCharType="end"/>
      </w:r>
      <w:r>
        <w:t xml:space="preserve"> </w:t>
      </w:r>
    </w:p>
  </w:footnote>
  <w:footnote w:id="17">
    <w:p w14:paraId="501958B0" w14:textId="568B0670" w:rsidR="006B7D4A" w:rsidRDefault="006B7D4A">
      <w:pPr>
        <w:pStyle w:val="FootnoteText"/>
      </w:pPr>
      <w:r>
        <w:rPr>
          <w:rStyle w:val="FootnoteReference"/>
        </w:rPr>
        <w:footnoteRef/>
      </w:r>
      <w:r>
        <w:t xml:space="preserve"> The Amphenol RJHSE-5080-02 connector originally specified is no longer stocked by Farnell. The alternative AMP TE Connectivity part 5406526-1 is a direct replacement.</w:t>
      </w:r>
    </w:p>
  </w:footnote>
  <w:footnote w:id="18">
    <w:p w14:paraId="0F09B50B" w14:textId="77777777" w:rsidR="006B7D4A" w:rsidRDefault="006B7D4A">
      <w:pPr>
        <w:pStyle w:val="FootnoteText"/>
      </w:pPr>
      <w:r>
        <w:rPr>
          <w:rStyle w:val="FootnoteReference"/>
        </w:rPr>
        <w:footnoteRef/>
      </w:r>
      <w:r>
        <w:t xml:space="preserve"> See </w:t>
      </w:r>
      <w:r w:rsidRPr="007E37F0">
        <w:rPr>
          <w:b/>
          <w:i/>
        </w:rPr>
        <w:t>Technical Reference Guide</w:t>
      </w:r>
      <w:r>
        <w:t xml:space="preserve"> for more information.</w:t>
      </w:r>
    </w:p>
  </w:footnote>
  <w:footnote w:id="19">
    <w:p w14:paraId="1F310A45" w14:textId="77777777" w:rsidR="006B7D4A" w:rsidRDefault="006B7D4A">
      <w:pPr>
        <w:pStyle w:val="FootnoteText"/>
      </w:pPr>
      <w:r>
        <w:rPr>
          <w:rStyle w:val="FootnoteReference"/>
        </w:rPr>
        <w:footnoteRef/>
      </w:r>
      <w:r>
        <w:t xml:space="preserve"> The Amphenol RJHSE-5080-02 connector originally specified is no longer stocked by Farnell. The alternative AMP TE Connectivity part 5406526-1 is a direct replacement.</w:t>
      </w:r>
    </w:p>
  </w:footnote>
  <w:footnote w:id="20">
    <w:p w14:paraId="02731D66" w14:textId="2E29357B" w:rsidR="006B7D4A" w:rsidRDefault="006B7D4A">
      <w:pPr>
        <w:pStyle w:val="FootnoteText"/>
      </w:pPr>
      <w:r>
        <w:rPr>
          <w:rStyle w:val="FootnoteReference"/>
        </w:rPr>
        <w:footnoteRef/>
      </w:r>
      <w:r>
        <w:t xml:space="preserve"> </w:t>
      </w:r>
      <w:r w:rsidR="00000000">
        <w:fldChar w:fldCharType="begin"/>
      </w:r>
      <w:ins w:id="323" w:author="Andrew Instone-Cowie" w:date="2024-06-19T13:29:00Z" w16du:dateUtc="2024-06-19T12:29:00Z">
        <w:r w:rsidR="00693D16">
          <w:instrText>HYPERLINK "https://hobbycomponents.com/sensors/213-ir-infrared-obstacle-avoidance-sensor-e18-d80nk"</w:instrText>
        </w:r>
      </w:ins>
      <w:del w:id="324" w:author="Andrew Instone-Cowie" w:date="2024-06-19T13:29:00Z" w16du:dateUtc="2024-06-19T12:29:00Z">
        <w:r w:rsidR="00000000" w:rsidDel="00693D16">
          <w:delInstrText>HYPERLINK "http://hobbycomponents.com/sensors/213-ir-infrared-obstacle-avoidance-sensor-e18-d80nk"</w:delInstrText>
        </w:r>
      </w:del>
      <w:ins w:id="325" w:author="Andrew Instone-Cowie" w:date="2024-06-19T13:29:00Z" w16du:dateUtc="2024-06-19T12:29:00Z"/>
      <w:r w:rsidR="00000000">
        <w:fldChar w:fldCharType="separate"/>
      </w:r>
      <w:del w:id="326" w:author="Andrew Instone-Cowie" w:date="2024-06-19T13:29:00Z" w16du:dateUtc="2024-06-19T12:29:00Z">
        <w:r w:rsidRPr="006A5CA0" w:rsidDel="00693D16">
          <w:rPr>
            <w:rStyle w:val="Hyperlink"/>
          </w:rPr>
          <w:delText>http://hobbycomponents.com/sensors/213-ir-i</w:delText>
        </w:r>
        <w:r w:rsidRPr="006A5CA0" w:rsidDel="00693D16">
          <w:rPr>
            <w:rStyle w:val="Hyperlink"/>
          </w:rPr>
          <w:delText>nfrared-obstacle-avoidance-sensor-e18-d80nk</w:delText>
        </w:r>
      </w:del>
      <w:ins w:id="327" w:author="Andrew Instone-Cowie" w:date="2024-06-19T13:29:00Z" w16du:dateUtc="2024-06-19T12:29:00Z">
        <w:r w:rsidR="00693D16">
          <w:rPr>
            <w:rStyle w:val="Hyperlink"/>
          </w:rPr>
          <w:t>https://hobbycomponents.com/sensors/213-ir-infrared-obstacle-avoidance-sensor-e18-d80nk</w:t>
        </w:r>
      </w:ins>
      <w:r w:rsidR="00000000">
        <w:rPr>
          <w:rStyle w:val="Hyperlink"/>
        </w:rPr>
        <w:fldChar w:fldCharType="end"/>
      </w:r>
      <w:r>
        <w:t xml:space="preserve"> </w:t>
      </w:r>
    </w:p>
  </w:footnote>
  <w:footnote w:id="21">
    <w:p w14:paraId="153B8097" w14:textId="77777777" w:rsidR="006B7D4A" w:rsidRDefault="006B7D4A">
      <w:pPr>
        <w:pStyle w:val="FootnoteText"/>
      </w:pPr>
      <w:r>
        <w:rPr>
          <w:rStyle w:val="FootnoteReference"/>
        </w:rPr>
        <w:footnoteRef/>
      </w:r>
      <w:r>
        <w:t xml:space="preserve"> </w:t>
      </w:r>
      <w:hyperlink r:id="rId2" w:history="1">
        <w:r w:rsidRPr="006A5CA0">
          <w:rPr>
            <w:rStyle w:val="Hyperlink"/>
          </w:rPr>
          <w:t>https://shop.4tronix.co.uk/collections/sensors/products/ir-infrared-obsta</w:t>
        </w:r>
        <w:r w:rsidRPr="006A5CA0">
          <w:rPr>
            <w:rStyle w:val="Hyperlink"/>
          </w:rPr>
          <w:t>cle-sensor</w:t>
        </w:r>
      </w:hyperlink>
      <w:r>
        <w:t xml:space="preserve"> </w:t>
      </w:r>
    </w:p>
  </w:footnote>
  <w:footnote w:id="22">
    <w:p w14:paraId="26C0CC9E" w14:textId="2FB0960F" w:rsidR="006B7D4A" w:rsidRDefault="006B7D4A">
      <w:pPr>
        <w:pStyle w:val="FootnoteText"/>
      </w:pPr>
      <w:r>
        <w:rPr>
          <w:rStyle w:val="FootnoteReference"/>
        </w:rPr>
        <w:footnoteRef/>
      </w:r>
      <w:r>
        <w:t xml:space="preserve"> </w:t>
      </w:r>
      <w:r w:rsidR="00000000">
        <w:fldChar w:fldCharType="begin"/>
      </w:r>
      <w:ins w:id="336" w:author="Andrew Instone-Cowie" w:date="2024-06-19T13:36:00Z" w16du:dateUtc="2024-06-19T12:36:00Z">
        <w:r w:rsidR="00CA299B">
          <w:instrText>HYPERLINK "https://www.reallyusefulproducts.co.uk/"</w:instrText>
        </w:r>
      </w:ins>
      <w:del w:id="337" w:author="Andrew Instone-Cowie" w:date="2024-06-19T13:36:00Z" w16du:dateUtc="2024-06-19T12:36:00Z">
        <w:r w:rsidR="00000000" w:rsidDel="00CA299B">
          <w:delInstrText>HYPERLINK "http://www.reallyusefulproducts.co.uk/"</w:delInstrText>
        </w:r>
      </w:del>
      <w:ins w:id="338" w:author="Andrew Instone-Cowie" w:date="2024-06-19T13:36:00Z" w16du:dateUtc="2024-06-19T12:36:00Z"/>
      <w:r w:rsidR="00000000">
        <w:fldChar w:fldCharType="separate"/>
      </w:r>
      <w:del w:id="339" w:author="Andrew Instone-Cowie" w:date="2024-06-19T13:36:00Z" w16du:dateUtc="2024-06-19T12:36:00Z">
        <w:r w:rsidRPr="006A5CA0" w:rsidDel="00CA299B">
          <w:rPr>
            <w:rStyle w:val="Hyperlink"/>
          </w:rPr>
          <w:delText>http://www.rea</w:delText>
        </w:r>
        <w:r w:rsidRPr="006A5CA0" w:rsidDel="00CA299B">
          <w:rPr>
            <w:rStyle w:val="Hyperlink"/>
          </w:rPr>
          <w:delText>llyusefulproducts.co.uk/</w:delText>
        </w:r>
      </w:del>
      <w:ins w:id="340" w:author="Andrew Instone-Cowie" w:date="2024-06-19T13:36:00Z" w16du:dateUtc="2024-06-19T12:36:00Z">
        <w:r w:rsidR="00CA299B">
          <w:rPr>
            <w:rStyle w:val="Hyperlink"/>
          </w:rPr>
          <w:t>https://www.reallyusefulproducts.co.uk/</w:t>
        </w:r>
      </w:ins>
      <w:r w:rsidR="00000000">
        <w:rPr>
          <w:rStyle w:val="Hyperlink"/>
        </w:rPr>
        <w:fldChar w:fldCharType="end"/>
      </w:r>
      <w:r>
        <w:t xml:space="preserve"> </w:t>
      </w:r>
    </w:p>
  </w:footnote>
  <w:footnote w:id="23">
    <w:p w14:paraId="3B0D9707" w14:textId="69BFA0F6" w:rsidR="006B7D4A" w:rsidRDefault="006B7D4A">
      <w:pPr>
        <w:pStyle w:val="FootnoteText"/>
      </w:pPr>
      <w:r>
        <w:rPr>
          <w:rStyle w:val="FootnoteReference"/>
        </w:rPr>
        <w:footnoteRef/>
      </w:r>
      <w:r>
        <w:t xml:space="preserve"> Frequently used by electricians.</w:t>
      </w:r>
    </w:p>
  </w:footnote>
  <w:footnote w:id="24">
    <w:p w14:paraId="4D7696E0" w14:textId="1122CF57" w:rsidR="006B7D4A" w:rsidRDefault="006B7D4A">
      <w:pPr>
        <w:pStyle w:val="FootnoteText"/>
      </w:pPr>
      <w:r>
        <w:rPr>
          <w:rStyle w:val="FootnoteReference"/>
        </w:rPr>
        <w:footnoteRef/>
      </w:r>
      <w:r>
        <w:t xml:space="preserve"> </w:t>
      </w:r>
      <w:hyperlink r:id="rId3" w:history="1">
        <w:r>
          <w:rPr>
            <w:rStyle w:val="Hyperlink"/>
          </w:rPr>
          <w:t>https://www.microchip.com/de</w:t>
        </w:r>
        <w:r>
          <w:rPr>
            <w:rStyle w:val="Hyperlink"/>
          </w:rPr>
          <w:t>velopmenttools/ProductDetails/atatmel-ice</w:t>
        </w:r>
      </w:hyperlink>
      <w:r>
        <w:t xml:space="preserve"> </w:t>
      </w:r>
    </w:p>
  </w:footnote>
  <w:footnote w:id="25">
    <w:p w14:paraId="5986E22B" w14:textId="63B5F19C" w:rsidR="006B7D4A" w:rsidRDefault="006B7D4A">
      <w:pPr>
        <w:pStyle w:val="FootnoteText"/>
      </w:pPr>
      <w:r>
        <w:rPr>
          <w:rStyle w:val="FootnoteReference"/>
        </w:rPr>
        <w:footnoteRef/>
      </w:r>
      <w:r>
        <w:t xml:space="preserve"> </w:t>
      </w:r>
      <w:r w:rsidR="00000000">
        <w:fldChar w:fldCharType="begin"/>
      </w:r>
      <w:ins w:id="368" w:author="Andrew Instone-Cowie" w:date="2024-06-19T13:38:00Z" w16du:dateUtc="2024-06-19T12:38:00Z">
        <w:r w:rsidR="00CA299B">
          <w:instrText>HYPERLINK "https://www.arduino.cc/en/Main/ArduinoISP"</w:instrText>
        </w:r>
      </w:ins>
      <w:del w:id="369" w:author="Andrew Instone-Cowie" w:date="2024-06-19T13:38:00Z" w16du:dateUtc="2024-06-19T12:38:00Z">
        <w:r w:rsidR="00000000" w:rsidDel="00CA299B">
          <w:delInstrText>HYPERLINK "http://www.arduino.cc/en/Main/ArduinoISP"</w:delInstrText>
        </w:r>
      </w:del>
      <w:ins w:id="370" w:author="Andrew Instone-Cowie" w:date="2024-06-19T13:38:00Z" w16du:dateUtc="2024-06-19T12:38:00Z"/>
      <w:r w:rsidR="00000000">
        <w:fldChar w:fldCharType="separate"/>
      </w:r>
      <w:del w:id="371" w:author="Andrew Instone-Cowie" w:date="2024-06-19T13:38:00Z" w16du:dateUtc="2024-06-19T12:38:00Z">
        <w:r w:rsidRPr="00577478" w:rsidDel="00CA299B">
          <w:rPr>
            <w:rStyle w:val="Hyperlink"/>
          </w:rPr>
          <w:delText>http://www.arduino.</w:delText>
        </w:r>
        <w:r w:rsidRPr="00577478" w:rsidDel="00CA299B">
          <w:rPr>
            <w:rStyle w:val="Hyperlink"/>
          </w:rPr>
          <w:delText>cc/en/Main/ArduinoISP</w:delText>
        </w:r>
      </w:del>
      <w:ins w:id="372" w:author="Andrew Instone-Cowie" w:date="2024-06-19T13:38:00Z" w16du:dateUtc="2024-06-19T12:38:00Z">
        <w:r w:rsidR="00CA299B">
          <w:rPr>
            <w:rStyle w:val="Hyperlink"/>
          </w:rPr>
          <w:t>https://www.arduino.cc/en/Main/ArduinoISP</w:t>
        </w:r>
      </w:ins>
      <w:r w:rsidR="00000000">
        <w:rPr>
          <w:rStyle w:val="Hyperlink"/>
        </w:rPr>
        <w:fldChar w:fldCharType="end"/>
      </w:r>
      <w:r>
        <w:t xml:space="preserve"> </w:t>
      </w:r>
    </w:p>
  </w:footnote>
  <w:footnote w:id="26">
    <w:p w14:paraId="501D6256" w14:textId="6C431270" w:rsidR="006B7D4A" w:rsidRDefault="006B7D4A">
      <w:pPr>
        <w:pStyle w:val="FootnoteText"/>
      </w:pPr>
      <w:r>
        <w:rPr>
          <w:rStyle w:val="FootnoteReference"/>
        </w:rPr>
        <w:footnoteRef/>
      </w:r>
      <w:r>
        <w:t xml:space="preserve"> </w:t>
      </w:r>
      <w:r w:rsidR="00000000">
        <w:fldChar w:fldCharType="begin"/>
      </w:r>
      <w:ins w:id="373" w:author="Andrew Instone-Cowie" w:date="2024-06-19T13:38:00Z" w16du:dateUtc="2024-06-19T12:38:00Z">
        <w:r w:rsidR="00CA299B">
          <w:instrText>HYPERLINK "https://www.arduino.cc/en/Tutorial/ArduinoISP"</w:instrText>
        </w:r>
      </w:ins>
      <w:del w:id="374" w:author="Andrew Instone-Cowie" w:date="2024-06-19T13:38:00Z" w16du:dateUtc="2024-06-19T12:38:00Z">
        <w:r w:rsidR="00000000" w:rsidDel="00CA299B">
          <w:delInstrText>HYPERLINK "http://www.arduino.cc/en/Tutorial/ArduinoISP"</w:delInstrText>
        </w:r>
      </w:del>
      <w:ins w:id="375" w:author="Andrew Instone-Cowie" w:date="2024-06-19T13:38:00Z" w16du:dateUtc="2024-06-19T12:38:00Z"/>
      <w:r w:rsidR="00000000">
        <w:fldChar w:fldCharType="separate"/>
      </w:r>
      <w:del w:id="376" w:author="Andrew Instone-Cowie" w:date="2024-06-19T13:38:00Z" w16du:dateUtc="2024-06-19T12:38:00Z">
        <w:r w:rsidRPr="00577478" w:rsidDel="00CA299B">
          <w:rPr>
            <w:rStyle w:val="Hyperlink"/>
          </w:rPr>
          <w:delText>http://www.arduino.cc/en/Tutorial/Ard</w:delText>
        </w:r>
        <w:r w:rsidRPr="00577478" w:rsidDel="00CA299B">
          <w:rPr>
            <w:rStyle w:val="Hyperlink"/>
          </w:rPr>
          <w:delText>uinoISP</w:delText>
        </w:r>
      </w:del>
      <w:ins w:id="377" w:author="Andrew Instone-Cowie" w:date="2024-06-19T13:38:00Z" w16du:dateUtc="2024-06-19T12:38:00Z">
        <w:r w:rsidR="00CA299B">
          <w:rPr>
            <w:rStyle w:val="Hyperlink"/>
          </w:rPr>
          <w:t>https://www.arduino.cc/en/Tutorial/ArduinoISP</w:t>
        </w:r>
      </w:ins>
      <w:r w:rsidR="00000000">
        <w:rPr>
          <w:rStyle w:val="Hyperlink"/>
        </w:rPr>
        <w:fldChar w:fldCharType="end"/>
      </w:r>
      <w:r>
        <w:t xml:space="preserve"> </w:t>
      </w:r>
    </w:p>
  </w:footnote>
  <w:footnote w:id="27">
    <w:p w14:paraId="12524E9E" w14:textId="6A788C36" w:rsidR="006B7D4A" w:rsidRDefault="006B7D4A">
      <w:pPr>
        <w:pStyle w:val="FootnoteText"/>
      </w:pPr>
      <w:r>
        <w:rPr>
          <w:rStyle w:val="FootnoteReference"/>
        </w:rPr>
        <w:footnoteRef/>
      </w:r>
      <w:r>
        <w:t xml:space="preserve"> </w:t>
      </w:r>
      <w:r w:rsidR="00000000">
        <w:fldChar w:fldCharType="begin"/>
      </w:r>
      <w:ins w:id="384" w:author="Andrew Instone-Cowie" w:date="2024-06-19T13:40:00Z" w16du:dateUtc="2024-06-19T12:40:00Z">
        <w:r w:rsidR="00CA299B">
          <w:instrText>HYPERLINK "https://www.arduino.cc/en/Main/Software"</w:instrText>
        </w:r>
      </w:ins>
      <w:del w:id="385" w:author="Andrew Instone-Cowie" w:date="2024-06-19T13:40:00Z" w16du:dateUtc="2024-06-19T12:40:00Z">
        <w:r w:rsidR="00000000" w:rsidDel="00CA299B">
          <w:delInstrText>HYPERLINK "http://www.arduino.cc/en/Main/Software"</w:delInstrText>
        </w:r>
      </w:del>
      <w:ins w:id="386" w:author="Andrew Instone-Cowie" w:date="2024-06-19T13:40:00Z" w16du:dateUtc="2024-06-19T12:40:00Z"/>
      <w:r w:rsidR="00000000">
        <w:fldChar w:fldCharType="separate"/>
      </w:r>
      <w:del w:id="387" w:author="Andrew Instone-Cowie" w:date="2024-06-19T13:40:00Z" w16du:dateUtc="2024-06-19T12:40:00Z">
        <w:r w:rsidRPr="00577478" w:rsidDel="00CA299B">
          <w:rPr>
            <w:rStyle w:val="Hyperlink"/>
          </w:rPr>
          <w:delText>http://www.arduin</w:delText>
        </w:r>
        <w:r w:rsidRPr="00577478" w:rsidDel="00CA299B">
          <w:rPr>
            <w:rStyle w:val="Hyperlink"/>
          </w:rPr>
          <w:delText>o.cc/en/Main/Software</w:delText>
        </w:r>
      </w:del>
      <w:ins w:id="388" w:author="Andrew Instone-Cowie" w:date="2024-06-19T13:40:00Z" w16du:dateUtc="2024-06-19T12:40:00Z">
        <w:r w:rsidR="00CA299B">
          <w:rPr>
            <w:rStyle w:val="Hyperlink"/>
          </w:rPr>
          <w:t>https://www.arduino.cc/en/Main/Software</w:t>
        </w:r>
      </w:ins>
      <w:r w:rsidR="00000000">
        <w:rPr>
          <w:rStyle w:val="Hyperlink"/>
        </w:rPr>
        <w:fldChar w:fldCharType="end"/>
      </w:r>
      <w:r>
        <w:t xml:space="preserve"> </w:t>
      </w:r>
    </w:p>
  </w:footnote>
  <w:footnote w:id="28">
    <w:p w14:paraId="7A9EC0E9" w14:textId="77777777" w:rsidR="006B7D4A" w:rsidDel="00CA299B" w:rsidRDefault="006B7D4A" w:rsidP="00C03C6E">
      <w:pPr>
        <w:pStyle w:val="FootnoteText"/>
        <w:rPr>
          <w:del w:id="400" w:author="Andrew Instone-Cowie" w:date="2024-06-19T13:42:00Z" w16du:dateUtc="2024-06-19T12:42:00Z"/>
        </w:rPr>
      </w:pPr>
      <w:del w:id="401" w:author="Andrew Instone-Cowie" w:date="2024-06-19T13:42:00Z" w16du:dateUtc="2024-06-19T12:42:00Z">
        <w:r w:rsidDel="00CA299B">
          <w:rPr>
            <w:rStyle w:val="FootnoteReference"/>
          </w:rPr>
          <w:footnoteRef/>
        </w:r>
        <w:r w:rsidDel="00CA299B">
          <w:delText xml:space="preserve"> </w:delText>
        </w:r>
        <w:r w:rsidR="00000000" w:rsidDel="00CA299B">
          <w:fldChar w:fldCharType="begin"/>
        </w:r>
        <w:r w:rsidR="00000000" w:rsidDel="00CA299B">
          <w:delInstrText>HYPERLINK "http://arduino.cc/en/guide/windows"</w:delInstrText>
        </w:r>
        <w:r w:rsidR="00000000" w:rsidDel="00CA299B">
          <w:fldChar w:fldCharType="separate"/>
        </w:r>
        <w:r w:rsidRPr="00653E7C" w:rsidDel="00CA299B">
          <w:rPr>
            <w:rStyle w:val="Hyperlink"/>
          </w:rPr>
          <w:delText>http://arduino.</w:delText>
        </w:r>
        <w:r w:rsidRPr="00653E7C" w:rsidDel="00CA299B">
          <w:rPr>
            <w:rStyle w:val="Hyperlink"/>
          </w:rPr>
          <w:delText>cc/en/guide/windows</w:delText>
        </w:r>
        <w:r w:rsidR="00000000" w:rsidDel="00CA299B">
          <w:rPr>
            <w:rStyle w:val="Hyperlink"/>
          </w:rPr>
          <w:fldChar w:fldCharType="end"/>
        </w:r>
        <w:r w:rsidDel="00CA299B">
          <w:delText xml:space="preserve"> </w:delText>
        </w:r>
      </w:del>
    </w:p>
  </w:footnote>
  <w:footnote w:id="29">
    <w:p w14:paraId="375BAFB8" w14:textId="77777777" w:rsidR="006B7D4A" w:rsidRDefault="006B7D4A">
      <w:pPr>
        <w:pStyle w:val="FootnoteText"/>
      </w:pPr>
      <w:r>
        <w:rPr>
          <w:rStyle w:val="FootnoteReference"/>
        </w:rPr>
        <w:footnoteRef/>
      </w:r>
      <w:r>
        <w:t xml:space="preserve"> If the Liverpool Ringing Simulator Project boards are not listed, go back and check that the boards have been installed in the Boards Manager.</w:t>
      </w:r>
    </w:p>
  </w:footnote>
  <w:footnote w:id="30">
    <w:p w14:paraId="1A6121A5" w14:textId="09A576FB" w:rsidR="006B7D4A" w:rsidRDefault="006B7D4A">
      <w:pPr>
        <w:pStyle w:val="FootnoteText"/>
      </w:pPr>
      <w:r>
        <w:rPr>
          <w:rStyle w:val="FootnoteReference"/>
        </w:rPr>
        <w:footnoteRef/>
      </w:r>
      <w:r>
        <w:t xml:space="preserve"> Select “</w:t>
      </w:r>
      <w:r w:rsidRPr="001F4FB7">
        <w:rPr>
          <w:i/>
        </w:rPr>
        <w:t>Simulator Board Interface (Type 2</w:t>
      </w:r>
      <w:r>
        <w:rPr>
          <w:i/>
        </w:rPr>
        <w:t xml:space="preserve"> Rev E+</w:t>
      </w:r>
      <w:r w:rsidRPr="001F4FB7">
        <w:rPr>
          <w:i/>
        </w:rPr>
        <w:t>) (ICSP</w:t>
      </w:r>
      <w:r>
        <w:rPr>
          <w:i/>
          <w:iCs/>
        </w:rPr>
        <w:t>)</w:t>
      </w:r>
      <w:r>
        <w:t>” for Interface PCB Rev E and later. For Rev D and earlier, select “</w:t>
      </w:r>
      <w:r w:rsidRPr="001F4FB7">
        <w:rPr>
          <w:i/>
        </w:rPr>
        <w:t>Simulator Board Interface (Type 2) (ICSP</w:t>
      </w:r>
      <w:r>
        <w:rPr>
          <w:i/>
          <w:iCs/>
        </w:rPr>
        <w:t>)</w:t>
      </w:r>
      <w:r>
        <w:t>”</w:t>
      </w:r>
    </w:p>
  </w:footnote>
  <w:footnote w:id="31">
    <w:p w14:paraId="5370F019" w14:textId="77777777" w:rsidR="006B7D4A" w:rsidRDefault="006B7D4A">
      <w:pPr>
        <w:pStyle w:val="FootnoteText"/>
      </w:pPr>
      <w:r>
        <w:rPr>
          <w:rStyle w:val="FootnoteReference"/>
        </w:rPr>
        <w:footnoteRef/>
      </w:r>
      <w:r>
        <w:t xml:space="preserve"> </w:t>
      </w:r>
      <w:hyperlink r:id="rId4" w:history="1">
        <w:r w:rsidRPr="00577478">
          <w:rPr>
            <w:rStyle w:val="Hyperlink"/>
          </w:rPr>
          <w:t>https://github.co</w:t>
        </w:r>
        <w:r w:rsidRPr="00577478">
          <w:rPr>
            <w:rStyle w:val="Hyperlink"/>
          </w:rPr>
          <w:t>m/maniacbug/MemoryFree</w:t>
        </w:r>
      </w:hyperlink>
      <w:r>
        <w:t xml:space="preserve"> </w:t>
      </w:r>
    </w:p>
  </w:footnote>
  <w:footnote w:id="32">
    <w:p w14:paraId="2EB7C926" w14:textId="7F2DB95D" w:rsidR="006B7D4A" w:rsidRDefault="006B7D4A">
      <w:pPr>
        <w:pStyle w:val="FootnoteText"/>
      </w:pPr>
      <w:r>
        <w:rPr>
          <w:rStyle w:val="FootnoteReference"/>
        </w:rPr>
        <w:footnoteRef/>
      </w:r>
      <w:r>
        <w:t xml:space="preserve"> </w:t>
      </w:r>
      <w:ins w:id="414" w:author="Andrew Instone-Cowie" w:date="2024-06-19T13:45:00Z" w16du:dateUtc="2024-06-19T12:45:00Z">
        <w:r w:rsidR="00CA299B">
          <w:t>The original source of the VT</w:t>
        </w:r>
      </w:ins>
      <w:ins w:id="415" w:author="Andrew Instone-Cowie" w:date="2024-06-19T13:46:00Z" w16du:dateUtc="2024-06-19T12:46:00Z">
        <w:r w:rsidR="00CA299B">
          <w:t>S</w:t>
        </w:r>
      </w:ins>
      <w:ins w:id="416" w:author="Andrew Instone-Cowie" w:date="2024-06-19T13:45:00Z" w16du:dateUtc="2024-06-19T12:45:00Z">
        <w:r w:rsidR="00CA299B">
          <w:t xml:space="preserve">erial </w:t>
        </w:r>
      </w:ins>
      <w:ins w:id="417" w:author="Andrew Instone-Cowie" w:date="2024-06-19T13:46:00Z" w16du:dateUtc="2024-06-19T12:46:00Z">
        <w:r w:rsidR="00CA299B">
          <w:t>library is no longer available. Use the copy included in the GitHub repository.</w:t>
        </w:r>
      </w:ins>
      <w:r>
        <w:t xml:space="preserve"> </w:t>
      </w:r>
    </w:p>
  </w:footnote>
  <w:footnote w:id="33">
    <w:p w14:paraId="1268954A" w14:textId="55D6AA83" w:rsidR="006B7D4A" w:rsidRDefault="006B7D4A" w:rsidP="002368EA">
      <w:pPr>
        <w:pStyle w:val="FootnoteText"/>
      </w:pPr>
      <w:r>
        <w:rPr>
          <w:rStyle w:val="FootnoteReference"/>
        </w:rPr>
        <w:footnoteRef/>
      </w:r>
      <w:r>
        <w:t xml:space="preserve"> </w:t>
      </w:r>
      <w:r w:rsidRPr="006B7D4A">
        <w:rPr>
          <w:i/>
          <w:iCs/>
        </w:rPr>
        <w:t>“[List B] prescribes matters which may, subject to any specified conditions, be undertaken without  a  faculty  if  the  archdeacon  has  been  consulted  on  the  proposal  to  undertake  the matter  and  has  given  notice  in  writing  that  the  matter  may  be  undertaken  without  a  faculty. The archdeacon may impose additional conditions in the written notice.”</w:t>
      </w:r>
    </w:p>
  </w:footnote>
  <w:footnote w:id="34">
    <w:p w14:paraId="60694AC7" w14:textId="77777777" w:rsidR="006B7D4A" w:rsidRDefault="006B7D4A" w:rsidP="00612921">
      <w:pPr>
        <w:pStyle w:val="FootnoteText"/>
      </w:pPr>
      <w:r>
        <w:rPr>
          <w:rStyle w:val="FootnoteReference"/>
        </w:rPr>
        <w:footnoteRef/>
      </w:r>
      <w:r>
        <w:t xml:space="preserve"> List A covers minor works for which no prior approval is required. Works on List B require the Archdeacon’s approval, and everything else requires the granting of a full faculty.</w:t>
      </w:r>
    </w:p>
  </w:footnote>
  <w:footnote w:id="35">
    <w:p w14:paraId="66D12ADA" w14:textId="66C63746" w:rsidR="006B7D4A" w:rsidRDefault="006B7D4A" w:rsidP="006B7D4A">
      <w:pPr>
        <w:spacing w:after="0"/>
      </w:pPr>
      <w:r>
        <w:rPr>
          <w:rStyle w:val="FootnoteReference"/>
        </w:rPr>
        <w:footnoteRef/>
      </w:r>
      <w:r>
        <w:t xml:space="preserve"> </w:t>
      </w:r>
      <w:r w:rsidR="00000000">
        <w:fldChar w:fldCharType="begin"/>
      </w:r>
      <w:ins w:id="425" w:author="Andrew Instone-Cowie" w:date="2024-06-19T14:00:00Z" w16du:dateUtc="2024-06-19T13:00:00Z">
        <w:r w:rsidR="00203CD1">
          <w:instrText>HYPERLINK "https://www.churchofengland.org/sites/default/files/2022-06/FJR_2022_ListA_ListB.pdf"</w:instrText>
        </w:r>
      </w:ins>
      <w:del w:id="426" w:author="Andrew Instone-Cowie" w:date="2024-06-19T14:00:00Z" w16du:dateUtc="2024-06-19T13:00:00Z">
        <w:r w:rsidR="00000000" w:rsidDel="00203CD1">
          <w:delInstrText>HYPERLINK "https://www.churchofengland.org/sites/default/files/2020-04/FJR_2015_as_amended_by_FJ%28A%29R_2019.pdf"</w:delInstrText>
        </w:r>
      </w:del>
      <w:ins w:id="427" w:author="Andrew Instone-Cowie" w:date="2024-06-19T14:00:00Z" w16du:dateUtc="2024-06-19T13:00:00Z"/>
      <w:r w:rsidR="00000000">
        <w:fldChar w:fldCharType="separate"/>
      </w:r>
      <w:del w:id="428" w:author="Andrew Instone-Cowie" w:date="2024-06-19T14:00:00Z" w16du:dateUtc="2024-06-19T13:00:00Z">
        <w:r w:rsidRPr="00B46AB5" w:rsidDel="00203CD1">
          <w:rPr>
            <w:rStyle w:val="Hyperlink"/>
            <w:sz w:val="20"/>
            <w:szCs w:val="20"/>
          </w:rPr>
          <w:delText>https://www.ch</w:delText>
        </w:r>
        <w:r w:rsidRPr="00B46AB5" w:rsidDel="00203CD1">
          <w:rPr>
            <w:rStyle w:val="Hyperlink"/>
            <w:sz w:val="20"/>
            <w:szCs w:val="20"/>
          </w:rPr>
          <w:delText>urchofengland.org/sites/default/files/2020-04/FJR_2015_as_amended_by_FJ%28A%29R_2019.pdf</w:delText>
        </w:r>
      </w:del>
      <w:ins w:id="429" w:author="Andrew Instone-Cowie" w:date="2024-06-19T14:00:00Z" w16du:dateUtc="2024-06-19T13:00:00Z">
        <w:r w:rsidR="00203CD1">
          <w:rPr>
            <w:rStyle w:val="Hyperlink"/>
            <w:sz w:val="20"/>
            <w:szCs w:val="20"/>
          </w:rPr>
          <w:t>https://www.churchofengland.org/sites/default/files/2022-06/FJR_2022_ListA_ListB.pdf</w:t>
        </w:r>
      </w:ins>
      <w:r w:rsidR="00000000">
        <w:rPr>
          <w:rStyle w:val="Hyperlink"/>
          <w:sz w:val="20"/>
          <w:szCs w:val="20"/>
        </w:rPr>
        <w:fldChar w:fldCharType="end"/>
      </w:r>
    </w:p>
  </w:footnote>
  <w:footnote w:id="36">
    <w:p w14:paraId="58F87430" w14:textId="548D2E59" w:rsidR="006B7D4A" w:rsidRDefault="006B7D4A" w:rsidP="006B7D4A">
      <w:r>
        <w:rPr>
          <w:rStyle w:val="FootnoteReference"/>
        </w:rPr>
        <w:footnoteRef/>
      </w:r>
      <w:r>
        <w:t xml:space="preserve"> </w:t>
      </w:r>
      <w:r w:rsidR="00000000">
        <w:fldChar w:fldCharType="begin"/>
      </w:r>
      <w:ins w:id="437" w:author="Andrew Instone-Cowie" w:date="2024-06-19T13:57:00Z" w16du:dateUtc="2024-06-19T12:57:00Z">
        <w:r w:rsidR="00203CD1">
          <w:instrText>HYPERLINK "https://facultyonline.churchofengland.org/Data/Sites/1/media/user-manuals/2022/parish_user_manual_2022.pdf"</w:instrText>
        </w:r>
      </w:ins>
      <w:del w:id="438" w:author="Andrew Instone-Cowie" w:date="2024-06-19T13:57:00Z" w16du:dateUtc="2024-06-19T12:57:00Z">
        <w:r w:rsidR="00000000" w:rsidDel="00203CD1">
          <w:delInstrText>HYPERLINK "https://facultyonline.churchofengland.org/Data/Sites/1/media/user-manuals/Starting_List_A_or_List_B_item_2020.pdf"</w:delInstrText>
        </w:r>
      </w:del>
      <w:ins w:id="439" w:author="Andrew Instone-Cowie" w:date="2024-06-19T13:57:00Z" w16du:dateUtc="2024-06-19T12:57:00Z"/>
      <w:r w:rsidR="00000000">
        <w:fldChar w:fldCharType="separate"/>
      </w:r>
      <w:del w:id="440" w:author="Andrew Instone-Cowie" w:date="2024-06-19T13:57:00Z" w16du:dateUtc="2024-06-19T12:57:00Z">
        <w:r w:rsidRPr="00612921" w:rsidDel="00203CD1">
          <w:rPr>
            <w:rStyle w:val="Hyperlink"/>
            <w:sz w:val="20"/>
            <w:szCs w:val="20"/>
          </w:rPr>
          <w:delText>https://facultyonline.churchofengl</w:delText>
        </w:r>
        <w:r w:rsidRPr="00612921" w:rsidDel="00203CD1">
          <w:rPr>
            <w:rStyle w:val="Hyperlink"/>
            <w:sz w:val="20"/>
            <w:szCs w:val="20"/>
          </w:rPr>
          <w:delText>and.org/Data/Sites/1/media/user-manuals/Starting_List_A_or_List_B_item_2020.pdf</w:delText>
        </w:r>
      </w:del>
      <w:ins w:id="441" w:author="Andrew Instone-Cowie" w:date="2024-06-19T13:57:00Z" w16du:dateUtc="2024-06-19T12:57:00Z">
        <w:r w:rsidR="00203CD1">
          <w:rPr>
            <w:rStyle w:val="Hyperlink"/>
            <w:sz w:val="20"/>
            <w:szCs w:val="20"/>
          </w:rPr>
          <w:t>https://facultyonline.churchofengland.org/Data/Sites/1/media/user-manuals/2022/parish_user_manual_2022.pdf</w:t>
        </w:r>
      </w:ins>
      <w:r w:rsidR="00000000">
        <w:rPr>
          <w:rStyle w:val="Hyperlink"/>
          <w:sz w:val="20"/>
          <w:szCs w:val="20"/>
        </w:rPr>
        <w:fldChar w:fldCharType="end"/>
      </w:r>
    </w:p>
  </w:footnote>
  <w:footnote w:id="37">
    <w:p w14:paraId="31B24150" w14:textId="258C9AF3" w:rsidR="006B7D4A" w:rsidRDefault="006B7D4A">
      <w:pPr>
        <w:pStyle w:val="FootnoteText"/>
      </w:pPr>
      <w:r>
        <w:rPr>
          <w:rStyle w:val="FootnoteReference"/>
        </w:rPr>
        <w:footnoteRef/>
      </w:r>
      <w:r>
        <w:t xml:space="preserve"> A “straight-through” cable has pin 1 wired to pin 1, pin 2 to pin 2, and so on. Do not use a “null modem” cable, which has more complex internal wiring and is not suitable.</w:t>
      </w:r>
    </w:p>
  </w:footnote>
  <w:footnote w:id="38">
    <w:p w14:paraId="3391B4C0" w14:textId="2B6B5801" w:rsidR="006B7D4A" w:rsidRDefault="006B7D4A">
      <w:pPr>
        <w:pStyle w:val="FootnoteText"/>
      </w:pPr>
      <w:r>
        <w:rPr>
          <w:rStyle w:val="FootnoteReference"/>
        </w:rPr>
        <w:footnoteRef/>
      </w:r>
      <w:r>
        <w:t xml:space="preserve"> If your computer has only “USB-C” or “USB 3” ports then you may require a different adapter. </w:t>
      </w:r>
    </w:p>
  </w:footnote>
  <w:footnote w:id="39">
    <w:p w14:paraId="199349D9" w14:textId="6A14B5A1" w:rsidR="006B7D4A" w:rsidRDefault="006B7D4A" w:rsidP="008458D2">
      <w:pPr>
        <w:pStyle w:val="FootnoteText"/>
      </w:pPr>
      <w:r>
        <w:rPr>
          <w:rStyle w:val="FootnoteReference"/>
        </w:rPr>
        <w:footnoteRef/>
      </w:r>
      <w:r>
        <w:t xml:space="preserve"> </w:t>
      </w:r>
      <w:r w:rsidR="00000000">
        <w:fldChar w:fldCharType="begin"/>
      </w:r>
      <w:ins w:id="474" w:author="Andrew Instone-Cowie" w:date="2024-06-19T13:50:00Z" w16du:dateUtc="2024-06-19T12:50:00Z">
        <w:r w:rsidR="00E8519D">
          <w:instrText>HYPERLINK "https://www.chiark.greenend.org.uk/~sgtatham/putty/"</w:instrText>
        </w:r>
      </w:ins>
      <w:del w:id="475" w:author="Andrew Instone-Cowie" w:date="2024-06-19T13:50:00Z" w16du:dateUtc="2024-06-19T12:50:00Z">
        <w:r w:rsidR="00000000" w:rsidDel="00E8519D">
          <w:delInstrText>HYPERLINK "http://www.chiark.greenend.org.uk/~sgtatham/putty/"</w:delInstrText>
        </w:r>
      </w:del>
      <w:ins w:id="476" w:author="Andrew Instone-Cowie" w:date="2024-06-19T13:50:00Z" w16du:dateUtc="2024-06-19T12:50:00Z"/>
      <w:r w:rsidR="00000000">
        <w:fldChar w:fldCharType="separate"/>
      </w:r>
      <w:del w:id="477" w:author="Andrew Instone-Cowie" w:date="2024-06-19T13:50:00Z" w16du:dateUtc="2024-06-19T12:50:00Z">
        <w:r w:rsidRPr="00583824" w:rsidDel="00E8519D">
          <w:rPr>
            <w:rStyle w:val="Hyperlink"/>
          </w:rPr>
          <w:delText>http://www.chiark.greenend.org.uk/~sgtatham/putty/</w:delText>
        </w:r>
      </w:del>
      <w:ins w:id="478" w:author="Andrew Instone-Cowie" w:date="2024-06-19T13:50:00Z" w16du:dateUtc="2024-06-19T12:50:00Z">
        <w:r w:rsidR="00E8519D">
          <w:rPr>
            <w:rStyle w:val="Hyperlink"/>
          </w:rPr>
          <w:t>https://www.chiark.greenend.org.uk/~sgtatham/putty/</w:t>
        </w:r>
      </w:ins>
      <w:r w:rsidR="00000000">
        <w:rPr>
          <w:rStyle w:val="Hyperlink"/>
        </w:rPr>
        <w:fldChar w:fldCharType="end"/>
      </w:r>
      <w:r>
        <w:rPr>
          <w:rStyle w:val="Hyperlink"/>
        </w:rPr>
        <w:t xml:space="preserve"> </w:t>
      </w:r>
    </w:p>
  </w:footnote>
  <w:footnote w:id="40">
    <w:p w14:paraId="4284C780" w14:textId="77777777" w:rsidR="006B7D4A" w:rsidRDefault="006B7D4A" w:rsidP="008458D2">
      <w:pPr>
        <w:pStyle w:val="FootnoteText"/>
      </w:pPr>
      <w:r>
        <w:rPr>
          <w:rStyle w:val="FootnoteReference"/>
        </w:rPr>
        <w:footnoteRef/>
      </w:r>
      <w:r>
        <w:t xml:space="preserve"> The default PuTTY colour scheme is white (or coloured) text on a black background. In these examples this has been reversed and reduced to black on white for better printing.</w:t>
      </w:r>
    </w:p>
  </w:footnote>
  <w:footnote w:id="41">
    <w:p w14:paraId="0AB5A6A3" w14:textId="2165AD26" w:rsidR="006B7D4A" w:rsidRDefault="006B7D4A">
      <w:pPr>
        <w:pStyle w:val="FootnoteText"/>
      </w:pPr>
      <w:r>
        <w:rPr>
          <w:rStyle w:val="FootnoteReference"/>
        </w:rPr>
        <w:footnoteRef/>
      </w:r>
      <w:r>
        <w:t xml:space="preserve"> You may have a single interface serving both a ring of real bells and a set of training dumb bells, for example.</w:t>
      </w:r>
    </w:p>
  </w:footnote>
  <w:footnote w:id="42">
    <w:p w14:paraId="5BAC7704" w14:textId="0EBF3D19" w:rsidR="006B7D4A" w:rsidRDefault="006B7D4A" w:rsidP="004E080F">
      <w:pPr>
        <w:pStyle w:val="FootnoteText"/>
      </w:pPr>
      <w:r>
        <w:rPr>
          <w:rStyle w:val="FootnoteReference"/>
        </w:rPr>
        <w:footnoteRef/>
      </w:r>
      <w:r>
        <w:t xml:space="preserve"> </w:t>
      </w:r>
      <w:r w:rsidR="00000000">
        <w:fldChar w:fldCharType="begin"/>
      </w:r>
      <w:ins w:id="504" w:author="Andrew Instone-Cowie" w:date="2024-06-19T13:51:00Z" w16du:dateUtc="2024-06-19T12:51:00Z">
        <w:r w:rsidR="00E8519D">
          <w:instrText>HYPERLINK "https://www.simulators.org.uk/"</w:instrText>
        </w:r>
      </w:ins>
      <w:del w:id="505" w:author="Andrew Instone-Cowie" w:date="2024-06-19T13:51:00Z" w16du:dateUtc="2024-06-19T12:51:00Z">
        <w:r w:rsidR="00000000" w:rsidDel="00E8519D">
          <w:delInstrText>HYPERLINK "http://www.simulators.org.uk"</w:delInstrText>
        </w:r>
      </w:del>
      <w:ins w:id="506" w:author="Andrew Instone-Cowie" w:date="2024-06-19T13:51:00Z" w16du:dateUtc="2024-06-19T12:51:00Z"/>
      <w:r w:rsidR="00000000">
        <w:fldChar w:fldCharType="separate"/>
      </w:r>
      <w:del w:id="507" w:author="Andrew Instone-Cowie" w:date="2024-06-19T13:51:00Z" w16du:dateUtc="2024-06-19T12:51:00Z">
        <w:r w:rsidRPr="00577478" w:rsidDel="00E8519D">
          <w:rPr>
            <w:rStyle w:val="Hyperlink"/>
          </w:rPr>
          <w:delText>http://www.simulators.org.uk</w:delText>
        </w:r>
      </w:del>
      <w:ins w:id="508" w:author="Andrew Instone-Cowie" w:date="2024-06-19T13:51:00Z" w16du:dateUtc="2024-06-19T12:51:00Z">
        <w:r w:rsidR="00E8519D">
          <w:rPr>
            <w:rStyle w:val="Hyperlink"/>
          </w:rPr>
          <w:t>https://www.simulators.org.uk/</w:t>
        </w:r>
      </w:ins>
      <w:r w:rsidR="00000000">
        <w:rPr>
          <w:rStyle w:val="Hyperlink"/>
        </w:rPr>
        <w:fldChar w:fldCharType="end"/>
      </w:r>
      <w:r>
        <w:t xml:space="preserve"> </w:t>
      </w:r>
    </w:p>
  </w:footnote>
  <w:footnote w:id="43">
    <w:p w14:paraId="025EC7D9" w14:textId="3A1E01DE" w:rsidR="006B7D4A" w:rsidRDefault="006B7D4A" w:rsidP="004E080F">
      <w:pPr>
        <w:pStyle w:val="FootnoteText"/>
      </w:pPr>
      <w:r>
        <w:rPr>
          <w:rStyle w:val="FootnoteReference"/>
        </w:rPr>
        <w:footnoteRef/>
      </w:r>
      <w:r>
        <w:t xml:space="preserve"> </w:t>
      </w:r>
      <w:r w:rsidR="00000000">
        <w:fldChar w:fldCharType="begin"/>
      </w:r>
      <w:ins w:id="509" w:author="Andrew Instone-Cowie" w:date="2024-06-19T13:52:00Z" w16du:dateUtc="2024-06-19T12:52:00Z">
        <w:r w:rsidR="00E8519D">
          <w:instrText>HYPERLINK "https://creativecommons.org/licenses/by-sa/4.0/"</w:instrText>
        </w:r>
      </w:ins>
      <w:del w:id="510" w:author="Andrew Instone-Cowie" w:date="2024-06-19T13:52:00Z" w16du:dateUtc="2024-06-19T12:52:00Z">
        <w:r w:rsidR="00000000" w:rsidDel="00E8519D">
          <w:delInstrText>HYPERLINK "http://creativecommons.org/licenses/by-sa/4.0/"</w:delInstrText>
        </w:r>
      </w:del>
      <w:ins w:id="511" w:author="Andrew Instone-Cowie" w:date="2024-06-19T13:52:00Z" w16du:dateUtc="2024-06-19T12:52:00Z"/>
      <w:r w:rsidR="00000000">
        <w:fldChar w:fldCharType="separate"/>
      </w:r>
      <w:del w:id="512" w:author="Andrew Instone-Cowie" w:date="2024-06-19T13:52:00Z" w16du:dateUtc="2024-06-19T12:52:00Z">
        <w:r w:rsidRPr="00C146CF" w:rsidDel="00E8519D">
          <w:rPr>
            <w:rStyle w:val="Hyperlink"/>
          </w:rPr>
          <w:delText>http://creativecommons.org/licenses/by-sa/4.0/</w:delText>
        </w:r>
      </w:del>
      <w:ins w:id="513" w:author="Andrew Instone-Cowie" w:date="2024-06-19T13:52:00Z" w16du:dateUtc="2024-06-19T12:52:00Z">
        <w:r w:rsidR="00E8519D">
          <w:rPr>
            <w:rStyle w:val="Hyperlink"/>
          </w:rPr>
          <w:t>https://creativecommons.org/licenses/by-sa/4.0/</w:t>
        </w:r>
      </w:ins>
      <w:r w:rsidR="00000000">
        <w:rPr>
          <w:rStyle w:val="Hyperlink"/>
        </w:rPr>
        <w:fldChar w:fldCharType="end"/>
      </w:r>
      <w:r>
        <w:rPr>
          <w:i/>
        </w:rPr>
        <w:t xml:space="preserve"> </w:t>
      </w:r>
    </w:p>
  </w:footnote>
  <w:footnote w:id="44">
    <w:p w14:paraId="092578D2" w14:textId="43A3A5D3" w:rsidR="006B7D4A" w:rsidRDefault="006B7D4A" w:rsidP="004E080F">
      <w:pPr>
        <w:pStyle w:val="FootnoteText"/>
      </w:pPr>
      <w:r>
        <w:rPr>
          <w:rStyle w:val="FootnoteReference"/>
        </w:rPr>
        <w:footnoteRef/>
      </w:r>
      <w:r>
        <w:t xml:space="preserve"> </w:t>
      </w:r>
      <w:r w:rsidR="00000000">
        <w:fldChar w:fldCharType="begin"/>
      </w:r>
      <w:ins w:id="515" w:author="Andrew Instone-Cowie" w:date="2024-06-19T13:52:00Z" w16du:dateUtc="2024-06-19T12:52:00Z">
        <w:r w:rsidR="00E8519D">
          <w:instrText>HYPERLINK "https://www.gnu.org/licenses/gpl-3.0.en.html"</w:instrText>
        </w:r>
      </w:ins>
      <w:del w:id="516" w:author="Andrew Instone-Cowie" w:date="2024-06-19T13:52:00Z" w16du:dateUtc="2024-06-19T12:52:00Z">
        <w:r w:rsidR="00000000" w:rsidDel="00E8519D">
          <w:delInstrText>HYPERLINK "http://www.gnu.org/licenses/gpl-3.0.en.html"</w:delInstrText>
        </w:r>
      </w:del>
      <w:ins w:id="517" w:author="Andrew Instone-Cowie" w:date="2024-06-19T13:52:00Z" w16du:dateUtc="2024-06-19T12:52:00Z"/>
      <w:r w:rsidR="00000000">
        <w:fldChar w:fldCharType="separate"/>
      </w:r>
      <w:del w:id="518" w:author="Andrew Instone-Cowie" w:date="2024-06-19T13:52:00Z" w16du:dateUtc="2024-06-19T12:52:00Z">
        <w:r w:rsidRPr="00A50D56" w:rsidDel="00E8519D">
          <w:rPr>
            <w:rStyle w:val="Hyperlink"/>
          </w:rPr>
          <w:delText>http://www.gnu.org/licenses/gpl-3.0.en.html</w:delText>
        </w:r>
      </w:del>
      <w:ins w:id="519" w:author="Andrew Instone-Cowie" w:date="2024-06-19T13:52:00Z" w16du:dateUtc="2024-06-19T12:52:00Z">
        <w:r w:rsidR="00E8519D">
          <w:rPr>
            <w:rStyle w:val="Hyperlink"/>
          </w:rPr>
          <w:t>https://www.gnu.org/licenses/gpl-3.0.en.html</w:t>
        </w:r>
      </w:ins>
      <w:r w:rsidR="00000000">
        <w:rPr>
          <w:rStyle w:val="Hyperlink"/>
        </w:rPr>
        <w:fldChar w:fldCharType="end"/>
      </w:r>
      <w: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5AC7F7A" w14:textId="6E4A959C" w:rsidR="006B7D4A" w:rsidRDefault="006B7D4A" w:rsidP="00111092">
    <w:pPr>
      <w:pStyle w:val="Header"/>
    </w:pPr>
    <w:r>
      <w:t>Type 2 Simulator – Build &amp; Installation Guide 1.</w:t>
    </w:r>
    <w:ins w:id="276" w:author="Andrew Instone-Cowie" w:date="2024-06-19T13:15:00Z" w16du:dateUtc="2024-06-19T12:15:00Z">
      <w:r w:rsidR="00830835">
        <w:t>5</w:t>
      </w:r>
    </w:ins>
    <w:del w:id="277" w:author="Andrew Instone-Cowie" w:date="2024-06-19T13:15:00Z" w16du:dateUtc="2024-06-19T12:15:00Z">
      <w:r w:rsidDel="00830835">
        <w:delText>4</w:delText>
      </w:r>
    </w:del>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550342A" w14:textId="5C19BC85" w:rsidR="006B7D4A" w:rsidRDefault="006B7D4A" w:rsidP="004E080F">
    <w:pPr>
      <w:pStyle w:val="Header"/>
      <w:jc w:val="right"/>
    </w:pPr>
    <w:r>
      <w:t>Type 2 Simulator – Build &amp; Installation Guide 1.</w:t>
    </w:r>
    <w:ins w:id="278" w:author="Andrew Instone-Cowie" w:date="2024-06-19T13:15:00Z" w16du:dateUtc="2024-06-19T12:15:00Z">
      <w:r w:rsidR="00830835">
        <w:t>5</w:t>
      </w:r>
    </w:ins>
    <w:del w:id="279" w:author="Andrew Instone-Cowie" w:date="2024-06-19T13:15:00Z" w16du:dateUtc="2024-06-19T12:15:00Z">
      <w:r w:rsidDel="00830835">
        <w:delText>4</w:delText>
      </w:r>
    </w:del>
  </w:p>
  <w:p w14:paraId="50EE2AAA" w14:textId="77777777" w:rsidR="006B7D4A" w:rsidRPr="004E080F" w:rsidRDefault="006B7D4A" w:rsidP="004E080F">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F09E348" w14:textId="5ADAC179" w:rsidR="006B7D4A" w:rsidRDefault="006B7D4A">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236E46" w14:textId="77777777" w:rsidR="006B7D4A" w:rsidRDefault="00000000">
    <w:pPr>
      <w:pStyle w:val="Header"/>
    </w:pPr>
    <w:r>
      <w:rPr>
        <w:noProof/>
      </w:rPr>
      <w:pict w14:anchorId="4F9D939A">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s1035" type="#_x0000_t136" style="position:absolute;margin-left:0;margin-top:0;width:397.65pt;height:238.6pt;rotation:315;z-index:-251658752;mso-position-horizontal:center;mso-position-horizontal-relative:margin;mso-position-vertical:center;mso-position-vertical-relative:margin" o:allowincell="f" fillcolor="silver" stroked="f">
          <v:fill opacity=".5"/>
          <v:textpath style="font-family:&quot;Calibri&quot;;font-size:1pt" string="DRAFT"/>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6AE54C0"/>
    <w:multiLevelType w:val="hybridMultilevel"/>
    <w:tmpl w:val="9D4C01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6EB7557"/>
    <w:multiLevelType w:val="hybridMultilevel"/>
    <w:tmpl w:val="F4760D8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82F6A2A"/>
    <w:multiLevelType w:val="hybridMultilevel"/>
    <w:tmpl w:val="543E2B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EAF50E2"/>
    <w:multiLevelType w:val="hybridMultilevel"/>
    <w:tmpl w:val="81C6EF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03F543F"/>
    <w:multiLevelType w:val="hybridMultilevel"/>
    <w:tmpl w:val="855ED9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42734AA"/>
    <w:multiLevelType w:val="hybridMultilevel"/>
    <w:tmpl w:val="280819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6390BCE"/>
    <w:multiLevelType w:val="hybridMultilevel"/>
    <w:tmpl w:val="0C5C67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63D2F3A"/>
    <w:multiLevelType w:val="hybridMultilevel"/>
    <w:tmpl w:val="3CD8A8B6"/>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8" w15:restartNumberingAfterBreak="0">
    <w:nsid w:val="27AC1C1A"/>
    <w:multiLevelType w:val="hybridMultilevel"/>
    <w:tmpl w:val="6368F1A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10F53AF"/>
    <w:multiLevelType w:val="hybridMultilevel"/>
    <w:tmpl w:val="2C2865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7267C37"/>
    <w:multiLevelType w:val="hybridMultilevel"/>
    <w:tmpl w:val="1E1679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88A421C"/>
    <w:multiLevelType w:val="hybridMultilevel"/>
    <w:tmpl w:val="CA686F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C500615"/>
    <w:multiLevelType w:val="hybridMultilevel"/>
    <w:tmpl w:val="0A1C552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3" w15:restartNumberingAfterBreak="0">
    <w:nsid w:val="457C5674"/>
    <w:multiLevelType w:val="hybridMultilevel"/>
    <w:tmpl w:val="C4A6A74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4" w15:restartNumberingAfterBreak="0">
    <w:nsid w:val="467B120D"/>
    <w:multiLevelType w:val="hybridMultilevel"/>
    <w:tmpl w:val="859E96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483D16DB"/>
    <w:multiLevelType w:val="hybridMultilevel"/>
    <w:tmpl w:val="298656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4C6A3A9A"/>
    <w:multiLevelType w:val="hybridMultilevel"/>
    <w:tmpl w:val="5D4A5F9C"/>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4CE812A2"/>
    <w:multiLevelType w:val="hybridMultilevel"/>
    <w:tmpl w:val="2B0CF9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4EDA39F6"/>
    <w:multiLevelType w:val="hybridMultilevel"/>
    <w:tmpl w:val="891C6E1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9" w15:restartNumberingAfterBreak="0">
    <w:nsid w:val="51185DAF"/>
    <w:multiLevelType w:val="hybridMultilevel"/>
    <w:tmpl w:val="90381C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528157B7"/>
    <w:multiLevelType w:val="hybridMultilevel"/>
    <w:tmpl w:val="977CFDA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1" w15:restartNumberingAfterBreak="0">
    <w:nsid w:val="55CB13BB"/>
    <w:multiLevelType w:val="hybridMultilevel"/>
    <w:tmpl w:val="62084F8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57260511"/>
    <w:multiLevelType w:val="hybridMultilevel"/>
    <w:tmpl w:val="04628F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57714960"/>
    <w:multiLevelType w:val="hybridMultilevel"/>
    <w:tmpl w:val="4EDA9A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5C700147"/>
    <w:multiLevelType w:val="hybridMultilevel"/>
    <w:tmpl w:val="58DA16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5FAB7832"/>
    <w:multiLevelType w:val="hybridMultilevel"/>
    <w:tmpl w:val="0520F64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60113881"/>
    <w:multiLevelType w:val="hybridMultilevel"/>
    <w:tmpl w:val="3D289C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602F433B"/>
    <w:multiLevelType w:val="hybridMultilevel"/>
    <w:tmpl w:val="EB0CAF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69B924B0"/>
    <w:multiLevelType w:val="hybridMultilevel"/>
    <w:tmpl w:val="944800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6BF85101"/>
    <w:multiLevelType w:val="hybridMultilevel"/>
    <w:tmpl w:val="D02A6C8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70DA2996"/>
    <w:multiLevelType w:val="hybridMultilevel"/>
    <w:tmpl w:val="574459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7388693B"/>
    <w:multiLevelType w:val="hybridMultilevel"/>
    <w:tmpl w:val="9DF2FF08"/>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773C0F82"/>
    <w:multiLevelType w:val="hybridMultilevel"/>
    <w:tmpl w:val="1F8A794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7A6126F2"/>
    <w:multiLevelType w:val="hybridMultilevel"/>
    <w:tmpl w:val="932EDE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7C9D53CB"/>
    <w:multiLevelType w:val="hybridMultilevel"/>
    <w:tmpl w:val="EEF840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285476884">
    <w:abstractNumId w:val="22"/>
  </w:num>
  <w:num w:numId="2" w16cid:durableId="789787450">
    <w:abstractNumId w:val="30"/>
  </w:num>
  <w:num w:numId="3" w16cid:durableId="2053459721">
    <w:abstractNumId w:val="34"/>
  </w:num>
  <w:num w:numId="4" w16cid:durableId="138612783">
    <w:abstractNumId w:val="29"/>
  </w:num>
  <w:num w:numId="5" w16cid:durableId="1261447320">
    <w:abstractNumId w:val="10"/>
  </w:num>
  <w:num w:numId="6" w16cid:durableId="1626235495">
    <w:abstractNumId w:val="26"/>
  </w:num>
  <w:num w:numId="7" w16cid:durableId="1130439809">
    <w:abstractNumId w:val="1"/>
  </w:num>
  <w:num w:numId="8" w16cid:durableId="1188374498">
    <w:abstractNumId w:val="8"/>
  </w:num>
  <w:num w:numId="9" w16cid:durableId="1054039712">
    <w:abstractNumId w:val="19"/>
  </w:num>
  <w:num w:numId="10" w16cid:durableId="1950115831">
    <w:abstractNumId w:val="15"/>
  </w:num>
  <w:num w:numId="11" w16cid:durableId="119300397">
    <w:abstractNumId w:val="11"/>
  </w:num>
  <w:num w:numId="12" w16cid:durableId="434788462">
    <w:abstractNumId w:val="7"/>
  </w:num>
  <w:num w:numId="13" w16cid:durableId="1416167690">
    <w:abstractNumId w:val="9"/>
  </w:num>
  <w:num w:numId="14" w16cid:durableId="1634679967">
    <w:abstractNumId w:val="4"/>
  </w:num>
  <w:num w:numId="15" w16cid:durableId="175047699">
    <w:abstractNumId w:val="0"/>
  </w:num>
  <w:num w:numId="16" w16cid:durableId="788010057">
    <w:abstractNumId w:val="24"/>
  </w:num>
  <w:num w:numId="17" w16cid:durableId="1295864706">
    <w:abstractNumId w:val="21"/>
  </w:num>
  <w:num w:numId="18" w16cid:durableId="214202344">
    <w:abstractNumId w:val="27"/>
  </w:num>
  <w:num w:numId="19" w16cid:durableId="1963606816">
    <w:abstractNumId w:val="6"/>
  </w:num>
  <w:num w:numId="20" w16cid:durableId="912592257">
    <w:abstractNumId w:val="14"/>
  </w:num>
  <w:num w:numId="21" w16cid:durableId="872304717">
    <w:abstractNumId w:val="32"/>
  </w:num>
  <w:num w:numId="22" w16cid:durableId="1957249428">
    <w:abstractNumId w:val="3"/>
  </w:num>
  <w:num w:numId="23" w16cid:durableId="1097409828">
    <w:abstractNumId w:val="25"/>
  </w:num>
  <w:num w:numId="24" w16cid:durableId="48506357">
    <w:abstractNumId w:val="33"/>
  </w:num>
  <w:num w:numId="25" w16cid:durableId="1621112432">
    <w:abstractNumId w:val="5"/>
  </w:num>
  <w:num w:numId="26" w16cid:durableId="2033611017">
    <w:abstractNumId w:val="28"/>
  </w:num>
  <w:num w:numId="27" w16cid:durableId="880824966">
    <w:abstractNumId w:val="16"/>
  </w:num>
  <w:num w:numId="28" w16cid:durableId="1163621338">
    <w:abstractNumId w:val="31"/>
  </w:num>
  <w:num w:numId="29" w16cid:durableId="921111058">
    <w:abstractNumId w:val="2"/>
  </w:num>
  <w:num w:numId="30" w16cid:durableId="932127241">
    <w:abstractNumId w:val="17"/>
  </w:num>
  <w:num w:numId="31" w16cid:durableId="1379206589">
    <w:abstractNumId w:val="23"/>
  </w:num>
  <w:num w:numId="32" w16cid:durableId="1630042023">
    <w:abstractNumId w:val="20"/>
  </w:num>
  <w:num w:numId="33" w16cid:durableId="293562774">
    <w:abstractNumId w:val="13"/>
  </w:num>
  <w:num w:numId="34" w16cid:durableId="1413163494">
    <w:abstractNumId w:val="12"/>
  </w:num>
  <w:num w:numId="35" w16cid:durableId="430199104">
    <w:abstractNumId w:val="18"/>
  </w:num>
  <w:numIdMacAtCleanup w:val="26"/>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Andrew Instone-Cowie">
    <w15:presenceInfo w15:providerId="Windows Live" w15:userId="f3c07c70b02f793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val="bestFit" w:percent="157"/>
  <w:revisionView w:markup="0"/>
  <w:trackRevisions/>
  <w:defaultTabStop w:val="720"/>
  <w:evenAndOddHeaders/>
  <w:characterSpacingControl w:val="doNotCompress"/>
  <w:hdrShapeDefaults>
    <o:shapedefaults v:ext="edit" spidmax="2050"/>
    <o:shapelayout v:ext="edit">
      <o:idmap v:ext="edit" data="1"/>
    </o:shapelayout>
  </w:hdrShapeDefaults>
  <w:footnotePr>
    <w:footnote w:id="-1"/>
    <w:footnote w:id="0"/>
  </w:footnotePr>
  <w:endnotePr>
    <w:numFmt w:val="decimal"/>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3E6D21"/>
    <w:rsid w:val="00000703"/>
    <w:rsid w:val="00000A96"/>
    <w:rsid w:val="000014BC"/>
    <w:rsid w:val="00006D96"/>
    <w:rsid w:val="0001008E"/>
    <w:rsid w:val="000103DC"/>
    <w:rsid w:val="00011217"/>
    <w:rsid w:val="000134F5"/>
    <w:rsid w:val="0001379F"/>
    <w:rsid w:val="00016A73"/>
    <w:rsid w:val="00017503"/>
    <w:rsid w:val="000175E1"/>
    <w:rsid w:val="00026457"/>
    <w:rsid w:val="000276BB"/>
    <w:rsid w:val="000279CA"/>
    <w:rsid w:val="000306A5"/>
    <w:rsid w:val="00030E5F"/>
    <w:rsid w:val="00035D65"/>
    <w:rsid w:val="00037720"/>
    <w:rsid w:val="0005005F"/>
    <w:rsid w:val="000520CD"/>
    <w:rsid w:val="000542B3"/>
    <w:rsid w:val="00057FAF"/>
    <w:rsid w:val="00060914"/>
    <w:rsid w:val="00060CAF"/>
    <w:rsid w:val="0006471A"/>
    <w:rsid w:val="00065D66"/>
    <w:rsid w:val="00071B80"/>
    <w:rsid w:val="00080785"/>
    <w:rsid w:val="00083948"/>
    <w:rsid w:val="000843D0"/>
    <w:rsid w:val="00087329"/>
    <w:rsid w:val="000903D8"/>
    <w:rsid w:val="00091FBF"/>
    <w:rsid w:val="0009270C"/>
    <w:rsid w:val="00092A62"/>
    <w:rsid w:val="00094D60"/>
    <w:rsid w:val="00097412"/>
    <w:rsid w:val="000A3B23"/>
    <w:rsid w:val="000B2B8C"/>
    <w:rsid w:val="000B6C76"/>
    <w:rsid w:val="000C0ADF"/>
    <w:rsid w:val="000C1F75"/>
    <w:rsid w:val="000C2AFE"/>
    <w:rsid w:val="000C396F"/>
    <w:rsid w:val="000C5B81"/>
    <w:rsid w:val="000D219F"/>
    <w:rsid w:val="000D3235"/>
    <w:rsid w:val="000D3C5F"/>
    <w:rsid w:val="000D4B02"/>
    <w:rsid w:val="000D773F"/>
    <w:rsid w:val="000E117B"/>
    <w:rsid w:val="000E2149"/>
    <w:rsid w:val="000E3FE4"/>
    <w:rsid w:val="000E4BC6"/>
    <w:rsid w:val="000E6CD5"/>
    <w:rsid w:val="000E7515"/>
    <w:rsid w:val="000E7AE8"/>
    <w:rsid w:val="000F197E"/>
    <w:rsid w:val="000F6726"/>
    <w:rsid w:val="000F684D"/>
    <w:rsid w:val="001060D5"/>
    <w:rsid w:val="001077FA"/>
    <w:rsid w:val="00107E45"/>
    <w:rsid w:val="00110B37"/>
    <w:rsid w:val="00111092"/>
    <w:rsid w:val="00111EED"/>
    <w:rsid w:val="00112429"/>
    <w:rsid w:val="00114560"/>
    <w:rsid w:val="001242B5"/>
    <w:rsid w:val="00124D88"/>
    <w:rsid w:val="00125A57"/>
    <w:rsid w:val="001329CE"/>
    <w:rsid w:val="00133500"/>
    <w:rsid w:val="00133866"/>
    <w:rsid w:val="001346DB"/>
    <w:rsid w:val="001363EA"/>
    <w:rsid w:val="00136DDA"/>
    <w:rsid w:val="00142C50"/>
    <w:rsid w:val="00142D48"/>
    <w:rsid w:val="00143D50"/>
    <w:rsid w:val="0014461C"/>
    <w:rsid w:val="00145656"/>
    <w:rsid w:val="001468DF"/>
    <w:rsid w:val="001519A1"/>
    <w:rsid w:val="00152A9A"/>
    <w:rsid w:val="00152C2B"/>
    <w:rsid w:val="00155206"/>
    <w:rsid w:val="001562F8"/>
    <w:rsid w:val="00156DB0"/>
    <w:rsid w:val="001631DF"/>
    <w:rsid w:val="001661AB"/>
    <w:rsid w:val="00166FBD"/>
    <w:rsid w:val="00167E55"/>
    <w:rsid w:val="00170129"/>
    <w:rsid w:val="00172EEB"/>
    <w:rsid w:val="0017543C"/>
    <w:rsid w:val="00176610"/>
    <w:rsid w:val="001818BB"/>
    <w:rsid w:val="00183E7C"/>
    <w:rsid w:val="00187C41"/>
    <w:rsid w:val="001933DC"/>
    <w:rsid w:val="00196224"/>
    <w:rsid w:val="001A0864"/>
    <w:rsid w:val="001A3114"/>
    <w:rsid w:val="001B2C16"/>
    <w:rsid w:val="001B2E22"/>
    <w:rsid w:val="001B3732"/>
    <w:rsid w:val="001C5D70"/>
    <w:rsid w:val="001D08DB"/>
    <w:rsid w:val="001D0907"/>
    <w:rsid w:val="001D15CF"/>
    <w:rsid w:val="001D2322"/>
    <w:rsid w:val="001D57F7"/>
    <w:rsid w:val="001E1E40"/>
    <w:rsid w:val="001E1F78"/>
    <w:rsid w:val="001E396D"/>
    <w:rsid w:val="001E7349"/>
    <w:rsid w:val="001F4FB7"/>
    <w:rsid w:val="001F5333"/>
    <w:rsid w:val="001F5966"/>
    <w:rsid w:val="002038EB"/>
    <w:rsid w:val="00203CD1"/>
    <w:rsid w:val="00211292"/>
    <w:rsid w:val="0021223B"/>
    <w:rsid w:val="00212D29"/>
    <w:rsid w:val="00215D7E"/>
    <w:rsid w:val="00215F07"/>
    <w:rsid w:val="002229FA"/>
    <w:rsid w:val="00224F10"/>
    <w:rsid w:val="00226107"/>
    <w:rsid w:val="002301A9"/>
    <w:rsid w:val="00231358"/>
    <w:rsid w:val="00231FFE"/>
    <w:rsid w:val="002368EA"/>
    <w:rsid w:val="002437BA"/>
    <w:rsid w:val="00251800"/>
    <w:rsid w:val="00256E3C"/>
    <w:rsid w:val="00257834"/>
    <w:rsid w:val="00263CEE"/>
    <w:rsid w:val="002645C5"/>
    <w:rsid w:val="002663FF"/>
    <w:rsid w:val="002665B2"/>
    <w:rsid w:val="0027272C"/>
    <w:rsid w:val="002742F0"/>
    <w:rsid w:val="00274F21"/>
    <w:rsid w:val="00276DDE"/>
    <w:rsid w:val="00280E0D"/>
    <w:rsid w:val="00282CFC"/>
    <w:rsid w:val="00283898"/>
    <w:rsid w:val="00283A0F"/>
    <w:rsid w:val="00285ABD"/>
    <w:rsid w:val="002871BD"/>
    <w:rsid w:val="00287E84"/>
    <w:rsid w:val="0029215C"/>
    <w:rsid w:val="002930DA"/>
    <w:rsid w:val="002937EE"/>
    <w:rsid w:val="00297EA5"/>
    <w:rsid w:val="002A13A3"/>
    <w:rsid w:val="002A44F4"/>
    <w:rsid w:val="002A4E47"/>
    <w:rsid w:val="002B0B68"/>
    <w:rsid w:val="002B3BDA"/>
    <w:rsid w:val="002B3F80"/>
    <w:rsid w:val="002B672E"/>
    <w:rsid w:val="002B774F"/>
    <w:rsid w:val="002B7A19"/>
    <w:rsid w:val="002B7C93"/>
    <w:rsid w:val="002B7EE5"/>
    <w:rsid w:val="002C2E75"/>
    <w:rsid w:val="002E1C6E"/>
    <w:rsid w:val="002E5A4F"/>
    <w:rsid w:val="002E6732"/>
    <w:rsid w:val="002F37C2"/>
    <w:rsid w:val="002F5000"/>
    <w:rsid w:val="002F5C4D"/>
    <w:rsid w:val="002F67A6"/>
    <w:rsid w:val="002F6FC7"/>
    <w:rsid w:val="002F7989"/>
    <w:rsid w:val="002F7CAE"/>
    <w:rsid w:val="003105FB"/>
    <w:rsid w:val="00312C51"/>
    <w:rsid w:val="00314976"/>
    <w:rsid w:val="0032060D"/>
    <w:rsid w:val="00322AAC"/>
    <w:rsid w:val="00325B20"/>
    <w:rsid w:val="00326979"/>
    <w:rsid w:val="003300EC"/>
    <w:rsid w:val="003313E0"/>
    <w:rsid w:val="0033210B"/>
    <w:rsid w:val="003330E9"/>
    <w:rsid w:val="0034409E"/>
    <w:rsid w:val="00344B53"/>
    <w:rsid w:val="003455F9"/>
    <w:rsid w:val="00351C18"/>
    <w:rsid w:val="00352673"/>
    <w:rsid w:val="003545D0"/>
    <w:rsid w:val="00355F79"/>
    <w:rsid w:val="00357DAC"/>
    <w:rsid w:val="00357EE3"/>
    <w:rsid w:val="00364667"/>
    <w:rsid w:val="0037402A"/>
    <w:rsid w:val="0037469B"/>
    <w:rsid w:val="00374BB5"/>
    <w:rsid w:val="00375324"/>
    <w:rsid w:val="00376237"/>
    <w:rsid w:val="00376386"/>
    <w:rsid w:val="00376625"/>
    <w:rsid w:val="00376881"/>
    <w:rsid w:val="00380F33"/>
    <w:rsid w:val="0038103D"/>
    <w:rsid w:val="00382709"/>
    <w:rsid w:val="00393B25"/>
    <w:rsid w:val="00395444"/>
    <w:rsid w:val="003A018A"/>
    <w:rsid w:val="003A0C36"/>
    <w:rsid w:val="003A1049"/>
    <w:rsid w:val="003A2065"/>
    <w:rsid w:val="003A26C7"/>
    <w:rsid w:val="003A2793"/>
    <w:rsid w:val="003A28B0"/>
    <w:rsid w:val="003A3D10"/>
    <w:rsid w:val="003B40EC"/>
    <w:rsid w:val="003B6A4C"/>
    <w:rsid w:val="003B6F74"/>
    <w:rsid w:val="003B7101"/>
    <w:rsid w:val="003C1C2C"/>
    <w:rsid w:val="003C320E"/>
    <w:rsid w:val="003C52F3"/>
    <w:rsid w:val="003D5EC0"/>
    <w:rsid w:val="003D7BE9"/>
    <w:rsid w:val="003E1857"/>
    <w:rsid w:val="003E2C39"/>
    <w:rsid w:val="003E2F7D"/>
    <w:rsid w:val="003E6321"/>
    <w:rsid w:val="003E6D21"/>
    <w:rsid w:val="003E7B9B"/>
    <w:rsid w:val="003E7E0F"/>
    <w:rsid w:val="003F1EC6"/>
    <w:rsid w:val="00405050"/>
    <w:rsid w:val="004055D3"/>
    <w:rsid w:val="004079B5"/>
    <w:rsid w:val="00407C92"/>
    <w:rsid w:val="00411143"/>
    <w:rsid w:val="00412002"/>
    <w:rsid w:val="00413118"/>
    <w:rsid w:val="00413F10"/>
    <w:rsid w:val="00424328"/>
    <w:rsid w:val="004304DB"/>
    <w:rsid w:val="004311E8"/>
    <w:rsid w:val="00431655"/>
    <w:rsid w:val="00432304"/>
    <w:rsid w:val="004344A1"/>
    <w:rsid w:val="0043570E"/>
    <w:rsid w:val="00436A53"/>
    <w:rsid w:val="00437796"/>
    <w:rsid w:val="004402CA"/>
    <w:rsid w:val="004408BF"/>
    <w:rsid w:val="0044502E"/>
    <w:rsid w:val="0044536A"/>
    <w:rsid w:val="00445C76"/>
    <w:rsid w:val="00455F46"/>
    <w:rsid w:val="004614DE"/>
    <w:rsid w:val="0046319A"/>
    <w:rsid w:val="00466CAD"/>
    <w:rsid w:val="00470523"/>
    <w:rsid w:val="00475513"/>
    <w:rsid w:val="004756F5"/>
    <w:rsid w:val="00476E07"/>
    <w:rsid w:val="004776A2"/>
    <w:rsid w:val="00483BB7"/>
    <w:rsid w:val="004856C5"/>
    <w:rsid w:val="00485DDC"/>
    <w:rsid w:val="00492AE5"/>
    <w:rsid w:val="00493697"/>
    <w:rsid w:val="0049533D"/>
    <w:rsid w:val="004A04C9"/>
    <w:rsid w:val="004A1829"/>
    <w:rsid w:val="004A19E5"/>
    <w:rsid w:val="004A3B22"/>
    <w:rsid w:val="004A5B04"/>
    <w:rsid w:val="004A7011"/>
    <w:rsid w:val="004B0FDE"/>
    <w:rsid w:val="004B1553"/>
    <w:rsid w:val="004B3E3A"/>
    <w:rsid w:val="004B4F9B"/>
    <w:rsid w:val="004B5029"/>
    <w:rsid w:val="004B72AD"/>
    <w:rsid w:val="004C27F1"/>
    <w:rsid w:val="004C342C"/>
    <w:rsid w:val="004C42A5"/>
    <w:rsid w:val="004C7E86"/>
    <w:rsid w:val="004D2501"/>
    <w:rsid w:val="004D4CD3"/>
    <w:rsid w:val="004D639C"/>
    <w:rsid w:val="004D7582"/>
    <w:rsid w:val="004E0108"/>
    <w:rsid w:val="004E080F"/>
    <w:rsid w:val="004E19AE"/>
    <w:rsid w:val="004E23E2"/>
    <w:rsid w:val="004E2986"/>
    <w:rsid w:val="004E3C76"/>
    <w:rsid w:val="004E57EF"/>
    <w:rsid w:val="004F084A"/>
    <w:rsid w:val="004F0F66"/>
    <w:rsid w:val="004F1145"/>
    <w:rsid w:val="004F3A7E"/>
    <w:rsid w:val="004F644B"/>
    <w:rsid w:val="00500527"/>
    <w:rsid w:val="00503B9B"/>
    <w:rsid w:val="005042AB"/>
    <w:rsid w:val="00506102"/>
    <w:rsid w:val="005115DD"/>
    <w:rsid w:val="0051426B"/>
    <w:rsid w:val="00514E8C"/>
    <w:rsid w:val="00520540"/>
    <w:rsid w:val="00524404"/>
    <w:rsid w:val="00527599"/>
    <w:rsid w:val="00530DD5"/>
    <w:rsid w:val="00537138"/>
    <w:rsid w:val="005379B9"/>
    <w:rsid w:val="00537B70"/>
    <w:rsid w:val="0054223B"/>
    <w:rsid w:val="00542E76"/>
    <w:rsid w:val="00544CBF"/>
    <w:rsid w:val="0055296A"/>
    <w:rsid w:val="00557FB7"/>
    <w:rsid w:val="0056516D"/>
    <w:rsid w:val="00565E97"/>
    <w:rsid w:val="0056613E"/>
    <w:rsid w:val="00570EE7"/>
    <w:rsid w:val="005713E3"/>
    <w:rsid w:val="00571596"/>
    <w:rsid w:val="00572583"/>
    <w:rsid w:val="00584A9D"/>
    <w:rsid w:val="00592C85"/>
    <w:rsid w:val="00593725"/>
    <w:rsid w:val="005972DB"/>
    <w:rsid w:val="005A241E"/>
    <w:rsid w:val="005A56D1"/>
    <w:rsid w:val="005B1C6D"/>
    <w:rsid w:val="005B6B50"/>
    <w:rsid w:val="005B6D89"/>
    <w:rsid w:val="005C2081"/>
    <w:rsid w:val="005D0F57"/>
    <w:rsid w:val="005D1819"/>
    <w:rsid w:val="005D2D99"/>
    <w:rsid w:val="005D3B0A"/>
    <w:rsid w:val="005E0537"/>
    <w:rsid w:val="005E09F9"/>
    <w:rsid w:val="005E14A6"/>
    <w:rsid w:val="005E1F4A"/>
    <w:rsid w:val="005E47F9"/>
    <w:rsid w:val="005F2FD4"/>
    <w:rsid w:val="005F49F3"/>
    <w:rsid w:val="005F5863"/>
    <w:rsid w:val="005F77C3"/>
    <w:rsid w:val="0060312C"/>
    <w:rsid w:val="00604085"/>
    <w:rsid w:val="00604881"/>
    <w:rsid w:val="0061073A"/>
    <w:rsid w:val="006128A1"/>
    <w:rsid w:val="00612921"/>
    <w:rsid w:val="00612F36"/>
    <w:rsid w:val="00612FA9"/>
    <w:rsid w:val="00614224"/>
    <w:rsid w:val="006173D7"/>
    <w:rsid w:val="00620856"/>
    <w:rsid w:val="00621BC0"/>
    <w:rsid w:val="0062540C"/>
    <w:rsid w:val="00631198"/>
    <w:rsid w:val="006316C5"/>
    <w:rsid w:val="006350AF"/>
    <w:rsid w:val="0064239D"/>
    <w:rsid w:val="00644B80"/>
    <w:rsid w:val="00646DF5"/>
    <w:rsid w:val="00647DBA"/>
    <w:rsid w:val="00650ABB"/>
    <w:rsid w:val="006561AB"/>
    <w:rsid w:val="00656B1E"/>
    <w:rsid w:val="00666B73"/>
    <w:rsid w:val="00667773"/>
    <w:rsid w:val="006708BA"/>
    <w:rsid w:val="00671D64"/>
    <w:rsid w:val="00672C50"/>
    <w:rsid w:val="006734D2"/>
    <w:rsid w:val="00677FFD"/>
    <w:rsid w:val="00681D68"/>
    <w:rsid w:val="00686BAE"/>
    <w:rsid w:val="00687725"/>
    <w:rsid w:val="00693D16"/>
    <w:rsid w:val="006958B3"/>
    <w:rsid w:val="0069605D"/>
    <w:rsid w:val="006975F8"/>
    <w:rsid w:val="006A02C6"/>
    <w:rsid w:val="006A710F"/>
    <w:rsid w:val="006A7E4C"/>
    <w:rsid w:val="006B06AB"/>
    <w:rsid w:val="006B15EE"/>
    <w:rsid w:val="006B31BA"/>
    <w:rsid w:val="006B3B40"/>
    <w:rsid w:val="006B65C2"/>
    <w:rsid w:val="006B7D4A"/>
    <w:rsid w:val="006B7EE2"/>
    <w:rsid w:val="006C0468"/>
    <w:rsid w:val="006C1816"/>
    <w:rsid w:val="006C2C39"/>
    <w:rsid w:val="006C4748"/>
    <w:rsid w:val="006C4A3A"/>
    <w:rsid w:val="006C637F"/>
    <w:rsid w:val="006D1561"/>
    <w:rsid w:val="006D1C30"/>
    <w:rsid w:val="006E0931"/>
    <w:rsid w:val="006E422A"/>
    <w:rsid w:val="006E5727"/>
    <w:rsid w:val="006F08A8"/>
    <w:rsid w:val="006F47FB"/>
    <w:rsid w:val="006F4AE0"/>
    <w:rsid w:val="006F74F0"/>
    <w:rsid w:val="006F7DB7"/>
    <w:rsid w:val="007023D1"/>
    <w:rsid w:val="0070333A"/>
    <w:rsid w:val="007054A4"/>
    <w:rsid w:val="00705901"/>
    <w:rsid w:val="007077FF"/>
    <w:rsid w:val="00712D31"/>
    <w:rsid w:val="00714478"/>
    <w:rsid w:val="0071502F"/>
    <w:rsid w:val="00715718"/>
    <w:rsid w:val="007214A0"/>
    <w:rsid w:val="00721E34"/>
    <w:rsid w:val="00724660"/>
    <w:rsid w:val="007314EE"/>
    <w:rsid w:val="0073358F"/>
    <w:rsid w:val="00733A4D"/>
    <w:rsid w:val="00736C53"/>
    <w:rsid w:val="0073712C"/>
    <w:rsid w:val="00740E9D"/>
    <w:rsid w:val="007426D0"/>
    <w:rsid w:val="0074395E"/>
    <w:rsid w:val="00745D9B"/>
    <w:rsid w:val="00746FAD"/>
    <w:rsid w:val="00750C72"/>
    <w:rsid w:val="00752607"/>
    <w:rsid w:val="00753436"/>
    <w:rsid w:val="00756131"/>
    <w:rsid w:val="007564FC"/>
    <w:rsid w:val="00760735"/>
    <w:rsid w:val="0076349F"/>
    <w:rsid w:val="007639F0"/>
    <w:rsid w:val="00777A4E"/>
    <w:rsid w:val="00781F35"/>
    <w:rsid w:val="00783608"/>
    <w:rsid w:val="007837A3"/>
    <w:rsid w:val="0078474A"/>
    <w:rsid w:val="00787764"/>
    <w:rsid w:val="00790655"/>
    <w:rsid w:val="0079138A"/>
    <w:rsid w:val="00794151"/>
    <w:rsid w:val="007964CF"/>
    <w:rsid w:val="00797994"/>
    <w:rsid w:val="00797B39"/>
    <w:rsid w:val="00797DB8"/>
    <w:rsid w:val="00797E30"/>
    <w:rsid w:val="007A0C7C"/>
    <w:rsid w:val="007A1D88"/>
    <w:rsid w:val="007A4ECF"/>
    <w:rsid w:val="007A5B4D"/>
    <w:rsid w:val="007A69A4"/>
    <w:rsid w:val="007A7BD6"/>
    <w:rsid w:val="007B0911"/>
    <w:rsid w:val="007B6FBF"/>
    <w:rsid w:val="007B7AEC"/>
    <w:rsid w:val="007C3A2A"/>
    <w:rsid w:val="007D5EFC"/>
    <w:rsid w:val="007D69D5"/>
    <w:rsid w:val="007D6DD5"/>
    <w:rsid w:val="007D71D0"/>
    <w:rsid w:val="007E1723"/>
    <w:rsid w:val="007E2E9A"/>
    <w:rsid w:val="007E37F0"/>
    <w:rsid w:val="007E3D03"/>
    <w:rsid w:val="007E3F59"/>
    <w:rsid w:val="007E43DD"/>
    <w:rsid w:val="007E4CA5"/>
    <w:rsid w:val="007F0F07"/>
    <w:rsid w:val="007F17FA"/>
    <w:rsid w:val="007F2193"/>
    <w:rsid w:val="007F3572"/>
    <w:rsid w:val="007F788B"/>
    <w:rsid w:val="007F7E8A"/>
    <w:rsid w:val="008000C0"/>
    <w:rsid w:val="00803592"/>
    <w:rsid w:val="00804988"/>
    <w:rsid w:val="00806B26"/>
    <w:rsid w:val="00811CBE"/>
    <w:rsid w:val="0081281D"/>
    <w:rsid w:val="008131E3"/>
    <w:rsid w:val="0081434A"/>
    <w:rsid w:val="00814FDE"/>
    <w:rsid w:val="00817250"/>
    <w:rsid w:val="008224DB"/>
    <w:rsid w:val="00827219"/>
    <w:rsid w:val="008303AA"/>
    <w:rsid w:val="00830835"/>
    <w:rsid w:val="008326A6"/>
    <w:rsid w:val="008329F9"/>
    <w:rsid w:val="008337DF"/>
    <w:rsid w:val="00835317"/>
    <w:rsid w:val="00840B8C"/>
    <w:rsid w:val="00841C2B"/>
    <w:rsid w:val="00843EE4"/>
    <w:rsid w:val="00844DBE"/>
    <w:rsid w:val="008450F9"/>
    <w:rsid w:val="008458D2"/>
    <w:rsid w:val="00852E7A"/>
    <w:rsid w:val="00853170"/>
    <w:rsid w:val="008533D1"/>
    <w:rsid w:val="0085346D"/>
    <w:rsid w:val="00855F08"/>
    <w:rsid w:val="00857896"/>
    <w:rsid w:val="00857E9E"/>
    <w:rsid w:val="00861139"/>
    <w:rsid w:val="00871D89"/>
    <w:rsid w:val="0087584D"/>
    <w:rsid w:val="008759C7"/>
    <w:rsid w:val="008772AE"/>
    <w:rsid w:val="00877B5C"/>
    <w:rsid w:val="00882400"/>
    <w:rsid w:val="00884FDA"/>
    <w:rsid w:val="00887BF9"/>
    <w:rsid w:val="008911A3"/>
    <w:rsid w:val="0089136C"/>
    <w:rsid w:val="00894BA1"/>
    <w:rsid w:val="008A236E"/>
    <w:rsid w:val="008A35FF"/>
    <w:rsid w:val="008B0EA2"/>
    <w:rsid w:val="008B2177"/>
    <w:rsid w:val="008B2351"/>
    <w:rsid w:val="008B46DB"/>
    <w:rsid w:val="008B621C"/>
    <w:rsid w:val="008B71E7"/>
    <w:rsid w:val="008B7CE4"/>
    <w:rsid w:val="008B7DA0"/>
    <w:rsid w:val="008C6543"/>
    <w:rsid w:val="008C7A7F"/>
    <w:rsid w:val="008D144A"/>
    <w:rsid w:val="008E059E"/>
    <w:rsid w:val="008E3B38"/>
    <w:rsid w:val="008E418D"/>
    <w:rsid w:val="008E7853"/>
    <w:rsid w:val="008E7D1B"/>
    <w:rsid w:val="008F0E54"/>
    <w:rsid w:val="008F3A7A"/>
    <w:rsid w:val="008F3DF9"/>
    <w:rsid w:val="008F5297"/>
    <w:rsid w:val="008F67D7"/>
    <w:rsid w:val="008F7177"/>
    <w:rsid w:val="0090134D"/>
    <w:rsid w:val="009030AD"/>
    <w:rsid w:val="00917E91"/>
    <w:rsid w:val="00924AB5"/>
    <w:rsid w:val="00927EE7"/>
    <w:rsid w:val="009336E2"/>
    <w:rsid w:val="0093516A"/>
    <w:rsid w:val="00936DEF"/>
    <w:rsid w:val="009438BD"/>
    <w:rsid w:val="0095033B"/>
    <w:rsid w:val="00953C16"/>
    <w:rsid w:val="0095679A"/>
    <w:rsid w:val="00961938"/>
    <w:rsid w:val="00962E8D"/>
    <w:rsid w:val="009642B2"/>
    <w:rsid w:val="009656B9"/>
    <w:rsid w:val="00966018"/>
    <w:rsid w:val="00970EDC"/>
    <w:rsid w:val="00973DB9"/>
    <w:rsid w:val="009746F9"/>
    <w:rsid w:val="009750D1"/>
    <w:rsid w:val="00975A82"/>
    <w:rsid w:val="00980ED9"/>
    <w:rsid w:val="00987488"/>
    <w:rsid w:val="00990D1C"/>
    <w:rsid w:val="0099187C"/>
    <w:rsid w:val="0099187D"/>
    <w:rsid w:val="009935F4"/>
    <w:rsid w:val="00994514"/>
    <w:rsid w:val="009A575D"/>
    <w:rsid w:val="009B27F9"/>
    <w:rsid w:val="009B2B07"/>
    <w:rsid w:val="009B47B0"/>
    <w:rsid w:val="009B5EC6"/>
    <w:rsid w:val="009B5FE2"/>
    <w:rsid w:val="009B7054"/>
    <w:rsid w:val="009C0ED9"/>
    <w:rsid w:val="009C36BF"/>
    <w:rsid w:val="009C6B62"/>
    <w:rsid w:val="009D4451"/>
    <w:rsid w:val="009D5CA6"/>
    <w:rsid w:val="009D705A"/>
    <w:rsid w:val="009E107B"/>
    <w:rsid w:val="009E4601"/>
    <w:rsid w:val="009E4668"/>
    <w:rsid w:val="009E4E3F"/>
    <w:rsid w:val="009F0812"/>
    <w:rsid w:val="009F32C4"/>
    <w:rsid w:val="009F3FAB"/>
    <w:rsid w:val="009F5001"/>
    <w:rsid w:val="00A001B0"/>
    <w:rsid w:val="00A02E53"/>
    <w:rsid w:val="00A061B4"/>
    <w:rsid w:val="00A10BC2"/>
    <w:rsid w:val="00A13BF5"/>
    <w:rsid w:val="00A14AB7"/>
    <w:rsid w:val="00A15557"/>
    <w:rsid w:val="00A2147D"/>
    <w:rsid w:val="00A21BA1"/>
    <w:rsid w:val="00A22206"/>
    <w:rsid w:val="00A228E9"/>
    <w:rsid w:val="00A22B29"/>
    <w:rsid w:val="00A242A8"/>
    <w:rsid w:val="00A33666"/>
    <w:rsid w:val="00A34494"/>
    <w:rsid w:val="00A35396"/>
    <w:rsid w:val="00A357C8"/>
    <w:rsid w:val="00A37861"/>
    <w:rsid w:val="00A450E9"/>
    <w:rsid w:val="00A46E0E"/>
    <w:rsid w:val="00A50D46"/>
    <w:rsid w:val="00A520C5"/>
    <w:rsid w:val="00A55A46"/>
    <w:rsid w:val="00A61E77"/>
    <w:rsid w:val="00A62A0F"/>
    <w:rsid w:val="00A70B19"/>
    <w:rsid w:val="00A72C76"/>
    <w:rsid w:val="00A764ED"/>
    <w:rsid w:val="00A7651F"/>
    <w:rsid w:val="00A77120"/>
    <w:rsid w:val="00A81427"/>
    <w:rsid w:val="00A871C0"/>
    <w:rsid w:val="00A93DF4"/>
    <w:rsid w:val="00A960F8"/>
    <w:rsid w:val="00A964DD"/>
    <w:rsid w:val="00A97D27"/>
    <w:rsid w:val="00AA0E6C"/>
    <w:rsid w:val="00AA49A8"/>
    <w:rsid w:val="00AA4FD7"/>
    <w:rsid w:val="00AA6BF6"/>
    <w:rsid w:val="00AB3F75"/>
    <w:rsid w:val="00AB7F72"/>
    <w:rsid w:val="00AC1650"/>
    <w:rsid w:val="00AC40D2"/>
    <w:rsid w:val="00AC5B4C"/>
    <w:rsid w:val="00AC78CA"/>
    <w:rsid w:val="00AD0901"/>
    <w:rsid w:val="00AD09B7"/>
    <w:rsid w:val="00AD4B47"/>
    <w:rsid w:val="00AD4C07"/>
    <w:rsid w:val="00AD4EB0"/>
    <w:rsid w:val="00AE2D6A"/>
    <w:rsid w:val="00AE4E75"/>
    <w:rsid w:val="00AE6363"/>
    <w:rsid w:val="00AF40F7"/>
    <w:rsid w:val="00AF618E"/>
    <w:rsid w:val="00AF683D"/>
    <w:rsid w:val="00AF72D9"/>
    <w:rsid w:val="00B0640D"/>
    <w:rsid w:val="00B071A3"/>
    <w:rsid w:val="00B1151E"/>
    <w:rsid w:val="00B25124"/>
    <w:rsid w:val="00B30973"/>
    <w:rsid w:val="00B33E7E"/>
    <w:rsid w:val="00B36828"/>
    <w:rsid w:val="00B46AB5"/>
    <w:rsid w:val="00B4736C"/>
    <w:rsid w:val="00B513CB"/>
    <w:rsid w:val="00B52FFB"/>
    <w:rsid w:val="00B5557C"/>
    <w:rsid w:val="00B555B9"/>
    <w:rsid w:val="00B56143"/>
    <w:rsid w:val="00B62195"/>
    <w:rsid w:val="00B62BA1"/>
    <w:rsid w:val="00B64158"/>
    <w:rsid w:val="00B64BA0"/>
    <w:rsid w:val="00B65B84"/>
    <w:rsid w:val="00B7092D"/>
    <w:rsid w:val="00B7322D"/>
    <w:rsid w:val="00B74644"/>
    <w:rsid w:val="00B7533B"/>
    <w:rsid w:val="00B75510"/>
    <w:rsid w:val="00B76689"/>
    <w:rsid w:val="00B76F90"/>
    <w:rsid w:val="00B81758"/>
    <w:rsid w:val="00B836FB"/>
    <w:rsid w:val="00B8755F"/>
    <w:rsid w:val="00B90DE3"/>
    <w:rsid w:val="00B911AA"/>
    <w:rsid w:val="00B9287A"/>
    <w:rsid w:val="00B92A92"/>
    <w:rsid w:val="00B93231"/>
    <w:rsid w:val="00B96BEE"/>
    <w:rsid w:val="00BA08DE"/>
    <w:rsid w:val="00BA093F"/>
    <w:rsid w:val="00BA1450"/>
    <w:rsid w:val="00BA65E4"/>
    <w:rsid w:val="00BB578F"/>
    <w:rsid w:val="00BB5DB9"/>
    <w:rsid w:val="00BB6D5C"/>
    <w:rsid w:val="00BC0C02"/>
    <w:rsid w:val="00BC22EA"/>
    <w:rsid w:val="00BC75A4"/>
    <w:rsid w:val="00BD116B"/>
    <w:rsid w:val="00BD25FB"/>
    <w:rsid w:val="00BD5CAC"/>
    <w:rsid w:val="00BD7089"/>
    <w:rsid w:val="00BE0C5F"/>
    <w:rsid w:val="00BE358B"/>
    <w:rsid w:val="00BE3CD0"/>
    <w:rsid w:val="00BE5731"/>
    <w:rsid w:val="00BE687C"/>
    <w:rsid w:val="00BF30B8"/>
    <w:rsid w:val="00C01377"/>
    <w:rsid w:val="00C02560"/>
    <w:rsid w:val="00C02830"/>
    <w:rsid w:val="00C03C6E"/>
    <w:rsid w:val="00C077C5"/>
    <w:rsid w:val="00C146CF"/>
    <w:rsid w:val="00C14E3C"/>
    <w:rsid w:val="00C15FE4"/>
    <w:rsid w:val="00C16666"/>
    <w:rsid w:val="00C23EE2"/>
    <w:rsid w:val="00C26866"/>
    <w:rsid w:val="00C2783A"/>
    <w:rsid w:val="00C30F94"/>
    <w:rsid w:val="00C33018"/>
    <w:rsid w:val="00C3508E"/>
    <w:rsid w:val="00C367D9"/>
    <w:rsid w:val="00C375BF"/>
    <w:rsid w:val="00C37C0C"/>
    <w:rsid w:val="00C503E2"/>
    <w:rsid w:val="00C508EE"/>
    <w:rsid w:val="00C5143D"/>
    <w:rsid w:val="00C55B4E"/>
    <w:rsid w:val="00C64E35"/>
    <w:rsid w:val="00C71FF5"/>
    <w:rsid w:val="00C733DC"/>
    <w:rsid w:val="00C76C15"/>
    <w:rsid w:val="00C7795F"/>
    <w:rsid w:val="00C84899"/>
    <w:rsid w:val="00C854F0"/>
    <w:rsid w:val="00C9246B"/>
    <w:rsid w:val="00C9401E"/>
    <w:rsid w:val="00C94427"/>
    <w:rsid w:val="00C9540A"/>
    <w:rsid w:val="00C976A0"/>
    <w:rsid w:val="00CA10C5"/>
    <w:rsid w:val="00CA2473"/>
    <w:rsid w:val="00CA2912"/>
    <w:rsid w:val="00CA299B"/>
    <w:rsid w:val="00CA2D50"/>
    <w:rsid w:val="00CA2E9E"/>
    <w:rsid w:val="00CB0A05"/>
    <w:rsid w:val="00CB203A"/>
    <w:rsid w:val="00CB2A64"/>
    <w:rsid w:val="00CB38C5"/>
    <w:rsid w:val="00CB469A"/>
    <w:rsid w:val="00CB5FC9"/>
    <w:rsid w:val="00CB7045"/>
    <w:rsid w:val="00CC3025"/>
    <w:rsid w:val="00CC4315"/>
    <w:rsid w:val="00CD4E00"/>
    <w:rsid w:val="00CD768A"/>
    <w:rsid w:val="00CE0F0B"/>
    <w:rsid w:val="00CF28E1"/>
    <w:rsid w:val="00CF647B"/>
    <w:rsid w:val="00CF6D73"/>
    <w:rsid w:val="00D02421"/>
    <w:rsid w:val="00D03205"/>
    <w:rsid w:val="00D07519"/>
    <w:rsid w:val="00D1085C"/>
    <w:rsid w:val="00D11C8E"/>
    <w:rsid w:val="00D15F53"/>
    <w:rsid w:val="00D16725"/>
    <w:rsid w:val="00D16863"/>
    <w:rsid w:val="00D16CF7"/>
    <w:rsid w:val="00D2043A"/>
    <w:rsid w:val="00D21C1D"/>
    <w:rsid w:val="00D230DD"/>
    <w:rsid w:val="00D23245"/>
    <w:rsid w:val="00D24C94"/>
    <w:rsid w:val="00D2518F"/>
    <w:rsid w:val="00D27B45"/>
    <w:rsid w:val="00D30D7C"/>
    <w:rsid w:val="00D317F8"/>
    <w:rsid w:val="00D3619F"/>
    <w:rsid w:val="00D36A92"/>
    <w:rsid w:val="00D378D7"/>
    <w:rsid w:val="00D40C92"/>
    <w:rsid w:val="00D42F4F"/>
    <w:rsid w:val="00D50639"/>
    <w:rsid w:val="00D51E99"/>
    <w:rsid w:val="00D525A7"/>
    <w:rsid w:val="00D52F9C"/>
    <w:rsid w:val="00D54498"/>
    <w:rsid w:val="00D55A61"/>
    <w:rsid w:val="00D57358"/>
    <w:rsid w:val="00D700EA"/>
    <w:rsid w:val="00D717AA"/>
    <w:rsid w:val="00D736D6"/>
    <w:rsid w:val="00D81B86"/>
    <w:rsid w:val="00D81E25"/>
    <w:rsid w:val="00D8238D"/>
    <w:rsid w:val="00D85978"/>
    <w:rsid w:val="00D859C8"/>
    <w:rsid w:val="00D95B3F"/>
    <w:rsid w:val="00DA1732"/>
    <w:rsid w:val="00DA4419"/>
    <w:rsid w:val="00DA557F"/>
    <w:rsid w:val="00DA5E27"/>
    <w:rsid w:val="00DA65F1"/>
    <w:rsid w:val="00DA711C"/>
    <w:rsid w:val="00DB1558"/>
    <w:rsid w:val="00DB2BC9"/>
    <w:rsid w:val="00DB3065"/>
    <w:rsid w:val="00DB6478"/>
    <w:rsid w:val="00DB657C"/>
    <w:rsid w:val="00DC03A1"/>
    <w:rsid w:val="00DC3B5F"/>
    <w:rsid w:val="00DC3C21"/>
    <w:rsid w:val="00DC5316"/>
    <w:rsid w:val="00DC6AE5"/>
    <w:rsid w:val="00DD2547"/>
    <w:rsid w:val="00DD60CE"/>
    <w:rsid w:val="00DD635C"/>
    <w:rsid w:val="00DE5FF8"/>
    <w:rsid w:val="00DF056B"/>
    <w:rsid w:val="00DF18A0"/>
    <w:rsid w:val="00DF1BEF"/>
    <w:rsid w:val="00DF3BEB"/>
    <w:rsid w:val="00DF3D47"/>
    <w:rsid w:val="00DF5A6B"/>
    <w:rsid w:val="00DF74BA"/>
    <w:rsid w:val="00DF75D5"/>
    <w:rsid w:val="00E0584C"/>
    <w:rsid w:val="00E0692F"/>
    <w:rsid w:val="00E06C8A"/>
    <w:rsid w:val="00E11DDF"/>
    <w:rsid w:val="00E152BA"/>
    <w:rsid w:val="00E15E30"/>
    <w:rsid w:val="00E202D6"/>
    <w:rsid w:val="00E21E80"/>
    <w:rsid w:val="00E22AAD"/>
    <w:rsid w:val="00E2398C"/>
    <w:rsid w:val="00E23D8C"/>
    <w:rsid w:val="00E25716"/>
    <w:rsid w:val="00E27643"/>
    <w:rsid w:val="00E35643"/>
    <w:rsid w:val="00E35852"/>
    <w:rsid w:val="00E377C0"/>
    <w:rsid w:val="00E410E3"/>
    <w:rsid w:val="00E442F2"/>
    <w:rsid w:val="00E5198C"/>
    <w:rsid w:val="00E52D99"/>
    <w:rsid w:val="00E63440"/>
    <w:rsid w:val="00E648FC"/>
    <w:rsid w:val="00E6503D"/>
    <w:rsid w:val="00E65397"/>
    <w:rsid w:val="00E667C9"/>
    <w:rsid w:val="00E71675"/>
    <w:rsid w:val="00E71E71"/>
    <w:rsid w:val="00E72B38"/>
    <w:rsid w:val="00E76876"/>
    <w:rsid w:val="00E76CA8"/>
    <w:rsid w:val="00E804E5"/>
    <w:rsid w:val="00E832C8"/>
    <w:rsid w:val="00E833F3"/>
    <w:rsid w:val="00E83890"/>
    <w:rsid w:val="00E839AD"/>
    <w:rsid w:val="00E848FD"/>
    <w:rsid w:val="00E8494B"/>
    <w:rsid w:val="00E8519D"/>
    <w:rsid w:val="00E856B8"/>
    <w:rsid w:val="00E906D4"/>
    <w:rsid w:val="00E91616"/>
    <w:rsid w:val="00E922A5"/>
    <w:rsid w:val="00EA10C5"/>
    <w:rsid w:val="00EA2591"/>
    <w:rsid w:val="00EA287C"/>
    <w:rsid w:val="00EA451C"/>
    <w:rsid w:val="00EA79DD"/>
    <w:rsid w:val="00EA7EB9"/>
    <w:rsid w:val="00EB275E"/>
    <w:rsid w:val="00EB2E10"/>
    <w:rsid w:val="00EB7440"/>
    <w:rsid w:val="00EC1EB4"/>
    <w:rsid w:val="00EC7D52"/>
    <w:rsid w:val="00ED015A"/>
    <w:rsid w:val="00ED695F"/>
    <w:rsid w:val="00EE1743"/>
    <w:rsid w:val="00EE1BC3"/>
    <w:rsid w:val="00EE5574"/>
    <w:rsid w:val="00EE56CB"/>
    <w:rsid w:val="00EE7DD4"/>
    <w:rsid w:val="00EF060B"/>
    <w:rsid w:val="00EF15A5"/>
    <w:rsid w:val="00EF4540"/>
    <w:rsid w:val="00F002DD"/>
    <w:rsid w:val="00F10033"/>
    <w:rsid w:val="00F10EC4"/>
    <w:rsid w:val="00F13535"/>
    <w:rsid w:val="00F14ACA"/>
    <w:rsid w:val="00F159D2"/>
    <w:rsid w:val="00F224B4"/>
    <w:rsid w:val="00F2560A"/>
    <w:rsid w:val="00F264BD"/>
    <w:rsid w:val="00F32849"/>
    <w:rsid w:val="00F34B4A"/>
    <w:rsid w:val="00F34E59"/>
    <w:rsid w:val="00F357DB"/>
    <w:rsid w:val="00F415EF"/>
    <w:rsid w:val="00F42674"/>
    <w:rsid w:val="00F44AA1"/>
    <w:rsid w:val="00F46493"/>
    <w:rsid w:val="00F474FE"/>
    <w:rsid w:val="00F518E7"/>
    <w:rsid w:val="00F56FA9"/>
    <w:rsid w:val="00F60DDD"/>
    <w:rsid w:val="00F60FC7"/>
    <w:rsid w:val="00F651B7"/>
    <w:rsid w:val="00F65B97"/>
    <w:rsid w:val="00F670F9"/>
    <w:rsid w:val="00F70EBB"/>
    <w:rsid w:val="00F73B53"/>
    <w:rsid w:val="00F75438"/>
    <w:rsid w:val="00F768A4"/>
    <w:rsid w:val="00F771CA"/>
    <w:rsid w:val="00F80CCE"/>
    <w:rsid w:val="00F80FC0"/>
    <w:rsid w:val="00F83A61"/>
    <w:rsid w:val="00F918C4"/>
    <w:rsid w:val="00FA21D8"/>
    <w:rsid w:val="00FA284E"/>
    <w:rsid w:val="00FA2B2C"/>
    <w:rsid w:val="00FA6344"/>
    <w:rsid w:val="00FB1524"/>
    <w:rsid w:val="00FB6DAB"/>
    <w:rsid w:val="00FC0F6F"/>
    <w:rsid w:val="00FC27D1"/>
    <w:rsid w:val="00FC43B0"/>
    <w:rsid w:val="00FC4532"/>
    <w:rsid w:val="00FC55BC"/>
    <w:rsid w:val="00FC562B"/>
    <w:rsid w:val="00FC6553"/>
    <w:rsid w:val="00FD28E1"/>
    <w:rsid w:val="00FD485A"/>
    <w:rsid w:val="00FD7B98"/>
    <w:rsid w:val="00FE5199"/>
    <w:rsid w:val="00FE65AA"/>
    <w:rsid w:val="00FE6BBA"/>
    <w:rsid w:val="00FE6E12"/>
    <w:rsid w:val="00FE7EA5"/>
    <w:rsid w:val="00FF19C3"/>
    <w:rsid w:val="00FF37FC"/>
    <w:rsid w:val="00FF49B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76156B7"/>
  <w15:docId w15:val="{1017D995-A8AF-4FAF-A681-970FC98DEC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B2BC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DB2BC9"/>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437796"/>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32060D"/>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B2BC9"/>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DB2BC9"/>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437796"/>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32060D"/>
    <w:rPr>
      <w:rFonts w:asciiTheme="majorHAnsi" w:eastAsiaTheme="majorEastAsia" w:hAnsiTheme="majorHAnsi" w:cstheme="majorBidi"/>
      <w:b/>
      <w:bCs/>
      <w:i/>
      <w:iCs/>
      <w:color w:val="4F81BD" w:themeColor="accent1"/>
    </w:rPr>
  </w:style>
  <w:style w:type="paragraph" w:styleId="ListParagraph">
    <w:name w:val="List Paragraph"/>
    <w:basedOn w:val="Normal"/>
    <w:uiPriority w:val="34"/>
    <w:qFormat/>
    <w:rsid w:val="003E6D21"/>
    <w:pPr>
      <w:ind w:left="720"/>
      <w:contextualSpacing/>
    </w:pPr>
  </w:style>
  <w:style w:type="character" w:styleId="SubtleEmphasis">
    <w:name w:val="Subtle Emphasis"/>
    <w:basedOn w:val="DefaultParagraphFont"/>
    <w:uiPriority w:val="19"/>
    <w:qFormat/>
    <w:rsid w:val="00787764"/>
    <w:rPr>
      <w:i/>
      <w:iCs/>
      <w:color w:val="808080" w:themeColor="text1" w:themeTint="7F"/>
    </w:rPr>
  </w:style>
  <w:style w:type="character" w:styleId="Emphasis">
    <w:name w:val="Emphasis"/>
    <w:basedOn w:val="DefaultParagraphFont"/>
    <w:uiPriority w:val="20"/>
    <w:qFormat/>
    <w:rsid w:val="00787764"/>
    <w:rPr>
      <w:i/>
      <w:iCs/>
    </w:rPr>
  </w:style>
  <w:style w:type="character" w:styleId="IntenseEmphasis">
    <w:name w:val="Intense Emphasis"/>
    <w:basedOn w:val="DefaultParagraphFont"/>
    <w:uiPriority w:val="21"/>
    <w:qFormat/>
    <w:rsid w:val="00787764"/>
    <w:rPr>
      <w:b/>
      <w:bCs/>
      <w:i/>
      <w:iCs/>
      <w:color w:val="4F81BD" w:themeColor="accent1"/>
    </w:rPr>
  </w:style>
  <w:style w:type="character" w:styleId="Strong">
    <w:name w:val="Strong"/>
    <w:basedOn w:val="DefaultParagraphFont"/>
    <w:uiPriority w:val="22"/>
    <w:qFormat/>
    <w:rsid w:val="00787764"/>
    <w:rPr>
      <w:b/>
      <w:bCs/>
    </w:rPr>
  </w:style>
  <w:style w:type="paragraph" w:styleId="EndnoteText">
    <w:name w:val="endnote text"/>
    <w:basedOn w:val="Normal"/>
    <w:link w:val="EndnoteTextChar"/>
    <w:uiPriority w:val="99"/>
    <w:semiHidden/>
    <w:unhideWhenUsed/>
    <w:rsid w:val="00787764"/>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87764"/>
    <w:rPr>
      <w:sz w:val="20"/>
      <w:szCs w:val="20"/>
    </w:rPr>
  </w:style>
  <w:style w:type="character" w:styleId="EndnoteReference">
    <w:name w:val="endnote reference"/>
    <w:basedOn w:val="DefaultParagraphFont"/>
    <w:uiPriority w:val="99"/>
    <w:semiHidden/>
    <w:unhideWhenUsed/>
    <w:rsid w:val="00787764"/>
    <w:rPr>
      <w:vertAlign w:val="superscript"/>
    </w:rPr>
  </w:style>
  <w:style w:type="paragraph" w:styleId="TOCHeading">
    <w:name w:val="TOC Heading"/>
    <w:basedOn w:val="Heading1"/>
    <w:next w:val="Normal"/>
    <w:uiPriority w:val="39"/>
    <w:semiHidden/>
    <w:unhideWhenUsed/>
    <w:qFormat/>
    <w:rsid w:val="004A19E5"/>
    <w:pPr>
      <w:outlineLvl w:val="9"/>
    </w:pPr>
    <w:rPr>
      <w:lang w:val="en-US" w:eastAsia="ja-JP"/>
    </w:rPr>
  </w:style>
  <w:style w:type="paragraph" w:styleId="TOC1">
    <w:name w:val="toc 1"/>
    <w:basedOn w:val="Normal"/>
    <w:next w:val="Normal"/>
    <w:autoRedefine/>
    <w:uiPriority w:val="39"/>
    <w:unhideWhenUsed/>
    <w:qFormat/>
    <w:rsid w:val="004A19E5"/>
    <w:pPr>
      <w:spacing w:after="100"/>
    </w:pPr>
  </w:style>
  <w:style w:type="paragraph" w:styleId="TOC2">
    <w:name w:val="toc 2"/>
    <w:basedOn w:val="Normal"/>
    <w:next w:val="Normal"/>
    <w:autoRedefine/>
    <w:uiPriority w:val="39"/>
    <w:unhideWhenUsed/>
    <w:qFormat/>
    <w:rsid w:val="004A19E5"/>
    <w:pPr>
      <w:spacing w:after="100"/>
      <w:ind w:left="220"/>
    </w:pPr>
  </w:style>
  <w:style w:type="character" w:styleId="Hyperlink">
    <w:name w:val="Hyperlink"/>
    <w:basedOn w:val="DefaultParagraphFont"/>
    <w:uiPriority w:val="99"/>
    <w:unhideWhenUsed/>
    <w:rsid w:val="004A19E5"/>
    <w:rPr>
      <w:color w:val="0000FF" w:themeColor="hyperlink"/>
      <w:u w:val="single"/>
    </w:rPr>
  </w:style>
  <w:style w:type="paragraph" w:styleId="BalloonText">
    <w:name w:val="Balloon Text"/>
    <w:basedOn w:val="Normal"/>
    <w:link w:val="BalloonTextChar"/>
    <w:uiPriority w:val="99"/>
    <w:semiHidden/>
    <w:unhideWhenUsed/>
    <w:rsid w:val="004A19E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A19E5"/>
    <w:rPr>
      <w:rFonts w:ascii="Tahoma" w:hAnsi="Tahoma" w:cs="Tahoma"/>
      <w:sz w:val="16"/>
      <w:szCs w:val="16"/>
    </w:rPr>
  </w:style>
  <w:style w:type="paragraph" w:styleId="TOC3">
    <w:name w:val="toc 3"/>
    <w:basedOn w:val="Normal"/>
    <w:next w:val="Normal"/>
    <w:autoRedefine/>
    <w:uiPriority w:val="39"/>
    <w:unhideWhenUsed/>
    <w:qFormat/>
    <w:rsid w:val="004A19E5"/>
    <w:pPr>
      <w:spacing w:after="100"/>
      <w:ind w:left="440"/>
    </w:pPr>
    <w:rPr>
      <w:rFonts w:eastAsiaTheme="minorEastAsia"/>
      <w:lang w:val="en-US" w:eastAsia="ja-JP"/>
    </w:rPr>
  </w:style>
  <w:style w:type="table" w:styleId="TableGrid">
    <w:name w:val="Table Grid"/>
    <w:basedOn w:val="TableNormal"/>
    <w:uiPriority w:val="59"/>
    <w:rsid w:val="0060312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F10EC4"/>
    <w:pPr>
      <w:tabs>
        <w:tab w:val="center" w:pos="4513"/>
        <w:tab w:val="right" w:pos="9026"/>
      </w:tabs>
      <w:spacing w:after="0" w:line="240" w:lineRule="auto"/>
    </w:pPr>
  </w:style>
  <w:style w:type="character" w:customStyle="1" w:styleId="HeaderChar">
    <w:name w:val="Header Char"/>
    <w:basedOn w:val="DefaultParagraphFont"/>
    <w:link w:val="Header"/>
    <w:uiPriority w:val="99"/>
    <w:rsid w:val="00F10EC4"/>
  </w:style>
  <w:style w:type="paragraph" w:styleId="Footer">
    <w:name w:val="footer"/>
    <w:basedOn w:val="Normal"/>
    <w:link w:val="FooterChar"/>
    <w:uiPriority w:val="99"/>
    <w:unhideWhenUsed/>
    <w:rsid w:val="00F10EC4"/>
    <w:pPr>
      <w:tabs>
        <w:tab w:val="center" w:pos="4513"/>
        <w:tab w:val="right" w:pos="9026"/>
      </w:tabs>
      <w:spacing w:after="0" w:line="240" w:lineRule="auto"/>
    </w:pPr>
  </w:style>
  <w:style w:type="character" w:customStyle="1" w:styleId="FooterChar">
    <w:name w:val="Footer Char"/>
    <w:basedOn w:val="DefaultParagraphFont"/>
    <w:link w:val="Footer"/>
    <w:uiPriority w:val="99"/>
    <w:rsid w:val="00F10EC4"/>
  </w:style>
  <w:style w:type="paragraph" w:styleId="FootnoteText">
    <w:name w:val="footnote text"/>
    <w:basedOn w:val="Normal"/>
    <w:link w:val="FootnoteTextChar"/>
    <w:uiPriority w:val="99"/>
    <w:unhideWhenUsed/>
    <w:rsid w:val="00EF15A5"/>
    <w:pPr>
      <w:spacing w:after="0" w:line="240" w:lineRule="auto"/>
    </w:pPr>
    <w:rPr>
      <w:sz w:val="20"/>
      <w:szCs w:val="20"/>
    </w:rPr>
  </w:style>
  <w:style w:type="character" w:customStyle="1" w:styleId="FootnoteTextChar">
    <w:name w:val="Footnote Text Char"/>
    <w:basedOn w:val="DefaultParagraphFont"/>
    <w:link w:val="FootnoteText"/>
    <w:uiPriority w:val="99"/>
    <w:rsid w:val="00EF15A5"/>
    <w:rPr>
      <w:sz w:val="20"/>
      <w:szCs w:val="20"/>
    </w:rPr>
  </w:style>
  <w:style w:type="character" w:styleId="FootnoteReference">
    <w:name w:val="footnote reference"/>
    <w:basedOn w:val="DefaultParagraphFont"/>
    <w:uiPriority w:val="99"/>
    <w:semiHidden/>
    <w:unhideWhenUsed/>
    <w:rsid w:val="00EF15A5"/>
    <w:rPr>
      <w:vertAlign w:val="superscript"/>
    </w:rPr>
  </w:style>
  <w:style w:type="character" w:styleId="FollowedHyperlink">
    <w:name w:val="FollowedHyperlink"/>
    <w:basedOn w:val="DefaultParagraphFont"/>
    <w:uiPriority w:val="99"/>
    <w:semiHidden/>
    <w:unhideWhenUsed/>
    <w:rsid w:val="009E107B"/>
    <w:rPr>
      <w:color w:val="800080" w:themeColor="followedHyperlink"/>
      <w:u w:val="single"/>
    </w:rPr>
  </w:style>
  <w:style w:type="paragraph" w:styleId="Title">
    <w:name w:val="Title"/>
    <w:basedOn w:val="Normal"/>
    <w:next w:val="Normal"/>
    <w:link w:val="TitleChar"/>
    <w:uiPriority w:val="10"/>
    <w:qFormat/>
    <w:rsid w:val="00681D68"/>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681D68"/>
    <w:rPr>
      <w:rFonts w:asciiTheme="majorHAnsi" w:eastAsiaTheme="majorEastAsia" w:hAnsiTheme="majorHAnsi" w:cstheme="majorBidi"/>
      <w:color w:val="17365D" w:themeColor="text2" w:themeShade="BF"/>
      <w:spacing w:val="5"/>
      <w:kern w:val="28"/>
      <w:sz w:val="52"/>
      <w:szCs w:val="52"/>
    </w:rPr>
  </w:style>
  <w:style w:type="paragraph" w:styleId="TOC4">
    <w:name w:val="toc 4"/>
    <w:basedOn w:val="Normal"/>
    <w:next w:val="Normal"/>
    <w:autoRedefine/>
    <w:uiPriority w:val="39"/>
    <w:unhideWhenUsed/>
    <w:rsid w:val="00382709"/>
    <w:pPr>
      <w:spacing w:after="100"/>
      <w:ind w:left="660"/>
    </w:pPr>
    <w:rPr>
      <w:rFonts w:eastAsiaTheme="minorEastAsia"/>
      <w:lang w:eastAsia="en-GB"/>
    </w:rPr>
  </w:style>
  <w:style w:type="paragraph" w:styleId="TOC5">
    <w:name w:val="toc 5"/>
    <w:basedOn w:val="Normal"/>
    <w:next w:val="Normal"/>
    <w:autoRedefine/>
    <w:uiPriority w:val="39"/>
    <w:unhideWhenUsed/>
    <w:rsid w:val="00382709"/>
    <w:pPr>
      <w:spacing w:after="100"/>
      <w:ind w:left="880"/>
    </w:pPr>
    <w:rPr>
      <w:rFonts w:eastAsiaTheme="minorEastAsia"/>
      <w:lang w:eastAsia="en-GB"/>
    </w:rPr>
  </w:style>
  <w:style w:type="paragraph" w:styleId="TOC6">
    <w:name w:val="toc 6"/>
    <w:basedOn w:val="Normal"/>
    <w:next w:val="Normal"/>
    <w:autoRedefine/>
    <w:uiPriority w:val="39"/>
    <w:unhideWhenUsed/>
    <w:rsid w:val="00382709"/>
    <w:pPr>
      <w:spacing w:after="100"/>
      <w:ind w:left="1100"/>
    </w:pPr>
    <w:rPr>
      <w:rFonts w:eastAsiaTheme="minorEastAsia"/>
      <w:lang w:eastAsia="en-GB"/>
    </w:rPr>
  </w:style>
  <w:style w:type="paragraph" w:styleId="TOC7">
    <w:name w:val="toc 7"/>
    <w:basedOn w:val="Normal"/>
    <w:next w:val="Normal"/>
    <w:autoRedefine/>
    <w:uiPriority w:val="39"/>
    <w:unhideWhenUsed/>
    <w:rsid w:val="00382709"/>
    <w:pPr>
      <w:spacing w:after="100"/>
      <w:ind w:left="1320"/>
    </w:pPr>
    <w:rPr>
      <w:rFonts w:eastAsiaTheme="minorEastAsia"/>
      <w:lang w:eastAsia="en-GB"/>
    </w:rPr>
  </w:style>
  <w:style w:type="paragraph" w:styleId="TOC8">
    <w:name w:val="toc 8"/>
    <w:basedOn w:val="Normal"/>
    <w:next w:val="Normal"/>
    <w:autoRedefine/>
    <w:uiPriority w:val="39"/>
    <w:unhideWhenUsed/>
    <w:rsid w:val="00382709"/>
    <w:pPr>
      <w:spacing w:after="100"/>
      <w:ind w:left="1540"/>
    </w:pPr>
    <w:rPr>
      <w:rFonts w:eastAsiaTheme="minorEastAsia"/>
      <w:lang w:eastAsia="en-GB"/>
    </w:rPr>
  </w:style>
  <w:style w:type="paragraph" w:styleId="TOC9">
    <w:name w:val="toc 9"/>
    <w:basedOn w:val="Normal"/>
    <w:next w:val="Normal"/>
    <w:autoRedefine/>
    <w:uiPriority w:val="39"/>
    <w:unhideWhenUsed/>
    <w:rsid w:val="00382709"/>
    <w:pPr>
      <w:spacing w:after="100"/>
      <w:ind w:left="1760"/>
    </w:pPr>
    <w:rPr>
      <w:rFonts w:eastAsiaTheme="minorEastAsia"/>
      <w:lang w:eastAsia="en-GB"/>
    </w:rPr>
  </w:style>
  <w:style w:type="paragraph" w:styleId="HTMLPreformatted">
    <w:name w:val="HTML Preformatted"/>
    <w:basedOn w:val="Normal"/>
    <w:link w:val="HTMLPreformattedChar"/>
    <w:uiPriority w:val="99"/>
    <w:semiHidden/>
    <w:unhideWhenUsed/>
    <w:rsid w:val="004C7E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4C7E86"/>
    <w:rPr>
      <w:rFonts w:ascii="Courier New" w:eastAsia="Times New Roman" w:hAnsi="Courier New" w:cs="Courier New"/>
      <w:sz w:val="20"/>
      <w:szCs w:val="20"/>
      <w:lang w:eastAsia="en-GB"/>
    </w:rPr>
  </w:style>
  <w:style w:type="paragraph" w:styleId="Caption">
    <w:name w:val="caption"/>
    <w:basedOn w:val="Normal"/>
    <w:next w:val="Normal"/>
    <w:uiPriority w:val="35"/>
    <w:unhideWhenUsed/>
    <w:qFormat/>
    <w:rsid w:val="00CB203A"/>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CB203A"/>
    <w:pPr>
      <w:spacing w:after="0"/>
    </w:pPr>
  </w:style>
  <w:style w:type="paragraph" w:styleId="NoSpacing">
    <w:name w:val="No Spacing"/>
    <w:uiPriority w:val="1"/>
    <w:qFormat/>
    <w:rsid w:val="001D15CF"/>
    <w:pPr>
      <w:spacing w:after="0" w:line="240" w:lineRule="auto"/>
    </w:pPr>
  </w:style>
  <w:style w:type="paragraph" w:customStyle="1" w:styleId="Default">
    <w:name w:val="Default"/>
    <w:rsid w:val="00C71FF5"/>
    <w:pPr>
      <w:autoSpaceDE w:val="0"/>
      <w:autoSpaceDN w:val="0"/>
      <w:adjustRightInd w:val="0"/>
      <w:spacing w:after="0" w:line="200" w:lineRule="atLeast"/>
    </w:pPr>
    <w:rPr>
      <w:rFonts w:ascii="Mangal" w:eastAsia="Microsoft YaHei" w:hAnsi="Mangal" w:cs="Mangal"/>
      <w:color w:val="FFFFFF"/>
      <w:kern w:val="1"/>
      <w:sz w:val="36"/>
      <w:szCs w:val="36"/>
    </w:rPr>
  </w:style>
  <w:style w:type="character" w:styleId="UnresolvedMention">
    <w:name w:val="Unresolved Mention"/>
    <w:basedOn w:val="DefaultParagraphFont"/>
    <w:uiPriority w:val="99"/>
    <w:semiHidden/>
    <w:unhideWhenUsed/>
    <w:rsid w:val="00CF647B"/>
    <w:rPr>
      <w:color w:val="605E5C"/>
      <w:shd w:val="clear" w:color="auto" w:fill="E1DFDD"/>
    </w:rPr>
  </w:style>
  <w:style w:type="paragraph" w:styleId="Revision">
    <w:name w:val="Revision"/>
    <w:hidden/>
    <w:uiPriority w:val="99"/>
    <w:semiHidden/>
    <w:rsid w:val="00527599"/>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9454136">
      <w:bodyDiv w:val="1"/>
      <w:marLeft w:val="0"/>
      <w:marRight w:val="0"/>
      <w:marTop w:val="0"/>
      <w:marBottom w:val="0"/>
      <w:divBdr>
        <w:top w:val="none" w:sz="0" w:space="0" w:color="auto"/>
        <w:left w:val="none" w:sz="0" w:space="0" w:color="auto"/>
        <w:bottom w:val="none" w:sz="0" w:space="0" w:color="auto"/>
        <w:right w:val="none" w:sz="0" w:space="0" w:color="auto"/>
      </w:divBdr>
    </w:div>
    <w:div w:id="772046565">
      <w:bodyDiv w:val="1"/>
      <w:marLeft w:val="0"/>
      <w:marRight w:val="0"/>
      <w:marTop w:val="0"/>
      <w:marBottom w:val="0"/>
      <w:divBdr>
        <w:top w:val="none" w:sz="0" w:space="0" w:color="auto"/>
        <w:left w:val="none" w:sz="0" w:space="0" w:color="auto"/>
        <w:bottom w:val="none" w:sz="0" w:space="0" w:color="auto"/>
        <w:right w:val="none" w:sz="0" w:space="0" w:color="auto"/>
      </w:divBdr>
    </w:div>
    <w:div w:id="1025642867">
      <w:bodyDiv w:val="1"/>
      <w:marLeft w:val="0"/>
      <w:marRight w:val="0"/>
      <w:marTop w:val="0"/>
      <w:marBottom w:val="0"/>
      <w:divBdr>
        <w:top w:val="none" w:sz="0" w:space="0" w:color="auto"/>
        <w:left w:val="none" w:sz="0" w:space="0" w:color="auto"/>
        <w:bottom w:val="none" w:sz="0" w:space="0" w:color="auto"/>
        <w:right w:val="none" w:sz="0" w:space="0" w:color="auto"/>
      </w:divBdr>
    </w:div>
    <w:div w:id="1167791241">
      <w:bodyDiv w:val="1"/>
      <w:marLeft w:val="0"/>
      <w:marRight w:val="0"/>
      <w:marTop w:val="0"/>
      <w:marBottom w:val="0"/>
      <w:divBdr>
        <w:top w:val="none" w:sz="0" w:space="0" w:color="auto"/>
        <w:left w:val="none" w:sz="0" w:space="0" w:color="auto"/>
        <w:bottom w:val="none" w:sz="0" w:space="0" w:color="auto"/>
        <w:right w:val="none" w:sz="0" w:space="0" w:color="auto"/>
      </w:divBdr>
    </w:div>
    <w:div w:id="1515026262">
      <w:bodyDiv w:val="1"/>
      <w:marLeft w:val="0"/>
      <w:marRight w:val="0"/>
      <w:marTop w:val="0"/>
      <w:marBottom w:val="0"/>
      <w:divBdr>
        <w:top w:val="none" w:sz="0" w:space="0" w:color="auto"/>
        <w:left w:val="none" w:sz="0" w:space="0" w:color="auto"/>
        <w:bottom w:val="none" w:sz="0" w:space="0" w:color="auto"/>
        <w:right w:val="none" w:sz="0" w:space="0" w:color="auto"/>
      </w:divBdr>
    </w:div>
    <w:div w:id="1559389908">
      <w:bodyDiv w:val="1"/>
      <w:marLeft w:val="0"/>
      <w:marRight w:val="0"/>
      <w:marTop w:val="0"/>
      <w:marBottom w:val="0"/>
      <w:divBdr>
        <w:top w:val="none" w:sz="0" w:space="0" w:color="auto"/>
        <w:left w:val="none" w:sz="0" w:space="0" w:color="auto"/>
        <w:bottom w:val="none" w:sz="0" w:space="0" w:color="auto"/>
        <w:right w:val="none" w:sz="0" w:space="0" w:color="auto"/>
      </w:divBdr>
    </w:div>
    <w:div w:id="1580752897">
      <w:bodyDiv w:val="1"/>
      <w:marLeft w:val="0"/>
      <w:marRight w:val="0"/>
      <w:marTop w:val="0"/>
      <w:marBottom w:val="0"/>
      <w:divBdr>
        <w:top w:val="none" w:sz="0" w:space="0" w:color="auto"/>
        <w:left w:val="none" w:sz="0" w:space="0" w:color="auto"/>
        <w:bottom w:val="none" w:sz="0" w:space="0" w:color="auto"/>
        <w:right w:val="none" w:sz="0" w:space="0" w:color="auto"/>
      </w:divBdr>
    </w:div>
    <w:div w:id="1867525592">
      <w:bodyDiv w:val="1"/>
      <w:marLeft w:val="0"/>
      <w:marRight w:val="0"/>
      <w:marTop w:val="0"/>
      <w:marBottom w:val="0"/>
      <w:divBdr>
        <w:top w:val="none" w:sz="0" w:space="0" w:color="auto"/>
        <w:left w:val="none" w:sz="0" w:space="0" w:color="auto"/>
        <w:bottom w:val="none" w:sz="0" w:space="0" w:color="auto"/>
        <w:right w:val="none" w:sz="0" w:space="0" w:color="auto"/>
      </w:divBdr>
    </w:div>
    <w:div w:id="1937323823">
      <w:bodyDiv w:val="1"/>
      <w:marLeft w:val="0"/>
      <w:marRight w:val="0"/>
      <w:marTop w:val="0"/>
      <w:marBottom w:val="0"/>
      <w:divBdr>
        <w:top w:val="none" w:sz="0" w:space="0" w:color="auto"/>
        <w:left w:val="none" w:sz="0" w:space="0" w:color="auto"/>
        <w:bottom w:val="none" w:sz="0" w:space="0" w:color="auto"/>
        <w:right w:val="none" w:sz="0" w:space="0" w:color="auto"/>
      </w:divBdr>
    </w:div>
    <w:div w:id="20344550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3.xml"/><Relationship Id="rId21" Type="http://schemas.openxmlformats.org/officeDocument/2006/relationships/image" Target="media/image14.jp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8.jpg"/><Relationship Id="rId89" Type="http://schemas.openxmlformats.org/officeDocument/2006/relationships/image" Target="media/image73.jpg"/><Relationship Id="rId16" Type="http://schemas.openxmlformats.org/officeDocument/2006/relationships/image" Target="media/image9.jpg"/><Relationship Id="rId107" Type="http://schemas.openxmlformats.org/officeDocument/2006/relationships/theme" Target="theme/theme1.xml"/><Relationship Id="rId11" Type="http://schemas.openxmlformats.org/officeDocument/2006/relationships/image" Target="media/image4.png"/><Relationship Id="rId32" Type="http://schemas.openxmlformats.org/officeDocument/2006/relationships/image" Target="media/image20.jpg"/><Relationship Id="rId37" Type="http://schemas.openxmlformats.org/officeDocument/2006/relationships/image" Target="media/image21.png"/><Relationship Id="rId53" Type="http://schemas.openxmlformats.org/officeDocument/2006/relationships/image" Target="media/image37.png"/><Relationship Id="rId58" Type="http://schemas.openxmlformats.org/officeDocument/2006/relationships/image" Target="media/image42.jpg"/><Relationship Id="rId74" Type="http://schemas.openxmlformats.org/officeDocument/2006/relationships/image" Target="media/image58.png"/><Relationship Id="rId79" Type="http://schemas.openxmlformats.org/officeDocument/2006/relationships/image" Target="media/image63.jpg"/><Relationship Id="rId102" Type="http://schemas.openxmlformats.org/officeDocument/2006/relationships/footer" Target="footer8.xml"/><Relationship Id="rId5" Type="http://schemas.openxmlformats.org/officeDocument/2006/relationships/webSettings" Target="webSettings.xml"/><Relationship Id="rId90" Type="http://schemas.openxmlformats.org/officeDocument/2006/relationships/image" Target="media/image74.png"/><Relationship Id="rId95" Type="http://schemas.openxmlformats.org/officeDocument/2006/relationships/image" Target="media/image79.png"/><Relationship Id="rId22" Type="http://schemas.openxmlformats.org/officeDocument/2006/relationships/header" Target="header1.xml"/><Relationship Id="rId27" Type="http://schemas.openxmlformats.org/officeDocument/2006/relationships/image" Target="media/image15.png"/><Relationship Id="rId43" Type="http://schemas.openxmlformats.org/officeDocument/2006/relationships/image" Target="media/image27.jpg"/><Relationship Id="rId48" Type="http://schemas.openxmlformats.org/officeDocument/2006/relationships/image" Target="media/image32.jpg"/><Relationship Id="rId64" Type="http://schemas.openxmlformats.org/officeDocument/2006/relationships/image" Target="media/image48.png"/><Relationship Id="rId69" Type="http://schemas.openxmlformats.org/officeDocument/2006/relationships/image" Target="media/image53.png"/><Relationship Id="rId80" Type="http://schemas.openxmlformats.org/officeDocument/2006/relationships/image" Target="media/image64.jpg"/><Relationship Id="rId85" Type="http://schemas.openxmlformats.org/officeDocument/2006/relationships/image" Target="media/image69.png"/><Relationship Id="rId12" Type="http://schemas.openxmlformats.org/officeDocument/2006/relationships/image" Target="media/image5.jpg"/><Relationship Id="rId17" Type="http://schemas.openxmlformats.org/officeDocument/2006/relationships/image" Target="media/image10.jpg"/><Relationship Id="rId33" Type="http://schemas.openxmlformats.org/officeDocument/2006/relationships/footer" Target="footer4.xml"/><Relationship Id="rId38" Type="http://schemas.openxmlformats.org/officeDocument/2006/relationships/image" Target="media/image22.jpg"/><Relationship Id="rId59" Type="http://schemas.openxmlformats.org/officeDocument/2006/relationships/image" Target="media/image43.jpg"/><Relationship Id="rId103" Type="http://schemas.openxmlformats.org/officeDocument/2006/relationships/header" Target="header4.xml"/><Relationship Id="rId20" Type="http://schemas.openxmlformats.org/officeDocument/2006/relationships/image" Target="media/image13.jpg"/><Relationship Id="rId41" Type="http://schemas.openxmlformats.org/officeDocument/2006/relationships/image" Target="media/image25.jpg"/><Relationship Id="rId54" Type="http://schemas.openxmlformats.org/officeDocument/2006/relationships/image" Target="media/image38.jpeg"/><Relationship Id="rId62" Type="http://schemas.openxmlformats.org/officeDocument/2006/relationships/image" Target="media/image46.png"/><Relationship Id="rId70" Type="http://schemas.openxmlformats.org/officeDocument/2006/relationships/image" Target="media/image54.jpeg"/><Relationship Id="rId75" Type="http://schemas.openxmlformats.org/officeDocument/2006/relationships/image" Target="media/image59.png"/><Relationship Id="rId83" Type="http://schemas.openxmlformats.org/officeDocument/2006/relationships/image" Target="media/image67.jpg"/><Relationship Id="rId88" Type="http://schemas.openxmlformats.org/officeDocument/2006/relationships/image" Target="media/image72.png"/><Relationship Id="rId91" Type="http://schemas.openxmlformats.org/officeDocument/2006/relationships/image" Target="media/image75.png"/><Relationship Id="rId96" Type="http://schemas.openxmlformats.org/officeDocument/2006/relationships/image" Target="media/image8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header" Target="header2.xml"/><Relationship Id="rId28" Type="http://schemas.openxmlformats.org/officeDocument/2006/relationships/image" Target="media/image16.jpg"/><Relationship Id="rId36" Type="http://schemas.openxmlformats.org/officeDocument/2006/relationships/footer" Target="footer6.xml"/><Relationship Id="rId49" Type="http://schemas.openxmlformats.org/officeDocument/2006/relationships/image" Target="media/image33.png"/><Relationship Id="rId57" Type="http://schemas.openxmlformats.org/officeDocument/2006/relationships/image" Target="media/image41.jpeg"/><Relationship Id="rId106" Type="http://schemas.microsoft.com/office/2011/relationships/people" Target="people.xml"/><Relationship Id="rId10" Type="http://schemas.openxmlformats.org/officeDocument/2006/relationships/image" Target="media/image3.png"/><Relationship Id="rId31" Type="http://schemas.openxmlformats.org/officeDocument/2006/relationships/image" Target="media/image19.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jpg"/><Relationship Id="rId73" Type="http://schemas.openxmlformats.org/officeDocument/2006/relationships/image" Target="media/image57.png"/><Relationship Id="rId78" Type="http://schemas.openxmlformats.org/officeDocument/2006/relationships/image" Target="media/image62.jpg"/><Relationship Id="rId81" Type="http://schemas.openxmlformats.org/officeDocument/2006/relationships/image" Target="media/image65.jpg"/><Relationship Id="rId86" Type="http://schemas.openxmlformats.org/officeDocument/2006/relationships/image" Target="media/image70.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footer" Target="footer7.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jpg"/><Relationship Id="rId39" Type="http://schemas.openxmlformats.org/officeDocument/2006/relationships/image" Target="media/image23.png"/><Relationship Id="rId34" Type="http://schemas.openxmlformats.org/officeDocument/2006/relationships/footer" Target="footer5.xml"/><Relationship Id="rId50" Type="http://schemas.openxmlformats.org/officeDocument/2006/relationships/image" Target="media/image34.png"/><Relationship Id="rId55" Type="http://schemas.openxmlformats.org/officeDocument/2006/relationships/image" Target="media/image39.jpg"/><Relationship Id="rId76" Type="http://schemas.openxmlformats.org/officeDocument/2006/relationships/image" Target="media/image60.png"/><Relationship Id="rId97" Type="http://schemas.openxmlformats.org/officeDocument/2006/relationships/image" Target="media/image81.png"/><Relationship Id="rId104" Type="http://schemas.openxmlformats.org/officeDocument/2006/relationships/footer" Target="footer9.xml"/><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76.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footer" Target="footer1.xml"/><Relationship Id="rId40" Type="http://schemas.openxmlformats.org/officeDocument/2006/relationships/image" Target="media/image24.jpg"/><Relationship Id="rId45" Type="http://schemas.openxmlformats.org/officeDocument/2006/relationships/image" Target="media/image29.jpg"/><Relationship Id="rId66" Type="http://schemas.openxmlformats.org/officeDocument/2006/relationships/image" Target="media/image50.png"/><Relationship Id="rId87" Type="http://schemas.openxmlformats.org/officeDocument/2006/relationships/image" Target="media/image71.jpg"/><Relationship Id="rId61" Type="http://schemas.openxmlformats.org/officeDocument/2006/relationships/image" Target="media/image45.png"/><Relationship Id="rId82" Type="http://schemas.openxmlformats.org/officeDocument/2006/relationships/image" Target="media/image66.png"/><Relationship Id="rId19" Type="http://schemas.openxmlformats.org/officeDocument/2006/relationships/image" Target="media/image12.jpg"/><Relationship Id="rId14" Type="http://schemas.openxmlformats.org/officeDocument/2006/relationships/image" Target="media/image7.png"/><Relationship Id="rId30" Type="http://schemas.openxmlformats.org/officeDocument/2006/relationships/image" Target="media/image18.png"/><Relationship Id="rId35" Type="http://schemas.openxmlformats.org/officeDocument/2006/relationships/header" Target="header3.xml"/><Relationship Id="rId56" Type="http://schemas.openxmlformats.org/officeDocument/2006/relationships/image" Target="media/image40.jpeg"/><Relationship Id="rId77" Type="http://schemas.openxmlformats.org/officeDocument/2006/relationships/image" Target="media/image61.png"/><Relationship Id="rId100" Type="http://schemas.openxmlformats.org/officeDocument/2006/relationships/image" Target="media/image84.png"/><Relationship Id="rId105" Type="http://schemas.openxmlformats.org/officeDocument/2006/relationships/fontTable" Target="fontTable.xml"/><Relationship Id="rId8" Type="http://schemas.openxmlformats.org/officeDocument/2006/relationships/image" Target="media/image1.jpg"/><Relationship Id="rId51" Type="http://schemas.openxmlformats.org/officeDocument/2006/relationships/image" Target="media/image35.png"/><Relationship Id="rId72" Type="http://schemas.openxmlformats.org/officeDocument/2006/relationships/image" Target="media/image56.jpg"/><Relationship Id="rId93" Type="http://schemas.openxmlformats.org/officeDocument/2006/relationships/image" Target="media/image77.png"/><Relationship Id="rId98" Type="http://schemas.openxmlformats.org/officeDocument/2006/relationships/image" Target="media/image82.png"/><Relationship Id="rId3" Type="http://schemas.openxmlformats.org/officeDocument/2006/relationships/styles" Target="styles.xml"/><Relationship Id="rId25" Type="http://schemas.openxmlformats.org/officeDocument/2006/relationships/footer" Target="footer2.xml"/><Relationship Id="rId46" Type="http://schemas.openxmlformats.org/officeDocument/2006/relationships/image" Target="media/image30.png"/><Relationship Id="rId67" Type="http://schemas.openxmlformats.org/officeDocument/2006/relationships/image" Target="media/image51.png"/></Relationships>
</file>

<file path=word/_rels/footnotes.xml.rels><?xml version="1.0" encoding="UTF-8" standalone="yes"?>
<Relationships xmlns="http://schemas.openxmlformats.org/package/2006/relationships"><Relationship Id="rId3" Type="http://schemas.openxmlformats.org/officeDocument/2006/relationships/hyperlink" Target="https://www.microchip.com/developmenttools/ProductDetails/atatmel-ice" TargetMode="External"/><Relationship Id="rId2" Type="http://schemas.openxmlformats.org/officeDocument/2006/relationships/hyperlink" Target="https://shop.4tronix.co.uk/collections/sensors/products/ir-infrared-obstacle-sensor" TargetMode="External"/><Relationship Id="rId1" Type="http://schemas.openxmlformats.org/officeDocument/2006/relationships/hyperlink" Target="http://www.gremlyn.plus.com/ahme/mag_sen.html" TargetMode="External"/><Relationship Id="rId4" Type="http://schemas.openxmlformats.org/officeDocument/2006/relationships/hyperlink" Target="https://github.com/maniacbug/MemoryFre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9DF5DD-FFAD-4D7D-931C-4D28CB5C64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TotalTime>
  <Pages>1</Pages>
  <Words>13282</Words>
  <Characters>75713</Characters>
  <Application>Microsoft Office Word</Application>
  <DocSecurity>0</DocSecurity>
  <Lines>630</Lines>
  <Paragraphs>177</Paragraphs>
  <ScaleCrop>false</ScaleCrop>
  <HeadingPairs>
    <vt:vector size="2" baseType="variant">
      <vt:variant>
        <vt:lpstr>Title</vt:lpstr>
      </vt:variant>
      <vt:variant>
        <vt:i4>1</vt:i4>
      </vt:variant>
    </vt:vector>
  </HeadingPairs>
  <TitlesOfParts>
    <vt:vector size="1" baseType="lpstr">
      <vt:lpstr>02 – Build &amp; Installation Guide</vt:lpstr>
    </vt:vector>
  </TitlesOfParts>
  <Company/>
  <LinksUpToDate>false</LinksUpToDate>
  <CharactersWithSpaces>88818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02 – Build &amp; Installation Guide</dc:title>
  <dc:creator>Andrew Instone-Cowie</dc:creator>
  <cp:lastModifiedBy>Andrew Instone-Cowie</cp:lastModifiedBy>
  <cp:revision>7</cp:revision>
  <cp:lastPrinted>2024-06-19T13:06:00Z</cp:lastPrinted>
  <dcterms:created xsi:type="dcterms:W3CDTF">2024-06-19T12:13:00Z</dcterms:created>
  <dcterms:modified xsi:type="dcterms:W3CDTF">2024-06-19T13:08:00Z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-1382485838</vt:i4>
  </property>
  <property fmtid="{D5CDD505-2E9C-101B-9397-08002B2CF9AE}" pid="3" name="_NewReviewCycle">
    <vt:lpwstr/>
  </property>
  <property fmtid="{D5CDD505-2E9C-101B-9397-08002B2CF9AE}" pid="4" name="_EmailSubject">
    <vt:lpwstr/>
  </property>
  <property fmtid="{D5CDD505-2E9C-101B-9397-08002B2CF9AE}" pid="5" name="_AuthorEmailDisplayName">
    <vt:lpwstr>Andrew Instone-Cowie</vt:lpwstr>
  </property>
  <property fmtid="{D5CDD505-2E9C-101B-9397-08002B2CF9AE}" pid="6" name="_ReviewingToolsShownOnce">
    <vt:lpwstr/>
  </property>
  <property fmtid="{D5CDD505-2E9C-101B-9397-08002B2CF9AE}" pid="7" name="Disposition">
    <vt:i4>-1382485838</vt:i4>
  </property>
</Properties>
</file>