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37B43" w14:textId="3FF47F3B" w:rsidR="0051426B" w:rsidRPr="00212D29" w:rsidRDefault="009E4E3F" w:rsidP="00F10EC4">
      <w:pPr>
        <w:jc w:val="center"/>
        <w:rPr>
          <w:rFonts w:ascii="Garamond" w:hAnsi="Garamond"/>
          <w:b/>
          <w:sz w:val="96"/>
          <w:szCs w:val="96"/>
        </w:rPr>
      </w:pPr>
      <w:bookmarkStart w:id="0" w:name="_GoBack"/>
      <w:bookmarkEnd w:id="0"/>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70F9F132" w:rsidR="00D16CF7" w:rsidRPr="008B7DA0" w:rsidRDefault="00D16CF7" w:rsidP="00D16CF7">
      <w:pPr>
        <w:spacing w:after="0"/>
      </w:pPr>
      <w:r w:rsidRPr="008B7DA0">
        <w:t xml:space="preserve">Date: </w:t>
      </w:r>
      <w:del w:id="1" w:author="Andrew Instone-Cowie" w:date="2021-07-22T14:46:00Z">
        <w:r w:rsidR="00166FBD" w:rsidDel="00B46AB5">
          <w:delText>18 August 2020</w:delText>
        </w:r>
      </w:del>
      <w:ins w:id="2" w:author="Andrew Instone-Cowie" w:date="2021-07-22T14:46:00Z">
        <w:r w:rsidR="00B46AB5">
          <w:t>22 July 2021</w:t>
        </w:r>
      </w:ins>
    </w:p>
    <w:p w14:paraId="7C5BEF11" w14:textId="44D991E0" w:rsidR="00D16CF7" w:rsidRPr="008B7DA0" w:rsidRDefault="00D16CF7">
      <w:r w:rsidRPr="008B7DA0">
        <w:t xml:space="preserve">Version: </w:t>
      </w:r>
      <w:r w:rsidR="00405050">
        <w:t>1.</w:t>
      </w:r>
      <w:ins w:id="3" w:author="Andrew Instone-Cowie" w:date="2021-07-22T14:45:00Z">
        <w:r w:rsidR="00B46AB5">
          <w:t>3</w:t>
        </w:r>
      </w:ins>
      <w:del w:id="4" w:author="Andrew Instone-Cowie" w:date="2021-07-22T14:45:00Z">
        <w:r w:rsidR="00166FBD" w:rsidDel="00B46AB5">
          <w:delText>2</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180A5379" w14:textId="4FF139B1" w:rsidR="00B513CB" w:rsidRDefault="004A19E5">
          <w:pPr>
            <w:pStyle w:val="TOC1"/>
            <w:tabs>
              <w:tab w:val="right" w:leader="dot" w:pos="9016"/>
            </w:tabs>
            <w:rPr>
              <w:ins w:id="5" w:author="Andrew Instone-Cowie" w:date="2021-08-25T14:30:00Z"/>
              <w:rFonts w:eastAsiaTheme="minorEastAsia"/>
              <w:noProof/>
              <w:lang w:eastAsia="en-GB"/>
            </w:rPr>
          </w:pPr>
          <w:r>
            <w:fldChar w:fldCharType="begin"/>
          </w:r>
          <w:r>
            <w:instrText xml:space="preserve"> TOC \o "1-3" \h \z \u </w:instrText>
          </w:r>
          <w:r>
            <w:fldChar w:fldCharType="separate"/>
          </w:r>
          <w:ins w:id="6" w:author="Andrew Instone-Cowie" w:date="2021-08-25T14:30:00Z">
            <w:r w:rsidR="00B513CB" w:rsidRPr="00100E21">
              <w:rPr>
                <w:rStyle w:val="Hyperlink"/>
                <w:noProof/>
              </w:rPr>
              <w:fldChar w:fldCharType="begin"/>
            </w:r>
            <w:r w:rsidR="00B513CB" w:rsidRPr="00100E21">
              <w:rPr>
                <w:rStyle w:val="Hyperlink"/>
                <w:noProof/>
              </w:rPr>
              <w:instrText xml:space="preserve"> </w:instrText>
            </w:r>
            <w:r w:rsidR="00B513CB">
              <w:rPr>
                <w:noProof/>
              </w:rPr>
              <w:instrText>HYPERLINK \l "_Toc80794232"</w:instrText>
            </w:r>
            <w:r w:rsidR="00B513CB" w:rsidRPr="00100E21">
              <w:rPr>
                <w:rStyle w:val="Hyperlink"/>
                <w:noProof/>
              </w:rPr>
              <w:instrText xml:space="preserve"> </w:instrText>
            </w:r>
            <w:r w:rsidR="00B513CB" w:rsidRPr="00100E21">
              <w:rPr>
                <w:rStyle w:val="Hyperlink"/>
                <w:noProof/>
              </w:rPr>
            </w:r>
            <w:r w:rsidR="00B513CB" w:rsidRPr="00100E21">
              <w:rPr>
                <w:rStyle w:val="Hyperlink"/>
                <w:noProof/>
              </w:rPr>
              <w:fldChar w:fldCharType="separate"/>
            </w:r>
            <w:r w:rsidR="00B513CB" w:rsidRPr="00100E21">
              <w:rPr>
                <w:rStyle w:val="Hyperlink"/>
                <w:noProof/>
              </w:rPr>
              <w:t>Index of Figures</w:t>
            </w:r>
            <w:r w:rsidR="00B513CB">
              <w:rPr>
                <w:noProof/>
                <w:webHidden/>
              </w:rPr>
              <w:tab/>
            </w:r>
            <w:r w:rsidR="00B513CB">
              <w:rPr>
                <w:noProof/>
                <w:webHidden/>
              </w:rPr>
              <w:fldChar w:fldCharType="begin"/>
            </w:r>
            <w:r w:rsidR="00B513CB">
              <w:rPr>
                <w:noProof/>
                <w:webHidden/>
              </w:rPr>
              <w:instrText xml:space="preserve"> PAGEREF _Toc80794232 \h </w:instrText>
            </w:r>
            <w:r w:rsidR="00B513CB">
              <w:rPr>
                <w:noProof/>
                <w:webHidden/>
              </w:rPr>
            </w:r>
          </w:ins>
          <w:r w:rsidR="00B513CB">
            <w:rPr>
              <w:noProof/>
              <w:webHidden/>
            </w:rPr>
            <w:fldChar w:fldCharType="separate"/>
          </w:r>
          <w:ins w:id="7" w:author="Andrew Instone-Cowie" w:date="2021-08-25T14:32:00Z">
            <w:r w:rsidR="00DC5316">
              <w:rPr>
                <w:noProof/>
                <w:webHidden/>
              </w:rPr>
              <w:t>4</w:t>
            </w:r>
          </w:ins>
          <w:ins w:id="8" w:author="Andrew Instone-Cowie" w:date="2021-08-25T14:30:00Z">
            <w:r w:rsidR="00B513CB">
              <w:rPr>
                <w:noProof/>
                <w:webHidden/>
              </w:rPr>
              <w:fldChar w:fldCharType="end"/>
            </w:r>
            <w:r w:rsidR="00B513CB" w:rsidRPr="00100E21">
              <w:rPr>
                <w:rStyle w:val="Hyperlink"/>
                <w:noProof/>
              </w:rPr>
              <w:fldChar w:fldCharType="end"/>
            </w:r>
          </w:ins>
        </w:p>
        <w:p w14:paraId="5F30F52A" w14:textId="2BB96C5D" w:rsidR="00B513CB" w:rsidRDefault="00B513CB">
          <w:pPr>
            <w:pStyle w:val="TOC1"/>
            <w:tabs>
              <w:tab w:val="right" w:leader="dot" w:pos="9016"/>
            </w:tabs>
            <w:rPr>
              <w:ins w:id="9" w:author="Andrew Instone-Cowie" w:date="2021-08-25T14:30:00Z"/>
              <w:rFonts w:eastAsiaTheme="minorEastAsia"/>
              <w:noProof/>
              <w:lang w:eastAsia="en-GB"/>
            </w:rPr>
          </w:pPr>
          <w:ins w:id="1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"_Toc80794233"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Index of Tables</w:t>
            </w:r>
            <w:r>
              <w:rPr>
                <w:noProof/>
                <w:webHidden/>
              </w:rPr>
              <w:tab/>
            </w:r>
            <w:r>
              <w:rPr>
                <w:noProof/>
                <w:webHidden/>
              </w:rPr>
              <w:fldChar w:fldCharType="begin"/>
            </w:r>
            <w:r>
              <w:rPr>
                <w:noProof/>
                <w:webHidden/>
              </w:rPr>
              <w:instrText xml:space="preserve"> PAGEREF _Toc80794233 \h </w:instrText>
            </w:r>
            <w:r>
              <w:rPr>
                <w:noProof/>
                <w:webHidden/>
              </w:rPr>
            </w:r>
          </w:ins>
          <w:r>
            <w:rPr>
              <w:noProof/>
              <w:webHidden/>
            </w:rPr>
            <w:fldChar w:fldCharType="separate"/>
          </w:r>
          <w:ins w:id="11" w:author="Andrew Instone-Cowie" w:date="2021-08-25T14:32:00Z">
            <w:r w:rsidR="00DC5316">
              <w:rPr>
                <w:noProof/>
                <w:webHidden/>
              </w:rPr>
              <w:t>7</w:t>
            </w:r>
          </w:ins>
          <w:ins w:id="12" w:author="Andrew Instone-Cowie" w:date="2021-08-25T14:30:00Z">
            <w:r>
              <w:rPr>
                <w:noProof/>
                <w:webHidden/>
              </w:rPr>
              <w:fldChar w:fldCharType="end"/>
            </w:r>
            <w:r w:rsidRPr="00100E21">
              <w:rPr>
                <w:rStyle w:val="Hyperlink"/>
                <w:noProof/>
              </w:rPr>
              <w:fldChar w:fldCharType="end"/>
            </w:r>
          </w:ins>
        </w:p>
        <w:p w14:paraId="743A2C8A" w14:textId="3798045F" w:rsidR="00B513CB" w:rsidRDefault="00B513CB">
          <w:pPr>
            <w:pStyle w:val="TOC1"/>
            <w:tabs>
              <w:tab w:val="right" w:leader="dot" w:pos="9016"/>
            </w:tabs>
            <w:rPr>
              <w:ins w:id="13" w:author="Andrew Instone-Cowie" w:date="2021-08-25T14:30:00Z"/>
              <w:rFonts w:eastAsiaTheme="minorEastAsia"/>
              <w:noProof/>
              <w:lang w:eastAsia="en-GB"/>
            </w:rPr>
          </w:pPr>
          <w:ins w:id="1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"_Toc80794234"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Document History</w:t>
            </w:r>
            <w:r>
              <w:rPr>
                <w:noProof/>
                <w:webHidden/>
              </w:rPr>
              <w:tab/>
            </w:r>
            <w:r>
              <w:rPr>
                <w:noProof/>
                <w:webHidden/>
              </w:rPr>
              <w:fldChar w:fldCharType="begin"/>
            </w:r>
            <w:r>
              <w:rPr>
                <w:noProof/>
                <w:webHidden/>
              </w:rPr>
              <w:instrText xml:space="preserve"> PAGEREF _Toc80794234 \h </w:instrText>
            </w:r>
            <w:r>
              <w:rPr>
                <w:noProof/>
                <w:webHidden/>
              </w:rPr>
            </w:r>
          </w:ins>
          <w:r>
            <w:rPr>
              <w:noProof/>
              <w:webHidden/>
            </w:rPr>
            <w:fldChar w:fldCharType="separate"/>
          </w:r>
          <w:ins w:id="15" w:author="Andrew Instone-Cowie" w:date="2021-08-25T14:32:00Z">
            <w:r w:rsidR="00DC5316">
              <w:rPr>
                <w:noProof/>
                <w:webHidden/>
              </w:rPr>
              <w:t>8</w:t>
            </w:r>
          </w:ins>
          <w:ins w:id="16" w:author="Andrew Instone-Cowie" w:date="2021-08-25T14:30:00Z">
            <w:r>
              <w:rPr>
                <w:noProof/>
                <w:webHidden/>
              </w:rPr>
              <w:fldChar w:fldCharType="end"/>
            </w:r>
            <w:r w:rsidRPr="00100E21">
              <w:rPr>
                <w:rStyle w:val="Hyperlink"/>
                <w:noProof/>
              </w:rPr>
              <w:fldChar w:fldCharType="end"/>
            </w:r>
          </w:ins>
        </w:p>
        <w:p w14:paraId="76CB93A1" w14:textId="55B579AD" w:rsidR="00B513CB" w:rsidRDefault="00B513CB">
          <w:pPr>
            <w:pStyle w:val="TOC1"/>
            <w:tabs>
              <w:tab w:val="right" w:leader="dot" w:pos="9016"/>
            </w:tabs>
            <w:rPr>
              <w:ins w:id="17" w:author="Andrew Instone-Cowie" w:date="2021-08-25T14:30:00Z"/>
              <w:rFonts w:eastAsiaTheme="minorEastAsia"/>
              <w:noProof/>
              <w:lang w:eastAsia="en-GB"/>
            </w:rPr>
          </w:pPr>
          <w:ins w:id="1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"_Toc80794235"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Licence</w:t>
            </w:r>
            <w:r>
              <w:rPr>
                <w:noProof/>
                <w:webHidden/>
              </w:rPr>
              <w:tab/>
            </w:r>
            <w:r>
              <w:rPr>
                <w:noProof/>
                <w:webHidden/>
              </w:rPr>
              <w:fldChar w:fldCharType="begin"/>
            </w:r>
            <w:r>
              <w:rPr>
                <w:noProof/>
                <w:webHidden/>
              </w:rPr>
              <w:instrText xml:space="preserve"> PAGEREF _Toc80794235 \h </w:instrText>
            </w:r>
            <w:r>
              <w:rPr>
                <w:noProof/>
                <w:webHidden/>
              </w:rPr>
            </w:r>
          </w:ins>
          <w:r>
            <w:rPr>
              <w:noProof/>
              <w:webHidden/>
            </w:rPr>
            <w:fldChar w:fldCharType="separate"/>
          </w:r>
          <w:ins w:id="19" w:author="Andrew Instone-Cowie" w:date="2021-08-25T14:32:00Z">
            <w:r w:rsidR="00DC5316">
              <w:rPr>
                <w:noProof/>
                <w:webHidden/>
              </w:rPr>
              <w:t>9</w:t>
            </w:r>
          </w:ins>
          <w:ins w:id="20" w:author="Andrew Instone-Cowie" w:date="2021-08-25T14:30:00Z">
            <w:r>
              <w:rPr>
                <w:noProof/>
                <w:webHidden/>
              </w:rPr>
              <w:fldChar w:fldCharType="end"/>
            </w:r>
            <w:r w:rsidRPr="00100E21">
              <w:rPr>
                <w:rStyle w:val="Hyperlink"/>
                <w:noProof/>
              </w:rPr>
              <w:fldChar w:fldCharType="end"/>
            </w:r>
          </w:ins>
        </w:p>
        <w:p w14:paraId="7AEB7E19" w14:textId="4A99B0C2" w:rsidR="00B513CB" w:rsidRDefault="00B513CB">
          <w:pPr>
            <w:pStyle w:val="TOC1"/>
            <w:tabs>
              <w:tab w:val="right" w:leader="dot" w:pos="9016"/>
            </w:tabs>
            <w:rPr>
              <w:ins w:id="21" w:author="Andrew Instone-Cowie" w:date="2021-08-25T14:30:00Z"/>
              <w:rFonts w:eastAsiaTheme="minorEastAsia"/>
              <w:noProof/>
              <w:lang w:eastAsia="en-GB"/>
            </w:rPr>
          </w:pPr>
          <w:ins w:id="2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"_Toc80794236"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Documentation Map</w:t>
            </w:r>
            <w:r>
              <w:rPr>
                <w:noProof/>
                <w:webHidden/>
              </w:rPr>
              <w:tab/>
            </w:r>
            <w:r>
              <w:rPr>
                <w:noProof/>
                <w:webHidden/>
              </w:rPr>
              <w:fldChar w:fldCharType="begin"/>
            </w:r>
            <w:r>
              <w:rPr>
                <w:noProof/>
                <w:webHidden/>
              </w:rPr>
              <w:instrText xml:space="preserve"> PAGEREF _Toc80794236 \h </w:instrText>
            </w:r>
            <w:r>
              <w:rPr>
                <w:noProof/>
                <w:webHidden/>
              </w:rPr>
            </w:r>
          </w:ins>
          <w:r>
            <w:rPr>
              <w:noProof/>
              <w:webHidden/>
            </w:rPr>
            <w:fldChar w:fldCharType="separate"/>
          </w:r>
          <w:ins w:id="23" w:author="Andrew Instone-Cowie" w:date="2021-08-25T14:32:00Z">
            <w:r w:rsidR="00DC5316">
              <w:rPr>
                <w:noProof/>
                <w:webHidden/>
              </w:rPr>
              <w:t>10</w:t>
            </w:r>
          </w:ins>
          <w:ins w:id="24" w:author="Andrew Instone-Cowie" w:date="2021-08-25T14:30:00Z">
            <w:r>
              <w:rPr>
                <w:noProof/>
                <w:webHidden/>
              </w:rPr>
              <w:fldChar w:fldCharType="end"/>
            </w:r>
            <w:r w:rsidRPr="00100E21">
              <w:rPr>
                <w:rStyle w:val="Hyperlink"/>
                <w:noProof/>
              </w:rPr>
              <w:fldChar w:fldCharType="end"/>
            </w:r>
          </w:ins>
        </w:p>
        <w:p w14:paraId="3751739A" w14:textId="0D5B5111" w:rsidR="00B513CB" w:rsidRDefault="00B513CB">
          <w:pPr>
            <w:pStyle w:val="TOC1"/>
            <w:tabs>
              <w:tab w:val="right" w:leader="dot" w:pos="9016"/>
            </w:tabs>
            <w:rPr>
              <w:ins w:id="25" w:author="Andrew Instone-Cowie" w:date="2021-08-25T14:30:00Z"/>
              <w:rFonts w:eastAsiaTheme="minorEastAsia"/>
              <w:noProof/>
              <w:lang w:eastAsia="en-GB"/>
            </w:rPr>
          </w:pPr>
          <w:ins w:id="2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"_Toc80794237"</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About This Guide</w:t>
            </w:r>
            <w:r>
              <w:rPr>
                <w:noProof/>
                <w:webHidden/>
              </w:rPr>
              <w:tab/>
            </w:r>
            <w:r>
              <w:rPr>
                <w:noProof/>
                <w:webHidden/>
              </w:rPr>
              <w:fldChar w:fldCharType="begin"/>
            </w:r>
            <w:r>
              <w:rPr>
                <w:noProof/>
                <w:webHidden/>
              </w:rPr>
              <w:instrText xml:space="preserve"> PAGEREF _Toc80794237 \h </w:instrText>
            </w:r>
            <w:r>
              <w:rPr>
                <w:noProof/>
                <w:webHidden/>
              </w:rPr>
            </w:r>
          </w:ins>
          <w:r>
            <w:rPr>
              <w:noProof/>
              <w:webHidden/>
            </w:rPr>
            <w:fldChar w:fldCharType="separate"/>
          </w:r>
          <w:ins w:id="27" w:author="Andrew Instone-Cowie" w:date="2021-08-25T14:32:00Z">
            <w:r w:rsidR="00DC5316">
              <w:rPr>
                <w:noProof/>
                <w:webHidden/>
              </w:rPr>
              <w:t>11</w:t>
            </w:r>
          </w:ins>
          <w:ins w:id="28" w:author="Andrew Instone-Cowie" w:date="2021-08-25T14:30:00Z">
            <w:r>
              <w:rPr>
                <w:noProof/>
                <w:webHidden/>
              </w:rPr>
              <w:fldChar w:fldCharType="end"/>
            </w:r>
            <w:r w:rsidRPr="00100E21">
              <w:rPr>
                <w:rStyle w:val="Hyperlink"/>
                <w:noProof/>
              </w:rPr>
              <w:fldChar w:fldCharType="end"/>
            </w:r>
          </w:ins>
        </w:p>
        <w:p w14:paraId="4ACCB1C9" w14:textId="07A0AA54" w:rsidR="00B513CB" w:rsidRDefault="00B513CB">
          <w:pPr>
            <w:pStyle w:val="TOC1"/>
            <w:tabs>
              <w:tab w:val="right" w:leader="dot" w:pos="9016"/>
            </w:tabs>
            <w:rPr>
              <w:ins w:id="29" w:author="Andrew Instone-Cowie" w:date="2021-08-25T14:30:00Z"/>
              <w:rFonts w:eastAsiaTheme="minorEastAsia"/>
              <w:noProof/>
              <w:lang w:eastAsia="en-GB"/>
            </w:rPr>
          </w:pPr>
          <w:ins w:id="3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"_Toc80794238"</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Typical Simulator Installation</w:t>
            </w:r>
            <w:r>
              <w:rPr>
                <w:noProof/>
                <w:webHidden/>
              </w:rPr>
              <w:tab/>
            </w:r>
            <w:r>
              <w:rPr>
                <w:noProof/>
                <w:webHidden/>
              </w:rPr>
              <w:fldChar w:fldCharType="begin"/>
            </w:r>
            <w:r>
              <w:rPr>
                <w:noProof/>
                <w:webHidden/>
              </w:rPr>
              <w:instrText xml:space="preserve"> PAGEREF _Toc80794238 \h </w:instrText>
            </w:r>
            <w:r>
              <w:rPr>
                <w:noProof/>
                <w:webHidden/>
              </w:rPr>
            </w:r>
          </w:ins>
          <w:r>
            <w:rPr>
              <w:noProof/>
              <w:webHidden/>
            </w:rPr>
            <w:fldChar w:fldCharType="separate"/>
          </w:r>
          <w:ins w:id="31" w:author="Andrew Instone-Cowie" w:date="2021-08-25T14:32:00Z">
            <w:r w:rsidR="00DC5316">
              <w:rPr>
                <w:noProof/>
                <w:webHidden/>
              </w:rPr>
              <w:t>12</w:t>
            </w:r>
          </w:ins>
          <w:ins w:id="32" w:author="Andrew Instone-Cowie" w:date="2021-08-25T14:30:00Z">
            <w:r>
              <w:rPr>
                <w:noProof/>
                <w:webHidden/>
              </w:rPr>
              <w:fldChar w:fldCharType="end"/>
            </w:r>
            <w:r w:rsidRPr="00100E21">
              <w:rPr>
                <w:rStyle w:val="Hyperlink"/>
                <w:noProof/>
              </w:rPr>
              <w:fldChar w:fldCharType="end"/>
            </w:r>
          </w:ins>
        </w:p>
        <w:p w14:paraId="29CD59DE" w14:textId="264FE763" w:rsidR="00B513CB" w:rsidRDefault="00B513CB">
          <w:pPr>
            <w:pStyle w:val="TOC1"/>
            <w:tabs>
              <w:tab w:val="right" w:leader="dot" w:pos="9016"/>
            </w:tabs>
            <w:rPr>
              <w:ins w:id="33" w:author="Andrew Instone-Cowie" w:date="2021-08-25T14:30:00Z"/>
              <w:rFonts w:eastAsiaTheme="minorEastAsia"/>
              <w:noProof/>
              <w:lang w:eastAsia="en-GB"/>
            </w:rPr>
          </w:pPr>
          <w:ins w:id="3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"_Toc80794239"</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What You Will Need</w:t>
            </w:r>
            <w:r>
              <w:rPr>
                <w:noProof/>
                <w:webHidden/>
              </w:rPr>
              <w:tab/>
            </w:r>
            <w:r>
              <w:rPr>
                <w:noProof/>
                <w:webHidden/>
              </w:rPr>
              <w:fldChar w:fldCharType="begin"/>
            </w:r>
            <w:r>
              <w:rPr>
                <w:noProof/>
                <w:webHidden/>
              </w:rPr>
              <w:instrText xml:space="preserve"> PAGEREF _Toc80794239 \h </w:instrText>
            </w:r>
            <w:r>
              <w:rPr>
                <w:noProof/>
                <w:webHidden/>
              </w:rPr>
            </w:r>
          </w:ins>
          <w:r>
            <w:rPr>
              <w:noProof/>
              <w:webHidden/>
            </w:rPr>
            <w:fldChar w:fldCharType="separate"/>
          </w:r>
          <w:ins w:id="35" w:author="Andrew Instone-Cowie" w:date="2021-08-25T14:32:00Z">
            <w:r w:rsidR="00DC5316">
              <w:rPr>
                <w:noProof/>
                <w:webHidden/>
              </w:rPr>
              <w:t>13</w:t>
            </w:r>
          </w:ins>
          <w:ins w:id="36" w:author="Andrew Instone-Cowie" w:date="2021-08-25T14:30:00Z">
            <w:r>
              <w:rPr>
                <w:noProof/>
                <w:webHidden/>
              </w:rPr>
              <w:fldChar w:fldCharType="end"/>
            </w:r>
            <w:r w:rsidRPr="00100E21">
              <w:rPr>
                <w:rStyle w:val="Hyperlink"/>
                <w:noProof/>
              </w:rPr>
              <w:fldChar w:fldCharType="end"/>
            </w:r>
          </w:ins>
        </w:p>
        <w:p w14:paraId="45FD5810" w14:textId="79341CC2" w:rsidR="00B513CB" w:rsidRDefault="00B513CB">
          <w:pPr>
            <w:pStyle w:val="TOC2"/>
            <w:tabs>
              <w:tab w:val="right" w:leader="dot" w:pos="9016"/>
            </w:tabs>
            <w:rPr>
              <w:ins w:id="37" w:author="Andrew Instone-Cowie" w:date="2021-08-25T14:30:00Z"/>
              <w:rFonts w:eastAsiaTheme="minorEastAsia"/>
              <w:noProof/>
              <w:lang w:eastAsia="en-GB"/>
            </w:rPr>
          </w:pPr>
          <w:ins w:id="3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"_Toc80794240"</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Skills</w:t>
            </w:r>
            <w:r>
              <w:rPr>
                <w:noProof/>
                <w:webHidden/>
              </w:rPr>
              <w:tab/>
            </w:r>
            <w:r>
              <w:rPr>
                <w:noProof/>
                <w:webHidden/>
              </w:rPr>
              <w:fldChar w:fldCharType="begin"/>
            </w:r>
            <w:r>
              <w:rPr>
                <w:noProof/>
                <w:webHidden/>
              </w:rPr>
              <w:instrText xml:space="preserve"> PAGEREF _Toc80794240 \h </w:instrText>
            </w:r>
            <w:r>
              <w:rPr>
                <w:noProof/>
                <w:webHidden/>
              </w:rPr>
            </w:r>
          </w:ins>
          <w:r>
            <w:rPr>
              <w:noProof/>
              <w:webHidden/>
            </w:rPr>
            <w:fldChar w:fldCharType="separate"/>
          </w:r>
          <w:ins w:id="39" w:author="Andrew Instone-Cowie" w:date="2021-08-25T14:32:00Z">
            <w:r w:rsidR="00DC5316">
              <w:rPr>
                <w:noProof/>
                <w:webHidden/>
              </w:rPr>
              <w:t>13</w:t>
            </w:r>
          </w:ins>
          <w:ins w:id="40" w:author="Andrew Instone-Cowie" w:date="2021-08-25T14:30:00Z">
            <w:r>
              <w:rPr>
                <w:noProof/>
                <w:webHidden/>
              </w:rPr>
              <w:fldChar w:fldCharType="end"/>
            </w:r>
            <w:r w:rsidRPr="00100E21">
              <w:rPr>
                <w:rStyle w:val="Hyperlink"/>
                <w:noProof/>
              </w:rPr>
              <w:fldChar w:fldCharType="end"/>
            </w:r>
          </w:ins>
        </w:p>
        <w:p w14:paraId="2328436B" w14:textId="3D83989D" w:rsidR="00B513CB" w:rsidRDefault="00B513CB">
          <w:pPr>
            <w:pStyle w:val="TOC2"/>
            <w:tabs>
              <w:tab w:val="right" w:leader="dot" w:pos="9016"/>
            </w:tabs>
            <w:rPr>
              <w:ins w:id="41" w:author="Andrew Instone-Cowie" w:date="2021-08-25T14:30:00Z"/>
              <w:rFonts w:eastAsiaTheme="minorEastAsia"/>
              <w:noProof/>
              <w:lang w:eastAsia="en-GB"/>
            </w:rPr>
          </w:pPr>
          <w:ins w:id="4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"_Toc80794241"</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Tools</w:t>
            </w:r>
            <w:r>
              <w:rPr>
                <w:noProof/>
                <w:webHidden/>
              </w:rPr>
              <w:tab/>
            </w:r>
            <w:r>
              <w:rPr>
                <w:noProof/>
                <w:webHidden/>
              </w:rPr>
              <w:fldChar w:fldCharType="begin"/>
            </w:r>
            <w:r>
              <w:rPr>
                <w:noProof/>
                <w:webHidden/>
              </w:rPr>
              <w:instrText xml:space="preserve"> PAGEREF _Toc80794241 \h </w:instrText>
            </w:r>
            <w:r>
              <w:rPr>
                <w:noProof/>
                <w:webHidden/>
              </w:rPr>
            </w:r>
          </w:ins>
          <w:r>
            <w:rPr>
              <w:noProof/>
              <w:webHidden/>
            </w:rPr>
            <w:fldChar w:fldCharType="separate"/>
          </w:r>
          <w:ins w:id="43" w:author="Andrew Instone-Cowie" w:date="2021-08-25T14:32:00Z">
            <w:r w:rsidR="00DC5316">
              <w:rPr>
                <w:noProof/>
                <w:webHidden/>
              </w:rPr>
              <w:t>13</w:t>
            </w:r>
          </w:ins>
          <w:ins w:id="44" w:author="Andrew Instone-Cowie" w:date="2021-08-25T14:30:00Z">
            <w:r>
              <w:rPr>
                <w:noProof/>
                <w:webHidden/>
              </w:rPr>
              <w:fldChar w:fldCharType="end"/>
            </w:r>
            <w:r w:rsidRPr="00100E21">
              <w:rPr>
                <w:rStyle w:val="Hyperlink"/>
                <w:noProof/>
              </w:rPr>
              <w:fldChar w:fldCharType="end"/>
            </w:r>
          </w:ins>
        </w:p>
        <w:p w14:paraId="5AAF1F09" w14:textId="3710537E" w:rsidR="00B513CB" w:rsidRDefault="00B513CB">
          <w:pPr>
            <w:pStyle w:val="TOC2"/>
            <w:tabs>
              <w:tab w:val="right" w:leader="dot" w:pos="9016"/>
            </w:tabs>
            <w:rPr>
              <w:ins w:id="45" w:author="Andrew Instone-Cowie" w:date="2021-08-25T14:30:00Z"/>
              <w:rFonts w:eastAsiaTheme="minorEastAsia"/>
              <w:noProof/>
              <w:lang w:eastAsia="en-GB"/>
            </w:rPr>
          </w:pPr>
          <w:ins w:id="4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"_Toc80794242"</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Parts</w:t>
            </w:r>
            <w:r>
              <w:rPr>
                <w:noProof/>
                <w:webHidden/>
              </w:rPr>
              <w:tab/>
            </w:r>
            <w:r>
              <w:rPr>
                <w:noProof/>
                <w:webHidden/>
              </w:rPr>
              <w:fldChar w:fldCharType="begin"/>
            </w:r>
            <w:r>
              <w:rPr>
                <w:noProof/>
                <w:webHidden/>
              </w:rPr>
              <w:instrText xml:space="preserve"> PAGEREF _Toc80794242 \h </w:instrText>
            </w:r>
            <w:r>
              <w:rPr>
                <w:noProof/>
                <w:webHidden/>
              </w:rPr>
            </w:r>
          </w:ins>
          <w:r>
            <w:rPr>
              <w:noProof/>
              <w:webHidden/>
            </w:rPr>
            <w:fldChar w:fldCharType="separate"/>
          </w:r>
          <w:ins w:id="47" w:author="Andrew Instone-Cowie" w:date="2021-08-25T14:32:00Z">
            <w:r w:rsidR="00DC5316">
              <w:rPr>
                <w:noProof/>
                <w:webHidden/>
              </w:rPr>
              <w:t>13</w:t>
            </w:r>
          </w:ins>
          <w:ins w:id="48" w:author="Andrew Instone-Cowie" w:date="2021-08-25T14:30:00Z">
            <w:r>
              <w:rPr>
                <w:noProof/>
                <w:webHidden/>
              </w:rPr>
              <w:fldChar w:fldCharType="end"/>
            </w:r>
            <w:r w:rsidRPr="00100E21">
              <w:rPr>
                <w:rStyle w:val="Hyperlink"/>
                <w:noProof/>
              </w:rPr>
              <w:fldChar w:fldCharType="end"/>
            </w:r>
          </w:ins>
        </w:p>
        <w:p w14:paraId="0B467AD5" w14:textId="5D74E186" w:rsidR="00B513CB" w:rsidRDefault="00B513CB">
          <w:pPr>
            <w:pStyle w:val="TOC2"/>
            <w:tabs>
              <w:tab w:val="right" w:leader="dot" w:pos="9016"/>
            </w:tabs>
            <w:rPr>
              <w:ins w:id="49" w:author="Andrew Instone-Cowie" w:date="2021-08-25T14:30:00Z"/>
              <w:rFonts w:eastAsiaTheme="minorEastAsia"/>
              <w:noProof/>
              <w:lang w:eastAsia="en-GB"/>
            </w:rPr>
          </w:pPr>
          <w:ins w:id="5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PCBs</w:t>
            </w:r>
            <w:r>
              <w:rPr>
                <w:noProof/>
                <w:webHidden/>
              </w:rPr>
              <w:tab/>
            </w:r>
            <w:r>
              <w:rPr>
                <w:noProof/>
                <w:webHidden/>
              </w:rPr>
              <w:fldChar w:fldCharType="begin"/>
            </w:r>
            <w:r>
              <w:rPr>
                <w:noProof/>
                <w:webHidden/>
              </w:rPr>
              <w:instrText xml:space="preserve"> PAGEREF _Toc80794243 \h </w:instrText>
            </w:r>
            <w:r>
              <w:rPr>
                <w:noProof/>
                <w:webHidden/>
              </w:rPr>
            </w:r>
          </w:ins>
          <w:r>
            <w:rPr>
              <w:noProof/>
              <w:webHidden/>
            </w:rPr>
            <w:fldChar w:fldCharType="separate"/>
          </w:r>
          <w:ins w:id="51" w:author="Andrew Instone-Cowie" w:date="2021-08-25T14:32:00Z">
            <w:r w:rsidR="00DC5316">
              <w:rPr>
                <w:noProof/>
                <w:webHidden/>
              </w:rPr>
              <w:t>13</w:t>
            </w:r>
          </w:ins>
          <w:ins w:id="52" w:author="Andrew Instone-Cowie" w:date="2021-08-25T14:30:00Z">
            <w:r>
              <w:rPr>
                <w:noProof/>
                <w:webHidden/>
              </w:rPr>
              <w:fldChar w:fldCharType="end"/>
            </w:r>
            <w:r w:rsidRPr="00100E21">
              <w:rPr>
                <w:rStyle w:val="Hyperlink"/>
                <w:noProof/>
              </w:rPr>
              <w:fldChar w:fldCharType="end"/>
            </w:r>
          </w:ins>
        </w:p>
        <w:p w14:paraId="29E2F9B3" w14:textId="6294E743" w:rsidR="00B513CB" w:rsidRDefault="00B513CB">
          <w:pPr>
            <w:pStyle w:val="TOC3"/>
            <w:tabs>
              <w:tab w:val="right" w:leader="dot" w:pos="9016"/>
            </w:tabs>
            <w:rPr>
              <w:ins w:id="53" w:author="Andrew Instone-Cowie" w:date="2021-08-25T14:30:00Z"/>
              <w:noProof/>
              <w:lang w:val="en-GB" w:eastAsia="en-GB"/>
            </w:rPr>
          </w:pPr>
          <w:ins w:id="5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JLCPCB or SeeedStudio</w:t>
            </w:r>
            <w:r>
              <w:rPr>
                <w:noProof/>
                <w:webHidden/>
              </w:rPr>
              <w:tab/>
            </w:r>
            <w:r>
              <w:rPr>
                <w:noProof/>
                <w:webHidden/>
              </w:rPr>
              <w:fldChar w:fldCharType="begin"/>
            </w:r>
            <w:r>
              <w:rPr>
                <w:noProof/>
                <w:webHidden/>
              </w:rPr>
              <w:instrText xml:space="preserve"> PAGEREF _Toc80794244 \h </w:instrText>
            </w:r>
            <w:r>
              <w:rPr>
                <w:noProof/>
                <w:webHidden/>
              </w:rPr>
            </w:r>
          </w:ins>
          <w:r>
            <w:rPr>
              <w:noProof/>
              <w:webHidden/>
            </w:rPr>
            <w:fldChar w:fldCharType="separate"/>
          </w:r>
          <w:ins w:id="55" w:author="Andrew Instone-Cowie" w:date="2021-08-25T14:32:00Z">
            <w:r w:rsidR="00DC5316">
              <w:rPr>
                <w:noProof/>
                <w:webHidden/>
              </w:rPr>
              <w:t>14</w:t>
            </w:r>
          </w:ins>
          <w:ins w:id="56" w:author="Andrew Instone-Cowie" w:date="2021-08-25T14:30:00Z">
            <w:r>
              <w:rPr>
                <w:noProof/>
                <w:webHidden/>
              </w:rPr>
              <w:fldChar w:fldCharType="end"/>
            </w:r>
            <w:r w:rsidRPr="00100E21">
              <w:rPr>
                <w:rStyle w:val="Hyperlink"/>
                <w:noProof/>
              </w:rPr>
              <w:fldChar w:fldCharType="end"/>
            </w:r>
          </w:ins>
        </w:p>
        <w:p w14:paraId="039203F9" w14:textId="0BA77039" w:rsidR="00B513CB" w:rsidRDefault="00B513CB">
          <w:pPr>
            <w:pStyle w:val="TOC3"/>
            <w:tabs>
              <w:tab w:val="right" w:leader="dot" w:pos="9016"/>
            </w:tabs>
            <w:rPr>
              <w:ins w:id="57" w:author="Andrew Instone-Cowie" w:date="2021-08-25T14:30:00Z"/>
              <w:noProof/>
              <w:lang w:val="en-GB" w:eastAsia="en-GB"/>
            </w:rPr>
          </w:pPr>
          <w:ins w:id="5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OSH Park</w:t>
            </w:r>
            <w:r>
              <w:rPr>
                <w:noProof/>
                <w:webHidden/>
              </w:rPr>
              <w:tab/>
            </w:r>
            <w:r>
              <w:rPr>
                <w:noProof/>
                <w:webHidden/>
              </w:rPr>
              <w:fldChar w:fldCharType="begin"/>
            </w:r>
            <w:r>
              <w:rPr>
                <w:noProof/>
                <w:webHidden/>
              </w:rPr>
              <w:instrText xml:space="preserve"> PAGEREF _Toc80794245 \h </w:instrText>
            </w:r>
            <w:r>
              <w:rPr>
                <w:noProof/>
                <w:webHidden/>
              </w:rPr>
            </w:r>
          </w:ins>
          <w:r>
            <w:rPr>
              <w:noProof/>
              <w:webHidden/>
            </w:rPr>
            <w:fldChar w:fldCharType="separate"/>
          </w:r>
          <w:ins w:id="59" w:author="Andrew Instone-Cowie" w:date="2021-08-25T14:32:00Z">
            <w:r w:rsidR="00DC5316">
              <w:rPr>
                <w:noProof/>
                <w:webHidden/>
              </w:rPr>
              <w:t>17</w:t>
            </w:r>
          </w:ins>
          <w:ins w:id="60" w:author="Andrew Instone-Cowie" w:date="2021-08-25T14:30:00Z">
            <w:r>
              <w:rPr>
                <w:noProof/>
                <w:webHidden/>
              </w:rPr>
              <w:fldChar w:fldCharType="end"/>
            </w:r>
            <w:r w:rsidRPr="00100E21">
              <w:rPr>
                <w:rStyle w:val="Hyperlink"/>
                <w:noProof/>
              </w:rPr>
              <w:fldChar w:fldCharType="end"/>
            </w:r>
          </w:ins>
        </w:p>
        <w:p w14:paraId="13AF26ED" w14:textId="7011B11E" w:rsidR="00B513CB" w:rsidRDefault="00B513CB">
          <w:pPr>
            <w:pStyle w:val="TOC1"/>
            <w:tabs>
              <w:tab w:val="right" w:leader="dot" w:pos="9016"/>
            </w:tabs>
            <w:rPr>
              <w:ins w:id="61" w:author="Andrew Instone-Cowie" w:date="2021-08-25T14:30:00Z"/>
              <w:rFonts w:eastAsiaTheme="minorEastAsia"/>
              <w:noProof/>
              <w:lang w:eastAsia="en-GB"/>
            </w:rPr>
          </w:pPr>
          <w:ins w:id="6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Simulator Assembly</w:t>
            </w:r>
            <w:r>
              <w:rPr>
                <w:noProof/>
                <w:webHidden/>
              </w:rPr>
              <w:tab/>
            </w:r>
            <w:r>
              <w:rPr>
                <w:noProof/>
                <w:webHidden/>
              </w:rPr>
              <w:fldChar w:fldCharType="begin"/>
            </w:r>
            <w:r>
              <w:rPr>
                <w:noProof/>
                <w:webHidden/>
              </w:rPr>
              <w:instrText xml:space="preserve"> PAGEREF _Toc80794246 \h </w:instrText>
            </w:r>
            <w:r>
              <w:rPr>
                <w:noProof/>
                <w:webHidden/>
              </w:rPr>
            </w:r>
          </w:ins>
          <w:r>
            <w:rPr>
              <w:noProof/>
              <w:webHidden/>
            </w:rPr>
            <w:fldChar w:fldCharType="separate"/>
          </w:r>
          <w:ins w:id="63" w:author="Andrew Instone-Cowie" w:date="2021-08-25T14:32:00Z">
            <w:r w:rsidR="00DC5316">
              <w:rPr>
                <w:noProof/>
                <w:webHidden/>
              </w:rPr>
              <w:t>18</w:t>
            </w:r>
          </w:ins>
          <w:ins w:id="64" w:author="Andrew Instone-Cowie" w:date="2021-08-25T14:30:00Z">
            <w:r>
              <w:rPr>
                <w:noProof/>
                <w:webHidden/>
              </w:rPr>
              <w:fldChar w:fldCharType="end"/>
            </w:r>
            <w:r w:rsidRPr="00100E21">
              <w:rPr>
                <w:rStyle w:val="Hyperlink"/>
                <w:noProof/>
              </w:rPr>
              <w:fldChar w:fldCharType="end"/>
            </w:r>
          </w:ins>
        </w:p>
        <w:p w14:paraId="4174FFCE" w14:textId="262D0F50" w:rsidR="00B513CB" w:rsidRDefault="00B513CB">
          <w:pPr>
            <w:pStyle w:val="TOC2"/>
            <w:tabs>
              <w:tab w:val="right" w:leader="dot" w:pos="9016"/>
            </w:tabs>
            <w:rPr>
              <w:ins w:id="65" w:author="Andrew Instone-Cowie" w:date="2021-08-25T14:30:00Z"/>
              <w:rFonts w:eastAsiaTheme="minorEastAsia"/>
              <w:noProof/>
              <w:lang w:eastAsia="en-GB"/>
            </w:rPr>
          </w:pPr>
          <w:ins w:id="6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"_Toc80794247"</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Polarised Components</w:t>
            </w:r>
            <w:r>
              <w:rPr>
                <w:noProof/>
                <w:webHidden/>
              </w:rPr>
              <w:tab/>
            </w:r>
            <w:r>
              <w:rPr>
                <w:noProof/>
                <w:webHidden/>
              </w:rPr>
              <w:fldChar w:fldCharType="begin"/>
            </w:r>
            <w:r>
              <w:rPr>
                <w:noProof/>
                <w:webHidden/>
              </w:rPr>
              <w:instrText xml:space="preserve"> PAGEREF _Toc80794247 \h </w:instrText>
            </w:r>
            <w:r>
              <w:rPr>
                <w:noProof/>
                <w:webHidden/>
              </w:rPr>
            </w:r>
          </w:ins>
          <w:r>
            <w:rPr>
              <w:noProof/>
              <w:webHidden/>
            </w:rPr>
            <w:fldChar w:fldCharType="separate"/>
          </w:r>
          <w:ins w:id="67" w:author="Andrew Instone-Cowie" w:date="2021-08-25T14:32:00Z">
            <w:r w:rsidR="00DC5316">
              <w:rPr>
                <w:noProof/>
                <w:webHidden/>
              </w:rPr>
              <w:t>18</w:t>
            </w:r>
          </w:ins>
          <w:ins w:id="68" w:author="Andrew Instone-Cowie" w:date="2021-08-25T14:30:00Z">
            <w:r>
              <w:rPr>
                <w:noProof/>
                <w:webHidden/>
              </w:rPr>
              <w:fldChar w:fldCharType="end"/>
            </w:r>
            <w:r w:rsidRPr="00100E21">
              <w:rPr>
                <w:rStyle w:val="Hyperlink"/>
                <w:noProof/>
              </w:rPr>
              <w:fldChar w:fldCharType="end"/>
            </w:r>
          </w:ins>
        </w:p>
        <w:p w14:paraId="40865408" w14:textId="112237F5" w:rsidR="00B513CB" w:rsidRDefault="00B513CB">
          <w:pPr>
            <w:pStyle w:val="TOC3"/>
            <w:tabs>
              <w:tab w:val="right" w:leader="dot" w:pos="9016"/>
            </w:tabs>
            <w:rPr>
              <w:ins w:id="69" w:author="Andrew Instone-Cowie" w:date="2021-08-25T14:30:00Z"/>
              <w:noProof/>
              <w:lang w:val="en-GB" w:eastAsia="en-GB"/>
            </w:rPr>
          </w:pPr>
          <w:ins w:id="7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"_Toc80794248"</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Voltage Regulators</w:t>
            </w:r>
            <w:r>
              <w:rPr>
                <w:noProof/>
                <w:webHidden/>
              </w:rPr>
              <w:tab/>
            </w:r>
            <w:r>
              <w:rPr>
                <w:noProof/>
                <w:webHidden/>
              </w:rPr>
              <w:fldChar w:fldCharType="begin"/>
            </w:r>
            <w:r>
              <w:rPr>
                <w:noProof/>
                <w:webHidden/>
              </w:rPr>
              <w:instrText xml:space="preserve"> PAGEREF _Toc80794248 \h </w:instrText>
            </w:r>
            <w:r>
              <w:rPr>
                <w:noProof/>
                <w:webHidden/>
              </w:rPr>
            </w:r>
          </w:ins>
          <w:r>
            <w:rPr>
              <w:noProof/>
              <w:webHidden/>
            </w:rPr>
            <w:fldChar w:fldCharType="separate"/>
          </w:r>
          <w:ins w:id="71" w:author="Andrew Instone-Cowie" w:date="2021-08-25T14:32:00Z">
            <w:r w:rsidR="00DC5316">
              <w:rPr>
                <w:noProof/>
                <w:webHidden/>
              </w:rPr>
              <w:t>18</w:t>
            </w:r>
          </w:ins>
          <w:ins w:id="72" w:author="Andrew Instone-Cowie" w:date="2021-08-25T14:30:00Z">
            <w:r>
              <w:rPr>
                <w:noProof/>
                <w:webHidden/>
              </w:rPr>
              <w:fldChar w:fldCharType="end"/>
            </w:r>
            <w:r w:rsidRPr="00100E21">
              <w:rPr>
                <w:rStyle w:val="Hyperlink"/>
                <w:noProof/>
              </w:rPr>
              <w:fldChar w:fldCharType="end"/>
            </w:r>
          </w:ins>
        </w:p>
        <w:p w14:paraId="7C529AB5" w14:textId="1004FFD8" w:rsidR="00B513CB" w:rsidRDefault="00B513CB">
          <w:pPr>
            <w:pStyle w:val="TOC3"/>
            <w:tabs>
              <w:tab w:val="right" w:leader="dot" w:pos="9016"/>
            </w:tabs>
            <w:rPr>
              <w:ins w:id="73" w:author="Andrew Instone-Cowie" w:date="2021-08-25T14:30:00Z"/>
              <w:noProof/>
              <w:lang w:val="en-GB" w:eastAsia="en-GB"/>
            </w:rPr>
          </w:pPr>
          <w:ins w:id="7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"_Toc80794249"</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Diodes</w:t>
            </w:r>
            <w:r>
              <w:rPr>
                <w:noProof/>
                <w:webHidden/>
              </w:rPr>
              <w:tab/>
            </w:r>
            <w:r>
              <w:rPr>
                <w:noProof/>
                <w:webHidden/>
              </w:rPr>
              <w:fldChar w:fldCharType="begin"/>
            </w:r>
            <w:r>
              <w:rPr>
                <w:noProof/>
                <w:webHidden/>
              </w:rPr>
              <w:instrText xml:space="preserve"> PAGEREF _Toc80794249 \h </w:instrText>
            </w:r>
            <w:r>
              <w:rPr>
                <w:noProof/>
                <w:webHidden/>
              </w:rPr>
            </w:r>
          </w:ins>
          <w:r>
            <w:rPr>
              <w:noProof/>
              <w:webHidden/>
            </w:rPr>
            <w:fldChar w:fldCharType="separate"/>
          </w:r>
          <w:ins w:id="75" w:author="Andrew Instone-Cowie" w:date="2021-08-25T14:32:00Z">
            <w:r w:rsidR="00DC5316">
              <w:rPr>
                <w:noProof/>
                <w:webHidden/>
              </w:rPr>
              <w:t>19</w:t>
            </w:r>
          </w:ins>
          <w:ins w:id="76" w:author="Andrew Instone-Cowie" w:date="2021-08-25T14:30:00Z">
            <w:r>
              <w:rPr>
                <w:noProof/>
                <w:webHidden/>
              </w:rPr>
              <w:fldChar w:fldCharType="end"/>
            </w:r>
            <w:r w:rsidRPr="00100E21">
              <w:rPr>
                <w:rStyle w:val="Hyperlink"/>
                <w:noProof/>
              </w:rPr>
              <w:fldChar w:fldCharType="end"/>
            </w:r>
          </w:ins>
        </w:p>
        <w:p w14:paraId="08060FDD" w14:textId="3062384B" w:rsidR="00B513CB" w:rsidRDefault="00B513CB">
          <w:pPr>
            <w:pStyle w:val="TOC3"/>
            <w:tabs>
              <w:tab w:val="right" w:leader="dot" w:pos="9016"/>
            </w:tabs>
            <w:rPr>
              <w:ins w:id="77" w:author="Andrew Instone-Cowie" w:date="2021-08-25T14:30:00Z"/>
              <w:noProof/>
              <w:lang w:val="en-GB" w:eastAsia="en-GB"/>
            </w:rPr>
          </w:pPr>
          <w:ins w:id="7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"_Toc80794250"</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Electrolytic Capacitors</w:t>
            </w:r>
            <w:r>
              <w:rPr>
                <w:noProof/>
                <w:webHidden/>
              </w:rPr>
              <w:tab/>
            </w:r>
            <w:r>
              <w:rPr>
                <w:noProof/>
                <w:webHidden/>
              </w:rPr>
              <w:fldChar w:fldCharType="begin"/>
            </w:r>
            <w:r>
              <w:rPr>
                <w:noProof/>
                <w:webHidden/>
              </w:rPr>
              <w:instrText xml:space="preserve"> PAGEREF _Toc80794250 \h </w:instrText>
            </w:r>
            <w:r>
              <w:rPr>
                <w:noProof/>
                <w:webHidden/>
              </w:rPr>
            </w:r>
          </w:ins>
          <w:r>
            <w:rPr>
              <w:noProof/>
              <w:webHidden/>
            </w:rPr>
            <w:fldChar w:fldCharType="separate"/>
          </w:r>
          <w:ins w:id="79" w:author="Andrew Instone-Cowie" w:date="2021-08-25T14:32:00Z">
            <w:r w:rsidR="00DC5316">
              <w:rPr>
                <w:noProof/>
                <w:webHidden/>
              </w:rPr>
              <w:t>19</w:t>
            </w:r>
          </w:ins>
          <w:ins w:id="80" w:author="Andrew Instone-Cowie" w:date="2021-08-25T14:30:00Z">
            <w:r>
              <w:rPr>
                <w:noProof/>
                <w:webHidden/>
              </w:rPr>
              <w:fldChar w:fldCharType="end"/>
            </w:r>
            <w:r w:rsidRPr="00100E21">
              <w:rPr>
                <w:rStyle w:val="Hyperlink"/>
                <w:noProof/>
              </w:rPr>
              <w:fldChar w:fldCharType="end"/>
            </w:r>
          </w:ins>
        </w:p>
        <w:p w14:paraId="6B9B395F" w14:textId="4E31F65B" w:rsidR="00B513CB" w:rsidRDefault="00B513CB">
          <w:pPr>
            <w:pStyle w:val="TOC3"/>
            <w:tabs>
              <w:tab w:val="right" w:leader="dot" w:pos="9016"/>
            </w:tabs>
            <w:rPr>
              <w:ins w:id="81" w:author="Andrew Instone-Cowie" w:date="2021-08-25T14:30:00Z"/>
              <w:noProof/>
              <w:lang w:val="en-GB" w:eastAsia="en-GB"/>
            </w:rPr>
          </w:pPr>
          <w:ins w:id="8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"_Toc80794251"</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Integrated Circuits</w:t>
            </w:r>
            <w:r>
              <w:rPr>
                <w:noProof/>
                <w:webHidden/>
              </w:rPr>
              <w:tab/>
            </w:r>
            <w:r>
              <w:rPr>
                <w:noProof/>
                <w:webHidden/>
              </w:rPr>
              <w:fldChar w:fldCharType="begin"/>
            </w:r>
            <w:r>
              <w:rPr>
                <w:noProof/>
                <w:webHidden/>
              </w:rPr>
              <w:instrText xml:space="preserve"> PAGEREF _Toc80794251 \h </w:instrText>
            </w:r>
            <w:r>
              <w:rPr>
                <w:noProof/>
                <w:webHidden/>
              </w:rPr>
            </w:r>
          </w:ins>
          <w:r>
            <w:rPr>
              <w:noProof/>
              <w:webHidden/>
            </w:rPr>
            <w:fldChar w:fldCharType="separate"/>
          </w:r>
          <w:ins w:id="83" w:author="Andrew Instone-Cowie" w:date="2021-08-25T14:32:00Z">
            <w:r w:rsidR="00DC5316">
              <w:rPr>
                <w:noProof/>
                <w:webHidden/>
              </w:rPr>
              <w:t>20</w:t>
            </w:r>
          </w:ins>
          <w:ins w:id="84" w:author="Andrew Instone-Cowie" w:date="2021-08-25T14:30:00Z">
            <w:r>
              <w:rPr>
                <w:noProof/>
                <w:webHidden/>
              </w:rPr>
              <w:fldChar w:fldCharType="end"/>
            </w:r>
            <w:r w:rsidRPr="00100E21">
              <w:rPr>
                <w:rStyle w:val="Hyperlink"/>
                <w:noProof/>
              </w:rPr>
              <w:fldChar w:fldCharType="end"/>
            </w:r>
          </w:ins>
        </w:p>
        <w:p w14:paraId="3CF4D22B" w14:textId="326ACE1C" w:rsidR="00B513CB" w:rsidRDefault="00B513CB">
          <w:pPr>
            <w:pStyle w:val="TOC3"/>
            <w:tabs>
              <w:tab w:val="right" w:leader="dot" w:pos="9016"/>
            </w:tabs>
            <w:rPr>
              <w:ins w:id="85" w:author="Andrew Instone-Cowie" w:date="2021-08-25T14:30:00Z"/>
              <w:noProof/>
              <w:lang w:val="en-GB" w:eastAsia="en-GB"/>
            </w:rPr>
          </w:pPr>
          <w:ins w:id="8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"_Toc80794252"</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LEDs</w:t>
            </w:r>
            <w:r>
              <w:rPr>
                <w:noProof/>
                <w:webHidden/>
              </w:rPr>
              <w:tab/>
            </w:r>
            <w:r>
              <w:rPr>
                <w:noProof/>
                <w:webHidden/>
              </w:rPr>
              <w:fldChar w:fldCharType="begin"/>
            </w:r>
            <w:r>
              <w:rPr>
                <w:noProof/>
                <w:webHidden/>
              </w:rPr>
              <w:instrText xml:space="preserve"> PAGEREF _Toc80794252 \h </w:instrText>
            </w:r>
            <w:r>
              <w:rPr>
                <w:noProof/>
                <w:webHidden/>
              </w:rPr>
            </w:r>
          </w:ins>
          <w:r>
            <w:rPr>
              <w:noProof/>
              <w:webHidden/>
            </w:rPr>
            <w:fldChar w:fldCharType="separate"/>
          </w:r>
          <w:ins w:id="87" w:author="Andrew Instone-Cowie" w:date="2021-08-25T14:32:00Z">
            <w:r w:rsidR="00DC5316">
              <w:rPr>
                <w:noProof/>
                <w:webHidden/>
              </w:rPr>
              <w:t>20</w:t>
            </w:r>
          </w:ins>
          <w:ins w:id="88" w:author="Andrew Instone-Cowie" w:date="2021-08-25T14:30:00Z">
            <w:r>
              <w:rPr>
                <w:noProof/>
                <w:webHidden/>
              </w:rPr>
              <w:fldChar w:fldCharType="end"/>
            </w:r>
            <w:r w:rsidRPr="00100E21">
              <w:rPr>
                <w:rStyle w:val="Hyperlink"/>
                <w:noProof/>
              </w:rPr>
              <w:fldChar w:fldCharType="end"/>
            </w:r>
          </w:ins>
        </w:p>
        <w:p w14:paraId="172FA1C0" w14:textId="1815747E" w:rsidR="00B513CB" w:rsidRDefault="00B513CB">
          <w:pPr>
            <w:pStyle w:val="TOC3"/>
            <w:tabs>
              <w:tab w:val="right" w:leader="dot" w:pos="9016"/>
            </w:tabs>
            <w:rPr>
              <w:ins w:id="89" w:author="Andrew Instone-Cowie" w:date="2021-08-25T14:30:00Z"/>
              <w:noProof/>
              <w:lang w:val="en-GB" w:eastAsia="en-GB"/>
            </w:rPr>
          </w:pPr>
          <w:ins w:id="9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Magneto-Resistive Sensors</w:t>
            </w:r>
            <w:r>
              <w:rPr>
                <w:noProof/>
                <w:webHidden/>
              </w:rPr>
              <w:tab/>
            </w:r>
            <w:r>
              <w:rPr>
                <w:noProof/>
                <w:webHidden/>
              </w:rPr>
              <w:fldChar w:fldCharType="begin"/>
            </w:r>
            <w:r>
              <w:rPr>
                <w:noProof/>
                <w:webHidden/>
              </w:rPr>
              <w:instrText xml:space="preserve"> PAGEREF _Toc80794253 \h </w:instrText>
            </w:r>
            <w:r>
              <w:rPr>
                <w:noProof/>
                <w:webHidden/>
              </w:rPr>
            </w:r>
          </w:ins>
          <w:r>
            <w:rPr>
              <w:noProof/>
              <w:webHidden/>
            </w:rPr>
            <w:fldChar w:fldCharType="separate"/>
          </w:r>
          <w:ins w:id="91" w:author="Andrew Instone-Cowie" w:date="2021-08-25T14:32:00Z">
            <w:r w:rsidR="00DC5316">
              <w:rPr>
                <w:noProof/>
                <w:webHidden/>
              </w:rPr>
              <w:t>21</w:t>
            </w:r>
          </w:ins>
          <w:ins w:id="92" w:author="Andrew Instone-Cowie" w:date="2021-08-25T14:30:00Z">
            <w:r>
              <w:rPr>
                <w:noProof/>
                <w:webHidden/>
              </w:rPr>
              <w:fldChar w:fldCharType="end"/>
            </w:r>
            <w:r w:rsidRPr="00100E21">
              <w:rPr>
                <w:rStyle w:val="Hyperlink"/>
                <w:noProof/>
              </w:rPr>
              <w:fldChar w:fldCharType="end"/>
            </w:r>
          </w:ins>
        </w:p>
        <w:p w14:paraId="195D0C55" w14:textId="715D5B97" w:rsidR="00B513CB" w:rsidRDefault="00B513CB">
          <w:pPr>
            <w:pStyle w:val="TOC2"/>
            <w:tabs>
              <w:tab w:val="right" w:leader="dot" w:pos="9016"/>
            </w:tabs>
            <w:rPr>
              <w:ins w:id="93" w:author="Andrew Instone-Cowie" w:date="2021-08-25T14:30:00Z"/>
              <w:rFonts w:eastAsiaTheme="minorEastAsia"/>
              <w:noProof/>
              <w:lang w:eastAsia="en-GB"/>
            </w:rPr>
          </w:pPr>
          <w:ins w:id="9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Simulator Interface Module</w:t>
            </w:r>
            <w:r>
              <w:rPr>
                <w:noProof/>
                <w:webHidden/>
              </w:rPr>
              <w:tab/>
            </w:r>
            <w:r>
              <w:rPr>
                <w:noProof/>
                <w:webHidden/>
              </w:rPr>
              <w:fldChar w:fldCharType="begin"/>
            </w:r>
            <w:r>
              <w:rPr>
                <w:noProof/>
                <w:webHidden/>
              </w:rPr>
              <w:instrText xml:space="preserve"> PAGEREF _Toc80794254 \h </w:instrText>
            </w:r>
            <w:r>
              <w:rPr>
                <w:noProof/>
                <w:webHidden/>
              </w:rPr>
            </w:r>
          </w:ins>
          <w:r>
            <w:rPr>
              <w:noProof/>
              <w:webHidden/>
            </w:rPr>
            <w:fldChar w:fldCharType="separate"/>
          </w:r>
          <w:ins w:id="95" w:author="Andrew Instone-Cowie" w:date="2021-08-25T14:32:00Z">
            <w:r w:rsidR="00DC5316">
              <w:rPr>
                <w:noProof/>
                <w:webHidden/>
              </w:rPr>
              <w:t>22</w:t>
            </w:r>
          </w:ins>
          <w:ins w:id="96" w:author="Andrew Instone-Cowie" w:date="2021-08-25T14:30:00Z">
            <w:r>
              <w:rPr>
                <w:noProof/>
                <w:webHidden/>
              </w:rPr>
              <w:fldChar w:fldCharType="end"/>
            </w:r>
            <w:r w:rsidRPr="00100E21">
              <w:rPr>
                <w:rStyle w:val="Hyperlink"/>
                <w:noProof/>
              </w:rPr>
              <w:fldChar w:fldCharType="end"/>
            </w:r>
          </w:ins>
        </w:p>
        <w:p w14:paraId="21AEDA98" w14:textId="14B27D94" w:rsidR="00B513CB" w:rsidRDefault="00B513CB">
          <w:pPr>
            <w:pStyle w:val="TOC3"/>
            <w:tabs>
              <w:tab w:val="right" w:leader="dot" w:pos="9016"/>
            </w:tabs>
            <w:rPr>
              <w:ins w:id="97" w:author="Andrew Instone-Cowie" w:date="2021-08-25T14:30:00Z"/>
              <w:noProof/>
              <w:lang w:val="en-GB" w:eastAsia="en-GB"/>
            </w:rPr>
          </w:pPr>
          <w:ins w:id="9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Parts List</w:t>
            </w:r>
            <w:r>
              <w:rPr>
                <w:noProof/>
                <w:webHidden/>
              </w:rPr>
              <w:tab/>
            </w:r>
            <w:r>
              <w:rPr>
                <w:noProof/>
                <w:webHidden/>
              </w:rPr>
              <w:fldChar w:fldCharType="begin"/>
            </w:r>
            <w:r>
              <w:rPr>
                <w:noProof/>
                <w:webHidden/>
              </w:rPr>
              <w:instrText xml:space="preserve"> PAGEREF _Toc80794255 \h </w:instrText>
            </w:r>
            <w:r>
              <w:rPr>
                <w:noProof/>
                <w:webHidden/>
              </w:rPr>
            </w:r>
          </w:ins>
          <w:r>
            <w:rPr>
              <w:noProof/>
              <w:webHidden/>
            </w:rPr>
            <w:fldChar w:fldCharType="separate"/>
          </w:r>
          <w:ins w:id="99" w:author="Andrew Instone-Cowie" w:date="2021-08-25T14:32:00Z">
            <w:r w:rsidR="00DC5316">
              <w:rPr>
                <w:noProof/>
                <w:webHidden/>
              </w:rPr>
              <w:t>22</w:t>
            </w:r>
          </w:ins>
          <w:ins w:id="100" w:author="Andrew Instone-Cowie" w:date="2021-08-25T14:30:00Z">
            <w:r>
              <w:rPr>
                <w:noProof/>
                <w:webHidden/>
              </w:rPr>
              <w:fldChar w:fldCharType="end"/>
            </w:r>
            <w:r w:rsidRPr="00100E21">
              <w:rPr>
                <w:rStyle w:val="Hyperlink"/>
                <w:noProof/>
              </w:rPr>
              <w:fldChar w:fldCharType="end"/>
            </w:r>
          </w:ins>
        </w:p>
        <w:p w14:paraId="4C04B828" w14:textId="6E839375" w:rsidR="00B513CB" w:rsidRDefault="00B513CB">
          <w:pPr>
            <w:pStyle w:val="TOC3"/>
            <w:tabs>
              <w:tab w:val="right" w:leader="dot" w:pos="9016"/>
            </w:tabs>
            <w:rPr>
              <w:ins w:id="101" w:author="Andrew Instone-Cowie" w:date="2021-08-25T14:30:00Z"/>
              <w:noProof/>
              <w:lang w:val="en-GB" w:eastAsia="en-GB"/>
            </w:rPr>
          </w:pPr>
          <w:ins w:id="10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Schematic</w:t>
            </w:r>
            <w:r>
              <w:rPr>
                <w:noProof/>
                <w:webHidden/>
              </w:rPr>
              <w:tab/>
            </w:r>
            <w:r>
              <w:rPr>
                <w:noProof/>
                <w:webHidden/>
              </w:rPr>
              <w:fldChar w:fldCharType="begin"/>
            </w:r>
            <w:r>
              <w:rPr>
                <w:noProof/>
                <w:webHidden/>
              </w:rPr>
              <w:instrText xml:space="preserve"> PAGEREF _Toc80794256 \h </w:instrText>
            </w:r>
            <w:r>
              <w:rPr>
                <w:noProof/>
                <w:webHidden/>
              </w:rPr>
            </w:r>
          </w:ins>
          <w:r>
            <w:rPr>
              <w:noProof/>
              <w:webHidden/>
            </w:rPr>
            <w:fldChar w:fldCharType="separate"/>
          </w:r>
          <w:ins w:id="103" w:author="Andrew Instone-Cowie" w:date="2021-08-25T14:32:00Z">
            <w:r w:rsidR="00DC5316">
              <w:rPr>
                <w:noProof/>
                <w:webHidden/>
              </w:rPr>
              <w:t>23</w:t>
            </w:r>
          </w:ins>
          <w:ins w:id="104" w:author="Andrew Instone-Cowie" w:date="2021-08-25T14:30:00Z">
            <w:r>
              <w:rPr>
                <w:noProof/>
                <w:webHidden/>
              </w:rPr>
              <w:fldChar w:fldCharType="end"/>
            </w:r>
            <w:r w:rsidRPr="00100E21">
              <w:rPr>
                <w:rStyle w:val="Hyperlink"/>
                <w:noProof/>
              </w:rPr>
              <w:fldChar w:fldCharType="end"/>
            </w:r>
          </w:ins>
        </w:p>
        <w:p w14:paraId="6C19C68C" w14:textId="13AF1FA5" w:rsidR="00B513CB" w:rsidRDefault="00B513CB">
          <w:pPr>
            <w:pStyle w:val="TOC3"/>
            <w:tabs>
              <w:tab w:val="right" w:leader="dot" w:pos="9016"/>
            </w:tabs>
            <w:rPr>
              <w:ins w:id="105" w:author="Andrew Instone-Cowie" w:date="2021-08-25T14:30:00Z"/>
              <w:noProof/>
              <w:lang w:val="en-GB" w:eastAsia="en-GB"/>
            </w:rPr>
          </w:pPr>
          <w:ins w:id="10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"_Toc80794257"</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Parts</w:t>
            </w:r>
            <w:r>
              <w:rPr>
                <w:noProof/>
                <w:webHidden/>
              </w:rPr>
              <w:tab/>
            </w:r>
            <w:r>
              <w:rPr>
                <w:noProof/>
                <w:webHidden/>
              </w:rPr>
              <w:fldChar w:fldCharType="begin"/>
            </w:r>
            <w:r>
              <w:rPr>
                <w:noProof/>
                <w:webHidden/>
              </w:rPr>
              <w:instrText xml:space="preserve"> PAGEREF _Toc80794257 \h </w:instrText>
            </w:r>
            <w:r>
              <w:rPr>
                <w:noProof/>
                <w:webHidden/>
              </w:rPr>
            </w:r>
          </w:ins>
          <w:r>
            <w:rPr>
              <w:noProof/>
              <w:webHidden/>
            </w:rPr>
            <w:fldChar w:fldCharType="separate"/>
          </w:r>
          <w:ins w:id="107" w:author="Andrew Instone-Cowie" w:date="2021-08-25T14:32:00Z">
            <w:r w:rsidR="00DC5316">
              <w:rPr>
                <w:noProof/>
                <w:webHidden/>
              </w:rPr>
              <w:t>24</w:t>
            </w:r>
          </w:ins>
          <w:ins w:id="108" w:author="Andrew Instone-Cowie" w:date="2021-08-25T14:30:00Z">
            <w:r>
              <w:rPr>
                <w:noProof/>
                <w:webHidden/>
              </w:rPr>
              <w:fldChar w:fldCharType="end"/>
            </w:r>
            <w:r w:rsidRPr="00100E21">
              <w:rPr>
                <w:rStyle w:val="Hyperlink"/>
                <w:noProof/>
              </w:rPr>
              <w:fldChar w:fldCharType="end"/>
            </w:r>
          </w:ins>
        </w:p>
        <w:p w14:paraId="33E2D7E7" w14:textId="6559E9A3" w:rsidR="00B513CB" w:rsidRDefault="00B513CB">
          <w:pPr>
            <w:pStyle w:val="TOC3"/>
            <w:tabs>
              <w:tab w:val="right" w:leader="dot" w:pos="9016"/>
            </w:tabs>
            <w:rPr>
              <w:ins w:id="109" w:author="Andrew Instone-Cowie" w:date="2021-08-25T14:30:00Z"/>
              <w:noProof/>
              <w:lang w:val="en-GB" w:eastAsia="en-GB"/>
            </w:rPr>
          </w:pPr>
          <w:ins w:id="11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"_Toc80794258"</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PCB Layout</w:t>
            </w:r>
            <w:r>
              <w:rPr>
                <w:noProof/>
                <w:webHidden/>
              </w:rPr>
              <w:tab/>
            </w:r>
            <w:r>
              <w:rPr>
                <w:noProof/>
                <w:webHidden/>
              </w:rPr>
              <w:fldChar w:fldCharType="begin"/>
            </w:r>
            <w:r>
              <w:rPr>
                <w:noProof/>
                <w:webHidden/>
              </w:rPr>
              <w:instrText xml:space="preserve"> PAGEREF _Toc80794258 \h </w:instrText>
            </w:r>
            <w:r>
              <w:rPr>
                <w:noProof/>
                <w:webHidden/>
              </w:rPr>
            </w:r>
          </w:ins>
          <w:r>
            <w:rPr>
              <w:noProof/>
              <w:webHidden/>
            </w:rPr>
            <w:fldChar w:fldCharType="separate"/>
          </w:r>
          <w:ins w:id="111" w:author="Andrew Instone-Cowie" w:date="2021-08-25T14:32:00Z">
            <w:r w:rsidR="00DC5316">
              <w:rPr>
                <w:noProof/>
                <w:webHidden/>
              </w:rPr>
              <w:t>24</w:t>
            </w:r>
          </w:ins>
          <w:ins w:id="112" w:author="Andrew Instone-Cowie" w:date="2021-08-25T14:30:00Z">
            <w:r>
              <w:rPr>
                <w:noProof/>
                <w:webHidden/>
              </w:rPr>
              <w:fldChar w:fldCharType="end"/>
            </w:r>
            <w:r w:rsidRPr="00100E21">
              <w:rPr>
                <w:rStyle w:val="Hyperlink"/>
                <w:noProof/>
              </w:rPr>
              <w:fldChar w:fldCharType="end"/>
            </w:r>
          </w:ins>
        </w:p>
        <w:p w14:paraId="20819A41" w14:textId="4D1C771C" w:rsidR="00B513CB" w:rsidRDefault="00B513CB">
          <w:pPr>
            <w:pStyle w:val="TOC3"/>
            <w:tabs>
              <w:tab w:val="right" w:leader="dot" w:pos="9016"/>
            </w:tabs>
            <w:rPr>
              <w:ins w:id="113" w:author="Andrew Instone-Cowie" w:date="2021-08-25T14:30:00Z"/>
              <w:noProof/>
              <w:lang w:val="en-GB" w:eastAsia="en-GB"/>
            </w:rPr>
          </w:pPr>
          <w:ins w:id="11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"_Toc80794259"</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Construction</w:t>
            </w:r>
            <w:r>
              <w:rPr>
                <w:noProof/>
                <w:webHidden/>
              </w:rPr>
              <w:tab/>
            </w:r>
            <w:r>
              <w:rPr>
                <w:noProof/>
                <w:webHidden/>
              </w:rPr>
              <w:fldChar w:fldCharType="begin"/>
            </w:r>
            <w:r>
              <w:rPr>
                <w:noProof/>
                <w:webHidden/>
              </w:rPr>
              <w:instrText xml:space="preserve"> PAGEREF _Toc80794259 \h </w:instrText>
            </w:r>
            <w:r>
              <w:rPr>
                <w:noProof/>
                <w:webHidden/>
              </w:rPr>
            </w:r>
          </w:ins>
          <w:r>
            <w:rPr>
              <w:noProof/>
              <w:webHidden/>
            </w:rPr>
            <w:fldChar w:fldCharType="separate"/>
          </w:r>
          <w:ins w:id="115" w:author="Andrew Instone-Cowie" w:date="2021-08-25T14:32:00Z">
            <w:r w:rsidR="00DC5316">
              <w:rPr>
                <w:noProof/>
                <w:webHidden/>
              </w:rPr>
              <w:t>25</w:t>
            </w:r>
          </w:ins>
          <w:ins w:id="116" w:author="Andrew Instone-Cowie" w:date="2021-08-25T14:30:00Z">
            <w:r>
              <w:rPr>
                <w:noProof/>
                <w:webHidden/>
              </w:rPr>
              <w:fldChar w:fldCharType="end"/>
            </w:r>
            <w:r w:rsidRPr="00100E21">
              <w:rPr>
                <w:rStyle w:val="Hyperlink"/>
                <w:noProof/>
              </w:rPr>
              <w:fldChar w:fldCharType="end"/>
            </w:r>
          </w:ins>
        </w:p>
        <w:p w14:paraId="27076138" w14:textId="502CB068" w:rsidR="00B513CB" w:rsidRDefault="00B513CB">
          <w:pPr>
            <w:pStyle w:val="TOC3"/>
            <w:tabs>
              <w:tab w:val="right" w:leader="dot" w:pos="9016"/>
            </w:tabs>
            <w:rPr>
              <w:ins w:id="117" w:author="Andrew Instone-Cowie" w:date="2021-08-25T14:30:00Z"/>
              <w:noProof/>
              <w:lang w:val="en-GB" w:eastAsia="en-GB"/>
            </w:rPr>
          </w:pPr>
          <w:ins w:id="11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"_Toc80794260"</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Voltage Regulator</w:t>
            </w:r>
            <w:r>
              <w:rPr>
                <w:noProof/>
                <w:webHidden/>
              </w:rPr>
              <w:tab/>
            </w:r>
            <w:r>
              <w:rPr>
                <w:noProof/>
                <w:webHidden/>
              </w:rPr>
              <w:fldChar w:fldCharType="begin"/>
            </w:r>
            <w:r>
              <w:rPr>
                <w:noProof/>
                <w:webHidden/>
              </w:rPr>
              <w:instrText xml:space="preserve"> PAGEREF _Toc80794260 \h </w:instrText>
            </w:r>
            <w:r>
              <w:rPr>
                <w:noProof/>
                <w:webHidden/>
              </w:rPr>
            </w:r>
          </w:ins>
          <w:r>
            <w:rPr>
              <w:noProof/>
              <w:webHidden/>
            </w:rPr>
            <w:fldChar w:fldCharType="separate"/>
          </w:r>
          <w:ins w:id="119" w:author="Andrew Instone-Cowie" w:date="2021-08-25T14:32:00Z">
            <w:r w:rsidR="00DC5316">
              <w:rPr>
                <w:noProof/>
                <w:webHidden/>
              </w:rPr>
              <w:t>26</w:t>
            </w:r>
          </w:ins>
          <w:ins w:id="120" w:author="Andrew Instone-Cowie" w:date="2021-08-25T14:30:00Z">
            <w:r>
              <w:rPr>
                <w:noProof/>
                <w:webHidden/>
              </w:rPr>
              <w:fldChar w:fldCharType="end"/>
            </w:r>
            <w:r w:rsidRPr="00100E21">
              <w:rPr>
                <w:rStyle w:val="Hyperlink"/>
                <w:noProof/>
              </w:rPr>
              <w:fldChar w:fldCharType="end"/>
            </w:r>
          </w:ins>
        </w:p>
        <w:p w14:paraId="61295E42" w14:textId="70FE65A4" w:rsidR="00B513CB" w:rsidRDefault="00B513CB">
          <w:pPr>
            <w:pStyle w:val="TOC2"/>
            <w:tabs>
              <w:tab w:val="right" w:leader="dot" w:pos="9016"/>
            </w:tabs>
            <w:rPr>
              <w:ins w:id="121" w:author="Andrew Instone-Cowie" w:date="2021-08-25T14:30:00Z"/>
              <w:rFonts w:eastAsiaTheme="minorEastAsia"/>
              <w:noProof/>
              <w:lang w:eastAsia="en-GB"/>
            </w:rPr>
          </w:pPr>
          <w:ins w:id="12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"_Toc80794261"</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Power Module</w:t>
            </w:r>
            <w:r>
              <w:rPr>
                <w:noProof/>
                <w:webHidden/>
              </w:rPr>
              <w:tab/>
            </w:r>
            <w:r>
              <w:rPr>
                <w:noProof/>
                <w:webHidden/>
              </w:rPr>
              <w:fldChar w:fldCharType="begin"/>
            </w:r>
            <w:r>
              <w:rPr>
                <w:noProof/>
                <w:webHidden/>
              </w:rPr>
              <w:instrText xml:space="preserve"> PAGEREF _Toc80794261 \h </w:instrText>
            </w:r>
            <w:r>
              <w:rPr>
                <w:noProof/>
                <w:webHidden/>
              </w:rPr>
            </w:r>
          </w:ins>
          <w:r>
            <w:rPr>
              <w:noProof/>
              <w:webHidden/>
            </w:rPr>
            <w:fldChar w:fldCharType="separate"/>
          </w:r>
          <w:ins w:id="123" w:author="Andrew Instone-Cowie" w:date="2021-08-25T14:32:00Z">
            <w:r w:rsidR="00DC5316">
              <w:rPr>
                <w:noProof/>
                <w:webHidden/>
              </w:rPr>
              <w:t>29</w:t>
            </w:r>
          </w:ins>
          <w:ins w:id="124" w:author="Andrew Instone-Cowie" w:date="2021-08-25T14:30:00Z">
            <w:r>
              <w:rPr>
                <w:noProof/>
                <w:webHidden/>
              </w:rPr>
              <w:fldChar w:fldCharType="end"/>
            </w:r>
            <w:r w:rsidRPr="00100E21">
              <w:rPr>
                <w:rStyle w:val="Hyperlink"/>
                <w:noProof/>
              </w:rPr>
              <w:fldChar w:fldCharType="end"/>
            </w:r>
          </w:ins>
        </w:p>
        <w:p w14:paraId="0B11FDAB" w14:textId="6F789866" w:rsidR="00B513CB" w:rsidRDefault="00B513CB">
          <w:pPr>
            <w:pStyle w:val="TOC3"/>
            <w:tabs>
              <w:tab w:val="right" w:leader="dot" w:pos="9016"/>
            </w:tabs>
            <w:rPr>
              <w:ins w:id="125" w:author="Andrew Instone-Cowie" w:date="2021-08-25T14:30:00Z"/>
              <w:noProof/>
              <w:lang w:val="en-GB" w:eastAsia="en-GB"/>
            </w:rPr>
          </w:pPr>
          <w:ins w:id="12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"_Toc80794262"</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Parts List</w:t>
            </w:r>
            <w:r>
              <w:rPr>
                <w:noProof/>
                <w:webHidden/>
              </w:rPr>
              <w:tab/>
            </w:r>
            <w:r>
              <w:rPr>
                <w:noProof/>
                <w:webHidden/>
              </w:rPr>
              <w:fldChar w:fldCharType="begin"/>
            </w:r>
            <w:r>
              <w:rPr>
                <w:noProof/>
                <w:webHidden/>
              </w:rPr>
              <w:instrText xml:space="preserve"> PAGEREF _Toc80794262 \h </w:instrText>
            </w:r>
            <w:r>
              <w:rPr>
                <w:noProof/>
                <w:webHidden/>
              </w:rPr>
            </w:r>
          </w:ins>
          <w:r>
            <w:rPr>
              <w:noProof/>
              <w:webHidden/>
            </w:rPr>
            <w:fldChar w:fldCharType="separate"/>
          </w:r>
          <w:ins w:id="127" w:author="Andrew Instone-Cowie" w:date="2021-08-25T14:32:00Z">
            <w:r w:rsidR="00DC5316">
              <w:rPr>
                <w:noProof/>
                <w:webHidden/>
              </w:rPr>
              <w:t>29</w:t>
            </w:r>
          </w:ins>
          <w:ins w:id="128" w:author="Andrew Instone-Cowie" w:date="2021-08-25T14:30:00Z">
            <w:r>
              <w:rPr>
                <w:noProof/>
                <w:webHidden/>
              </w:rPr>
              <w:fldChar w:fldCharType="end"/>
            </w:r>
            <w:r w:rsidRPr="00100E21">
              <w:rPr>
                <w:rStyle w:val="Hyperlink"/>
                <w:noProof/>
              </w:rPr>
              <w:fldChar w:fldCharType="end"/>
            </w:r>
          </w:ins>
        </w:p>
        <w:p w14:paraId="4C3D4DFB" w14:textId="191860F8" w:rsidR="00B513CB" w:rsidRDefault="00B513CB">
          <w:pPr>
            <w:pStyle w:val="TOC3"/>
            <w:tabs>
              <w:tab w:val="right" w:leader="dot" w:pos="9016"/>
            </w:tabs>
            <w:rPr>
              <w:ins w:id="129" w:author="Andrew Instone-Cowie" w:date="2021-08-25T14:30:00Z"/>
              <w:noProof/>
              <w:lang w:val="en-GB" w:eastAsia="en-GB"/>
            </w:rPr>
          </w:pPr>
          <w:ins w:id="13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"_Toc80794263"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Schematic</w:t>
            </w:r>
            <w:r>
              <w:rPr>
                <w:noProof/>
                <w:webHidden/>
              </w:rPr>
              <w:tab/>
            </w:r>
            <w:r>
              <w:rPr>
                <w:noProof/>
                <w:webHidden/>
              </w:rPr>
              <w:fldChar w:fldCharType="begin"/>
            </w:r>
            <w:r>
              <w:rPr>
                <w:noProof/>
                <w:webHidden/>
              </w:rPr>
              <w:instrText xml:space="preserve"> PAGEREF _Toc80794263 \h </w:instrText>
            </w:r>
            <w:r>
              <w:rPr>
                <w:noProof/>
                <w:webHidden/>
              </w:rPr>
            </w:r>
          </w:ins>
          <w:r>
            <w:rPr>
              <w:noProof/>
              <w:webHidden/>
            </w:rPr>
            <w:fldChar w:fldCharType="separate"/>
          </w:r>
          <w:ins w:id="131" w:author="Andrew Instone-Cowie" w:date="2021-08-25T14:32:00Z">
            <w:r w:rsidR="00DC5316">
              <w:rPr>
                <w:noProof/>
                <w:webHidden/>
              </w:rPr>
              <w:t>30</w:t>
            </w:r>
          </w:ins>
          <w:ins w:id="132" w:author="Andrew Instone-Cowie" w:date="2021-08-25T14:30:00Z">
            <w:r>
              <w:rPr>
                <w:noProof/>
                <w:webHidden/>
              </w:rPr>
              <w:fldChar w:fldCharType="end"/>
            </w:r>
            <w:r w:rsidRPr="00100E21">
              <w:rPr>
                <w:rStyle w:val="Hyperlink"/>
                <w:noProof/>
              </w:rPr>
              <w:fldChar w:fldCharType="end"/>
            </w:r>
          </w:ins>
        </w:p>
        <w:p w14:paraId="66E56D40" w14:textId="3A1958C9" w:rsidR="00B513CB" w:rsidRDefault="00B513CB">
          <w:pPr>
            <w:pStyle w:val="TOC3"/>
            <w:tabs>
              <w:tab w:val="right" w:leader="dot" w:pos="9016"/>
            </w:tabs>
            <w:rPr>
              <w:ins w:id="133" w:author="Andrew Instone-Cowie" w:date="2021-08-25T14:30:00Z"/>
              <w:noProof/>
              <w:lang w:val="en-GB" w:eastAsia="en-GB"/>
            </w:rPr>
          </w:pPr>
          <w:ins w:id="134" w:author="Andrew Instone-Cowie" w:date="2021-08-25T14:30:00Z">
            <w:r w:rsidRPr="00100E21">
              <w:rPr>
                <w:rStyle w:val="Hyperlink"/>
                <w:noProof/>
              </w:rPr>
              <w:lastRenderedPageBreak/>
              <w:fldChar w:fldCharType="begin"/>
            </w:r>
            <w:r w:rsidRPr="00100E21">
              <w:rPr>
                <w:rStyle w:val="Hyperlink"/>
                <w:noProof/>
              </w:rPr>
              <w:instrText xml:space="preserve"> </w:instrText>
            </w:r>
            <w:r>
              <w:rPr>
                <w:noProof/>
              </w:rPr>
              <w:instrText>HYPERLINK \l "_Toc80794264"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Parts</w:t>
            </w:r>
            <w:r>
              <w:rPr>
                <w:noProof/>
                <w:webHidden/>
              </w:rPr>
              <w:tab/>
            </w:r>
            <w:r>
              <w:rPr>
                <w:noProof/>
                <w:webHidden/>
              </w:rPr>
              <w:fldChar w:fldCharType="begin"/>
            </w:r>
            <w:r>
              <w:rPr>
                <w:noProof/>
                <w:webHidden/>
              </w:rPr>
              <w:instrText xml:space="preserve"> PAGEREF _Toc80794264 \h </w:instrText>
            </w:r>
            <w:r>
              <w:rPr>
                <w:noProof/>
                <w:webHidden/>
              </w:rPr>
            </w:r>
          </w:ins>
          <w:r>
            <w:rPr>
              <w:noProof/>
              <w:webHidden/>
            </w:rPr>
            <w:fldChar w:fldCharType="separate"/>
          </w:r>
          <w:ins w:id="135" w:author="Andrew Instone-Cowie" w:date="2021-08-25T14:32:00Z">
            <w:r w:rsidR="00DC5316">
              <w:rPr>
                <w:noProof/>
                <w:webHidden/>
              </w:rPr>
              <w:t>31</w:t>
            </w:r>
          </w:ins>
          <w:ins w:id="136" w:author="Andrew Instone-Cowie" w:date="2021-08-25T14:30:00Z">
            <w:r>
              <w:rPr>
                <w:noProof/>
                <w:webHidden/>
              </w:rPr>
              <w:fldChar w:fldCharType="end"/>
            </w:r>
            <w:r w:rsidRPr="00100E21">
              <w:rPr>
                <w:rStyle w:val="Hyperlink"/>
                <w:noProof/>
              </w:rPr>
              <w:fldChar w:fldCharType="end"/>
            </w:r>
          </w:ins>
        </w:p>
        <w:p w14:paraId="0A9D0CA4" w14:textId="555B6665" w:rsidR="00B513CB" w:rsidRDefault="00B513CB">
          <w:pPr>
            <w:pStyle w:val="TOC3"/>
            <w:tabs>
              <w:tab w:val="right" w:leader="dot" w:pos="9016"/>
            </w:tabs>
            <w:rPr>
              <w:ins w:id="137" w:author="Andrew Instone-Cowie" w:date="2021-08-25T14:30:00Z"/>
              <w:noProof/>
              <w:lang w:val="en-GB" w:eastAsia="en-GB"/>
            </w:rPr>
          </w:pPr>
          <w:ins w:id="13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"_Toc80794265"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PCB Layout</w:t>
            </w:r>
            <w:r>
              <w:rPr>
                <w:noProof/>
                <w:webHidden/>
              </w:rPr>
              <w:tab/>
            </w:r>
            <w:r>
              <w:rPr>
                <w:noProof/>
                <w:webHidden/>
              </w:rPr>
              <w:fldChar w:fldCharType="begin"/>
            </w:r>
            <w:r>
              <w:rPr>
                <w:noProof/>
                <w:webHidden/>
              </w:rPr>
              <w:instrText xml:space="preserve"> PAGEREF _Toc80794265 \h </w:instrText>
            </w:r>
            <w:r>
              <w:rPr>
                <w:noProof/>
                <w:webHidden/>
              </w:rPr>
            </w:r>
          </w:ins>
          <w:r>
            <w:rPr>
              <w:noProof/>
              <w:webHidden/>
            </w:rPr>
            <w:fldChar w:fldCharType="separate"/>
          </w:r>
          <w:ins w:id="139" w:author="Andrew Instone-Cowie" w:date="2021-08-25T14:32:00Z">
            <w:r w:rsidR="00DC5316">
              <w:rPr>
                <w:noProof/>
                <w:webHidden/>
              </w:rPr>
              <w:t>31</w:t>
            </w:r>
          </w:ins>
          <w:ins w:id="140" w:author="Andrew Instone-Cowie" w:date="2021-08-25T14:30:00Z">
            <w:r>
              <w:rPr>
                <w:noProof/>
                <w:webHidden/>
              </w:rPr>
              <w:fldChar w:fldCharType="end"/>
            </w:r>
            <w:r w:rsidRPr="00100E21">
              <w:rPr>
                <w:rStyle w:val="Hyperlink"/>
                <w:noProof/>
              </w:rPr>
              <w:fldChar w:fldCharType="end"/>
            </w:r>
          </w:ins>
        </w:p>
        <w:p w14:paraId="45FAA1A1" w14:textId="385CABB2" w:rsidR="00B513CB" w:rsidRDefault="00B513CB">
          <w:pPr>
            <w:pStyle w:val="TOC3"/>
            <w:tabs>
              <w:tab w:val="right" w:leader="dot" w:pos="9016"/>
            </w:tabs>
            <w:rPr>
              <w:ins w:id="141" w:author="Andrew Instone-Cowie" w:date="2021-08-25T14:30:00Z"/>
              <w:noProof/>
              <w:lang w:val="en-GB" w:eastAsia="en-GB"/>
            </w:rPr>
          </w:pPr>
          <w:ins w:id="14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"_Toc80794266"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Construction</w:t>
            </w:r>
            <w:r>
              <w:rPr>
                <w:noProof/>
                <w:webHidden/>
              </w:rPr>
              <w:tab/>
            </w:r>
            <w:r>
              <w:rPr>
                <w:noProof/>
                <w:webHidden/>
              </w:rPr>
              <w:fldChar w:fldCharType="begin"/>
            </w:r>
            <w:r>
              <w:rPr>
                <w:noProof/>
                <w:webHidden/>
              </w:rPr>
              <w:instrText xml:space="preserve"> PAGEREF _Toc80794266 \h </w:instrText>
            </w:r>
            <w:r>
              <w:rPr>
                <w:noProof/>
                <w:webHidden/>
              </w:rPr>
            </w:r>
          </w:ins>
          <w:r>
            <w:rPr>
              <w:noProof/>
              <w:webHidden/>
            </w:rPr>
            <w:fldChar w:fldCharType="separate"/>
          </w:r>
          <w:ins w:id="143" w:author="Andrew Instone-Cowie" w:date="2021-08-25T14:32:00Z">
            <w:r w:rsidR="00DC5316">
              <w:rPr>
                <w:noProof/>
                <w:webHidden/>
              </w:rPr>
              <w:t>31</w:t>
            </w:r>
          </w:ins>
          <w:ins w:id="144" w:author="Andrew Instone-Cowie" w:date="2021-08-25T14:30:00Z">
            <w:r>
              <w:rPr>
                <w:noProof/>
                <w:webHidden/>
              </w:rPr>
              <w:fldChar w:fldCharType="end"/>
            </w:r>
            <w:r w:rsidRPr="00100E21">
              <w:rPr>
                <w:rStyle w:val="Hyperlink"/>
                <w:noProof/>
              </w:rPr>
              <w:fldChar w:fldCharType="end"/>
            </w:r>
          </w:ins>
        </w:p>
        <w:p w14:paraId="3B178437" w14:textId="1427F125" w:rsidR="00B513CB" w:rsidRDefault="00B513CB">
          <w:pPr>
            <w:pStyle w:val="TOC2"/>
            <w:tabs>
              <w:tab w:val="right" w:leader="dot" w:pos="9016"/>
            </w:tabs>
            <w:rPr>
              <w:ins w:id="145" w:author="Andrew Instone-Cowie" w:date="2021-08-25T14:30:00Z"/>
              <w:rFonts w:eastAsiaTheme="minorEastAsia"/>
              <w:noProof/>
              <w:lang w:eastAsia="en-GB"/>
            </w:rPr>
          </w:pPr>
          <w:ins w:id="14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"_Toc80794267"</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Magneto-Resistive Sensor Module</w:t>
            </w:r>
            <w:r>
              <w:rPr>
                <w:noProof/>
                <w:webHidden/>
              </w:rPr>
              <w:tab/>
            </w:r>
            <w:r>
              <w:rPr>
                <w:noProof/>
                <w:webHidden/>
              </w:rPr>
              <w:fldChar w:fldCharType="begin"/>
            </w:r>
            <w:r>
              <w:rPr>
                <w:noProof/>
                <w:webHidden/>
              </w:rPr>
              <w:instrText xml:space="preserve"> PAGEREF _Toc80794267 \h </w:instrText>
            </w:r>
            <w:r>
              <w:rPr>
                <w:noProof/>
                <w:webHidden/>
              </w:rPr>
            </w:r>
          </w:ins>
          <w:r>
            <w:rPr>
              <w:noProof/>
              <w:webHidden/>
            </w:rPr>
            <w:fldChar w:fldCharType="separate"/>
          </w:r>
          <w:ins w:id="147" w:author="Andrew Instone-Cowie" w:date="2021-08-25T14:32:00Z">
            <w:r w:rsidR="00DC5316">
              <w:rPr>
                <w:noProof/>
                <w:webHidden/>
              </w:rPr>
              <w:t>33</w:t>
            </w:r>
          </w:ins>
          <w:ins w:id="148" w:author="Andrew Instone-Cowie" w:date="2021-08-25T14:30:00Z">
            <w:r>
              <w:rPr>
                <w:noProof/>
                <w:webHidden/>
              </w:rPr>
              <w:fldChar w:fldCharType="end"/>
            </w:r>
            <w:r w:rsidRPr="00100E21">
              <w:rPr>
                <w:rStyle w:val="Hyperlink"/>
                <w:noProof/>
              </w:rPr>
              <w:fldChar w:fldCharType="end"/>
            </w:r>
          </w:ins>
        </w:p>
        <w:p w14:paraId="10380CF2" w14:textId="46C936F9" w:rsidR="00B513CB" w:rsidRDefault="00B513CB">
          <w:pPr>
            <w:pStyle w:val="TOC3"/>
            <w:tabs>
              <w:tab w:val="right" w:leader="dot" w:pos="9016"/>
            </w:tabs>
            <w:rPr>
              <w:ins w:id="149" w:author="Andrew Instone-Cowie" w:date="2021-08-25T14:30:00Z"/>
              <w:noProof/>
              <w:lang w:val="en-GB" w:eastAsia="en-GB"/>
            </w:rPr>
          </w:pPr>
          <w:ins w:id="15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"_Toc80794268"</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Parts List</w:t>
            </w:r>
            <w:r>
              <w:rPr>
                <w:noProof/>
                <w:webHidden/>
              </w:rPr>
              <w:tab/>
            </w:r>
            <w:r>
              <w:rPr>
                <w:noProof/>
                <w:webHidden/>
              </w:rPr>
              <w:fldChar w:fldCharType="begin"/>
            </w:r>
            <w:r>
              <w:rPr>
                <w:noProof/>
                <w:webHidden/>
              </w:rPr>
              <w:instrText xml:space="preserve"> PAGEREF _Toc80794268 \h </w:instrText>
            </w:r>
            <w:r>
              <w:rPr>
                <w:noProof/>
                <w:webHidden/>
              </w:rPr>
            </w:r>
          </w:ins>
          <w:r>
            <w:rPr>
              <w:noProof/>
              <w:webHidden/>
            </w:rPr>
            <w:fldChar w:fldCharType="separate"/>
          </w:r>
          <w:ins w:id="151" w:author="Andrew Instone-Cowie" w:date="2021-08-25T14:32:00Z">
            <w:r w:rsidR="00DC5316">
              <w:rPr>
                <w:noProof/>
                <w:webHidden/>
              </w:rPr>
              <w:t>33</w:t>
            </w:r>
          </w:ins>
          <w:ins w:id="152" w:author="Andrew Instone-Cowie" w:date="2021-08-25T14:30:00Z">
            <w:r>
              <w:rPr>
                <w:noProof/>
                <w:webHidden/>
              </w:rPr>
              <w:fldChar w:fldCharType="end"/>
            </w:r>
            <w:r w:rsidRPr="00100E21">
              <w:rPr>
                <w:rStyle w:val="Hyperlink"/>
                <w:noProof/>
              </w:rPr>
              <w:fldChar w:fldCharType="end"/>
            </w:r>
          </w:ins>
        </w:p>
        <w:p w14:paraId="51556705" w14:textId="584D29F4" w:rsidR="00B513CB" w:rsidRDefault="00B513CB">
          <w:pPr>
            <w:pStyle w:val="TOC3"/>
            <w:tabs>
              <w:tab w:val="right" w:leader="dot" w:pos="9016"/>
            </w:tabs>
            <w:rPr>
              <w:ins w:id="153" w:author="Andrew Instone-Cowie" w:date="2021-08-25T14:30:00Z"/>
              <w:noProof/>
              <w:lang w:val="en-GB" w:eastAsia="en-GB"/>
            </w:rPr>
          </w:pPr>
          <w:ins w:id="15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"_Toc80794269"</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Schematic</w:t>
            </w:r>
            <w:r>
              <w:rPr>
                <w:noProof/>
                <w:webHidden/>
              </w:rPr>
              <w:tab/>
            </w:r>
            <w:r>
              <w:rPr>
                <w:noProof/>
                <w:webHidden/>
              </w:rPr>
              <w:fldChar w:fldCharType="begin"/>
            </w:r>
            <w:r>
              <w:rPr>
                <w:noProof/>
                <w:webHidden/>
              </w:rPr>
              <w:instrText xml:space="preserve"> PAGEREF _Toc80794269 \h </w:instrText>
            </w:r>
            <w:r>
              <w:rPr>
                <w:noProof/>
                <w:webHidden/>
              </w:rPr>
            </w:r>
          </w:ins>
          <w:r>
            <w:rPr>
              <w:noProof/>
              <w:webHidden/>
            </w:rPr>
            <w:fldChar w:fldCharType="separate"/>
          </w:r>
          <w:ins w:id="155" w:author="Andrew Instone-Cowie" w:date="2021-08-25T14:32:00Z">
            <w:r w:rsidR="00DC5316">
              <w:rPr>
                <w:noProof/>
                <w:webHidden/>
              </w:rPr>
              <w:t>34</w:t>
            </w:r>
          </w:ins>
          <w:ins w:id="156" w:author="Andrew Instone-Cowie" w:date="2021-08-25T14:30:00Z">
            <w:r>
              <w:rPr>
                <w:noProof/>
                <w:webHidden/>
              </w:rPr>
              <w:fldChar w:fldCharType="end"/>
            </w:r>
            <w:r w:rsidRPr="00100E21">
              <w:rPr>
                <w:rStyle w:val="Hyperlink"/>
                <w:noProof/>
              </w:rPr>
              <w:fldChar w:fldCharType="end"/>
            </w:r>
          </w:ins>
        </w:p>
        <w:p w14:paraId="545E131E" w14:textId="379FD137" w:rsidR="00B513CB" w:rsidRDefault="00B513CB">
          <w:pPr>
            <w:pStyle w:val="TOC3"/>
            <w:tabs>
              <w:tab w:val="right" w:leader="dot" w:pos="9016"/>
            </w:tabs>
            <w:rPr>
              <w:ins w:id="157" w:author="Andrew Instone-Cowie" w:date="2021-08-25T14:30:00Z"/>
              <w:noProof/>
              <w:lang w:val="en-GB" w:eastAsia="en-GB"/>
            </w:rPr>
          </w:pPr>
          <w:ins w:id="15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"_Toc80794270"</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Parts</w:t>
            </w:r>
            <w:r>
              <w:rPr>
                <w:noProof/>
                <w:webHidden/>
              </w:rPr>
              <w:tab/>
            </w:r>
            <w:r>
              <w:rPr>
                <w:noProof/>
                <w:webHidden/>
              </w:rPr>
              <w:fldChar w:fldCharType="begin"/>
            </w:r>
            <w:r>
              <w:rPr>
                <w:noProof/>
                <w:webHidden/>
              </w:rPr>
              <w:instrText xml:space="preserve"> PAGEREF _Toc80794270 \h </w:instrText>
            </w:r>
            <w:r>
              <w:rPr>
                <w:noProof/>
                <w:webHidden/>
              </w:rPr>
            </w:r>
          </w:ins>
          <w:r>
            <w:rPr>
              <w:noProof/>
              <w:webHidden/>
            </w:rPr>
            <w:fldChar w:fldCharType="separate"/>
          </w:r>
          <w:ins w:id="159" w:author="Andrew Instone-Cowie" w:date="2021-08-25T14:32:00Z">
            <w:r w:rsidR="00DC5316">
              <w:rPr>
                <w:noProof/>
                <w:webHidden/>
              </w:rPr>
              <w:t>35</w:t>
            </w:r>
          </w:ins>
          <w:ins w:id="160" w:author="Andrew Instone-Cowie" w:date="2021-08-25T14:30:00Z">
            <w:r>
              <w:rPr>
                <w:noProof/>
                <w:webHidden/>
              </w:rPr>
              <w:fldChar w:fldCharType="end"/>
            </w:r>
            <w:r w:rsidRPr="00100E21">
              <w:rPr>
                <w:rStyle w:val="Hyperlink"/>
                <w:noProof/>
              </w:rPr>
              <w:fldChar w:fldCharType="end"/>
            </w:r>
          </w:ins>
        </w:p>
        <w:p w14:paraId="381039BE" w14:textId="29E59689" w:rsidR="00B513CB" w:rsidRDefault="00B513CB">
          <w:pPr>
            <w:pStyle w:val="TOC3"/>
            <w:tabs>
              <w:tab w:val="right" w:leader="dot" w:pos="9016"/>
            </w:tabs>
            <w:rPr>
              <w:ins w:id="161" w:author="Andrew Instone-Cowie" w:date="2021-08-25T14:30:00Z"/>
              <w:noProof/>
              <w:lang w:val="en-GB" w:eastAsia="en-GB"/>
            </w:rPr>
          </w:pPr>
          <w:ins w:id="16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"_Toc80794271"</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PCB Layout</w:t>
            </w:r>
            <w:r>
              <w:rPr>
                <w:noProof/>
                <w:webHidden/>
              </w:rPr>
              <w:tab/>
            </w:r>
            <w:r>
              <w:rPr>
                <w:noProof/>
                <w:webHidden/>
              </w:rPr>
              <w:fldChar w:fldCharType="begin"/>
            </w:r>
            <w:r>
              <w:rPr>
                <w:noProof/>
                <w:webHidden/>
              </w:rPr>
              <w:instrText xml:space="preserve"> PAGEREF _Toc80794271 \h </w:instrText>
            </w:r>
            <w:r>
              <w:rPr>
                <w:noProof/>
                <w:webHidden/>
              </w:rPr>
            </w:r>
          </w:ins>
          <w:r>
            <w:rPr>
              <w:noProof/>
              <w:webHidden/>
            </w:rPr>
            <w:fldChar w:fldCharType="separate"/>
          </w:r>
          <w:ins w:id="163" w:author="Andrew Instone-Cowie" w:date="2021-08-25T14:32:00Z">
            <w:r w:rsidR="00DC5316">
              <w:rPr>
                <w:noProof/>
                <w:webHidden/>
              </w:rPr>
              <w:t>35</w:t>
            </w:r>
          </w:ins>
          <w:ins w:id="164" w:author="Andrew Instone-Cowie" w:date="2021-08-25T14:30:00Z">
            <w:r>
              <w:rPr>
                <w:noProof/>
                <w:webHidden/>
              </w:rPr>
              <w:fldChar w:fldCharType="end"/>
            </w:r>
            <w:r w:rsidRPr="00100E21">
              <w:rPr>
                <w:rStyle w:val="Hyperlink"/>
                <w:noProof/>
              </w:rPr>
              <w:fldChar w:fldCharType="end"/>
            </w:r>
          </w:ins>
        </w:p>
        <w:p w14:paraId="618411AD" w14:textId="3635DD2D" w:rsidR="00B513CB" w:rsidRDefault="00B513CB">
          <w:pPr>
            <w:pStyle w:val="TOC3"/>
            <w:tabs>
              <w:tab w:val="right" w:leader="dot" w:pos="9016"/>
            </w:tabs>
            <w:rPr>
              <w:ins w:id="165" w:author="Andrew Instone-Cowie" w:date="2021-08-25T14:30:00Z"/>
              <w:noProof/>
              <w:lang w:val="en-GB" w:eastAsia="en-GB"/>
            </w:rPr>
          </w:pPr>
          <w:ins w:id="16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"_Toc80794272"</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Construction</w:t>
            </w:r>
            <w:r>
              <w:rPr>
                <w:noProof/>
                <w:webHidden/>
              </w:rPr>
              <w:tab/>
            </w:r>
            <w:r>
              <w:rPr>
                <w:noProof/>
                <w:webHidden/>
              </w:rPr>
              <w:fldChar w:fldCharType="begin"/>
            </w:r>
            <w:r>
              <w:rPr>
                <w:noProof/>
                <w:webHidden/>
              </w:rPr>
              <w:instrText xml:space="preserve"> PAGEREF _Toc80794272 \h </w:instrText>
            </w:r>
            <w:r>
              <w:rPr>
                <w:noProof/>
                <w:webHidden/>
              </w:rPr>
            </w:r>
          </w:ins>
          <w:r>
            <w:rPr>
              <w:noProof/>
              <w:webHidden/>
            </w:rPr>
            <w:fldChar w:fldCharType="separate"/>
          </w:r>
          <w:ins w:id="167" w:author="Andrew Instone-Cowie" w:date="2021-08-25T14:32:00Z">
            <w:r w:rsidR="00DC5316">
              <w:rPr>
                <w:noProof/>
                <w:webHidden/>
              </w:rPr>
              <w:t>35</w:t>
            </w:r>
          </w:ins>
          <w:ins w:id="168" w:author="Andrew Instone-Cowie" w:date="2021-08-25T14:30:00Z">
            <w:r>
              <w:rPr>
                <w:noProof/>
                <w:webHidden/>
              </w:rPr>
              <w:fldChar w:fldCharType="end"/>
            </w:r>
            <w:r w:rsidRPr="00100E21">
              <w:rPr>
                <w:rStyle w:val="Hyperlink"/>
                <w:noProof/>
              </w:rPr>
              <w:fldChar w:fldCharType="end"/>
            </w:r>
          </w:ins>
        </w:p>
        <w:p w14:paraId="22A70A04" w14:textId="11A2FB33" w:rsidR="00B513CB" w:rsidRDefault="00B513CB">
          <w:pPr>
            <w:pStyle w:val="TOC2"/>
            <w:tabs>
              <w:tab w:val="right" w:leader="dot" w:pos="9016"/>
            </w:tabs>
            <w:rPr>
              <w:ins w:id="169" w:author="Andrew Instone-Cowie" w:date="2021-08-25T14:30:00Z"/>
              <w:rFonts w:eastAsiaTheme="minorEastAsia"/>
              <w:noProof/>
              <w:lang w:eastAsia="en-GB"/>
            </w:rPr>
          </w:pPr>
          <w:ins w:id="17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Infra-Red &amp; Other Sensor Modules</w:t>
            </w:r>
            <w:r>
              <w:rPr>
                <w:noProof/>
                <w:webHidden/>
              </w:rPr>
              <w:tab/>
            </w:r>
            <w:r>
              <w:rPr>
                <w:noProof/>
                <w:webHidden/>
              </w:rPr>
              <w:fldChar w:fldCharType="begin"/>
            </w:r>
            <w:r>
              <w:rPr>
                <w:noProof/>
                <w:webHidden/>
              </w:rPr>
              <w:instrText xml:space="preserve"> PAGEREF _Toc80794273 \h </w:instrText>
            </w:r>
            <w:r>
              <w:rPr>
                <w:noProof/>
                <w:webHidden/>
              </w:rPr>
            </w:r>
          </w:ins>
          <w:r>
            <w:rPr>
              <w:noProof/>
              <w:webHidden/>
            </w:rPr>
            <w:fldChar w:fldCharType="separate"/>
          </w:r>
          <w:ins w:id="171" w:author="Andrew Instone-Cowie" w:date="2021-08-25T14:32:00Z">
            <w:r w:rsidR="00DC5316">
              <w:rPr>
                <w:noProof/>
                <w:webHidden/>
              </w:rPr>
              <w:t>37</w:t>
            </w:r>
          </w:ins>
          <w:ins w:id="172" w:author="Andrew Instone-Cowie" w:date="2021-08-25T14:30:00Z">
            <w:r>
              <w:rPr>
                <w:noProof/>
                <w:webHidden/>
              </w:rPr>
              <w:fldChar w:fldCharType="end"/>
            </w:r>
            <w:r w:rsidRPr="00100E21">
              <w:rPr>
                <w:rStyle w:val="Hyperlink"/>
                <w:noProof/>
              </w:rPr>
              <w:fldChar w:fldCharType="end"/>
            </w:r>
          </w:ins>
        </w:p>
        <w:p w14:paraId="7D381211" w14:textId="673D093E" w:rsidR="00B513CB" w:rsidRDefault="00B513CB">
          <w:pPr>
            <w:pStyle w:val="TOC3"/>
            <w:tabs>
              <w:tab w:val="right" w:leader="dot" w:pos="9016"/>
            </w:tabs>
            <w:rPr>
              <w:ins w:id="173" w:author="Andrew Instone-Cowie" w:date="2021-08-25T14:30:00Z"/>
              <w:noProof/>
              <w:lang w:val="en-GB" w:eastAsia="en-GB"/>
            </w:rPr>
          </w:pPr>
          <w:ins w:id="17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Parts List</w:t>
            </w:r>
            <w:r>
              <w:rPr>
                <w:noProof/>
                <w:webHidden/>
              </w:rPr>
              <w:tab/>
            </w:r>
            <w:r>
              <w:rPr>
                <w:noProof/>
                <w:webHidden/>
              </w:rPr>
              <w:fldChar w:fldCharType="begin"/>
            </w:r>
            <w:r>
              <w:rPr>
                <w:noProof/>
                <w:webHidden/>
              </w:rPr>
              <w:instrText xml:space="preserve"> PAGEREF _Toc80794274 \h </w:instrText>
            </w:r>
            <w:r>
              <w:rPr>
                <w:noProof/>
                <w:webHidden/>
              </w:rPr>
            </w:r>
          </w:ins>
          <w:r>
            <w:rPr>
              <w:noProof/>
              <w:webHidden/>
            </w:rPr>
            <w:fldChar w:fldCharType="separate"/>
          </w:r>
          <w:ins w:id="175" w:author="Andrew Instone-Cowie" w:date="2021-08-25T14:32:00Z">
            <w:r w:rsidR="00DC5316">
              <w:rPr>
                <w:noProof/>
                <w:webHidden/>
              </w:rPr>
              <w:t>37</w:t>
            </w:r>
          </w:ins>
          <w:ins w:id="176" w:author="Andrew Instone-Cowie" w:date="2021-08-25T14:30:00Z">
            <w:r>
              <w:rPr>
                <w:noProof/>
                <w:webHidden/>
              </w:rPr>
              <w:fldChar w:fldCharType="end"/>
            </w:r>
            <w:r w:rsidRPr="00100E21">
              <w:rPr>
                <w:rStyle w:val="Hyperlink"/>
                <w:noProof/>
              </w:rPr>
              <w:fldChar w:fldCharType="end"/>
            </w:r>
          </w:ins>
        </w:p>
        <w:p w14:paraId="6B1A157A" w14:textId="11E39CE4" w:rsidR="00B513CB" w:rsidRDefault="00B513CB">
          <w:pPr>
            <w:pStyle w:val="TOC3"/>
            <w:tabs>
              <w:tab w:val="right" w:leader="dot" w:pos="9016"/>
            </w:tabs>
            <w:rPr>
              <w:ins w:id="177" w:author="Andrew Instone-Cowie" w:date="2021-08-25T14:30:00Z"/>
              <w:noProof/>
              <w:lang w:val="en-GB" w:eastAsia="en-GB"/>
            </w:rPr>
          </w:pPr>
          <w:ins w:id="17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Schematic</w:t>
            </w:r>
            <w:r>
              <w:rPr>
                <w:noProof/>
                <w:webHidden/>
              </w:rPr>
              <w:tab/>
            </w:r>
            <w:r>
              <w:rPr>
                <w:noProof/>
                <w:webHidden/>
              </w:rPr>
              <w:fldChar w:fldCharType="begin"/>
            </w:r>
            <w:r>
              <w:rPr>
                <w:noProof/>
                <w:webHidden/>
              </w:rPr>
              <w:instrText xml:space="preserve"> PAGEREF _Toc80794275 \h </w:instrText>
            </w:r>
            <w:r>
              <w:rPr>
                <w:noProof/>
                <w:webHidden/>
              </w:rPr>
            </w:r>
          </w:ins>
          <w:r>
            <w:rPr>
              <w:noProof/>
              <w:webHidden/>
            </w:rPr>
            <w:fldChar w:fldCharType="separate"/>
          </w:r>
          <w:ins w:id="179" w:author="Andrew Instone-Cowie" w:date="2021-08-25T14:32:00Z">
            <w:r w:rsidR="00DC5316">
              <w:rPr>
                <w:noProof/>
                <w:webHidden/>
              </w:rPr>
              <w:t>38</w:t>
            </w:r>
          </w:ins>
          <w:ins w:id="180" w:author="Andrew Instone-Cowie" w:date="2021-08-25T14:30:00Z">
            <w:r>
              <w:rPr>
                <w:noProof/>
                <w:webHidden/>
              </w:rPr>
              <w:fldChar w:fldCharType="end"/>
            </w:r>
            <w:r w:rsidRPr="00100E21">
              <w:rPr>
                <w:rStyle w:val="Hyperlink"/>
                <w:noProof/>
              </w:rPr>
              <w:fldChar w:fldCharType="end"/>
            </w:r>
          </w:ins>
        </w:p>
        <w:p w14:paraId="62B6DA89" w14:textId="6A2E216B" w:rsidR="00B513CB" w:rsidRDefault="00B513CB">
          <w:pPr>
            <w:pStyle w:val="TOC3"/>
            <w:tabs>
              <w:tab w:val="right" w:leader="dot" w:pos="9016"/>
            </w:tabs>
            <w:rPr>
              <w:ins w:id="181" w:author="Andrew Instone-Cowie" w:date="2021-08-25T14:30:00Z"/>
              <w:noProof/>
              <w:lang w:val="en-GB" w:eastAsia="en-GB"/>
            </w:rPr>
          </w:pPr>
          <w:ins w:id="18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PCB Layout</w:t>
            </w:r>
            <w:r>
              <w:rPr>
                <w:noProof/>
                <w:webHidden/>
              </w:rPr>
              <w:tab/>
            </w:r>
            <w:r>
              <w:rPr>
                <w:noProof/>
                <w:webHidden/>
              </w:rPr>
              <w:fldChar w:fldCharType="begin"/>
            </w:r>
            <w:r>
              <w:rPr>
                <w:noProof/>
                <w:webHidden/>
              </w:rPr>
              <w:instrText xml:space="preserve"> PAGEREF _Toc80794276 \h </w:instrText>
            </w:r>
            <w:r>
              <w:rPr>
                <w:noProof/>
                <w:webHidden/>
              </w:rPr>
            </w:r>
          </w:ins>
          <w:r>
            <w:rPr>
              <w:noProof/>
              <w:webHidden/>
            </w:rPr>
            <w:fldChar w:fldCharType="separate"/>
          </w:r>
          <w:ins w:id="183" w:author="Andrew Instone-Cowie" w:date="2021-08-25T14:32:00Z">
            <w:r w:rsidR="00DC5316">
              <w:rPr>
                <w:noProof/>
                <w:webHidden/>
              </w:rPr>
              <w:t>39</w:t>
            </w:r>
          </w:ins>
          <w:ins w:id="184" w:author="Andrew Instone-Cowie" w:date="2021-08-25T14:30:00Z">
            <w:r>
              <w:rPr>
                <w:noProof/>
                <w:webHidden/>
              </w:rPr>
              <w:fldChar w:fldCharType="end"/>
            </w:r>
            <w:r w:rsidRPr="00100E21">
              <w:rPr>
                <w:rStyle w:val="Hyperlink"/>
                <w:noProof/>
              </w:rPr>
              <w:fldChar w:fldCharType="end"/>
            </w:r>
          </w:ins>
        </w:p>
        <w:p w14:paraId="1BEAA54B" w14:textId="4E9B232E" w:rsidR="00B513CB" w:rsidRDefault="00B513CB">
          <w:pPr>
            <w:pStyle w:val="TOC3"/>
            <w:tabs>
              <w:tab w:val="right" w:leader="dot" w:pos="9016"/>
            </w:tabs>
            <w:rPr>
              <w:ins w:id="185" w:author="Andrew Instone-Cowie" w:date="2021-08-25T14:30:00Z"/>
              <w:noProof/>
              <w:lang w:val="en-GB" w:eastAsia="en-GB"/>
            </w:rPr>
          </w:pPr>
          <w:ins w:id="18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"_Toc80794277"</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Construction</w:t>
            </w:r>
            <w:r>
              <w:rPr>
                <w:noProof/>
                <w:webHidden/>
              </w:rPr>
              <w:tab/>
            </w:r>
            <w:r>
              <w:rPr>
                <w:noProof/>
                <w:webHidden/>
              </w:rPr>
              <w:fldChar w:fldCharType="begin"/>
            </w:r>
            <w:r>
              <w:rPr>
                <w:noProof/>
                <w:webHidden/>
              </w:rPr>
              <w:instrText xml:space="preserve"> PAGEREF _Toc80794277 \h </w:instrText>
            </w:r>
            <w:r>
              <w:rPr>
                <w:noProof/>
                <w:webHidden/>
              </w:rPr>
            </w:r>
          </w:ins>
          <w:r>
            <w:rPr>
              <w:noProof/>
              <w:webHidden/>
            </w:rPr>
            <w:fldChar w:fldCharType="separate"/>
          </w:r>
          <w:ins w:id="187" w:author="Andrew Instone-Cowie" w:date="2021-08-25T14:32:00Z">
            <w:r w:rsidR="00DC5316">
              <w:rPr>
                <w:noProof/>
                <w:webHidden/>
              </w:rPr>
              <w:t>39</w:t>
            </w:r>
          </w:ins>
          <w:ins w:id="188" w:author="Andrew Instone-Cowie" w:date="2021-08-25T14:30:00Z">
            <w:r>
              <w:rPr>
                <w:noProof/>
                <w:webHidden/>
              </w:rPr>
              <w:fldChar w:fldCharType="end"/>
            </w:r>
            <w:r w:rsidRPr="00100E21">
              <w:rPr>
                <w:rStyle w:val="Hyperlink"/>
                <w:noProof/>
              </w:rPr>
              <w:fldChar w:fldCharType="end"/>
            </w:r>
          </w:ins>
        </w:p>
        <w:p w14:paraId="13D3FAD3" w14:textId="3BFC8158" w:rsidR="00B513CB" w:rsidRDefault="00B513CB">
          <w:pPr>
            <w:pStyle w:val="TOC3"/>
            <w:tabs>
              <w:tab w:val="right" w:leader="dot" w:pos="9016"/>
            </w:tabs>
            <w:rPr>
              <w:ins w:id="189" w:author="Andrew Instone-Cowie" w:date="2021-08-25T14:30:00Z"/>
              <w:noProof/>
              <w:lang w:val="en-GB" w:eastAsia="en-GB"/>
            </w:rPr>
          </w:pPr>
          <w:ins w:id="19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"_Toc80794278"</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Infra-Red Sensor</w:t>
            </w:r>
            <w:r>
              <w:rPr>
                <w:noProof/>
                <w:webHidden/>
              </w:rPr>
              <w:tab/>
            </w:r>
            <w:r>
              <w:rPr>
                <w:noProof/>
                <w:webHidden/>
              </w:rPr>
              <w:fldChar w:fldCharType="begin"/>
            </w:r>
            <w:r>
              <w:rPr>
                <w:noProof/>
                <w:webHidden/>
              </w:rPr>
              <w:instrText xml:space="preserve"> PAGEREF _Toc80794278 \h </w:instrText>
            </w:r>
            <w:r>
              <w:rPr>
                <w:noProof/>
                <w:webHidden/>
              </w:rPr>
            </w:r>
          </w:ins>
          <w:r>
            <w:rPr>
              <w:noProof/>
              <w:webHidden/>
            </w:rPr>
            <w:fldChar w:fldCharType="separate"/>
          </w:r>
          <w:ins w:id="191" w:author="Andrew Instone-Cowie" w:date="2021-08-25T14:32:00Z">
            <w:r w:rsidR="00DC5316">
              <w:rPr>
                <w:noProof/>
                <w:webHidden/>
              </w:rPr>
              <w:t>41</w:t>
            </w:r>
          </w:ins>
          <w:ins w:id="192" w:author="Andrew Instone-Cowie" w:date="2021-08-25T14:30:00Z">
            <w:r>
              <w:rPr>
                <w:noProof/>
                <w:webHidden/>
              </w:rPr>
              <w:fldChar w:fldCharType="end"/>
            </w:r>
            <w:r w:rsidRPr="00100E21">
              <w:rPr>
                <w:rStyle w:val="Hyperlink"/>
                <w:noProof/>
              </w:rPr>
              <w:fldChar w:fldCharType="end"/>
            </w:r>
          </w:ins>
        </w:p>
        <w:p w14:paraId="464A3C8E" w14:textId="15611A45" w:rsidR="00B513CB" w:rsidRDefault="00B513CB">
          <w:pPr>
            <w:pStyle w:val="TOC2"/>
            <w:tabs>
              <w:tab w:val="right" w:leader="dot" w:pos="9016"/>
            </w:tabs>
            <w:rPr>
              <w:ins w:id="193" w:author="Andrew Instone-Cowie" w:date="2021-08-25T14:30:00Z"/>
              <w:rFonts w:eastAsiaTheme="minorEastAsia"/>
              <w:noProof/>
              <w:lang w:eastAsia="en-GB"/>
            </w:rPr>
          </w:pPr>
          <w:ins w:id="19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"_Toc80794279"</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Enclosures</w:t>
            </w:r>
            <w:r>
              <w:rPr>
                <w:noProof/>
                <w:webHidden/>
              </w:rPr>
              <w:tab/>
            </w:r>
            <w:r>
              <w:rPr>
                <w:noProof/>
                <w:webHidden/>
              </w:rPr>
              <w:fldChar w:fldCharType="begin"/>
            </w:r>
            <w:r>
              <w:rPr>
                <w:noProof/>
                <w:webHidden/>
              </w:rPr>
              <w:instrText xml:space="preserve"> PAGEREF _Toc80794279 \h </w:instrText>
            </w:r>
            <w:r>
              <w:rPr>
                <w:noProof/>
                <w:webHidden/>
              </w:rPr>
            </w:r>
          </w:ins>
          <w:r>
            <w:rPr>
              <w:noProof/>
              <w:webHidden/>
            </w:rPr>
            <w:fldChar w:fldCharType="separate"/>
          </w:r>
          <w:ins w:id="195" w:author="Andrew Instone-Cowie" w:date="2021-08-25T14:32:00Z">
            <w:r w:rsidR="00DC5316">
              <w:rPr>
                <w:noProof/>
                <w:webHidden/>
              </w:rPr>
              <w:t>42</w:t>
            </w:r>
          </w:ins>
          <w:ins w:id="196" w:author="Andrew Instone-Cowie" w:date="2021-08-25T14:30:00Z">
            <w:r>
              <w:rPr>
                <w:noProof/>
                <w:webHidden/>
              </w:rPr>
              <w:fldChar w:fldCharType="end"/>
            </w:r>
            <w:r w:rsidRPr="00100E21">
              <w:rPr>
                <w:rStyle w:val="Hyperlink"/>
                <w:noProof/>
              </w:rPr>
              <w:fldChar w:fldCharType="end"/>
            </w:r>
          </w:ins>
        </w:p>
        <w:p w14:paraId="2901ED80" w14:textId="3E742645" w:rsidR="00B513CB" w:rsidRDefault="00B513CB">
          <w:pPr>
            <w:pStyle w:val="TOC3"/>
            <w:tabs>
              <w:tab w:val="right" w:leader="dot" w:pos="9016"/>
            </w:tabs>
            <w:rPr>
              <w:ins w:id="197" w:author="Andrew Instone-Cowie" w:date="2021-08-25T14:30:00Z"/>
              <w:noProof/>
              <w:lang w:val="en-GB" w:eastAsia="en-GB"/>
            </w:rPr>
          </w:pPr>
          <w:ins w:id="19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"_Toc80794280"</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Parts List</w:t>
            </w:r>
            <w:r>
              <w:rPr>
                <w:noProof/>
                <w:webHidden/>
              </w:rPr>
              <w:tab/>
            </w:r>
            <w:r>
              <w:rPr>
                <w:noProof/>
                <w:webHidden/>
              </w:rPr>
              <w:fldChar w:fldCharType="begin"/>
            </w:r>
            <w:r>
              <w:rPr>
                <w:noProof/>
                <w:webHidden/>
              </w:rPr>
              <w:instrText xml:space="preserve"> PAGEREF _Toc80794280 \h </w:instrText>
            </w:r>
            <w:r>
              <w:rPr>
                <w:noProof/>
                <w:webHidden/>
              </w:rPr>
            </w:r>
          </w:ins>
          <w:r>
            <w:rPr>
              <w:noProof/>
              <w:webHidden/>
            </w:rPr>
            <w:fldChar w:fldCharType="separate"/>
          </w:r>
          <w:ins w:id="199" w:author="Andrew Instone-Cowie" w:date="2021-08-25T14:32:00Z">
            <w:r w:rsidR="00DC5316">
              <w:rPr>
                <w:noProof/>
                <w:webHidden/>
              </w:rPr>
              <w:t>42</w:t>
            </w:r>
          </w:ins>
          <w:ins w:id="200" w:author="Andrew Instone-Cowie" w:date="2021-08-25T14:30:00Z">
            <w:r>
              <w:rPr>
                <w:noProof/>
                <w:webHidden/>
              </w:rPr>
              <w:fldChar w:fldCharType="end"/>
            </w:r>
            <w:r w:rsidRPr="00100E21">
              <w:rPr>
                <w:rStyle w:val="Hyperlink"/>
                <w:noProof/>
              </w:rPr>
              <w:fldChar w:fldCharType="end"/>
            </w:r>
          </w:ins>
        </w:p>
        <w:p w14:paraId="4A012024" w14:textId="079714F9" w:rsidR="00B513CB" w:rsidRDefault="00B513CB">
          <w:pPr>
            <w:pStyle w:val="TOC3"/>
            <w:tabs>
              <w:tab w:val="right" w:leader="dot" w:pos="9016"/>
            </w:tabs>
            <w:rPr>
              <w:ins w:id="201" w:author="Andrew Instone-Cowie" w:date="2021-08-25T14:30:00Z"/>
              <w:noProof/>
              <w:lang w:val="en-GB" w:eastAsia="en-GB"/>
            </w:rPr>
          </w:pPr>
          <w:ins w:id="20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"_Toc80794281"</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Simulator Interface &amp; Power Modules Enclosure</w:t>
            </w:r>
            <w:r>
              <w:rPr>
                <w:noProof/>
                <w:webHidden/>
              </w:rPr>
              <w:tab/>
            </w:r>
            <w:r>
              <w:rPr>
                <w:noProof/>
                <w:webHidden/>
              </w:rPr>
              <w:fldChar w:fldCharType="begin"/>
            </w:r>
            <w:r>
              <w:rPr>
                <w:noProof/>
                <w:webHidden/>
              </w:rPr>
              <w:instrText xml:space="preserve"> PAGEREF _Toc80794281 \h </w:instrText>
            </w:r>
            <w:r>
              <w:rPr>
                <w:noProof/>
                <w:webHidden/>
              </w:rPr>
            </w:r>
          </w:ins>
          <w:r>
            <w:rPr>
              <w:noProof/>
              <w:webHidden/>
            </w:rPr>
            <w:fldChar w:fldCharType="separate"/>
          </w:r>
          <w:ins w:id="203" w:author="Andrew Instone-Cowie" w:date="2021-08-25T14:32:00Z">
            <w:r w:rsidR="00DC5316">
              <w:rPr>
                <w:noProof/>
                <w:webHidden/>
              </w:rPr>
              <w:t>43</w:t>
            </w:r>
          </w:ins>
          <w:ins w:id="204" w:author="Andrew Instone-Cowie" w:date="2021-08-25T14:30:00Z">
            <w:r>
              <w:rPr>
                <w:noProof/>
                <w:webHidden/>
              </w:rPr>
              <w:fldChar w:fldCharType="end"/>
            </w:r>
            <w:r w:rsidRPr="00100E21">
              <w:rPr>
                <w:rStyle w:val="Hyperlink"/>
                <w:noProof/>
              </w:rPr>
              <w:fldChar w:fldCharType="end"/>
            </w:r>
          </w:ins>
        </w:p>
        <w:p w14:paraId="283ADA59" w14:textId="55446114" w:rsidR="00B513CB" w:rsidRDefault="00B513CB">
          <w:pPr>
            <w:pStyle w:val="TOC3"/>
            <w:tabs>
              <w:tab w:val="right" w:leader="dot" w:pos="9016"/>
            </w:tabs>
            <w:rPr>
              <w:ins w:id="205" w:author="Andrew Instone-Cowie" w:date="2021-08-25T14:30:00Z"/>
              <w:noProof/>
              <w:lang w:val="en-GB" w:eastAsia="en-GB"/>
            </w:rPr>
          </w:pPr>
          <w:ins w:id="20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"_Toc80794282"</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Magneto-Resistive Sensor Module Enclosure</w:t>
            </w:r>
            <w:r>
              <w:rPr>
                <w:noProof/>
                <w:webHidden/>
              </w:rPr>
              <w:tab/>
            </w:r>
            <w:r>
              <w:rPr>
                <w:noProof/>
                <w:webHidden/>
              </w:rPr>
              <w:fldChar w:fldCharType="begin"/>
            </w:r>
            <w:r>
              <w:rPr>
                <w:noProof/>
                <w:webHidden/>
              </w:rPr>
              <w:instrText xml:space="preserve"> PAGEREF _Toc80794282 \h </w:instrText>
            </w:r>
            <w:r>
              <w:rPr>
                <w:noProof/>
                <w:webHidden/>
              </w:rPr>
            </w:r>
          </w:ins>
          <w:r>
            <w:rPr>
              <w:noProof/>
              <w:webHidden/>
            </w:rPr>
            <w:fldChar w:fldCharType="separate"/>
          </w:r>
          <w:ins w:id="207" w:author="Andrew Instone-Cowie" w:date="2021-08-25T14:32:00Z">
            <w:r w:rsidR="00DC5316">
              <w:rPr>
                <w:noProof/>
                <w:webHidden/>
              </w:rPr>
              <w:t>43</w:t>
            </w:r>
          </w:ins>
          <w:ins w:id="208" w:author="Andrew Instone-Cowie" w:date="2021-08-25T14:30:00Z">
            <w:r>
              <w:rPr>
                <w:noProof/>
                <w:webHidden/>
              </w:rPr>
              <w:fldChar w:fldCharType="end"/>
            </w:r>
            <w:r w:rsidRPr="00100E21">
              <w:rPr>
                <w:rStyle w:val="Hyperlink"/>
                <w:noProof/>
              </w:rPr>
              <w:fldChar w:fldCharType="end"/>
            </w:r>
          </w:ins>
        </w:p>
        <w:p w14:paraId="74D756EE" w14:textId="1B386EBC" w:rsidR="00B513CB" w:rsidRDefault="00B513CB">
          <w:pPr>
            <w:pStyle w:val="TOC3"/>
            <w:tabs>
              <w:tab w:val="right" w:leader="dot" w:pos="9016"/>
            </w:tabs>
            <w:rPr>
              <w:ins w:id="209" w:author="Andrew Instone-Cowie" w:date="2021-08-25T14:30:00Z"/>
              <w:noProof/>
              <w:lang w:val="en-GB" w:eastAsia="en-GB"/>
            </w:rPr>
          </w:pPr>
          <w:ins w:id="21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Infra-Red Sensor Module Enclosure</w:t>
            </w:r>
            <w:r>
              <w:rPr>
                <w:noProof/>
                <w:webHidden/>
              </w:rPr>
              <w:tab/>
            </w:r>
            <w:r>
              <w:rPr>
                <w:noProof/>
                <w:webHidden/>
              </w:rPr>
              <w:fldChar w:fldCharType="begin"/>
            </w:r>
            <w:r>
              <w:rPr>
                <w:noProof/>
                <w:webHidden/>
              </w:rPr>
              <w:instrText xml:space="preserve"> PAGEREF _Toc80794283 \h </w:instrText>
            </w:r>
            <w:r>
              <w:rPr>
                <w:noProof/>
                <w:webHidden/>
              </w:rPr>
            </w:r>
          </w:ins>
          <w:r>
            <w:rPr>
              <w:noProof/>
              <w:webHidden/>
            </w:rPr>
            <w:fldChar w:fldCharType="separate"/>
          </w:r>
          <w:ins w:id="211" w:author="Andrew Instone-Cowie" w:date="2021-08-25T14:32:00Z">
            <w:r w:rsidR="00DC5316">
              <w:rPr>
                <w:noProof/>
                <w:webHidden/>
              </w:rPr>
              <w:t>44</w:t>
            </w:r>
          </w:ins>
          <w:ins w:id="212" w:author="Andrew Instone-Cowie" w:date="2021-08-25T14:30:00Z">
            <w:r>
              <w:rPr>
                <w:noProof/>
                <w:webHidden/>
              </w:rPr>
              <w:fldChar w:fldCharType="end"/>
            </w:r>
            <w:r w:rsidRPr="00100E21">
              <w:rPr>
                <w:rStyle w:val="Hyperlink"/>
                <w:noProof/>
              </w:rPr>
              <w:fldChar w:fldCharType="end"/>
            </w:r>
          </w:ins>
        </w:p>
        <w:p w14:paraId="042ED70F" w14:textId="29592849" w:rsidR="00B513CB" w:rsidRDefault="00B513CB">
          <w:pPr>
            <w:pStyle w:val="TOC3"/>
            <w:tabs>
              <w:tab w:val="right" w:leader="dot" w:pos="9016"/>
            </w:tabs>
            <w:rPr>
              <w:ins w:id="213" w:author="Andrew Instone-Cowie" w:date="2021-08-25T14:30:00Z"/>
              <w:noProof/>
              <w:lang w:val="en-GB" w:eastAsia="en-GB"/>
            </w:rPr>
          </w:pPr>
          <w:ins w:id="21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PCB Mounting Hardware</w:t>
            </w:r>
            <w:r>
              <w:rPr>
                <w:noProof/>
                <w:webHidden/>
              </w:rPr>
              <w:tab/>
            </w:r>
            <w:r>
              <w:rPr>
                <w:noProof/>
                <w:webHidden/>
              </w:rPr>
              <w:fldChar w:fldCharType="begin"/>
            </w:r>
            <w:r>
              <w:rPr>
                <w:noProof/>
                <w:webHidden/>
              </w:rPr>
              <w:instrText xml:space="preserve"> PAGEREF _Toc80794284 \h </w:instrText>
            </w:r>
            <w:r>
              <w:rPr>
                <w:noProof/>
                <w:webHidden/>
              </w:rPr>
            </w:r>
          </w:ins>
          <w:r>
            <w:rPr>
              <w:noProof/>
              <w:webHidden/>
            </w:rPr>
            <w:fldChar w:fldCharType="separate"/>
          </w:r>
          <w:ins w:id="215" w:author="Andrew Instone-Cowie" w:date="2021-08-25T14:32:00Z">
            <w:r w:rsidR="00DC5316">
              <w:rPr>
                <w:noProof/>
                <w:webHidden/>
              </w:rPr>
              <w:t>44</w:t>
            </w:r>
          </w:ins>
          <w:ins w:id="216" w:author="Andrew Instone-Cowie" w:date="2021-08-25T14:30:00Z">
            <w:r>
              <w:rPr>
                <w:noProof/>
                <w:webHidden/>
              </w:rPr>
              <w:fldChar w:fldCharType="end"/>
            </w:r>
            <w:r w:rsidRPr="00100E21">
              <w:rPr>
                <w:rStyle w:val="Hyperlink"/>
                <w:noProof/>
              </w:rPr>
              <w:fldChar w:fldCharType="end"/>
            </w:r>
          </w:ins>
        </w:p>
        <w:p w14:paraId="13FD11D3" w14:textId="1B85ADA2" w:rsidR="00B513CB" w:rsidRDefault="00B513CB">
          <w:pPr>
            <w:pStyle w:val="TOC3"/>
            <w:tabs>
              <w:tab w:val="right" w:leader="dot" w:pos="9016"/>
            </w:tabs>
            <w:rPr>
              <w:ins w:id="217" w:author="Andrew Instone-Cowie" w:date="2021-08-25T14:30:00Z"/>
              <w:noProof/>
              <w:lang w:val="en-GB" w:eastAsia="en-GB"/>
            </w:rPr>
          </w:pPr>
          <w:ins w:id="21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Grommets</w:t>
            </w:r>
            <w:r>
              <w:rPr>
                <w:noProof/>
                <w:webHidden/>
              </w:rPr>
              <w:tab/>
            </w:r>
            <w:r>
              <w:rPr>
                <w:noProof/>
                <w:webHidden/>
              </w:rPr>
              <w:fldChar w:fldCharType="begin"/>
            </w:r>
            <w:r>
              <w:rPr>
                <w:noProof/>
                <w:webHidden/>
              </w:rPr>
              <w:instrText xml:space="preserve"> PAGEREF _Toc80794285 \h </w:instrText>
            </w:r>
            <w:r>
              <w:rPr>
                <w:noProof/>
                <w:webHidden/>
              </w:rPr>
            </w:r>
          </w:ins>
          <w:r>
            <w:rPr>
              <w:noProof/>
              <w:webHidden/>
            </w:rPr>
            <w:fldChar w:fldCharType="separate"/>
          </w:r>
          <w:ins w:id="219" w:author="Andrew Instone-Cowie" w:date="2021-08-25T14:32:00Z">
            <w:r w:rsidR="00DC5316">
              <w:rPr>
                <w:noProof/>
                <w:webHidden/>
              </w:rPr>
              <w:t>45</w:t>
            </w:r>
          </w:ins>
          <w:ins w:id="220" w:author="Andrew Instone-Cowie" w:date="2021-08-25T14:30:00Z">
            <w:r>
              <w:rPr>
                <w:noProof/>
                <w:webHidden/>
              </w:rPr>
              <w:fldChar w:fldCharType="end"/>
            </w:r>
            <w:r w:rsidRPr="00100E21">
              <w:rPr>
                <w:rStyle w:val="Hyperlink"/>
                <w:noProof/>
              </w:rPr>
              <w:fldChar w:fldCharType="end"/>
            </w:r>
          </w:ins>
        </w:p>
        <w:p w14:paraId="6EA1880B" w14:textId="54C50A03" w:rsidR="00B513CB" w:rsidRDefault="00B513CB">
          <w:pPr>
            <w:pStyle w:val="TOC2"/>
            <w:tabs>
              <w:tab w:val="right" w:leader="dot" w:pos="9016"/>
            </w:tabs>
            <w:rPr>
              <w:ins w:id="221" w:author="Andrew Instone-Cowie" w:date="2021-08-25T14:30:00Z"/>
              <w:rFonts w:eastAsiaTheme="minorEastAsia"/>
              <w:noProof/>
              <w:lang w:eastAsia="en-GB"/>
            </w:rPr>
          </w:pPr>
          <w:ins w:id="22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Completed Assemblies</w:t>
            </w:r>
            <w:r>
              <w:rPr>
                <w:noProof/>
                <w:webHidden/>
              </w:rPr>
              <w:tab/>
            </w:r>
            <w:r>
              <w:rPr>
                <w:noProof/>
                <w:webHidden/>
              </w:rPr>
              <w:fldChar w:fldCharType="begin"/>
            </w:r>
            <w:r>
              <w:rPr>
                <w:noProof/>
                <w:webHidden/>
              </w:rPr>
              <w:instrText xml:space="preserve"> PAGEREF _Toc80794286 \h </w:instrText>
            </w:r>
            <w:r>
              <w:rPr>
                <w:noProof/>
                <w:webHidden/>
              </w:rPr>
            </w:r>
          </w:ins>
          <w:r>
            <w:rPr>
              <w:noProof/>
              <w:webHidden/>
            </w:rPr>
            <w:fldChar w:fldCharType="separate"/>
          </w:r>
          <w:ins w:id="223" w:author="Andrew Instone-Cowie" w:date="2021-08-25T14:32:00Z">
            <w:r w:rsidR="00DC5316">
              <w:rPr>
                <w:noProof/>
                <w:webHidden/>
              </w:rPr>
              <w:t>46</w:t>
            </w:r>
          </w:ins>
          <w:ins w:id="224" w:author="Andrew Instone-Cowie" w:date="2021-08-25T14:30:00Z">
            <w:r>
              <w:rPr>
                <w:noProof/>
                <w:webHidden/>
              </w:rPr>
              <w:fldChar w:fldCharType="end"/>
            </w:r>
            <w:r w:rsidRPr="00100E21">
              <w:rPr>
                <w:rStyle w:val="Hyperlink"/>
                <w:noProof/>
              </w:rPr>
              <w:fldChar w:fldCharType="end"/>
            </w:r>
          </w:ins>
        </w:p>
        <w:p w14:paraId="45ECF745" w14:textId="69634417" w:rsidR="00B513CB" w:rsidRDefault="00B513CB">
          <w:pPr>
            <w:pStyle w:val="TOC3"/>
            <w:tabs>
              <w:tab w:val="right" w:leader="dot" w:pos="9016"/>
            </w:tabs>
            <w:rPr>
              <w:ins w:id="225" w:author="Andrew Instone-Cowie" w:date="2021-08-25T14:30:00Z"/>
              <w:noProof/>
              <w:lang w:val="en-GB" w:eastAsia="en-GB"/>
            </w:rPr>
          </w:pPr>
          <w:ins w:id="22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"_Toc80794287"</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Simulator Interface Module</w:t>
            </w:r>
            <w:r>
              <w:rPr>
                <w:noProof/>
                <w:webHidden/>
              </w:rPr>
              <w:tab/>
            </w:r>
            <w:r>
              <w:rPr>
                <w:noProof/>
                <w:webHidden/>
              </w:rPr>
              <w:fldChar w:fldCharType="begin"/>
            </w:r>
            <w:r>
              <w:rPr>
                <w:noProof/>
                <w:webHidden/>
              </w:rPr>
              <w:instrText xml:space="preserve"> PAGEREF _Toc80794287 \h </w:instrText>
            </w:r>
            <w:r>
              <w:rPr>
                <w:noProof/>
                <w:webHidden/>
              </w:rPr>
            </w:r>
          </w:ins>
          <w:r>
            <w:rPr>
              <w:noProof/>
              <w:webHidden/>
            </w:rPr>
            <w:fldChar w:fldCharType="separate"/>
          </w:r>
          <w:ins w:id="227" w:author="Andrew Instone-Cowie" w:date="2021-08-25T14:32:00Z">
            <w:r w:rsidR="00DC5316">
              <w:rPr>
                <w:noProof/>
                <w:webHidden/>
              </w:rPr>
              <w:t>46</w:t>
            </w:r>
          </w:ins>
          <w:ins w:id="228" w:author="Andrew Instone-Cowie" w:date="2021-08-25T14:30:00Z">
            <w:r>
              <w:rPr>
                <w:noProof/>
                <w:webHidden/>
              </w:rPr>
              <w:fldChar w:fldCharType="end"/>
            </w:r>
            <w:r w:rsidRPr="00100E21">
              <w:rPr>
                <w:rStyle w:val="Hyperlink"/>
                <w:noProof/>
              </w:rPr>
              <w:fldChar w:fldCharType="end"/>
            </w:r>
          </w:ins>
        </w:p>
        <w:p w14:paraId="2ED6F3D9" w14:textId="23B65E6F" w:rsidR="00B513CB" w:rsidRDefault="00B513CB">
          <w:pPr>
            <w:pStyle w:val="TOC3"/>
            <w:tabs>
              <w:tab w:val="right" w:leader="dot" w:pos="9016"/>
            </w:tabs>
            <w:rPr>
              <w:ins w:id="229" w:author="Andrew Instone-Cowie" w:date="2021-08-25T14:30:00Z"/>
              <w:noProof/>
              <w:lang w:val="en-GB" w:eastAsia="en-GB"/>
            </w:rPr>
          </w:pPr>
          <w:ins w:id="23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"_Toc80794288"</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Power Module</w:t>
            </w:r>
            <w:r>
              <w:rPr>
                <w:noProof/>
                <w:webHidden/>
              </w:rPr>
              <w:tab/>
            </w:r>
            <w:r>
              <w:rPr>
                <w:noProof/>
                <w:webHidden/>
              </w:rPr>
              <w:fldChar w:fldCharType="begin"/>
            </w:r>
            <w:r>
              <w:rPr>
                <w:noProof/>
                <w:webHidden/>
              </w:rPr>
              <w:instrText xml:space="preserve"> PAGEREF _Toc80794288 \h </w:instrText>
            </w:r>
            <w:r>
              <w:rPr>
                <w:noProof/>
                <w:webHidden/>
              </w:rPr>
            </w:r>
          </w:ins>
          <w:r>
            <w:rPr>
              <w:noProof/>
              <w:webHidden/>
            </w:rPr>
            <w:fldChar w:fldCharType="separate"/>
          </w:r>
          <w:ins w:id="231" w:author="Andrew Instone-Cowie" w:date="2021-08-25T14:32:00Z">
            <w:r w:rsidR="00DC5316">
              <w:rPr>
                <w:noProof/>
                <w:webHidden/>
              </w:rPr>
              <w:t>46</w:t>
            </w:r>
          </w:ins>
          <w:ins w:id="232" w:author="Andrew Instone-Cowie" w:date="2021-08-25T14:30:00Z">
            <w:r>
              <w:rPr>
                <w:noProof/>
                <w:webHidden/>
              </w:rPr>
              <w:fldChar w:fldCharType="end"/>
            </w:r>
            <w:r w:rsidRPr="00100E21">
              <w:rPr>
                <w:rStyle w:val="Hyperlink"/>
                <w:noProof/>
              </w:rPr>
              <w:fldChar w:fldCharType="end"/>
            </w:r>
          </w:ins>
        </w:p>
        <w:p w14:paraId="0755A740" w14:textId="2481FA09" w:rsidR="00B513CB" w:rsidRDefault="00B513CB">
          <w:pPr>
            <w:pStyle w:val="TOC3"/>
            <w:tabs>
              <w:tab w:val="right" w:leader="dot" w:pos="9016"/>
            </w:tabs>
            <w:rPr>
              <w:ins w:id="233" w:author="Andrew Instone-Cowie" w:date="2021-08-25T14:30:00Z"/>
              <w:noProof/>
              <w:lang w:val="en-GB" w:eastAsia="en-GB"/>
            </w:rPr>
          </w:pPr>
          <w:ins w:id="23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"_Toc80794289"</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Magneto-Resistive Sensor Module</w:t>
            </w:r>
            <w:r>
              <w:rPr>
                <w:noProof/>
                <w:webHidden/>
              </w:rPr>
              <w:tab/>
            </w:r>
            <w:r>
              <w:rPr>
                <w:noProof/>
                <w:webHidden/>
              </w:rPr>
              <w:fldChar w:fldCharType="begin"/>
            </w:r>
            <w:r>
              <w:rPr>
                <w:noProof/>
                <w:webHidden/>
              </w:rPr>
              <w:instrText xml:space="preserve"> PAGEREF _Toc80794289 \h </w:instrText>
            </w:r>
            <w:r>
              <w:rPr>
                <w:noProof/>
                <w:webHidden/>
              </w:rPr>
            </w:r>
          </w:ins>
          <w:r>
            <w:rPr>
              <w:noProof/>
              <w:webHidden/>
            </w:rPr>
            <w:fldChar w:fldCharType="separate"/>
          </w:r>
          <w:ins w:id="235" w:author="Andrew Instone-Cowie" w:date="2021-08-25T14:32:00Z">
            <w:r w:rsidR="00DC5316">
              <w:rPr>
                <w:noProof/>
                <w:webHidden/>
              </w:rPr>
              <w:t>47</w:t>
            </w:r>
          </w:ins>
          <w:ins w:id="236" w:author="Andrew Instone-Cowie" w:date="2021-08-25T14:30:00Z">
            <w:r>
              <w:rPr>
                <w:noProof/>
                <w:webHidden/>
              </w:rPr>
              <w:fldChar w:fldCharType="end"/>
            </w:r>
            <w:r w:rsidRPr="00100E21">
              <w:rPr>
                <w:rStyle w:val="Hyperlink"/>
                <w:noProof/>
              </w:rPr>
              <w:fldChar w:fldCharType="end"/>
            </w:r>
          </w:ins>
        </w:p>
        <w:p w14:paraId="7BFDE670" w14:textId="2DECB18E" w:rsidR="00B513CB" w:rsidRDefault="00B513CB">
          <w:pPr>
            <w:pStyle w:val="TOC3"/>
            <w:tabs>
              <w:tab w:val="right" w:leader="dot" w:pos="9016"/>
            </w:tabs>
            <w:rPr>
              <w:ins w:id="237" w:author="Andrew Instone-Cowie" w:date="2021-08-25T14:30:00Z"/>
              <w:noProof/>
              <w:lang w:val="en-GB" w:eastAsia="en-GB"/>
            </w:rPr>
          </w:pPr>
          <w:ins w:id="23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"_Toc80794290"</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Infra-Red Sensor Module</w:t>
            </w:r>
            <w:r>
              <w:rPr>
                <w:noProof/>
                <w:webHidden/>
              </w:rPr>
              <w:tab/>
            </w:r>
            <w:r>
              <w:rPr>
                <w:noProof/>
                <w:webHidden/>
              </w:rPr>
              <w:fldChar w:fldCharType="begin"/>
            </w:r>
            <w:r>
              <w:rPr>
                <w:noProof/>
                <w:webHidden/>
              </w:rPr>
              <w:instrText xml:space="preserve"> PAGEREF _Toc80794290 \h </w:instrText>
            </w:r>
            <w:r>
              <w:rPr>
                <w:noProof/>
                <w:webHidden/>
              </w:rPr>
            </w:r>
          </w:ins>
          <w:r>
            <w:rPr>
              <w:noProof/>
              <w:webHidden/>
            </w:rPr>
            <w:fldChar w:fldCharType="separate"/>
          </w:r>
          <w:ins w:id="239" w:author="Andrew Instone-Cowie" w:date="2021-08-25T14:32:00Z">
            <w:r w:rsidR="00DC5316">
              <w:rPr>
                <w:noProof/>
                <w:webHidden/>
              </w:rPr>
              <w:t>47</w:t>
            </w:r>
          </w:ins>
          <w:ins w:id="240" w:author="Andrew Instone-Cowie" w:date="2021-08-25T14:30:00Z">
            <w:r>
              <w:rPr>
                <w:noProof/>
                <w:webHidden/>
              </w:rPr>
              <w:fldChar w:fldCharType="end"/>
            </w:r>
            <w:r w:rsidRPr="00100E21">
              <w:rPr>
                <w:rStyle w:val="Hyperlink"/>
                <w:noProof/>
              </w:rPr>
              <w:fldChar w:fldCharType="end"/>
            </w:r>
          </w:ins>
        </w:p>
        <w:p w14:paraId="567E4CA0" w14:textId="62FBA822" w:rsidR="00B513CB" w:rsidRDefault="00B513CB">
          <w:pPr>
            <w:pStyle w:val="TOC1"/>
            <w:tabs>
              <w:tab w:val="right" w:leader="dot" w:pos="9016"/>
            </w:tabs>
            <w:rPr>
              <w:ins w:id="241" w:author="Andrew Instone-Cowie" w:date="2021-08-25T14:30:00Z"/>
              <w:rFonts w:eastAsiaTheme="minorEastAsia"/>
              <w:noProof/>
              <w:lang w:eastAsia="en-GB"/>
            </w:rPr>
          </w:pPr>
          <w:ins w:id="24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"_Toc80794291"</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Firmware Upload</w:t>
            </w:r>
            <w:r>
              <w:rPr>
                <w:noProof/>
                <w:webHidden/>
              </w:rPr>
              <w:tab/>
            </w:r>
            <w:r>
              <w:rPr>
                <w:noProof/>
                <w:webHidden/>
              </w:rPr>
              <w:fldChar w:fldCharType="begin"/>
            </w:r>
            <w:r>
              <w:rPr>
                <w:noProof/>
                <w:webHidden/>
              </w:rPr>
              <w:instrText xml:space="preserve"> PAGEREF _Toc80794291 \h </w:instrText>
            </w:r>
            <w:r>
              <w:rPr>
                <w:noProof/>
                <w:webHidden/>
              </w:rPr>
            </w:r>
          </w:ins>
          <w:r>
            <w:rPr>
              <w:noProof/>
              <w:webHidden/>
            </w:rPr>
            <w:fldChar w:fldCharType="separate"/>
          </w:r>
          <w:ins w:id="243" w:author="Andrew Instone-Cowie" w:date="2021-08-25T14:32:00Z">
            <w:r w:rsidR="00DC5316">
              <w:rPr>
                <w:noProof/>
                <w:webHidden/>
              </w:rPr>
              <w:t>48</w:t>
            </w:r>
          </w:ins>
          <w:ins w:id="244" w:author="Andrew Instone-Cowie" w:date="2021-08-25T14:30:00Z">
            <w:r>
              <w:rPr>
                <w:noProof/>
                <w:webHidden/>
              </w:rPr>
              <w:fldChar w:fldCharType="end"/>
            </w:r>
            <w:r w:rsidRPr="00100E21">
              <w:rPr>
                <w:rStyle w:val="Hyperlink"/>
                <w:noProof/>
              </w:rPr>
              <w:fldChar w:fldCharType="end"/>
            </w:r>
          </w:ins>
        </w:p>
        <w:p w14:paraId="464E6C5E" w14:textId="753AFA6F" w:rsidR="00B513CB" w:rsidRDefault="00B513CB">
          <w:pPr>
            <w:pStyle w:val="TOC2"/>
            <w:tabs>
              <w:tab w:val="right" w:leader="dot" w:pos="9016"/>
            </w:tabs>
            <w:rPr>
              <w:ins w:id="245" w:author="Andrew Instone-Cowie" w:date="2021-08-25T14:30:00Z"/>
              <w:rFonts w:eastAsiaTheme="minorEastAsia"/>
              <w:noProof/>
              <w:lang w:eastAsia="en-GB"/>
            </w:rPr>
          </w:pPr>
          <w:ins w:id="24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"_Toc80794292"</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Hardware Programmer Options</w:t>
            </w:r>
            <w:r>
              <w:rPr>
                <w:noProof/>
                <w:webHidden/>
              </w:rPr>
              <w:tab/>
            </w:r>
            <w:r>
              <w:rPr>
                <w:noProof/>
                <w:webHidden/>
              </w:rPr>
              <w:fldChar w:fldCharType="begin"/>
            </w:r>
            <w:r>
              <w:rPr>
                <w:noProof/>
                <w:webHidden/>
              </w:rPr>
              <w:instrText xml:space="preserve"> PAGEREF _Toc80794292 \h </w:instrText>
            </w:r>
            <w:r>
              <w:rPr>
                <w:noProof/>
                <w:webHidden/>
              </w:rPr>
            </w:r>
          </w:ins>
          <w:r>
            <w:rPr>
              <w:noProof/>
              <w:webHidden/>
            </w:rPr>
            <w:fldChar w:fldCharType="separate"/>
          </w:r>
          <w:ins w:id="247" w:author="Andrew Instone-Cowie" w:date="2021-08-25T14:32:00Z">
            <w:r w:rsidR="00DC5316">
              <w:rPr>
                <w:noProof/>
                <w:webHidden/>
              </w:rPr>
              <w:t>49</w:t>
            </w:r>
          </w:ins>
          <w:ins w:id="248" w:author="Andrew Instone-Cowie" w:date="2021-08-25T14:30:00Z">
            <w:r>
              <w:rPr>
                <w:noProof/>
                <w:webHidden/>
              </w:rPr>
              <w:fldChar w:fldCharType="end"/>
            </w:r>
            <w:r w:rsidRPr="00100E21">
              <w:rPr>
                <w:rStyle w:val="Hyperlink"/>
                <w:noProof/>
              </w:rPr>
              <w:fldChar w:fldCharType="end"/>
            </w:r>
          </w:ins>
        </w:p>
        <w:p w14:paraId="49A02E9C" w14:textId="7794A7FE" w:rsidR="00B513CB" w:rsidRDefault="00B513CB">
          <w:pPr>
            <w:pStyle w:val="TOC2"/>
            <w:tabs>
              <w:tab w:val="right" w:leader="dot" w:pos="9016"/>
            </w:tabs>
            <w:rPr>
              <w:ins w:id="249" w:author="Andrew Instone-Cowie" w:date="2021-08-25T14:30:00Z"/>
              <w:rFonts w:eastAsiaTheme="minorEastAsia"/>
              <w:noProof/>
              <w:lang w:eastAsia="en-GB"/>
            </w:rPr>
          </w:pPr>
          <w:ins w:id="25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"_Toc80794293"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Preparing the Environment</w:t>
            </w:r>
            <w:r>
              <w:rPr>
                <w:noProof/>
                <w:webHidden/>
              </w:rPr>
              <w:tab/>
            </w:r>
            <w:r>
              <w:rPr>
                <w:noProof/>
                <w:webHidden/>
              </w:rPr>
              <w:fldChar w:fldCharType="begin"/>
            </w:r>
            <w:r>
              <w:rPr>
                <w:noProof/>
                <w:webHidden/>
              </w:rPr>
              <w:instrText xml:space="preserve"> PAGEREF _Toc80794293 \h </w:instrText>
            </w:r>
            <w:r>
              <w:rPr>
                <w:noProof/>
                <w:webHidden/>
              </w:rPr>
            </w:r>
          </w:ins>
          <w:r>
            <w:rPr>
              <w:noProof/>
              <w:webHidden/>
            </w:rPr>
            <w:fldChar w:fldCharType="separate"/>
          </w:r>
          <w:ins w:id="251" w:author="Andrew Instone-Cowie" w:date="2021-08-25T14:32:00Z">
            <w:r w:rsidR="00DC5316">
              <w:rPr>
                <w:noProof/>
                <w:webHidden/>
              </w:rPr>
              <w:t>50</w:t>
            </w:r>
          </w:ins>
          <w:ins w:id="252" w:author="Andrew Instone-Cowie" w:date="2021-08-25T14:30:00Z">
            <w:r>
              <w:rPr>
                <w:noProof/>
                <w:webHidden/>
              </w:rPr>
              <w:fldChar w:fldCharType="end"/>
            </w:r>
            <w:r w:rsidRPr="00100E21">
              <w:rPr>
                <w:rStyle w:val="Hyperlink"/>
                <w:noProof/>
              </w:rPr>
              <w:fldChar w:fldCharType="end"/>
            </w:r>
          </w:ins>
        </w:p>
        <w:p w14:paraId="2128F60F" w14:textId="4C4A91DC" w:rsidR="00B513CB" w:rsidRDefault="00B513CB">
          <w:pPr>
            <w:pStyle w:val="TOC2"/>
            <w:tabs>
              <w:tab w:val="right" w:leader="dot" w:pos="9016"/>
            </w:tabs>
            <w:rPr>
              <w:ins w:id="253" w:author="Andrew Instone-Cowie" w:date="2021-08-25T14:30:00Z"/>
              <w:rFonts w:eastAsiaTheme="minorEastAsia"/>
              <w:noProof/>
              <w:lang w:eastAsia="en-GB"/>
            </w:rPr>
          </w:pPr>
          <w:ins w:id="25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"_Toc80794294"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Preparing the Programmer</w:t>
            </w:r>
            <w:r>
              <w:rPr>
                <w:noProof/>
                <w:webHidden/>
              </w:rPr>
              <w:tab/>
            </w:r>
            <w:r>
              <w:rPr>
                <w:noProof/>
                <w:webHidden/>
              </w:rPr>
              <w:fldChar w:fldCharType="begin"/>
            </w:r>
            <w:r>
              <w:rPr>
                <w:noProof/>
                <w:webHidden/>
              </w:rPr>
              <w:instrText xml:space="preserve"> PAGEREF _Toc80794294 \h </w:instrText>
            </w:r>
            <w:r>
              <w:rPr>
                <w:noProof/>
                <w:webHidden/>
              </w:rPr>
            </w:r>
          </w:ins>
          <w:r>
            <w:rPr>
              <w:noProof/>
              <w:webHidden/>
            </w:rPr>
            <w:fldChar w:fldCharType="separate"/>
          </w:r>
          <w:ins w:id="255" w:author="Andrew Instone-Cowie" w:date="2021-08-25T14:32:00Z">
            <w:r w:rsidR="00DC5316">
              <w:rPr>
                <w:noProof/>
                <w:webHidden/>
              </w:rPr>
              <w:t>53</w:t>
            </w:r>
          </w:ins>
          <w:ins w:id="256" w:author="Andrew Instone-Cowie" w:date="2021-08-25T14:30:00Z">
            <w:r>
              <w:rPr>
                <w:noProof/>
                <w:webHidden/>
              </w:rPr>
              <w:fldChar w:fldCharType="end"/>
            </w:r>
            <w:r w:rsidRPr="00100E21">
              <w:rPr>
                <w:rStyle w:val="Hyperlink"/>
                <w:noProof/>
              </w:rPr>
              <w:fldChar w:fldCharType="end"/>
            </w:r>
          </w:ins>
        </w:p>
        <w:p w14:paraId="3B7459B1" w14:textId="6D285115" w:rsidR="00B513CB" w:rsidRDefault="00B513CB">
          <w:pPr>
            <w:pStyle w:val="TOC2"/>
            <w:tabs>
              <w:tab w:val="right" w:leader="dot" w:pos="9016"/>
            </w:tabs>
            <w:rPr>
              <w:ins w:id="257" w:author="Andrew Instone-Cowie" w:date="2021-08-25T14:30:00Z"/>
              <w:rFonts w:eastAsiaTheme="minorEastAsia"/>
              <w:noProof/>
              <w:lang w:eastAsia="en-GB"/>
            </w:rPr>
          </w:pPr>
          <w:ins w:id="25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"_Toc80794295"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Setting the Fuses</w:t>
            </w:r>
            <w:r>
              <w:rPr>
                <w:noProof/>
                <w:webHidden/>
              </w:rPr>
              <w:tab/>
            </w:r>
            <w:r>
              <w:rPr>
                <w:noProof/>
                <w:webHidden/>
              </w:rPr>
              <w:fldChar w:fldCharType="begin"/>
            </w:r>
            <w:r>
              <w:rPr>
                <w:noProof/>
                <w:webHidden/>
              </w:rPr>
              <w:instrText xml:space="preserve"> PAGEREF _Toc80794295 \h </w:instrText>
            </w:r>
            <w:r>
              <w:rPr>
                <w:noProof/>
                <w:webHidden/>
              </w:rPr>
            </w:r>
          </w:ins>
          <w:r>
            <w:rPr>
              <w:noProof/>
              <w:webHidden/>
            </w:rPr>
            <w:fldChar w:fldCharType="separate"/>
          </w:r>
          <w:ins w:id="259" w:author="Andrew Instone-Cowie" w:date="2021-08-25T14:32:00Z">
            <w:r w:rsidR="00DC5316">
              <w:rPr>
                <w:noProof/>
                <w:webHidden/>
              </w:rPr>
              <w:t>57</w:t>
            </w:r>
          </w:ins>
          <w:ins w:id="260" w:author="Andrew Instone-Cowie" w:date="2021-08-25T14:30:00Z">
            <w:r>
              <w:rPr>
                <w:noProof/>
                <w:webHidden/>
              </w:rPr>
              <w:fldChar w:fldCharType="end"/>
            </w:r>
            <w:r w:rsidRPr="00100E21">
              <w:rPr>
                <w:rStyle w:val="Hyperlink"/>
                <w:noProof/>
              </w:rPr>
              <w:fldChar w:fldCharType="end"/>
            </w:r>
          </w:ins>
        </w:p>
        <w:p w14:paraId="79A1B6A3" w14:textId="3C532EAE" w:rsidR="00B513CB" w:rsidRDefault="00B513CB">
          <w:pPr>
            <w:pStyle w:val="TOC2"/>
            <w:tabs>
              <w:tab w:val="right" w:leader="dot" w:pos="9016"/>
            </w:tabs>
            <w:rPr>
              <w:ins w:id="261" w:author="Andrew Instone-Cowie" w:date="2021-08-25T14:30:00Z"/>
              <w:rFonts w:eastAsiaTheme="minorEastAsia"/>
              <w:noProof/>
              <w:lang w:eastAsia="en-GB"/>
            </w:rPr>
          </w:pPr>
          <w:ins w:id="26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"_Toc80794296"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Firmware Upload</w:t>
            </w:r>
            <w:r>
              <w:rPr>
                <w:noProof/>
                <w:webHidden/>
              </w:rPr>
              <w:tab/>
            </w:r>
            <w:r>
              <w:rPr>
                <w:noProof/>
                <w:webHidden/>
              </w:rPr>
              <w:fldChar w:fldCharType="begin"/>
            </w:r>
            <w:r>
              <w:rPr>
                <w:noProof/>
                <w:webHidden/>
              </w:rPr>
              <w:instrText xml:space="preserve"> PAGEREF _Toc80794296 \h </w:instrText>
            </w:r>
            <w:r>
              <w:rPr>
                <w:noProof/>
                <w:webHidden/>
              </w:rPr>
            </w:r>
          </w:ins>
          <w:r>
            <w:rPr>
              <w:noProof/>
              <w:webHidden/>
            </w:rPr>
            <w:fldChar w:fldCharType="separate"/>
          </w:r>
          <w:ins w:id="263" w:author="Andrew Instone-Cowie" w:date="2021-08-25T14:32:00Z">
            <w:r w:rsidR="00DC5316">
              <w:rPr>
                <w:noProof/>
                <w:webHidden/>
              </w:rPr>
              <w:t>62</w:t>
            </w:r>
          </w:ins>
          <w:ins w:id="264" w:author="Andrew Instone-Cowie" w:date="2021-08-25T14:30:00Z">
            <w:r>
              <w:rPr>
                <w:noProof/>
                <w:webHidden/>
              </w:rPr>
              <w:fldChar w:fldCharType="end"/>
            </w:r>
            <w:r w:rsidRPr="00100E21">
              <w:rPr>
                <w:rStyle w:val="Hyperlink"/>
                <w:noProof/>
              </w:rPr>
              <w:fldChar w:fldCharType="end"/>
            </w:r>
          </w:ins>
        </w:p>
        <w:p w14:paraId="4BE8752A" w14:textId="598605CC" w:rsidR="00B513CB" w:rsidRDefault="00B513CB">
          <w:pPr>
            <w:pStyle w:val="TOC1"/>
            <w:tabs>
              <w:tab w:val="right" w:leader="dot" w:pos="9016"/>
            </w:tabs>
            <w:rPr>
              <w:ins w:id="265" w:author="Andrew Instone-Cowie" w:date="2021-08-25T14:30:00Z"/>
              <w:rFonts w:eastAsiaTheme="minorEastAsia"/>
              <w:noProof/>
              <w:lang w:eastAsia="en-GB"/>
            </w:rPr>
          </w:pPr>
          <w:ins w:id="26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"_Toc80794297"</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Simulator Installation</w:t>
            </w:r>
            <w:r>
              <w:rPr>
                <w:noProof/>
                <w:webHidden/>
              </w:rPr>
              <w:tab/>
            </w:r>
            <w:r>
              <w:rPr>
                <w:noProof/>
                <w:webHidden/>
              </w:rPr>
              <w:fldChar w:fldCharType="begin"/>
            </w:r>
            <w:r>
              <w:rPr>
                <w:noProof/>
                <w:webHidden/>
              </w:rPr>
              <w:instrText xml:space="preserve"> PAGEREF _Toc80794297 \h </w:instrText>
            </w:r>
            <w:r>
              <w:rPr>
                <w:noProof/>
                <w:webHidden/>
              </w:rPr>
            </w:r>
          </w:ins>
          <w:r>
            <w:rPr>
              <w:noProof/>
              <w:webHidden/>
            </w:rPr>
            <w:fldChar w:fldCharType="separate"/>
          </w:r>
          <w:ins w:id="267" w:author="Andrew Instone-Cowie" w:date="2021-08-25T14:32:00Z">
            <w:r w:rsidR="00DC5316">
              <w:rPr>
                <w:noProof/>
                <w:webHidden/>
              </w:rPr>
              <w:t>64</w:t>
            </w:r>
          </w:ins>
          <w:ins w:id="268" w:author="Andrew Instone-Cowie" w:date="2021-08-25T14:30:00Z">
            <w:r>
              <w:rPr>
                <w:noProof/>
                <w:webHidden/>
              </w:rPr>
              <w:fldChar w:fldCharType="end"/>
            </w:r>
            <w:r w:rsidRPr="00100E21">
              <w:rPr>
                <w:rStyle w:val="Hyperlink"/>
                <w:noProof/>
              </w:rPr>
              <w:fldChar w:fldCharType="end"/>
            </w:r>
          </w:ins>
        </w:p>
        <w:p w14:paraId="2FE3A01B" w14:textId="630BE4B7" w:rsidR="00B513CB" w:rsidRDefault="00B513CB">
          <w:pPr>
            <w:pStyle w:val="TOC2"/>
            <w:tabs>
              <w:tab w:val="right" w:leader="dot" w:pos="9016"/>
            </w:tabs>
            <w:rPr>
              <w:ins w:id="269" w:author="Andrew Instone-Cowie" w:date="2021-08-25T14:30:00Z"/>
              <w:rFonts w:eastAsiaTheme="minorEastAsia"/>
              <w:noProof/>
              <w:lang w:eastAsia="en-GB"/>
            </w:rPr>
          </w:pPr>
          <w:ins w:id="270" w:author="Andrew Instone-Cowie" w:date="2021-08-25T14:30:00Z">
            <w:r w:rsidRPr="00100E21">
              <w:rPr>
                <w:rStyle w:val="Hyperlink"/>
                <w:noProof/>
              </w:rPr>
              <w:lastRenderedPageBreak/>
              <w:fldChar w:fldCharType="begin"/>
            </w:r>
            <w:r w:rsidRPr="00100E21">
              <w:rPr>
                <w:rStyle w:val="Hyperlink"/>
                <w:noProof/>
              </w:rPr>
              <w:instrText xml:space="preserve"> </w:instrText>
            </w:r>
            <w:r>
              <w:rPr>
                <w:noProof/>
              </w:rPr>
              <w:instrText>HYPERLINK \l "_Toc80794298"</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Faculty Jurisdiction Rules</w:t>
            </w:r>
            <w:r>
              <w:rPr>
                <w:noProof/>
                <w:webHidden/>
              </w:rPr>
              <w:tab/>
            </w:r>
            <w:r>
              <w:rPr>
                <w:noProof/>
                <w:webHidden/>
              </w:rPr>
              <w:fldChar w:fldCharType="begin"/>
            </w:r>
            <w:r>
              <w:rPr>
                <w:noProof/>
                <w:webHidden/>
              </w:rPr>
              <w:instrText xml:space="preserve"> PAGEREF _Toc80794298 \h </w:instrText>
            </w:r>
            <w:r>
              <w:rPr>
                <w:noProof/>
                <w:webHidden/>
              </w:rPr>
            </w:r>
          </w:ins>
          <w:r>
            <w:rPr>
              <w:noProof/>
              <w:webHidden/>
            </w:rPr>
            <w:fldChar w:fldCharType="separate"/>
          </w:r>
          <w:ins w:id="271" w:author="Andrew Instone-Cowie" w:date="2021-08-25T14:32:00Z">
            <w:r w:rsidR="00DC5316">
              <w:rPr>
                <w:noProof/>
                <w:webHidden/>
              </w:rPr>
              <w:t>64</w:t>
            </w:r>
          </w:ins>
          <w:ins w:id="272" w:author="Andrew Instone-Cowie" w:date="2021-08-25T14:30:00Z">
            <w:r>
              <w:rPr>
                <w:noProof/>
                <w:webHidden/>
              </w:rPr>
              <w:fldChar w:fldCharType="end"/>
            </w:r>
            <w:r w:rsidRPr="00100E21">
              <w:rPr>
                <w:rStyle w:val="Hyperlink"/>
                <w:noProof/>
              </w:rPr>
              <w:fldChar w:fldCharType="end"/>
            </w:r>
          </w:ins>
        </w:p>
        <w:p w14:paraId="4A81E91A" w14:textId="1C86196B" w:rsidR="00B513CB" w:rsidRDefault="00B513CB">
          <w:pPr>
            <w:pStyle w:val="TOC3"/>
            <w:tabs>
              <w:tab w:val="right" w:leader="dot" w:pos="9016"/>
            </w:tabs>
            <w:rPr>
              <w:ins w:id="273" w:author="Andrew Instone-Cowie" w:date="2021-08-25T14:30:00Z"/>
              <w:noProof/>
              <w:lang w:val="en-GB" w:eastAsia="en-GB"/>
            </w:rPr>
          </w:pPr>
          <w:ins w:id="27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"_Toc80794299"</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List B Application</w:t>
            </w:r>
            <w:r>
              <w:rPr>
                <w:noProof/>
                <w:webHidden/>
              </w:rPr>
              <w:tab/>
            </w:r>
            <w:r>
              <w:rPr>
                <w:noProof/>
                <w:webHidden/>
              </w:rPr>
              <w:fldChar w:fldCharType="begin"/>
            </w:r>
            <w:r>
              <w:rPr>
                <w:noProof/>
                <w:webHidden/>
              </w:rPr>
              <w:instrText xml:space="preserve"> PAGEREF _Toc80794299 \h </w:instrText>
            </w:r>
            <w:r>
              <w:rPr>
                <w:noProof/>
                <w:webHidden/>
              </w:rPr>
            </w:r>
          </w:ins>
          <w:r>
            <w:rPr>
              <w:noProof/>
              <w:webHidden/>
            </w:rPr>
            <w:fldChar w:fldCharType="separate"/>
          </w:r>
          <w:ins w:id="275" w:author="Andrew Instone-Cowie" w:date="2021-08-25T14:32:00Z">
            <w:r w:rsidR="00DC5316">
              <w:rPr>
                <w:noProof/>
                <w:webHidden/>
              </w:rPr>
              <w:t>64</w:t>
            </w:r>
          </w:ins>
          <w:ins w:id="276" w:author="Andrew Instone-Cowie" w:date="2021-08-25T14:30:00Z">
            <w:r>
              <w:rPr>
                <w:noProof/>
                <w:webHidden/>
              </w:rPr>
              <w:fldChar w:fldCharType="end"/>
            </w:r>
            <w:r w:rsidRPr="00100E21">
              <w:rPr>
                <w:rStyle w:val="Hyperlink"/>
                <w:noProof/>
              </w:rPr>
              <w:fldChar w:fldCharType="end"/>
            </w:r>
          </w:ins>
        </w:p>
        <w:p w14:paraId="74D8543F" w14:textId="47225EA1" w:rsidR="00B513CB" w:rsidRDefault="00B513CB">
          <w:pPr>
            <w:pStyle w:val="TOC3"/>
            <w:tabs>
              <w:tab w:val="right" w:leader="dot" w:pos="9016"/>
            </w:tabs>
            <w:rPr>
              <w:ins w:id="277" w:author="Andrew Instone-Cowie" w:date="2021-08-25T14:30:00Z"/>
              <w:noProof/>
              <w:lang w:val="en-GB" w:eastAsia="en-GB"/>
            </w:rPr>
          </w:pPr>
          <w:ins w:id="27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"_Toc80794300"</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Conditions</w:t>
            </w:r>
            <w:r>
              <w:rPr>
                <w:noProof/>
                <w:webHidden/>
              </w:rPr>
              <w:tab/>
            </w:r>
            <w:r>
              <w:rPr>
                <w:noProof/>
                <w:webHidden/>
              </w:rPr>
              <w:fldChar w:fldCharType="begin"/>
            </w:r>
            <w:r>
              <w:rPr>
                <w:noProof/>
                <w:webHidden/>
              </w:rPr>
              <w:instrText xml:space="preserve"> PAGEREF _Toc80794300 \h </w:instrText>
            </w:r>
            <w:r>
              <w:rPr>
                <w:noProof/>
                <w:webHidden/>
              </w:rPr>
            </w:r>
          </w:ins>
          <w:r>
            <w:rPr>
              <w:noProof/>
              <w:webHidden/>
            </w:rPr>
            <w:fldChar w:fldCharType="separate"/>
          </w:r>
          <w:ins w:id="279" w:author="Andrew Instone-Cowie" w:date="2021-08-25T14:32:00Z">
            <w:r w:rsidR="00DC5316">
              <w:rPr>
                <w:noProof/>
                <w:webHidden/>
              </w:rPr>
              <w:t>65</w:t>
            </w:r>
          </w:ins>
          <w:ins w:id="280" w:author="Andrew Instone-Cowie" w:date="2021-08-25T14:30:00Z">
            <w:r>
              <w:rPr>
                <w:noProof/>
                <w:webHidden/>
              </w:rPr>
              <w:fldChar w:fldCharType="end"/>
            </w:r>
            <w:r w:rsidRPr="00100E21">
              <w:rPr>
                <w:rStyle w:val="Hyperlink"/>
                <w:noProof/>
              </w:rPr>
              <w:fldChar w:fldCharType="end"/>
            </w:r>
          </w:ins>
        </w:p>
        <w:p w14:paraId="2A24F1DE" w14:textId="52590D6B" w:rsidR="00B513CB" w:rsidRDefault="00B513CB">
          <w:pPr>
            <w:pStyle w:val="TOC2"/>
            <w:tabs>
              <w:tab w:val="right" w:leader="dot" w:pos="9016"/>
            </w:tabs>
            <w:rPr>
              <w:ins w:id="281" w:author="Andrew Instone-Cowie" w:date="2021-08-25T14:30:00Z"/>
              <w:rFonts w:eastAsiaTheme="minorEastAsia"/>
              <w:noProof/>
              <w:lang w:eastAsia="en-GB"/>
            </w:rPr>
          </w:pPr>
          <w:ins w:id="28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"_Toc80794301"</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Simulator Interface Module</w:t>
            </w:r>
            <w:r>
              <w:rPr>
                <w:noProof/>
                <w:webHidden/>
              </w:rPr>
              <w:tab/>
            </w:r>
            <w:r>
              <w:rPr>
                <w:noProof/>
                <w:webHidden/>
              </w:rPr>
              <w:fldChar w:fldCharType="begin"/>
            </w:r>
            <w:r>
              <w:rPr>
                <w:noProof/>
                <w:webHidden/>
              </w:rPr>
              <w:instrText xml:space="preserve"> PAGEREF _Toc80794301 \h </w:instrText>
            </w:r>
            <w:r>
              <w:rPr>
                <w:noProof/>
                <w:webHidden/>
              </w:rPr>
            </w:r>
          </w:ins>
          <w:r>
            <w:rPr>
              <w:noProof/>
              <w:webHidden/>
            </w:rPr>
            <w:fldChar w:fldCharType="separate"/>
          </w:r>
          <w:ins w:id="283" w:author="Andrew Instone-Cowie" w:date="2021-08-25T14:32:00Z">
            <w:r w:rsidR="00DC5316">
              <w:rPr>
                <w:noProof/>
                <w:webHidden/>
              </w:rPr>
              <w:t>66</w:t>
            </w:r>
          </w:ins>
          <w:ins w:id="284" w:author="Andrew Instone-Cowie" w:date="2021-08-25T14:30:00Z">
            <w:r>
              <w:rPr>
                <w:noProof/>
                <w:webHidden/>
              </w:rPr>
              <w:fldChar w:fldCharType="end"/>
            </w:r>
            <w:r w:rsidRPr="00100E21">
              <w:rPr>
                <w:rStyle w:val="Hyperlink"/>
                <w:noProof/>
              </w:rPr>
              <w:fldChar w:fldCharType="end"/>
            </w:r>
          </w:ins>
        </w:p>
        <w:p w14:paraId="665FAA96" w14:textId="56495736" w:rsidR="00B513CB" w:rsidRDefault="00B513CB">
          <w:pPr>
            <w:pStyle w:val="TOC2"/>
            <w:tabs>
              <w:tab w:val="right" w:leader="dot" w:pos="9016"/>
            </w:tabs>
            <w:rPr>
              <w:ins w:id="285" w:author="Andrew Instone-Cowie" w:date="2021-08-25T14:30:00Z"/>
              <w:rFonts w:eastAsiaTheme="minorEastAsia"/>
              <w:noProof/>
              <w:lang w:eastAsia="en-GB"/>
            </w:rPr>
          </w:pPr>
          <w:ins w:id="28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"_Toc80794302"</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Power Module</w:t>
            </w:r>
            <w:r>
              <w:rPr>
                <w:noProof/>
                <w:webHidden/>
              </w:rPr>
              <w:tab/>
            </w:r>
            <w:r>
              <w:rPr>
                <w:noProof/>
                <w:webHidden/>
              </w:rPr>
              <w:fldChar w:fldCharType="begin"/>
            </w:r>
            <w:r>
              <w:rPr>
                <w:noProof/>
                <w:webHidden/>
              </w:rPr>
              <w:instrText xml:space="preserve"> PAGEREF _Toc80794302 \h </w:instrText>
            </w:r>
            <w:r>
              <w:rPr>
                <w:noProof/>
                <w:webHidden/>
              </w:rPr>
            </w:r>
          </w:ins>
          <w:r>
            <w:rPr>
              <w:noProof/>
              <w:webHidden/>
            </w:rPr>
            <w:fldChar w:fldCharType="separate"/>
          </w:r>
          <w:ins w:id="287" w:author="Andrew Instone-Cowie" w:date="2021-08-25T14:32:00Z">
            <w:r w:rsidR="00DC5316">
              <w:rPr>
                <w:noProof/>
                <w:webHidden/>
              </w:rPr>
              <w:t>66</w:t>
            </w:r>
          </w:ins>
          <w:ins w:id="288" w:author="Andrew Instone-Cowie" w:date="2021-08-25T14:30:00Z">
            <w:r>
              <w:rPr>
                <w:noProof/>
                <w:webHidden/>
              </w:rPr>
              <w:fldChar w:fldCharType="end"/>
            </w:r>
            <w:r w:rsidRPr="00100E21">
              <w:rPr>
                <w:rStyle w:val="Hyperlink"/>
                <w:noProof/>
              </w:rPr>
              <w:fldChar w:fldCharType="end"/>
            </w:r>
          </w:ins>
        </w:p>
        <w:p w14:paraId="7F202DA1" w14:textId="5EF0AC67" w:rsidR="00B513CB" w:rsidRDefault="00B513CB">
          <w:pPr>
            <w:pStyle w:val="TOC3"/>
            <w:tabs>
              <w:tab w:val="right" w:leader="dot" w:pos="9016"/>
            </w:tabs>
            <w:rPr>
              <w:ins w:id="289" w:author="Andrew Instone-Cowie" w:date="2021-08-25T14:30:00Z"/>
              <w:noProof/>
              <w:lang w:val="en-GB" w:eastAsia="en-GB"/>
            </w:rPr>
          </w:pPr>
          <w:ins w:id="29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Power Supply</w:t>
            </w:r>
            <w:r>
              <w:rPr>
                <w:noProof/>
                <w:webHidden/>
              </w:rPr>
              <w:tab/>
            </w:r>
            <w:r>
              <w:rPr>
                <w:noProof/>
                <w:webHidden/>
              </w:rPr>
              <w:fldChar w:fldCharType="begin"/>
            </w:r>
            <w:r>
              <w:rPr>
                <w:noProof/>
                <w:webHidden/>
              </w:rPr>
              <w:instrText xml:space="preserve"> PAGEREF _Toc80794303 \h </w:instrText>
            </w:r>
            <w:r>
              <w:rPr>
                <w:noProof/>
                <w:webHidden/>
              </w:rPr>
            </w:r>
          </w:ins>
          <w:r>
            <w:rPr>
              <w:noProof/>
              <w:webHidden/>
            </w:rPr>
            <w:fldChar w:fldCharType="separate"/>
          </w:r>
          <w:ins w:id="291" w:author="Andrew Instone-Cowie" w:date="2021-08-25T14:32:00Z">
            <w:r w:rsidR="00DC5316">
              <w:rPr>
                <w:noProof/>
                <w:webHidden/>
              </w:rPr>
              <w:t>67</w:t>
            </w:r>
          </w:ins>
          <w:ins w:id="292" w:author="Andrew Instone-Cowie" w:date="2021-08-25T14:30:00Z">
            <w:r>
              <w:rPr>
                <w:noProof/>
                <w:webHidden/>
              </w:rPr>
              <w:fldChar w:fldCharType="end"/>
            </w:r>
            <w:r w:rsidRPr="00100E21">
              <w:rPr>
                <w:rStyle w:val="Hyperlink"/>
                <w:noProof/>
              </w:rPr>
              <w:fldChar w:fldCharType="end"/>
            </w:r>
          </w:ins>
        </w:p>
        <w:p w14:paraId="10838455" w14:textId="36D29361" w:rsidR="00B513CB" w:rsidRDefault="00B513CB">
          <w:pPr>
            <w:pStyle w:val="TOC2"/>
            <w:tabs>
              <w:tab w:val="right" w:leader="dot" w:pos="9016"/>
            </w:tabs>
            <w:rPr>
              <w:ins w:id="293" w:author="Andrew Instone-Cowie" w:date="2021-08-25T14:30:00Z"/>
              <w:rFonts w:eastAsiaTheme="minorEastAsia"/>
              <w:noProof/>
              <w:lang w:eastAsia="en-GB"/>
            </w:rPr>
          </w:pPr>
          <w:ins w:id="29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Sensor Module Mounting</w:t>
            </w:r>
            <w:r>
              <w:rPr>
                <w:noProof/>
                <w:webHidden/>
              </w:rPr>
              <w:tab/>
            </w:r>
            <w:r>
              <w:rPr>
                <w:noProof/>
                <w:webHidden/>
              </w:rPr>
              <w:fldChar w:fldCharType="begin"/>
            </w:r>
            <w:r>
              <w:rPr>
                <w:noProof/>
                <w:webHidden/>
              </w:rPr>
              <w:instrText xml:space="preserve"> PAGEREF _Toc80794304 \h </w:instrText>
            </w:r>
            <w:r>
              <w:rPr>
                <w:noProof/>
                <w:webHidden/>
              </w:rPr>
            </w:r>
          </w:ins>
          <w:r>
            <w:rPr>
              <w:noProof/>
              <w:webHidden/>
            </w:rPr>
            <w:fldChar w:fldCharType="separate"/>
          </w:r>
          <w:ins w:id="295" w:author="Andrew Instone-Cowie" w:date="2021-08-25T14:32:00Z">
            <w:r w:rsidR="00DC5316">
              <w:rPr>
                <w:noProof/>
                <w:webHidden/>
              </w:rPr>
              <w:t>67</w:t>
            </w:r>
          </w:ins>
          <w:ins w:id="296" w:author="Andrew Instone-Cowie" w:date="2021-08-25T14:30:00Z">
            <w:r>
              <w:rPr>
                <w:noProof/>
                <w:webHidden/>
              </w:rPr>
              <w:fldChar w:fldCharType="end"/>
            </w:r>
            <w:r w:rsidRPr="00100E21">
              <w:rPr>
                <w:rStyle w:val="Hyperlink"/>
                <w:noProof/>
              </w:rPr>
              <w:fldChar w:fldCharType="end"/>
            </w:r>
          </w:ins>
        </w:p>
        <w:p w14:paraId="20787AAF" w14:textId="3377541A" w:rsidR="00B513CB" w:rsidRDefault="00B513CB">
          <w:pPr>
            <w:pStyle w:val="TOC2"/>
            <w:tabs>
              <w:tab w:val="right" w:leader="dot" w:pos="9016"/>
            </w:tabs>
            <w:rPr>
              <w:ins w:id="297" w:author="Andrew Instone-Cowie" w:date="2021-08-25T14:30:00Z"/>
              <w:rFonts w:eastAsiaTheme="minorEastAsia"/>
              <w:noProof/>
              <w:lang w:eastAsia="en-GB"/>
            </w:rPr>
          </w:pPr>
          <w:ins w:id="29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Magnet Mounting</w:t>
            </w:r>
            <w:r>
              <w:rPr>
                <w:noProof/>
                <w:webHidden/>
              </w:rPr>
              <w:tab/>
            </w:r>
            <w:r>
              <w:rPr>
                <w:noProof/>
                <w:webHidden/>
              </w:rPr>
              <w:fldChar w:fldCharType="begin"/>
            </w:r>
            <w:r>
              <w:rPr>
                <w:noProof/>
                <w:webHidden/>
              </w:rPr>
              <w:instrText xml:space="preserve"> PAGEREF _Toc80794305 \h </w:instrText>
            </w:r>
            <w:r>
              <w:rPr>
                <w:noProof/>
                <w:webHidden/>
              </w:rPr>
            </w:r>
          </w:ins>
          <w:r>
            <w:rPr>
              <w:noProof/>
              <w:webHidden/>
            </w:rPr>
            <w:fldChar w:fldCharType="separate"/>
          </w:r>
          <w:ins w:id="299" w:author="Andrew Instone-Cowie" w:date="2021-08-25T14:32:00Z">
            <w:r w:rsidR="00DC5316">
              <w:rPr>
                <w:noProof/>
                <w:webHidden/>
              </w:rPr>
              <w:t>69</w:t>
            </w:r>
          </w:ins>
          <w:ins w:id="300" w:author="Andrew Instone-Cowie" w:date="2021-08-25T14:30:00Z">
            <w:r>
              <w:rPr>
                <w:noProof/>
                <w:webHidden/>
              </w:rPr>
              <w:fldChar w:fldCharType="end"/>
            </w:r>
            <w:r w:rsidRPr="00100E21">
              <w:rPr>
                <w:rStyle w:val="Hyperlink"/>
                <w:noProof/>
              </w:rPr>
              <w:fldChar w:fldCharType="end"/>
            </w:r>
          </w:ins>
        </w:p>
        <w:p w14:paraId="49076231" w14:textId="19F9FC2B" w:rsidR="00B513CB" w:rsidRDefault="00B513CB">
          <w:pPr>
            <w:pStyle w:val="TOC2"/>
            <w:tabs>
              <w:tab w:val="right" w:leader="dot" w:pos="9016"/>
            </w:tabs>
            <w:rPr>
              <w:ins w:id="301" w:author="Andrew Instone-Cowie" w:date="2021-08-25T14:30:00Z"/>
              <w:rFonts w:eastAsiaTheme="minorEastAsia"/>
              <w:noProof/>
              <w:lang w:eastAsia="en-GB"/>
            </w:rPr>
          </w:pPr>
          <w:ins w:id="30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Infra-Red Sensors</w:t>
            </w:r>
            <w:r>
              <w:rPr>
                <w:noProof/>
                <w:webHidden/>
              </w:rPr>
              <w:tab/>
            </w:r>
            <w:r>
              <w:rPr>
                <w:noProof/>
                <w:webHidden/>
              </w:rPr>
              <w:fldChar w:fldCharType="begin"/>
            </w:r>
            <w:r>
              <w:rPr>
                <w:noProof/>
                <w:webHidden/>
              </w:rPr>
              <w:instrText xml:space="preserve"> PAGEREF _Toc80794306 \h </w:instrText>
            </w:r>
            <w:r>
              <w:rPr>
                <w:noProof/>
                <w:webHidden/>
              </w:rPr>
            </w:r>
          </w:ins>
          <w:r>
            <w:rPr>
              <w:noProof/>
              <w:webHidden/>
            </w:rPr>
            <w:fldChar w:fldCharType="separate"/>
          </w:r>
          <w:ins w:id="303" w:author="Andrew Instone-Cowie" w:date="2021-08-25T14:32:00Z">
            <w:r w:rsidR="00DC5316">
              <w:rPr>
                <w:noProof/>
                <w:webHidden/>
              </w:rPr>
              <w:t>71</w:t>
            </w:r>
          </w:ins>
          <w:ins w:id="304" w:author="Andrew Instone-Cowie" w:date="2021-08-25T14:30:00Z">
            <w:r>
              <w:rPr>
                <w:noProof/>
                <w:webHidden/>
              </w:rPr>
              <w:fldChar w:fldCharType="end"/>
            </w:r>
            <w:r w:rsidRPr="00100E21">
              <w:rPr>
                <w:rStyle w:val="Hyperlink"/>
                <w:noProof/>
              </w:rPr>
              <w:fldChar w:fldCharType="end"/>
            </w:r>
          </w:ins>
        </w:p>
        <w:p w14:paraId="3B4ECABE" w14:textId="43795F5D" w:rsidR="00B513CB" w:rsidRDefault="00B513CB">
          <w:pPr>
            <w:pStyle w:val="TOC3"/>
            <w:tabs>
              <w:tab w:val="right" w:leader="dot" w:pos="9016"/>
            </w:tabs>
            <w:rPr>
              <w:ins w:id="305" w:author="Andrew Instone-Cowie" w:date="2021-08-25T14:30:00Z"/>
              <w:noProof/>
              <w:lang w:val="en-GB" w:eastAsia="en-GB"/>
            </w:rPr>
          </w:pPr>
          <w:ins w:id="30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"_Toc80794307"</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Reflector</w:t>
            </w:r>
            <w:r>
              <w:rPr>
                <w:noProof/>
                <w:webHidden/>
              </w:rPr>
              <w:tab/>
            </w:r>
            <w:r>
              <w:rPr>
                <w:noProof/>
                <w:webHidden/>
              </w:rPr>
              <w:fldChar w:fldCharType="begin"/>
            </w:r>
            <w:r>
              <w:rPr>
                <w:noProof/>
                <w:webHidden/>
              </w:rPr>
              <w:instrText xml:space="preserve"> PAGEREF _Toc80794307 \h </w:instrText>
            </w:r>
            <w:r>
              <w:rPr>
                <w:noProof/>
                <w:webHidden/>
              </w:rPr>
            </w:r>
          </w:ins>
          <w:r>
            <w:rPr>
              <w:noProof/>
              <w:webHidden/>
            </w:rPr>
            <w:fldChar w:fldCharType="separate"/>
          </w:r>
          <w:ins w:id="307" w:author="Andrew Instone-Cowie" w:date="2021-08-25T14:32:00Z">
            <w:r w:rsidR="00DC5316">
              <w:rPr>
                <w:noProof/>
                <w:webHidden/>
              </w:rPr>
              <w:t>71</w:t>
            </w:r>
          </w:ins>
          <w:ins w:id="308" w:author="Andrew Instone-Cowie" w:date="2021-08-25T14:30:00Z">
            <w:r>
              <w:rPr>
                <w:noProof/>
                <w:webHidden/>
              </w:rPr>
              <w:fldChar w:fldCharType="end"/>
            </w:r>
            <w:r w:rsidRPr="00100E21">
              <w:rPr>
                <w:rStyle w:val="Hyperlink"/>
                <w:noProof/>
              </w:rPr>
              <w:fldChar w:fldCharType="end"/>
            </w:r>
          </w:ins>
        </w:p>
        <w:p w14:paraId="58C4A5CD" w14:textId="62ABD8BD" w:rsidR="00B513CB" w:rsidRDefault="00B513CB">
          <w:pPr>
            <w:pStyle w:val="TOC3"/>
            <w:tabs>
              <w:tab w:val="right" w:leader="dot" w:pos="9016"/>
            </w:tabs>
            <w:rPr>
              <w:ins w:id="309" w:author="Andrew Instone-Cowie" w:date="2021-08-25T14:30:00Z"/>
              <w:noProof/>
              <w:lang w:val="en-GB" w:eastAsia="en-GB"/>
            </w:rPr>
          </w:pPr>
          <w:ins w:id="31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"_Toc80794308"</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Calibration</w:t>
            </w:r>
            <w:r>
              <w:rPr>
                <w:noProof/>
                <w:webHidden/>
              </w:rPr>
              <w:tab/>
            </w:r>
            <w:r>
              <w:rPr>
                <w:noProof/>
                <w:webHidden/>
              </w:rPr>
              <w:fldChar w:fldCharType="begin"/>
            </w:r>
            <w:r>
              <w:rPr>
                <w:noProof/>
                <w:webHidden/>
              </w:rPr>
              <w:instrText xml:space="preserve"> PAGEREF _Toc80794308 \h </w:instrText>
            </w:r>
            <w:r>
              <w:rPr>
                <w:noProof/>
                <w:webHidden/>
              </w:rPr>
            </w:r>
          </w:ins>
          <w:r>
            <w:rPr>
              <w:noProof/>
              <w:webHidden/>
            </w:rPr>
            <w:fldChar w:fldCharType="separate"/>
          </w:r>
          <w:ins w:id="311" w:author="Andrew Instone-Cowie" w:date="2021-08-25T14:32:00Z">
            <w:r w:rsidR="00DC5316">
              <w:rPr>
                <w:noProof/>
                <w:webHidden/>
              </w:rPr>
              <w:t>71</w:t>
            </w:r>
          </w:ins>
          <w:ins w:id="312" w:author="Andrew Instone-Cowie" w:date="2021-08-25T14:30:00Z">
            <w:r>
              <w:rPr>
                <w:noProof/>
                <w:webHidden/>
              </w:rPr>
              <w:fldChar w:fldCharType="end"/>
            </w:r>
            <w:r w:rsidRPr="00100E21">
              <w:rPr>
                <w:rStyle w:val="Hyperlink"/>
                <w:noProof/>
              </w:rPr>
              <w:fldChar w:fldCharType="end"/>
            </w:r>
          </w:ins>
        </w:p>
        <w:p w14:paraId="0B198DF4" w14:textId="155AB02A" w:rsidR="00B513CB" w:rsidRDefault="00B513CB">
          <w:pPr>
            <w:pStyle w:val="TOC2"/>
            <w:tabs>
              <w:tab w:val="right" w:leader="dot" w:pos="9016"/>
            </w:tabs>
            <w:rPr>
              <w:ins w:id="313" w:author="Andrew Instone-Cowie" w:date="2021-08-25T14:30:00Z"/>
              <w:rFonts w:eastAsiaTheme="minorEastAsia"/>
              <w:noProof/>
              <w:lang w:eastAsia="en-GB"/>
            </w:rPr>
          </w:pPr>
          <w:ins w:id="31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"_Toc80794309"</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Cabling</w:t>
            </w:r>
            <w:r>
              <w:rPr>
                <w:noProof/>
                <w:webHidden/>
              </w:rPr>
              <w:tab/>
            </w:r>
            <w:r>
              <w:rPr>
                <w:noProof/>
                <w:webHidden/>
              </w:rPr>
              <w:fldChar w:fldCharType="begin"/>
            </w:r>
            <w:r>
              <w:rPr>
                <w:noProof/>
                <w:webHidden/>
              </w:rPr>
              <w:instrText xml:space="preserve"> PAGEREF _Toc80794309 \h </w:instrText>
            </w:r>
            <w:r>
              <w:rPr>
                <w:noProof/>
                <w:webHidden/>
              </w:rPr>
            </w:r>
          </w:ins>
          <w:r>
            <w:rPr>
              <w:noProof/>
              <w:webHidden/>
            </w:rPr>
            <w:fldChar w:fldCharType="separate"/>
          </w:r>
          <w:ins w:id="315" w:author="Andrew Instone-Cowie" w:date="2021-08-25T14:32:00Z">
            <w:r w:rsidR="00DC5316">
              <w:rPr>
                <w:noProof/>
                <w:webHidden/>
              </w:rPr>
              <w:t>72</w:t>
            </w:r>
          </w:ins>
          <w:ins w:id="316" w:author="Andrew Instone-Cowie" w:date="2021-08-25T14:30:00Z">
            <w:r>
              <w:rPr>
                <w:noProof/>
                <w:webHidden/>
              </w:rPr>
              <w:fldChar w:fldCharType="end"/>
            </w:r>
            <w:r w:rsidRPr="00100E21">
              <w:rPr>
                <w:rStyle w:val="Hyperlink"/>
                <w:noProof/>
              </w:rPr>
              <w:fldChar w:fldCharType="end"/>
            </w:r>
          </w:ins>
        </w:p>
        <w:p w14:paraId="6E67935E" w14:textId="4EB30842" w:rsidR="00B513CB" w:rsidRDefault="00B513CB">
          <w:pPr>
            <w:pStyle w:val="TOC3"/>
            <w:tabs>
              <w:tab w:val="right" w:leader="dot" w:pos="9016"/>
            </w:tabs>
            <w:rPr>
              <w:ins w:id="317" w:author="Andrew Instone-Cowie" w:date="2021-08-25T14:30:00Z"/>
              <w:noProof/>
              <w:lang w:val="en-GB" w:eastAsia="en-GB"/>
            </w:rPr>
          </w:pPr>
          <w:ins w:id="31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"_Toc80794310"</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Power/Data Cable</w:t>
            </w:r>
            <w:r>
              <w:rPr>
                <w:noProof/>
                <w:webHidden/>
              </w:rPr>
              <w:tab/>
            </w:r>
            <w:r>
              <w:rPr>
                <w:noProof/>
                <w:webHidden/>
              </w:rPr>
              <w:fldChar w:fldCharType="begin"/>
            </w:r>
            <w:r>
              <w:rPr>
                <w:noProof/>
                <w:webHidden/>
              </w:rPr>
              <w:instrText xml:space="preserve"> PAGEREF _Toc80794310 \h </w:instrText>
            </w:r>
            <w:r>
              <w:rPr>
                <w:noProof/>
                <w:webHidden/>
              </w:rPr>
            </w:r>
          </w:ins>
          <w:r>
            <w:rPr>
              <w:noProof/>
              <w:webHidden/>
            </w:rPr>
            <w:fldChar w:fldCharType="separate"/>
          </w:r>
          <w:ins w:id="319" w:author="Andrew Instone-Cowie" w:date="2021-08-25T14:32:00Z">
            <w:r w:rsidR="00DC5316">
              <w:rPr>
                <w:noProof/>
                <w:webHidden/>
              </w:rPr>
              <w:t>72</w:t>
            </w:r>
          </w:ins>
          <w:ins w:id="320" w:author="Andrew Instone-Cowie" w:date="2021-08-25T14:30:00Z">
            <w:r>
              <w:rPr>
                <w:noProof/>
                <w:webHidden/>
              </w:rPr>
              <w:fldChar w:fldCharType="end"/>
            </w:r>
            <w:r w:rsidRPr="00100E21">
              <w:rPr>
                <w:rStyle w:val="Hyperlink"/>
                <w:noProof/>
              </w:rPr>
              <w:fldChar w:fldCharType="end"/>
            </w:r>
          </w:ins>
        </w:p>
        <w:p w14:paraId="168D732A" w14:textId="401EA9CF" w:rsidR="00B513CB" w:rsidRDefault="00B513CB">
          <w:pPr>
            <w:pStyle w:val="TOC3"/>
            <w:tabs>
              <w:tab w:val="right" w:leader="dot" w:pos="9016"/>
            </w:tabs>
            <w:rPr>
              <w:ins w:id="321" w:author="Andrew Instone-Cowie" w:date="2021-08-25T14:30:00Z"/>
              <w:noProof/>
              <w:lang w:val="en-GB" w:eastAsia="en-GB"/>
            </w:rPr>
          </w:pPr>
          <w:ins w:id="32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"_Toc80794311"</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Sensor Cables</w:t>
            </w:r>
            <w:r>
              <w:rPr>
                <w:noProof/>
                <w:webHidden/>
              </w:rPr>
              <w:tab/>
            </w:r>
            <w:r>
              <w:rPr>
                <w:noProof/>
                <w:webHidden/>
              </w:rPr>
              <w:fldChar w:fldCharType="begin"/>
            </w:r>
            <w:r>
              <w:rPr>
                <w:noProof/>
                <w:webHidden/>
              </w:rPr>
              <w:instrText xml:space="preserve"> PAGEREF _Toc80794311 \h </w:instrText>
            </w:r>
            <w:r>
              <w:rPr>
                <w:noProof/>
                <w:webHidden/>
              </w:rPr>
            </w:r>
          </w:ins>
          <w:r>
            <w:rPr>
              <w:noProof/>
              <w:webHidden/>
            </w:rPr>
            <w:fldChar w:fldCharType="separate"/>
          </w:r>
          <w:ins w:id="323" w:author="Andrew Instone-Cowie" w:date="2021-08-25T14:32:00Z">
            <w:r w:rsidR="00DC5316">
              <w:rPr>
                <w:noProof/>
                <w:webHidden/>
              </w:rPr>
              <w:t>72</w:t>
            </w:r>
          </w:ins>
          <w:ins w:id="324" w:author="Andrew Instone-Cowie" w:date="2021-08-25T14:30:00Z">
            <w:r>
              <w:rPr>
                <w:noProof/>
                <w:webHidden/>
              </w:rPr>
              <w:fldChar w:fldCharType="end"/>
            </w:r>
            <w:r w:rsidRPr="00100E21">
              <w:rPr>
                <w:rStyle w:val="Hyperlink"/>
                <w:noProof/>
              </w:rPr>
              <w:fldChar w:fldCharType="end"/>
            </w:r>
          </w:ins>
        </w:p>
        <w:p w14:paraId="4B87C908" w14:textId="0CAB5F6F" w:rsidR="00B513CB" w:rsidRDefault="00B513CB">
          <w:pPr>
            <w:pStyle w:val="TOC3"/>
            <w:tabs>
              <w:tab w:val="right" w:leader="dot" w:pos="9016"/>
            </w:tabs>
            <w:rPr>
              <w:ins w:id="325" w:author="Andrew Instone-Cowie" w:date="2021-08-25T14:30:00Z"/>
              <w:noProof/>
              <w:lang w:val="en-GB" w:eastAsia="en-GB"/>
            </w:rPr>
          </w:pPr>
          <w:ins w:id="32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"_Toc80794312"</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Computer Connection</w:t>
            </w:r>
            <w:r>
              <w:rPr>
                <w:noProof/>
                <w:webHidden/>
              </w:rPr>
              <w:tab/>
            </w:r>
            <w:r>
              <w:rPr>
                <w:noProof/>
                <w:webHidden/>
              </w:rPr>
              <w:fldChar w:fldCharType="begin"/>
            </w:r>
            <w:r>
              <w:rPr>
                <w:noProof/>
                <w:webHidden/>
              </w:rPr>
              <w:instrText xml:space="preserve"> PAGEREF _Toc80794312 \h </w:instrText>
            </w:r>
            <w:r>
              <w:rPr>
                <w:noProof/>
                <w:webHidden/>
              </w:rPr>
            </w:r>
          </w:ins>
          <w:r>
            <w:rPr>
              <w:noProof/>
              <w:webHidden/>
            </w:rPr>
            <w:fldChar w:fldCharType="separate"/>
          </w:r>
          <w:ins w:id="327" w:author="Andrew Instone-Cowie" w:date="2021-08-25T14:32:00Z">
            <w:r w:rsidR="00DC5316">
              <w:rPr>
                <w:noProof/>
                <w:webHidden/>
              </w:rPr>
              <w:t>73</w:t>
            </w:r>
          </w:ins>
          <w:ins w:id="328" w:author="Andrew Instone-Cowie" w:date="2021-08-25T14:30:00Z">
            <w:r>
              <w:rPr>
                <w:noProof/>
                <w:webHidden/>
              </w:rPr>
              <w:fldChar w:fldCharType="end"/>
            </w:r>
            <w:r w:rsidRPr="00100E21">
              <w:rPr>
                <w:rStyle w:val="Hyperlink"/>
                <w:noProof/>
              </w:rPr>
              <w:fldChar w:fldCharType="end"/>
            </w:r>
          </w:ins>
        </w:p>
        <w:p w14:paraId="33380948" w14:textId="265616D7" w:rsidR="00B513CB" w:rsidRDefault="00B513CB">
          <w:pPr>
            <w:pStyle w:val="TOC1"/>
            <w:tabs>
              <w:tab w:val="right" w:leader="dot" w:pos="9016"/>
            </w:tabs>
            <w:rPr>
              <w:ins w:id="329" w:author="Andrew Instone-Cowie" w:date="2021-08-25T14:30:00Z"/>
              <w:rFonts w:eastAsiaTheme="minorEastAsia"/>
              <w:noProof/>
              <w:lang w:eastAsia="en-GB"/>
            </w:rPr>
          </w:pPr>
          <w:ins w:id="33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Interface Module Setup</w:t>
            </w:r>
            <w:r>
              <w:rPr>
                <w:noProof/>
                <w:webHidden/>
              </w:rPr>
              <w:tab/>
            </w:r>
            <w:r>
              <w:rPr>
                <w:noProof/>
                <w:webHidden/>
              </w:rPr>
              <w:fldChar w:fldCharType="begin"/>
            </w:r>
            <w:r>
              <w:rPr>
                <w:noProof/>
                <w:webHidden/>
              </w:rPr>
              <w:instrText xml:space="preserve"> PAGEREF _Toc80794313 \h </w:instrText>
            </w:r>
            <w:r>
              <w:rPr>
                <w:noProof/>
                <w:webHidden/>
              </w:rPr>
            </w:r>
          </w:ins>
          <w:r>
            <w:rPr>
              <w:noProof/>
              <w:webHidden/>
            </w:rPr>
            <w:fldChar w:fldCharType="separate"/>
          </w:r>
          <w:ins w:id="331" w:author="Andrew Instone-Cowie" w:date="2021-08-25T14:32:00Z">
            <w:r w:rsidR="00DC5316">
              <w:rPr>
                <w:noProof/>
                <w:webHidden/>
              </w:rPr>
              <w:t>75</w:t>
            </w:r>
          </w:ins>
          <w:ins w:id="332" w:author="Andrew Instone-Cowie" w:date="2021-08-25T14:30:00Z">
            <w:r>
              <w:rPr>
                <w:noProof/>
                <w:webHidden/>
              </w:rPr>
              <w:fldChar w:fldCharType="end"/>
            </w:r>
            <w:r w:rsidRPr="00100E21">
              <w:rPr>
                <w:rStyle w:val="Hyperlink"/>
                <w:noProof/>
              </w:rPr>
              <w:fldChar w:fldCharType="end"/>
            </w:r>
          </w:ins>
        </w:p>
        <w:p w14:paraId="07C8CCAD" w14:textId="382E7F2A" w:rsidR="00B513CB" w:rsidRDefault="00B513CB">
          <w:pPr>
            <w:pStyle w:val="TOC2"/>
            <w:tabs>
              <w:tab w:val="right" w:leader="dot" w:pos="9016"/>
            </w:tabs>
            <w:rPr>
              <w:ins w:id="333" w:author="Andrew Instone-Cowie" w:date="2021-08-25T14:30:00Z"/>
              <w:rFonts w:eastAsiaTheme="minorEastAsia"/>
              <w:noProof/>
              <w:lang w:eastAsia="en-GB"/>
            </w:rPr>
          </w:pPr>
          <w:ins w:id="33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Connecting to the Interface Module</w:t>
            </w:r>
            <w:r>
              <w:rPr>
                <w:noProof/>
                <w:webHidden/>
              </w:rPr>
              <w:tab/>
            </w:r>
            <w:r>
              <w:rPr>
                <w:noProof/>
                <w:webHidden/>
              </w:rPr>
              <w:fldChar w:fldCharType="begin"/>
            </w:r>
            <w:r>
              <w:rPr>
                <w:noProof/>
                <w:webHidden/>
              </w:rPr>
              <w:instrText xml:space="preserve"> PAGEREF _Toc80794314 \h </w:instrText>
            </w:r>
            <w:r>
              <w:rPr>
                <w:noProof/>
                <w:webHidden/>
              </w:rPr>
            </w:r>
          </w:ins>
          <w:r>
            <w:rPr>
              <w:noProof/>
              <w:webHidden/>
            </w:rPr>
            <w:fldChar w:fldCharType="separate"/>
          </w:r>
          <w:ins w:id="335" w:author="Andrew Instone-Cowie" w:date="2021-08-25T14:32:00Z">
            <w:r w:rsidR="00DC5316">
              <w:rPr>
                <w:noProof/>
                <w:webHidden/>
              </w:rPr>
              <w:t>75</w:t>
            </w:r>
          </w:ins>
          <w:ins w:id="336" w:author="Andrew Instone-Cowie" w:date="2021-08-25T14:30:00Z">
            <w:r>
              <w:rPr>
                <w:noProof/>
                <w:webHidden/>
              </w:rPr>
              <w:fldChar w:fldCharType="end"/>
            </w:r>
            <w:r w:rsidRPr="00100E21">
              <w:rPr>
                <w:rStyle w:val="Hyperlink"/>
                <w:noProof/>
              </w:rPr>
              <w:fldChar w:fldCharType="end"/>
            </w:r>
          </w:ins>
        </w:p>
        <w:p w14:paraId="3D60C132" w14:textId="75DF65C2" w:rsidR="00B513CB" w:rsidRDefault="00B513CB">
          <w:pPr>
            <w:pStyle w:val="TOC2"/>
            <w:tabs>
              <w:tab w:val="right" w:leader="dot" w:pos="9016"/>
            </w:tabs>
            <w:rPr>
              <w:ins w:id="337" w:author="Andrew Instone-Cowie" w:date="2021-08-25T14:30:00Z"/>
              <w:rFonts w:eastAsiaTheme="minorEastAsia"/>
              <w:noProof/>
              <w:lang w:eastAsia="en-GB"/>
            </w:rPr>
          </w:pPr>
          <w:ins w:id="33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Worked Example</w:t>
            </w:r>
            <w:r>
              <w:rPr>
                <w:noProof/>
                <w:webHidden/>
              </w:rPr>
              <w:tab/>
            </w:r>
            <w:r>
              <w:rPr>
                <w:noProof/>
                <w:webHidden/>
              </w:rPr>
              <w:fldChar w:fldCharType="begin"/>
            </w:r>
            <w:r>
              <w:rPr>
                <w:noProof/>
                <w:webHidden/>
              </w:rPr>
              <w:instrText xml:space="preserve"> PAGEREF _Toc80794315 \h </w:instrText>
            </w:r>
            <w:r>
              <w:rPr>
                <w:noProof/>
                <w:webHidden/>
              </w:rPr>
            </w:r>
          </w:ins>
          <w:r>
            <w:rPr>
              <w:noProof/>
              <w:webHidden/>
            </w:rPr>
            <w:fldChar w:fldCharType="separate"/>
          </w:r>
          <w:ins w:id="339" w:author="Andrew Instone-Cowie" w:date="2021-08-25T14:32:00Z">
            <w:r w:rsidR="00DC5316">
              <w:rPr>
                <w:noProof/>
                <w:webHidden/>
              </w:rPr>
              <w:t>76</w:t>
            </w:r>
          </w:ins>
          <w:ins w:id="340" w:author="Andrew Instone-Cowie" w:date="2021-08-25T14:30:00Z">
            <w:r>
              <w:rPr>
                <w:noProof/>
                <w:webHidden/>
              </w:rPr>
              <w:fldChar w:fldCharType="end"/>
            </w:r>
            <w:r w:rsidRPr="00100E21">
              <w:rPr>
                <w:rStyle w:val="Hyperlink"/>
                <w:noProof/>
              </w:rPr>
              <w:fldChar w:fldCharType="end"/>
            </w:r>
          </w:ins>
        </w:p>
        <w:p w14:paraId="43E0656B" w14:textId="097AE558" w:rsidR="00B513CB" w:rsidRDefault="00B513CB">
          <w:pPr>
            <w:pStyle w:val="TOC3"/>
            <w:tabs>
              <w:tab w:val="right" w:leader="dot" w:pos="9016"/>
            </w:tabs>
            <w:rPr>
              <w:ins w:id="341" w:author="Andrew Instone-Cowie" w:date="2021-08-25T14:30:00Z"/>
              <w:noProof/>
              <w:lang w:val="en-GB" w:eastAsia="en-GB"/>
            </w:rPr>
          </w:pPr>
          <w:ins w:id="34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Sensor Channels</w:t>
            </w:r>
            <w:r>
              <w:rPr>
                <w:noProof/>
                <w:webHidden/>
              </w:rPr>
              <w:tab/>
            </w:r>
            <w:r>
              <w:rPr>
                <w:noProof/>
                <w:webHidden/>
              </w:rPr>
              <w:fldChar w:fldCharType="begin"/>
            </w:r>
            <w:r>
              <w:rPr>
                <w:noProof/>
                <w:webHidden/>
              </w:rPr>
              <w:instrText xml:space="preserve"> PAGEREF _Toc80794316 \h </w:instrText>
            </w:r>
            <w:r>
              <w:rPr>
                <w:noProof/>
                <w:webHidden/>
              </w:rPr>
            </w:r>
          </w:ins>
          <w:r>
            <w:rPr>
              <w:noProof/>
              <w:webHidden/>
            </w:rPr>
            <w:fldChar w:fldCharType="separate"/>
          </w:r>
          <w:ins w:id="343" w:author="Andrew Instone-Cowie" w:date="2021-08-25T14:32:00Z">
            <w:r w:rsidR="00DC5316">
              <w:rPr>
                <w:noProof/>
                <w:webHidden/>
              </w:rPr>
              <w:t>76</w:t>
            </w:r>
          </w:ins>
          <w:ins w:id="344" w:author="Andrew Instone-Cowie" w:date="2021-08-25T14:30:00Z">
            <w:r>
              <w:rPr>
                <w:noProof/>
                <w:webHidden/>
              </w:rPr>
              <w:fldChar w:fldCharType="end"/>
            </w:r>
            <w:r w:rsidRPr="00100E21">
              <w:rPr>
                <w:rStyle w:val="Hyperlink"/>
                <w:noProof/>
              </w:rPr>
              <w:fldChar w:fldCharType="end"/>
            </w:r>
          </w:ins>
        </w:p>
        <w:p w14:paraId="129F93F0" w14:textId="55E82701" w:rsidR="00B513CB" w:rsidRDefault="00B513CB">
          <w:pPr>
            <w:pStyle w:val="TOC3"/>
            <w:tabs>
              <w:tab w:val="right" w:leader="dot" w:pos="9016"/>
            </w:tabs>
            <w:rPr>
              <w:ins w:id="345" w:author="Andrew Instone-Cowie" w:date="2021-08-25T14:30:00Z"/>
              <w:noProof/>
              <w:lang w:val="en-GB" w:eastAsia="en-GB"/>
            </w:rPr>
          </w:pPr>
          <w:ins w:id="34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"_Toc80794317"</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Example Installation</w:t>
            </w:r>
            <w:r>
              <w:rPr>
                <w:noProof/>
                <w:webHidden/>
              </w:rPr>
              <w:tab/>
            </w:r>
            <w:r>
              <w:rPr>
                <w:noProof/>
                <w:webHidden/>
              </w:rPr>
              <w:fldChar w:fldCharType="begin"/>
            </w:r>
            <w:r>
              <w:rPr>
                <w:noProof/>
                <w:webHidden/>
              </w:rPr>
              <w:instrText xml:space="preserve"> PAGEREF _Toc80794317 \h </w:instrText>
            </w:r>
            <w:r>
              <w:rPr>
                <w:noProof/>
                <w:webHidden/>
              </w:rPr>
            </w:r>
          </w:ins>
          <w:r>
            <w:rPr>
              <w:noProof/>
              <w:webHidden/>
            </w:rPr>
            <w:fldChar w:fldCharType="separate"/>
          </w:r>
          <w:ins w:id="347" w:author="Andrew Instone-Cowie" w:date="2021-08-25T14:32:00Z">
            <w:r w:rsidR="00DC5316">
              <w:rPr>
                <w:noProof/>
                <w:webHidden/>
              </w:rPr>
              <w:t>78</w:t>
            </w:r>
          </w:ins>
          <w:ins w:id="348" w:author="Andrew Instone-Cowie" w:date="2021-08-25T14:30:00Z">
            <w:r>
              <w:rPr>
                <w:noProof/>
                <w:webHidden/>
              </w:rPr>
              <w:fldChar w:fldCharType="end"/>
            </w:r>
            <w:r w:rsidRPr="00100E21">
              <w:rPr>
                <w:rStyle w:val="Hyperlink"/>
                <w:noProof/>
              </w:rPr>
              <w:fldChar w:fldCharType="end"/>
            </w:r>
          </w:ins>
        </w:p>
        <w:p w14:paraId="0EFB1E68" w14:textId="4DF91A66" w:rsidR="00B513CB" w:rsidRDefault="00B513CB">
          <w:pPr>
            <w:pStyle w:val="TOC3"/>
            <w:tabs>
              <w:tab w:val="right" w:leader="dot" w:pos="9016"/>
            </w:tabs>
            <w:rPr>
              <w:ins w:id="349" w:author="Andrew Instone-Cowie" w:date="2021-08-25T14:30:00Z"/>
              <w:noProof/>
              <w:lang w:val="en-GB" w:eastAsia="en-GB"/>
            </w:rPr>
          </w:pPr>
          <w:ins w:id="35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"_Toc80794318"</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Default Settings</w:t>
            </w:r>
            <w:r>
              <w:rPr>
                <w:noProof/>
                <w:webHidden/>
              </w:rPr>
              <w:tab/>
            </w:r>
            <w:r>
              <w:rPr>
                <w:noProof/>
                <w:webHidden/>
              </w:rPr>
              <w:fldChar w:fldCharType="begin"/>
            </w:r>
            <w:r>
              <w:rPr>
                <w:noProof/>
                <w:webHidden/>
              </w:rPr>
              <w:instrText xml:space="preserve"> PAGEREF _Toc80794318 \h </w:instrText>
            </w:r>
            <w:r>
              <w:rPr>
                <w:noProof/>
                <w:webHidden/>
              </w:rPr>
            </w:r>
          </w:ins>
          <w:r>
            <w:rPr>
              <w:noProof/>
              <w:webHidden/>
            </w:rPr>
            <w:fldChar w:fldCharType="separate"/>
          </w:r>
          <w:ins w:id="351" w:author="Andrew Instone-Cowie" w:date="2021-08-25T14:32:00Z">
            <w:r w:rsidR="00DC5316">
              <w:rPr>
                <w:noProof/>
                <w:webHidden/>
              </w:rPr>
              <w:t>79</w:t>
            </w:r>
          </w:ins>
          <w:ins w:id="352" w:author="Andrew Instone-Cowie" w:date="2021-08-25T14:30:00Z">
            <w:r>
              <w:rPr>
                <w:noProof/>
                <w:webHidden/>
              </w:rPr>
              <w:fldChar w:fldCharType="end"/>
            </w:r>
            <w:r w:rsidRPr="00100E21">
              <w:rPr>
                <w:rStyle w:val="Hyperlink"/>
                <w:noProof/>
              </w:rPr>
              <w:fldChar w:fldCharType="end"/>
            </w:r>
          </w:ins>
        </w:p>
        <w:p w14:paraId="52CA2272" w14:textId="285A8571" w:rsidR="00B513CB" w:rsidRDefault="00B513CB">
          <w:pPr>
            <w:pStyle w:val="TOC3"/>
            <w:tabs>
              <w:tab w:val="right" w:leader="dot" w:pos="9016"/>
            </w:tabs>
            <w:rPr>
              <w:ins w:id="353" w:author="Andrew Instone-Cowie" w:date="2021-08-25T14:30:00Z"/>
              <w:noProof/>
              <w:lang w:val="en-GB" w:eastAsia="en-GB"/>
            </w:rPr>
          </w:pPr>
          <w:ins w:id="35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"_Toc80794319"</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Disable Unused Channels</w:t>
            </w:r>
            <w:r>
              <w:rPr>
                <w:noProof/>
                <w:webHidden/>
              </w:rPr>
              <w:tab/>
            </w:r>
            <w:r>
              <w:rPr>
                <w:noProof/>
                <w:webHidden/>
              </w:rPr>
              <w:fldChar w:fldCharType="begin"/>
            </w:r>
            <w:r>
              <w:rPr>
                <w:noProof/>
                <w:webHidden/>
              </w:rPr>
              <w:instrText xml:space="preserve"> PAGEREF _Toc80794319 \h </w:instrText>
            </w:r>
            <w:r>
              <w:rPr>
                <w:noProof/>
                <w:webHidden/>
              </w:rPr>
            </w:r>
          </w:ins>
          <w:r>
            <w:rPr>
              <w:noProof/>
              <w:webHidden/>
            </w:rPr>
            <w:fldChar w:fldCharType="separate"/>
          </w:r>
          <w:ins w:id="355" w:author="Andrew Instone-Cowie" w:date="2021-08-25T14:32:00Z">
            <w:r w:rsidR="00DC5316">
              <w:rPr>
                <w:noProof/>
                <w:webHidden/>
              </w:rPr>
              <w:t>80</w:t>
            </w:r>
          </w:ins>
          <w:ins w:id="356" w:author="Andrew Instone-Cowie" w:date="2021-08-25T14:30:00Z">
            <w:r>
              <w:rPr>
                <w:noProof/>
                <w:webHidden/>
              </w:rPr>
              <w:fldChar w:fldCharType="end"/>
            </w:r>
            <w:r w:rsidRPr="00100E21">
              <w:rPr>
                <w:rStyle w:val="Hyperlink"/>
                <w:noProof/>
              </w:rPr>
              <w:fldChar w:fldCharType="end"/>
            </w:r>
          </w:ins>
        </w:p>
        <w:p w14:paraId="2F983EC4" w14:textId="1DD77E4E" w:rsidR="00B513CB" w:rsidRDefault="00B513CB">
          <w:pPr>
            <w:pStyle w:val="TOC3"/>
            <w:tabs>
              <w:tab w:val="right" w:leader="dot" w:pos="9016"/>
            </w:tabs>
            <w:rPr>
              <w:ins w:id="357" w:author="Andrew Instone-Cowie" w:date="2021-08-25T14:30:00Z"/>
              <w:noProof/>
              <w:lang w:val="en-GB" w:eastAsia="en-GB"/>
            </w:rPr>
          </w:pPr>
          <w:ins w:id="35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"_Toc80794320"</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Re-Map Channels to Bells</w:t>
            </w:r>
            <w:r>
              <w:rPr>
                <w:noProof/>
                <w:webHidden/>
              </w:rPr>
              <w:tab/>
            </w:r>
            <w:r>
              <w:rPr>
                <w:noProof/>
                <w:webHidden/>
              </w:rPr>
              <w:fldChar w:fldCharType="begin"/>
            </w:r>
            <w:r>
              <w:rPr>
                <w:noProof/>
                <w:webHidden/>
              </w:rPr>
              <w:instrText xml:space="preserve"> PAGEREF _Toc80794320 \h </w:instrText>
            </w:r>
            <w:r>
              <w:rPr>
                <w:noProof/>
                <w:webHidden/>
              </w:rPr>
            </w:r>
          </w:ins>
          <w:r>
            <w:rPr>
              <w:noProof/>
              <w:webHidden/>
            </w:rPr>
            <w:fldChar w:fldCharType="separate"/>
          </w:r>
          <w:ins w:id="359" w:author="Andrew Instone-Cowie" w:date="2021-08-25T14:32:00Z">
            <w:r w:rsidR="00DC5316">
              <w:rPr>
                <w:noProof/>
                <w:webHidden/>
              </w:rPr>
              <w:t>81</w:t>
            </w:r>
          </w:ins>
          <w:ins w:id="360" w:author="Andrew Instone-Cowie" w:date="2021-08-25T14:30:00Z">
            <w:r>
              <w:rPr>
                <w:noProof/>
                <w:webHidden/>
              </w:rPr>
              <w:fldChar w:fldCharType="end"/>
            </w:r>
            <w:r w:rsidRPr="00100E21">
              <w:rPr>
                <w:rStyle w:val="Hyperlink"/>
                <w:noProof/>
              </w:rPr>
              <w:fldChar w:fldCharType="end"/>
            </w:r>
          </w:ins>
        </w:p>
        <w:p w14:paraId="7EACA663" w14:textId="1D86D8FB" w:rsidR="00B513CB" w:rsidRDefault="00B513CB">
          <w:pPr>
            <w:pStyle w:val="TOC3"/>
            <w:tabs>
              <w:tab w:val="right" w:leader="dot" w:pos="9016"/>
            </w:tabs>
            <w:rPr>
              <w:ins w:id="361" w:author="Andrew Instone-Cowie" w:date="2021-08-25T14:30:00Z"/>
              <w:noProof/>
              <w:lang w:val="en-GB" w:eastAsia="en-GB"/>
            </w:rPr>
          </w:pPr>
          <w:ins w:id="36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"_Toc80794321"</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Save Settings</w:t>
            </w:r>
            <w:r>
              <w:rPr>
                <w:noProof/>
                <w:webHidden/>
              </w:rPr>
              <w:tab/>
            </w:r>
            <w:r>
              <w:rPr>
                <w:noProof/>
                <w:webHidden/>
              </w:rPr>
              <w:fldChar w:fldCharType="begin"/>
            </w:r>
            <w:r>
              <w:rPr>
                <w:noProof/>
                <w:webHidden/>
              </w:rPr>
              <w:instrText xml:space="preserve"> PAGEREF _Toc80794321 \h </w:instrText>
            </w:r>
            <w:r>
              <w:rPr>
                <w:noProof/>
                <w:webHidden/>
              </w:rPr>
            </w:r>
          </w:ins>
          <w:r>
            <w:rPr>
              <w:noProof/>
              <w:webHidden/>
            </w:rPr>
            <w:fldChar w:fldCharType="separate"/>
          </w:r>
          <w:ins w:id="363" w:author="Andrew Instone-Cowie" w:date="2021-08-25T14:32:00Z">
            <w:r w:rsidR="00DC5316">
              <w:rPr>
                <w:noProof/>
                <w:webHidden/>
              </w:rPr>
              <w:t>82</w:t>
            </w:r>
          </w:ins>
          <w:ins w:id="364" w:author="Andrew Instone-Cowie" w:date="2021-08-25T14:30:00Z">
            <w:r>
              <w:rPr>
                <w:noProof/>
                <w:webHidden/>
              </w:rPr>
              <w:fldChar w:fldCharType="end"/>
            </w:r>
            <w:r w:rsidRPr="00100E21">
              <w:rPr>
                <w:rStyle w:val="Hyperlink"/>
                <w:noProof/>
              </w:rPr>
              <w:fldChar w:fldCharType="end"/>
            </w:r>
          </w:ins>
        </w:p>
        <w:p w14:paraId="40782537" w14:textId="5CCC5D37" w:rsidR="00B513CB" w:rsidRDefault="00B513CB">
          <w:pPr>
            <w:pStyle w:val="TOC1"/>
            <w:tabs>
              <w:tab w:val="right" w:leader="dot" w:pos="9016"/>
            </w:tabs>
            <w:rPr>
              <w:ins w:id="365" w:author="Andrew Instone-Cowie" w:date="2021-08-25T14:30:00Z"/>
              <w:rFonts w:eastAsiaTheme="minorEastAsia"/>
              <w:noProof/>
              <w:lang w:eastAsia="en-GB"/>
            </w:rPr>
          </w:pPr>
          <w:ins w:id="366"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"_Toc80794322"</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Next Steps</w:t>
            </w:r>
            <w:r>
              <w:rPr>
                <w:noProof/>
                <w:webHidden/>
              </w:rPr>
              <w:tab/>
            </w:r>
            <w:r>
              <w:rPr>
                <w:noProof/>
                <w:webHidden/>
              </w:rPr>
              <w:fldChar w:fldCharType="begin"/>
            </w:r>
            <w:r>
              <w:rPr>
                <w:noProof/>
                <w:webHidden/>
              </w:rPr>
              <w:instrText xml:space="preserve"> PAGEREF _Toc80794322 \h </w:instrText>
            </w:r>
            <w:r>
              <w:rPr>
                <w:noProof/>
                <w:webHidden/>
              </w:rPr>
            </w:r>
          </w:ins>
          <w:r>
            <w:rPr>
              <w:noProof/>
              <w:webHidden/>
            </w:rPr>
            <w:fldChar w:fldCharType="separate"/>
          </w:r>
          <w:ins w:id="367" w:author="Andrew Instone-Cowie" w:date="2021-08-25T14:32:00Z">
            <w:r w:rsidR="00DC5316">
              <w:rPr>
                <w:noProof/>
                <w:webHidden/>
              </w:rPr>
              <w:t>83</w:t>
            </w:r>
          </w:ins>
          <w:ins w:id="368" w:author="Andrew Instone-Cowie" w:date="2021-08-25T14:30:00Z">
            <w:r>
              <w:rPr>
                <w:noProof/>
                <w:webHidden/>
              </w:rPr>
              <w:fldChar w:fldCharType="end"/>
            </w:r>
            <w:r w:rsidRPr="00100E21">
              <w:rPr>
                <w:rStyle w:val="Hyperlink"/>
                <w:noProof/>
              </w:rPr>
              <w:fldChar w:fldCharType="end"/>
            </w:r>
          </w:ins>
        </w:p>
        <w:p w14:paraId="5C38958E" w14:textId="34C219ED" w:rsidR="00B513CB" w:rsidRDefault="00B513CB">
          <w:pPr>
            <w:pStyle w:val="TOC1"/>
            <w:tabs>
              <w:tab w:val="right" w:leader="dot" w:pos="9016"/>
            </w:tabs>
            <w:rPr>
              <w:ins w:id="369" w:author="Andrew Instone-Cowie" w:date="2021-08-25T14:30:00Z"/>
              <w:rFonts w:eastAsiaTheme="minorEastAsia"/>
              <w:noProof/>
              <w:lang w:eastAsia="en-GB"/>
            </w:rPr>
          </w:pPr>
          <w:ins w:id="370"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"_Toc80794323"</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Licensing &amp; Disclaimers</w:t>
            </w:r>
            <w:r>
              <w:rPr>
                <w:noProof/>
                <w:webHidden/>
              </w:rPr>
              <w:tab/>
            </w:r>
            <w:r>
              <w:rPr>
                <w:noProof/>
                <w:webHidden/>
              </w:rPr>
              <w:fldChar w:fldCharType="begin"/>
            </w:r>
            <w:r>
              <w:rPr>
                <w:noProof/>
                <w:webHidden/>
              </w:rPr>
              <w:instrText xml:space="preserve"> PAGEREF _Toc80794323 \h </w:instrText>
            </w:r>
            <w:r>
              <w:rPr>
                <w:noProof/>
                <w:webHidden/>
              </w:rPr>
            </w:r>
          </w:ins>
          <w:r>
            <w:rPr>
              <w:noProof/>
              <w:webHidden/>
            </w:rPr>
            <w:fldChar w:fldCharType="separate"/>
          </w:r>
          <w:ins w:id="371" w:author="Andrew Instone-Cowie" w:date="2021-08-25T14:32:00Z">
            <w:r w:rsidR="00DC5316">
              <w:rPr>
                <w:noProof/>
                <w:webHidden/>
              </w:rPr>
              <w:t>84</w:t>
            </w:r>
          </w:ins>
          <w:ins w:id="372" w:author="Andrew Instone-Cowie" w:date="2021-08-25T14:30:00Z">
            <w:r>
              <w:rPr>
                <w:noProof/>
                <w:webHidden/>
              </w:rPr>
              <w:fldChar w:fldCharType="end"/>
            </w:r>
            <w:r w:rsidRPr="00100E21">
              <w:rPr>
                <w:rStyle w:val="Hyperlink"/>
                <w:noProof/>
              </w:rPr>
              <w:fldChar w:fldCharType="end"/>
            </w:r>
          </w:ins>
        </w:p>
        <w:p w14:paraId="01CE5BFB" w14:textId="078288D9" w:rsidR="00B513CB" w:rsidRDefault="00B513CB">
          <w:pPr>
            <w:pStyle w:val="TOC2"/>
            <w:tabs>
              <w:tab w:val="right" w:leader="dot" w:pos="9016"/>
            </w:tabs>
            <w:rPr>
              <w:ins w:id="373" w:author="Andrew Instone-Cowie" w:date="2021-08-25T14:30:00Z"/>
              <w:rFonts w:eastAsiaTheme="minorEastAsia"/>
              <w:noProof/>
              <w:lang w:eastAsia="en-GB"/>
            </w:rPr>
          </w:pPr>
          <w:ins w:id="374"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"_Toc80794324"</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Documentation</w:t>
            </w:r>
            <w:r>
              <w:rPr>
                <w:noProof/>
                <w:webHidden/>
              </w:rPr>
              <w:tab/>
            </w:r>
            <w:r>
              <w:rPr>
                <w:noProof/>
                <w:webHidden/>
              </w:rPr>
              <w:fldChar w:fldCharType="begin"/>
            </w:r>
            <w:r>
              <w:rPr>
                <w:noProof/>
                <w:webHidden/>
              </w:rPr>
              <w:instrText xml:space="preserve"> PAGEREF _Toc80794324 \h </w:instrText>
            </w:r>
            <w:r>
              <w:rPr>
                <w:noProof/>
                <w:webHidden/>
              </w:rPr>
            </w:r>
          </w:ins>
          <w:r>
            <w:rPr>
              <w:noProof/>
              <w:webHidden/>
            </w:rPr>
            <w:fldChar w:fldCharType="separate"/>
          </w:r>
          <w:ins w:id="375" w:author="Andrew Instone-Cowie" w:date="2021-08-25T14:32:00Z">
            <w:r w:rsidR="00DC5316">
              <w:rPr>
                <w:noProof/>
                <w:webHidden/>
              </w:rPr>
              <w:t>84</w:t>
            </w:r>
          </w:ins>
          <w:ins w:id="376" w:author="Andrew Instone-Cowie" w:date="2021-08-25T14:30:00Z">
            <w:r>
              <w:rPr>
                <w:noProof/>
                <w:webHidden/>
              </w:rPr>
              <w:fldChar w:fldCharType="end"/>
            </w:r>
            <w:r w:rsidRPr="00100E21">
              <w:rPr>
                <w:rStyle w:val="Hyperlink"/>
                <w:noProof/>
              </w:rPr>
              <w:fldChar w:fldCharType="end"/>
            </w:r>
          </w:ins>
        </w:p>
        <w:p w14:paraId="64AB552B" w14:textId="6E2AB7D1" w:rsidR="00B513CB" w:rsidRDefault="00B513CB">
          <w:pPr>
            <w:pStyle w:val="TOC2"/>
            <w:tabs>
              <w:tab w:val="right" w:leader="dot" w:pos="9016"/>
            </w:tabs>
            <w:rPr>
              <w:ins w:id="377" w:author="Andrew Instone-Cowie" w:date="2021-08-25T14:30:00Z"/>
              <w:rFonts w:eastAsiaTheme="minorEastAsia"/>
              <w:noProof/>
              <w:lang w:eastAsia="en-GB"/>
            </w:rPr>
          </w:pPr>
          <w:ins w:id="378"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"_Toc80794325"</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Software</w:t>
            </w:r>
            <w:r>
              <w:rPr>
                <w:noProof/>
                <w:webHidden/>
              </w:rPr>
              <w:tab/>
            </w:r>
            <w:r>
              <w:rPr>
                <w:noProof/>
                <w:webHidden/>
              </w:rPr>
              <w:fldChar w:fldCharType="begin"/>
            </w:r>
            <w:r>
              <w:rPr>
                <w:noProof/>
                <w:webHidden/>
              </w:rPr>
              <w:instrText xml:space="preserve"> PAGEREF _Toc80794325 \h </w:instrText>
            </w:r>
            <w:r>
              <w:rPr>
                <w:noProof/>
                <w:webHidden/>
              </w:rPr>
            </w:r>
          </w:ins>
          <w:r>
            <w:rPr>
              <w:noProof/>
              <w:webHidden/>
            </w:rPr>
            <w:fldChar w:fldCharType="separate"/>
          </w:r>
          <w:ins w:id="379" w:author="Andrew Instone-Cowie" w:date="2021-08-25T14:32:00Z">
            <w:r w:rsidR="00DC5316">
              <w:rPr>
                <w:noProof/>
                <w:webHidden/>
              </w:rPr>
              <w:t>84</w:t>
            </w:r>
          </w:ins>
          <w:ins w:id="380" w:author="Andrew Instone-Cowie" w:date="2021-08-25T14:30:00Z">
            <w:r>
              <w:rPr>
                <w:noProof/>
                <w:webHidden/>
              </w:rPr>
              <w:fldChar w:fldCharType="end"/>
            </w:r>
            <w:r w:rsidRPr="00100E21">
              <w:rPr>
                <w:rStyle w:val="Hyperlink"/>
                <w:noProof/>
              </w:rPr>
              <w:fldChar w:fldCharType="end"/>
            </w:r>
          </w:ins>
        </w:p>
        <w:p w14:paraId="1BEF3A2D" w14:textId="1B9B2F2D" w:rsidR="00B513CB" w:rsidRDefault="00B513CB">
          <w:pPr>
            <w:pStyle w:val="TOC1"/>
            <w:tabs>
              <w:tab w:val="right" w:leader="dot" w:pos="9016"/>
            </w:tabs>
            <w:rPr>
              <w:ins w:id="381" w:author="Andrew Instone-Cowie" w:date="2021-08-25T14:30:00Z"/>
              <w:rFonts w:eastAsiaTheme="minorEastAsia"/>
              <w:noProof/>
              <w:lang w:eastAsia="en-GB"/>
            </w:rPr>
          </w:pPr>
          <w:ins w:id="382" w:author="Andrew Instone-Cowie" w:date="2021-08-25T14:30:00Z">
            <w:r w:rsidRPr="00100E21">
              <w:rPr>
                <w:rStyle w:val="Hyperlink"/>
                <w:noProof/>
              </w:rPr>
              <w:fldChar w:fldCharType="begin"/>
            </w:r>
            <w:r w:rsidRPr="00100E21">
              <w:rPr>
                <w:rStyle w:val="Hyperlink"/>
                <w:noProof/>
              </w:rPr>
              <w:instrText xml:space="preserve"> </w:instrText>
            </w:r>
            <w:r>
              <w:rPr>
                <w:noProof/>
              </w:rPr>
              <w:instrText>HYPERLINK \l "_Toc80794326"</w:instrText>
            </w:r>
            <w:r w:rsidRPr="00100E21">
              <w:rPr>
                <w:rStyle w:val="Hyperlink"/>
                <w:noProof/>
              </w:rPr>
              <w:instrText xml:space="preserve"> </w:instrText>
            </w:r>
            <w:r w:rsidRPr="00100E21">
              <w:rPr>
                <w:rStyle w:val="Hyperlink"/>
                <w:noProof/>
              </w:rPr>
            </w:r>
            <w:r w:rsidRPr="00100E21">
              <w:rPr>
                <w:rStyle w:val="Hyperlink"/>
                <w:noProof/>
              </w:rPr>
              <w:fldChar w:fldCharType="separate"/>
            </w:r>
            <w:r w:rsidRPr="00100E21">
              <w:rPr>
                <w:rStyle w:val="Hyperlink"/>
                <w:noProof/>
              </w:rPr>
              <w:t>Acknowledgements</w:t>
            </w:r>
            <w:r>
              <w:rPr>
                <w:noProof/>
                <w:webHidden/>
              </w:rPr>
              <w:tab/>
            </w:r>
            <w:r>
              <w:rPr>
                <w:noProof/>
                <w:webHidden/>
              </w:rPr>
              <w:fldChar w:fldCharType="begin"/>
            </w:r>
            <w:r>
              <w:rPr>
                <w:noProof/>
                <w:webHidden/>
              </w:rPr>
              <w:instrText xml:space="preserve"> PAGEREF _Toc80794326 \h </w:instrText>
            </w:r>
            <w:r>
              <w:rPr>
                <w:noProof/>
                <w:webHidden/>
              </w:rPr>
            </w:r>
          </w:ins>
          <w:r>
            <w:rPr>
              <w:noProof/>
              <w:webHidden/>
            </w:rPr>
            <w:fldChar w:fldCharType="separate"/>
          </w:r>
          <w:ins w:id="383" w:author="Andrew Instone-Cowie" w:date="2021-08-25T14:32:00Z">
            <w:r w:rsidR="00DC5316">
              <w:rPr>
                <w:noProof/>
                <w:webHidden/>
              </w:rPr>
              <w:t>85</w:t>
            </w:r>
          </w:ins>
          <w:ins w:id="384" w:author="Andrew Instone-Cowie" w:date="2021-08-25T14:30:00Z">
            <w:r>
              <w:rPr>
                <w:noProof/>
                <w:webHidden/>
              </w:rPr>
              <w:fldChar w:fldCharType="end"/>
            </w:r>
            <w:r w:rsidRPr="00100E21">
              <w:rPr>
                <w:rStyle w:val="Hyperlink"/>
                <w:noProof/>
              </w:rPr>
              <w:fldChar w:fldCharType="end"/>
            </w:r>
          </w:ins>
        </w:p>
        <w:p w14:paraId="35585719" w14:textId="43979BE0" w:rsidR="00AE2D6A" w:rsidDel="00C76C15" w:rsidRDefault="00AE2D6A">
          <w:pPr>
            <w:pStyle w:val="TOC1"/>
            <w:tabs>
              <w:tab w:val="right" w:leader="dot" w:pos="9016"/>
            </w:tabs>
            <w:rPr>
              <w:del w:id="385" w:author="Andrew Instone-Cowie" w:date="2021-07-22T15:59:00Z"/>
              <w:rFonts w:eastAsiaTheme="minorEastAsia"/>
              <w:noProof/>
              <w:lang w:eastAsia="en-GB"/>
            </w:rPr>
          </w:pPr>
          <w:del w:id="386" w:author="Andrew Instone-Cowie" w:date="2021-07-22T15:59:00Z">
            <w:r w:rsidRPr="00C76C15" w:rsidDel="00C76C15">
              <w:rPr>
                <w:rStyle w:val="Hyperlink"/>
                <w:noProof/>
              </w:rPr>
              <w:delText>Index of Figures</w:delText>
            </w:r>
            <w:r w:rsidDel="00C76C15">
              <w:rPr>
                <w:noProof/>
                <w:webHidden/>
              </w:rPr>
              <w:tab/>
            </w:r>
            <w:r w:rsidR="00DF75D5" w:rsidDel="00C76C15">
              <w:rPr>
                <w:noProof/>
                <w:webHidden/>
              </w:rPr>
              <w:delText>4</w:delText>
            </w:r>
          </w:del>
        </w:p>
        <w:p w14:paraId="19122ED4" w14:textId="162E0630" w:rsidR="00AE2D6A" w:rsidDel="00C76C15" w:rsidRDefault="00AE2D6A">
          <w:pPr>
            <w:pStyle w:val="TOC1"/>
            <w:tabs>
              <w:tab w:val="right" w:leader="dot" w:pos="9016"/>
            </w:tabs>
            <w:rPr>
              <w:del w:id="387" w:author="Andrew Instone-Cowie" w:date="2021-07-22T15:59:00Z"/>
              <w:rFonts w:eastAsiaTheme="minorEastAsia"/>
              <w:noProof/>
              <w:lang w:eastAsia="en-GB"/>
            </w:rPr>
          </w:pPr>
          <w:del w:id="388" w:author="Andrew Instone-Cowie" w:date="2021-07-22T15:59:00Z">
            <w:r w:rsidRPr="00C76C15" w:rsidDel="00C76C15">
              <w:rPr>
                <w:rStyle w:val="Hyperlink"/>
                <w:noProof/>
              </w:rPr>
              <w:delText>Index of Tables</w:delText>
            </w:r>
            <w:r w:rsidDel="00C76C15">
              <w:rPr>
                <w:noProof/>
                <w:webHidden/>
              </w:rPr>
              <w:tab/>
            </w:r>
            <w:r w:rsidR="00DF75D5" w:rsidDel="00C76C15">
              <w:rPr>
                <w:noProof/>
                <w:webHidden/>
              </w:rPr>
              <w:delText>7</w:delText>
            </w:r>
          </w:del>
        </w:p>
        <w:p w14:paraId="699B3F33" w14:textId="22EED0FF" w:rsidR="00AE2D6A" w:rsidDel="00C76C15" w:rsidRDefault="00AE2D6A">
          <w:pPr>
            <w:pStyle w:val="TOC1"/>
            <w:tabs>
              <w:tab w:val="right" w:leader="dot" w:pos="9016"/>
            </w:tabs>
            <w:rPr>
              <w:del w:id="389" w:author="Andrew Instone-Cowie" w:date="2021-07-22T15:59:00Z"/>
              <w:rFonts w:eastAsiaTheme="minorEastAsia"/>
              <w:noProof/>
              <w:lang w:eastAsia="en-GB"/>
            </w:rPr>
          </w:pPr>
          <w:del w:id="390" w:author="Andrew Instone-Cowie" w:date="2021-07-22T15:59:00Z">
            <w:r w:rsidRPr="00C76C15" w:rsidDel="00C76C15">
              <w:rPr>
                <w:rStyle w:val="Hyperlink"/>
                <w:noProof/>
              </w:rPr>
              <w:delText>Document History</w:delText>
            </w:r>
            <w:r w:rsidDel="00C76C15">
              <w:rPr>
                <w:noProof/>
                <w:webHidden/>
              </w:rPr>
              <w:tab/>
            </w:r>
            <w:r w:rsidR="00DF75D5" w:rsidDel="00C76C15">
              <w:rPr>
                <w:noProof/>
                <w:webHidden/>
              </w:rPr>
              <w:delText>8</w:delText>
            </w:r>
          </w:del>
        </w:p>
        <w:p w14:paraId="03D46C9C" w14:textId="19336139" w:rsidR="00AE2D6A" w:rsidDel="00C76C15" w:rsidRDefault="00AE2D6A">
          <w:pPr>
            <w:pStyle w:val="TOC1"/>
            <w:tabs>
              <w:tab w:val="right" w:leader="dot" w:pos="9016"/>
            </w:tabs>
            <w:rPr>
              <w:del w:id="391" w:author="Andrew Instone-Cowie" w:date="2021-07-22T15:59:00Z"/>
              <w:rFonts w:eastAsiaTheme="minorEastAsia"/>
              <w:noProof/>
              <w:lang w:eastAsia="en-GB"/>
            </w:rPr>
          </w:pPr>
          <w:del w:id="392" w:author="Andrew Instone-Cowie" w:date="2021-07-22T15:59:00Z">
            <w:r w:rsidRPr="00C76C15" w:rsidDel="00C76C15">
              <w:rPr>
                <w:rStyle w:val="Hyperlink"/>
                <w:noProof/>
              </w:rPr>
              <w:delText>Licence</w:delText>
            </w:r>
            <w:r w:rsidDel="00C76C15">
              <w:rPr>
                <w:noProof/>
                <w:webHidden/>
              </w:rPr>
              <w:tab/>
            </w:r>
            <w:r w:rsidR="00DF75D5" w:rsidDel="00C76C15">
              <w:rPr>
                <w:noProof/>
                <w:webHidden/>
              </w:rPr>
              <w:delText>9</w:delText>
            </w:r>
          </w:del>
        </w:p>
        <w:p w14:paraId="0757516D" w14:textId="509ADF31" w:rsidR="00AE2D6A" w:rsidDel="00C76C15" w:rsidRDefault="00AE2D6A">
          <w:pPr>
            <w:pStyle w:val="TOC1"/>
            <w:tabs>
              <w:tab w:val="right" w:leader="dot" w:pos="9016"/>
            </w:tabs>
            <w:rPr>
              <w:del w:id="393" w:author="Andrew Instone-Cowie" w:date="2021-07-22T15:59:00Z"/>
              <w:rFonts w:eastAsiaTheme="minorEastAsia"/>
              <w:noProof/>
              <w:lang w:eastAsia="en-GB"/>
            </w:rPr>
          </w:pPr>
          <w:del w:id="394" w:author="Andrew Instone-Cowie" w:date="2021-07-22T15:59:00Z">
            <w:r w:rsidRPr="00C76C15" w:rsidDel="00C76C15">
              <w:rPr>
                <w:rStyle w:val="Hyperlink"/>
                <w:noProof/>
              </w:rPr>
              <w:delText>Documentation Map</w:delText>
            </w:r>
            <w:r w:rsidDel="00C76C15">
              <w:rPr>
                <w:noProof/>
                <w:webHidden/>
              </w:rPr>
              <w:tab/>
            </w:r>
            <w:r w:rsidR="00DF75D5" w:rsidDel="00C76C15">
              <w:rPr>
                <w:noProof/>
                <w:webHidden/>
              </w:rPr>
              <w:delText>10</w:delText>
            </w:r>
          </w:del>
        </w:p>
        <w:p w14:paraId="3BDB7147" w14:textId="35D9982B" w:rsidR="00AE2D6A" w:rsidDel="00C76C15" w:rsidRDefault="00AE2D6A">
          <w:pPr>
            <w:pStyle w:val="TOC1"/>
            <w:tabs>
              <w:tab w:val="right" w:leader="dot" w:pos="9016"/>
            </w:tabs>
            <w:rPr>
              <w:del w:id="395" w:author="Andrew Instone-Cowie" w:date="2021-07-22T15:59:00Z"/>
              <w:rFonts w:eastAsiaTheme="minorEastAsia"/>
              <w:noProof/>
              <w:lang w:eastAsia="en-GB"/>
            </w:rPr>
          </w:pPr>
          <w:del w:id="396" w:author="Andrew Instone-Cowie" w:date="2021-07-22T15:59:00Z">
            <w:r w:rsidRPr="00C76C15" w:rsidDel="00C76C15">
              <w:rPr>
                <w:rStyle w:val="Hyperlink"/>
                <w:noProof/>
              </w:rPr>
              <w:delText>About This Guide</w:delText>
            </w:r>
            <w:r w:rsidDel="00C76C15">
              <w:rPr>
                <w:noProof/>
                <w:webHidden/>
              </w:rPr>
              <w:tab/>
            </w:r>
            <w:r w:rsidR="00DF75D5" w:rsidDel="00C76C15">
              <w:rPr>
                <w:noProof/>
                <w:webHidden/>
              </w:rPr>
              <w:delText>11</w:delText>
            </w:r>
          </w:del>
        </w:p>
        <w:p w14:paraId="6C9590D9" w14:textId="2265CBAF" w:rsidR="00AE2D6A" w:rsidDel="00C76C15" w:rsidRDefault="00AE2D6A">
          <w:pPr>
            <w:pStyle w:val="TOC1"/>
            <w:tabs>
              <w:tab w:val="right" w:leader="dot" w:pos="9016"/>
            </w:tabs>
            <w:rPr>
              <w:del w:id="397" w:author="Andrew Instone-Cowie" w:date="2021-07-22T15:59:00Z"/>
              <w:rFonts w:eastAsiaTheme="minorEastAsia"/>
              <w:noProof/>
              <w:lang w:eastAsia="en-GB"/>
            </w:rPr>
          </w:pPr>
          <w:del w:id="398" w:author="Andrew Instone-Cowie" w:date="2021-07-22T15:59:00Z">
            <w:r w:rsidRPr="00C76C15" w:rsidDel="00C76C15">
              <w:rPr>
                <w:rStyle w:val="Hyperlink"/>
                <w:noProof/>
              </w:rPr>
              <w:delText>Typical Simulator Installation</w:delText>
            </w:r>
            <w:r w:rsidDel="00C76C15">
              <w:rPr>
                <w:noProof/>
                <w:webHidden/>
              </w:rPr>
              <w:tab/>
            </w:r>
            <w:r w:rsidR="00DF75D5" w:rsidDel="00C76C15">
              <w:rPr>
                <w:noProof/>
                <w:webHidden/>
              </w:rPr>
              <w:delText>12</w:delText>
            </w:r>
          </w:del>
        </w:p>
        <w:p w14:paraId="40E2CFCA" w14:textId="24B65E61" w:rsidR="00AE2D6A" w:rsidDel="00C76C15" w:rsidRDefault="00AE2D6A">
          <w:pPr>
            <w:pStyle w:val="TOC1"/>
            <w:tabs>
              <w:tab w:val="right" w:leader="dot" w:pos="9016"/>
            </w:tabs>
            <w:rPr>
              <w:del w:id="399" w:author="Andrew Instone-Cowie" w:date="2021-07-22T15:59:00Z"/>
              <w:rFonts w:eastAsiaTheme="minorEastAsia"/>
              <w:noProof/>
              <w:lang w:eastAsia="en-GB"/>
            </w:rPr>
          </w:pPr>
          <w:del w:id="400" w:author="Andrew Instone-Cowie" w:date="2021-07-22T15:59:00Z">
            <w:r w:rsidRPr="00C76C15" w:rsidDel="00C76C15">
              <w:rPr>
                <w:rStyle w:val="Hyperlink"/>
                <w:noProof/>
              </w:rPr>
              <w:delText>What You Will Need</w:delText>
            </w:r>
            <w:r w:rsidDel="00C76C15">
              <w:rPr>
                <w:noProof/>
                <w:webHidden/>
              </w:rPr>
              <w:tab/>
            </w:r>
            <w:r w:rsidR="00DF75D5" w:rsidDel="00C76C15">
              <w:rPr>
                <w:noProof/>
                <w:webHidden/>
              </w:rPr>
              <w:delText>13</w:delText>
            </w:r>
          </w:del>
        </w:p>
        <w:p w14:paraId="584A5511" w14:textId="4A20153A" w:rsidR="00AE2D6A" w:rsidDel="00C76C15" w:rsidRDefault="00AE2D6A">
          <w:pPr>
            <w:pStyle w:val="TOC2"/>
            <w:tabs>
              <w:tab w:val="right" w:leader="dot" w:pos="9016"/>
            </w:tabs>
            <w:rPr>
              <w:del w:id="401" w:author="Andrew Instone-Cowie" w:date="2021-07-22T15:59:00Z"/>
              <w:rFonts w:eastAsiaTheme="minorEastAsia"/>
              <w:noProof/>
              <w:lang w:eastAsia="en-GB"/>
            </w:rPr>
          </w:pPr>
          <w:del w:id="402" w:author="Andrew Instone-Cowie" w:date="2021-07-22T15:59:00Z">
            <w:r w:rsidRPr="00C76C15" w:rsidDel="00C76C15">
              <w:rPr>
                <w:rStyle w:val="Hyperlink"/>
                <w:noProof/>
              </w:rPr>
              <w:delText>Skills</w:delText>
            </w:r>
            <w:r w:rsidDel="00C76C15">
              <w:rPr>
                <w:noProof/>
                <w:webHidden/>
              </w:rPr>
              <w:tab/>
            </w:r>
            <w:r w:rsidR="00DF75D5" w:rsidDel="00C76C15">
              <w:rPr>
                <w:noProof/>
                <w:webHidden/>
              </w:rPr>
              <w:delText>13</w:delText>
            </w:r>
          </w:del>
        </w:p>
        <w:p w14:paraId="36AE6177" w14:textId="1611E771" w:rsidR="00AE2D6A" w:rsidDel="00C76C15" w:rsidRDefault="00AE2D6A">
          <w:pPr>
            <w:pStyle w:val="TOC2"/>
            <w:tabs>
              <w:tab w:val="right" w:leader="dot" w:pos="9016"/>
            </w:tabs>
            <w:rPr>
              <w:del w:id="403" w:author="Andrew Instone-Cowie" w:date="2021-07-22T15:59:00Z"/>
              <w:rFonts w:eastAsiaTheme="minorEastAsia"/>
              <w:noProof/>
              <w:lang w:eastAsia="en-GB"/>
            </w:rPr>
          </w:pPr>
          <w:del w:id="404" w:author="Andrew Instone-Cowie" w:date="2021-07-22T15:59:00Z">
            <w:r w:rsidRPr="00C76C15" w:rsidDel="00C76C15">
              <w:rPr>
                <w:rStyle w:val="Hyperlink"/>
                <w:noProof/>
              </w:rPr>
              <w:delText>Tools</w:delText>
            </w:r>
            <w:r w:rsidDel="00C76C15">
              <w:rPr>
                <w:noProof/>
                <w:webHidden/>
              </w:rPr>
              <w:tab/>
            </w:r>
            <w:r w:rsidR="00DF75D5" w:rsidDel="00C76C15">
              <w:rPr>
                <w:noProof/>
                <w:webHidden/>
              </w:rPr>
              <w:delText>13</w:delText>
            </w:r>
          </w:del>
        </w:p>
        <w:p w14:paraId="5ADDE879" w14:textId="6F01CC95" w:rsidR="00AE2D6A" w:rsidDel="00C76C15" w:rsidRDefault="00AE2D6A">
          <w:pPr>
            <w:pStyle w:val="TOC2"/>
            <w:tabs>
              <w:tab w:val="right" w:leader="dot" w:pos="9016"/>
            </w:tabs>
            <w:rPr>
              <w:del w:id="405" w:author="Andrew Instone-Cowie" w:date="2021-07-22T15:59:00Z"/>
              <w:rFonts w:eastAsiaTheme="minorEastAsia"/>
              <w:noProof/>
              <w:lang w:eastAsia="en-GB"/>
            </w:rPr>
          </w:pPr>
          <w:del w:id="406" w:author="Andrew Instone-Cowie" w:date="2021-07-22T15:59:00Z">
            <w:r w:rsidRPr="00C76C15" w:rsidDel="00C76C15">
              <w:rPr>
                <w:rStyle w:val="Hyperlink"/>
                <w:noProof/>
              </w:rPr>
              <w:delText>Parts</w:delText>
            </w:r>
            <w:r w:rsidDel="00C76C15">
              <w:rPr>
                <w:noProof/>
                <w:webHidden/>
              </w:rPr>
              <w:tab/>
            </w:r>
            <w:r w:rsidR="00DF75D5" w:rsidDel="00C76C15">
              <w:rPr>
                <w:noProof/>
                <w:webHidden/>
              </w:rPr>
              <w:delText>13</w:delText>
            </w:r>
          </w:del>
        </w:p>
        <w:p w14:paraId="0E2C466C" w14:textId="5134940B" w:rsidR="00AE2D6A" w:rsidDel="00C76C15" w:rsidRDefault="00AE2D6A">
          <w:pPr>
            <w:pStyle w:val="TOC2"/>
            <w:tabs>
              <w:tab w:val="right" w:leader="dot" w:pos="9016"/>
            </w:tabs>
            <w:rPr>
              <w:del w:id="407" w:author="Andrew Instone-Cowie" w:date="2021-07-22T15:59:00Z"/>
              <w:rFonts w:eastAsiaTheme="minorEastAsia"/>
              <w:noProof/>
              <w:lang w:eastAsia="en-GB"/>
            </w:rPr>
          </w:pPr>
          <w:del w:id="408" w:author="Andrew Instone-Cowie" w:date="2021-07-22T15:59:00Z">
            <w:r w:rsidRPr="00C76C15" w:rsidDel="00C76C15">
              <w:rPr>
                <w:rStyle w:val="Hyperlink"/>
                <w:noProof/>
              </w:rPr>
              <w:delText>PCBs</w:delText>
            </w:r>
            <w:r w:rsidDel="00C76C15">
              <w:rPr>
                <w:noProof/>
                <w:webHidden/>
              </w:rPr>
              <w:tab/>
            </w:r>
            <w:r w:rsidR="00DF75D5" w:rsidDel="00C76C15">
              <w:rPr>
                <w:noProof/>
                <w:webHidden/>
              </w:rPr>
              <w:delText>13</w:delText>
            </w:r>
          </w:del>
        </w:p>
        <w:p w14:paraId="53965641" w14:textId="6D5E20DA" w:rsidR="00AE2D6A" w:rsidDel="00C76C15" w:rsidRDefault="00AE2D6A">
          <w:pPr>
            <w:pStyle w:val="TOC3"/>
            <w:tabs>
              <w:tab w:val="right" w:leader="dot" w:pos="9016"/>
            </w:tabs>
            <w:rPr>
              <w:del w:id="409" w:author="Andrew Instone-Cowie" w:date="2021-07-22T15:59:00Z"/>
              <w:noProof/>
              <w:lang w:val="en-GB" w:eastAsia="en-GB"/>
            </w:rPr>
          </w:pPr>
          <w:del w:id="410" w:author="Andrew Instone-Cowie" w:date="2021-07-22T15:59:00Z">
            <w:r w:rsidRPr="00C76C15" w:rsidDel="00C76C15">
              <w:rPr>
                <w:rStyle w:val="Hyperlink"/>
                <w:noProof/>
              </w:rPr>
              <w:delText>JLCPCB or SeeedStudio</w:delText>
            </w:r>
            <w:r w:rsidDel="00C76C15">
              <w:rPr>
                <w:noProof/>
                <w:webHidden/>
              </w:rPr>
              <w:tab/>
            </w:r>
            <w:r w:rsidR="00DF75D5" w:rsidDel="00C76C15">
              <w:rPr>
                <w:noProof/>
                <w:webHidden/>
              </w:rPr>
              <w:delText>14</w:delText>
            </w:r>
          </w:del>
        </w:p>
        <w:p w14:paraId="4977DE38" w14:textId="73FC3A45" w:rsidR="00AE2D6A" w:rsidDel="00C76C15" w:rsidRDefault="00AE2D6A">
          <w:pPr>
            <w:pStyle w:val="TOC3"/>
            <w:tabs>
              <w:tab w:val="right" w:leader="dot" w:pos="9016"/>
            </w:tabs>
            <w:rPr>
              <w:del w:id="411" w:author="Andrew Instone-Cowie" w:date="2021-07-22T15:59:00Z"/>
              <w:noProof/>
              <w:lang w:val="en-GB" w:eastAsia="en-GB"/>
            </w:rPr>
          </w:pPr>
          <w:del w:id="412" w:author="Andrew Instone-Cowie" w:date="2021-07-22T15:59:00Z">
            <w:r w:rsidRPr="00C76C15" w:rsidDel="00C76C15">
              <w:rPr>
                <w:rStyle w:val="Hyperlink"/>
                <w:noProof/>
              </w:rPr>
              <w:delText>OSH Park</w:delText>
            </w:r>
            <w:r w:rsidDel="00C76C15">
              <w:rPr>
                <w:noProof/>
                <w:webHidden/>
              </w:rPr>
              <w:tab/>
            </w:r>
            <w:r w:rsidR="00DF75D5" w:rsidDel="00C76C15">
              <w:rPr>
                <w:noProof/>
                <w:webHidden/>
              </w:rPr>
              <w:delText>17</w:delText>
            </w:r>
          </w:del>
        </w:p>
        <w:p w14:paraId="1694E5AF" w14:textId="0F5074C8" w:rsidR="00AE2D6A" w:rsidDel="00C76C15" w:rsidRDefault="00AE2D6A">
          <w:pPr>
            <w:pStyle w:val="TOC1"/>
            <w:tabs>
              <w:tab w:val="right" w:leader="dot" w:pos="9016"/>
            </w:tabs>
            <w:rPr>
              <w:del w:id="413" w:author="Andrew Instone-Cowie" w:date="2021-07-22T15:59:00Z"/>
              <w:rFonts w:eastAsiaTheme="minorEastAsia"/>
              <w:noProof/>
              <w:lang w:eastAsia="en-GB"/>
            </w:rPr>
          </w:pPr>
          <w:del w:id="414" w:author="Andrew Instone-Cowie" w:date="2021-07-22T15:59:00Z">
            <w:r w:rsidRPr="00C76C15" w:rsidDel="00C76C15">
              <w:rPr>
                <w:rStyle w:val="Hyperlink"/>
                <w:noProof/>
              </w:rPr>
              <w:delText>Simulator Assembly</w:delText>
            </w:r>
            <w:r w:rsidDel="00C76C15">
              <w:rPr>
                <w:noProof/>
                <w:webHidden/>
              </w:rPr>
              <w:tab/>
            </w:r>
            <w:r w:rsidR="00DF75D5" w:rsidDel="00C76C15">
              <w:rPr>
                <w:noProof/>
                <w:webHidden/>
              </w:rPr>
              <w:delText>18</w:delText>
            </w:r>
          </w:del>
        </w:p>
        <w:p w14:paraId="693C2E28" w14:textId="2FB44622" w:rsidR="00AE2D6A" w:rsidDel="00C76C15" w:rsidRDefault="00AE2D6A">
          <w:pPr>
            <w:pStyle w:val="TOC2"/>
            <w:tabs>
              <w:tab w:val="right" w:leader="dot" w:pos="9016"/>
            </w:tabs>
            <w:rPr>
              <w:del w:id="415" w:author="Andrew Instone-Cowie" w:date="2021-07-22T15:59:00Z"/>
              <w:rFonts w:eastAsiaTheme="minorEastAsia"/>
              <w:noProof/>
              <w:lang w:eastAsia="en-GB"/>
            </w:rPr>
          </w:pPr>
          <w:del w:id="416" w:author="Andrew Instone-Cowie" w:date="2021-07-22T15:59:00Z">
            <w:r w:rsidRPr="00C76C15" w:rsidDel="00C76C15">
              <w:rPr>
                <w:rStyle w:val="Hyperlink"/>
                <w:noProof/>
              </w:rPr>
              <w:delText>Polarised Components</w:delText>
            </w:r>
            <w:r w:rsidDel="00C76C15">
              <w:rPr>
                <w:noProof/>
                <w:webHidden/>
              </w:rPr>
              <w:tab/>
            </w:r>
            <w:r w:rsidR="00DF75D5" w:rsidDel="00C76C15">
              <w:rPr>
                <w:noProof/>
                <w:webHidden/>
              </w:rPr>
              <w:delText>18</w:delText>
            </w:r>
          </w:del>
        </w:p>
        <w:p w14:paraId="44C3AE97" w14:textId="1BFAAF74" w:rsidR="00AE2D6A" w:rsidDel="00C76C15" w:rsidRDefault="00AE2D6A">
          <w:pPr>
            <w:pStyle w:val="TOC3"/>
            <w:tabs>
              <w:tab w:val="right" w:leader="dot" w:pos="9016"/>
            </w:tabs>
            <w:rPr>
              <w:del w:id="417" w:author="Andrew Instone-Cowie" w:date="2021-07-22T15:59:00Z"/>
              <w:noProof/>
              <w:lang w:val="en-GB" w:eastAsia="en-GB"/>
            </w:rPr>
          </w:pPr>
          <w:del w:id="418" w:author="Andrew Instone-Cowie" w:date="2021-07-22T15:59:00Z">
            <w:r w:rsidRPr="00C76C15" w:rsidDel="00C76C15">
              <w:rPr>
                <w:rStyle w:val="Hyperlink"/>
                <w:noProof/>
              </w:rPr>
              <w:delText>Voltage Regulators</w:delText>
            </w:r>
            <w:r w:rsidDel="00C76C15">
              <w:rPr>
                <w:noProof/>
                <w:webHidden/>
              </w:rPr>
              <w:tab/>
            </w:r>
            <w:r w:rsidR="00DF75D5" w:rsidDel="00C76C15">
              <w:rPr>
                <w:noProof/>
                <w:webHidden/>
              </w:rPr>
              <w:delText>18</w:delText>
            </w:r>
          </w:del>
        </w:p>
        <w:p w14:paraId="220DAC93" w14:textId="48097BB1" w:rsidR="00AE2D6A" w:rsidDel="00C76C15" w:rsidRDefault="00AE2D6A">
          <w:pPr>
            <w:pStyle w:val="TOC3"/>
            <w:tabs>
              <w:tab w:val="right" w:leader="dot" w:pos="9016"/>
            </w:tabs>
            <w:rPr>
              <w:del w:id="419" w:author="Andrew Instone-Cowie" w:date="2021-07-22T15:59:00Z"/>
              <w:noProof/>
              <w:lang w:val="en-GB" w:eastAsia="en-GB"/>
            </w:rPr>
          </w:pPr>
          <w:del w:id="420" w:author="Andrew Instone-Cowie" w:date="2021-07-22T15:59:00Z">
            <w:r w:rsidRPr="00C76C15" w:rsidDel="00C76C15">
              <w:rPr>
                <w:rStyle w:val="Hyperlink"/>
                <w:noProof/>
              </w:rPr>
              <w:delText>Diodes</w:delText>
            </w:r>
            <w:r w:rsidDel="00C76C15">
              <w:rPr>
                <w:noProof/>
                <w:webHidden/>
              </w:rPr>
              <w:tab/>
            </w:r>
            <w:r w:rsidR="00DF75D5" w:rsidDel="00C76C15">
              <w:rPr>
                <w:noProof/>
                <w:webHidden/>
              </w:rPr>
              <w:delText>19</w:delText>
            </w:r>
          </w:del>
        </w:p>
        <w:p w14:paraId="01A25574" w14:textId="4625F5DA" w:rsidR="00AE2D6A" w:rsidDel="00C76C15" w:rsidRDefault="00AE2D6A">
          <w:pPr>
            <w:pStyle w:val="TOC3"/>
            <w:tabs>
              <w:tab w:val="right" w:leader="dot" w:pos="9016"/>
            </w:tabs>
            <w:rPr>
              <w:del w:id="421" w:author="Andrew Instone-Cowie" w:date="2021-07-22T15:59:00Z"/>
              <w:noProof/>
              <w:lang w:val="en-GB" w:eastAsia="en-GB"/>
            </w:rPr>
          </w:pPr>
          <w:del w:id="422" w:author="Andrew Instone-Cowie" w:date="2021-07-22T15:59:00Z">
            <w:r w:rsidRPr="00C76C15" w:rsidDel="00C76C15">
              <w:rPr>
                <w:rStyle w:val="Hyperlink"/>
                <w:noProof/>
              </w:rPr>
              <w:delText>Electrolytic Capacitors</w:delText>
            </w:r>
            <w:r w:rsidDel="00C76C15">
              <w:rPr>
                <w:noProof/>
                <w:webHidden/>
              </w:rPr>
              <w:tab/>
            </w:r>
            <w:r w:rsidR="00DF75D5" w:rsidDel="00C76C15">
              <w:rPr>
                <w:noProof/>
                <w:webHidden/>
              </w:rPr>
              <w:delText>19</w:delText>
            </w:r>
          </w:del>
        </w:p>
        <w:p w14:paraId="4BB4F2A5" w14:textId="6147D68B" w:rsidR="00AE2D6A" w:rsidDel="00C76C15" w:rsidRDefault="00AE2D6A">
          <w:pPr>
            <w:pStyle w:val="TOC3"/>
            <w:tabs>
              <w:tab w:val="right" w:leader="dot" w:pos="9016"/>
            </w:tabs>
            <w:rPr>
              <w:del w:id="423" w:author="Andrew Instone-Cowie" w:date="2021-07-22T15:59:00Z"/>
              <w:noProof/>
              <w:lang w:val="en-GB" w:eastAsia="en-GB"/>
            </w:rPr>
          </w:pPr>
          <w:del w:id="424" w:author="Andrew Instone-Cowie" w:date="2021-07-22T15:59:00Z">
            <w:r w:rsidRPr="00C76C15" w:rsidDel="00C76C15">
              <w:rPr>
                <w:rStyle w:val="Hyperlink"/>
                <w:noProof/>
              </w:rPr>
              <w:delText>Integrated Circuits</w:delText>
            </w:r>
            <w:r w:rsidDel="00C76C15">
              <w:rPr>
                <w:noProof/>
                <w:webHidden/>
              </w:rPr>
              <w:tab/>
            </w:r>
            <w:r w:rsidR="00DF75D5" w:rsidDel="00C76C15">
              <w:rPr>
                <w:noProof/>
                <w:webHidden/>
              </w:rPr>
              <w:delText>20</w:delText>
            </w:r>
          </w:del>
        </w:p>
        <w:p w14:paraId="77CD83EC" w14:textId="1C1D7204" w:rsidR="00AE2D6A" w:rsidDel="00C76C15" w:rsidRDefault="00AE2D6A">
          <w:pPr>
            <w:pStyle w:val="TOC3"/>
            <w:tabs>
              <w:tab w:val="right" w:leader="dot" w:pos="9016"/>
            </w:tabs>
            <w:rPr>
              <w:del w:id="425" w:author="Andrew Instone-Cowie" w:date="2021-07-22T15:59:00Z"/>
              <w:noProof/>
              <w:lang w:val="en-GB" w:eastAsia="en-GB"/>
            </w:rPr>
          </w:pPr>
          <w:del w:id="426" w:author="Andrew Instone-Cowie" w:date="2021-07-22T15:59:00Z">
            <w:r w:rsidRPr="00C76C15" w:rsidDel="00C76C15">
              <w:rPr>
                <w:rStyle w:val="Hyperlink"/>
                <w:noProof/>
              </w:rPr>
              <w:delText>LEDs</w:delText>
            </w:r>
            <w:r w:rsidDel="00C76C15">
              <w:rPr>
                <w:noProof/>
                <w:webHidden/>
              </w:rPr>
              <w:tab/>
            </w:r>
            <w:r w:rsidR="00DF75D5" w:rsidDel="00C76C15">
              <w:rPr>
                <w:noProof/>
                <w:webHidden/>
              </w:rPr>
              <w:delText>20</w:delText>
            </w:r>
          </w:del>
        </w:p>
        <w:p w14:paraId="224AF431" w14:textId="58D5169E" w:rsidR="00AE2D6A" w:rsidDel="00C76C15" w:rsidRDefault="00AE2D6A">
          <w:pPr>
            <w:pStyle w:val="TOC3"/>
            <w:tabs>
              <w:tab w:val="right" w:leader="dot" w:pos="9016"/>
            </w:tabs>
            <w:rPr>
              <w:del w:id="427" w:author="Andrew Instone-Cowie" w:date="2021-07-22T15:59:00Z"/>
              <w:noProof/>
              <w:lang w:val="en-GB" w:eastAsia="en-GB"/>
            </w:rPr>
          </w:pPr>
          <w:del w:id="428" w:author="Andrew Instone-Cowie" w:date="2021-07-22T15:59:00Z">
            <w:r w:rsidRPr="00C76C15" w:rsidDel="00C76C15">
              <w:rPr>
                <w:rStyle w:val="Hyperlink"/>
                <w:noProof/>
              </w:rPr>
              <w:delText>Magneto-Resistive Sensors</w:delText>
            </w:r>
            <w:r w:rsidDel="00C76C15">
              <w:rPr>
                <w:noProof/>
                <w:webHidden/>
              </w:rPr>
              <w:tab/>
            </w:r>
            <w:r w:rsidR="00DF75D5" w:rsidDel="00C76C15">
              <w:rPr>
                <w:noProof/>
                <w:webHidden/>
              </w:rPr>
              <w:delText>21</w:delText>
            </w:r>
          </w:del>
        </w:p>
        <w:p w14:paraId="3086AE3B" w14:textId="3F7743AE" w:rsidR="00AE2D6A" w:rsidDel="00C76C15" w:rsidRDefault="00AE2D6A">
          <w:pPr>
            <w:pStyle w:val="TOC2"/>
            <w:tabs>
              <w:tab w:val="right" w:leader="dot" w:pos="9016"/>
            </w:tabs>
            <w:rPr>
              <w:del w:id="429" w:author="Andrew Instone-Cowie" w:date="2021-07-22T15:59:00Z"/>
              <w:rFonts w:eastAsiaTheme="minorEastAsia"/>
              <w:noProof/>
              <w:lang w:eastAsia="en-GB"/>
            </w:rPr>
          </w:pPr>
          <w:del w:id="430" w:author="Andrew Instone-Cowie" w:date="2021-07-22T15:59:00Z">
            <w:r w:rsidRPr="00C76C15" w:rsidDel="00C76C15">
              <w:rPr>
                <w:rStyle w:val="Hyperlink"/>
                <w:noProof/>
              </w:rPr>
              <w:delText>Simulator Interface Module</w:delText>
            </w:r>
            <w:r w:rsidDel="00C76C15">
              <w:rPr>
                <w:noProof/>
                <w:webHidden/>
              </w:rPr>
              <w:tab/>
            </w:r>
            <w:r w:rsidR="00DF75D5" w:rsidDel="00C76C15">
              <w:rPr>
                <w:noProof/>
                <w:webHidden/>
              </w:rPr>
              <w:delText>22</w:delText>
            </w:r>
          </w:del>
        </w:p>
        <w:p w14:paraId="39D6CA47" w14:textId="4157F4E6" w:rsidR="00AE2D6A" w:rsidDel="00C76C15" w:rsidRDefault="00AE2D6A">
          <w:pPr>
            <w:pStyle w:val="TOC3"/>
            <w:tabs>
              <w:tab w:val="right" w:leader="dot" w:pos="9016"/>
            </w:tabs>
            <w:rPr>
              <w:del w:id="431" w:author="Andrew Instone-Cowie" w:date="2021-07-22T15:59:00Z"/>
              <w:noProof/>
              <w:lang w:val="en-GB" w:eastAsia="en-GB"/>
            </w:rPr>
          </w:pPr>
          <w:del w:id="432" w:author="Andrew Instone-Cowie" w:date="2021-07-22T15:59:00Z">
            <w:r w:rsidRPr="00C76C15" w:rsidDel="00C76C15">
              <w:rPr>
                <w:rStyle w:val="Hyperlink"/>
                <w:noProof/>
              </w:rPr>
              <w:delText>Parts List</w:delText>
            </w:r>
            <w:r w:rsidDel="00C76C15">
              <w:rPr>
                <w:noProof/>
                <w:webHidden/>
              </w:rPr>
              <w:tab/>
            </w:r>
            <w:r w:rsidR="00DF75D5" w:rsidDel="00C76C15">
              <w:rPr>
                <w:noProof/>
                <w:webHidden/>
              </w:rPr>
              <w:delText>22</w:delText>
            </w:r>
          </w:del>
        </w:p>
        <w:p w14:paraId="001ACC28" w14:textId="179C551F" w:rsidR="00AE2D6A" w:rsidDel="00C76C15" w:rsidRDefault="00AE2D6A">
          <w:pPr>
            <w:pStyle w:val="TOC3"/>
            <w:tabs>
              <w:tab w:val="right" w:leader="dot" w:pos="9016"/>
            </w:tabs>
            <w:rPr>
              <w:del w:id="433" w:author="Andrew Instone-Cowie" w:date="2021-07-22T15:59:00Z"/>
              <w:noProof/>
              <w:lang w:val="en-GB" w:eastAsia="en-GB"/>
            </w:rPr>
          </w:pPr>
          <w:del w:id="434" w:author="Andrew Instone-Cowie" w:date="2021-07-22T15:59:00Z">
            <w:r w:rsidRPr="00C76C15" w:rsidDel="00C76C15">
              <w:rPr>
                <w:rStyle w:val="Hyperlink"/>
                <w:noProof/>
              </w:rPr>
              <w:delText>Schematic</w:delText>
            </w:r>
            <w:r w:rsidDel="00C76C15">
              <w:rPr>
                <w:noProof/>
                <w:webHidden/>
              </w:rPr>
              <w:tab/>
            </w:r>
            <w:r w:rsidR="00DF75D5" w:rsidDel="00C76C15">
              <w:rPr>
                <w:noProof/>
                <w:webHidden/>
              </w:rPr>
              <w:delText>23</w:delText>
            </w:r>
          </w:del>
        </w:p>
        <w:p w14:paraId="1F16BD27" w14:textId="4B714D4B" w:rsidR="00AE2D6A" w:rsidDel="00C76C15" w:rsidRDefault="00AE2D6A">
          <w:pPr>
            <w:pStyle w:val="TOC3"/>
            <w:tabs>
              <w:tab w:val="right" w:leader="dot" w:pos="9016"/>
            </w:tabs>
            <w:rPr>
              <w:del w:id="435" w:author="Andrew Instone-Cowie" w:date="2021-07-22T15:59:00Z"/>
              <w:noProof/>
              <w:lang w:val="en-GB" w:eastAsia="en-GB"/>
            </w:rPr>
          </w:pPr>
          <w:del w:id="436" w:author="Andrew Instone-Cowie" w:date="2021-07-22T15:59:00Z">
            <w:r w:rsidRPr="00C76C15" w:rsidDel="00C76C15">
              <w:rPr>
                <w:rStyle w:val="Hyperlink"/>
                <w:noProof/>
              </w:rPr>
              <w:delText>Parts</w:delText>
            </w:r>
            <w:r w:rsidDel="00C76C15">
              <w:rPr>
                <w:noProof/>
                <w:webHidden/>
              </w:rPr>
              <w:tab/>
            </w:r>
            <w:r w:rsidR="00DF75D5" w:rsidDel="00C76C15">
              <w:rPr>
                <w:noProof/>
                <w:webHidden/>
              </w:rPr>
              <w:delText>24</w:delText>
            </w:r>
          </w:del>
        </w:p>
        <w:p w14:paraId="46633180" w14:textId="05074A84" w:rsidR="00AE2D6A" w:rsidDel="00C76C15" w:rsidRDefault="00AE2D6A">
          <w:pPr>
            <w:pStyle w:val="TOC3"/>
            <w:tabs>
              <w:tab w:val="right" w:leader="dot" w:pos="9016"/>
            </w:tabs>
            <w:rPr>
              <w:del w:id="437" w:author="Andrew Instone-Cowie" w:date="2021-07-22T15:59:00Z"/>
              <w:noProof/>
              <w:lang w:val="en-GB" w:eastAsia="en-GB"/>
            </w:rPr>
          </w:pPr>
          <w:del w:id="438" w:author="Andrew Instone-Cowie" w:date="2021-07-22T15:59:00Z">
            <w:r w:rsidRPr="00C76C15" w:rsidDel="00C76C15">
              <w:rPr>
                <w:rStyle w:val="Hyperlink"/>
                <w:noProof/>
              </w:rPr>
              <w:delText>PCB Layout</w:delText>
            </w:r>
            <w:r w:rsidDel="00C76C15">
              <w:rPr>
                <w:noProof/>
                <w:webHidden/>
              </w:rPr>
              <w:tab/>
            </w:r>
            <w:r w:rsidR="00DF75D5" w:rsidDel="00C76C15">
              <w:rPr>
                <w:noProof/>
                <w:webHidden/>
              </w:rPr>
              <w:delText>24</w:delText>
            </w:r>
          </w:del>
        </w:p>
        <w:p w14:paraId="666EC36E" w14:textId="256923FC" w:rsidR="00AE2D6A" w:rsidDel="00C76C15" w:rsidRDefault="00AE2D6A">
          <w:pPr>
            <w:pStyle w:val="TOC3"/>
            <w:tabs>
              <w:tab w:val="right" w:leader="dot" w:pos="9016"/>
            </w:tabs>
            <w:rPr>
              <w:del w:id="439" w:author="Andrew Instone-Cowie" w:date="2021-07-22T15:59:00Z"/>
              <w:noProof/>
              <w:lang w:val="en-GB" w:eastAsia="en-GB"/>
            </w:rPr>
          </w:pPr>
          <w:del w:id="440" w:author="Andrew Instone-Cowie" w:date="2021-07-22T15:59:00Z">
            <w:r w:rsidRPr="00C76C15" w:rsidDel="00C76C15">
              <w:rPr>
                <w:rStyle w:val="Hyperlink"/>
                <w:noProof/>
              </w:rPr>
              <w:delText>Construction</w:delText>
            </w:r>
            <w:r w:rsidDel="00C76C15">
              <w:rPr>
                <w:noProof/>
                <w:webHidden/>
              </w:rPr>
              <w:tab/>
            </w:r>
            <w:r w:rsidR="00DF75D5" w:rsidDel="00C76C15">
              <w:rPr>
                <w:noProof/>
                <w:webHidden/>
              </w:rPr>
              <w:delText>25</w:delText>
            </w:r>
          </w:del>
        </w:p>
        <w:p w14:paraId="424C3B30" w14:textId="64D2B18A" w:rsidR="00AE2D6A" w:rsidDel="00C76C15" w:rsidRDefault="00AE2D6A">
          <w:pPr>
            <w:pStyle w:val="TOC3"/>
            <w:tabs>
              <w:tab w:val="right" w:leader="dot" w:pos="9016"/>
            </w:tabs>
            <w:rPr>
              <w:del w:id="441" w:author="Andrew Instone-Cowie" w:date="2021-07-22T15:59:00Z"/>
              <w:noProof/>
              <w:lang w:val="en-GB" w:eastAsia="en-GB"/>
            </w:rPr>
          </w:pPr>
          <w:del w:id="442" w:author="Andrew Instone-Cowie" w:date="2021-07-22T15:59:00Z">
            <w:r w:rsidRPr="00C76C15" w:rsidDel="00C76C15">
              <w:rPr>
                <w:rStyle w:val="Hyperlink"/>
                <w:noProof/>
              </w:rPr>
              <w:delText>Voltage Regulator</w:delText>
            </w:r>
            <w:r w:rsidDel="00C76C15">
              <w:rPr>
                <w:noProof/>
                <w:webHidden/>
              </w:rPr>
              <w:tab/>
            </w:r>
            <w:r w:rsidR="00DF75D5" w:rsidDel="00C76C15">
              <w:rPr>
                <w:noProof/>
                <w:webHidden/>
              </w:rPr>
              <w:delText>26</w:delText>
            </w:r>
          </w:del>
        </w:p>
        <w:p w14:paraId="01876D51" w14:textId="40CABA79" w:rsidR="00AE2D6A" w:rsidDel="00C76C15" w:rsidRDefault="00AE2D6A">
          <w:pPr>
            <w:pStyle w:val="TOC2"/>
            <w:tabs>
              <w:tab w:val="right" w:leader="dot" w:pos="9016"/>
            </w:tabs>
            <w:rPr>
              <w:del w:id="443" w:author="Andrew Instone-Cowie" w:date="2021-07-22T15:59:00Z"/>
              <w:rFonts w:eastAsiaTheme="minorEastAsia"/>
              <w:noProof/>
              <w:lang w:eastAsia="en-GB"/>
            </w:rPr>
          </w:pPr>
          <w:del w:id="444" w:author="Andrew Instone-Cowie" w:date="2021-07-22T15:59:00Z">
            <w:r w:rsidRPr="00C76C15" w:rsidDel="00C76C15">
              <w:rPr>
                <w:rStyle w:val="Hyperlink"/>
                <w:noProof/>
              </w:rPr>
              <w:delText>Power Module</w:delText>
            </w:r>
            <w:r w:rsidDel="00C76C15">
              <w:rPr>
                <w:noProof/>
                <w:webHidden/>
              </w:rPr>
              <w:tab/>
            </w:r>
            <w:r w:rsidR="00DF75D5" w:rsidDel="00C76C15">
              <w:rPr>
                <w:noProof/>
                <w:webHidden/>
              </w:rPr>
              <w:delText>29</w:delText>
            </w:r>
          </w:del>
        </w:p>
        <w:p w14:paraId="43797DD7" w14:textId="4C7E78F2" w:rsidR="00AE2D6A" w:rsidDel="00C76C15" w:rsidRDefault="00AE2D6A">
          <w:pPr>
            <w:pStyle w:val="TOC3"/>
            <w:tabs>
              <w:tab w:val="right" w:leader="dot" w:pos="9016"/>
            </w:tabs>
            <w:rPr>
              <w:del w:id="445" w:author="Andrew Instone-Cowie" w:date="2021-07-22T15:59:00Z"/>
              <w:noProof/>
              <w:lang w:val="en-GB" w:eastAsia="en-GB"/>
            </w:rPr>
          </w:pPr>
          <w:del w:id="446" w:author="Andrew Instone-Cowie" w:date="2021-07-22T15:59:00Z">
            <w:r w:rsidRPr="00C76C15" w:rsidDel="00C76C15">
              <w:rPr>
                <w:rStyle w:val="Hyperlink"/>
                <w:noProof/>
              </w:rPr>
              <w:delText>Parts List</w:delText>
            </w:r>
            <w:r w:rsidDel="00C76C15">
              <w:rPr>
                <w:noProof/>
                <w:webHidden/>
              </w:rPr>
              <w:tab/>
            </w:r>
            <w:r w:rsidR="00DF75D5" w:rsidDel="00C76C15">
              <w:rPr>
                <w:noProof/>
                <w:webHidden/>
              </w:rPr>
              <w:delText>29</w:delText>
            </w:r>
          </w:del>
        </w:p>
        <w:p w14:paraId="26DD6A8A" w14:textId="0202BD70" w:rsidR="00AE2D6A" w:rsidDel="00C76C15" w:rsidRDefault="00AE2D6A">
          <w:pPr>
            <w:pStyle w:val="TOC3"/>
            <w:tabs>
              <w:tab w:val="right" w:leader="dot" w:pos="9016"/>
            </w:tabs>
            <w:rPr>
              <w:del w:id="447" w:author="Andrew Instone-Cowie" w:date="2021-07-22T15:59:00Z"/>
              <w:noProof/>
              <w:lang w:val="en-GB" w:eastAsia="en-GB"/>
            </w:rPr>
          </w:pPr>
          <w:del w:id="448" w:author="Andrew Instone-Cowie" w:date="2021-07-22T15:59:00Z">
            <w:r w:rsidRPr="00C76C15" w:rsidDel="00C76C15">
              <w:rPr>
                <w:rStyle w:val="Hyperlink"/>
                <w:noProof/>
              </w:rPr>
              <w:delText>Schematic</w:delText>
            </w:r>
            <w:r w:rsidDel="00C76C15">
              <w:rPr>
                <w:noProof/>
                <w:webHidden/>
              </w:rPr>
              <w:tab/>
            </w:r>
            <w:r w:rsidR="00DF75D5" w:rsidDel="00C76C15">
              <w:rPr>
                <w:noProof/>
                <w:webHidden/>
              </w:rPr>
              <w:delText>30</w:delText>
            </w:r>
          </w:del>
        </w:p>
        <w:p w14:paraId="174CEF60" w14:textId="262C1B29" w:rsidR="00AE2D6A" w:rsidDel="00C76C15" w:rsidRDefault="00AE2D6A">
          <w:pPr>
            <w:pStyle w:val="TOC3"/>
            <w:tabs>
              <w:tab w:val="right" w:leader="dot" w:pos="9016"/>
            </w:tabs>
            <w:rPr>
              <w:del w:id="449" w:author="Andrew Instone-Cowie" w:date="2021-07-22T15:59:00Z"/>
              <w:noProof/>
              <w:lang w:val="en-GB" w:eastAsia="en-GB"/>
            </w:rPr>
          </w:pPr>
          <w:del w:id="450" w:author="Andrew Instone-Cowie" w:date="2021-07-22T15:59:00Z">
            <w:r w:rsidRPr="00C76C15" w:rsidDel="00C76C15">
              <w:rPr>
                <w:rStyle w:val="Hyperlink"/>
                <w:noProof/>
              </w:rPr>
              <w:delText>Parts</w:delText>
            </w:r>
            <w:r w:rsidDel="00C76C15">
              <w:rPr>
                <w:noProof/>
                <w:webHidden/>
              </w:rPr>
              <w:tab/>
            </w:r>
            <w:r w:rsidR="00DF75D5" w:rsidDel="00C76C15">
              <w:rPr>
                <w:noProof/>
                <w:webHidden/>
              </w:rPr>
              <w:delText>31</w:delText>
            </w:r>
          </w:del>
        </w:p>
        <w:p w14:paraId="7D87F509" w14:textId="4C980817" w:rsidR="00AE2D6A" w:rsidDel="00C76C15" w:rsidRDefault="00AE2D6A">
          <w:pPr>
            <w:pStyle w:val="TOC3"/>
            <w:tabs>
              <w:tab w:val="right" w:leader="dot" w:pos="9016"/>
            </w:tabs>
            <w:rPr>
              <w:del w:id="451" w:author="Andrew Instone-Cowie" w:date="2021-07-22T15:59:00Z"/>
              <w:noProof/>
              <w:lang w:val="en-GB" w:eastAsia="en-GB"/>
            </w:rPr>
          </w:pPr>
          <w:del w:id="452" w:author="Andrew Instone-Cowie" w:date="2021-07-22T15:59:00Z">
            <w:r w:rsidRPr="00C76C15" w:rsidDel="00C76C15">
              <w:rPr>
                <w:rStyle w:val="Hyperlink"/>
                <w:noProof/>
              </w:rPr>
              <w:delText>PCB Layout</w:delText>
            </w:r>
            <w:r w:rsidDel="00C76C15">
              <w:rPr>
                <w:noProof/>
                <w:webHidden/>
              </w:rPr>
              <w:tab/>
            </w:r>
            <w:r w:rsidR="00DF75D5" w:rsidDel="00C76C15">
              <w:rPr>
                <w:noProof/>
                <w:webHidden/>
              </w:rPr>
              <w:delText>31</w:delText>
            </w:r>
          </w:del>
        </w:p>
        <w:p w14:paraId="63D05F31" w14:textId="61132F47" w:rsidR="00AE2D6A" w:rsidDel="00C76C15" w:rsidRDefault="00AE2D6A">
          <w:pPr>
            <w:pStyle w:val="TOC3"/>
            <w:tabs>
              <w:tab w:val="right" w:leader="dot" w:pos="9016"/>
            </w:tabs>
            <w:rPr>
              <w:del w:id="453" w:author="Andrew Instone-Cowie" w:date="2021-07-22T15:59:00Z"/>
              <w:noProof/>
              <w:lang w:val="en-GB" w:eastAsia="en-GB"/>
            </w:rPr>
          </w:pPr>
          <w:del w:id="454" w:author="Andrew Instone-Cowie" w:date="2021-07-22T15:59:00Z">
            <w:r w:rsidRPr="00C76C15" w:rsidDel="00C76C15">
              <w:rPr>
                <w:rStyle w:val="Hyperlink"/>
                <w:noProof/>
              </w:rPr>
              <w:delText>Construction</w:delText>
            </w:r>
            <w:r w:rsidDel="00C76C15">
              <w:rPr>
                <w:noProof/>
                <w:webHidden/>
              </w:rPr>
              <w:tab/>
            </w:r>
            <w:r w:rsidR="00DF75D5" w:rsidDel="00C76C15">
              <w:rPr>
                <w:noProof/>
                <w:webHidden/>
              </w:rPr>
              <w:delText>31</w:delText>
            </w:r>
          </w:del>
        </w:p>
        <w:p w14:paraId="4BE0BDA1" w14:textId="6748CF75" w:rsidR="00AE2D6A" w:rsidDel="00C76C15" w:rsidRDefault="00AE2D6A">
          <w:pPr>
            <w:pStyle w:val="TOC2"/>
            <w:tabs>
              <w:tab w:val="right" w:leader="dot" w:pos="9016"/>
            </w:tabs>
            <w:rPr>
              <w:del w:id="455" w:author="Andrew Instone-Cowie" w:date="2021-07-22T15:59:00Z"/>
              <w:rFonts w:eastAsiaTheme="minorEastAsia"/>
              <w:noProof/>
              <w:lang w:eastAsia="en-GB"/>
            </w:rPr>
          </w:pPr>
          <w:del w:id="456" w:author="Andrew Instone-Cowie" w:date="2021-07-22T15:59:00Z">
            <w:r w:rsidRPr="00C76C15" w:rsidDel="00C76C15">
              <w:rPr>
                <w:rStyle w:val="Hyperlink"/>
                <w:noProof/>
              </w:rPr>
              <w:delText>Magneto-Resistive Sensor Module</w:delText>
            </w:r>
            <w:r w:rsidDel="00C76C15">
              <w:rPr>
                <w:noProof/>
                <w:webHidden/>
              </w:rPr>
              <w:tab/>
            </w:r>
            <w:r w:rsidR="00DF75D5" w:rsidDel="00C76C15">
              <w:rPr>
                <w:noProof/>
                <w:webHidden/>
              </w:rPr>
              <w:delText>33</w:delText>
            </w:r>
          </w:del>
        </w:p>
        <w:p w14:paraId="07D7B9BC" w14:textId="3C140900" w:rsidR="00AE2D6A" w:rsidDel="00C76C15" w:rsidRDefault="00AE2D6A">
          <w:pPr>
            <w:pStyle w:val="TOC3"/>
            <w:tabs>
              <w:tab w:val="right" w:leader="dot" w:pos="9016"/>
            </w:tabs>
            <w:rPr>
              <w:del w:id="457" w:author="Andrew Instone-Cowie" w:date="2021-07-22T15:59:00Z"/>
              <w:noProof/>
              <w:lang w:val="en-GB" w:eastAsia="en-GB"/>
            </w:rPr>
          </w:pPr>
          <w:del w:id="458" w:author="Andrew Instone-Cowie" w:date="2021-07-22T15:59:00Z">
            <w:r w:rsidRPr="00C76C15" w:rsidDel="00C76C15">
              <w:rPr>
                <w:rStyle w:val="Hyperlink"/>
                <w:noProof/>
              </w:rPr>
              <w:delText>Parts List</w:delText>
            </w:r>
            <w:r w:rsidDel="00C76C15">
              <w:rPr>
                <w:noProof/>
                <w:webHidden/>
              </w:rPr>
              <w:tab/>
            </w:r>
            <w:r w:rsidR="00DF75D5" w:rsidDel="00C76C15">
              <w:rPr>
                <w:noProof/>
                <w:webHidden/>
              </w:rPr>
              <w:delText>33</w:delText>
            </w:r>
          </w:del>
        </w:p>
        <w:p w14:paraId="79FD1884" w14:textId="08F6B0FA" w:rsidR="00AE2D6A" w:rsidDel="00C76C15" w:rsidRDefault="00AE2D6A">
          <w:pPr>
            <w:pStyle w:val="TOC3"/>
            <w:tabs>
              <w:tab w:val="right" w:leader="dot" w:pos="9016"/>
            </w:tabs>
            <w:rPr>
              <w:del w:id="459" w:author="Andrew Instone-Cowie" w:date="2021-07-22T15:59:00Z"/>
              <w:noProof/>
              <w:lang w:val="en-GB" w:eastAsia="en-GB"/>
            </w:rPr>
          </w:pPr>
          <w:del w:id="460" w:author="Andrew Instone-Cowie" w:date="2021-07-22T15:59:00Z">
            <w:r w:rsidRPr="00C76C15" w:rsidDel="00C76C15">
              <w:rPr>
                <w:rStyle w:val="Hyperlink"/>
                <w:noProof/>
              </w:rPr>
              <w:delText>Schematic</w:delText>
            </w:r>
            <w:r w:rsidDel="00C76C15">
              <w:rPr>
                <w:noProof/>
                <w:webHidden/>
              </w:rPr>
              <w:tab/>
            </w:r>
            <w:r w:rsidR="00DF75D5" w:rsidDel="00C76C15">
              <w:rPr>
                <w:noProof/>
                <w:webHidden/>
              </w:rPr>
              <w:delText>34</w:delText>
            </w:r>
          </w:del>
        </w:p>
        <w:p w14:paraId="7DA27B22" w14:textId="66460137" w:rsidR="00AE2D6A" w:rsidDel="00C76C15" w:rsidRDefault="00AE2D6A">
          <w:pPr>
            <w:pStyle w:val="TOC3"/>
            <w:tabs>
              <w:tab w:val="right" w:leader="dot" w:pos="9016"/>
            </w:tabs>
            <w:rPr>
              <w:del w:id="461" w:author="Andrew Instone-Cowie" w:date="2021-07-22T15:59:00Z"/>
              <w:noProof/>
              <w:lang w:val="en-GB" w:eastAsia="en-GB"/>
            </w:rPr>
          </w:pPr>
          <w:del w:id="462" w:author="Andrew Instone-Cowie" w:date="2021-07-22T15:59:00Z">
            <w:r w:rsidRPr="00C76C15" w:rsidDel="00C76C15">
              <w:rPr>
                <w:rStyle w:val="Hyperlink"/>
                <w:noProof/>
              </w:rPr>
              <w:delText>Parts</w:delText>
            </w:r>
            <w:r w:rsidDel="00C76C15">
              <w:rPr>
                <w:noProof/>
                <w:webHidden/>
              </w:rPr>
              <w:tab/>
            </w:r>
            <w:r w:rsidR="00DF75D5" w:rsidDel="00C76C15">
              <w:rPr>
                <w:noProof/>
                <w:webHidden/>
              </w:rPr>
              <w:delText>35</w:delText>
            </w:r>
          </w:del>
        </w:p>
        <w:p w14:paraId="5D5AB8DE" w14:textId="4E497ECE" w:rsidR="00AE2D6A" w:rsidDel="00C76C15" w:rsidRDefault="00AE2D6A">
          <w:pPr>
            <w:pStyle w:val="TOC3"/>
            <w:tabs>
              <w:tab w:val="right" w:leader="dot" w:pos="9016"/>
            </w:tabs>
            <w:rPr>
              <w:del w:id="463" w:author="Andrew Instone-Cowie" w:date="2021-07-22T15:59:00Z"/>
              <w:noProof/>
              <w:lang w:val="en-GB" w:eastAsia="en-GB"/>
            </w:rPr>
          </w:pPr>
          <w:del w:id="464" w:author="Andrew Instone-Cowie" w:date="2021-07-22T15:59:00Z">
            <w:r w:rsidRPr="00C76C15" w:rsidDel="00C76C15">
              <w:rPr>
                <w:rStyle w:val="Hyperlink"/>
                <w:noProof/>
              </w:rPr>
              <w:delText>PCB Layout</w:delText>
            </w:r>
            <w:r w:rsidDel="00C76C15">
              <w:rPr>
                <w:noProof/>
                <w:webHidden/>
              </w:rPr>
              <w:tab/>
            </w:r>
            <w:r w:rsidR="00DF75D5" w:rsidDel="00C76C15">
              <w:rPr>
                <w:noProof/>
                <w:webHidden/>
              </w:rPr>
              <w:delText>35</w:delText>
            </w:r>
          </w:del>
        </w:p>
        <w:p w14:paraId="7C72FDAD" w14:textId="3EB09D8C" w:rsidR="00AE2D6A" w:rsidDel="00C76C15" w:rsidRDefault="00AE2D6A">
          <w:pPr>
            <w:pStyle w:val="TOC3"/>
            <w:tabs>
              <w:tab w:val="right" w:leader="dot" w:pos="9016"/>
            </w:tabs>
            <w:rPr>
              <w:del w:id="465" w:author="Andrew Instone-Cowie" w:date="2021-07-22T15:59:00Z"/>
              <w:noProof/>
              <w:lang w:val="en-GB" w:eastAsia="en-GB"/>
            </w:rPr>
          </w:pPr>
          <w:del w:id="466" w:author="Andrew Instone-Cowie" w:date="2021-07-22T15:59:00Z">
            <w:r w:rsidRPr="00C76C15" w:rsidDel="00C76C15">
              <w:rPr>
                <w:rStyle w:val="Hyperlink"/>
                <w:noProof/>
              </w:rPr>
              <w:delText>Construction</w:delText>
            </w:r>
            <w:r w:rsidDel="00C76C15">
              <w:rPr>
                <w:noProof/>
                <w:webHidden/>
              </w:rPr>
              <w:tab/>
            </w:r>
            <w:r w:rsidR="00DF75D5" w:rsidDel="00C76C15">
              <w:rPr>
                <w:noProof/>
                <w:webHidden/>
              </w:rPr>
              <w:delText>35</w:delText>
            </w:r>
          </w:del>
        </w:p>
        <w:p w14:paraId="627ADEAA" w14:textId="2B3F2D22" w:rsidR="00AE2D6A" w:rsidDel="00C76C15" w:rsidRDefault="00AE2D6A">
          <w:pPr>
            <w:pStyle w:val="TOC2"/>
            <w:tabs>
              <w:tab w:val="right" w:leader="dot" w:pos="9016"/>
            </w:tabs>
            <w:rPr>
              <w:del w:id="467" w:author="Andrew Instone-Cowie" w:date="2021-07-22T15:59:00Z"/>
              <w:rFonts w:eastAsiaTheme="minorEastAsia"/>
              <w:noProof/>
              <w:lang w:eastAsia="en-GB"/>
            </w:rPr>
          </w:pPr>
          <w:del w:id="468" w:author="Andrew Instone-Cowie" w:date="2021-07-22T15:59:00Z">
            <w:r w:rsidRPr="00C76C15" w:rsidDel="00C76C15">
              <w:rPr>
                <w:rStyle w:val="Hyperlink"/>
                <w:noProof/>
              </w:rPr>
              <w:delText>Infra-Red &amp; Other Sensor Modules</w:delText>
            </w:r>
            <w:r w:rsidDel="00C76C15">
              <w:rPr>
                <w:noProof/>
                <w:webHidden/>
              </w:rPr>
              <w:tab/>
            </w:r>
            <w:r w:rsidR="00DF75D5" w:rsidDel="00C76C15">
              <w:rPr>
                <w:noProof/>
                <w:webHidden/>
              </w:rPr>
              <w:delText>37</w:delText>
            </w:r>
          </w:del>
        </w:p>
        <w:p w14:paraId="1EBD13AD" w14:textId="20356F9D" w:rsidR="00AE2D6A" w:rsidDel="00C76C15" w:rsidRDefault="00AE2D6A">
          <w:pPr>
            <w:pStyle w:val="TOC3"/>
            <w:tabs>
              <w:tab w:val="right" w:leader="dot" w:pos="9016"/>
            </w:tabs>
            <w:rPr>
              <w:del w:id="469" w:author="Andrew Instone-Cowie" w:date="2021-07-22T15:59:00Z"/>
              <w:noProof/>
              <w:lang w:val="en-GB" w:eastAsia="en-GB"/>
            </w:rPr>
          </w:pPr>
          <w:del w:id="470" w:author="Andrew Instone-Cowie" w:date="2021-07-22T15:59:00Z">
            <w:r w:rsidRPr="00C76C15" w:rsidDel="00C76C15">
              <w:rPr>
                <w:rStyle w:val="Hyperlink"/>
                <w:noProof/>
              </w:rPr>
              <w:delText>Parts List</w:delText>
            </w:r>
            <w:r w:rsidDel="00C76C15">
              <w:rPr>
                <w:noProof/>
                <w:webHidden/>
              </w:rPr>
              <w:tab/>
            </w:r>
            <w:r w:rsidR="00DF75D5" w:rsidDel="00C76C15">
              <w:rPr>
                <w:noProof/>
                <w:webHidden/>
              </w:rPr>
              <w:delText>37</w:delText>
            </w:r>
          </w:del>
        </w:p>
        <w:p w14:paraId="56A8873F" w14:textId="1EF077AC" w:rsidR="00AE2D6A" w:rsidDel="00C76C15" w:rsidRDefault="00AE2D6A">
          <w:pPr>
            <w:pStyle w:val="TOC3"/>
            <w:tabs>
              <w:tab w:val="right" w:leader="dot" w:pos="9016"/>
            </w:tabs>
            <w:rPr>
              <w:del w:id="471" w:author="Andrew Instone-Cowie" w:date="2021-07-22T15:59:00Z"/>
              <w:noProof/>
              <w:lang w:val="en-GB" w:eastAsia="en-GB"/>
            </w:rPr>
          </w:pPr>
          <w:del w:id="472" w:author="Andrew Instone-Cowie" w:date="2021-07-22T15:59:00Z">
            <w:r w:rsidRPr="00C76C15" w:rsidDel="00C76C15">
              <w:rPr>
                <w:rStyle w:val="Hyperlink"/>
                <w:noProof/>
              </w:rPr>
              <w:delText>Schematic</w:delText>
            </w:r>
            <w:r w:rsidDel="00C76C15">
              <w:rPr>
                <w:noProof/>
                <w:webHidden/>
              </w:rPr>
              <w:tab/>
            </w:r>
            <w:r w:rsidR="00DF75D5" w:rsidDel="00C76C15">
              <w:rPr>
                <w:noProof/>
                <w:webHidden/>
              </w:rPr>
              <w:delText>38</w:delText>
            </w:r>
          </w:del>
        </w:p>
        <w:p w14:paraId="1A596CF5" w14:textId="6A32E34A" w:rsidR="00AE2D6A" w:rsidDel="00C76C15" w:rsidRDefault="00AE2D6A">
          <w:pPr>
            <w:pStyle w:val="TOC3"/>
            <w:tabs>
              <w:tab w:val="right" w:leader="dot" w:pos="9016"/>
            </w:tabs>
            <w:rPr>
              <w:del w:id="473" w:author="Andrew Instone-Cowie" w:date="2021-07-22T15:59:00Z"/>
              <w:noProof/>
              <w:lang w:val="en-GB" w:eastAsia="en-GB"/>
            </w:rPr>
          </w:pPr>
          <w:del w:id="474" w:author="Andrew Instone-Cowie" w:date="2021-07-22T15:59:00Z">
            <w:r w:rsidRPr="00C76C15" w:rsidDel="00C76C15">
              <w:rPr>
                <w:rStyle w:val="Hyperlink"/>
                <w:noProof/>
              </w:rPr>
              <w:delText>PCB Layout</w:delText>
            </w:r>
            <w:r w:rsidDel="00C76C15">
              <w:rPr>
                <w:noProof/>
                <w:webHidden/>
              </w:rPr>
              <w:tab/>
            </w:r>
            <w:r w:rsidR="00DF75D5" w:rsidDel="00C76C15">
              <w:rPr>
                <w:noProof/>
                <w:webHidden/>
              </w:rPr>
              <w:delText>39</w:delText>
            </w:r>
          </w:del>
        </w:p>
        <w:p w14:paraId="73B5AA26" w14:textId="72B0BD01" w:rsidR="00AE2D6A" w:rsidDel="00C76C15" w:rsidRDefault="00AE2D6A">
          <w:pPr>
            <w:pStyle w:val="TOC3"/>
            <w:tabs>
              <w:tab w:val="right" w:leader="dot" w:pos="9016"/>
            </w:tabs>
            <w:rPr>
              <w:del w:id="475" w:author="Andrew Instone-Cowie" w:date="2021-07-22T15:59:00Z"/>
              <w:noProof/>
              <w:lang w:val="en-GB" w:eastAsia="en-GB"/>
            </w:rPr>
          </w:pPr>
          <w:del w:id="476" w:author="Andrew Instone-Cowie" w:date="2021-07-22T15:59:00Z">
            <w:r w:rsidRPr="00C76C15" w:rsidDel="00C76C15">
              <w:rPr>
                <w:rStyle w:val="Hyperlink"/>
                <w:noProof/>
              </w:rPr>
              <w:delText>Construction</w:delText>
            </w:r>
            <w:r w:rsidDel="00C76C15">
              <w:rPr>
                <w:noProof/>
                <w:webHidden/>
              </w:rPr>
              <w:tab/>
            </w:r>
            <w:r w:rsidR="00DF75D5" w:rsidDel="00C76C15">
              <w:rPr>
                <w:noProof/>
                <w:webHidden/>
              </w:rPr>
              <w:delText>39</w:delText>
            </w:r>
          </w:del>
        </w:p>
        <w:p w14:paraId="1B4D6805" w14:textId="2D3CD403" w:rsidR="00AE2D6A" w:rsidDel="00C76C15" w:rsidRDefault="00AE2D6A">
          <w:pPr>
            <w:pStyle w:val="TOC3"/>
            <w:tabs>
              <w:tab w:val="right" w:leader="dot" w:pos="9016"/>
            </w:tabs>
            <w:rPr>
              <w:del w:id="477" w:author="Andrew Instone-Cowie" w:date="2021-07-22T15:59:00Z"/>
              <w:noProof/>
              <w:lang w:val="en-GB" w:eastAsia="en-GB"/>
            </w:rPr>
          </w:pPr>
          <w:del w:id="478" w:author="Andrew Instone-Cowie" w:date="2021-07-22T15:59:00Z">
            <w:r w:rsidRPr="00C76C15" w:rsidDel="00C76C15">
              <w:rPr>
                <w:rStyle w:val="Hyperlink"/>
                <w:noProof/>
              </w:rPr>
              <w:delText>Infra-Red Sensor</w:delText>
            </w:r>
            <w:r w:rsidDel="00C76C15">
              <w:rPr>
                <w:noProof/>
                <w:webHidden/>
              </w:rPr>
              <w:tab/>
            </w:r>
            <w:r w:rsidR="00DF75D5" w:rsidDel="00C76C15">
              <w:rPr>
                <w:noProof/>
                <w:webHidden/>
              </w:rPr>
              <w:delText>41</w:delText>
            </w:r>
          </w:del>
        </w:p>
        <w:p w14:paraId="039C572B" w14:textId="1CD56081" w:rsidR="00AE2D6A" w:rsidDel="00C76C15" w:rsidRDefault="00AE2D6A">
          <w:pPr>
            <w:pStyle w:val="TOC2"/>
            <w:tabs>
              <w:tab w:val="right" w:leader="dot" w:pos="9016"/>
            </w:tabs>
            <w:rPr>
              <w:del w:id="479" w:author="Andrew Instone-Cowie" w:date="2021-07-22T15:59:00Z"/>
              <w:rFonts w:eastAsiaTheme="minorEastAsia"/>
              <w:noProof/>
              <w:lang w:eastAsia="en-GB"/>
            </w:rPr>
          </w:pPr>
          <w:del w:id="480" w:author="Andrew Instone-Cowie" w:date="2021-07-22T15:59:00Z">
            <w:r w:rsidRPr="00C76C15" w:rsidDel="00C76C15">
              <w:rPr>
                <w:rStyle w:val="Hyperlink"/>
                <w:noProof/>
              </w:rPr>
              <w:delText>Enclosures</w:delText>
            </w:r>
            <w:r w:rsidDel="00C76C15">
              <w:rPr>
                <w:noProof/>
                <w:webHidden/>
              </w:rPr>
              <w:tab/>
            </w:r>
            <w:r w:rsidR="00DF75D5" w:rsidDel="00C76C15">
              <w:rPr>
                <w:noProof/>
                <w:webHidden/>
              </w:rPr>
              <w:delText>42</w:delText>
            </w:r>
          </w:del>
        </w:p>
        <w:p w14:paraId="1FC8CDD0" w14:textId="0ED3B1D7" w:rsidR="00AE2D6A" w:rsidDel="00C76C15" w:rsidRDefault="00AE2D6A">
          <w:pPr>
            <w:pStyle w:val="TOC3"/>
            <w:tabs>
              <w:tab w:val="right" w:leader="dot" w:pos="9016"/>
            </w:tabs>
            <w:rPr>
              <w:del w:id="481" w:author="Andrew Instone-Cowie" w:date="2021-07-22T15:59:00Z"/>
              <w:noProof/>
              <w:lang w:val="en-GB" w:eastAsia="en-GB"/>
            </w:rPr>
          </w:pPr>
          <w:del w:id="482" w:author="Andrew Instone-Cowie" w:date="2021-07-22T15:59:00Z">
            <w:r w:rsidRPr="00C76C15" w:rsidDel="00C76C15">
              <w:rPr>
                <w:rStyle w:val="Hyperlink"/>
                <w:noProof/>
              </w:rPr>
              <w:delText>Parts List</w:delText>
            </w:r>
            <w:r w:rsidDel="00C76C15">
              <w:rPr>
                <w:noProof/>
                <w:webHidden/>
              </w:rPr>
              <w:tab/>
            </w:r>
            <w:r w:rsidR="00DF75D5" w:rsidDel="00C76C15">
              <w:rPr>
                <w:noProof/>
                <w:webHidden/>
              </w:rPr>
              <w:delText>42</w:delText>
            </w:r>
          </w:del>
        </w:p>
        <w:p w14:paraId="758C5916" w14:textId="57583C9A" w:rsidR="00AE2D6A" w:rsidDel="00C76C15" w:rsidRDefault="00AE2D6A">
          <w:pPr>
            <w:pStyle w:val="TOC3"/>
            <w:tabs>
              <w:tab w:val="right" w:leader="dot" w:pos="9016"/>
            </w:tabs>
            <w:rPr>
              <w:del w:id="483" w:author="Andrew Instone-Cowie" w:date="2021-07-22T15:59:00Z"/>
              <w:noProof/>
              <w:lang w:val="en-GB" w:eastAsia="en-GB"/>
            </w:rPr>
          </w:pPr>
          <w:del w:id="484" w:author="Andrew Instone-Cowie" w:date="2021-07-22T15:59:00Z">
            <w:r w:rsidRPr="00C76C15" w:rsidDel="00C76C15">
              <w:rPr>
                <w:rStyle w:val="Hyperlink"/>
                <w:noProof/>
              </w:rPr>
              <w:delText>Simulator Interface &amp; Power Modules Enclosure</w:delText>
            </w:r>
            <w:r w:rsidDel="00C76C15">
              <w:rPr>
                <w:noProof/>
                <w:webHidden/>
              </w:rPr>
              <w:tab/>
            </w:r>
            <w:r w:rsidR="00DF75D5" w:rsidDel="00C76C15">
              <w:rPr>
                <w:noProof/>
                <w:webHidden/>
              </w:rPr>
              <w:delText>43</w:delText>
            </w:r>
          </w:del>
        </w:p>
        <w:p w14:paraId="2442877F" w14:textId="4BB2C999" w:rsidR="00AE2D6A" w:rsidDel="00C76C15" w:rsidRDefault="00AE2D6A">
          <w:pPr>
            <w:pStyle w:val="TOC3"/>
            <w:tabs>
              <w:tab w:val="right" w:leader="dot" w:pos="9016"/>
            </w:tabs>
            <w:rPr>
              <w:del w:id="485" w:author="Andrew Instone-Cowie" w:date="2021-07-22T15:59:00Z"/>
              <w:noProof/>
              <w:lang w:val="en-GB" w:eastAsia="en-GB"/>
            </w:rPr>
          </w:pPr>
          <w:del w:id="486" w:author="Andrew Instone-Cowie" w:date="2021-07-22T15:59:00Z">
            <w:r w:rsidRPr="00C76C15" w:rsidDel="00C76C15">
              <w:rPr>
                <w:rStyle w:val="Hyperlink"/>
                <w:noProof/>
              </w:rPr>
              <w:delText>Magneto-Resistive Sensor Module Enclosure</w:delText>
            </w:r>
            <w:r w:rsidDel="00C76C15">
              <w:rPr>
                <w:noProof/>
                <w:webHidden/>
              </w:rPr>
              <w:tab/>
            </w:r>
            <w:r w:rsidR="00DF75D5" w:rsidDel="00C76C15">
              <w:rPr>
                <w:noProof/>
                <w:webHidden/>
              </w:rPr>
              <w:delText>43</w:delText>
            </w:r>
          </w:del>
        </w:p>
        <w:p w14:paraId="2754D932" w14:textId="57AADD64" w:rsidR="00AE2D6A" w:rsidDel="00C76C15" w:rsidRDefault="00AE2D6A">
          <w:pPr>
            <w:pStyle w:val="TOC3"/>
            <w:tabs>
              <w:tab w:val="right" w:leader="dot" w:pos="9016"/>
            </w:tabs>
            <w:rPr>
              <w:del w:id="487" w:author="Andrew Instone-Cowie" w:date="2021-07-22T15:59:00Z"/>
              <w:noProof/>
              <w:lang w:val="en-GB" w:eastAsia="en-GB"/>
            </w:rPr>
          </w:pPr>
          <w:del w:id="488" w:author="Andrew Instone-Cowie" w:date="2021-07-22T15:59:00Z">
            <w:r w:rsidRPr="00C76C15" w:rsidDel="00C76C15">
              <w:rPr>
                <w:rStyle w:val="Hyperlink"/>
                <w:noProof/>
              </w:rPr>
              <w:delText>Infra-Red Sensor Module Enclosure</w:delText>
            </w:r>
            <w:r w:rsidDel="00C76C15">
              <w:rPr>
                <w:noProof/>
                <w:webHidden/>
              </w:rPr>
              <w:tab/>
            </w:r>
            <w:r w:rsidR="00DF75D5" w:rsidDel="00C76C15">
              <w:rPr>
                <w:noProof/>
                <w:webHidden/>
              </w:rPr>
              <w:delText>44</w:delText>
            </w:r>
          </w:del>
        </w:p>
        <w:p w14:paraId="7D1D26A1" w14:textId="73E0E118" w:rsidR="00AE2D6A" w:rsidDel="00C76C15" w:rsidRDefault="00AE2D6A">
          <w:pPr>
            <w:pStyle w:val="TOC3"/>
            <w:tabs>
              <w:tab w:val="right" w:leader="dot" w:pos="9016"/>
            </w:tabs>
            <w:rPr>
              <w:del w:id="489" w:author="Andrew Instone-Cowie" w:date="2021-07-22T15:59:00Z"/>
              <w:noProof/>
              <w:lang w:val="en-GB" w:eastAsia="en-GB"/>
            </w:rPr>
          </w:pPr>
          <w:del w:id="490" w:author="Andrew Instone-Cowie" w:date="2021-07-22T15:59:00Z">
            <w:r w:rsidRPr="00C76C15" w:rsidDel="00C76C15">
              <w:rPr>
                <w:rStyle w:val="Hyperlink"/>
                <w:noProof/>
              </w:rPr>
              <w:delText>PCB Mounting Hardware</w:delText>
            </w:r>
            <w:r w:rsidDel="00C76C15">
              <w:rPr>
                <w:noProof/>
                <w:webHidden/>
              </w:rPr>
              <w:tab/>
            </w:r>
            <w:r w:rsidR="00DF75D5" w:rsidDel="00C76C15">
              <w:rPr>
                <w:noProof/>
                <w:webHidden/>
              </w:rPr>
              <w:delText>44</w:delText>
            </w:r>
          </w:del>
        </w:p>
        <w:p w14:paraId="625FFC07" w14:textId="76349513" w:rsidR="00AE2D6A" w:rsidDel="00C76C15" w:rsidRDefault="00AE2D6A">
          <w:pPr>
            <w:pStyle w:val="TOC3"/>
            <w:tabs>
              <w:tab w:val="right" w:leader="dot" w:pos="9016"/>
            </w:tabs>
            <w:rPr>
              <w:del w:id="491" w:author="Andrew Instone-Cowie" w:date="2021-07-22T15:59:00Z"/>
              <w:noProof/>
              <w:lang w:val="en-GB" w:eastAsia="en-GB"/>
            </w:rPr>
          </w:pPr>
          <w:del w:id="492" w:author="Andrew Instone-Cowie" w:date="2021-07-22T15:59:00Z">
            <w:r w:rsidRPr="00C76C15" w:rsidDel="00C76C15">
              <w:rPr>
                <w:rStyle w:val="Hyperlink"/>
                <w:noProof/>
              </w:rPr>
              <w:delText>Grommets</w:delText>
            </w:r>
            <w:r w:rsidDel="00C76C15">
              <w:rPr>
                <w:noProof/>
                <w:webHidden/>
              </w:rPr>
              <w:tab/>
            </w:r>
            <w:r w:rsidR="00DF75D5" w:rsidDel="00C76C15">
              <w:rPr>
                <w:noProof/>
                <w:webHidden/>
              </w:rPr>
              <w:delText>45</w:delText>
            </w:r>
          </w:del>
        </w:p>
        <w:p w14:paraId="17547708" w14:textId="61F638FE" w:rsidR="00AE2D6A" w:rsidDel="00C76C15" w:rsidRDefault="00AE2D6A">
          <w:pPr>
            <w:pStyle w:val="TOC2"/>
            <w:tabs>
              <w:tab w:val="right" w:leader="dot" w:pos="9016"/>
            </w:tabs>
            <w:rPr>
              <w:del w:id="493" w:author="Andrew Instone-Cowie" w:date="2021-07-22T15:59:00Z"/>
              <w:rFonts w:eastAsiaTheme="minorEastAsia"/>
              <w:noProof/>
              <w:lang w:eastAsia="en-GB"/>
            </w:rPr>
          </w:pPr>
          <w:del w:id="494" w:author="Andrew Instone-Cowie" w:date="2021-07-22T15:59:00Z">
            <w:r w:rsidRPr="00C76C15" w:rsidDel="00C76C15">
              <w:rPr>
                <w:rStyle w:val="Hyperlink"/>
                <w:noProof/>
              </w:rPr>
              <w:delText>Completed Assemblies</w:delText>
            </w:r>
            <w:r w:rsidDel="00C76C15">
              <w:rPr>
                <w:noProof/>
                <w:webHidden/>
              </w:rPr>
              <w:tab/>
            </w:r>
            <w:r w:rsidR="00DF75D5" w:rsidDel="00C76C15">
              <w:rPr>
                <w:noProof/>
                <w:webHidden/>
              </w:rPr>
              <w:delText>46</w:delText>
            </w:r>
          </w:del>
        </w:p>
        <w:p w14:paraId="1E672342" w14:textId="7F6D90AC" w:rsidR="00AE2D6A" w:rsidDel="00C76C15" w:rsidRDefault="00AE2D6A">
          <w:pPr>
            <w:pStyle w:val="TOC3"/>
            <w:tabs>
              <w:tab w:val="right" w:leader="dot" w:pos="9016"/>
            </w:tabs>
            <w:rPr>
              <w:del w:id="495" w:author="Andrew Instone-Cowie" w:date="2021-07-22T15:59:00Z"/>
              <w:noProof/>
              <w:lang w:val="en-GB" w:eastAsia="en-GB"/>
            </w:rPr>
          </w:pPr>
          <w:del w:id="496" w:author="Andrew Instone-Cowie" w:date="2021-07-22T15:59:00Z">
            <w:r w:rsidRPr="00C76C15" w:rsidDel="00C76C15">
              <w:rPr>
                <w:rStyle w:val="Hyperlink"/>
                <w:noProof/>
              </w:rPr>
              <w:delText>Simulator Interface Module</w:delText>
            </w:r>
            <w:r w:rsidDel="00C76C15">
              <w:rPr>
                <w:noProof/>
                <w:webHidden/>
              </w:rPr>
              <w:tab/>
            </w:r>
            <w:r w:rsidR="00DF75D5" w:rsidDel="00C76C15">
              <w:rPr>
                <w:noProof/>
                <w:webHidden/>
              </w:rPr>
              <w:delText>46</w:delText>
            </w:r>
          </w:del>
        </w:p>
        <w:p w14:paraId="75C05B0A" w14:textId="0ED68455" w:rsidR="00AE2D6A" w:rsidDel="00C76C15" w:rsidRDefault="00AE2D6A">
          <w:pPr>
            <w:pStyle w:val="TOC3"/>
            <w:tabs>
              <w:tab w:val="right" w:leader="dot" w:pos="9016"/>
            </w:tabs>
            <w:rPr>
              <w:del w:id="497" w:author="Andrew Instone-Cowie" w:date="2021-07-22T15:59:00Z"/>
              <w:noProof/>
              <w:lang w:val="en-GB" w:eastAsia="en-GB"/>
            </w:rPr>
          </w:pPr>
          <w:del w:id="498" w:author="Andrew Instone-Cowie" w:date="2021-07-22T15:59:00Z">
            <w:r w:rsidRPr="00C76C15" w:rsidDel="00C76C15">
              <w:rPr>
                <w:rStyle w:val="Hyperlink"/>
                <w:noProof/>
              </w:rPr>
              <w:delText>Power Module</w:delText>
            </w:r>
            <w:r w:rsidDel="00C76C15">
              <w:rPr>
                <w:noProof/>
                <w:webHidden/>
              </w:rPr>
              <w:tab/>
            </w:r>
            <w:r w:rsidR="00DF75D5" w:rsidDel="00C76C15">
              <w:rPr>
                <w:noProof/>
                <w:webHidden/>
              </w:rPr>
              <w:delText>46</w:delText>
            </w:r>
          </w:del>
        </w:p>
        <w:p w14:paraId="6F717415" w14:textId="69A52137" w:rsidR="00AE2D6A" w:rsidDel="00C76C15" w:rsidRDefault="00AE2D6A">
          <w:pPr>
            <w:pStyle w:val="TOC3"/>
            <w:tabs>
              <w:tab w:val="right" w:leader="dot" w:pos="9016"/>
            </w:tabs>
            <w:rPr>
              <w:del w:id="499" w:author="Andrew Instone-Cowie" w:date="2021-07-22T15:59:00Z"/>
              <w:noProof/>
              <w:lang w:val="en-GB" w:eastAsia="en-GB"/>
            </w:rPr>
          </w:pPr>
          <w:del w:id="500" w:author="Andrew Instone-Cowie" w:date="2021-07-22T15:59:00Z">
            <w:r w:rsidRPr="00C76C15" w:rsidDel="00C76C15">
              <w:rPr>
                <w:rStyle w:val="Hyperlink"/>
                <w:noProof/>
              </w:rPr>
              <w:delText>Magneto-Resistive Sensor Module</w:delText>
            </w:r>
            <w:r w:rsidDel="00C76C15">
              <w:rPr>
                <w:noProof/>
                <w:webHidden/>
              </w:rPr>
              <w:tab/>
            </w:r>
            <w:r w:rsidR="00DF75D5" w:rsidDel="00C76C15">
              <w:rPr>
                <w:noProof/>
                <w:webHidden/>
              </w:rPr>
              <w:delText>47</w:delText>
            </w:r>
          </w:del>
        </w:p>
        <w:p w14:paraId="6E7F47BB" w14:textId="3699E602" w:rsidR="00AE2D6A" w:rsidDel="00C76C15" w:rsidRDefault="00AE2D6A">
          <w:pPr>
            <w:pStyle w:val="TOC3"/>
            <w:tabs>
              <w:tab w:val="right" w:leader="dot" w:pos="9016"/>
            </w:tabs>
            <w:rPr>
              <w:del w:id="501" w:author="Andrew Instone-Cowie" w:date="2021-07-22T15:59:00Z"/>
              <w:noProof/>
              <w:lang w:val="en-GB" w:eastAsia="en-GB"/>
            </w:rPr>
          </w:pPr>
          <w:del w:id="502" w:author="Andrew Instone-Cowie" w:date="2021-07-22T15:59:00Z">
            <w:r w:rsidRPr="00C76C15" w:rsidDel="00C76C15">
              <w:rPr>
                <w:rStyle w:val="Hyperlink"/>
                <w:noProof/>
              </w:rPr>
              <w:delText>Infra-Red Sensor Module</w:delText>
            </w:r>
            <w:r w:rsidDel="00C76C15">
              <w:rPr>
                <w:noProof/>
                <w:webHidden/>
              </w:rPr>
              <w:tab/>
            </w:r>
            <w:r w:rsidR="00DF75D5" w:rsidDel="00C76C15">
              <w:rPr>
                <w:noProof/>
                <w:webHidden/>
              </w:rPr>
              <w:delText>47</w:delText>
            </w:r>
          </w:del>
        </w:p>
        <w:p w14:paraId="23EFC5C0" w14:textId="3E3561B8" w:rsidR="00AE2D6A" w:rsidDel="00C76C15" w:rsidRDefault="00AE2D6A">
          <w:pPr>
            <w:pStyle w:val="TOC1"/>
            <w:tabs>
              <w:tab w:val="right" w:leader="dot" w:pos="9016"/>
            </w:tabs>
            <w:rPr>
              <w:del w:id="503" w:author="Andrew Instone-Cowie" w:date="2021-07-22T15:59:00Z"/>
              <w:rFonts w:eastAsiaTheme="minorEastAsia"/>
              <w:noProof/>
              <w:lang w:eastAsia="en-GB"/>
            </w:rPr>
          </w:pPr>
          <w:del w:id="504" w:author="Andrew Instone-Cowie" w:date="2021-07-22T15:59:00Z">
            <w:r w:rsidRPr="00C76C15" w:rsidDel="00C76C15">
              <w:rPr>
                <w:rStyle w:val="Hyperlink"/>
                <w:noProof/>
              </w:rPr>
              <w:delText>Firmware Upload</w:delText>
            </w:r>
            <w:r w:rsidDel="00C76C15">
              <w:rPr>
                <w:noProof/>
                <w:webHidden/>
              </w:rPr>
              <w:tab/>
            </w:r>
            <w:r w:rsidR="00DF75D5" w:rsidDel="00C76C15">
              <w:rPr>
                <w:noProof/>
                <w:webHidden/>
              </w:rPr>
              <w:delText>48</w:delText>
            </w:r>
          </w:del>
        </w:p>
        <w:p w14:paraId="4082111F" w14:textId="5BBAF652" w:rsidR="00AE2D6A" w:rsidDel="00C76C15" w:rsidRDefault="00AE2D6A">
          <w:pPr>
            <w:pStyle w:val="TOC2"/>
            <w:tabs>
              <w:tab w:val="right" w:leader="dot" w:pos="9016"/>
            </w:tabs>
            <w:rPr>
              <w:del w:id="505" w:author="Andrew Instone-Cowie" w:date="2021-07-22T15:59:00Z"/>
              <w:rFonts w:eastAsiaTheme="minorEastAsia"/>
              <w:noProof/>
              <w:lang w:eastAsia="en-GB"/>
            </w:rPr>
          </w:pPr>
          <w:del w:id="506" w:author="Andrew Instone-Cowie" w:date="2021-07-22T15:59:00Z">
            <w:r w:rsidRPr="00C76C15" w:rsidDel="00C76C15">
              <w:rPr>
                <w:rStyle w:val="Hyperlink"/>
                <w:noProof/>
              </w:rPr>
              <w:delText>Hardware Programmer Options</w:delText>
            </w:r>
            <w:r w:rsidDel="00C76C15">
              <w:rPr>
                <w:noProof/>
                <w:webHidden/>
              </w:rPr>
              <w:tab/>
            </w:r>
            <w:r w:rsidR="00DF75D5" w:rsidDel="00C76C15">
              <w:rPr>
                <w:noProof/>
                <w:webHidden/>
              </w:rPr>
              <w:delText>49</w:delText>
            </w:r>
          </w:del>
        </w:p>
        <w:p w14:paraId="58D798D8" w14:textId="0D40D682" w:rsidR="00AE2D6A" w:rsidDel="00C76C15" w:rsidRDefault="00AE2D6A">
          <w:pPr>
            <w:pStyle w:val="TOC2"/>
            <w:tabs>
              <w:tab w:val="right" w:leader="dot" w:pos="9016"/>
            </w:tabs>
            <w:rPr>
              <w:del w:id="507" w:author="Andrew Instone-Cowie" w:date="2021-07-22T15:59:00Z"/>
              <w:rFonts w:eastAsiaTheme="minorEastAsia"/>
              <w:noProof/>
              <w:lang w:eastAsia="en-GB"/>
            </w:rPr>
          </w:pPr>
          <w:del w:id="508" w:author="Andrew Instone-Cowie" w:date="2021-07-22T15:59:00Z">
            <w:r w:rsidRPr="00C76C15" w:rsidDel="00C76C15">
              <w:rPr>
                <w:rStyle w:val="Hyperlink"/>
                <w:noProof/>
              </w:rPr>
              <w:delText>Preparing the Environment</w:delText>
            </w:r>
            <w:r w:rsidDel="00C76C15">
              <w:rPr>
                <w:noProof/>
                <w:webHidden/>
              </w:rPr>
              <w:tab/>
            </w:r>
            <w:r w:rsidR="00DF75D5" w:rsidDel="00C76C15">
              <w:rPr>
                <w:noProof/>
                <w:webHidden/>
              </w:rPr>
              <w:delText>50</w:delText>
            </w:r>
          </w:del>
        </w:p>
        <w:p w14:paraId="620F745A" w14:textId="4119C392" w:rsidR="00AE2D6A" w:rsidDel="00C76C15" w:rsidRDefault="00AE2D6A">
          <w:pPr>
            <w:pStyle w:val="TOC2"/>
            <w:tabs>
              <w:tab w:val="right" w:leader="dot" w:pos="9016"/>
            </w:tabs>
            <w:rPr>
              <w:del w:id="509" w:author="Andrew Instone-Cowie" w:date="2021-07-22T15:59:00Z"/>
              <w:rFonts w:eastAsiaTheme="minorEastAsia"/>
              <w:noProof/>
              <w:lang w:eastAsia="en-GB"/>
            </w:rPr>
          </w:pPr>
          <w:del w:id="510" w:author="Andrew Instone-Cowie" w:date="2021-07-22T15:59:00Z">
            <w:r w:rsidRPr="00C76C15" w:rsidDel="00C76C15">
              <w:rPr>
                <w:rStyle w:val="Hyperlink"/>
                <w:noProof/>
              </w:rPr>
              <w:delText>Preparing the Programmer</w:delText>
            </w:r>
            <w:r w:rsidDel="00C76C15">
              <w:rPr>
                <w:noProof/>
                <w:webHidden/>
              </w:rPr>
              <w:tab/>
            </w:r>
            <w:r w:rsidR="00DF75D5" w:rsidDel="00C76C15">
              <w:rPr>
                <w:noProof/>
                <w:webHidden/>
              </w:rPr>
              <w:delText>53</w:delText>
            </w:r>
          </w:del>
        </w:p>
        <w:p w14:paraId="05EF9164" w14:textId="3DCCDDFC" w:rsidR="00AE2D6A" w:rsidDel="00C76C15" w:rsidRDefault="00AE2D6A">
          <w:pPr>
            <w:pStyle w:val="TOC2"/>
            <w:tabs>
              <w:tab w:val="right" w:leader="dot" w:pos="9016"/>
            </w:tabs>
            <w:rPr>
              <w:del w:id="511" w:author="Andrew Instone-Cowie" w:date="2021-07-22T15:59:00Z"/>
              <w:rFonts w:eastAsiaTheme="minorEastAsia"/>
              <w:noProof/>
              <w:lang w:eastAsia="en-GB"/>
            </w:rPr>
          </w:pPr>
          <w:del w:id="512" w:author="Andrew Instone-Cowie" w:date="2021-07-22T15:59:00Z">
            <w:r w:rsidRPr="00C76C15" w:rsidDel="00C76C15">
              <w:rPr>
                <w:rStyle w:val="Hyperlink"/>
                <w:noProof/>
              </w:rPr>
              <w:delText>Setting the Fuses</w:delText>
            </w:r>
            <w:r w:rsidDel="00C76C15">
              <w:rPr>
                <w:noProof/>
                <w:webHidden/>
              </w:rPr>
              <w:tab/>
            </w:r>
            <w:r w:rsidR="00DF75D5" w:rsidDel="00C76C15">
              <w:rPr>
                <w:noProof/>
                <w:webHidden/>
              </w:rPr>
              <w:delText>57</w:delText>
            </w:r>
          </w:del>
        </w:p>
        <w:p w14:paraId="52A963FF" w14:textId="7B28C37A" w:rsidR="00AE2D6A" w:rsidDel="00C76C15" w:rsidRDefault="00AE2D6A">
          <w:pPr>
            <w:pStyle w:val="TOC2"/>
            <w:tabs>
              <w:tab w:val="right" w:leader="dot" w:pos="9016"/>
            </w:tabs>
            <w:rPr>
              <w:del w:id="513" w:author="Andrew Instone-Cowie" w:date="2021-07-22T15:59:00Z"/>
              <w:rFonts w:eastAsiaTheme="minorEastAsia"/>
              <w:noProof/>
              <w:lang w:eastAsia="en-GB"/>
            </w:rPr>
          </w:pPr>
          <w:del w:id="514" w:author="Andrew Instone-Cowie" w:date="2021-07-22T15:59:00Z">
            <w:r w:rsidRPr="00C76C15" w:rsidDel="00C76C15">
              <w:rPr>
                <w:rStyle w:val="Hyperlink"/>
                <w:noProof/>
              </w:rPr>
              <w:delText>Firmware Upload</w:delText>
            </w:r>
            <w:r w:rsidDel="00C76C15">
              <w:rPr>
                <w:noProof/>
                <w:webHidden/>
              </w:rPr>
              <w:tab/>
            </w:r>
            <w:r w:rsidR="00DF75D5" w:rsidDel="00C76C15">
              <w:rPr>
                <w:noProof/>
                <w:webHidden/>
              </w:rPr>
              <w:delText>62</w:delText>
            </w:r>
          </w:del>
        </w:p>
        <w:p w14:paraId="476E1018" w14:textId="6C7A3F0B" w:rsidR="00AE2D6A" w:rsidDel="00C76C15" w:rsidRDefault="00AE2D6A">
          <w:pPr>
            <w:pStyle w:val="TOC1"/>
            <w:tabs>
              <w:tab w:val="right" w:leader="dot" w:pos="9016"/>
            </w:tabs>
            <w:rPr>
              <w:del w:id="515" w:author="Andrew Instone-Cowie" w:date="2021-07-22T15:59:00Z"/>
              <w:rFonts w:eastAsiaTheme="minorEastAsia"/>
              <w:noProof/>
              <w:lang w:eastAsia="en-GB"/>
            </w:rPr>
          </w:pPr>
          <w:del w:id="516" w:author="Andrew Instone-Cowie" w:date="2021-07-22T15:59:00Z">
            <w:r w:rsidRPr="00C76C15" w:rsidDel="00C76C15">
              <w:rPr>
                <w:rStyle w:val="Hyperlink"/>
                <w:noProof/>
              </w:rPr>
              <w:delText>Simulator Installation</w:delText>
            </w:r>
            <w:r w:rsidDel="00C76C15">
              <w:rPr>
                <w:noProof/>
                <w:webHidden/>
              </w:rPr>
              <w:tab/>
            </w:r>
            <w:r w:rsidR="00DF75D5" w:rsidDel="00C76C15">
              <w:rPr>
                <w:noProof/>
                <w:webHidden/>
              </w:rPr>
              <w:delText>64</w:delText>
            </w:r>
          </w:del>
        </w:p>
        <w:p w14:paraId="646C361E" w14:textId="681341D5" w:rsidR="00AE2D6A" w:rsidDel="00C76C15" w:rsidRDefault="00AE2D6A">
          <w:pPr>
            <w:pStyle w:val="TOC2"/>
            <w:tabs>
              <w:tab w:val="right" w:leader="dot" w:pos="9016"/>
            </w:tabs>
            <w:rPr>
              <w:del w:id="517" w:author="Andrew Instone-Cowie" w:date="2021-07-22T15:59:00Z"/>
              <w:rFonts w:eastAsiaTheme="minorEastAsia"/>
              <w:noProof/>
              <w:lang w:eastAsia="en-GB"/>
            </w:rPr>
          </w:pPr>
          <w:del w:id="518" w:author="Andrew Instone-Cowie" w:date="2021-07-22T15:59:00Z">
            <w:r w:rsidRPr="00C76C15" w:rsidDel="00C76C15">
              <w:rPr>
                <w:rStyle w:val="Hyperlink"/>
                <w:noProof/>
              </w:rPr>
              <w:delText>Simulator Interface Module</w:delText>
            </w:r>
            <w:r w:rsidDel="00C76C15">
              <w:rPr>
                <w:noProof/>
                <w:webHidden/>
              </w:rPr>
              <w:tab/>
            </w:r>
            <w:r w:rsidR="00DF75D5" w:rsidDel="00C76C15">
              <w:rPr>
                <w:noProof/>
                <w:webHidden/>
              </w:rPr>
              <w:delText>64</w:delText>
            </w:r>
          </w:del>
        </w:p>
        <w:p w14:paraId="26650F17" w14:textId="62A2C866" w:rsidR="00AE2D6A" w:rsidDel="00C76C15" w:rsidRDefault="00AE2D6A">
          <w:pPr>
            <w:pStyle w:val="TOC2"/>
            <w:tabs>
              <w:tab w:val="right" w:leader="dot" w:pos="9016"/>
            </w:tabs>
            <w:rPr>
              <w:del w:id="519" w:author="Andrew Instone-Cowie" w:date="2021-07-22T15:59:00Z"/>
              <w:rFonts w:eastAsiaTheme="minorEastAsia"/>
              <w:noProof/>
              <w:lang w:eastAsia="en-GB"/>
            </w:rPr>
          </w:pPr>
          <w:del w:id="520" w:author="Andrew Instone-Cowie" w:date="2021-07-22T15:59:00Z">
            <w:r w:rsidRPr="00C76C15" w:rsidDel="00C76C15">
              <w:rPr>
                <w:rStyle w:val="Hyperlink"/>
                <w:noProof/>
              </w:rPr>
              <w:delText>Power Module</w:delText>
            </w:r>
            <w:r w:rsidDel="00C76C15">
              <w:rPr>
                <w:noProof/>
                <w:webHidden/>
              </w:rPr>
              <w:tab/>
            </w:r>
            <w:r w:rsidR="00DF75D5" w:rsidDel="00C76C15">
              <w:rPr>
                <w:noProof/>
                <w:webHidden/>
              </w:rPr>
              <w:delText>65</w:delText>
            </w:r>
          </w:del>
        </w:p>
        <w:p w14:paraId="0E00B84E" w14:textId="1C88E935" w:rsidR="00AE2D6A" w:rsidDel="00C76C15" w:rsidRDefault="00AE2D6A">
          <w:pPr>
            <w:pStyle w:val="TOC3"/>
            <w:tabs>
              <w:tab w:val="right" w:leader="dot" w:pos="9016"/>
            </w:tabs>
            <w:rPr>
              <w:del w:id="521" w:author="Andrew Instone-Cowie" w:date="2021-07-22T15:59:00Z"/>
              <w:noProof/>
              <w:lang w:val="en-GB" w:eastAsia="en-GB"/>
            </w:rPr>
          </w:pPr>
          <w:del w:id="522" w:author="Andrew Instone-Cowie" w:date="2021-07-22T15:59:00Z">
            <w:r w:rsidRPr="00C76C15" w:rsidDel="00C76C15">
              <w:rPr>
                <w:rStyle w:val="Hyperlink"/>
                <w:noProof/>
              </w:rPr>
              <w:delText>Power Supply</w:delText>
            </w:r>
            <w:r w:rsidDel="00C76C15">
              <w:rPr>
                <w:noProof/>
                <w:webHidden/>
              </w:rPr>
              <w:tab/>
            </w:r>
            <w:r w:rsidR="00DF75D5" w:rsidDel="00C76C15">
              <w:rPr>
                <w:noProof/>
                <w:webHidden/>
              </w:rPr>
              <w:delText>65</w:delText>
            </w:r>
          </w:del>
        </w:p>
        <w:p w14:paraId="4CAB3EBC" w14:textId="08A746D7" w:rsidR="00AE2D6A" w:rsidDel="00C76C15" w:rsidRDefault="00AE2D6A">
          <w:pPr>
            <w:pStyle w:val="TOC2"/>
            <w:tabs>
              <w:tab w:val="right" w:leader="dot" w:pos="9016"/>
            </w:tabs>
            <w:rPr>
              <w:del w:id="523" w:author="Andrew Instone-Cowie" w:date="2021-07-22T15:59:00Z"/>
              <w:rFonts w:eastAsiaTheme="minorEastAsia"/>
              <w:noProof/>
              <w:lang w:eastAsia="en-GB"/>
            </w:rPr>
          </w:pPr>
          <w:del w:id="524" w:author="Andrew Instone-Cowie" w:date="2021-07-22T15:59:00Z">
            <w:r w:rsidRPr="00C76C15" w:rsidDel="00C76C15">
              <w:rPr>
                <w:rStyle w:val="Hyperlink"/>
                <w:noProof/>
              </w:rPr>
              <w:delText>Sensor Module Mounting</w:delText>
            </w:r>
            <w:r w:rsidDel="00C76C15">
              <w:rPr>
                <w:noProof/>
                <w:webHidden/>
              </w:rPr>
              <w:tab/>
            </w:r>
            <w:r w:rsidR="00DF75D5" w:rsidDel="00C76C15">
              <w:rPr>
                <w:noProof/>
                <w:webHidden/>
              </w:rPr>
              <w:delText>65</w:delText>
            </w:r>
          </w:del>
        </w:p>
        <w:p w14:paraId="60928730" w14:textId="06617602" w:rsidR="00AE2D6A" w:rsidDel="00C76C15" w:rsidRDefault="00AE2D6A">
          <w:pPr>
            <w:pStyle w:val="TOC2"/>
            <w:tabs>
              <w:tab w:val="right" w:leader="dot" w:pos="9016"/>
            </w:tabs>
            <w:rPr>
              <w:del w:id="525" w:author="Andrew Instone-Cowie" w:date="2021-07-22T15:59:00Z"/>
              <w:rFonts w:eastAsiaTheme="minorEastAsia"/>
              <w:noProof/>
              <w:lang w:eastAsia="en-GB"/>
            </w:rPr>
          </w:pPr>
          <w:del w:id="526" w:author="Andrew Instone-Cowie" w:date="2021-07-22T15:59:00Z">
            <w:r w:rsidRPr="00C76C15" w:rsidDel="00C76C15">
              <w:rPr>
                <w:rStyle w:val="Hyperlink"/>
                <w:noProof/>
              </w:rPr>
              <w:delText>Magnet Mounting</w:delText>
            </w:r>
            <w:r w:rsidDel="00C76C15">
              <w:rPr>
                <w:noProof/>
                <w:webHidden/>
              </w:rPr>
              <w:tab/>
            </w:r>
            <w:r w:rsidR="00DF75D5" w:rsidDel="00C76C15">
              <w:rPr>
                <w:noProof/>
                <w:webHidden/>
              </w:rPr>
              <w:delText>67</w:delText>
            </w:r>
          </w:del>
        </w:p>
        <w:p w14:paraId="705934EB" w14:textId="4DF6838A" w:rsidR="00AE2D6A" w:rsidDel="00C76C15" w:rsidRDefault="00AE2D6A">
          <w:pPr>
            <w:pStyle w:val="TOC2"/>
            <w:tabs>
              <w:tab w:val="right" w:leader="dot" w:pos="9016"/>
            </w:tabs>
            <w:rPr>
              <w:del w:id="527" w:author="Andrew Instone-Cowie" w:date="2021-07-22T15:59:00Z"/>
              <w:rFonts w:eastAsiaTheme="minorEastAsia"/>
              <w:noProof/>
              <w:lang w:eastAsia="en-GB"/>
            </w:rPr>
          </w:pPr>
          <w:del w:id="528" w:author="Andrew Instone-Cowie" w:date="2021-07-22T15:59:00Z">
            <w:r w:rsidRPr="00C76C15" w:rsidDel="00C76C15">
              <w:rPr>
                <w:rStyle w:val="Hyperlink"/>
                <w:noProof/>
              </w:rPr>
              <w:delText>Infra-Red Sensors</w:delText>
            </w:r>
            <w:r w:rsidDel="00C76C15">
              <w:rPr>
                <w:noProof/>
                <w:webHidden/>
              </w:rPr>
              <w:tab/>
            </w:r>
            <w:r w:rsidR="00DF75D5" w:rsidDel="00C76C15">
              <w:rPr>
                <w:noProof/>
                <w:webHidden/>
              </w:rPr>
              <w:delText>69</w:delText>
            </w:r>
          </w:del>
        </w:p>
        <w:p w14:paraId="29501E92" w14:textId="151B7988" w:rsidR="00AE2D6A" w:rsidDel="00C76C15" w:rsidRDefault="00AE2D6A">
          <w:pPr>
            <w:pStyle w:val="TOC3"/>
            <w:tabs>
              <w:tab w:val="right" w:leader="dot" w:pos="9016"/>
            </w:tabs>
            <w:rPr>
              <w:del w:id="529" w:author="Andrew Instone-Cowie" w:date="2021-07-22T15:59:00Z"/>
              <w:noProof/>
              <w:lang w:val="en-GB" w:eastAsia="en-GB"/>
            </w:rPr>
          </w:pPr>
          <w:del w:id="530" w:author="Andrew Instone-Cowie" w:date="2021-07-22T15:59:00Z">
            <w:r w:rsidRPr="00C76C15" w:rsidDel="00C76C15">
              <w:rPr>
                <w:rStyle w:val="Hyperlink"/>
                <w:noProof/>
              </w:rPr>
              <w:delText>Reflector</w:delText>
            </w:r>
            <w:r w:rsidDel="00C76C15">
              <w:rPr>
                <w:noProof/>
                <w:webHidden/>
              </w:rPr>
              <w:tab/>
            </w:r>
            <w:r w:rsidR="00DF75D5" w:rsidDel="00C76C15">
              <w:rPr>
                <w:noProof/>
                <w:webHidden/>
              </w:rPr>
              <w:delText>69</w:delText>
            </w:r>
          </w:del>
        </w:p>
        <w:p w14:paraId="01B1A2FB" w14:textId="34C6286F" w:rsidR="00AE2D6A" w:rsidDel="00C76C15" w:rsidRDefault="00AE2D6A">
          <w:pPr>
            <w:pStyle w:val="TOC3"/>
            <w:tabs>
              <w:tab w:val="right" w:leader="dot" w:pos="9016"/>
            </w:tabs>
            <w:rPr>
              <w:del w:id="531" w:author="Andrew Instone-Cowie" w:date="2021-07-22T15:59:00Z"/>
              <w:noProof/>
              <w:lang w:val="en-GB" w:eastAsia="en-GB"/>
            </w:rPr>
          </w:pPr>
          <w:del w:id="532" w:author="Andrew Instone-Cowie" w:date="2021-07-22T15:59:00Z">
            <w:r w:rsidRPr="00C76C15" w:rsidDel="00C76C15">
              <w:rPr>
                <w:rStyle w:val="Hyperlink"/>
                <w:noProof/>
              </w:rPr>
              <w:delText>Calibration</w:delText>
            </w:r>
            <w:r w:rsidDel="00C76C15">
              <w:rPr>
                <w:noProof/>
                <w:webHidden/>
              </w:rPr>
              <w:tab/>
            </w:r>
            <w:r w:rsidR="00DF75D5" w:rsidDel="00C76C15">
              <w:rPr>
                <w:noProof/>
                <w:webHidden/>
              </w:rPr>
              <w:delText>69</w:delText>
            </w:r>
          </w:del>
        </w:p>
        <w:p w14:paraId="16C625CB" w14:textId="38AFA36E" w:rsidR="00AE2D6A" w:rsidDel="00C76C15" w:rsidRDefault="00AE2D6A">
          <w:pPr>
            <w:pStyle w:val="TOC2"/>
            <w:tabs>
              <w:tab w:val="right" w:leader="dot" w:pos="9016"/>
            </w:tabs>
            <w:rPr>
              <w:del w:id="533" w:author="Andrew Instone-Cowie" w:date="2021-07-22T15:59:00Z"/>
              <w:rFonts w:eastAsiaTheme="minorEastAsia"/>
              <w:noProof/>
              <w:lang w:eastAsia="en-GB"/>
            </w:rPr>
          </w:pPr>
          <w:del w:id="534" w:author="Andrew Instone-Cowie" w:date="2021-07-22T15:59:00Z">
            <w:r w:rsidRPr="00C76C15" w:rsidDel="00C76C15">
              <w:rPr>
                <w:rStyle w:val="Hyperlink"/>
                <w:noProof/>
              </w:rPr>
              <w:delText>Cabling</w:delText>
            </w:r>
            <w:r w:rsidDel="00C76C15">
              <w:rPr>
                <w:noProof/>
                <w:webHidden/>
              </w:rPr>
              <w:tab/>
            </w:r>
            <w:r w:rsidR="00DF75D5" w:rsidDel="00C76C15">
              <w:rPr>
                <w:noProof/>
                <w:webHidden/>
              </w:rPr>
              <w:delText>70</w:delText>
            </w:r>
          </w:del>
        </w:p>
        <w:p w14:paraId="4AA48F79" w14:textId="66153761" w:rsidR="00AE2D6A" w:rsidDel="00C76C15" w:rsidRDefault="00AE2D6A">
          <w:pPr>
            <w:pStyle w:val="TOC3"/>
            <w:tabs>
              <w:tab w:val="right" w:leader="dot" w:pos="9016"/>
            </w:tabs>
            <w:rPr>
              <w:del w:id="535" w:author="Andrew Instone-Cowie" w:date="2021-07-22T15:59:00Z"/>
              <w:noProof/>
              <w:lang w:val="en-GB" w:eastAsia="en-GB"/>
            </w:rPr>
          </w:pPr>
          <w:del w:id="536" w:author="Andrew Instone-Cowie" w:date="2021-07-22T15:59:00Z">
            <w:r w:rsidRPr="00C76C15" w:rsidDel="00C76C15">
              <w:rPr>
                <w:rStyle w:val="Hyperlink"/>
                <w:noProof/>
              </w:rPr>
              <w:delText>Power/Data Cable</w:delText>
            </w:r>
            <w:r w:rsidDel="00C76C15">
              <w:rPr>
                <w:noProof/>
                <w:webHidden/>
              </w:rPr>
              <w:tab/>
            </w:r>
            <w:r w:rsidR="00DF75D5" w:rsidDel="00C76C15">
              <w:rPr>
                <w:noProof/>
                <w:webHidden/>
              </w:rPr>
              <w:delText>70</w:delText>
            </w:r>
          </w:del>
        </w:p>
        <w:p w14:paraId="262104AD" w14:textId="6C115A61" w:rsidR="00AE2D6A" w:rsidDel="00C76C15" w:rsidRDefault="00AE2D6A">
          <w:pPr>
            <w:pStyle w:val="TOC3"/>
            <w:tabs>
              <w:tab w:val="right" w:leader="dot" w:pos="9016"/>
            </w:tabs>
            <w:rPr>
              <w:del w:id="537" w:author="Andrew Instone-Cowie" w:date="2021-07-22T15:59:00Z"/>
              <w:noProof/>
              <w:lang w:val="en-GB" w:eastAsia="en-GB"/>
            </w:rPr>
          </w:pPr>
          <w:del w:id="538" w:author="Andrew Instone-Cowie" w:date="2021-07-22T15:59:00Z">
            <w:r w:rsidRPr="00C76C15" w:rsidDel="00C76C15">
              <w:rPr>
                <w:rStyle w:val="Hyperlink"/>
                <w:noProof/>
              </w:rPr>
              <w:delText>Sensor Cables</w:delText>
            </w:r>
            <w:r w:rsidDel="00C76C15">
              <w:rPr>
                <w:noProof/>
                <w:webHidden/>
              </w:rPr>
              <w:tab/>
            </w:r>
            <w:r w:rsidR="00DF75D5" w:rsidDel="00C76C15">
              <w:rPr>
                <w:noProof/>
                <w:webHidden/>
              </w:rPr>
              <w:delText>70</w:delText>
            </w:r>
          </w:del>
        </w:p>
        <w:p w14:paraId="5BBD3404" w14:textId="3CCE54F8" w:rsidR="00AE2D6A" w:rsidDel="00C76C15" w:rsidRDefault="00AE2D6A">
          <w:pPr>
            <w:pStyle w:val="TOC3"/>
            <w:tabs>
              <w:tab w:val="right" w:leader="dot" w:pos="9016"/>
            </w:tabs>
            <w:rPr>
              <w:del w:id="539" w:author="Andrew Instone-Cowie" w:date="2021-07-22T15:59:00Z"/>
              <w:noProof/>
              <w:lang w:val="en-GB" w:eastAsia="en-GB"/>
            </w:rPr>
          </w:pPr>
          <w:del w:id="540" w:author="Andrew Instone-Cowie" w:date="2021-07-22T15:59:00Z">
            <w:r w:rsidRPr="00C76C15" w:rsidDel="00C76C15">
              <w:rPr>
                <w:rStyle w:val="Hyperlink"/>
                <w:noProof/>
              </w:rPr>
              <w:delText>Computer Connection</w:delText>
            </w:r>
            <w:r w:rsidDel="00C76C15">
              <w:rPr>
                <w:noProof/>
                <w:webHidden/>
              </w:rPr>
              <w:tab/>
            </w:r>
            <w:r w:rsidR="00DF75D5" w:rsidDel="00C76C15">
              <w:rPr>
                <w:noProof/>
                <w:webHidden/>
              </w:rPr>
              <w:delText>71</w:delText>
            </w:r>
          </w:del>
        </w:p>
        <w:p w14:paraId="04816F20" w14:textId="2F61A84D" w:rsidR="00AE2D6A" w:rsidDel="00C76C15" w:rsidRDefault="00AE2D6A">
          <w:pPr>
            <w:pStyle w:val="TOC1"/>
            <w:tabs>
              <w:tab w:val="right" w:leader="dot" w:pos="9016"/>
            </w:tabs>
            <w:rPr>
              <w:del w:id="541" w:author="Andrew Instone-Cowie" w:date="2021-07-22T15:59:00Z"/>
              <w:rFonts w:eastAsiaTheme="minorEastAsia"/>
              <w:noProof/>
              <w:lang w:eastAsia="en-GB"/>
            </w:rPr>
          </w:pPr>
          <w:del w:id="542" w:author="Andrew Instone-Cowie" w:date="2021-07-22T15:59:00Z">
            <w:r w:rsidRPr="00C76C15" w:rsidDel="00C76C15">
              <w:rPr>
                <w:rStyle w:val="Hyperlink"/>
                <w:noProof/>
              </w:rPr>
              <w:delText>Interface Module Setup</w:delText>
            </w:r>
            <w:r w:rsidDel="00C76C15">
              <w:rPr>
                <w:noProof/>
                <w:webHidden/>
              </w:rPr>
              <w:tab/>
            </w:r>
            <w:r w:rsidR="00DF75D5" w:rsidDel="00C76C15">
              <w:rPr>
                <w:noProof/>
                <w:webHidden/>
              </w:rPr>
              <w:delText>73</w:delText>
            </w:r>
          </w:del>
        </w:p>
        <w:p w14:paraId="7490C0CA" w14:textId="57EF79EF" w:rsidR="00AE2D6A" w:rsidDel="00C76C15" w:rsidRDefault="00AE2D6A">
          <w:pPr>
            <w:pStyle w:val="TOC2"/>
            <w:tabs>
              <w:tab w:val="right" w:leader="dot" w:pos="9016"/>
            </w:tabs>
            <w:rPr>
              <w:del w:id="543" w:author="Andrew Instone-Cowie" w:date="2021-07-22T15:59:00Z"/>
              <w:rFonts w:eastAsiaTheme="minorEastAsia"/>
              <w:noProof/>
              <w:lang w:eastAsia="en-GB"/>
            </w:rPr>
          </w:pPr>
          <w:del w:id="544" w:author="Andrew Instone-Cowie" w:date="2021-07-22T15:59:00Z">
            <w:r w:rsidRPr="00C76C15" w:rsidDel="00C76C15">
              <w:rPr>
                <w:rStyle w:val="Hyperlink"/>
                <w:noProof/>
              </w:rPr>
              <w:delText>Connecting to the Interface Module</w:delText>
            </w:r>
            <w:r w:rsidDel="00C76C15">
              <w:rPr>
                <w:noProof/>
                <w:webHidden/>
              </w:rPr>
              <w:tab/>
            </w:r>
            <w:r w:rsidR="00DF75D5" w:rsidDel="00C76C15">
              <w:rPr>
                <w:noProof/>
                <w:webHidden/>
              </w:rPr>
              <w:delText>73</w:delText>
            </w:r>
          </w:del>
        </w:p>
        <w:p w14:paraId="7040FEFD" w14:textId="26EDE4BD" w:rsidR="00AE2D6A" w:rsidDel="00C76C15" w:rsidRDefault="00AE2D6A">
          <w:pPr>
            <w:pStyle w:val="TOC2"/>
            <w:tabs>
              <w:tab w:val="right" w:leader="dot" w:pos="9016"/>
            </w:tabs>
            <w:rPr>
              <w:del w:id="545" w:author="Andrew Instone-Cowie" w:date="2021-07-22T15:59:00Z"/>
              <w:rFonts w:eastAsiaTheme="minorEastAsia"/>
              <w:noProof/>
              <w:lang w:eastAsia="en-GB"/>
            </w:rPr>
          </w:pPr>
          <w:del w:id="546" w:author="Andrew Instone-Cowie" w:date="2021-07-22T15:59:00Z">
            <w:r w:rsidRPr="00C76C15" w:rsidDel="00C76C15">
              <w:rPr>
                <w:rStyle w:val="Hyperlink"/>
                <w:noProof/>
              </w:rPr>
              <w:delText>Worked Example</w:delText>
            </w:r>
            <w:r w:rsidDel="00C76C15">
              <w:rPr>
                <w:noProof/>
                <w:webHidden/>
              </w:rPr>
              <w:tab/>
            </w:r>
            <w:r w:rsidR="00DF75D5" w:rsidDel="00C76C15">
              <w:rPr>
                <w:noProof/>
                <w:webHidden/>
              </w:rPr>
              <w:delText>74</w:delText>
            </w:r>
          </w:del>
        </w:p>
        <w:p w14:paraId="088328A0" w14:textId="30E0616A" w:rsidR="00AE2D6A" w:rsidDel="00C76C15" w:rsidRDefault="00AE2D6A">
          <w:pPr>
            <w:pStyle w:val="TOC3"/>
            <w:tabs>
              <w:tab w:val="right" w:leader="dot" w:pos="9016"/>
            </w:tabs>
            <w:rPr>
              <w:del w:id="547" w:author="Andrew Instone-Cowie" w:date="2021-07-22T15:59:00Z"/>
              <w:noProof/>
              <w:lang w:val="en-GB" w:eastAsia="en-GB"/>
            </w:rPr>
          </w:pPr>
          <w:del w:id="548" w:author="Andrew Instone-Cowie" w:date="2021-07-22T15:59:00Z">
            <w:r w:rsidRPr="00C76C15" w:rsidDel="00C76C15">
              <w:rPr>
                <w:rStyle w:val="Hyperlink"/>
                <w:noProof/>
              </w:rPr>
              <w:delText>Sensor Channels</w:delText>
            </w:r>
            <w:r w:rsidDel="00C76C15">
              <w:rPr>
                <w:noProof/>
                <w:webHidden/>
              </w:rPr>
              <w:tab/>
            </w:r>
            <w:r w:rsidR="00DF75D5" w:rsidDel="00C76C15">
              <w:rPr>
                <w:noProof/>
                <w:webHidden/>
              </w:rPr>
              <w:delText>74</w:delText>
            </w:r>
          </w:del>
        </w:p>
        <w:p w14:paraId="2ABA2737" w14:textId="61DF443E" w:rsidR="00AE2D6A" w:rsidDel="00C76C15" w:rsidRDefault="00AE2D6A">
          <w:pPr>
            <w:pStyle w:val="TOC3"/>
            <w:tabs>
              <w:tab w:val="right" w:leader="dot" w:pos="9016"/>
            </w:tabs>
            <w:rPr>
              <w:del w:id="549" w:author="Andrew Instone-Cowie" w:date="2021-07-22T15:59:00Z"/>
              <w:noProof/>
              <w:lang w:val="en-GB" w:eastAsia="en-GB"/>
            </w:rPr>
          </w:pPr>
          <w:del w:id="550" w:author="Andrew Instone-Cowie" w:date="2021-07-22T15:59:00Z">
            <w:r w:rsidRPr="00C76C15" w:rsidDel="00C76C15">
              <w:rPr>
                <w:rStyle w:val="Hyperlink"/>
                <w:noProof/>
              </w:rPr>
              <w:delText>Example Installation</w:delText>
            </w:r>
            <w:r w:rsidDel="00C76C15">
              <w:rPr>
                <w:noProof/>
                <w:webHidden/>
              </w:rPr>
              <w:tab/>
            </w:r>
            <w:r w:rsidR="00DF75D5" w:rsidDel="00C76C15">
              <w:rPr>
                <w:noProof/>
                <w:webHidden/>
              </w:rPr>
              <w:delText>76</w:delText>
            </w:r>
          </w:del>
        </w:p>
        <w:p w14:paraId="427F3F73" w14:textId="146C3874" w:rsidR="00AE2D6A" w:rsidDel="00C76C15" w:rsidRDefault="00AE2D6A">
          <w:pPr>
            <w:pStyle w:val="TOC3"/>
            <w:tabs>
              <w:tab w:val="right" w:leader="dot" w:pos="9016"/>
            </w:tabs>
            <w:rPr>
              <w:del w:id="551" w:author="Andrew Instone-Cowie" w:date="2021-07-22T15:59:00Z"/>
              <w:noProof/>
              <w:lang w:val="en-GB" w:eastAsia="en-GB"/>
            </w:rPr>
          </w:pPr>
          <w:del w:id="552" w:author="Andrew Instone-Cowie" w:date="2021-07-22T15:59:00Z">
            <w:r w:rsidRPr="00C76C15" w:rsidDel="00C76C15">
              <w:rPr>
                <w:rStyle w:val="Hyperlink"/>
                <w:noProof/>
              </w:rPr>
              <w:delText>Default Settings</w:delText>
            </w:r>
            <w:r w:rsidDel="00C76C15">
              <w:rPr>
                <w:noProof/>
                <w:webHidden/>
              </w:rPr>
              <w:tab/>
            </w:r>
            <w:r w:rsidR="00DF75D5" w:rsidDel="00C76C15">
              <w:rPr>
                <w:noProof/>
                <w:webHidden/>
              </w:rPr>
              <w:delText>77</w:delText>
            </w:r>
          </w:del>
        </w:p>
        <w:p w14:paraId="26B1E9C8" w14:textId="462EED16" w:rsidR="00AE2D6A" w:rsidDel="00C76C15" w:rsidRDefault="00AE2D6A">
          <w:pPr>
            <w:pStyle w:val="TOC3"/>
            <w:tabs>
              <w:tab w:val="right" w:leader="dot" w:pos="9016"/>
            </w:tabs>
            <w:rPr>
              <w:del w:id="553" w:author="Andrew Instone-Cowie" w:date="2021-07-22T15:59:00Z"/>
              <w:noProof/>
              <w:lang w:val="en-GB" w:eastAsia="en-GB"/>
            </w:rPr>
          </w:pPr>
          <w:del w:id="554" w:author="Andrew Instone-Cowie" w:date="2021-07-22T15:59:00Z">
            <w:r w:rsidRPr="00C76C15" w:rsidDel="00C76C15">
              <w:rPr>
                <w:rStyle w:val="Hyperlink"/>
                <w:noProof/>
              </w:rPr>
              <w:delText>Disable Unused Channels</w:delText>
            </w:r>
            <w:r w:rsidDel="00C76C15">
              <w:rPr>
                <w:noProof/>
                <w:webHidden/>
              </w:rPr>
              <w:tab/>
            </w:r>
            <w:r w:rsidR="00DF75D5" w:rsidDel="00C76C15">
              <w:rPr>
                <w:noProof/>
                <w:webHidden/>
              </w:rPr>
              <w:delText>78</w:delText>
            </w:r>
          </w:del>
        </w:p>
        <w:p w14:paraId="126270AE" w14:textId="159F259C" w:rsidR="00AE2D6A" w:rsidDel="00C76C15" w:rsidRDefault="00AE2D6A">
          <w:pPr>
            <w:pStyle w:val="TOC3"/>
            <w:tabs>
              <w:tab w:val="right" w:leader="dot" w:pos="9016"/>
            </w:tabs>
            <w:rPr>
              <w:del w:id="555" w:author="Andrew Instone-Cowie" w:date="2021-07-22T15:59:00Z"/>
              <w:noProof/>
              <w:lang w:val="en-GB" w:eastAsia="en-GB"/>
            </w:rPr>
          </w:pPr>
          <w:del w:id="556" w:author="Andrew Instone-Cowie" w:date="2021-07-22T15:59:00Z">
            <w:r w:rsidRPr="00C76C15" w:rsidDel="00C76C15">
              <w:rPr>
                <w:rStyle w:val="Hyperlink"/>
                <w:noProof/>
              </w:rPr>
              <w:delText>Re-Map Channels to Bells</w:delText>
            </w:r>
            <w:r w:rsidDel="00C76C15">
              <w:rPr>
                <w:noProof/>
                <w:webHidden/>
              </w:rPr>
              <w:tab/>
            </w:r>
            <w:r w:rsidR="00DF75D5" w:rsidDel="00C76C15">
              <w:rPr>
                <w:noProof/>
                <w:webHidden/>
              </w:rPr>
              <w:delText>79</w:delText>
            </w:r>
          </w:del>
        </w:p>
        <w:p w14:paraId="65898093" w14:textId="094B8254" w:rsidR="00AE2D6A" w:rsidDel="00C76C15" w:rsidRDefault="00AE2D6A">
          <w:pPr>
            <w:pStyle w:val="TOC3"/>
            <w:tabs>
              <w:tab w:val="right" w:leader="dot" w:pos="9016"/>
            </w:tabs>
            <w:rPr>
              <w:del w:id="557" w:author="Andrew Instone-Cowie" w:date="2021-07-22T15:59:00Z"/>
              <w:noProof/>
              <w:lang w:val="en-GB" w:eastAsia="en-GB"/>
            </w:rPr>
          </w:pPr>
          <w:del w:id="558" w:author="Andrew Instone-Cowie" w:date="2021-07-22T15:59:00Z">
            <w:r w:rsidRPr="00C76C15" w:rsidDel="00C76C15">
              <w:rPr>
                <w:rStyle w:val="Hyperlink"/>
                <w:noProof/>
              </w:rPr>
              <w:delText>Save Settings</w:delText>
            </w:r>
            <w:r w:rsidDel="00C76C15">
              <w:rPr>
                <w:noProof/>
                <w:webHidden/>
              </w:rPr>
              <w:tab/>
            </w:r>
            <w:r w:rsidR="00DF75D5" w:rsidDel="00C76C15">
              <w:rPr>
                <w:noProof/>
                <w:webHidden/>
              </w:rPr>
              <w:delText>80</w:delText>
            </w:r>
          </w:del>
        </w:p>
        <w:p w14:paraId="67167E89" w14:textId="40BECF62" w:rsidR="00AE2D6A" w:rsidDel="00C76C15" w:rsidRDefault="00AE2D6A">
          <w:pPr>
            <w:pStyle w:val="TOC1"/>
            <w:tabs>
              <w:tab w:val="right" w:leader="dot" w:pos="9016"/>
            </w:tabs>
            <w:rPr>
              <w:del w:id="559" w:author="Andrew Instone-Cowie" w:date="2021-07-22T15:59:00Z"/>
              <w:rFonts w:eastAsiaTheme="minorEastAsia"/>
              <w:noProof/>
              <w:lang w:eastAsia="en-GB"/>
            </w:rPr>
          </w:pPr>
          <w:del w:id="560" w:author="Andrew Instone-Cowie" w:date="2021-07-22T15:59:00Z">
            <w:r w:rsidRPr="00C76C15" w:rsidDel="00C76C15">
              <w:rPr>
                <w:rStyle w:val="Hyperlink"/>
                <w:noProof/>
              </w:rPr>
              <w:delText>Next Steps</w:delText>
            </w:r>
            <w:r w:rsidDel="00C76C15">
              <w:rPr>
                <w:noProof/>
                <w:webHidden/>
              </w:rPr>
              <w:tab/>
            </w:r>
            <w:r w:rsidR="00DF75D5" w:rsidDel="00C76C15">
              <w:rPr>
                <w:noProof/>
                <w:webHidden/>
              </w:rPr>
              <w:delText>81</w:delText>
            </w:r>
          </w:del>
        </w:p>
        <w:p w14:paraId="650146A0" w14:textId="3DD63E5D" w:rsidR="00AE2D6A" w:rsidDel="00C76C15" w:rsidRDefault="00AE2D6A">
          <w:pPr>
            <w:pStyle w:val="TOC1"/>
            <w:tabs>
              <w:tab w:val="right" w:leader="dot" w:pos="9016"/>
            </w:tabs>
            <w:rPr>
              <w:del w:id="561" w:author="Andrew Instone-Cowie" w:date="2021-07-22T15:59:00Z"/>
              <w:rFonts w:eastAsiaTheme="minorEastAsia"/>
              <w:noProof/>
              <w:lang w:eastAsia="en-GB"/>
            </w:rPr>
          </w:pPr>
          <w:del w:id="562" w:author="Andrew Instone-Cowie" w:date="2021-07-22T15:59:00Z">
            <w:r w:rsidRPr="00C76C15" w:rsidDel="00C76C15">
              <w:rPr>
                <w:rStyle w:val="Hyperlink"/>
                <w:noProof/>
              </w:rPr>
              <w:delText>Licensing &amp; Disclaimers</w:delText>
            </w:r>
            <w:r w:rsidDel="00C76C15">
              <w:rPr>
                <w:noProof/>
                <w:webHidden/>
              </w:rPr>
              <w:tab/>
            </w:r>
            <w:r w:rsidR="00DF75D5" w:rsidDel="00C76C15">
              <w:rPr>
                <w:noProof/>
                <w:webHidden/>
              </w:rPr>
              <w:delText>82</w:delText>
            </w:r>
          </w:del>
        </w:p>
        <w:p w14:paraId="7CFF67CD" w14:textId="43A3E07A" w:rsidR="00AE2D6A" w:rsidDel="00C76C15" w:rsidRDefault="00AE2D6A">
          <w:pPr>
            <w:pStyle w:val="TOC2"/>
            <w:tabs>
              <w:tab w:val="right" w:leader="dot" w:pos="9016"/>
            </w:tabs>
            <w:rPr>
              <w:del w:id="563" w:author="Andrew Instone-Cowie" w:date="2021-07-22T15:59:00Z"/>
              <w:rFonts w:eastAsiaTheme="minorEastAsia"/>
              <w:noProof/>
              <w:lang w:eastAsia="en-GB"/>
            </w:rPr>
          </w:pPr>
          <w:del w:id="564" w:author="Andrew Instone-Cowie" w:date="2021-07-22T15:59:00Z">
            <w:r w:rsidRPr="00C76C15" w:rsidDel="00C76C15">
              <w:rPr>
                <w:rStyle w:val="Hyperlink"/>
                <w:noProof/>
              </w:rPr>
              <w:delText>Documentation</w:delText>
            </w:r>
            <w:r w:rsidDel="00C76C15">
              <w:rPr>
                <w:noProof/>
                <w:webHidden/>
              </w:rPr>
              <w:tab/>
            </w:r>
            <w:r w:rsidR="00DF75D5" w:rsidDel="00C76C15">
              <w:rPr>
                <w:noProof/>
                <w:webHidden/>
              </w:rPr>
              <w:delText>82</w:delText>
            </w:r>
          </w:del>
        </w:p>
        <w:p w14:paraId="6D3E1117" w14:textId="326839D0" w:rsidR="00AE2D6A" w:rsidDel="00C76C15" w:rsidRDefault="00AE2D6A">
          <w:pPr>
            <w:pStyle w:val="TOC2"/>
            <w:tabs>
              <w:tab w:val="right" w:leader="dot" w:pos="9016"/>
            </w:tabs>
            <w:rPr>
              <w:del w:id="565" w:author="Andrew Instone-Cowie" w:date="2021-07-22T15:59:00Z"/>
              <w:rFonts w:eastAsiaTheme="minorEastAsia"/>
              <w:noProof/>
              <w:lang w:eastAsia="en-GB"/>
            </w:rPr>
          </w:pPr>
          <w:del w:id="566" w:author="Andrew Instone-Cowie" w:date="2021-07-22T15:59:00Z">
            <w:r w:rsidRPr="00C76C15" w:rsidDel="00C76C15">
              <w:rPr>
                <w:rStyle w:val="Hyperlink"/>
                <w:noProof/>
              </w:rPr>
              <w:delText>Software</w:delText>
            </w:r>
            <w:r w:rsidDel="00C76C15">
              <w:rPr>
                <w:noProof/>
                <w:webHidden/>
              </w:rPr>
              <w:tab/>
            </w:r>
            <w:r w:rsidR="00DF75D5" w:rsidDel="00C76C15">
              <w:rPr>
                <w:noProof/>
                <w:webHidden/>
              </w:rPr>
              <w:delText>82</w:delText>
            </w:r>
          </w:del>
        </w:p>
        <w:p w14:paraId="012295AC" w14:textId="3D872048" w:rsidR="00AE2D6A" w:rsidDel="00C76C15" w:rsidRDefault="00AE2D6A">
          <w:pPr>
            <w:pStyle w:val="TOC1"/>
            <w:tabs>
              <w:tab w:val="right" w:leader="dot" w:pos="9016"/>
            </w:tabs>
            <w:rPr>
              <w:del w:id="567" w:author="Andrew Instone-Cowie" w:date="2021-07-22T15:59:00Z"/>
              <w:rFonts w:eastAsiaTheme="minorEastAsia"/>
              <w:noProof/>
              <w:lang w:eastAsia="en-GB"/>
            </w:rPr>
          </w:pPr>
          <w:del w:id="568" w:author="Andrew Instone-Cowie" w:date="2021-07-22T15:59:00Z">
            <w:r w:rsidRPr="00C76C15" w:rsidDel="00C76C15">
              <w:rPr>
                <w:rStyle w:val="Hyperlink"/>
                <w:noProof/>
              </w:rPr>
              <w:delText>Acknowledgements</w:delText>
            </w:r>
            <w:r w:rsidDel="00C76C15">
              <w:rPr>
                <w:noProof/>
                <w:webHidden/>
              </w:rPr>
              <w:tab/>
            </w:r>
            <w:r w:rsidR="00DF75D5" w:rsidDel="00C76C15">
              <w:rPr>
                <w:noProof/>
                <w:webHidden/>
              </w:rPr>
              <w:delText>83</w:delText>
            </w:r>
          </w:del>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1E1F78">
      <w:pPr>
        <w:pStyle w:val="Heading1"/>
        <w:spacing w:after="100"/>
      </w:pPr>
      <w:bookmarkStart w:id="569" w:name="_Toc80794232"/>
      <w:r>
        <w:t>I</w:t>
      </w:r>
      <w:r w:rsidR="00E35852">
        <w:t>ndex</w:t>
      </w:r>
      <w:r w:rsidR="003A3D10">
        <w:t xml:space="preserve"> of Figures</w:t>
      </w:r>
      <w:bookmarkEnd w:id="569"/>
    </w:p>
    <w:p w14:paraId="03F4F1CB" w14:textId="627E272C" w:rsidR="00B513CB" w:rsidRDefault="003A3D10" w:rsidP="00B513CB">
      <w:pPr>
        <w:pStyle w:val="TableofFigures"/>
        <w:tabs>
          <w:tab w:val="right" w:leader="dot" w:pos="9016"/>
        </w:tabs>
        <w:spacing w:after="120"/>
        <w:rPr>
          <w:ins w:id="570" w:author="Andrew Instone-Cowie" w:date="2021-08-25T14:30:00Z"/>
          <w:rFonts w:eastAsiaTheme="minorEastAsia"/>
          <w:noProof/>
          <w:lang w:eastAsia="en-GB"/>
        </w:rPr>
        <w:pPrChange w:id="571" w:author="Andrew Instone-Cowie" w:date="2021-08-25T14:32:00Z">
          <w:pPr>
            <w:pStyle w:val="TableofFigures"/>
            <w:tabs>
              <w:tab w:val="right" w:leader="dot" w:pos="9016"/>
            </w:tabs>
          </w:pPr>
        </w:pPrChange>
      </w:pPr>
      <w:r>
        <w:rPr>
          <w:i/>
        </w:rPr>
        <w:fldChar w:fldCharType="begin"/>
      </w:r>
      <w:r>
        <w:rPr>
          <w:i/>
        </w:rPr>
        <w:instrText xml:space="preserve"> TOC \h \z \c "Figure" </w:instrText>
      </w:r>
      <w:r>
        <w:rPr>
          <w:i/>
        </w:rPr>
        <w:fldChar w:fldCharType="separate"/>
      </w:r>
      <w:ins w:id="572" w:author="Andrew Instone-Cowie" w:date="2021-08-25T14:30:00Z">
        <w:r w:rsidR="00B513CB" w:rsidRPr="00627D1E">
          <w:rPr>
            <w:rStyle w:val="Hyperlink"/>
            <w:noProof/>
          </w:rPr>
          <w:fldChar w:fldCharType="begin"/>
        </w:r>
        <w:r w:rsidR="00B513CB" w:rsidRPr="00627D1E">
          <w:rPr>
            <w:rStyle w:val="Hyperlink"/>
            <w:noProof/>
          </w:rPr>
          <w:instrText xml:space="preserve"> </w:instrText>
        </w:r>
        <w:r w:rsidR="00B513CB">
          <w:rPr>
            <w:noProof/>
          </w:rPr>
          <w:instrText>HYPERLINK \l "_Toc80794327"</w:instrText>
        </w:r>
        <w:r w:rsidR="00B513CB" w:rsidRPr="00627D1E">
          <w:rPr>
            <w:rStyle w:val="Hyperlink"/>
            <w:noProof/>
          </w:rPr>
          <w:instrText xml:space="preserve"> </w:instrText>
        </w:r>
        <w:r w:rsidR="00B513CB" w:rsidRPr="00627D1E">
          <w:rPr>
            <w:rStyle w:val="Hyperlink"/>
            <w:noProof/>
          </w:rPr>
        </w:r>
        <w:r w:rsidR="00B513CB" w:rsidRPr="00627D1E">
          <w:rPr>
            <w:rStyle w:val="Hyperlink"/>
            <w:noProof/>
          </w:rPr>
          <w:fldChar w:fldCharType="separate"/>
        </w:r>
        <w:r w:rsidR="00B513CB" w:rsidRPr="00627D1E">
          <w:rPr>
            <w:rStyle w:val="Hyperlink"/>
            <w:noProof/>
          </w:rPr>
          <w:t>Figure 1 – Documentation Map</w:t>
        </w:r>
        <w:r w:rsidR="00B513CB">
          <w:rPr>
            <w:noProof/>
            <w:webHidden/>
          </w:rPr>
          <w:tab/>
        </w:r>
        <w:r w:rsidR="00B513CB">
          <w:rPr>
            <w:noProof/>
            <w:webHidden/>
          </w:rPr>
          <w:fldChar w:fldCharType="begin"/>
        </w:r>
        <w:r w:rsidR="00B513CB">
          <w:rPr>
            <w:noProof/>
            <w:webHidden/>
          </w:rPr>
          <w:instrText xml:space="preserve"> PAGEREF _Toc80794327 \h </w:instrText>
        </w:r>
        <w:r w:rsidR="00B513CB">
          <w:rPr>
            <w:noProof/>
            <w:webHidden/>
          </w:rPr>
        </w:r>
      </w:ins>
      <w:r w:rsidR="00B513CB">
        <w:rPr>
          <w:noProof/>
          <w:webHidden/>
        </w:rPr>
        <w:fldChar w:fldCharType="separate"/>
      </w:r>
      <w:ins w:id="573" w:author="Andrew Instone-Cowie" w:date="2021-08-25T14:32:00Z">
        <w:r w:rsidR="00DC5316">
          <w:rPr>
            <w:noProof/>
            <w:webHidden/>
          </w:rPr>
          <w:t>10</w:t>
        </w:r>
      </w:ins>
      <w:ins w:id="574" w:author="Andrew Instone-Cowie" w:date="2021-08-25T14:30:00Z">
        <w:r w:rsidR="00B513CB">
          <w:rPr>
            <w:noProof/>
            <w:webHidden/>
          </w:rPr>
          <w:fldChar w:fldCharType="end"/>
        </w:r>
        <w:r w:rsidR="00B513CB" w:rsidRPr="00627D1E">
          <w:rPr>
            <w:rStyle w:val="Hyperlink"/>
            <w:noProof/>
          </w:rPr>
          <w:fldChar w:fldCharType="end"/>
        </w:r>
      </w:ins>
    </w:p>
    <w:p w14:paraId="66EC9B10" w14:textId="693E09C1" w:rsidR="00B513CB" w:rsidRDefault="00B513CB" w:rsidP="00B513CB">
      <w:pPr>
        <w:pStyle w:val="TableofFigures"/>
        <w:tabs>
          <w:tab w:val="right" w:leader="dot" w:pos="9016"/>
        </w:tabs>
        <w:spacing w:after="120"/>
        <w:rPr>
          <w:ins w:id="575" w:author="Andrew Instone-Cowie" w:date="2021-08-25T14:30:00Z"/>
          <w:rFonts w:eastAsiaTheme="minorEastAsia"/>
          <w:noProof/>
          <w:lang w:eastAsia="en-GB"/>
        </w:rPr>
        <w:pPrChange w:id="576" w:author="Andrew Instone-Cowie" w:date="2021-08-25T14:32:00Z">
          <w:pPr>
            <w:pStyle w:val="TableofFigures"/>
            <w:tabs>
              <w:tab w:val="right" w:leader="dot" w:pos="9016"/>
            </w:tabs>
          </w:pPr>
        </w:pPrChange>
      </w:pPr>
      <w:ins w:id="57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"_Toc80794328"</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 – Simulator General Arrangement</w:t>
        </w:r>
        <w:r>
          <w:rPr>
            <w:noProof/>
            <w:webHidden/>
          </w:rPr>
          <w:tab/>
        </w:r>
        <w:r>
          <w:rPr>
            <w:noProof/>
            <w:webHidden/>
          </w:rPr>
          <w:fldChar w:fldCharType="begin"/>
        </w:r>
        <w:r>
          <w:rPr>
            <w:noProof/>
            <w:webHidden/>
          </w:rPr>
          <w:instrText xml:space="preserve"> PAGEREF _Toc80794328 \h </w:instrText>
        </w:r>
        <w:r>
          <w:rPr>
            <w:noProof/>
            <w:webHidden/>
          </w:rPr>
        </w:r>
      </w:ins>
      <w:r>
        <w:rPr>
          <w:noProof/>
          <w:webHidden/>
        </w:rPr>
        <w:fldChar w:fldCharType="separate"/>
      </w:r>
      <w:ins w:id="578" w:author="Andrew Instone-Cowie" w:date="2021-08-25T14:32:00Z">
        <w:r w:rsidR="00DC5316">
          <w:rPr>
            <w:noProof/>
            <w:webHidden/>
          </w:rPr>
          <w:t>12</w:t>
        </w:r>
      </w:ins>
      <w:ins w:id="579" w:author="Andrew Instone-Cowie" w:date="2021-08-25T14:30:00Z">
        <w:r>
          <w:rPr>
            <w:noProof/>
            <w:webHidden/>
          </w:rPr>
          <w:fldChar w:fldCharType="end"/>
        </w:r>
        <w:r w:rsidRPr="00627D1E">
          <w:rPr>
            <w:rStyle w:val="Hyperlink"/>
            <w:noProof/>
          </w:rPr>
          <w:fldChar w:fldCharType="end"/>
        </w:r>
      </w:ins>
    </w:p>
    <w:p w14:paraId="1E0595FF" w14:textId="57A1A300" w:rsidR="00B513CB" w:rsidRDefault="00B513CB" w:rsidP="00B513CB">
      <w:pPr>
        <w:pStyle w:val="TableofFigures"/>
        <w:tabs>
          <w:tab w:val="right" w:leader="dot" w:pos="9016"/>
        </w:tabs>
        <w:spacing w:after="120"/>
        <w:rPr>
          <w:ins w:id="580" w:author="Andrew Instone-Cowie" w:date="2021-08-25T14:30:00Z"/>
          <w:rFonts w:eastAsiaTheme="minorEastAsia"/>
          <w:noProof/>
          <w:lang w:eastAsia="en-GB"/>
        </w:rPr>
        <w:pPrChange w:id="581" w:author="Andrew Instone-Cowie" w:date="2021-08-25T14:32:00Z">
          <w:pPr>
            <w:pStyle w:val="TableofFigures"/>
            <w:tabs>
              <w:tab w:val="right" w:leader="dot" w:pos="9016"/>
            </w:tabs>
          </w:pPr>
        </w:pPrChange>
      </w:pPr>
      <w:ins w:id="582" w:author="Andrew Instone-Cowie" w:date="2021-08-25T14:30:00Z">
        <w:r w:rsidRPr="00627D1E">
          <w:rPr>
            <w:rStyle w:val="Hyperlink"/>
            <w:noProof/>
          </w:rPr>
          <w:lastRenderedPageBreak/>
          <w:fldChar w:fldCharType="begin"/>
        </w:r>
        <w:r w:rsidRPr="00627D1E">
          <w:rPr>
            <w:rStyle w:val="Hyperlink"/>
            <w:noProof/>
          </w:rPr>
          <w:instrText xml:space="preserve"> </w:instrText>
        </w:r>
        <w:r>
          <w:rPr>
            <w:noProof/>
          </w:rPr>
          <w:instrText>HYPERLINK \l "_Toc80794329"</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 – PCB Panels of Sensor Boards</w:t>
        </w:r>
        <w:r>
          <w:rPr>
            <w:noProof/>
            <w:webHidden/>
          </w:rPr>
          <w:tab/>
        </w:r>
        <w:r>
          <w:rPr>
            <w:noProof/>
            <w:webHidden/>
          </w:rPr>
          <w:fldChar w:fldCharType="begin"/>
        </w:r>
        <w:r>
          <w:rPr>
            <w:noProof/>
            <w:webHidden/>
          </w:rPr>
          <w:instrText xml:space="preserve"> PAGEREF _Toc80794329 \h </w:instrText>
        </w:r>
        <w:r>
          <w:rPr>
            <w:noProof/>
            <w:webHidden/>
          </w:rPr>
        </w:r>
      </w:ins>
      <w:r>
        <w:rPr>
          <w:noProof/>
          <w:webHidden/>
        </w:rPr>
        <w:fldChar w:fldCharType="separate"/>
      </w:r>
      <w:ins w:id="583" w:author="Andrew Instone-Cowie" w:date="2021-08-25T14:32:00Z">
        <w:r w:rsidR="00DC5316">
          <w:rPr>
            <w:noProof/>
            <w:webHidden/>
          </w:rPr>
          <w:t>14</w:t>
        </w:r>
      </w:ins>
      <w:ins w:id="584" w:author="Andrew Instone-Cowie" w:date="2021-08-25T14:30:00Z">
        <w:r>
          <w:rPr>
            <w:noProof/>
            <w:webHidden/>
          </w:rPr>
          <w:fldChar w:fldCharType="end"/>
        </w:r>
        <w:r w:rsidRPr="00627D1E">
          <w:rPr>
            <w:rStyle w:val="Hyperlink"/>
            <w:noProof/>
          </w:rPr>
          <w:fldChar w:fldCharType="end"/>
        </w:r>
      </w:ins>
    </w:p>
    <w:p w14:paraId="575821AA" w14:textId="1B8F48C4" w:rsidR="00B513CB" w:rsidRDefault="00B513CB" w:rsidP="00B513CB">
      <w:pPr>
        <w:pStyle w:val="TableofFigures"/>
        <w:tabs>
          <w:tab w:val="right" w:leader="dot" w:pos="9016"/>
        </w:tabs>
        <w:spacing w:after="120"/>
        <w:rPr>
          <w:ins w:id="585" w:author="Andrew Instone-Cowie" w:date="2021-08-25T14:30:00Z"/>
          <w:rFonts w:eastAsiaTheme="minorEastAsia"/>
          <w:noProof/>
          <w:lang w:eastAsia="en-GB"/>
        </w:rPr>
        <w:pPrChange w:id="586" w:author="Andrew Instone-Cowie" w:date="2021-08-25T14:32:00Z">
          <w:pPr>
            <w:pStyle w:val="TableofFigures"/>
            <w:tabs>
              <w:tab w:val="right" w:leader="dot" w:pos="9016"/>
            </w:tabs>
          </w:pPr>
        </w:pPrChange>
      </w:pPr>
      <w:ins w:id="58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"_Toc80794330"</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 – SeeedStudio Upload Box</w:t>
        </w:r>
        <w:r>
          <w:rPr>
            <w:noProof/>
            <w:webHidden/>
          </w:rPr>
          <w:tab/>
        </w:r>
        <w:r>
          <w:rPr>
            <w:noProof/>
            <w:webHidden/>
          </w:rPr>
          <w:fldChar w:fldCharType="begin"/>
        </w:r>
        <w:r>
          <w:rPr>
            <w:noProof/>
            <w:webHidden/>
          </w:rPr>
          <w:instrText xml:space="preserve"> PAGEREF _Toc80794330 \h </w:instrText>
        </w:r>
        <w:r>
          <w:rPr>
            <w:noProof/>
            <w:webHidden/>
          </w:rPr>
        </w:r>
      </w:ins>
      <w:r>
        <w:rPr>
          <w:noProof/>
          <w:webHidden/>
        </w:rPr>
        <w:fldChar w:fldCharType="separate"/>
      </w:r>
      <w:ins w:id="588" w:author="Andrew Instone-Cowie" w:date="2021-08-25T14:32:00Z">
        <w:r w:rsidR="00DC5316">
          <w:rPr>
            <w:noProof/>
            <w:webHidden/>
          </w:rPr>
          <w:t>15</w:t>
        </w:r>
      </w:ins>
      <w:ins w:id="589" w:author="Andrew Instone-Cowie" w:date="2021-08-25T14:30:00Z">
        <w:r>
          <w:rPr>
            <w:noProof/>
            <w:webHidden/>
          </w:rPr>
          <w:fldChar w:fldCharType="end"/>
        </w:r>
        <w:r w:rsidRPr="00627D1E">
          <w:rPr>
            <w:rStyle w:val="Hyperlink"/>
            <w:noProof/>
          </w:rPr>
          <w:fldChar w:fldCharType="end"/>
        </w:r>
      </w:ins>
    </w:p>
    <w:p w14:paraId="6B106247" w14:textId="5D5B2484" w:rsidR="00B513CB" w:rsidRDefault="00B513CB" w:rsidP="00B513CB">
      <w:pPr>
        <w:pStyle w:val="TableofFigures"/>
        <w:tabs>
          <w:tab w:val="right" w:leader="dot" w:pos="9016"/>
        </w:tabs>
        <w:spacing w:after="120"/>
        <w:rPr>
          <w:ins w:id="590" w:author="Andrew Instone-Cowie" w:date="2021-08-25T14:30:00Z"/>
          <w:rFonts w:eastAsiaTheme="minorEastAsia"/>
          <w:noProof/>
          <w:lang w:eastAsia="en-GB"/>
        </w:rPr>
        <w:pPrChange w:id="591" w:author="Andrew Instone-Cowie" w:date="2021-08-25T14:32:00Z">
          <w:pPr>
            <w:pStyle w:val="TableofFigures"/>
            <w:tabs>
              <w:tab w:val="right" w:leader="dot" w:pos="9016"/>
            </w:tabs>
          </w:pPr>
        </w:pPrChange>
      </w:pPr>
      <w:ins w:id="59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"_Toc80794331"</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 – SeeedStudio Gerber Viewer</w:t>
        </w:r>
        <w:r>
          <w:rPr>
            <w:noProof/>
            <w:webHidden/>
          </w:rPr>
          <w:tab/>
        </w:r>
        <w:r>
          <w:rPr>
            <w:noProof/>
            <w:webHidden/>
          </w:rPr>
          <w:fldChar w:fldCharType="begin"/>
        </w:r>
        <w:r>
          <w:rPr>
            <w:noProof/>
            <w:webHidden/>
          </w:rPr>
          <w:instrText xml:space="preserve"> PAGEREF _Toc80794331 \h </w:instrText>
        </w:r>
        <w:r>
          <w:rPr>
            <w:noProof/>
            <w:webHidden/>
          </w:rPr>
        </w:r>
      </w:ins>
      <w:r>
        <w:rPr>
          <w:noProof/>
          <w:webHidden/>
        </w:rPr>
        <w:fldChar w:fldCharType="separate"/>
      </w:r>
      <w:ins w:id="593" w:author="Andrew Instone-Cowie" w:date="2021-08-25T14:32:00Z">
        <w:r w:rsidR="00DC5316">
          <w:rPr>
            <w:noProof/>
            <w:webHidden/>
          </w:rPr>
          <w:t>15</w:t>
        </w:r>
      </w:ins>
      <w:ins w:id="594" w:author="Andrew Instone-Cowie" w:date="2021-08-25T14:30:00Z">
        <w:r>
          <w:rPr>
            <w:noProof/>
            <w:webHidden/>
          </w:rPr>
          <w:fldChar w:fldCharType="end"/>
        </w:r>
        <w:r w:rsidRPr="00627D1E">
          <w:rPr>
            <w:rStyle w:val="Hyperlink"/>
            <w:noProof/>
          </w:rPr>
          <w:fldChar w:fldCharType="end"/>
        </w:r>
      </w:ins>
    </w:p>
    <w:p w14:paraId="6E9730BB" w14:textId="4447CDCB" w:rsidR="00B513CB" w:rsidRDefault="00B513CB" w:rsidP="00B513CB">
      <w:pPr>
        <w:pStyle w:val="TableofFigures"/>
        <w:tabs>
          <w:tab w:val="right" w:leader="dot" w:pos="9016"/>
        </w:tabs>
        <w:spacing w:after="120"/>
        <w:rPr>
          <w:ins w:id="595" w:author="Andrew Instone-Cowie" w:date="2021-08-25T14:30:00Z"/>
          <w:rFonts w:eastAsiaTheme="minorEastAsia"/>
          <w:noProof/>
          <w:lang w:eastAsia="en-GB"/>
        </w:rPr>
        <w:pPrChange w:id="596" w:author="Andrew Instone-Cowie" w:date="2021-08-25T14:32:00Z">
          <w:pPr>
            <w:pStyle w:val="TableofFigures"/>
            <w:tabs>
              <w:tab w:val="right" w:leader="dot" w:pos="9016"/>
            </w:tabs>
          </w:pPr>
        </w:pPrChange>
      </w:pPr>
      <w:ins w:id="59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"_Toc80794332"</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 – SeeedStudio Order Form</w:t>
        </w:r>
        <w:r>
          <w:rPr>
            <w:noProof/>
            <w:webHidden/>
          </w:rPr>
          <w:tab/>
        </w:r>
        <w:r>
          <w:rPr>
            <w:noProof/>
            <w:webHidden/>
          </w:rPr>
          <w:fldChar w:fldCharType="begin"/>
        </w:r>
        <w:r>
          <w:rPr>
            <w:noProof/>
            <w:webHidden/>
          </w:rPr>
          <w:instrText xml:space="preserve"> PAGEREF _Toc80794332 \h </w:instrText>
        </w:r>
        <w:r>
          <w:rPr>
            <w:noProof/>
            <w:webHidden/>
          </w:rPr>
        </w:r>
      </w:ins>
      <w:r>
        <w:rPr>
          <w:noProof/>
          <w:webHidden/>
        </w:rPr>
        <w:fldChar w:fldCharType="separate"/>
      </w:r>
      <w:ins w:id="598" w:author="Andrew Instone-Cowie" w:date="2021-08-25T14:32:00Z">
        <w:r w:rsidR="00DC5316">
          <w:rPr>
            <w:noProof/>
            <w:webHidden/>
          </w:rPr>
          <w:t>16</w:t>
        </w:r>
      </w:ins>
      <w:ins w:id="599" w:author="Andrew Instone-Cowie" w:date="2021-08-25T14:30:00Z">
        <w:r>
          <w:rPr>
            <w:noProof/>
            <w:webHidden/>
          </w:rPr>
          <w:fldChar w:fldCharType="end"/>
        </w:r>
        <w:r w:rsidRPr="00627D1E">
          <w:rPr>
            <w:rStyle w:val="Hyperlink"/>
            <w:noProof/>
          </w:rPr>
          <w:fldChar w:fldCharType="end"/>
        </w:r>
      </w:ins>
    </w:p>
    <w:p w14:paraId="3935685A" w14:textId="75822CCD" w:rsidR="00B513CB" w:rsidRDefault="00B513CB" w:rsidP="00B513CB">
      <w:pPr>
        <w:pStyle w:val="TableofFigures"/>
        <w:tabs>
          <w:tab w:val="right" w:leader="dot" w:pos="9016"/>
        </w:tabs>
        <w:spacing w:after="120"/>
        <w:rPr>
          <w:ins w:id="600" w:author="Andrew Instone-Cowie" w:date="2021-08-25T14:30:00Z"/>
          <w:rFonts w:eastAsiaTheme="minorEastAsia"/>
          <w:noProof/>
          <w:lang w:eastAsia="en-GB"/>
        </w:rPr>
        <w:pPrChange w:id="601" w:author="Andrew Instone-Cowie" w:date="2021-08-25T14:32:00Z">
          <w:pPr>
            <w:pStyle w:val="TableofFigures"/>
            <w:tabs>
              <w:tab w:val="right" w:leader="dot" w:pos="9016"/>
            </w:tabs>
          </w:pPr>
        </w:pPrChange>
      </w:pPr>
      <w:ins w:id="60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"_Toc80794333"</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 – Voltage Regulator Orientation</w:t>
        </w:r>
        <w:r>
          <w:rPr>
            <w:noProof/>
            <w:webHidden/>
          </w:rPr>
          <w:tab/>
        </w:r>
        <w:r>
          <w:rPr>
            <w:noProof/>
            <w:webHidden/>
          </w:rPr>
          <w:fldChar w:fldCharType="begin"/>
        </w:r>
        <w:r>
          <w:rPr>
            <w:noProof/>
            <w:webHidden/>
          </w:rPr>
          <w:instrText xml:space="preserve"> PAGEREF _Toc80794333 \h </w:instrText>
        </w:r>
        <w:r>
          <w:rPr>
            <w:noProof/>
            <w:webHidden/>
          </w:rPr>
        </w:r>
      </w:ins>
      <w:r>
        <w:rPr>
          <w:noProof/>
          <w:webHidden/>
        </w:rPr>
        <w:fldChar w:fldCharType="separate"/>
      </w:r>
      <w:ins w:id="603" w:author="Andrew Instone-Cowie" w:date="2021-08-25T14:32:00Z">
        <w:r w:rsidR="00DC5316">
          <w:rPr>
            <w:noProof/>
            <w:webHidden/>
          </w:rPr>
          <w:t>18</w:t>
        </w:r>
      </w:ins>
      <w:ins w:id="604" w:author="Andrew Instone-Cowie" w:date="2021-08-25T14:30:00Z">
        <w:r>
          <w:rPr>
            <w:noProof/>
            <w:webHidden/>
          </w:rPr>
          <w:fldChar w:fldCharType="end"/>
        </w:r>
        <w:r w:rsidRPr="00627D1E">
          <w:rPr>
            <w:rStyle w:val="Hyperlink"/>
            <w:noProof/>
          </w:rPr>
          <w:fldChar w:fldCharType="end"/>
        </w:r>
      </w:ins>
    </w:p>
    <w:p w14:paraId="50F10642" w14:textId="29B59AD6" w:rsidR="00B513CB" w:rsidRDefault="00B513CB" w:rsidP="00B513CB">
      <w:pPr>
        <w:pStyle w:val="TableofFigures"/>
        <w:tabs>
          <w:tab w:val="right" w:leader="dot" w:pos="9016"/>
        </w:tabs>
        <w:spacing w:after="120"/>
        <w:rPr>
          <w:ins w:id="605" w:author="Andrew Instone-Cowie" w:date="2021-08-25T14:30:00Z"/>
          <w:rFonts w:eastAsiaTheme="minorEastAsia"/>
          <w:noProof/>
          <w:lang w:eastAsia="en-GB"/>
        </w:rPr>
        <w:pPrChange w:id="606" w:author="Andrew Instone-Cowie" w:date="2021-08-25T14:32:00Z">
          <w:pPr>
            <w:pStyle w:val="TableofFigures"/>
            <w:tabs>
              <w:tab w:val="right" w:leader="dot" w:pos="9016"/>
            </w:tabs>
          </w:pPr>
        </w:pPrChange>
      </w:pPr>
      <w:ins w:id="60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"_Toc80794334"</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8 – Diode Orientation</w:t>
        </w:r>
        <w:r>
          <w:rPr>
            <w:noProof/>
            <w:webHidden/>
          </w:rPr>
          <w:tab/>
        </w:r>
        <w:r>
          <w:rPr>
            <w:noProof/>
            <w:webHidden/>
          </w:rPr>
          <w:fldChar w:fldCharType="begin"/>
        </w:r>
        <w:r>
          <w:rPr>
            <w:noProof/>
            <w:webHidden/>
          </w:rPr>
          <w:instrText xml:space="preserve"> PAGEREF _Toc80794334 \h </w:instrText>
        </w:r>
        <w:r>
          <w:rPr>
            <w:noProof/>
            <w:webHidden/>
          </w:rPr>
        </w:r>
      </w:ins>
      <w:r>
        <w:rPr>
          <w:noProof/>
          <w:webHidden/>
        </w:rPr>
        <w:fldChar w:fldCharType="separate"/>
      </w:r>
      <w:ins w:id="608" w:author="Andrew Instone-Cowie" w:date="2021-08-25T14:32:00Z">
        <w:r w:rsidR="00DC5316">
          <w:rPr>
            <w:noProof/>
            <w:webHidden/>
          </w:rPr>
          <w:t>19</w:t>
        </w:r>
      </w:ins>
      <w:ins w:id="609" w:author="Andrew Instone-Cowie" w:date="2021-08-25T14:30:00Z">
        <w:r>
          <w:rPr>
            <w:noProof/>
            <w:webHidden/>
          </w:rPr>
          <w:fldChar w:fldCharType="end"/>
        </w:r>
        <w:r w:rsidRPr="00627D1E">
          <w:rPr>
            <w:rStyle w:val="Hyperlink"/>
            <w:noProof/>
          </w:rPr>
          <w:fldChar w:fldCharType="end"/>
        </w:r>
      </w:ins>
    </w:p>
    <w:p w14:paraId="4989E958" w14:textId="5C092109" w:rsidR="00B513CB" w:rsidRDefault="00B513CB" w:rsidP="00B513CB">
      <w:pPr>
        <w:pStyle w:val="TableofFigures"/>
        <w:tabs>
          <w:tab w:val="right" w:leader="dot" w:pos="9016"/>
        </w:tabs>
        <w:spacing w:after="120"/>
        <w:rPr>
          <w:ins w:id="610" w:author="Andrew Instone-Cowie" w:date="2021-08-25T14:30:00Z"/>
          <w:rFonts w:eastAsiaTheme="minorEastAsia"/>
          <w:noProof/>
          <w:lang w:eastAsia="en-GB"/>
        </w:rPr>
        <w:pPrChange w:id="611" w:author="Andrew Instone-Cowie" w:date="2021-08-25T14:32:00Z">
          <w:pPr>
            <w:pStyle w:val="TableofFigures"/>
            <w:tabs>
              <w:tab w:val="right" w:leader="dot" w:pos="9016"/>
            </w:tabs>
          </w:pPr>
        </w:pPrChange>
      </w:pPr>
      <w:ins w:id="61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"_Toc80794335"</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9 – Electrolytic Capacitor Orientation</w:t>
        </w:r>
        <w:r>
          <w:rPr>
            <w:noProof/>
            <w:webHidden/>
          </w:rPr>
          <w:tab/>
        </w:r>
        <w:r>
          <w:rPr>
            <w:noProof/>
            <w:webHidden/>
          </w:rPr>
          <w:fldChar w:fldCharType="begin"/>
        </w:r>
        <w:r>
          <w:rPr>
            <w:noProof/>
            <w:webHidden/>
          </w:rPr>
          <w:instrText xml:space="preserve"> PAGEREF _Toc80794335 \h </w:instrText>
        </w:r>
        <w:r>
          <w:rPr>
            <w:noProof/>
            <w:webHidden/>
          </w:rPr>
        </w:r>
      </w:ins>
      <w:r>
        <w:rPr>
          <w:noProof/>
          <w:webHidden/>
        </w:rPr>
        <w:fldChar w:fldCharType="separate"/>
      </w:r>
      <w:ins w:id="613" w:author="Andrew Instone-Cowie" w:date="2021-08-25T14:32:00Z">
        <w:r w:rsidR="00DC5316">
          <w:rPr>
            <w:noProof/>
            <w:webHidden/>
          </w:rPr>
          <w:t>19</w:t>
        </w:r>
      </w:ins>
      <w:ins w:id="614" w:author="Andrew Instone-Cowie" w:date="2021-08-25T14:30:00Z">
        <w:r>
          <w:rPr>
            <w:noProof/>
            <w:webHidden/>
          </w:rPr>
          <w:fldChar w:fldCharType="end"/>
        </w:r>
        <w:r w:rsidRPr="00627D1E">
          <w:rPr>
            <w:rStyle w:val="Hyperlink"/>
            <w:noProof/>
          </w:rPr>
          <w:fldChar w:fldCharType="end"/>
        </w:r>
      </w:ins>
    </w:p>
    <w:p w14:paraId="4AC9A6DD" w14:textId="2B19CAEC" w:rsidR="00B513CB" w:rsidRDefault="00B513CB" w:rsidP="00B513CB">
      <w:pPr>
        <w:pStyle w:val="TableofFigures"/>
        <w:tabs>
          <w:tab w:val="right" w:leader="dot" w:pos="9016"/>
        </w:tabs>
        <w:spacing w:after="120"/>
        <w:rPr>
          <w:ins w:id="615" w:author="Andrew Instone-Cowie" w:date="2021-08-25T14:30:00Z"/>
          <w:rFonts w:eastAsiaTheme="minorEastAsia"/>
          <w:noProof/>
          <w:lang w:eastAsia="en-GB"/>
        </w:rPr>
        <w:pPrChange w:id="616" w:author="Andrew Instone-Cowie" w:date="2021-08-25T14:32:00Z">
          <w:pPr>
            <w:pStyle w:val="TableofFigures"/>
            <w:tabs>
              <w:tab w:val="right" w:leader="dot" w:pos="9016"/>
            </w:tabs>
          </w:pPr>
        </w:pPrChange>
      </w:pPr>
      <w:ins w:id="61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"_Toc80794336"</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10 – Integrated Circuit Orientation</w:t>
        </w:r>
        <w:r>
          <w:rPr>
            <w:noProof/>
            <w:webHidden/>
          </w:rPr>
          <w:tab/>
        </w:r>
        <w:r>
          <w:rPr>
            <w:noProof/>
            <w:webHidden/>
          </w:rPr>
          <w:fldChar w:fldCharType="begin"/>
        </w:r>
        <w:r>
          <w:rPr>
            <w:noProof/>
            <w:webHidden/>
          </w:rPr>
          <w:instrText xml:space="preserve"> PAGEREF _Toc80794336 \h </w:instrText>
        </w:r>
        <w:r>
          <w:rPr>
            <w:noProof/>
            <w:webHidden/>
          </w:rPr>
        </w:r>
      </w:ins>
      <w:r>
        <w:rPr>
          <w:noProof/>
          <w:webHidden/>
        </w:rPr>
        <w:fldChar w:fldCharType="separate"/>
      </w:r>
      <w:ins w:id="618" w:author="Andrew Instone-Cowie" w:date="2021-08-25T14:32:00Z">
        <w:r w:rsidR="00DC5316">
          <w:rPr>
            <w:noProof/>
            <w:webHidden/>
          </w:rPr>
          <w:t>20</w:t>
        </w:r>
      </w:ins>
      <w:ins w:id="619" w:author="Andrew Instone-Cowie" w:date="2021-08-25T14:30:00Z">
        <w:r>
          <w:rPr>
            <w:noProof/>
            <w:webHidden/>
          </w:rPr>
          <w:fldChar w:fldCharType="end"/>
        </w:r>
        <w:r w:rsidRPr="00627D1E">
          <w:rPr>
            <w:rStyle w:val="Hyperlink"/>
            <w:noProof/>
          </w:rPr>
          <w:fldChar w:fldCharType="end"/>
        </w:r>
      </w:ins>
    </w:p>
    <w:p w14:paraId="35135A95" w14:textId="38C2AA23" w:rsidR="00B513CB" w:rsidRDefault="00B513CB" w:rsidP="00B513CB">
      <w:pPr>
        <w:pStyle w:val="TableofFigures"/>
        <w:tabs>
          <w:tab w:val="right" w:leader="dot" w:pos="9016"/>
        </w:tabs>
        <w:spacing w:after="120"/>
        <w:rPr>
          <w:ins w:id="620" w:author="Andrew Instone-Cowie" w:date="2021-08-25T14:30:00Z"/>
          <w:rFonts w:eastAsiaTheme="minorEastAsia"/>
          <w:noProof/>
          <w:lang w:eastAsia="en-GB"/>
        </w:rPr>
        <w:pPrChange w:id="621" w:author="Andrew Instone-Cowie" w:date="2021-08-25T14:32:00Z">
          <w:pPr>
            <w:pStyle w:val="TableofFigures"/>
            <w:tabs>
              <w:tab w:val="right" w:leader="dot" w:pos="9016"/>
            </w:tabs>
          </w:pPr>
        </w:pPrChange>
      </w:pPr>
      <w:ins w:id="62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"_Toc80794337"</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11 – LED Orientation</w:t>
        </w:r>
        <w:r>
          <w:rPr>
            <w:noProof/>
            <w:webHidden/>
          </w:rPr>
          <w:tab/>
        </w:r>
        <w:r>
          <w:rPr>
            <w:noProof/>
            <w:webHidden/>
          </w:rPr>
          <w:fldChar w:fldCharType="begin"/>
        </w:r>
        <w:r>
          <w:rPr>
            <w:noProof/>
            <w:webHidden/>
          </w:rPr>
          <w:instrText xml:space="preserve"> PAGEREF _Toc80794337 \h </w:instrText>
        </w:r>
        <w:r>
          <w:rPr>
            <w:noProof/>
            <w:webHidden/>
          </w:rPr>
        </w:r>
      </w:ins>
      <w:r>
        <w:rPr>
          <w:noProof/>
          <w:webHidden/>
        </w:rPr>
        <w:fldChar w:fldCharType="separate"/>
      </w:r>
      <w:ins w:id="623" w:author="Andrew Instone-Cowie" w:date="2021-08-25T14:32:00Z">
        <w:r w:rsidR="00DC5316">
          <w:rPr>
            <w:noProof/>
            <w:webHidden/>
          </w:rPr>
          <w:t>20</w:t>
        </w:r>
      </w:ins>
      <w:ins w:id="624" w:author="Andrew Instone-Cowie" w:date="2021-08-25T14:30:00Z">
        <w:r>
          <w:rPr>
            <w:noProof/>
            <w:webHidden/>
          </w:rPr>
          <w:fldChar w:fldCharType="end"/>
        </w:r>
        <w:r w:rsidRPr="00627D1E">
          <w:rPr>
            <w:rStyle w:val="Hyperlink"/>
            <w:noProof/>
          </w:rPr>
          <w:fldChar w:fldCharType="end"/>
        </w:r>
      </w:ins>
    </w:p>
    <w:p w14:paraId="4286C7FE" w14:textId="40561779" w:rsidR="00B513CB" w:rsidRDefault="00B513CB" w:rsidP="00B513CB">
      <w:pPr>
        <w:pStyle w:val="TableofFigures"/>
        <w:tabs>
          <w:tab w:val="right" w:leader="dot" w:pos="9016"/>
        </w:tabs>
        <w:spacing w:after="120"/>
        <w:rPr>
          <w:ins w:id="625" w:author="Andrew Instone-Cowie" w:date="2021-08-25T14:30:00Z"/>
          <w:rFonts w:eastAsiaTheme="minorEastAsia"/>
          <w:noProof/>
          <w:lang w:eastAsia="en-GB"/>
        </w:rPr>
        <w:pPrChange w:id="626" w:author="Andrew Instone-Cowie" w:date="2021-08-25T14:32:00Z">
          <w:pPr>
            <w:pStyle w:val="TableofFigures"/>
            <w:tabs>
              <w:tab w:val="right" w:leader="dot" w:pos="9016"/>
            </w:tabs>
          </w:pPr>
        </w:pPrChange>
      </w:pPr>
      <w:ins w:id="62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"_Toc80794338"</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12 – Magneto-Resistive Sensor Orientation</w:t>
        </w:r>
        <w:r>
          <w:rPr>
            <w:noProof/>
            <w:webHidden/>
          </w:rPr>
          <w:tab/>
        </w:r>
        <w:r>
          <w:rPr>
            <w:noProof/>
            <w:webHidden/>
          </w:rPr>
          <w:fldChar w:fldCharType="begin"/>
        </w:r>
        <w:r>
          <w:rPr>
            <w:noProof/>
            <w:webHidden/>
          </w:rPr>
          <w:instrText xml:space="preserve"> PAGEREF _Toc80794338 \h </w:instrText>
        </w:r>
        <w:r>
          <w:rPr>
            <w:noProof/>
            <w:webHidden/>
          </w:rPr>
        </w:r>
      </w:ins>
      <w:r>
        <w:rPr>
          <w:noProof/>
          <w:webHidden/>
        </w:rPr>
        <w:fldChar w:fldCharType="separate"/>
      </w:r>
      <w:ins w:id="628" w:author="Andrew Instone-Cowie" w:date="2021-08-25T14:32:00Z">
        <w:r w:rsidR="00DC5316">
          <w:rPr>
            <w:noProof/>
            <w:webHidden/>
          </w:rPr>
          <w:t>21</w:t>
        </w:r>
      </w:ins>
      <w:ins w:id="629" w:author="Andrew Instone-Cowie" w:date="2021-08-25T14:30:00Z">
        <w:r>
          <w:rPr>
            <w:noProof/>
            <w:webHidden/>
          </w:rPr>
          <w:fldChar w:fldCharType="end"/>
        </w:r>
        <w:r w:rsidRPr="00627D1E">
          <w:rPr>
            <w:rStyle w:val="Hyperlink"/>
            <w:noProof/>
          </w:rPr>
          <w:fldChar w:fldCharType="end"/>
        </w:r>
      </w:ins>
    </w:p>
    <w:p w14:paraId="47B32826" w14:textId="47AF5F66" w:rsidR="00B513CB" w:rsidRDefault="00B513CB" w:rsidP="00B513CB">
      <w:pPr>
        <w:pStyle w:val="TableofFigures"/>
        <w:tabs>
          <w:tab w:val="right" w:leader="dot" w:pos="9016"/>
        </w:tabs>
        <w:spacing w:after="120"/>
        <w:rPr>
          <w:ins w:id="630" w:author="Andrew Instone-Cowie" w:date="2021-08-25T14:30:00Z"/>
          <w:rFonts w:eastAsiaTheme="minorEastAsia"/>
          <w:noProof/>
          <w:lang w:eastAsia="en-GB"/>
        </w:rPr>
        <w:pPrChange w:id="631" w:author="Andrew Instone-Cowie" w:date="2021-08-25T14:32:00Z">
          <w:pPr>
            <w:pStyle w:val="TableofFigures"/>
            <w:tabs>
              <w:tab w:val="right" w:leader="dot" w:pos="9016"/>
            </w:tabs>
          </w:pPr>
        </w:pPrChange>
      </w:pPr>
      <w:ins w:id="63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"_Toc80794339"</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13 – Simulator Interface Parts</w:t>
        </w:r>
        <w:r>
          <w:rPr>
            <w:noProof/>
            <w:webHidden/>
          </w:rPr>
          <w:tab/>
        </w:r>
        <w:r>
          <w:rPr>
            <w:noProof/>
            <w:webHidden/>
          </w:rPr>
          <w:fldChar w:fldCharType="begin"/>
        </w:r>
        <w:r>
          <w:rPr>
            <w:noProof/>
            <w:webHidden/>
          </w:rPr>
          <w:instrText xml:space="preserve"> PAGEREF _Toc80794339 \h </w:instrText>
        </w:r>
        <w:r>
          <w:rPr>
            <w:noProof/>
            <w:webHidden/>
          </w:rPr>
        </w:r>
      </w:ins>
      <w:r>
        <w:rPr>
          <w:noProof/>
          <w:webHidden/>
        </w:rPr>
        <w:fldChar w:fldCharType="separate"/>
      </w:r>
      <w:ins w:id="633" w:author="Andrew Instone-Cowie" w:date="2021-08-25T14:32:00Z">
        <w:r w:rsidR="00DC5316">
          <w:rPr>
            <w:noProof/>
            <w:webHidden/>
          </w:rPr>
          <w:t>24</w:t>
        </w:r>
      </w:ins>
      <w:ins w:id="634" w:author="Andrew Instone-Cowie" w:date="2021-08-25T14:30:00Z">
        <w:r>
          <w:rPr>
            <w:noProof/>
            <w:webHidden/>
          </w:rPr>
          <w:fldChar w:fldCharType="end"/>
        </w:r>
        <w:r w:rsidRPr="00627D1E">
          <w:rPr>
            <w:rStyle w:val="Hyperlink"/>
            <w:noProof/>
          </w:rPr>
          <w:fldChar w:fldCharType="end"/>
        </w:r>
      </w:ins>
    </w:p>
    <w:p w14:paraId="3F182195" w14:textId="41E98F27" w:rsidR="00B513CB" w:rsidRDefault="00B513CB" w:rsidP="00B513CB">
      <w:pPr>
        <w:pStyle w:val="TableofFigures"/>
        <w:tabs>
          <w:tab w:val="right" w:leader="dot" w:pos="9016"/>
        </w:tabs>
        <w:spacing w:after="120"/>
        <w:rPr>
          <w:ins w:id="635" w:author="Andrew Instone-Cowie" w:date="2021-08-25T14:30:00Z"/>
          <w:rFonts w:eastAsiaTheme="minorEastAsia"/>
          <w:noProof/>
          <w:lang w:eastAsia="en-GB"/>
        </w:rPr>
        <w:pPrChange w:id="636" w:author="Andrew Instone-Cowie" w:date="2021-08-25T14:32:00Z">
          <w:pPr>
            <w:pStyle w:val="TableofFigures"/>
            <w:tabs>
              <w:tab w:val="right" w:leader="dot" w:pos="9016"/>
            </w:tabs>
          </w:pPr>
        </w:pPrChange>
      </w:pPr>
      <w:ins w:id="63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"_Toc80794340"</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14 – Simulator Interface Board Layout</w:t>
        </w:r>
        <w:r>
          <w:rPr>
            <w:noProof/>
            <w:webHidden/>
          </w:rPr>
          <w:tab/>
        </w:r>
        <w:r>
          <w:rPr>
            <w:noProof/>
            <w:webHidden/>
          </w:rPr>
          <w:fldChar w:fldCharType="begin"/>
        </w:r>
        <w:r>
          <w:rPr>
            <w:noProof/>
            <w:webHidden/>
          </w:rPr>
          <w:instrText xml:space="preserve"> PAGEREF _Toc80794340 \h </w:instrText>
        </w:r>
        <w:r>
          <w:rPr>
            <w:noProof/>
            <w:webHidden/>
          </w:rPr>
        </w:r>
      </w:ins>
      <w:r>
        <w:rPr>
          <w:noProof/>
          <w:webHidden/>
        </w:rPr>
        <w:fldChar w:fldCharType="separate"/>
      </w:r>
      <w:ins w:id="638" w:author="Andrew Instone-Cowie" w:date="2021-08-25T14:32:00Z">
        <w:r w:rsidR="00DC5316">
          <w:rPr>
            <w:noProof/>
            <w:webHidden/>
          </w:rPr>
          <w:t>24</w:t>
        </w:r>
      </w:ins>
      <w:ins w:id="639" w:author="Andrew Instone-Cowie" w:date="2021-08-25T14:30:00Z">
        <w:r>
          <w:rPr>
            <w:noProof/>
            <w:webHidden/>
          </w:rPr>
          <w:fldChar w:fldCharType="end"/>
        </w:r>
        <w:r w:rsidRPr="00627D1E">
          <w:rPr>
            <w:rStyle w:val="Hyperlink"/>
            <w:noProof/>
          </w:rPr>
          <w:fldChar w:fldCharType="end"/>
        </w:r>
      </w:ins>
    </w:p>
    <w:p w14:paraId="1BCD1A90" w14:textId="153B464B" w:rsidR="00B513CB" w:rsidRDefault="00B513CB" w:rsidP="00B513CB">
      <w:pPr>
        <w:pStyle w:val="TableofFigures"/>
        <w:tabs>
          <w:tab w:val="right" w:leader="dot" w:pos="9016"/>
        </w:tabs>
        <w:spacing w:after="120"/>
        <w:rPr>
          <w:ins w:id="640" w:author="Andrew Instone-Cowie" w:date="2021-08-25T14:30:00Z"/>
          <w:rFonts w:eastAsiaTheme="minorEastAsia"/>
          <w:noProof/>
          <w:lang w:eastAsia="en-GB"/>
        </w:rPr>
        <w:pPrChange w:id="641" w:author="Andrew Instone-Cowie" w:date="2021-08-25T14:32:00Z">
          <w:pPr>
            <w:pStyle w:val="TableofFigures"/>
            <w:tabs>
              <w:tab w:val="right" w:leader="dot" w:pos="9016"/>
            </w:tabs>
          </w:pPr>
        </w:pPrChange>
      </w:pPr>
      <w:ins w:id="64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"_Toc80794341"</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15 – Voltage Check Pin Locations</w:t>
        </w:r>
        <w:r>
          <w:rPr>
            <w:noProof/>
            <w:webHidden/>
          </w:rPr>
          <w:tab/>
        </w:r>
        <w:r>
          <w:rPr>
            <w:noProof/>
            <w:webHidden/>
          </w:rPr>
          <w:fldChar w:fldCharType="begin"/>
        </w:r>
        <w:r>
          <w:rPr>
            <w:noProof/>
            <w:webHidden/>
          </w:rPr>
          <w:instrText xml:space="preserve"> PAGEREF _Toc80794341 \h </w:instrText>
        </w:r>
        <w:r>
          <w:rPr>
            <w:noProof/>
            <w:webHidden/>
          </w:rPr>
        </w:r>
      </w:ins>
      <w:r>
        <w:rPr>
          <w:noProof/>
          <w:webHidden/>
        </w:rPr>
        <w:fldChar w:fldCharType="separate"/>
      </w:r>
      <w:ins w:id="643" w:author="Andrew Instone-Cowie" w:date="2021-08-25T14:32:00Z">
        <w:r w:rsidR="00DC5316">
          <w:rPr>
            <w:noProof/>
            <w:webHidden/>
          </w:rPr>
          <w:t>26</w:t>
        </w:r>
      </w:ins>
      <w:ins w:id="644" w:author="Andrew Instone-Cowie" w:date="2021-08-25T14:30:00Z">
        <w:r>
          <w:rPr>
            <w:noProof/>
            <w:webHidden/>
          </w:rPr>
          <w:fldChar w:fldCharType="end"/>
        </w:r>
        <w:r w:rsidRPr="00627D1E">
          <w:rPr>
            <w:rStyle w:val="Hyperlink"/>
            <w:noProof/>
          </w:rPr>
          <w:fldChar w:fldCharType="end"/>
        </w:r>
      </w:ins>
    </w:p>
    <w:p w14:paraId="2680BA17" w14:textId="28B590C0" w:rsidR="00B513CB" w:rsidRDefault="00B513CB" w:rsidP="00B513CB">
      <w:pPr>
        <w:pStyle w:val="TableofFigures"/>
        <w:tabs>
          <w:tab w:val="right" w:leader="dot" w:pos="9016"/>
        </w:tabs>
        <w:spacing w:after="120"/>
        <w:rPr>
          <w:ins w:id="645" w:author="Andrew Instone-Cowie" w:date="2021-08-25T14:30:00Z"/>
          <w:rFonts w:eastAsiaTheme="minorEastAsia"/>
          <w:noProof/>
          <w:lang w:eastAsia="en-GB"/>
        </w:rPr>
        <w:pPrChange w:id="646" w:author="Andrew Instone-Cowie" w:date="2021-08-25T14:32:00Z">
          <w:pPr>
            <w:pStyle w:val="TableofFigures"/>
            <w:tabs>
              <w:tab w:val="right" w:leader="dot" w:pos="9016"/>
            </w:tabs>
          </w:pPr>
        </w:pPrChange>
      </w:pPr>
      <w:ins w:id="64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"_Toc80794342"</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16 – Bending Voltage Regulator Pins</w:t>
        </w:r>
        <w:r>
          <w:rPr>
            <w:noProof/>
            <w:webHidden/>
          </w:rPr>
          <w:tab/>
        </w:r>
        <w:r>
          <w:rPr>
            <w:noProof/>
            <w:webHidden/>
          </w:rPr>
          <w:fldChar w:fldCharType="begin"/>
        </w:r>
        <w:r>
          <w:rPr>
            <w:noProof/>
            <w:webHidden/>
          </w:rPr>
          <w:instrText xml:space="preserve"> PAGEREF _Toc80794342 \h </w:instrText>
        </w:r>
        <w:r>
          <w:rPr>
            <w:noProof/>
            <w:webHidden/>
          </w:rPr>
        </w:r>
      </w:ins>
      <w:r>
        <w:rPr>
          <w:noProof/>
          <w:webHidden/>
        </w:rPr>
        <w:fldChar w:fldCharType="separate"/>
      </w:r>
      <w:ins w:id="648" w:author="Andrew Instone-Cowie" w:date="2021-08-25T14:32:00Z">
        <w:r w:rsidR="00DC5316">
          <w:rPr>
            <w:noProof/>
            <w:webHidden/>
          </w:rPr>
          <w:t>27</w:t>
        </w:r>
      </w:ins>
      <w:ins w:id="649" w:author="Andrew Instone-Cowie" w:date="2021-08-25T14:30:00Z">
        <w:r>
          <w:rPr>
            <w:noProof/>
            <w:webHidden/>
          </w:rPr>
          <w:fldChar w:fldCharType="end"/>
        </w:r>
        <w:r w:rsidRPr="00627D1E">
          <w:rPr>
            <w:rStyle w:val="Hyperlink"/>
            <w:noProof/>
          </w:rPr>
          <w:fldChar w:fldCharType="end"/>
        </w:r>
      </w:ins>
    </w:p>
    <w:p w14:paraId="336FCB8A" w14:textId="180AED6B" w:rsidR="00B513CB" w:rsidRDefault="00B513CB" w:rsidP="00B513CB">
      <w:pPr>
        <w:pStyle w:val="TableofFigures"/>
        <w:tabs>
          <w:tab w:val="right" w:leader="dot" w:pos="9016"/>
        </w:tabs>
        <w:spacing w:after="120"/>
        <w:rPr>
          <w:ins w:id="650" w:author="Andrew Instone-Cowie" w:date="2021-08-25T14:30:00Z"/>
          <w:rFonts w:eastAsiaTheme="minorEastAsia"/>
          <w:noProof/>
          <w:lang w:eastAsia="en-GB"/>
        </w:rPr>
        <w:pPrChange w:id="651" w:author="Andrew Instone-Cowie" w:date="2021-08-25T14:32:00Z">
          <w:pPr>
            <w:pStyle w:val="TableofFigures"/>
            <w:tabs>
              <w:tab w:val="right" w:leader="dot" w:pos="9016"/>
            </w:tabs>
          </w:pPr>
        </w:pPrChange>
      </w:pPr>
      <w:ins w:id="65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"_Toc80794343"</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17 – Voltage Regulator Heatsink</w:t>
        </w:r>
        <w:r>
          <w:rPr>
            <w:noProof/>
            <w:webHidden/>
          </w:rPr>
          <w:tab/>
        </w:r>
        <w:r>
          <w:rPr>
            <w:noProof/>
            <w:webHidden/>
          </w:rPr>
          <w:fldChar w:fldCharType="begin"/>
        </w:r>
        <w:r>
          <w:rPr>
            <w:noProof/>
            <w:webHidden/>
          </w:rPr>
          <w:instrText xml:space="preserve"> PAGEREF _Toc80794343 \h </w:instrText>
        </w:r>
        <w:r>
          <w:rPr>
            <w:noProof/>
            <w:webHidden/>
          </w:rPr>
        </w:r>
      </w:ins>
      <w:r>
        <w:rPr>
          <w:noProof/>
          <w:webHidden/>
        </w:rPr>
        <w:fldChar w:fldCharType="separate"/>
      </w:r>
      <w:ins w:id="653" w:author="Andrew Instone-Cowie" w:date="2021-08-25T14:32:00Z">
        <w:r w:rsidR="00DC5316">
          <w:rPr>
            <w:noProof/>
            <w:webHidden/>
          </w:rPr>
          <w:t>27</w:t>
        </w:r>
      </w:ins>
      <w:ins w:id="654" w:author="Andrew Instone-Cowie" w:date="2021-08-25T14:30:00Z">
        <w:r>
          <w:rPr>
            <w:noProof/>
            <w:webHidden/>
          </w:rPr>
          <w:fldChar w:fldCharType="end"/>
        </w:r>
        <w:r w:rsidRPr="00627D1E">
          <w:rPr>
            <w:rStyle w:val="Hyperlink"/>
            <w:noProof/>
          </w:rPr>
          <w:fldChar w:fldCharType="end"/>
        </w:r>
      </w:ins>
    </w:p>
    <w:p w14:paraId="62E03609" w14:textId="001BC52F" w:rsidR="00B513CB" w:rsidRDefault="00B513CB" w:rsidP="00B513CB">
      <w:pPr>
        <w:pStyle w:val="TableofFigures"/>
        <w:tabs>
          <w:tab w:val="right" w:leader="dot" w:pos="9016"/>
        </w:tabs>
        <w:spacing w:after="120"/>
        <w:rPr>
          <w:ins w:id="655" w:author="Andrew Instone-Cowie" w:date="2021-08-25T14:30:00Z"/>
          <w:rFonts w:eastAsiaTheme="minorEastAsia"/>
          <w:noProof/>
          <w:lang w:eastAsia="en-GB"/>
        </w:rPr>
        <w:pPrChange w:id="656" w:author="Andrew Instone-Cowie" w:date="2021-08-25T14:32:00Z">
          <w:pPr>
            <w:pStyle w:val="TableofFigures"/>
            <w:tabs>
              <w:tab w:val="right" w:leader="dot" w:pos="9016"/>
            </w:tabs>
          </w:pPr>
        </w:pPrChange>
      </w:pPr>
      <w:ins w:id="65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"_Toc80794344"</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18 – Completed Simulator Interface Module PCB</w:t>
        </w:r>
        <w:r>
          <w:rPr>
            <w:noProof/>
            <w:webHidden/>
          </w:rPr>
          <w:tab/>
        </w:r>
        <w:r>
          <w:rPr>
            <w:noProof/>
            <w:webHidden/>
          </w:rPr>
          <w:fldChar w:fldCharType="begin"/>
        </w:r>
        <w:r>
          <w:rPr>
            <w:noProof/>
            <w:webHidden/>
          </w:rPr>
          <w:instrText xml:space="preserve"> PAGEREF _Toc80794344 \h </w:instrText>
        </w:r>
        <w:r>
          <w:rPr>
            <w:noProof/>
            <w:webHidden/>
          </w:rPr>
        </w:r>
      </w:ins>
      <w:r>
        <w:rPr>
          <w:noProof/>
          <w:webHidden/>
        </w:rPr>
        <w:fldChar w:fldCharType="separate"/>
      </w:r>
      <w:ins w:id="658" w:author="Andrew Instone-Cowie" w:date="2021-08-25T14:32:00Z">
        <w:r w:rsidR="00DC5316">
          <w:rPr>
            <w:noProof/>
            <w:webHidden/>
          </w:rPr>
          <w:t>28</w:t>
        </w:r>
      </w:ins>
      <w:ins w:id="659" w:author="Andrew Instone-Cowie" w:date="2021-08-25T14:30:00Z">
        <w:r>
          <w:rPr>
            <w:noProof/>
            <w:webHidden/>
          </w:rPr>
          <w:fldChar w:fldCharType="end"/>
        </w:r>
        <w:r w:rsidRPr="00627D1E">
          <w:rPr>
            <w:rStyle w:val="Hyperlink"/>
            <w:noProof/>
          </w:rPr>
          <w:fldChar w:fldCharType="end"/>
        </w:r>
      </w:ins>
    </w:p>
    <w:p w14:paraId="4E85ED5B" w14:textId="72199660" w:rsidR="00B513CB" w:rsidRDefault="00B513CB" w:rsidP="00B513CB">
      <w:pPr>
        <w:pStyle w:val="TableofFigures"/>
        <w:tabs>
          <w:tab w:val="right" w:leader="dot" w:pos="9016"/>
        </w:tabs>
        <w:spacing w:after="120"/>
        <w:rPr>
          <w:ins w:id="660" w:author="Andrew Instone-Cowie" w:date="2021-08-25T14:30:00Z"/>
          <w:rFonts w:eastAsiaTheme="minorEastAsia"/>
          <w:noProof/>
          <w:lang w:eastAsia="en-GB"/>
        </w:rPr>
        <w:pPrChange w:id="661" w:author="Andrew Instone-Cowie" w:date="2021-08-25T14:32:00Z">
          <w:pPr>
            <w:pStyle w:val="TableofFigures"/>
            <w:tabs>
              <w:tab w:val="right" w:leader="dot" w:pos="9016"/>
            </w:tabs>
          </w:pPr>
        </w:pPrChange>
      </w:pPr>
      <w:ins w:id="66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"_Toc80794345"</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19 – Power Board Parts</w:t>
        </w:r>
        <w:r>
          <w:rPr>
            <w:noProof/>
            <w:webHidden/>
          </w:rPr>
          <w:tab/>
        </w:r>
        <w:r>
          <w:rPr>
            <w:noProof/>
            <w:webHidden/>
          </w:rPr>
          <w:fldChar w:fldCharType="begin"/>
        </w:r>
        <w:r>
          <w:rPr>
            <w:noProof/>
            <w:webHidden/>
          </w:rPr>
          <w:instrText xml:space="preserve"> PAGEREF _Toc80794345 \h </w:instrText>
        </w:r>
        <w:r>
          <w:rPr>
            <w:noProof/>
            <w:webHidden/>
          </w:rPr>
        </w:r>
      </w:ins>
      <w:r>
        <w:rPr>
          <w:noProof/>
          <w:webHidden/>
        </w:rPr>
        <w:fldChar w:fldCharType="separate"/>
      </w:r>
      <w:ins w:id="663" w:author="Andrew Instone-Cowie" w:date="2021-08-25T14:32:00Z">
        <w:r w:rsidR="00DC5316">
          <w:rPr>
            <w:noProof/>
            <w:webHidden/>
          </w:rPr>
          <w:t>31</w:t>
        </w:r>
      </w:ins>
      <w:ins w:id="664" w:author="Andrew Instone-Cowie" w:date="2021-08-25T14:30:00Z">
        <w:r>
          <w:rPr>
            <w:noProof/>
            <w:webHidden/>
          </w:rPr>
          <w:fldChar w:fldCharType="end"/>
        </w:r>
        <w:r w:rsidRPr="00627D1E">
          <w:rPr>
            <w:rStyle w:val="Hyperlink"/>
            <w:noProof/>
          </w:rPr>
          <w:fldChar w:fldCharType="end"/>
        </w:r>
      </w:ins>
    </w:p>
    <w:p w14:paraId="02EFA018" w14:textId="658170EE" w:rsidR="00B513CB" w:rsidRDefault="00B513CB" w:rsidP="00B513CB">
      <w:pPr>
        <w:pStyle w:val="TableofFigures"/>
        <w:tabs>
          <w:tab w:val="right" w:leader="dot" w:pos="9016"/>
        </w:tabs>
        <w:spacing w:after="120"/>
        <w:rPr>
          <w:ins w:id="665" w:author="Andrew Instone-Cowie" w:date="2021-08-25T14:30:00Z"/>
          <w:rFonts w:eastAsiaTheme="minorEastAsia"/>
          <w:noProof/>
          <w:lang w:eastAsia="en-GB"/>
        </w:rPr>
        <w:pPrChange w:id="666" w:author="Andrew Instone-Cowie" w:date="2021-08-25T14:32:00Z">
          <w:pPr>
            <w:pStyle w:val="TableofFigures"/>
            <w:tabs>
              <w:tab w:val="right" w:leader="dot" w:pos="9016"/>
            </w:tabs>
          </w:pPr>
        </w:pPrChange>
      </w:pPr>
      <w:ins w:id="66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"_Toc80794346"</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20 – Power Board Layout</w:t>
        </w:r>
        <w:r>
          <w:rPr>
            <w:noProof/>
            <w:webHidden/>
          </w:rPr>
          <w:tab/>
        </w:r>
        <w:r>
          <w:rPr>
            <w:noProof/>
            <w:webHidden/>
          </w:rPr>
          <w:fldChar w:fldCharType="begin"/>
        </w:r>
        <w:r>
          <w:rPr>
            <w:noProof/>
            <w:webHidden/>
          </w:rPr>
          <w:instrText xml:space="preserve"> PAGEREF _Toc80794346 \h </w:instrText>
        </w:r>
        <w:r>
          <w:rPr>
            <w:noProof/>
            <w:webHidden/>
          </w:rPr>
        </w:r>
      </w:ins>
      <w:r>
        <w:rPr>
          <w:noProof/>
          <w:webHidden/>
        </w:rPr>
        <w:fldChar w:fldCharType="separate"/>
      </w:r>
      <w:ins w:id="668" w:author="Andrew Instone-Cowie" w:date="2021-08-25T14:32:00Z">
        <w:r w:rsidR="00DC5316">
          <w:rPr>
            <w:noProof/>
            <w:webHidden/>
          </w:rPr>
          <w:t>31</w:t>
        </w:r>
      </w:ins>
      <w:ins w:id="669" w:author="Andrew Instone-Cowie" w:date="2021-08-25T14:30:00Z">
        <w:r>
          <w:rPr>
            <w:noProof/>
            <w:webHidden/>
          </w:rPr>
          <w:fldChar w:fldCharType="end"/>
        </w:r>
        <w:r w:rsidRPr="00627D1E">
          <w:rPr>
            <w:rStyle w:val="Hyperlink"/>
            <w:noProof/>
          </w:rPr>
          <w:fldChar w:fldCharType="end"/>
        </w:r>
      </w:ins>
    </w:p>
    <w:p w14:paraId="3DDD58A3" w14:textId="02A11423" w:rsidR="00B513CB" w:rsidRDefault="00B513CB" w:rsidP="00B513CB">
      <w:pPr>
        <w:pStyle w:val="TableofFigures"/>
        <w:tabs>
          <w:tab w:val="right" w:leader="dot" w:pos="9016"/>
        </w:tabs>
        <w:spacing w:after="120"/>
        <w:rPr>
          <w:ins w:id="670" w:author="Andrew Instone-Cowie" w:date="2021-08-25T14:30:00Z"/>
          <w:rFonts w:eastAsiaTheme="minorEastAsia"/>
          <w:noProof/>
          <w:lang w:eastAsia="en-GB"/>
        </w:rPr>
        <w:pPrChange w:id="671" w:author="Andrew Instone-Cowie" w:date="2021-08-25T14:32:00Z">
          <w:pPr>
            <w:pStyle w:val="TableofFigures"/>
            <w:tabs>
              <w:tab w:val="right" w:leader="dot" w:pos="9016"/>
            </w:tabs>
          </w:pPr>
        </w:pPrChange>
      </w:pPr>
      <w:ins w:id="67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"_Toc80794347"</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21 – Completed Power Module PCB</w:t>
        </w:r>
        <w:r>
          <w:rPr>
            <w:noProof/>
            <w:webHidden/>
          </w:rPr>
          <w:tab/>
        </w:r>
        <w:r>
          <w:rPr>
            <w:noProof/>
            <w:webHidden/>
          </w:rPr>
          <w:fldChar w:fldCharType="begin"/>
        </w:r>
        <w:r>
          <w:rPr>
            <w:noProof/>
            <w:webHidden/>
          </w:rPr>
          <w:instrText xml:space="preserve"> PAGEREF _Toc80794347 \h </w:instrText>
        </w:r>
        <w:r>
          <w:rPr>
            <w:noProof/>
            <w:webHidden/>
          </w:rPr>
        </w:r>
      </w:ins>
      <w:r>
        <w:rPr>
          <w:noProof/>
          <w:webHidden/>
        </w:rPr>
        <w:fldChar w:fldCharType="separate"/>
      </w:r>
      <w:ins w:id="673" w:author="Andrew Instone-Cowie" w:date="2021-08-25T14:32:00Z">
        <w:r w:rsidR="00DC5316">
          <w:rPr>
            <w:noProof/>
            <w:webHidden/>
          </w:rPr>
          <w:t>32</w:t>
        </w:r>
      </w:ins>
      <w:ins w:id="674" w:author="Andrew Instone-Cowie" w:date="2021-08-25T14:30:00Z">
        <w:r>
          <w:rPr>
            <w:noProof/>
            <w:webHidden/>
          </w:rPr>
          <w:fldChar w:fldCharType="end"/>
        </w:r>
        <w:r w:rsidRPr="00627D1E">
          <w:rPr>
            <w:rStyle w:val="Hyperlink"/>
            <w:noProof/>
          </w:rPr>
          <w:fldChar w:fldCharType="end"/>
        </w:r>
      </w:ins>
    </w:p>
    <w:p w14:paraId="6F9E4D97" w14:textId="05374B28" w:rsidR="00B513CB" w:rsidRDefault="00B513CB" w:rsidP="00B513CB">
      <w:pPr>
        <w:pStyle w:val="TableofFigures"/>
        <w:tabs>
          <w:tab w:val="right" w:leader="dot" w:pos="9016"/>
        </w:tabs>
        <w:spacing w:after="120"/>
        <w:rPr>
          <w:ins w:id="675" w:author="Andrew Instone-Cowie" w:date="2021-08-25T14:30:00Z"/>
          <w:rFonts w:eastAsiaTheme="minorEastAsia"/>
          <w:noProof/>
          <w:lang w:eastAsia="en-GB"/>
        </w:rPr>
        <w:pPrChange w:id="676" w:author="Andrew Instone-Cowie" w:date="2021-08-25T14:32:00Z">
          <w:pPr>
            <w:pStyle w:val="TableofFigures"/>
            <w:tabs>
              <w:tab w:val="right" w:leader="dot" w:pos="9016"/>
            </w:tabs>
          </w:pPr>
        </w:pPrChange>
      </w:pPr>
      <w:ins w:id="67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"_Toc80794348"</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22 – Magneto-Resistive Sensor Demonstration</w:t>
        </w:r>
        <w:r>
          <w:rPr>
            <w:noProof/>
            <w:webHidden/>
          </w:rPr>
          <w:tab/>
        </w:r>
        <w:r>
          <w:rPr>
            <w:noProof/>
            <w:webHidden/>
          </w:rPr>
          <w:fldChar w:fldCharType="begin"/>
        </w:r>
        <w:r>
          <w:rPr>
            <w:noProof/>
            <w:webHidden/>
          </w:rPr>
          <w:instrText xml:space="preserve"> PAGEREF _Toc80794348 \h </w:instrText>
        </w:r>
        <w:r>
          <w:rPr>
            <w:noProof/>
            <w:webHidden/>
          </w:rPr>
        </w:r>
      </w:ins>
      <w:r>
        <w:rPr>
          <w:noProof/>
          <w:webHidden/>
        </w:rPr>
        <w:fldChar w:fldCharType="separate"/>
      </w:r>
      <w:ins w:id="678" w:author="Andrew Instone-Cowie" w:date="2021-08-25T14:32:00Z">
        <w:r w:rsidR="00DC5316">
          <w:rPr>
            <w:noProof/>
            <w:webHidden/>
          </w:rPr>
          <w:t>33</w:t>
        </w:r>
      </w:ins>
      <w:ins w:id="679" w:author="Andrew Instone-Cowie" w:date="2021-08-25T14:30:00Z">
        <w:r>
          <w:rPr>
            <w:noProof/>
            <w:webHidden/>
          </w:rPr>
          <w:fldChar w:fldCharType="end"/>
        </w:r>
        <w:r w:rsidRPr="00627D1E">
          <w:rPr>
            <w:rStyle w:val="Hyperlink"/>
            <w:noProof/>
          </w:rPr>
          <w:fldChar w:fldCharType="end"/>
        </w:r>
      </w:ins>
    </w:p>
    <w:p w14:paraId="27138BAC" w14:textId="1768A743" w:rsidR="00B513CB" w:rsidRDefault="00B513CB" w:rsidP="00B513CB">
      <w:pPr>
        <w:pStyle w:val="TableofFigures"/>
        <w:tabs>
          <w:tab w:val="right" w:leader="dot" w:pos="9016"/>
        </w:tabs>
        <w:spacing w:after="120"/>
        <w:rPr>
          <w:ins w:id="680" w:author="Andrew Instone-Cowie" w:date="2021-08-25T14:30:00Z"/>
          <w:rFonts w:eastAsiaTheme="minorEastAsia"/>
          <w:noProof/>
          <w:lang w:eastAsia="en-GB"/>
        </w:rPr>
        <w:pPrChange w:id="681" w:author="Andrew Instone-Cowie" w:date="2021-08-25T14:32:00Z">
          <w:pPr>
            <w:pStyle w:val="TableofFigures"/>
            <w:tabs>
              <w:tab w:val="right" w:leader="dot" w:pos="9016"/>
            </w:tabs>
          </w:pPr>
        </w:pPrChange>
      </w:pPr>
      <w:ins w:id="68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"_Toc80794349"</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23 – Magneto-Resistive Sensor Board Parts</w:t>
        </w:r>
        <w:r>
          <w:rPr>
            <w:noProof/>
            <w:webHidden/>
          </w:rPr>
          <w:tab/>
        </w:r>
        <w:r>
          <w:rPr>
            <w:noProof/>
            <w:webHidden/>
          </w:rPr>
          <w:fldChar w:fldCharType="begin"/>
        </w:r>
        <w:r>
          <w:rPr>
            <w:noProof/>
            <w:webHidden/>
          </w:rPr>
          <w:instrText xml:space="preserve"> PAGEREF _Toc80794349 \h </w:instrText>
        </w:r>
        <w:r>
          <w:rPr>
            <w:noProof/>
            <w:webHidden/>
          </w:rPr>
        </w:r>
      </w:ins>
      <w:r>
        <w:rPr>
          <w:noProof/>
          <w:webHidden/>
        </w:rPr>
        <w:fldChar w:fldCharType="separate"/>
      </w:r>
      <w:ins w:id="683" w:author="Andrew Instone-Cowie" w:date="2021-08-25T14:32:00Z">
        <w:r w:rsidR="00DC5316">
          <w:rPr>
            <w:noProof/>
            <w:webHidden/>
          </w:rPr>
          <w:t>35</w:t>
        </w:r>
      </w:ins>
      <w:ins w:id="684" w:author="Andrew Instone-Cowie" w:date="2021-08-25T14:30:00Z">
        <w:r>
          <w:rPr>
            <w:noProof/>
            <w:webHidden/>
          </w:rPr>
          <w:fldChar w:fldCharType="end"/>
        </w:r>
        <w:r w:rsidRPr="00627D1E">
          <w:rPr>
            <w:rStyle w:val="Hyperlink"/>
            <w:noProof/>
          </w:rPr>
          <w:fldChar w:fldCharType="end"/>
        </w:r>
      </w:ins>
    </w:p>
    <w:p w14:paraId="33E21C07" w14:textId="131D8721" w:rsidR="00B513CB" w:rsidRDefault="00B513CB" w:rsidP="00B513CB">
      <w:pPr>
        <w:pStyle w:val="TableofFigures"/>
        <w:tabs>
          <w:tab w:val="right" w:leader="dot" w:pos="9016"/>
        </w:tabs>
        <w:spacing w:after="120"/>
        <w:rPr>
          <w:ins w:id="685" w:author="Andrew Instone-Cowie" w:date="2021-08-25T14:30:00Z"/>
          <w:rFonts w:eastAsiaTheme="minorEastAsia"/>
          <w:noProof/>
          <w:lang w:eastAsia="en-GB"/>
        </w:rPr>
        <w:pPrChange w:id="686" w:author="Andrew Instone-Cowie" w:date="2021-08-25T14:32:00Z">
          <w:pPr>
            <w:pStyle w:val="TableofFigures"/>
            <w:tabs>
              <w:tab w:val="right" w:leader="dot" w:pos="9016"/>
            </w:tabs>
          </w:pPr>
        </w:pPrChange>
      </w:pPr>
      <w:ins w:id="68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"_Toc80794350"</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24 – Magneto-Resistive Sensor Board Layout</w:t>
        </w:r>
        <w:r>
          <w:rPr>
            <w:noProof/>
            <w:webHidden/>
          </w:rPr>
          <w:tab/>
        </w:r>
        <w:r>
          <w:rPr>
            <w:noProof/>
            <w:webHidden/>
          </w:rPr>
          <w:fldChar w:fldCharType="begin"/>
        </w:r>
        <w:r>
          <w:rPr>
            <w:noProof/>
            <w:webHidden/>
          </w:rPr>
          <w:instrText xml:space="preserve"> PAGEREF _Toc80794350 \h </w:instrText>
        </w:r>
        <w:r>
          <w:rPr>
            <w:noProof/>
            <w:webHidden/>
          </w:rPr>
        </w:r>
      </w:ins>
      <w:r>
        <w:rPr>
          <w:noProof/>
          <w:webHidden/>
        </w:rPr>
        <w:fldChar w:fldCharType="separate"/>
      </w:r>
      <w:ins w:id="688" w:author="Andrew Instone-Cowie" w:date="2021-08-25T14:32:00Z">
        <w:r w:rsidR="00DC5316">
          <w:rPr>
            <w:noProof/>
            <w:webHidden/>
          </w:rPr>
          <w:t>35</w:t>
        </w:r>
      </w:ins>
      <w:ins w:id="689" w:author="Andrew Instone-Cowie" w:date="2021-08-25T14:30:00Z">
        <w:r>
          <w:rPr>
            <w:noProof/>
            <w:webHidden/>
          </w:rPr>
          <w:fldChar w:fldCharType="end"/>
        </w:r>
        <w:r w:rsidRPr="00627D1E">
          <w:rPr>
            <w:rStyle w:val="Hyperlink"/>
            <w:noProof/>
          </w:rPr>
          <w:fldChar w:fldCharType="end"/>
        </w:r>
      </w:ins>
    </w:p>
    <w:p w14:paraId="045A0A85" w14:textId="1ADEE8DD" w:rsidR="00B513CB" w:rsidRDefault="00B513CB" w:rsidP="00B513CB">
      <w:pPr>
        <w:pStyle w:val="TableofFigures"/>
        <w:tabs>
          <w:tab w:val="right" w:leader="dot" w:pos="9016"/>
        </w:tabs>
        <w:spacing w:after="120"/>
        <w:rPr>
          <w:ins w:id="690" w:author="Andrew Instone-Cowie" w:date="2021-08-25T14:30:00Z"/>
          <w:rFonts w:eastAsiaTheme="minorEastAsia"/>
          <w:noProof/>
          <w:lang w:eastAsia="en-GB"/>
        </w:rPr>
        <w:pPrChange w:id="691" w:author="Andrew Instone-Cowie" w:date="2021-08-25T14:32:00Z">
          <w:pPr>
            <w:pStyle w:val="TableofFigures"/>
            <w:tabs>
              <w:tab w:val="right" w:leader="dot" w:pos="9016"/>
            </w:tabs>
          </w:pPr>
        </w:pPrChange>
      </w:pPr>
      <w:ins w:id="69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"_Toc80794351"</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25 – Completed Magneto-Resistive Sensor Module PCB (Right-Handed)</w:t>
        </w:r>
        <w:r>
          <w:rPr>
            <w:noProof/>
            <w:webHidden/>
          </w:rPr>
          <w:tab/>
        </w:r>
        <w:r>
          <w:rPr>
            <w:noProof/>
            <w:webHidden/>
          </w:rPr>
          <w:fldChar w:fldCharType="begin"/>
        </w:r>
        <w:r>
          <w:rPr>
            <w:noProof/>
            <w:webHidden/>
          </w:rPr>
          <w:instrText xml:space="preserve"> PAGEREF _Toc80794351 \h </w:instrText>
        </w:r>
        <w:r>
          <w:rPr>
            <w:noProof/>
            <w:webHidden/>
          </w:rPr>
        </w:r>
      </w:ins>
      <w:r>
        <w:rPr>
          <w:noProof/>
          <w:webHidden/>
        </w:rPr>
        <w:fldChar w:fldCharType="separate"/>
      </w:r>
      <w:ins w:id="693" w:author="Andrew Instone-Cowie" w:date="2021-08-25T14:32:00Z">
        <w:r w:rsidR="00DC5316">
          <w:rPr>
            <w:noProof/>
            <w:webHidden/>
          </w:rPr>
          <w:t>36</w:t>
        </w:r>
      </w:ins>
      <w:ins w:id="694" w:author="Andrew Instone-Cowie" w:date="2021-08-25T14:30:00Z">
        <w:r>
          <w:rPr>
            <w:noProof/>
            <w:webHidden/>
          </w:rPr>
          <w:fldChar w:fldCharType="end"/>
        </w:r>
        <w:r w:rsidRPr="00627D1E">
          <w:rPr>
            <w:rStyle w:val="Hyperlink"/>
            <w:noProof/>
          </w:rPr>
          <w:fldChar w:fldCharType="end"/>
        </w:r>
      </w:ins>
    </w:p>
    <w:p w14:paraId="0D5238DB" w14:textId="0E70EDDB" w:rsidR="00B513CB" w:rsidRDefault="00B513CB" w:rsidP="00B513CB">
      <w:pPr>
        <w:pStyle w:val="TableofFigures"/>
        <w:tabs>
          <w:tab w:val="right" w:leader="dot" w:pos="9016"/>
        </w:tabs>
        <w:spacing w:after="120"/>
        <w:rPr>
          <w:ins w:id="695" w:author="Andrew Instone-Cowie" w:date="2021-08-25T14:30:00Z"/>
          <w:rFonts w:eastAsiaTheme="minorEastAsia"/>
          <w:noProof/>
          <w:lang w:eastAsia="en-GB"/>
        </w:rPr>
        <w:pPrChange w:id="696" w:author="Andrew Instone-Cowie" w:date="2021-08-25T14:32:00Z">
          <w:pPr>
            <w:pStyle w:val="TableofFigures"/>
            <w:tabs>
              <w:tab w:val="right" w:leader="dot" w:pos="9016"/>
            </w:tabs>
          </w:pPr>
        </w:pPrChange>
      </w:pPr>
      <w:ins w:id="69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"_Toc80794352"</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26 – Magneto-Resistive Sensor Board Layout</w:t>
        </w:r>
        <w:r>
          <w:rPr>
            <w:noProof/>
            <w:webHidden/>
          </w:rPr>
          <w:tab/>
        </w:r>
        <w:r>
          <w:rPr>
            <w:noProof/>
            <w:webHidden/>
          </w:rPr>
          <w:fldChar w:fldCharType="begin"/>
        </w:r>
        <w:r>
          <w:rPr>
            <w:noProof/>
            <w:webHidden/>
          </w:rPr>
          <w:instrText xml:space="preserve"> PAGEREF _Toc80794352 \h </w:instrText>
        </w:r>
        <w:r>
          <w:rPr>
            <w:noProof/>
            <w:webHidden/>
          </w:rPr>
        </w:r>
      </w:ins>
      <w:r>
        <w:rPr>
          <w:noProof/>
          <w:webHidden/>
        </w:rPr>
        <w:fldChar w:fldCharType="separate"/>
      </w:r>
      <w:ins w:id="698" w:author="Andrew Instone-Cowie" w:date="2021-08-25T14:32:00Z">
        <w:r w:rsidR="00DC5316">
          <w:rPr>
            <w:noProof/>
            <w:webHidden/>
          </w:rPr>
          <w:t>39</w:t>
        </w:r>
      </w:ins>
      <w:ins w:id="699" w:author="Andrew Instone-Cowie" w:date="2021-08-25T14:30:00Z">
        <w:r>
          <w:rPr>
            <w:noProof/>
            <w:webHidden/>
          </w:rPr>
          <w:fldChar w:fldCharType="end"/>
        </w:r>
        <w:r w:rsidRPr="00627D1E">
          <w:rPr>
            <w:rStyle w:val="Hyperlink"/>
            <w:noProof/>
          </w:rPr>
          <w:fldChar w:fldCharType="end"/>
        </w:r>
      </w:ins>
    </w:p>
    <w:p w14:paraId="265BE74D" w14:textId="437D2203" w:rsidR="00B513CB" w:rsidRDefault="00B513CB" w:rsidP="00B513CB">
      <w:pPr>
        <w:pStyle w:val="TableofFigures"/>
        <w:tabs>
          <w:tab w:val="right" w:leader="dot" w:pos="9016"/>
        </w:tabs>
        <w:spacing w:after="120"/>
        <w:rPr>
          <w:ins w:id="700" w:author="Andrew Instone-Cowie" w:date="2021-08-25T14:30:00Z"/>
          <w:rFonts w:eastAsiaTheme="minorEastAsia"/>
          <w:noProof/>
          <w:lang w:eastAsia="en-GB"/>
        </w:rPr>
        <w:pPrChange w:id="701" w:author="Andrew Instone-Cowie" w:date="2021-08-25T14:32:00Z">
          <w:pPr>
            <w:pStyle w:val="TableofFigures"/>
            <w:tabs>
              <w:tab w:val="right" w:leader="dot" w:pos="9016"/>
            </w:tabs>
          </w:pPr>
        </w:pPrChange>
      </w:pPr>
      <w:ins w:id="70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"_Toc80794353"</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27 – Completed Generic Sensor Module PCB</w:t>
        </w:r>
        <w:r>
          <w:rPr>
            <w:noProof/>
            <w:webHidden/>
          </w:rPr>
          <w:tab/>
        </w:r>
        <w:r>
          <w:rPr>
            <w:noProof/>
            <w:webHidden/>
          </w:rPr>
          <w:fldChar w:fldCharType="begin"/>
        </w:r>
        <w:r>
          <w:rPr>
            <w:noProof/>
            <w:webHidden/>
          </w:rPr>
          <w:instrText xml:space="preserve"> PAGEREF _Toc80794353 \h </w:instrText>
        </w:r>
        <w:r>
          <w:rPr>
            <w:noProof/>
            <w:webHidden/>
          </w:rPr>
        </w:r>
      </w:ins>
      <w:r>
        <w:rPr>
          <w:noProof/>
          <w:webHidden/>
        </w:rPr>
        <w:fldChar w:fldCharType="separate"/>
      </w:r>
      <w:ins w:id="703" w:author="Andrew Instone-Cowie" w:date="2021-08-25T14:32:00Z">
        <w:r w:rsidR="00DC5316">
          <w:rPr>
            <w:noProof/>
            <w:webHidden/>
          </w:rPr>
          <w:t>40</w:t>
        </w:r>
      </w:ins>
      <w:ins w:id="704" w:author="Andrew Instone-Cowie" w:date="2021-08-25T14:30:00Z">
        <w:r>
          <w:rPr>
            <w:noProof/>
            <w:webHidden/>
          </w:rPr>
          <w:fldChar w:fldCharType="end"/>
        </w:r>
        <w:r w:rsidRPr="00627D1E">
          <w:rPr>
            <w:rStyle w:val="Hyperlink"/>
            <w:noProof/>
          </w:rPr>
          <w:fldChar w:fldCharType="end"/>
        </w:r>
      </w:ins>
    </w:p>
    <w:p w14:paraId="2EC5423A" w14:textId="269DFF03" w:rsidR="00B513CB" w:rsidRDefault="00B513CB" w:rsidP="00B513CB">
      <w:pPr>
        <w:pStyle w:val="TableofFigures"/>
        <w:tabs>
          <w:tab w:val="right" w:leader="dot" w:pos="9016"/>
        </w:tabs>
        <w:spacing w:after="120"/>
        <w:rPr>
          <w:ins w:id="705" w:author="Andrew Instone-Cowie" w:date="2021-08-25T14:30:00Z"/>
          <w:rFonts w:eastAsiaTheme="minorEastAsia"/>
          <w:noProof/>
          <w:lang w:eastAsia="en-GB"/>
        </w:rPr>
        <w:pPrChange w:id="706" w:author="Andrew Instone-Cowie" w:date="2021-08-25T14:32:00Z">
          <w:pPr>
            <w:pStyle w:val="TableofFigures"/>
            <w:tabs>
              <w:tab w:val="right" w:leader="dot" w:pos="9016"/>
            </w:tabs>
          </w:pPr>
        </w:pPrChange>
      </w:pPr>
      <w:ins w:id="70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"_Toc80794354"</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28 – Infra-Red Sensor Wiring</w:t>
        </w:r>
        <w:r>
          <w:rPr>
            <w:noProof/>
            <w:webHidden/>
          </w:rPr>
          <w:tab/>
        </w:r>
        <w:r>
          <w:rPr>
            <w:noProof/>
            <w:webHidden/>
          </w:rPr>
          <w:fldChar w:fldCharType="begin"/>
        </w:r>
        <w:r>
          <w:rPr>
            <w:noProof/>
            <w:webHidden/>
          </w:rPr>
          <w:instrText xml:space="preserve"> PAGEREF _Toc80794354 \h </w:instrText>
        </w:r>
        <w:r>
          <w:rPr>
            <w:noProof/>
            <w:webHidden/>
          </w:rPr>
        </w:r>
      </w:ins>
      <w:r>
        <w:rPr>
          <w:noProof/>
          <w:webHidden/>
        </w:rPr>
        <w:fldChar w:fldCharType="separate"/>
      </w:r>
      <w:ins w:id="708" w:author="Andrew Instone-Cowie" w:date="2021-08-25T14:32:00Z">
        <w:r w:rsidR="00DC5316">
          <w:rPr>
            <w:noProof/>
            <w:webHidden/>
          </w:rPr>
          <w:t>41</w:t>
        </w:r>
      </w:ins>
      <w:ins w:id="709" w:author="Andrew Instone-Cowie" w:date="2021-08-25T14:30:00Z">
        <w:r>
          <w:rPr>
            <w:noProof/>
            <w:webHidden/>
          </w:rPr>
          <w:fldChar w:fldCharType="end"/>
        </w:r>
        <w:r w:rsidRPr="00627D1E">
          <w:rPr>
            <w:rStyle w:val="Hyperlink"/>
            <w:noProof/>
          </w:rPr>
          <w:fldChar w:fldCharType="end"/>
        </w:r>
      </w:ins>
    </w:p>
    <w:p w14:paraId="608A68F6" w14:textId="1F2D5FB0" w:rsidR="00B513CB" w:rsidRDefault="00B513CB" w:rsidP="00B513CB">
      <w:pPr>
        <w:pStyle w:val="TableofFigures"/>
        <w:tabs>
          <w:tab w:val="right" w:leader="dot" w:pos="9016"/>
        </w:tabs>
        <w:spacing w:after="120"/>
        <w:rPr>
          <w:ins w:id="710" w:author="Andrew Instone-Cowie" w:date="2021-08-25T14:30:00Z"/>
          <w:rFonts w:eastAsiaTheme="minorEastAsia"/>
          <w:noProof/>
          <w:lang w:eastAsia="en-GB"/>
        </w:rPr>
        <w:pPrChange w:id="711" w:author="Andrew Instone-Cowie" w:date="2021-08-25T14:32:00Z">
          <w:pPr>
            <w:pStyle w:val="TableofFigures"/>
            <w:tabs>
              <w:tab w:val="right" w:leader="dot" w:pos="9016"/>
            </w:tabs>
          </w:pPr>
        </w:pPrChange>
      </w:pPr>
      <w:ins w:id="71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"_Toc80794355"</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29 – Simulator Interface &amp; Power Module Enclosure Drilling Guide</w:t>
        </w:r>
        <w:r>
          <w:rPr>
            <w:noProof/>
            <w:webHidden/>
          </w:rPr>
          <w:tab/>
        </w:r>
        <w:r>
          <w:rPr>
            <w:noProof/>
            <w:webHidden/>
          </w:rPr>
          <w:fldChar w:fldCharType="begin"/>
        </w:r>
        <w:r>
          <w:rPr>
            <w:noProof/>
            <w:webHidden/>
          </w:rPr>
          <w:instrText xml:space="preserve"> PAGEREF _Toc80794355 \h </w:instrText>
        </w:r>
        <w:r>
          <w:rPr>
            <w:noProof/>
            <w:webHidden/>
          </w:rPr>
        </w:r>
      </w:ins>
      <w:r>
        <w:rPr>
          <w:noProof/>
          <w:webHidden/>
        </w:rPr>
        <w:fldChar w:fldCharType="separate"/>
      </w:r>
      <w:ins w:id="713" w:author="Andrew Instone-Cowie" w:date="2021-08-25T14:32:00Z">
        <w:r w:rsidR="00DC5316">
          <w:rPr>
            <w:noProof/>
            <w:webHidden/>
          </w:rPr>
          <w:t>43</w:t>
        </w:r>
      </w:ins>
      <w:ins w:id="714" w:author="Andrew Instone-Cowie" w:date="2021-08-25T14:30:00Z">
        <w:r>
          <w:rPr>
            <w:noProof/>
            <w:webHidden/>
          </w:rPr>
          <w:fldChar w:fldCharType="end"/>
        </w:r>
        <w:r w:rsidRPr="00627D1E">
          <w:rPr>
            <w:rStyle w:val="Hyperlink"/>
            <w:noProof/>
          </w:rPr>
          <w:fldChar w:fldCharType="end"/>
        </w:r>
      </w:ins>
    </w:p>
    <w:p w14:paraId="38E9808E" w14:textId="2421C14C" w:rsidR="00B513CB" w:rsidRDefault="00B513CB" w:rsidP="00B513CB">
      <w:pPr>
        <w:pStyle w:val="TableofFigures"/>
        <w:tabs>
          <w:tab w:val="right" w:leader="dot" w:pos="9016"/>
        </w:tabs>
        <w:spacing w:after="120"/>
        <w:rPr>
          <w:ins w:id="715" w:author="Andrew Instone-Cowie" w:date="2021-08-25T14:30:00Z"/>
          <w:rFonts w:eastAsiaTheme="minorEastAsia"/>
          <w:noProof/>
          <w:lang w:eastAsia="en-GB"/>
        </w:rPr>
        <w:pPrChange w:id="716" w:author="Andrew Instone-Cowie" w:date="2021-08-25T14:32:00Z">
          <w:pPr>
            <w:pStyle w:val="TableofFigures"/>
            <w:tabs>
              <w:tab w:val="right" w:leader="dot" w:pos="9016"/>
            </w:tabs>
          </w:pPr>
        </w:pPrChange>
      </w:pPr>
      <w:ins w:id="71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"_Toc80794356"</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30 – Magneto-Resistive Sensor Module Enclosure Drilling Guide</w:t>
        </w:r>
        <w:r>
          <w:rPr>
            <w:noProof/>
            <w:webHidden/>
          </w:rPr>
          <w:tab/>
        </w:r>
        <w:r>
          <w:rPr>
            <w:noProof/>
            <w:webHidden/>
          </w:rPr>
          <w:fldChar w:fldCharType="begin"/>
        </w:r>
        <w:r>
          <w:rPr>
            <w:noProof/>
            <w:webHidden/>
          </w:rPr>
          <w:instrText xml:space="preserve"> PAGEREF _Toc80794356 \h </w:instrText>
        </w:r>
        <w:r>
          <w:rPr>
            <w:noProof/>
            <w:webHidden/>
          </w:rPr>
        </w:r>
      </w:ins>
      <w:r>
        <w:rPr>
          <w:noProof/>
          <w:webHidden/>
        </w:rPr>
        <w:fldChar w:fldCharType="separate"/>
      </w:r>
      <w:ins w:id="718" w:author="Andrew Instone-Cowie" w:date="2021-08-25T14:32:00Z">
        <w:r w:rsidR="00DC5316">
          <w:rPr>
            <w:noProof/>
            <w:webHidden/>
          </w:rPr>
          <w:t>43</w:t>
        </w:r>
      </w:ins>
      <w:ins w:id="719" w:author="Andrew Instone-Cowie" w:date="2021-08-25T14:30:00Z">
        <w:r>
          <w:rPr>
            <w:noProof/>
            <w:webHidden/>
          </w:rPr>
          <w:fldChar w:fldCharType="end"/>
        </w:r>
        <w:r w:rsidRPr="00627D1E">
          <w:rPr>
            <w:rStyle w:val="Hyperlink"/>
            <w:noProof/>
          </w:rPr>
          <w:fldChar w:fldCharType="end"/>
        </w:r>
      </w:ins>
    </w:p>
    <w:p w14:paraId="70F5A398" w14:textId="516B6851" w:rsidR="00B513CB" w:rsidRDefault="00B513CB" w:rsidP="00B513CB">
      <w:pPr>
        <w:pStyle w:val="TableofFigures"/>
        <w:tabs>
          <w:tab w:val="right" w:leader="dot" w:pos="9016"/>
        </w:tabs>
        <w:spacing w:after="120"/>
        <w:rPr>
          <w:ins w:id="720" w:author="Andrew Instone-Cowie" w:date="2021-08-25T14:30:00Z"/>
          <w:rFonts w:eastAsiaTheme="minorEastAsia"/>
          <w:noProof/>
          <w:lang w:eastAsia="en-GB"/>
        </w:rPr>
        <w:pPrChange w:id="721" w:author="Andrew Instone-Cowie" w:date="2021-08-25T14:32:00Z">
          <w:pPr>
            <w:pStyle w:val="TableofFigures"/>
            <w:tabs>
              <w:tab w:val="right" w:leader="dot" w:pos="9016"/>
            </w:tabs>
          </w:pPr>
        </w:pPrChange>
      </w:pPr>
      <w:ins w:id="72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"_Toc80794357"</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31 – Infra-Red Sensor Module Enclosure Drilling Guide</w:t>
        </w:r>
        <w:r>
          <w:rPr>
            <w:noProof/>
            <w:webHidden/>
          </w:rPr>
          <w:tab/>
        </w:r>
        <w:r>
          <w:rPr>
            <w:noProof/>
            <w:webHidden/>
          </w:rPr>
          <w:fldChar w:fldCharType="begin"/>
        </w:r>
        <w:r>
          <w:rPr>
            <w:noProof/>
            <w:webHidden/>
          </w:rPr>
          <w:instrText xml:space="preserve"> PAGEREF _Toc80794357 \h </w:instrText>
        </w:r>
        <w:r>
          <w:rPr>
            <w:noProof/>
            <w:webHidden/>
          </w:rPr>
        </w:r>
      </w:ins>
      <w:r>
        <w:rPr>
          <w:noProof/>
          <w:webHidden/>
        </w:rPr>
        <w:fldChar w:fldCharType="separate"/>
      </w:r>
      <w:ins w:id="723" w:author="Andrew Instone-Cowie" w:date="2021-08-25T14:32:00Z">
        <w:r w:rsidR="00DC5316">
          <w:rPr>
            <w:noProof/>
            <w:webHidden/>
          </w:rPr>
          <w:t>44</w:t>
        </w:r>
      </w:ins>
      <w:ins w:id="724" w:author="Andrew Instone-Cowie" w:date="2021-08-25T14:30:00Z">
        <w:r>
          <w:rPr>
            <w:noProof/>
            <w:webHidden/>
          </w:rPr>
          <w:fldChar w:fldCharType="end"/>
        </w:r>
        <w:r w:rsidRPr="00627D1E">
          <w:rPr>
            <w:rStyle w:val="Hyperlink"/>
            <w:noProof/>
          </w:rPr>
          <w:fldChar w:fldCharType="end"/>
        </w:r>
      </w:ins>
    </w:p>
    <w:p w14:paraId="1A920086" w14:textId="7973D7C5" w:rsidR="00B513CB" w:rsidRDefault="00B513CB" w:rsidP="00B513CB">
      <w:pPr>
        <w:pStyle w:val="TableofFigures"/>
        <w:tabs>
          <w:tab w:val="right" w:leader="dot" w:pos="9016"/>
        </w:tabs>
        <w:spacing w:after="120"/>
        <w:rPr>
          <w:ins w:id="725" w:author="Andrew Instone-Cowie" w:date="2021-08-25T14:30:00Z"/>
          <w:rFonts w:eastAsiaTheme="minorEastAsia"/>
          <w:noProof/>
          <w:lang w:eastAsia="en-GB"/>
        </w:rPr>
        <w:pPrChange w:id="726" w:author="Andrew Instone-Cowie" w:date="2021-08-25T14:32:00Z">
          <w:pPr>
            <w:pStyle w:val="TableofFigures"/>
            <w:tabs>
              <w:tab w:val="right" w:leader="dot" w:pos="9016"/>
            </w:tabs>
          </w:pPr>
        </w:pPrChange>
      </w:pPr>
      <w:ins w:id="72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"_Toc80794358"</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32 – PCB Mounting Hardware</w:t>
        </w:r>
        <w:r>
          <w:rPr>
            <w:noProof/>
            <w:webHidden/>
          </w:rPr>
          <w:tab/>
        </w:r>
        <w:r>
          <w:rPr>
            <w:noProof/>
            <w:webHidden/>
          </w:rPr>
          <w:fldChar w:fldCharType="begin"/>
        </w:r>
        <w:r>
          <w:rPr>
            <w:noProof/>
            <w:webHidden/>
          </w:rPr>
          <w:instrText xml:space="preserve"> PAGEREF _Toc80794358 \h </w:instrText>
        </w:r>
        <w:r>
          <w:rPr>
            <w:noProof/>
            <w:webHidden/>
          </w:rPr>
        </w:r>
      </w:ins>
      <w:r>
        <w:rPr>
          <w:noProof/>
          <w:webHidden/>
        </w:rPr>
        <w:fldChar w:fldCharType="separate"/>
      </w:r>
      <w:ins w:id="728" w:author="Andrew Instone-Cowie" w:date="2021-08-25T14:32:00Z">
        <w:r w:rsidR="00DC5316">
          <w:rPr>
            <w:noProof/>
            <w:webHidden/>
          </w:rPr>
          <w:t>44</w:t>
        </w:r>
      </w:ins>
      <w:ins w:id="729" w:author="Andrew Instone-Cowie" w:date="2021-08-25T14:30:00Z">
        <w:r>
          <w:rPr>
            <w:noProof/>
            <w:webHidden/>
          </w:rPr>
          <w:fldChar w:fldCharType="end"/>
        </w:r>
        <w:r w:rsidRPr="00627D1E">
          <w:rPr>
            <w:rStyle w:val="Hyperlink"/>
            <w:noProof/>
          </w:rPr>
          <w:fldChar w:fldCharType="end"/>
        </w:r>
      </w:ins>
    </w:p>
    <w:p w14:paraId="6E2AC35C" w14:textId="11F88F1D" w:rsidR="00B513CB" w:rsidRDefault="00B513CB" w:rsidP="00B513CB">
      <w:pPr>
        <w:pStyle w:val="TableofFigures"/>
        <w:tabs>
          <w:tab w:val="right" w:leader="dot" w:pos="9016"/>
        </w:tabs>
        <w:spacing w:after="120"/>
        <w:rPr>
          <w:ins w:id="730" w:author="Andrew Instone-Cowie" w:date="2021-08-25T14:30:00Z"/>
          <w:rFonts w:eastAsiaTheme="minorEastAsia"/>
          <w:noProof/>
          <w:lang w:eastAsia="en-GB"/>
        </w:rPr>
        <w:pPrChange w:id="731" w:author="Andrew Instone-Cowie" w:date="2021-08-25T14:32:00Z">
          <w:pPr>
            <w:pStyle w:val="TableofFigures"/>
            <w:tabs>
              <w:tab w:val="right" w:leader="dot" w:pos="9016"/>
            </w:tabs>
          </w:pPr>
        </w:pPrChange>
      </w:pPr>
      <w:ins w:id="73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"_Toc80794359"</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33 – Grommets Drilled &amp; Cut</w:t>
        </w:r>
        <w:r>
          <w:rPr>
            <w:noProof/>
            <w:webHidden/>
          </w:rPr>
          <w:tab/>
        </w:r>
        <w:r>
          <w:rPr>
            <w:noProof/>
            <w:webHidden/>
          </w:rPr>
          <w:fldChar w:fldCharType="begin"/>
        </w:r>
        <w:r>
          <w:rPr>
            <w:noProof/>
            <w:webHidden/>
          </w:rPr>
          <w:instrText xml:space="preserve"> PAGEREF _Toc80794359 \h </w:instrText>
        </w:r>
        <w:r>
          <w:rPr>
            <w:noProof/>
            <w:webHidden/>
          </w:rPr>
        </w:r>
      </w:ins>
      <w:r>
        <w:rPr>
          <w:noProof/>
          <w:webHidden/>
        </w:rPr>
        <w:fldChar w:fldCharType="separate"/>
      </w:r>
      <w:ins w:id="733" w:author="Andrew Instone-Cowie" w:date="2021-08-25T14:32:00Z">
        <w:r w:rsidR="00DC5316">
          <w:rPr>
            <w:noProof/>
            <w:webHidden/>
          </w:rPr>
          <w:t>45</w:t>
        </w:r>
      </w:ins>
      <w:ins w:id="734" w:author="Andrew Instone-Cowie" w:date="2021-08-25T14:30:00Z">
        <w:r>
          <w:rPr>
            <w:noProof/>
            <w:webHidden/>
          </w:rPr>
          <w:fldChar w:fldCharType="end"/>
        </w:r>
        <w:r w:rsidRPr="00627D1E">
          <w:rPr>
            <w:rStyle w:val="Hyperlink"/>
            <w:noProof/>
          </w:rPr>
          <w:fldChar w:fldCharType="end"/>
        </w:r>
      </w:ins>
    </w:p>
    <w:p w14:paraId="7995807A" w14:textId="4665EBE6" w:rsidR="00B513CB" w:rsidRDefault="00B513CB" w:rsidP="00B513CB">
      <w:pPr>
        <w:pStyle w:val="TableofFigures"/>
        <w:tabs>
          <w:tab w:val="right" w:leader="dot" w:pos="9016"/>
        </w:tabs>
        <w:spacing w:after="120"/>
        <w:rPr>
          <w:ins w:id="735" w:author="Andrew Instone-Cowie" w:date="2021-08-25T14:30:00Z"/>
          <w:rFonts w:eastAsiaTheme="minorEastAsia"/>
          <w:noProof/>
          <w:lang w:eastAsia="en-GB"/>
        </w:rPr>
        <w:pPrChange w:id="736" w:author="Andrew Instone-Cowie" w:date="2021-08-25T14:32:00Z">
          <w:pPr>
            <w:pStyle w:val="TableofFigures"/>
            <w:tabs>
              <w:tab w:val="right" w:leader="dot" w:pos="9016"/>
            </w:tabs>
          </w:pPr>
        </w:pPrChange>
      </w:pPr>
      <w:ins w:id="73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"_Toc80794360"</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34 – Completed Sensor Interface Module</w:t>
        </w:r>
        <w:r>
          <w:rPr>
            <w:noProof/>
            <w:webHidden/>
          </w:rPr>
          <w:tab/>
        </w:r>
        <w:r>
          <w:rPr>
            <w:noProof/>
            <w:webHidden/>
          </w:rPr>
          <w:fldChar w:fldCharType="begin"/>
        </w:r>
        <w:r>
          <w:rPr>
            <w:noProof/>
            <w:webHidden/>
          </w:rPr>
          <w:instrText xml:space="preserve"> PAGEREF _Toc80794360 \h </w:instrText>
        </w:r>
        <w:r>
          <w:rPr>
            <w:noProof/>
            <w:webHidden/>
          </w:rPr>
        </w:r>
      </w:ins>
      <w:r>
        <w:rPr>
          <w:noProof/>
          <w:webHidden/>
        </w:rPr>
        <w:fldChar w:fldCharType="separate"/>
      </w:r>
      <w:ins w:id="738" w:author="Andrew Instone-Cowie" w:date="2021-08-25T14:32:00Z">
        <w:r w:rsidR="00DC5316">
          <w:rPr>
            <w:noProof/>
            <w:webHidden/>
          </w:rPr>
          <w:t>46</w:t>
        </w:r>
      </w:ins>
      <w:ins w:id="739" w:author="Andrew Instone-Cowie" w:date="2021-08-25T14:30:00Z">
        <w:r>
          <w:rPr>
            <w:noProof/>
            <w:webHidden/>
          </w:rPr>
          <w:fldChar w:fldCharType="end"/>
        </w:r>
        <w:r w:rsidRPr="00627D1E">
          <w:rPr>
            <w:rStyle w:val="Hyperlink"/>
            <w:noProof/>
          </w:rPr>
          <w:fldChar w:fldCharType="end"/>
        </w:r>
      </w:ins>
    </w:p>
    <w:p w14:paraId="776EC36D" w14:textId="5D49882B" w:rsidR="00B513CB" w:rsidRDefault="00B513CB" w:rsidP="00B513CB">
      <w:pPr>
        <w:pStyle w:val="TableofFigures"/>
        <w:tabs>
          <w:tab w:val="right" w:leader="dot" w:pos="9016"/>
        </w:tabs>
        <w:spacing w:after="120"/>
        <w:rPr>
          <w:ins w:id="740" w:author="Andrew Instone-Cowie" w:date="2021-08-25T14:30:00Z"/>
          <w:rFonts w:eastAsiaTheme="minorEastAsia"/>
          <w:noProof/>
          <w:lang w:eastAsia="en-GB"/>
        </w:rPr>
        <w:pPrChange w:id="741" w:author="Andrew Instone-Cowie" w:date="2021-08-25T14:32:00Z">
          <w:pPr>
            <w:pStyle w:val="TableofFigures"/>
            <w:tabs>
              <w:tab w:val="right" w:leader="dot" w:pos="9016"/>
            </w:tabs>
          </w:pPr>
        </w:pPrChange>
      </w:pPr>
      <w:ins w:id="742" w:author="Andrew Instone-Cowie" w:date="2021-08-25T14:30:00Z">
        <w:r w:rsidRPr="00627D1E">
          <w:rPr>
            <w:rStyle w:val="Hyperlink"/>
            <w:noProof/>
          </w:rPr>
          <w:lastRenderedPageBreak/>
          <w:fldChar w:fldCharType="begin"/>
        </w:r>
        <w:r w:rsidRPr="00627D1E">
          <w:rPr>
            <w:rStyle w:val="Hyperlink"/>
            <w:noProof/>
          </w:rPr>
          <w:instrText xml:space="preserve"> </w:instrText>
        </w:r>
        <w:r>
          <w:rPr>
            <w:noProof/>
          </w:rPr>
          <w:instrText>HYPERLINK \l "_Toc80794361"</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35 – Completed Power Board</w:t>
        </w:r>
        <w:r>
          <w:rPr>
            <w:noProof/>
            <w:webHidden/>
          </w:rPr>
          <w:tab/>
        </w:r>
        <w:r>
          <w:rPr>
            <w:noProof/>
            <w:webHidden/>
          </w:rPr>
          <w:fldChar w:fldCharType="begin"/>
        </w:r>
        <w:r>
          <w:rPr>
            <w:noProof/>
            <w:webHidden/>
          </w:rPr>
          <w:instrText xml:space="preserve"> PAGEREF _Toc80794361 \h </w:instrText>
        </w:r>
        <w:r>
          <w:rPr>
            <w:noProof/>
            <w:webHidden/>
          </w:rPr>
        </w:r>
      </w:ins>
      <w:r>
        <w:rPr>
          <w:noProof/>
          <w:webHidden/>
        </w:rPr>
        <w:fldChar w:fldCharType="separate"/>
      </w:r>
      <w:ins w:id="743" w:author="Andrew Instone-Cowie" w:date="2021-08-25T14:32:00Z">
        <w:r w:rsidR="00DC5316">
          <w:rPr>
            <w:noProof/>
            <w:webHidden/>
          </w:rPr>
          <w:t>46</w:t>
        </w:r>
      </w:ins>
      <w:ins w:id="744" w:author="Andrew Instone-Cowie" w:date="2021-08-25T14:30:00Z">
        <w:r>
          <w:rPr>
            <w:noProof/>
            <w:webHidden/>
          </w:rPr>
          <w:fldChar w:fldCharType="end"/>
        </w:r>
        <w:r w:rsidRPr="00627D1E">
          <w:rPr>
            <w:rStyle w:val="Hyperlink"/>
            <w:noProof/>
          </w:rPr>
          <w:fldChar w:fldCharType="end"/>
        </w:r>
      </w:ins>
    </w:p>
    <w:p w14:paraId="6F4C1738" w14:textId="51ADE1C6" w:rsidR="00B513CB" w:rsidRDefault="00B513CB" w:rsidP="00B513CB">
      <w:pPr>
        <w:pStyle w:val="TableofFigures"/>
        <w:tabs>
          <w:tab w:val="right" w:leader="dot" w:pos="9016"/>
        </w:tabs>
        <w:spacing w:after="120"/>
        <w:rPr>
          <w:ins w:id="745" w:author="Andrew Instone-Cowie" w:date="2021-08-25T14:30:00Z"/>
          <w:rFonts w:eastAsiaTheme="minorEastAsia"/>
          <w:noProof/>
          <w:lang w:eastAsia="en-GB"/>
        </w:rPr>
        <w:pPrChange w:id="746" w:author="Andrew Instone-Cowie" w:date="2021-08-25T14:32:00Z">
          <w:pPr>
            <w:pStyle w:val="TableofFigures"/>
            <w:tabs>
              <w:tab w:val="right" w:leader="dot" w:pos="9016"/>
            </w:tabs>
          </w:pPr>
        </w:pPrChange>
      </w:pPr>
      <w:ins w:id="74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"_Toc80794362"</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36 – Completed Magneto-Resistive Sensor Module</w:t>
        </w:r>
        <w:r>
          <w:rPr>
            <w:noProof/>
            <w:webHidden/>
          </w:rPr>
          <w:tab/>
        </w:r>
        <w:r>
          <w:rPr>
            <w:noProof/>
            <w:webHidden/>
          </w:rPr>
          <w:fldChar w:fldCharType="begin"/>
        </w:r>
        <w:r>
          <w:rPr>
            <w:noProof/>
            <w:webHidden/>
          </w:rPr>
          <w:instrText xml:space="preserve"> PAGEREF _Toc80794362 \h </w:instrText>
        </w:r>
        <w:r>
          <w:rPr>
            <w:noProof/>
            <w:webHidden/>
          </w:rPr>
        </w:r>
      </w:ins>
      <w:r>
        <w:rPr>
          <w:noProof/>
          <w:webHidden/>
        </w:rPr>
        <w:fldChar w:fldCharType="separate"/>
      </w:r>
      <w:ins w:id="748" w:author="Andrew Instone-Cowie" w:date="2021-08-25T14:32:00Z">
        <w:r w:rsidR="00DC5316">
          <w:rPr>
            <w:noProof/>
            <w:webHidden/>
          </w:rPr>
          <w:t>47</w:t>
        </w:r>
      </w:ins>
      <w:ins w:id="749" w:author="Andrew Instone-Cowie" w:date="2021-08-25T14:30:00Z">
        <w:r>
          <w:rPr>
            <w:noProof/>
            <w:webHidden/>
          </w:rPr>
          <w:fldChar w:fldCharType="end"/>
        </w:r>
        <w:r w:rsidRPr="00627D1E">
          <w:rPr>
            <w:rStyle w:val="Hyperlink"/>
            <w:noProof/>
          </w:rPr>
          <w:fldChar w:fldCharType="end"/>
        </w:r>
      </w:ins>
    </w:p>
    <w:p w14:paraId="5523AB77" w14:textId="2C8F681D" w:rsidR="00B513CB" w:rsidRDefault="00B513CB" w:rsidP="00B513CB">
      <w:pPr>
        <w:pStyle w:val="TableofFigures"/>
        <w:tabs>
          <w:tab w:val="right" w:leader="dot" w:pos="9016"/>
        </w:tabs>
        <w:spacing w:after="120"/>
        <w:rPr>
          <w:ins w:id="750" w:author="Andrew Instone-Cowie" w:date="2021-08-25T14:30:00Z"/>
          <w:rFonts w:eastAsiaTheme="minorEastAsia"/>
          <w:noProof/>
          <w:lang w:eastAsia="en-GB"/>
        </w:rPr>
        <w:pPrChange w:id="751" w:author="Andrew Instone-Cowie" w:date="2021-08-25T14:32:00Z">
          <w:pPr>
            <w:pStyle w:val="TableofFigures"/>
            <w:tabs>
              <w:tab w:val="right" w:leader="dot" w:pos="9016"/>
            </w:tabs>
          </w:pPr>
        </w:pPrChange>
      </w:pPr>
      <w:ins w:id="75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"_Toc80794363"</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37 – Completed Infra-Red Sensor Module</w:t>
        </w:r>
        <w:r>
          <w:rPr>
            <w:noProof/>
            <w:webHidden/>
          </w:rPr>
          <w:tab/>
        </w:r>
        <w:r>
          <w:rPr>
            <w:noProof/>
            <w:webHidden/>
          </w:rPr>
          <w:fldChar w:fldCharType="begin"/>
        </w:r>
        <w:r>
          <w:rPr>
            <w:noProof/>
            <w:webHidden/>
          </w:rPr>
          <w:instrText xml:space="preserve"> PAGEREF _Toc80794363 \h </w:instrText>
        </w:r>
        <w:r>
          <w:rPr>
            <w:noProof/>
            <w:webHidden/>
          </w:rPr>
        </w:r>
      </w:ins>
      <w:r>
        <w:rPr>
          <w:noProof/>
          <w:webHidden/>
        </w:rPr>
        <w:fldChar w:fldCharType="separate"/>
      </w:r>
      <w:ins w:id="753" w:author="Andrew Instone-Cowie" w:date="2021-08-25T14:32:00Z">
        <w:r w:rsidR="00DC5316">
          <w:rPr>
            <w:noProof/>
            <w:webHidden/>
          </w:rPr>
          <w:t>47</w:t>
        </w:r>
      </w:ins>
      <w:ins w:id="754" w:author="Andrew Instone-Cowie" w:date="2021-08-25T14:30:00Z">
        <w:r>
          <w:rPr>
            <w:noProof/>
            <w:webHidden/>
          </w:rPr>
          <w:fldChar w:fldCharType="end"/>
        </w:r>
        <w:r w:rsidRPr="00627D1E">
          <w:rPr>
            <w:rStyle w:val="Hyperlink"/>
            <w:noProof/>
          </w:rPr>
          <w:fldChar w:fldCharType="end"/>
        </w:r>
      </w:ins>
    </w:p>
    <w:p w14:paraId="5475D244" w14:textId="712A11ED" w:rsidR="00B513CB" w:rsidRDefault="00B513CB" w:rsidP="00B513CB">
      <w:pPr>
        <w:pStyle w:val="TableofFigures"/>
        <w:tabs>
          <w:tab w:val="right" w:leader="dot" w:pos="9016"/>
        </w:tabs>
        <w:spacing w:after="120"/>
        <w:rPr>
          <w:ins w:id="755" w:author="Andrew Instone-Cowie" w:date="2021-08-25T14:30:00Z"/>
          <w:rFonts w:eastAsiaTheme="minorEastAsia"/>
          <w:noProof/>
          <w:lang w:eastAsia="en-GB"/>
        </w:rPr>
        <w:pPrChange w:id="756" w:author="Andrew Instone-Cowie" w:date="2021-08-25T14:32:00Z">
          <w:pPr>
            <w:pStyle w:val="TableofFigures"/>
            <w:tabs>
              <w:tab w:val="right" w:leader="dot" w:pos="9016"/>
            </w:tabs>
          </w:pPr>
        </w:pPrChange>
      </w:pPr>
      <w:ins w:id="75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"_Toc80794364"</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38 – Examples of Hardware Programmers</w:t>
        </w:r>
        <w:r>
          <w:rPr>
            <w:noProof/>
            <w:webHidden/>
          </w:rPr>
          <w:tab/>
        </w:r>
        <w:r>
          <w:rPr>
            <w:noProof/>
            <w:webHidden/>
          </w:rPr>
          <w:fldChar w:fldCharType="begin"/>
        </w:r>
        <w:r>
          <w:rPr>
            <w:noProof/>
            <w:webHidden/>
          </w:rPr>
          <w:instrText xml:space="preserve"> PAGEREF _Toc80794364 \h </w:instrText>
        </w:r>
        <w:r>
          <w:rPr>
            <w:noProof/>
            <w:webHidden/>
          </w:rPr>
        </w:r>
      </w:ins>
      <w:r>
        <w:rPr>
          <w:noProof/>
          <w:webHidden/>
        </w:rPr>
        <w:fldChar w:fldCharType="separate"/>
      </w:r>
      <w:ins w:id="758" w:author="Andrew Instone-Cowie" w:date="2021-08-25T14:32:00Z">
        <w:r w:rsidR="00DC5316">
          <w:rPr>
            <w:noProof/>
            <w:webHidden/>
          </w:rPr>
          <w:t>49</w:t>
        </w:r>
      </w:ins>
      <w:ins w:id="759" w:author="Andrew Instone-Cowie" w:date="2021-08-25T14:30:00Z">
        <w:r>
          <w:rPr>
            <w:noProof/>
            <w:webHidden/>
          </w:rPr>
          <w:fldChar w:fldCharType="end"/>
        </w:r>
        <w:r w:rsidRPr="00627D1E">
          <w:rPr>
            <w:rStyle w:val="Hyperlink"/>
            <w:noProof/>
          </w:rPr>
          <w:fldChar w:fldCharType="end"/>
        </w:r>
      </w:ins>
    </w:p>
    <w:p w14:paraId="471052F8" w14:textId="43AE8DB5" w:rsidR="00B513CB" w:rsidRDefault="00B513CB" w:rsidP="00B513CB">
      <w:pPr>
        <w:pStyle w:val="TableofFigures"/>
        <w:tabs>
          <w:tab w:val="right" w:leader="dot" w:pos="9016"/>
        </w:tabs>
        <w:spacing w:after="120"/>
        <w:rPr>
          <w:ins w:id="760" w:author="Andrew Instone-Cowie" w:date="2021-08-25T14:30:00Z"/>
          <w:rFonts w:eastAsiaTheme="minorEastAsia"/>
          <w:noProof/>
          <w:lang w:eastAsia="en-GB"/>
        </w:rPr>
        <w:pPrChange w:id="761" w:author="Andrew Instone-Cowie" w:date="2021-08-25T14:32:00Z">
          <w:pPr>
            <w:pStyle w:val="TableofFigures"/>
            <w:tabs>
              <w:tab w:val="right" w:leader="dot" w:pos="9016"/>
            </w:tabs>
          </w:pPr>
        </w:pPrChange>
      </w:pPr>
      <w:ins w:id="76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"_Toc80794365"</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39 – Arduino IDE Preferences Menu</w:t>
        </w:r>
        <w:r>
          <w:rPr>
            <w:noProof/>
            <w:webHidden/>
          </w:rPr>
          <w:tab/>
        </w:r>
        <w:r>
          <w:rPr>
            <w:noProof/>
            <w:webHidden/>
          </w:rPr>
          <w:fldChar w:fldCharType="begin"/>
        </w:r>
        <w:r>
          <w:rPr>
            <w:noProof/>
            <w:webHidden/>
          </w:rPr>
          <w:instrText xml:space="preserve"> PAGEREF _Toc80794365 \h </w:instrText>
        </w:r>
        <w:r>
          <w:rPr>
            <w:noProof/>
            <w:webHidden/>
          </w:rPr>
        </w:r>
      </w:ins>
      <w:r>
        <w:rPr>
          <w:noProof/>
          <w:webHidden/>
        </w:rPr>
        <w:fldChar w:fldCharType="separate"/>
      </w:r>
      <w:ins w:id="763" w:author="Andrew Instone-Cowie" w:date="2021-08-25T14:32:00Z">
        <w:r w:rsidR="00DC5316">
          <w:rPr>
            <w:noProof/>
            <w:webHidden/>
          </w:rPr>
          <w:t>50</w:t>
        </w:r>
      </w:ins>
      <w:ins w:id="764" w:author="Andrew Instone-Cowie" w:date="2021-08-25T14:30:00Z">
        <w:r>
          <w:rPr>
            <w:noProof/>
            <w:webHidden/>
          </w:rPr>
          <w:fldChar w:fldCharType="end"/>
        </w:r>
        <w:r w:rsidRPr="00627D1E">
          <w:rPr>
            <w:rStyle w:val="Hyperlink"/>
            <w:noProof/>
          </w:rPr>
          <w:fldChar w:fldCharType="end"/>
        </w:r>
      </w:ins>
    </w:p>
    <w:p w14:paraId="584BCCE2" w14:textId="1C2989E0" w:rsidR="00B513CB" w:rsidRDefault="00B513CB" w:rsidP="00B513CB">
      <w:pPr>
        <w:pStyle w:val="TableofFigures"/>
        <w:tabs>
          <w:tab w:val="right" w:leader="dot" w:pos="9016"/>
        </w:tabs>
        <w:spacing w:after="120"/>
        <w:rPr>
          <w:ins w:id="765" w:author="Andrew Instone-Cowie" w:date="2021-08-25T14:30:00Z"/>
          <w:rFonts w:eastAsiaTheme="minorEastAsia"/>
          <w:noProof/>
          <w:lang w:eastAsia="en-GB"/>
        </w:rPr>
        <w:pPrChange w:id="766" w:author="Andrew Instone-Cowie" w:date="2021-08-25T14:32:00Z">
          <w:pPr>
            <w:pStyle w:val="TableofFigures"/>
            <w:tabs>
              <w:tab w:val="right" w:leader="dot" w:pos="9016"/>
            </w:tabs>
          </w:pPr>
        </w:pPrChange>
      </w:pPr>
      <w:ins w:id="76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"_Toc80794366"</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40 – Arduino IDE Sketchbook Location</w:t>
        </w:r>
        <w:r>
          <w:rPr>
            <w:noProof/>
            <w:webHidden/>
          </w:rPr>
          <w:tab/>
        </w:r>
        <w:r>
          <w:rPr>
            <w:noProof/>
            <w:webHidden/>
          </w:rPr>
          <w:fldChar w:fldCharType="begin"/>
        </w:r>
        <w:r>
          <w:rPr>
            <w:noProof/>
            <w:webHidden/>
          </w:rPr>
          <w:instrText xml:space="preserve"> PAGEREF _Toc80794366 \h </w:instrText>
        </w:r>
        <w:r>
          <w:rPr>
            <w:noProof/>
            <w:webHidden/>
          </w:rPr>
        </w:r>
      </w:ins>
      <w:r>
        <w:rPr>
          <w:noProof/>
          <w:webHidden/>
        </w:rPr>
        <w:fldChar w:fldCharType="separate"/>
      </w:r>
      <w:ins w:id="768" w:author="Andrew Instone-Cowie" w:date="2021-08-25T14:32:00Z">
        <w:r w:rsidR="00DC5316">
          <w:rPr>
            <w:noProof/>
            <w:webHidden/>
          </w:rPr>
          <w:t>51</w:t>
        </w:r>
      </w:ins>
      <w:ins w:id="769" w:author="Andrew Instone-Cowie" w:date="2021-08-25T14:30:00Z">
        <w:r>
          <w:rPr>
            <w:noProof/>
            <w:webHidden/>
          </w:rPr>
          <w:fldChar w:fldCharType="end"/>
        </w:r>
        <w:r w:rsidRPr="00627D1E">
          <w:rPr>
            <w:rStyle w:val="Hyperlink"/>
            <w:noProof/>
          </w:rPr>
          <w:fldChar w:fldCharType="end"/>
        </w:r>
      </w:ins>
    </w:p>
    <w:p w14:paraId="6EFFDD4E" w14:textId="5B5F0D9E" w:rsidR="00B513CB" w:rsidRDefault="00B513CB" w:rsidP="00B513CB">
      <w:pPr>
        <w:pStyle w:val="TableofFigures"/>
        <w:tabs>
          <w:tab w:val="right" w:leader="dot" w:pos="9016"/>
        </w:tabs>
        <w:spacing w:after="120"/>
        <w:rPr>
          <w:ins w:id="770" w:author="Andrew Instone-Cowie" w:date="2021-08-25T14:30:00Z"/>
          <w:rFonts w:eastAsiaTheme="minorEastAsia"/>
          <w:noProof/>
          <w:lang w:eastAsia="en-GB"/>
        </w:rPr>
        <w:pPrChange w:id="771" w:author="Andrew Instone-Cowie" w:date="2021-08-25T14:32:00Z">
          <w:pPr>
            <w:pStyle w:val="TableofFigures"/>
            <w:tabs>
              <w:tab w:val="right" w:leader="dot" w:pos="9016"/>
            </w:tabs>
          </w:pPr>
        </w:pPrChange>
      </w:pPr>
      <w:ins w:id="77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"_Toc80794367"</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41 – Arduino IDE Boards Manager Menu</w:t>
        </w:r>
        <w:r>
          <w:rPr>
            <w:noProof/>
            <w:webHidden/>
          </w:rPr>
          <w:tab/>
        </w:r>
        <w:r>
          <w:rPr>
            <w:noProof/>
            <w:webHidden/>
          </w:rPr>
          <w:fldChar w:fldCharType="begin"/>
        </w:r>
        <w:r>
          <w:rPr>
            <w:noProof/>
            <w:webHidden/>
          </w:rPr>
          <w:instrText xml:space="preserve"> PAGEREF _Toc80794367 \h </w:instrText>
        </w:r>
        <w:r>
          <w:rPr>
            <w:noProof/>
            <w:webHidden/>
          </w:rPr>
        </w:r>
      </w:ins>
      <w:r>
        <w:rPr>
          <w:noProof/>
          <w:webHidden/>
        </w:rPr>
        <w:fldChar w:fldCharType="separate"/>
      </w:r>
      <w:ins w:id="773" w:author="Andrew Instone-Cowie" w:date="2021-08-25T14:32:00Z">
        <w:r w:rsidR="00DC5316">
          <w:rPr>
            <w:noProof/>
            <w:webHidden/>
          </w:rPr>
          <w:t>52</w:t>
        </w:r>
      </w:ins>
      <w:ins w:id="774" w:author="Andrew Instone-Cowie" w:date="2021-08-25T14:30:00Z">
        <w:r>
          <w:rPr>
            <w:noProof/>
            <w:webHidden/>
          </w:rPr>
          <w:fldChar w:fldCharType="end"/>
        </w:r>
        <w:r w:rsidRPr="00627D1E">
          <w:rPr>
            <w:rStyle w:val="Hyperlink"/>
            <w:noProof/>
          </w:rPr>
          <w:fldChar w:fldCharType="end"/>
        </w:r>
      </w:ins>
    </w:p>
    <w:p w14:paraId="68D9E60E" w14:textId="04035A3E" w:rsidR="00B513CB" w:rsidRDefault="00B513CB" w:rsidP="00B513CB">
      <w:pPr>
        <w:pStyle w:val="TableofFigures"/>
        <w:tabs>
          <w:tab w:val="right" w:leader="dot" w:pos="9016"/>
        </w:tabs>
        <w:spacing w:after="120"/>
        <w:rPr>
          <w:ins w:id="775" w:author="Andrew Instone-Cowie" w:date="2021-08-25T14:30:00Z"/>
          <w:rFonts w:eastAsiaTheme="minorEastAsia"/>
          <w:noProof/>
          <w:lang w:eastAsia="en-GB"/>
        </w:rPr>
        <w:pPrChange w:id="776" w:author="Andrew Instone-Cowie" w:date="2021-08-25T14:32:00Z">
          <w:pPr>
            <w:pStyle w:val="TableofFigures"/>
            <w:tabs>
              <w:tab w:val="right" w:leader="dot" w:pos="9016"/>
            </w:tabs>
          </w:pPr>
        </w:pPrChange>
      </w:pPr>
      <w:ins w:id="77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"_Toc80794368"</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42 – Arduino IDE Board Manager</w:t>
        </w:r>
        <w:r>
          <w:rPr>
            <w:noProof/>
            <w:webHidden/>
          </w:rPr>
          <w:tab/>
        </w:r>
        <w:r>
          <w:rPr>
            <w:noProof/>
            <w:webHidden/>
          </w:rPr>
          <w:fldChar w:fldCharType="begin"/>
        </w:r>
        <w:r>
          <w:rPr>
            <w:noProof/>
            <w:webHidden/>
          </w:rPr>
          <w:instrText xml:space="preserve"> PAGEREF _Toc80794368 \h </w:instrText>
        </w:r>
        <w:r>
          <w:rPr>
            <w:noProof/>
            <w:webHidden/>
          </w:rPr>
        </w:r>
      </w:ins>
      <w:r>
        <w:rPr>
          <w:noProof/>
          <w:webHidden/>
        </w:rPr>
        <w:fldChar w:fldCharType="separate"/>
      </w:r>
      <w:ins w:id="778" w:author="Andrew Instone-Cowie" w:date="2021-08-25T14:32:00Z">
        <w:r w:rsidR="00DC5316">
          <w:rPr>
            <w:noProof/>
            <w:webHidden/>
          </w:rPr>
          <w:t>53</w:t>
        </w:r>
      </w:ins>
      <w:ins w:id="779" w:author="Andrew Instone-Cowie" w:date="2021-08-25T14:30:00Z">
        <w:r>
          <w:rPr>
            <w:noProof/>
            <w:webHidden/>
          </w:rPr>
          <w:fldChar w:fldCharType="end"/>
        </w:r>
        <w:r w:rsidRPr="00627D1E">
          <w:rPr>
            <w:rStyle w:val="Hyperlink"/>
            <w:noProof/>
          </w:rPr>
          <w:fldChar w:fldCharType="end"/>
        </w:r>
      </w:ins>
    </w:p>
    <w:p w14:paraId="0A5B9682" w14:textId="7DC30B4C" w:rsidR="00B513CB" w:rsidRDefault="00B513CB" w:rsidP="00B513CB">
      <w:pPr>
        <w:pStyle w:val="TableofFigures"/>
        <w:tabs>
          <w:tab w:val="right" w:leader="dot" w:pos="9016"/>
        </w:tabs>
        <w:spacing w:after="120"/>
        <w:rPr>
          <w:ins w:id="780" w:author="Andrew Instone-Cowie" w:date="2021-08-25T14:30:00Z"/>
          <w:rFonts w:eastAsiaTheme="minorEastAsia"/>
          <w:noProof/>
          <w:lang w:eastAsia="en-GB"/>
        </w:rPr>
        <w:pPrChange w:id="781" w:author="Andrew Instone-Cowie" w:date="2021-08-25T14:32:00Z">
          <w:pPr>
            <w:pStyle w:val="TableofFigures"/>
            <w:tabs>
              <w:tab w:val="right" w:leader="dot" w:pos="9016"/>
            </w:tabs>
          </w:pPr>
        </w:pPrChange>
      </w:pPr>
      <w:ins w:id="78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"_Toc80794369"</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43 – Arduino USB Cable</w:t>
        </w:r>
        <w:r>
          <w:rPr>
            <w:noProof/>
            <w:webHidden/>
          </w:rPr>
          <w:tab/>
        </w:r>
        <w:r>
          <w:rPr>
            <w:noProof/>
            <w:webHidden/>
          </w:rPr>
          <w:fldChar w:fldCharType="begin"/>
        </w:r>
        <w:r>
          <w:rPr>
            <w:noProof/>
            <w:webHidden/>
          </w:rPr>
          <w:instrText xml:space="preserve"> PAGEREF _Toc80794369 \h </w:instrText>
        </w:r>
        <w:r>
          <w:rPr>
            <w:noProof/>
            <w:webHidden/>
          </w:rPr>
        </w:r>
      </w:ins>
      <w:r>
        <w:rPr>
          <w:noProof/>
          <w:webHidden/>
        </w:rPr>
        <w:fldChar w:fldCharType="separate"/>
      </w:r>
      <w:ins w:id="783" w:author="Andrew Instone-Cowie" w:date="2021-08-25T14:32:00Z">
        <w:r w:rsidR="00DC5316">
          <w:rPr>
            <w:noProof/>
            <w:webHidden/>
          </w:rPr>
          <w:t>53</w:t>
        </w:r>
      </w:ins>
      <w:ins w:id="784" w:author="Andrew Instone-Cowie" w:date="2021-08-25T14:30:00Z">
        <w:r>
          <w:rPr>
            <w:noProof/>
            <w:webHidden/>
          </w:rPr>
          <w:fldChar w:fldCharType="end"/>
        </w:r>
        <w:r w:rsidRPr="00627D1E">
          <w:rPr>
            <w:rStyle w:val="Hyperlink"/>
            <w:noProof/>
          </w:rPr>
          <w:fldChar w:fldCharType="end"/>
        </w:r>
      </w:ins>
    </w:p>
    <w:p w14:paraId="76A9B085" w14:textId="008FDED5" w:rsidR="00B513CB" w:rsidRDefault="00B513CB" w:rsidP="00B513CB">
      <w:pPr>
        <w:pStyle w:val="TableofFigures"/>
        <w:tabs>
          <w:tab w:val="right" w:leader="dot" w:pos="9016"/>
        </w:tabs>
        <w:spacing w:after="120"/>
        <w:rPr>
          <w:ins w:id="785" w:author="Andrew Instone-Cowie" w:date="2021-08-25T14:30:00Z"/>
          <w:rFonts w:eastAsiaTheme="minorEastAsia"/>
          <w:noProof/>
          <w:lang w:eastAsia="en-GB"/>
        </w:rPr>
        <w:pPrChange w:id="786" w:author="Andrew Instone-Cowie" w:date="2021-08-25T14:32:00Z">
          <w:pPr>
            <w:pStyle w:val="TableofFigures"/>
            <w:tabs>
              <w:tab w:val="right" w:leader="dot" w:pos="9016"/>
            </w:tabs>
          </w:pPr>
        </w:pPrChange>
      </w:pPr>
      <w:ins w:id="78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"_Toc80794370"</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44 – Arduino IDE ISP Sketch Loading</w:t>
        </w:r>
        <w:r>
          <w:rPr>
            <w:noProof/>
            <w:webHidden/>
          </w:rPr>
          <w:tab/>
        </w:r>
        <w:r>
          <w:rPr>
            <w:noProof/>
            <w:webHidden/>
          </w:rPr>
          <w:fldChar w:fldCharType="begin"/>
        </w:r>
        <w:r>
          <w:rPr>
            <w:noProof/>
            <w:webHidden/>
          </w:rPr>
          <w:instrText xml:space="preserve"> PAGEREF _Toc80794370 \h </w:instrText>
        </w:r>
        <w:r>
          <w:rPr>
            <w:noProof/>
            <w:webHidden/>
          </w:rPr>
        </w:r>
      </w:ins>
      <w:r>
        <w:rPr>
          <w:noProof/>
          <w:webHidden/>
        </w:rPr>
        <w:fldChar w:fldCharType="separate"/>
      </w:r>
      <w:ins w:id="788" w:author="Andrew Instone-Cowie" w:date="2021-08-25T14:32:00Z">
        <w:r w:rsidR="00DC5316">
          <w:rPr>
            <w:noProof/>
            <w:webHidden/>
          </w:rPr>
          <w:t>54</w:t>
        </w:r>
      </w:ins>
      <w:ins w:id="789" w:author="Andrew Instone-Cowie" w:date="2021-08-25T14:30:00Z">
        <w:r>
          <w:rPr>
            <w:noProof/>
            <w:webHidden/>
          </w:rPr>
          <w:fldChar w:fldCharType="end"/>
        </w:r>
        <w:r w:rsidRPr="00627D1E">
          <w:rPr>
            <w:rStyle w:val="Hyperlink"/>
            <w:noProof/>
          </w:rPr>
          <w:fldChar w:fldCharType="end"/>
        </w:r>
      </w:ins>
    </w:p>
    <w:p w14:paraId="66E5E077" w14:textId="645BEF99" w:rsidR="00B513CB" w:rsidRDefault="00B513CB" w:rsidP="00B513CB">
      <w:pPr>
        <w:pStyle w:val="TableofFigures"/>
        <w:tabs>
          <w:tab w:val="right" w:leader="dot" w:pos="9016"/>
        </w:tabs>
        <w:spacing w:after="120"/>
        <w:rPr>
          <w:ins w:id="790" w:author="Andrew Instone-Cowie" w:date="2021-08-25T14:30:00Z"/>
          <w:rFonts w:eastAsiaTheme="minorEastAsia"/>
          <w:noProof/>
          <w:lang w:eastAsia="en-GB"/>
        </w:rPr>
        <w:pPrChange w:id="791" w:author="Andrew Instone-Cowie" w:date="2021-08-25T14:32:00Z">
          <w:pPr>
            <w:pStyle w:val="TableofFigures"/>
            <w:tabs>
              <w:tab w:val="right" w:leader="dot" w:pos="9016"/>
            </w:tabs>
          </w:pPr>
        </w:pPrChange>
      </w:pPr>
      <w:ins w:id="79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"_Toc80794371"</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45 – Arduino Programmer Board Selection</w:t>
        </w:r>
        <w:r>
          <w:rPr>
            <w:noProof/>
            <w:webHidden/>
          </w:rPr>
          <w:tab/>
        </w:r>
        <w:r>
          <w:rPr>
            <w:noProof/>
            <w:webHidden/>
          </w:rPr>
          <w:fldChar w:fldCharType="begin"/>
        </w:r>
        <w:r>
          <w:rPr>
            <w:noProof/>
            <w:webHidden/>
          </w:rPr>
          <w:instrText xml:space="preserve"> PAGEREF _Toc80794371 \h </w:instrText>
        </w:r>
        <w:r>
          <w:rPr>
            <w:noProof/>
            <w:webHidden/>
          </w:rPr>
        </w:r>
      </w:ins>
      <w:r>
        <w:rPr>
          <w:noProof/>
          <w:webHidden/>
        </w:rPr>
        <w:fldChar w:fldCharType="separate"/>
      </w:r>
      <w:ins w:id="793" w:author="Andrew Instone-Cowie" w:date="2021-08-25T14:32:00Z">
        <w:r w:rsidR="00DC5316">
          <w:rPr>
            <w:noProof/>
            <w:webHidden/>
          </w:rPr>
          <w:t>55</w:t>
        </w:r>
      </w:ins>
      <w:ins w:id="794" w:author="Andrew Instone-Cowie" w:date="2021-08-25T14:30:00Z">
        <w:r>
          <w:rPr>
            <w:noProof/>
            <w:webHidden/>
          </w:rPr>
          <w:fldChar w:fldCharType="end"/>
        </w:r>
        <w:r w:rsidRPr="00627D1E">
          <w:rPr>
            <w:rStyle w:val="Hyperlink"/>
            <w:noProof/>
          </w:rPr>
          <w:fldChar w:fldCharType="end"/>
        </w:r>
      </w:ins>
    </w:p>
    <w:p w14:paraId="1BE122B4" w14:textId="48BE63F4" w:rsidR="00B513CB" w:rsidRDefault="00B513CB" w:rsidP="00B513CB">
      <w:pPr>
        <w:pStyle w:val="TableofFigures"/>
        <w:tabs>
          <w:tab w:val="right" w:leader="dot" w:pos="9016"/>
        </w:tabs>
        <w:spacing w:after="120"/>
        <w:rPr>
          <w:ins w:id="795" w:author="Andrew Instone-Cowie" w:date="2021-08-25T14:30:00Z"/>
          <w:rFonts w:eastAsiaTheme="minorEastAsia"/>
          <w:noProof/>
          <w:lang w:eastAsia="en-GB"/>
        </w:rPr>
        <w:pPrChange w:id="796" w:author="Andrew Instone-Cowie" w:date="2021-08-25T14:32:00Z">
          <w:pPr>
            <w:pStyle w:val="TableofFigures"/>
            <w:tabs>
              <w:tab w:val="right" w:leader="dot" w:pos="9016"/>
            </w:tabs>
          </w:pPr>
        </w:pPrChange>
      </w:pPr>
      <w:ins w:id="79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"_Toc80794372"</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46 – Arduino Programmer Port Selection</w:t>
        </w:r>
        <w:r>
          <w:rPr>
            <w:noProof/>
            <w:webHidden/>
          </w:rPr>
          <w:tab/>
        </w:r>
        <w:r>
          <w:rPr>
            <w:noProof/>
            <w:webHidden/>
          </w:rPr>
          <w:fldChar w:fldCharType="begin"/>
        </w:r>
        <w:r>
          <w:rPr>
            <w:noProof/>
            <w:webHidden/>
          </w:rPr>
          <w:instrText xml:space="preserve"> PAGEREF _Toc80794372 \h </w:instrText>
        </w:r>
        <w:r>
          <w:rPr>
            <w:noProof/>
            <w:webHidden/>
          </w:rPr>
        </w:r>
      </w:ins>
      <w:r>
        <w:rPr>
          <w:noProof/>
          <w:webHidden/>
        </w:rPr>
        <w:fldChar w:fldCharType="separate"/>
      </w:r>
      <w:ins w:id="798" w:author="Andrew Instone-Cowie" w:date="2021-08-25T14:32:00Z">
        <w:r w:rsidR="00DC5316">
          <w:rPr>
            <w:noProof/>
            <w:webHidden/>
          </w:rPr>
          <w:t>55</w:t>
        </w:r>
      </w:ins>
      <w:ins w:id="799" w:author="Andrew Instone-Cowie" w:date="2021-08-25T14:30:00Z">
        <w:r>
          <w:rPr>
            <w:noProof/>
            <w:webHidden/>
          </w:rPr>
          <w:fldChar w:fldCharType="end"/>
        </w:r>
        <w:r w:rsidRPr="00627D1E">
          <w:rPr>
            <w:rStyle w:val="Hyperlink"/>
            <w:noProof/>
          </w:rPr>
          <w:fldChar w:fldCharType="end"/>
        </w:r>
      </w:ins>
    </w:p>
    <w:p w14:paraId="26FD1554" w14:textId="594AD569" w:rsidR="00B513CB" w:rsidRDefault="00B513CB" w:rsidP="00B513CB">
      <w:pPr>
        <w:pStyle w:val="TableofFigures"/>
        <w:tabs>
          <w:tab w:val="right" w:leader="dot" w:pos="9016"/>
        </w:tabs>
        <w:spacing w:after="120"/>
        <w:rPr>
          <w:ins w:id="800" w:author="Andrew Instone-Cowie" w:date="2021-08-25T14:30:00Z"/>
          <w:rFonts w:eastAsiaTheme="minorEastAsia"/>
          <w:noProof/>
          <w:lang w:eastAsia="en-GB"/>
        </w:rPr>
        <w:pPrChange w:id="801" w:author="Andrew Instone-Cowie" w:date="2021-08-25T14:32:00Z">
          <w:pPr>
            <w:pStyle w:val="TableofFigures"/>
            <w:tabs>
              <w:tab w:val="right" w:leader="dot" w:pos="9016"/>
            </w:tabs>
          </w:pPr>
        </w:pPrChange>
      </w:pPr>
      <w:ins w:id="80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"_Toc80794373"</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47 – Arduino IDE ISP Upload</w:t>
        </w:r>
        <w:r>
          <w:rPr>
            <w:noProof/>
            <w:webHidden/>
          </w:rPr>
          <w:tab/>
        </w:r>
        <w:r>
          <w:rPr>
            <w:noProof/>
            <w:webHidden/>
          </w:rPr>
          <w:fldChar w:fldCharType="begin"/>
        </w:r>
        <w:r>
          <w:rPr>
            <w:noProof/>
            <w:webHidden/>
          </w:rPr>
          <w:instrText xml:space="preserve"> PAGEREF _Toc80794373 \h </w:instrText>
        </w:r>
        <w:r>
          <w:rPr>
            <w:noProof/>
            <w:webHidden/>
          </w:rPr>
        </w:r>
      </w:ins>
      <w:r>
        <w:rPr>
          <w:noProof/>
          <w:webHidden/>
        </w:rPr>
        <w:fldChar w:fldCharType="separate"/>
      </w:r>
      <w:ins w:id="803" w:author="Andrew Instone-Cowie" w:date="2021-08-25T14:32:00Z">
        <w:r w:rsidR="00DC5316">
          <w:rPr>
            <w:noProof/>
            <w:webHidden/>
          </w:rPr>
          <w:t>56</w:t>
        </w:r>
      </w:ins>
      <w:ins w:id="804" w:author="Andrew Instone-Cowie" w:date="2021-08-25T14:30:00Z">
        <w:r>
          <w:rPr>
            <w:noProof/>
            <w:webHidden/>
          </w:rPr>
          <w:fldChar w:fldCharType="end"/>
        </w:r>
        <w:r w:rsidRPr="00627D1E">
          <w:rPr>
            <w:rStyle w:val="Hyperlink"/>
            <w:noProof/>
          </w:rPr>
          <w:fldChar w:fldCharType="end"/>
        </w:r>
      </w:ins>
    </w:p>
    <w:p w14:paraId="56280B5C" w14:textId="7886F549" w:rsidR="00B513CB" w:rsidRDefault="00B513CB" w:rsidP="00B513CB">
      <w:pPr>
        <w:pStyle w:val="TableofFigures"/>
        <w:tabs>
          <w:tab w:val="right" w:leader="dot" w:pos="9016"/>
        </w:tabs>
        <w:spacing w:after="120"/>
        <w:rPr>
          <w:ins w:id="805" w:author="Andrew Instone-Cowie" w:date="2021-08-25T14:30:00Z"/>
          <w:rFonts w:eastAsiaTheme="minorEastAsia"/>
          <w:noProof/>
          <w:lang w:eastAsia="en-GB"/>
        </w:rPr>
        <w:pPrChange w:id="806" w:author="Andrew Instone-Cowie" w:date="2021-08-25T14:32:00Z">
          <w:pPr>
            <w:pStyle w:val="TableofFigures"/>
            <w:tabs>
              <w:tab w:val="right" w:leader="dot" w:pos="9016"/>
            </w:tabs>
          </w:pPr>
        </w:pPrChange>
      </w:pPr>
      <w:ins w:id="80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"_Toc80794374"</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48 – Programmer with Capacitor</w:t>
        </w:r>
        <w:r>
          <w:rPr>
            <w:noProof/>
            <w:webHidden/>
          </w:rPr>
          <w:tab/>
        </w:r>
        <w:r>
          <w:rPr>
            <w:noProof/>
            <w:webHidden/>
          </w:rPr>
          <w:fldChar w:fldCharType="begin"/>
        </w:r>
        <w:r>
          <w:rPr>
            <w:noProof/>
            <w:webHidden/>
          </w:rPr>
          <w:instrText xml:space="preserve"> PAGEREF _Toc80794374 \h </w:instrText>
        </w:r>
        <w:r>
          <w:rPr>
            <w:noProof/>
            <w:webHidden/>
          </w:rPr>
        </w:r>
      </w:ins>
      <w:r>
        <w:rPr>
          <w:noProof/>
          <w:webHidden/>
        </w:rPr>
        <w:fldChar w:fldCharType="separate"/>
      </w:r>
      <w:ins w:id="808" w:author="Andrew Instone-Cowie" w:date="2021-08-25T14:32:00Z">
        <w:r w:rsidR="00DC5316">
          <w:rPr>
            <w:noProof/>
            <w:webHidden/>
          </w:rPr>
          <w:t>57</w:t>
        </w:r>
      </w:ins>
      <w:ins w:id="809" w:author="Andrew Instone-Cowie" w:date="2021-08-25T14:30:00Z">
        <w:r>
          <w:rPr>
            <w:noProof/>
            <w:webHidden/>
          </w:rPr>
          <w:fldChar w:fldCharType="end"/>
        </w:r>
        <w:r w:rsidRPr="00627D1E">
          <w:rPr>
            <w:rStyle w:val="Hyperlink"/>
            <w:noProof/>
          </w:rPr>
          <w:fldChar w:fldCharType="end"/>
        </w:r>
      </w:ins>
    </w:p>
    <w:p w14:paraId="5948AC13" w14:textId="0EA2EB5B" w:rsidR="00B513CB" w:rsidRDefault="00B513CB" w:rsidP="00B513CB">
      <w:pPr>
        <w:pStyle w:val="TableofFigures"/>
        <w:tabs>
          <w:tab w:val="right" w:leader="dot" w:pos="9016"/>
        </w:tabs>
        <w:spacing w:after="120"/>
        <w:rPr>
          <w:ins w:id="810" w:author="Andrew Instone-Cowie" w:date="2021-08-25T14:30:00Z"/>
          <w:rFonts w:eastAsiaTheme="minorEastAsia"/>
          <w:noProof/>
          <w:lang w:eastAsia="en-GB"/>
        </w:rPr>
        <w:pPrChange w:id="811" w:author="Andrew Instone-Cowie" w:date="2021-08-25T14:32:00Z">
          <w:pPr>
            <w:pStyle w:val="TableofFigures"/>
            <w:tabs>
              <w:tab w:val="right" w:leader="dot" w:pos="9016"/>
            </w:tabs>
          </w:pPr>
        </w:pPrChange>
      </w:pPr>
      <w:ins w:id="81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"_Toc80794375"</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49 – Programmer Connections</w:t>
        </w:r>
        <w:r>
          <w:rPr>
            <w:noProof/>
            <w:webHidden/>
          </w:rPr>
          <w:tab/>
        </w:r>
        <w:r>
          <w:rPr>
            <w:noProof/>
            <w:webHidden/>
          </w:rPr>
          <w:fldChar w:fldCharType="begin"/>
        </w:r>
        <w:r>
          <w:rPr>
            <w:noProof/>
            <w:webHidden/>
          </w:rPr>
          <w:instrText xml:space="preserve"> PAGEREF _Toc80794375 \h </w:instrText>
        </w:r>
        <w:r>
          <w:rPr>
            <w:noProof/>
            <w:webHidden/>
          </w:rPr>
        </w:r>
      </w:ins>
      <w:r>
        <w:rPr>
          <w:noProof/>
          <w:webHidden/>
        </w:rPr>
        <w:fldChar w:fldCharType="separate"/>
      </w:r>
      <w:ins w:id="813" w:author="Andrew Instone-Cowie" w:date="2021-08-25T14:32:00Z">
        <w:r w:rsidR="00DC5316">
          <w:rPr>
            <w:noProof/>
            <w:webHidden/>
          </w:rPr>
          <w:t>57</w:t>
        </w:r>
      </w:ins>
      <w:ins w:id="814" w:author="Andrew Instone-Cowie" w:date="2021-08-25T14:30:00Z">
        <w:r>
          <w:rPr>
            <w:noProof/>
            <w:webHidden/>
          </w:rPr>
          <w:fldChar w:fldCharType="end"/>
        </w:r>
        <w:r w:rsidRPr="00627D1E">
          <w:rPr>
            <w:rStyle w:val="Hyperlink"/>
            <w:noProof/>
          </w:rPr>
          <w:fldChar w:fldCharType="end"/>
        </w:r>
      </w:ins>
    </w:p>
    <w:p w14:paraId="53FE4512" w14:textId="7883C78F" w:rsidR="00B513CB" w:rsidRDefault="00B513CB" w:rsidP="00B513CB">
      <w:pPr>
        <w:pStyle w:val="TableofFigures"/>
        <w:tabs>
          <w:tab w:val="right" w:leader="dot" w:pos="9016"/>
        </w:tabs>
        <w:spacing w:after="120"/>
        <w:rPr>
          <w:ins w:id="815" w:author="Andrew Instone-Cowie" w:date="2021-08-25T14:30:00Z"/>
          <w:rFonts w:eastAsiaTheme="minorEastAsia"/>
          <w:noProof/>
          <w:lang w:eastAsia="en-GB"/>
        </w:rPr>
        <w:pPrChange w:id="816" w:author="Andrew Instone-Cowie" w:date="2021-08-25T14:32:00Z">
          <w:pPr>
            <w:pStyle w:val="TableofFigures"/>
            <w:tabs>
              <w:tab w:val="right" w:leader="dot" w:pos="9016"/>
            </w:tabs>
          </w:pPr>
        </w:pPrChange>
      </w:pPr>
      <w:ins w:id="81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"_Toc80794376"</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50 – Programmer Connected to Interface Board</w:t>
        </w:r>
        <w:r>
          <w:rPr>
            <w:noProof/>
            <w:webHidden/>
          </w:rPr>
          <w:tab/>
        </w:r>
        <w:r>
          <w:rPr>
            <w:noProof/>
            <w:webHidden/>
          </w:rPr>
          <w:fldChar w:fldCharType="begin"/>
        </w:r>
        <w:r>
          <w:rPr>
            <w:noProof/>
            <w:webHidden/>
          </w:rPr>
          <w:instrText xml:space="preserve"> PAGEREF _Toc80794376 \h </w:instrText>
        </w:r>
        <w:r>
          <w:rPr>
            <w:noProof/>
            <w:webHidden/>
          </w:rPr>
        </w:r>
      </w:ins>
      <w:r>
        <w:rPr>
          <w:noProof/>
          <w:webHidden/>
        </w:rPr>
        <w:fldChar w:fldCharType="separate"/>
      </w:r>
      <w:ins w:id="818" w:author="Andrew Instone-Cowie" w:date="2021-08-25T14:32:00Z">
        <w:r w:rsidR="00DC5316">
          <w:rPr>
            <w:noProof/>
            <w:webHidden/>
          </w:rPr>
          <w:t>58</w:t>
        </w:r>
      </w:ins>
      <w:ins w:id="819" w:author="Andrew Instone-Cowie" w:date="2021-08-25T14:30:00Z">
        <w:r>
          <w:rPr>
            <w:noProof/>
            <w:webHidden/>
          </w:rPr>
          <w:fldChar w:fldCharType="end"/>
        </w:r>
        <w:r w:rsidRPr="00627D1E">
          <w:rPr>
            <w:rStyle w:val="Hyperlink"/>
            <w:noProof/>
          </w:rPr>
          <w:fldChar w:fldCharType="end"/>
        </w:r>
      </w:ins>
    </w:p>
    <w:p w14:paraId="5CAC9A28" w14:textId="714B8CF4" w:rsidR="00B513CB" w:rsidRDefault="00B513CB" w:rsidP="00B513CB">
      <w:pPr>
        <w:pStyle w:val="TableofFigures"/>
        <w:tabs>
          <w:tab w:val="right" w:leader="dot" w:pos="9016"/>
        </w:tabs>
        <w:spacing w:after="120"/>
        <w:rPr>
          <w:ins w:id="820" w:author="Andrew Instone-Cowie" w:date="2021-08-25T14:30:00Z"/>
          <w:rFonts w:eastAsiaTheme="minorEastAsia"/>
          <w:noProof/>
          <w:lang w:eastAsia="en-GB"/>
        </w:rPr>
        <w:pPrChange w:id="821" w:author="Andrew Instone-Cowie" w:date="2021-08-25T14:32:00Z">
          <w:pPr>
            <w:pStyle w:val="TableofFigures"/>
            <w:tabs>
              <w:tab w:val="right" w:leader="dot" w:pos="9016"/>
            </w:tabs>
          </w:pPr>
        </w:pPrChange>
      </w:pPr>
      <w:ins w:id="82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"_Toc80794377"</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51 – Arduino IDE Target Board Selection</w:t>
        </w:r>
        <w:r>
          <w:rPr>
            <w:noProof/>
            <w:webHidden/>
          </w:rPr>
          <w:tab/>
        </w:r>
        <w:r>
          <w:rPr>
            <w:noProof/>
            <w:webHidden/>
          </w:rPr>
          <w:fldChar w:fldCharType="begin"/>
        </w:r>
        <w:r>
          <w:rPr>
            <w:noProof/>
            <w:webHidden/>
          </w:rPr>
          <w:instrText xml:space="preserve"> PAGEREF _Toc80794377 \h </w:instrText>
        </w:r>
        <w:r>
          <w:rPr>
            <w:noProof/>
            <w:webHidden/>
          </w:rPr>
        </w:r>
      </w:ins>
      <w:r>
        <w:rPr>
          <w:noProof/>
          <w:webHidden/>
        </w:rPr>
        <w:fldChar w:fldCharType="separate"/>
      </w:r>
      <w:ins w:id="823" w:author="Andrew Instone-Cowie" w:date="2021-08-25T14:32:00Z">
        <w:r w:rsidR="00DC5316">
          <w:rPr>
            <w:noProof/>
            <w:webHidden/>
          </w:rPr>
          <w:t>59</w:t>
        </w:r>
      </w:ins>
      <w:ins w:id="824" w:author="Andrew Instone-Cowie" w:date="2021-08-25T14:30:00Z">
        <w:r>
          <w:rPr>
            <w:noProof/>
            <w:webHidden/>
          </w:rPr>
          <w:fldChar w:fldCharType="end"/>
        </w:r>
        <w:r w:rsidRPr="00627D1E">
          <w:rPr>
            <w:rStyle w:val="Hyperlink"/>
            <w:noProof/>
          </w:rPr>
          <w:fldChar w:fldCharType="end"/>
        </w:r>
      </w:ins>
    </w:p>
    <w:p w14:paraId="64A2C978" w14:textId="02DD1304" w:rsidR="00B513CB" w:rsidRDefault="00B513CB" w:rsidP="00B513CB">
      <w:pPr>
        <w:pStyle w:val="TableofFigures"/>
        <w:tabs>
          <w:tab w:val="right" w:leader="dot" w:pos="9016"/>
        </w:tabs>
        <w:spacing w:after="120"/>
        <w:rPr>
          <w:ins w:id="825" w:author="Andrew Instone-Cowie" w:date="2021-08-25T14:30:00Z"/>
          <w:rFonts w:eastAsiaTheme="minorEastAsia"/>
          <w:noProof/>
          <w:lang w:eastAsia="en-GB"/>
        </w:rPr>
        <w:pPrChange w:id="826" w:author="Andrew Instone-Cowie" w:date="2021-08-25T14:32:00Z">
          <w:pPr>
            <w:pStyle w:val="TableofFigures"/>
            <w:tabs>
              <w:tab w:val="right" w:leader="dot" w:pos="9016"/>
            </w:tabs>
          </w:pPr>
        </w:pPrChange>
      </w:pPr>
      <w:ins w:id="82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"_Toc80794378"</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52 – Arduino IDE Programmer Selection</w:t>
        </w:r>
        <w:r>
          <w:rPr>
            <w:noProof/>
            <w:webHidden/>
          </w:rPr>
          <w:tab/>
        </w:r>
        <w:r>
          <w:rPr>
            <w:noProof/>
            <w:webHidden/>
          </w:rPr>
          <w:fldChar w:fldCharType="begin"/>
        </w:r>
        <w:r>
          <w:rPr>
            <w:noProof/>
            <w:webHidden/>
          </w:rPr>
          <w:instrText xml:space="preserve"> PAGEREF _Toc80794378 \h </w:instrText>
        </w:r>
        <w:r>
          <w:rPr>
            <w:noProof/>
            <w:webHidden/>
          </w:rPr>
        </w:r>
      </w:ins>
      <w:r>
        <w:rPr>
          <w:noProof/>
          <w:webHidden/>
        </w:rPr>
        <w:fldChar w:fldCharType="separate"/>
      </w:r>
      <w:ins w:id="828" w:author="Andrew Instone-Cowie" w:date="2021-08-25T14:32:00Z">
        <w:r w:rsidR="00DC5316">
          <w:rPr>
            <w:noProof/>
            <w:webHidden/>
          </w:rPr>
          <w:t>60</w:t>
        </w:r>
      </w:ins>
      <w:ins w:id="829" w:author="Andrew Instone-Cowie" w:date="2021-08-25T14:30:00Z">
        <w:r>
          <w:rPr>
            <w:noProof/>
            <w:webHidden/>
          </w:rPr>
          <w:fldChar w:fldCharType="end"/>
        </w:r>
        <w:r w:rsidRPr="00627D1E">
          <w:rPr>
            <w:rStyle w:val="Hyperlink"/>
            <w:noProof/>
          </w:rPr>
          <w:fldChar w:fldCharType="end"/>
        </w:r>
      </w:ins>
    </w:p>
    <w:p w14:paraId="5417F1BC" w14:textId="0E3268C2" w:rsidR="00B513CB" w:rsidRDefault="00B513CB" w:rsidP="00B513CB">
      <w:pPr>
        <w:pStyle w:val="TableofFigures"/>
        <w:tabs>
          <w:tab w:val="right" w:leader="dot" w:pos="9016"/>
        </w:tabs>
        <w:spacing w:after="120"/>
        <w:rPr>
          <w:ins w:id="830" w:author="Andrew Instone-Cowie" w:date="2021-08-25T14:30:00Z"/>
          <w:rFonts w:eastAsiaTheme="minorEastAsia"/>
          <w:noProof/>
          <w:lang w:eastAsia="en-GB"/>
        </w:rPr>
        <w:pPrChange w:id="831" w:author="Andrew Instone-Cowie" w:date="2021-08-25T14:32:00Z">
          <w:pPr>
            <w:pStyle w:val="TableofFigures"/>
            <w:tabs>
              <w:tab w:val="right" w:leader="dot" w:pos="9016"/>
            </w:tabs>
          </w:pPr>
        </w:pPrChange>
      </w:pPr>
      <w:ins w:id="83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"_Toc80794379"</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53 – Arduino IDE Burn Bootloader</w:t>
        </w:r>
        <w:r>
          <w:rPr>
            <w:noProof/>
            <w:webHidden/>
          </w:rPr>
          <w:tab/>
        </w:r>
        <w:r>
          <w:rPr>
            <w:noProof/>
            <w:webHidden/>
          </w:rPr>
          <w:fldChar w:fldCharType="begin"/>
        </w:r>
        <w:r>
          <w:rPr>
            <w:noProof/>
            <w:webHidden/>
          </w:rPr>
          <w:instrText xml:space="preserve"> PAGEREF _Toc80794379 \h </w:instrText>
        </w:r>
        <w:r>
          <w:rPr>
            <w:noProof/>
            <w:webHidden/>
          </w:rPr>
        </w:r>
      </w:ins>
      <w:r>
        <w:rPr>
          <w:noProof/>
          <w:webHidden/>
        </w:rPr>
        <w:fldChar w:fldCharType="separate"/>
      </w:r>
      <w:ins w:id="833" w:author="Andrew Instone-Cowie" w:date="2021-08-25T14:32:00Z">
        <w:r w:rsidR="00DC5316">
          <w:rPr>
            <w:noProof/>
            <w:webHidden/>
          </w:rPr>
          <w:t>61</w:t>
        </w:r>
      </w:ins>
      <w:ins w:id="834" w:author="Andrew Instone-Cowie" w:date="2021-08-25T14:30:00Z">
        <w:r>
          <w:rPr>
            <w:noProof/>
            <w:webHidden/>
          </w:rPr>
          <w:fldChar w:fldCharType="end"/>
        </w:r>
        <w:r w:rsidRPr="00627D1E">
          <w:rPr>
            <w:rStyle w:val="Hyperlink"/>
            <w:noProof/>
          </w:rPr>
          <w:fldChar w:fldCharType="end"/>
        </w:r>
      </w:ins>
    </w:p>
    <w:p w14:paraId="35A19DC7" w14:textId="1F1A70C8" w:rsidR="00B513CB" w:rsidRDefault="00B513CB" w:rsidP="00B513CB">
      <w:pPr>
        <w:pStyle w:val="TableofFigures"/>
        <w:tabs>
          <w:tab w:val="right" w:leader="dot" w:pos="9016"/>
        </w:tabs>
        <w:spacing w:after="120"/>
        <w:rPr>
          <w:ins w:id="835" w:author="Andrew Instone-Cowie" w:date="2021-08-25T14:30:00Z"/>
          <w:rFonts w:eastAsiaTheme="minorEastAsia"/>
          <w:noProof/>
          <w:lang w:eastAsia="en-GB"/>
        </w:rPr>
        <w:pPrChange w:id="836" w:author="Andrew Instone-Cowie" w:date="2021-08-25T14:32:00Z">
          <w:pPr>
            <w:pStyle w:val="TableofFigures"/>
            <w:tabs>
              <w:tab w:val="right" w:leader="dot" w:pos="9016"/>
            </w:tabs>
          </w:pPr>
        </w:pPrChange>
      </w:pPr>
      <w:ins w:id="83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"_Toc80794380"</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54 – Arduino IDE Add Library</w:t>
        </w:r>
        <w:r>
          <w:rPr>
            <w:noProof/>
            <w:webHidden/>
          </w:rPr>
          <w:tab/>
        </w:r>
        <w:r>
          <w:rPr>
            <w:noProof/>
            <w:webHidden/>
          </w:rPr>
          <w:fldChar w:fldCharType="begin"/>
        </w:r>
        <w:r>
          <w:rPr>
            <w:noProof/>
            <w:webHidden/>
          </w:rPr>
          <w:instrText xml:space="preserve"> PAGEREF _Toc80794380 \h </w:instrText>
        </w:r>
        <w:r>
          <w:rPr>
            <w:noProof/>
            <w:webHidden/>
          </w:rPr>
        </w:r>
      </w:ins>
      <w:r>
        <w:rPr>
          <w:noProof/>
          <w:webHidden/>
        </w:rPr>
        <w:fldChar w:fldCharType="separate"/>
      </w:r>
      <w:ins w:id="838" w:author="Andrew Instone-Cowie" w:date="2021-08-25T14:32:00Z">
        <w:r w:rsidR="00DC5316">
          <w:rPr>
            <w:noProof/>
            <w:webHidden/>
          </w:rPr>
          <w:t>62</w:t>
        </w:r>
      </w:ins>
      <w:ins w:id="839" w:author="Andrew Instone-Cowie" w:date="2021-08-25T14:30:00Z">
        <w:r>
          <w:rPr>
            <w:noProof/>
            <w:webHidden/>
          </w:rPr>
          <w:fldChar w:fldCharType="end"/>
        </w:r>
        <w:r w:rsidRPr="00627D1E">
          <w:rPr>
            <w:rStyle w:val="Hyperlink"/>
            <w:noProof/>
          </w:rPr>
          <w:fldChar w:fldCharType="end"/>
        </w:r>
      </w:ins>
    </w:p>
    <w:p w14:paraId="142EA507" w14:textId="54439FB5" w:rsidR="00B513CB" w:rsidRDefault="00B513CB" w:rsidP="00B513CB">
      <w:pPr>
        <w:pStyle w:val="TableofFigures"/>
        <w:tabs>
          <w:tab w:val="right" w:leader="dot" w:pos="9016"/>
        </w:tabs>
        <w:spacing w:after="120"/>
        <w:rPr>
          <w:ins w:id="840" w:author="Andrew Instone-Cowie" w:date="2021-08-25T14:30:00Z"/>
          <w:rFonts w:eastAsiaTheme="minorEastAsia"/>
          <w:noProof/>
          <w:lang w:eastAsia="en-GB"/>
        </w:rPr>
        <w:pPrChange w:id="841" w:author="Andrew Instone-Cowie" w:date="2021-08-25T14:32:00Z">
          <w:pPr>
            <w:pStyle w:val="TableofFigures"/>
            <w:tabs>
              <w:tab w:val="right" w:leader="dot" w:pos="9016"/>
            </w:tabs>
          </w:pPr>
        </w:pPrChange>
      </w:pPr>
      <w:ins w:id="84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"_Toc80794381"</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55 – Arduino IDE Firmware Upload</w:t>
        </w:r>
        <w:r>
          <w:rPr>
            <w:noProof/>
            <w:webHidden/>
          </w:rPr>
          <w:tab/>
        </w:r>
        <w:r>
          <w:rPr>
            <w:noProof/>
            <w:webHidden/>
          </w:rPr>
          <w:fldChar w:fldCharType="begin"/>
        </w:r>
        <w:r>
          <w:rPr>
            <w:noProof/>
            <w:webHidden/>
          </w:rPr>
          <w:instrText xml:space="preserve"> PAGEREF _Toc80794381 \h </w:instrText>
        </w:r>
        <w:r>
          <w:rPr>
            <w:noProof/>
            <w:webHidden/>
          </w:rPr>
        </w:r>
      </w:ins>
      <w:r>
        <w:rPr>
          <w:noProof/>
          <w:webHidden/>
        </w:rPr>
        <w:fldChar w:fldCharType="separate"/>
      </w:r>
      <w:ins w:id="843" w:author="Andrew Instone-Cowie" w:date="2021-08-25T14:32:00Z">
        <w:r w:rsidR="00DC5316">
          <w:rPr>
            <w:noProof/>
            <w:webHidden/>
          </w:rPr>
          <w:t>63</w:t>
        </w:r>
      </w:ins>
      <w:ins w:id="844" w:author="Andrew Instone-Cowie" w:date="2021-08-25T14:30:00Z">
        <w:r>
          <w:rPr>
            <w:noProof/>
            <w:webHidden/>
          </w:rPr>
          <w:fldChar w:fldCharType="end"/>
        </w:r>
        <w:r w:rsidRPr="00627D1E">
          <w:rPr>
            <w:rStyle w:val="Hyperlink"/>
            <w:noProof/>
          </w:rPr>
          <w:fldChar w:fldCharType="end"/>
        </w:r>
      </w:ins>
    </w:p>
    <w:p w14:paraId="5C7DA6D4" w14:textId="1D5C2D6E" w:rsidR="00B513CB" w:rsidRDefault="00B513CB" w:rsidP="00B513CB">
      <w:pPr>
        <w:pStyle w:val="TableofFigures"/>
        <w:tabs>
          <w:tab w:val="right" w:leader="dot" w:pos="9016"/>
        </w:tabs>
        <w:spacing w:after="120"/>
        <w:rPr>
          <w:ins w:id="845" w:author="Andrew Instone-Cowie" w:date="2021-08-25T14:30:00Z"/>
          <w:rFonts w:eastAsiaTheme="minorEastAsia"/>
          <w:noProof/>
          <w:lang w:eastAsia="en-GB"/>
        </w:rPr>
        <w:pPrChange w:id="846" w:author="Andrew Instone-Cowie" w:date="2021-08-25T14:32:00Z">
          <w:pPr>
            <w:pStyle w:val="TableofFigures"/>
            <w:tabs>
              <w:tab w:val="right" w:leader="dot" w:pos="9016"/>
            </w:tabs>
          </w:pPr>
        </w:pPrChange>
      </w:pPr>
      <w:ins w:id="84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"_Toc80794382"</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56 – Installed Simulator Interface</w:t>
        </w:r>
        <w:r>
          <w:rPr>
            <w:noProof/>
            <w:webHidden/>
          </w:rPr>
          <w:tab/>
        </w:r>
        <w:r>
          <w:rPr>
            <w:noProof/>
            <w:webHidden/>
          </w:rPr>
          <w:fldChar w:fldCharType="begin"/>
        </w:r>
        <w:r>
          <w:rPr>
            <w:noProof/>
            <w:webHidden/>
          </w:rPr>
          <w:instrText xml:space="preserve"> PAGEREF _Toc80794382 \h </w:instrText>
        </w:r>
        <w:r>
          <w:rPr>
            <w:noProof/>
            <w:webHidden/>
          </w:rPr>
        </w:r>
      </w:ins>
      <w:r>
        <w:rPr>
          <w:noProof/>
          <w:webHidden/>
        </w:rPr>
        <w:fldChar w:fldCharType="separate"/>
      </w:r>
      <w:ins w:id="848" w:author="Andrew Instone-Cowie" w:date="2021-08-25T14:32:00Z">
        <w:r w:rsidR="00DC5316">
          <w:rPr>
            <w:noProof/>
            <w:webHidden/>
          </w:rPr>
          <w:t>66</w:t>
        </w:r>
      </w:ins>
      <w:ins w:id="849" w:author="Andrew Instone-Cowie" w:date="2021-08-25T14:30:00Z">
        <w:r>
          <w:rPr>
            <w:noProof/>
            <w:webHidden/>
          </w:rPr>
          <w:fldChar w:fldCharType="end"/>
        </w:r>
        <w:r w:rsidRPr="00627D1E">
          <w:rPr>
            <w:rStyle w:val="Hyperlink"/>
            <w:noProof/>
          </w:rPr>
          <w:fldChar w:fldCharType="end"/>
        </w:r>
      </w:ins>
    </w:p>
    <w:p w14:paraId="5B75F013" w14:textId="77BCFD2F" w:rsidR="00B513CB" w:rsidRDefault="00B513CB" w:rsidP="00B513CB">
      <w:pPr>
        <w:pStyle w:val="TableofFigures"/>
        <w:tabs>
          <w:tab w:val="right" w:leader="dot" w:pos="9016"/>
        </w:tabs>
        <w:spacing w:after="120"/>
        <w:rPr>
          <w:ins w:id="850" w:author="Andrew Instone-Cowie" w:date="2021-08-25T14:30:00Z"/>
          <w:rFonts w:eastAsiaTheme="minorEastAsia"/>
          <w:noProof/>
          <w:lang w:eastAsia="en-GB"/>
        </w:rPr>
        <w:pPrChange w:id="851" w:author="Andrew Instone-Cowie" w:date="2021-08-25T14:32:00Z">
          <w:pPr>
            <w:pStyle w:val="TableofFigures"/>
            <w:tabs>
              <w:tab w:val="right" w:leader="dot" w:pos="9016"/>
            </w:tabs>
          </w:pPr>
        </w:pPrChange>
      </w:pPr>
      <w:ins w:id="85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"_Toc80794383"</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57 – Installed Sensor (Lois Weedon 4</w:t>
        </w:r>
        <w:r w:rsidRPr="00627D1E">
          <w:rPr>
            <w:rStyle w:val="Hyperlink"/>
            <w:noProof/>
            <w:vertAlign w:val="superscript"/>
          </w:rPr>
          <w:t>th</w:t>
        </w:r>
        <w:r w:rsidRPr="00627D1E">
          <w:rPr>
            <w:rStyle w:val="Hyperlink"/>
            <w:noProof/>
          </w:rPr>
          <w:t>)</w:t>
        </w:r>
        <w:r>
          <w:rPr>
            <w:noProof/>
            <w:webHidden/>
          </w:rPr>
          <w:tab/>
        </w:r>
        <w:r>
          <w:rPr>
            <w:noProof/>
            <w:webHidden/>
          </w:rPr>
          <w:fldChar w:fldCharType="begin"/>
        </w:r>
        <w:r>
          <w:rPr>
            <w:noProof/>
            <w:webHidden/>
          </w:rPr>
          <w:instrText xml:space="preserve"> PAGEREF _Toc80794383 \h </w:instrText>
        </w:r>
        <w:r>
          <w:rPr>
            <w:noProof/>
            <w:webHidden/>
          </w:rPr>
        </w:r>
      </w:ins>
      <w:r>
        <w:rPr>
          <w:noProof/>
          <w:webHidden/>
        </w:rPr>
        <w:fldChar w:fldCharType="separate"/>
      </w:r>
      <w:ins w:id="853" w:author="Andrew Instone-Cowie" w:date="2021-08-25T14:32:00Z">
        <w:r w:rsidR="00DC5316">
          <w:rPr>
            <w:noProof/>
            <w:webHidden/>
          </w:rPr>
          <w:t>67</w:t>
        </w:r>
      </w:ins>
      <w:ins w:id="854" w:author="Andrew Instone-Cowie" w:date="2021-08-25T14:30:00Z">
        <w:r>
          <w:rPr>
            <w:noProof/>
            <w:webHidden/>
          </w:rPr>
          <w:fldChar w:fldCharType="end"/>
        </w:r>
        <w:r w:rsidRPr="00627D1E">
          <w:rPr>
            <w:rStyle w:val="Hyperlink"/>
            <w:noProof/>
          </w:rPr>
          <w:fldChar w:fldCharType="end"/>
        </w:r>
      </w:ins>
    </w:p>
    <w:p w14:paraId="5687F9AB" w14:textId="366CADB7" w:rsidR="00B513CB" w:rsidRDefault="00B513CB" w:rsidP="00B513CB">
      <w:pPr>
        <w:pStyle w:val="TableofFigures"/>
        <w:tabs>
          <w:tab w:val="right" w:leader="dot" w:pos="9016"/>
        </w:tabs>
        <w:spacing w:after="120"/>
        <w:rPr>
          <w:ins w:id="855" w:author="Andrew Instone-Cowie" w:date="2021-08-25T14:30:00Z"/>
          <w:rFonts w:eastAsiaTheme="minorEastAsia"/>
          <w:noProof/>
          <w:lang w:eastAsia="en-GB"/>
        </w:rPr>
        <w:pPrChange w:id="856" w:author="Andrew Instone-Cowie" w:date="2021-08-25T14:32:00Z">
          <w:pPr>
            <w:pStyle w:val="TableofFigures"/>
            <w:tabs>
              <w:tab w:val="right" w:leader="dot" w:pos="9016"/>
            </w:tabs>
          </w:pPr>
        </w:pPrChange>
      </w:pPr>
      <w:ins w:id="85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"_Toc80794384"</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58 – Installed Sensor (Lois Weedon 6</w:t>
        </w:r>
        <w:r w:rsidRPr="00627D1E">
          <w:rPr>
            <w:rStyle w:val="Hyperlink"/>
            <w:noProof/>
            <w:vertAlign w:val="superscript"/>
          </w:rPr>
          <w:t>th</w:t>
        </w:r>
        <w:r w:rsidRPr="00627D1E">
          <w:rPr>
            <w:rStyle w:val="Hyperlink"/>
            <w:noProof/>
          </w:rPr>
          <w:t>)</w:t>
        </w:r>
        <w:r>
          <w:rPr>
            <w:noProof/>
            <w:webHidden/>
          </w:rPr>
          <w:tab/>
        </w:r>
        <w:r>
          <w:rPr>
            <w:noProof/>
            <w:webHidden/>
          </w:rPr>
          <w:fldChar w:fldCharType="begin"/>
        </w:r>
        <w:r>
          <w:rPr>
            <w:noProof/>
            <w:webHidden/>
          </w:rPr>
          <w:instrText xml:space="preserve"> PAGEREF _Toc80794384 \h </w:instrText>
        </w:r>
        <w:r>
          <w:rPr>
            <w:noProof/>
            <w:webHidden/>
          </w:rPr>
        </w:r>
      </w:ins>
      <w:r>
        <w:rPr>
          <w:noProof/>
          <w:webHidden/>
        </w:rPr>
        <w:fldChar w:fldCharType="separate"/>
      </w:r>
      <w:ins w:id="858" w:author="Andrew Instone-Cowie" w:date="2021-08-25T14:32:00Z">
        <w:r w:rsidR="00DC5316">
          <w:rPr>
            <w:noProof/>
            <w:webHidden/>
          </w:rPr>
          <w:t>68</w:t>
        </w:r>
      </w:ins>
      <w:ins w:id="859" w:author="Andrew Instone-Cowie" w:date="2021-08-25T14:30:00Z">
        <w:r>
          <w:rPr>
            <w:noProof/>
            <w:webHidden/>
          </w:rPr>
          <w:fldChar w:fldCharType="end"/>
        </w:r>
        <w:r w:rsidRPr="00627D1E">
          <w:rPr>
            <w:rStyle w:val="Hyperlink"/>
            <w:noProof/>
          </w:rPr>
          <w:fldChar w:fldCharType="end"/>
        </w:r>
      </w:ins>
    </w:p>
    <w:p w14:paraId="3981FD1F" w14:textId="7CC1033E" w:rsidR="00B513CB" w:rsidRDefault="00B513CB" w:rsidP="00B513CB">
      <w:pPr>
        <w:pStyle w:val="TableofFigures"/>
        <w:tabs>
          <w:tab w:val="right" w:leader="dot" w:pos="9016"/>
        </w:tabs>
        <w:spacing w:after="120"/>
        <w:rPr>
          <w:ins w:id="860" w:author="Andrew Instone-Cowie" w:date="2021-08-25T14:30:00Z"/>
          <w:rFonts w:eastAsiaTheme="minorEastAsia"/>
          <w:noProof/>
          <w:lang w:eastAsia="en-GB"/>
        </w:rPr>
        <w:pPrChange w:id="861" w:author="Andrew Instone-Cowie" w:date="2021-08-25T14:32:00Z">
          <w:pPr>
            <w:pStyle w:val="TableofFigures"/>
            <w:tabs>
              <w:tab w:val="right" w:leader="dot" w:pos="9016"/>
            </w:tabs>
          </w:pPr>
        </w:pPrChange>
      </w:pPr>
      <w:ins w:id="86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"_Toc80794385"</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59 – Installed Sensor (Chirk, Type 1)</w:t>
        </w:r>
        <w:r>
          <w:rPr>
            <w:noProof/>
            <w:webHidden/>
          </w:rPr>
          <w:tab/>
        </w:r>
        <w:r>
          <w:rPr>
            <w:noProof/>
            <w:webHidden/>
          </w:rPr>
          <w:fldChar w:fldCharType="begin"/>
        </w:r>
        <w:r>
          <w:rPr>
            <w:noProof/>
            <w:webHidden/>
          </w:rPr>
          <w:instrText xml:space="preserve"> PAGEREF _Toc80794385 \h </w:instrText>
        </w:r>
        <w:r>
          <w:rPr>
            <w:noProof/>
            <w:webHidden/>
          </w:rPr>
        </w:r>
      </w:ins>
      <w:r>
        <w:rPr>
          <w:noProof/>
          <w:webHidden/>
        </w:rPr>
        <w:fldChar w:fldCharType="separate"/>
      </w:r>
      <w:ins w:id="863" w:author="Andrew Instone-Cowie" w:date="2021-08-25T14:32:00Z">
        <w:r w:rsidR="00DC5316">
          <w:rPr>
            <w:noProof/>
            <w:webHidden/>
          </w:rPr>
          <w:t>68</w:t>
        </w:r>
      </w:ins>
      <w:ins w:id="864" w:author="Andrew Instone-Cowie" w:date="2021-08-25T14:30:00Z">
        <w:r>
          <w:rPr>
            <w:noProof/>
            <w:webHidden/>
          </w:rPr>
          <w:fldChar w:fldCharType="end"/>
        </w:r>
        <w:r w:rsidRPr="00627D1E">
          <w:rPr>
            <w:rStyle w:val="Hyperlink"/>
            <w:noProof/>
          </w:rPr>
          <w:fldChar w:fldCharType="end"/>
        </w:r>
      </w:ins>
    </w:p>
    <w:p w14:paraId="4AD86C99" w14:textId="70C967C6" w:rsidR="00B513CB" w:rsidRDefault="00B513CB" w:rsidP="00B513CB">
      <w:pPr>
        <w:pStyle w:val="TableofFigures"/>
        <w:tabs>
          <w:tab w:val="right" w:leader="dot" w:pos="9016"/>
        </w:tabs>
        <w:spacing w:after="120"/>
        <w:rPr>
          <w:ins w:id="865" w:author="Andrew Instone-Cowie" w:date="2021-08-25T14:30:00Z"/>
          <w:rFonts w:eastAsiaTheme="minorEastAsia"/>
          <w:noProof/>
          <w:lang w:eastAsia="en-GB"/>
        </w:rPr>
        <w:pPrChange w:id="866" w:author="Andrew Instone-Cowie" w:date="2021-08-25T14:32:00Z">
          <w:pPr>
            <w:pStyle w:val="TableofFigures"/>
            <w:tabs>
              <w:tab w:val="right" w:leader="dot" w:pos="9016"/>
            </w:tabs>
          </w:pPr>
        </w:pPrChange>
      </w:pPr>
      <w:ins w:id="86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"_Toc80794386"</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60 – Magnet Mounting Dimensions</w:t>
        </w:r>
        <w:r>
          <w:rPr>
            <w:noProof/>
            <w:webHidden/>
          </w:rPr>
          <w:tab/>
        </w:r>
        <w:r>
          <w:rPr>
            <w:noProof/>
            <w:webHidden/>
          </w:rPr>
          <w:fldChar w:fldCharType="begin"/>
        </w:r>
        <w:r>
          <w:rPr>
            <w:noProof/>
            <w:webHidden/>
          </w:rPr>
          <w:instrText xml:space="preserve"> PAGEREF _Toc80794386 \h </w:instrText>
        </w:r>
        <w:r>
          <w:rPr>
            <w:noProof/>
            <w:webHidden/>
          </w:rPr>
        </w:r>
      </w:ins>
      <w:r>
        <w:rPr>
          <w:noProof/>
          <w:webHidden/>
        </w:rPr>
        <w:fldChar w:fldCharType="separate"/>
      </w:r>
      <w:ins w:id="868" w:author="Andrew Instone-Cowie" w:date="2021-08-25T14:32:00Z">
        <w:r w:rsidR="00DC5316">
          <w:rPr>
            <w:noProof/>
            <w:webHidden/>
          </w:rPr>
          <w:t>69</w:t>
        </w:r>
      </w:ins>
      <w:ins w:id="869" w:author="Andrew Instone-Cowie" w:date="2021-08-25T14:30:00Z">
        <w:r>
          <w:rPr>
            <w:noProof/>
            <w:webHidden/>
          </w:rPr>
          <w:fldChar w:fldCharType="end"/>
        </w:r>
        <w:r w:rsidRPr="00627D1E">
          <w:rPr>
            <w:rStyle w:val="Hyperlink"/>
            <w:noProof/>
          </w:rPr>
          <w:fldChar w:fldCharType="end"/>
        </w:r>
      </w:ins>
    </w:p>
    <w:p w14:paraId="6BCAF75B" w14:textId="6721E6DA" w:rsidR="00B513CB" w:rsidRDefault="00B513CB" w:rsidP="00B513CB">
      <w:pPr>
        <w:pStyle w:val="TableofFigures"/>
        <w:tabs>
          <w:tab w:val="right" w:leader="dot" w:pos="9016"/>
        </w:tabs>
        <w:spacing w:after="120"/>
        <w:rPr>
          <w:ins w:id="870" w:author="Andrew Instone-Cowie" w:date="2021-08-25T14:30:00Z"/>
          <w:rFonts w:eastAsiaTheme="minorEastAsia"/>
          <w:noProof/>
          <w:lang w:eastAsia="en-GB"/>
        </w:rPr>
        <w:pPrChange w:id="871" w:author="Andrew Instone-Cowie" w:date="2021-08-25T14:32:00Z">
          <w:pPr>
            <w:pStyle w:val="TableofFigures"/>
            <w:tabs>
              <w:tab w:val="right" w:leader="dot" w:pos="9016"/>
            </w:tabs>
          </w:pPr>
        </w:pPrChange>
      </w:pPr>
      <w:ins w:id="87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"_Toc80794387"</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61 – Magnet Mounting Construction</w:t>
        </w:r>
        <w:r>
          <w:rPr>
            <w:noProof/>
            <w:webHidden/>
          </w:rPr>
          <w:tab/>
        </w:r>
        <w:r>
          <w:rPr>
            <w:noProof/>
            <w:webHidden/>
          </w:rPr>
          <w:fldChar w:fldCharType="begin"/>
        </w:r>
        <w:r>
          <w:rPr>
            <w:noProof/>
            <w:webHidden/>
          </w:rPr>
          <w:instrText xml:space="preserve"> PAGEREF _Toc80794387 \h </w:instrText>
        </w:r>
        <w:r>
          <w:rPr>
            <w:noProof/>
            <w:webHidden/>
          </w:rPr>
        </w:r>
      </w:ins>
      <w:r>
        <w:rPr>
          <w:noProof/>
          <w:webHidden/>
        </w:rPr>
        <w:fldChar w:fldCharType="separate"/>
      </w:r>
      <w:ins w:id="873" w:author="Andrew Instone-Cowie" w:date="2021-08-25T14:32:00Z">
        <w:r w:rsidR="00DC5316">
          <w:rPr>
            <w:noProof/>
            <w:webHidden/>
          </w:rPr>
          <w:t>70</w:t>
        </w:r>
      </w:ins>
      <w:ins w:id="874" w:author="Andrew Instone-Cowie" w:date="2021-08-25T14:30:00Z">
        <w:r>
          <w:rPr>
            <w:noProof/>
            <w:webHidden/>
          </w:rPr>
          <w:fldChar w:fldCharType="end"/>
        </w:r>
        <w:r w:rsidRPr="00627D1E">
          <w:rPr>
            <w:rStyle w:val="Hyperlink"/>
            <w:noProof/>
          </w:rPr>
          <w:fldChar w:fldCharType="end"/>
        </w:r>
      </w:ins>
    </w:p>
    <w:p w14:paraId="64804CBA" w14:textId="5B10E047" w:rsidR="00B513CB" w:rsidRDefault="00B513CB" w:rsidP="00B513CB">
      <w:pPr>
        <w:pStyle w:val="TableofFigures"/>
        <w:tabs>
          <w:tab w:val="right" w:leader="dot" w:pos="9016"/>
        </w:tabs>
        <w:spacing w:after="120"/>
        <w:rPr>
          <w:ins w:id="875" w:author="Andrew Instone-Cowie" w:date="2021-08-25T14:30:00Z"/>
          <w:rFonts w:eastAsiaTheme="minorEastAsia"/>
          <w:noProof/>
          <w:lang w:eastAsia="en-GB"/>
        </w:rPr>
        <w:pPrChange w:id="876" w:author="Andrew Instone-Cowie" w:date="2021-08-25T14:32:00Z">
          <w:pPr>
            <w:pStyle w:val="TableofFigures"/>
            <w:tabs>
              <w:tab w:val="right" w:leader="dot" w:pos="9016"/>
            </w:tabs>
          </w:pPr>
        </w:pPrChange>
      </w:pPr>
      <w:ins w:id="87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"_Toc80794388"</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62 – Completed Magnet Mounting</w:t>
        </w:r>
        <w:r>
          <w:rPr>
            <w:noProof/>
            <w:webHidden/>
          </w:rPr>
          <w:tab/>
        </w:r>
        <w:r>
          <w:rPr>
            <w:noProof/>
            <w:webHidden/>
          </w:rPr>
          <w:fldChar w:fldCharType="begin"/>
        </w:r>
        <w:r>
          <w:rPr>
            <w:noProof/>
            <w:webHidden/>
          </w:rPr>
          <w:instrText xml:space="preserve"> PAGEREF _Toc80794388 \h </w:instrText>
        </w:r>
        <w:r>
          <w:rPr>
            <w:noProof/>
            <w:webHidden/>
          </w:rPr>
        </w:r>
      </w:ins>
      <w:r>
        <w:rPr>
          <w:noProof/>
          <w:webHidden/>
        </w:rPr>
        <w:fldChar w:fldCharType="separate"/>
      </w:r>
      <w:ins w:id="878" w:author="Andrew Instone-Cowie" w:date="2021-08-25T14:32:00Z">
        <w:r w:rsidR="00DC5316">
          <w:rPr>
            <w:noProof/>
            <w:webHidden/>
          </w:rPr>
          <w:t>70</w:t>
        </w:r>
      </w:ins>
      <w:ins w:id="879" w:author="Andrew Instone-Cowie" w:date="2021-08-25T14:30:00Z">
        <w:r>
          <w:rPr>
            <w:noProof/>
            <w:webHidden/>
          </w:rPr>
          <w:fldChar w:fldCharType="end"/>
        </w:r>
        <w:r w:rsidRPr="00627D1E">
          <w:rPr>
            <w:rStyle w:val="Hyperlink"/>
            <w:noProof/>
          </w:rPr>
          <w:fldChar w:fldCharType="end"/>
        </w:r>
      </w:ins>
    </w:p>
    <w:p w14:paraId="290C605A" w14:textId="0919F0A4" w:rsidR="00B513CB" w:rsidRDefault="00B513CB" w:rsidP="00B513CB">
      <w:pPr>
        <w:pStyle w:val="TableofFigures"/>
        <w:tabs>
          <w:tab w:val="right" w:leader="dot" w:pos="9016"/>
        </w:tabs>
        <w:spacing w:after="120"/>
        <w:rPr>
          <w:ins w:id="880" w:author="Andrew Instone-Cowie" w:date="2021-08-25T14:30:00Z"/>
          <w:rFonts w:eastAsiaTheme="minorEastAsia"/>
          <w:noProof/>
          <w:lang w:eastAsia="en-GB"/>
        </w:rPr>
        <w:pPrChange w:id="881" w:author="Andrew Instone-Cowie" w:date="2021-08-25T14:32:00Z">
          <w:pPr>
            <w:pStyle w:val="TableofFigures"/>
            <w:tabs>
              <w:tab w:val="right" w:leader="dot" w:pos="9016"/>
            </w:tabs>
          </w:pPr>
        </w:pPrChange>
      </w:pPr>
      <w:ins w:id="88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"_Toc80794389"</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63 – Sensor Daisy Chain</w:t>
        </w:r>
        <w:r>
          <w:rPr>
            <w:noProof/>
            <w:webHidden/>
          </w:rPr>
          <w:tab/>
        </w:r>
        <w:r>
          <w:rPr>
            <w:noProof/>
            <w:webHidden/>
          </w:rPr>
          <w:fldChar w:fldCharType="begin"/>
        </w:r>
        <w:r>
          <w:rPr>
            <w:noProof/>
            <w:webHidden/>
          </w:rPr>
          <w:instrText xml:space="preserve"> PAGEREF _Toc80794389 \h </w:instrText>
        </w:r>
        <w:r>
          <w:rPr>
            <w:noProof/>
            <w:webHidden/>
          </w:rPr>
        </w:r>
      </w:ins>
      <w:r>
        <w:rPr>
          <w:noProof/>
          <w:webHidden/>
        </w:rPr>
        <w:fldChar w:fldCharType="separate"/>
      </w:r>
      <w:ins w:id="883" w:author="Andrew Instone-Cowie" w:date="2021-08-25T14:32:00Z">
        <w:r w:rsidR="00DC5316">
          <w:rPr>
            <w:noProof/>
            <w:webHidden/>
          </w:rPr>
          <w:t>72</w:t>
        </w:r>
      </w:ins>
      <w:ins w:id="884" w:author="Andrew Instone-Cowie" w:date="2021-08-25T14:30:00Z">
        <w:r>
          <w:rPr>
            <w:noProof/>
            <w:webHidden/>
          </w:rPr>
          <w:fldChar w:fldCharType="end"/>
        </w:r>
        <w:r w:rsidRPr="00627D1E">
          <w:rPr>
            <w:rStyle w:val="Hyperlink"/>
            <w:noProof/>
          </w:rPr>
          <w:fldChar w:fldCharType="end"/>
        </w:r>
      </w:ins>
    </w:p>
    <w:p w14:paraId="5AD91BEF" w14:textId="5DE48C69" w:rsidR="00B513CB" w:rsidRDefault="00B513CB" w:rsidP="00B513CB">
      <w:pPr>
        <w:pStyle w:val="TableofFigures"/>
        <w:tabs>
          <w:tab w:val="right" w:leader="dot" w:pos="9016"/>
        </w:tabs>
        <w:spacing w:after="120"/>
        <w:rPr>
          <w:ins w:id="885" w:author="Andrew Instone-Cowie" w:date="2021-08-25T14:30:00Z"/>
          <w:rFonts w:eastAsiaTheme="minorEastAsia"/>
          <w:noProof/>
          <w:lang w:eastAsia="en-GB"/>
        </w:rPr>
        <w:pPrChange w:id="886" w:author="Andrew Instone-Cowie" w:date="2021-08-25T14:32:00Z">
          <w:pPr>
            <w:pStyle w:val="TableofFigures"/>
            <w:tabs>
              <w:tab w:val="right" w:leader="dot" w:pos="9016"/>
            </w:tabs>
          </w:pPr>
        </w:pPrChange>
      </w:pPr>
      <w:ins w:id="88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"_Toc80794390"</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64 – 9-Pin Serial Port</w:t>
        </w:r>
        <w:r>
          <w:rPr>
            <w:noProof/>
            <w:webHidden/>
          </w:rPr>
          <w:tab/>
        </w:r>
        <w:r>
          <w:rPr>
            <w:noProof/>
            <w:webHidden/>
          </w:rPr>
          <w:fldChar w:fldCharType="begin"/>
        </w:r>
        <w:r>
          <w:rPr>
            <w:noProof/>
            <w:webHidden/>
          </w:rPr>
          <w:instrText xml:space="preserve"> PAGEREF _Toc80794390 \h </w:instrText>
        </w:r>
        <w:r>
          <w:rPr>
            <w:noProof/>
            <w:webHidden/>
          </w:rPr>
        </w:r>
      </w:ins>
      <w:r>
        <w:rPr>
          <w:noProof/>
          <w:webHidden/>
        </w:rPr>
        <w:fldChar w:fldCharType="separate"/>
      </w:r>
      <w:ins w:id="888" w:author="Andrew Instone-Cowie" w:date="2021-08-25T14:32:00Z">
        <w:r w:rsidR="00DC5316">
          <w:rPr>
            <w:noProof/>
            <w:webHidden/>
          </w:rPr>
          <w:t>73</w:t>
        </w:r>
      </w:ins>
      <w:ins w:id="889" w:author="Andrew Instone-Cowie" w:date="2021-08-25T14:30:00Z">
        <w:r>
          <w:rPr>
            <w:noProof/>
            <w:webHidden/>
          </w:rPr>
          <w:fldChar w:fldCharType="end"/>
        </w:r>
        <w:r w:rsidRPr="00627D1E">
          <w:rPr>
            <w:rStyle w:val="Hyperlink"/>
            <w:noProof/>
          </w:rPr>
          <w:fldChar w:fldCharType="end"/>
        </w:r>
      </w:ins>
    </w:p>
    <w:p w14:paraId="5611855A" w14:textId="1A1EE69E" w:rsidR="00B513CB" w:rsidRDefault="00B513CB" w:rsidP="00B513CB">
      <w:pPr>
        <w:pStyle w:val="TableofFigures"/>
        <w:tabs>
          <w:tab w:val="right" w:leader="dot" w:pos="9016"/>
        </w:tabs>
        <w:spacing w:after="120"/>
        <w:rPr>
          <w:ins w:id="890" w:author="Andrew Instone-Cowie" w:date="2021-08-25T14:30:00Z"/>
          <w:rFonts w:eastAsiaTheme="minorEastAsia"/>
          <w:noProof/>
          <w:lang w:eastAsia="en-GB"/>
        </w:rPr>
        <w:pPrChange w:id="891" w:author="Andrew Instone-Cowie" w:date="2021-08-25T14:32:00Z">
          <w:pPr>
            <w:pStyle w:val="TableofFigures"/>
            <w:tabs>
              <w:tab w:val="right" w:leader="dot" w:pos="9016"/>
            </w:tabs>
          </w:pPr>
        </w:pPrChange>
      </w:pPr>
      <w:ins w:id="89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"_Toc80794391"</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65 – 9-Pin Serial Cable</w:t>
        </w:r>
        <w:r>
          <w:rPr>
            <w:noProof/>
            <w:webHidden/>
          </w:rPr>
          <w:tab/>
        </w:r>
        <w:r>
          <w:rPr>
            <w:noProof/>
            <w:webHidden/>
          </w:rPr>
          <w:fldChar w:fldCharType="begin"/>
        </w:r>
        <w:r>
          <w:rPr>
            <w:noProof/>
            <w:webHidden/>
          </w:rPr>
          <w:instrText xml:space="preserve"> PAGEREF _Toc80794391 \h </w:instrText>
        </w:r>
        <w:r>
          <w:rPr>
            <w:noProof/>
            <w:webHidden/>
          </w:rPr>
        </w:r>
      </w:ins>
      <w:r>
        <w:rPr>
          <w:noProof/>
          <w:webHidden/>
        </w:rPr>
        <w:fldChar w:fldCharType="separate"/>
      </w:r>
      <w:ins w:id="893" w:author="Andrew Instone-Cowie" w:date="2021-08-25T14:32:00Z">
        <w:r w:rsidR="00DC5316">
          <w:rPr>
            <w:noProof/>
            <w:webHidden/>
          </w:rPr>
          <w:t>73</w:t>
        </w:r>
      </w:ins>
      <w:ins w:id="894" w:author="Andrew Instone-Cowie" w:date="2021-08-25T14:30:00Z">
        <w:r>
          <w:rPr>
            <w:noProof/>
            <w:webHidden/>
          </w:rPr>
          <w:fldChar w:fldCharType="end"/>
        </w:r>
        <w:r w:rsidRPr="00627D1E">
          <w:rPr>
            <w:rStyle w:val="Hyperlink"/>
            <w:noProof/>
          </w:rPr>
          <w:fldChar w:fldCharType="end"/>
        </w:r>
      </w:ins>
    </w:p>
    <w:p w14:paraId="7935AC40" w14:textId="4D64AEA1" w:rsidR="00B513CB" w:rsidRDefault="00B513CB" w:rsidP="00B513CB">
      <w:pPr>
        <w:pStyle w:val="TableofFigures"/>
        <w:tabs>
          <w:tab w:val="right" w:leader="dot" w:pos="9016"/>
        </w:tabs>
        <w:spacing w:after="120"/>
        <w:rPr>
          <w:ins w:id="895" w:author="Andrew Instone-Cowie" w:date="2021-08-25T14:30:00Z"/>
          <w:rFonts w:eastAsiaTheme="minorEastAsia"/>
          <w:noProof/>
          <w:lang w:eastAsia="en-GB"/>
        </w:rPr>
        <w:pPrChange w:id="896" w:author="Andrew Instone-Cowie" w:date="2021-08-25T14:32:00Z">
          <w:pPr>
            <w:pStyle w:val="TableofFigures"/>
            <w:tabs>
              <w:tab w:val="right" w:leader="dot" w:pos="9016"/>
            </w:tabs>
          </w:pPr>
        </w:pPrChange>
      </w:pPr>
      <w:ins w:id="89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"_Toc80794392"</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66 – PC USB Ports</w:t>
        </w:r>
        <w:r>
          <w:rPr>
            <w:noProof/>
            <w:webHidden/>
          </w:rPr>
          <w:tab/>
        </w:r>
        <w:r>
          <w:rPr>
            <w:noProof/>
            <w:webHidden/>
          </w:rPr>
          <w:fldChar w:fldCharType="begin"/>
        </w:r>
        <w:r>
          <w:rPr>
            <w:noProof/>
            <w:webHidden/>
          </w:rPr>
          <w:instrText xml:space="preserve"> PAGEREF _Toc80794392 \h </w:instrText>
        </w:r>
        <w:r>
          <w:rPr>
            <w:noProof/>
            <w:webHidden/>
          </w:rPr>
        </w:r>
      </w:ins>
      <w:r>
        <w:rPr>
          <w:noProof/>
          <w:webHidden/>
        </w:rPr>
        <w:fldChar w:fldCharType="separate"/>
      </w:r>
      <w:ins w:id="898" w:author="Andrew Instone-Cowie" w:date="2021-08-25T14:32:00Z">
        <w:r w:rsidR="00DC5316">
          <w:rPr>
            <w:noProof/>
            <w:webHidden/>
          </w:rPr>
          <w:t>74</w:t>
        </w:r>
      </w:ins>
      <w:ins w:id="899" w:author="Andrew Instone-Cowie" w:date="2021-08-25T14:30:00Z">
        <w:r>
          <w:rPr>
            <w:noProof/>
            <w:webHidden/>
          </w:rPr>
          <w:fldChar w:fldCharType="end"/>
        </w:r>
        <w:r w:rsidRPr="00627D1E">
          <w:rPr>
            <w:rStyle w:val="Hyperlink"/>
            <w:noProof/>
          </w:rPr>
          <w:fldChar w:fldCharType="end"/>
        </w:r>
      </w:ins>
    </w:p>
    <w:p w14:paraId="1B1E1C4C" w14:textId="5DBCA87B" w:rsidR="00B513CB" w:rsidRDefault="00B513CB" w:rsidP="00B513CB">
      <w:pPr>
        <w:pStyle w:val="TableofFigures"/>
        <w:tabs>
          <w:tab w:val="right" w:leader="dot" w:pos="9016"/>
        </w:tabs>
        <w:spacing w:after="120"/>
        <w:rPr>
          <w:ins w:id="900" w:author="Andrew Instone-Cowie" w:date="2021-08-25T14:30:00Z"/>
          <w:rFonts w:eastAsiaTheme="minorEastAsia"/>
          <w:noProof/>
          <w:lang w:eastAsia="en-GB"/>
        </w:rPr>
        <w:pPrChange w:id="901" w:author="Andrew Instone-Cowie" w:date="2021-08-25T14:32:00Z">
          <w:pPr>
            <w:pStyle w:val="TableofFigures"/>
            <w:tabs>
              <w:tab w:val="right" w:leader="dot" w:pos="9016"/>
            </w:tabs>
          </w:pPr>
        </w:pPrChange>
      </w:pPr>
      <w:ins w:id="902" w:author="Andrew Instone-Cowie" w:date="2021-08-25T14:30:00Z">
        <w:r w:rsidRPr="00627D1E">
          <w:rPr>
            <w:rStyle w:val="Hyperlink"/>
            <w:noProof/>
          </w:rPr>
          <w:lastRenderedPageBreak/>
          <w:fldChar w:fldCharType="begin"/>
        </w:r>
        <w:r w:rsidRPr="00627D1E">
          <w:rPr>
            <w:rStyle w:val="Hyperlink"/>
            <w:noProof/>
          </w:rPr>
          <w:instrText xml:space="preserve"> </w:instrText>
        </w:r>
        <w:r>
          <w:rPr>
            <w:noProof/>
          </w:rPr>
          <w:instrText>HYPERLINK \l "_Toc80794393"</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67 – USB to Serial Adapter</w:t>
        </w:r>
        <w:r>
          <w:rPr>
            <w:noProof/>
            <w:webHidden/>
          </w:rPr>
          <w:tab/>
        </w:r>
        <w:r>
          <w:rPr>
            <w:noProof/>
            <w:webHidden/>
          </w:rPr>
          <w:fldChar w:fldCharType="begin"/>
        </w:r>
        <w:r>
          <w:rPr>
            <w:noProof/>
            <w:webHidden/>
          </w:rPr>
          <w:instrText xml:space="preserve"> PAGEREF _Toc80794393 \h </w:instrText>
        </w:r>
        <w:r>
          <w:rPr>
            <w:noProof/>
            <w:webHidden/>
          </w:rPr>
        </w:r>
      </w:ins>
      <w:r>
        <w:rPr>
          <w:noProof/>
          <w:webHidden/>
        </w:rPr>
        <w:fldChar w:fldCharType="separate"/>
      </w:r>
      <w:ins w:id="903" w:author="Andrew Instone-Cowie" w:date="2021-08-25T14:32:00Z">
        <w:r w:rsidR="00DC5316">
          <w:rPr>
            <w:noProof/>
            <w:webHidden/>
          </w:rPr>
          <w:t>74</w:t>
        </w:r>
      </w:ins>
      <w:ins w:id="904" w:author="Andrew Instone-Cowie" w:date="2021-08-25T14:30:00Z">
        <w:r>
          <w:rPr>
            <w:noProof/>
            <w:webHidden/>
          </w:rPr>
          <w:fldChar w:fldCharType="end"/>
        </w:r>
        <w:r w:rsidRPr="00627D1E">
          <w:rPr>
            <w:rStyle w:val="Hyperlink"/>
            <w:noProof/>
          </w:rPr>
          <w:fldChar w:fldCharType="end"/>
        </w:r>
      </w:ins>
    </w:p>
    <w:p w14:paraId="6D304BA0" w14:textId="565853B1" w:rsidR="00B513CB" w:rsidRDefault="00B513CB" w:rsidP="00B513CB">
      <w:pPr>
        <w:pStyle w:val="TableofFigures"/>
        <w:tabs>
          <w:tab w:val="right" w:leader="dot" w:pos="9016"/>
        </w:tabs>
        <w:spacing w:after="120"/>
        <w:rPr>
          <w:ins w:id="905" w:author="Andrew Instone-Cowie" w:date="2021-08-25T14:30:00Z"/>
          <w:rFonts w:eastAsiaTheme="minorEastAsia"/>
          <w:noProof/>
          <w:lang w:eastAsia="en-GB"/>
        </w:rPr>
        <w:pPrChange w:id="906" w:author="Andrew Instone-Cowie" w:date="2021-08-25T14:32:00Z">
          <w:pPr>
            <w:pStyle w:val="TableofFigures"/>
            <w:tabs>
              <w:tab w:val="right" w:leader="dot" w:pos="9016"/>
            </w:tabs>
          </w:pPr>
        </w:pPrChange>
      </w:pPr>
      <w:ins w:id="90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"_Toc80794394"</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68 – PuTTY Configuration Dialogue</w:t>
        </w:r>
        <w:r>
          <w:rPr>
            <w:noProof/>
            <w:webHidden/>
          </w:rPr>
          <w:tab/>
        </w:r>
        <w:r>
          <w:rPr>
            <w:noProof/>
            <w:webHidden/>
          </w:rPr>
          <w:fldChar w:fldCharType="begin"/>
        </w:r>
        <w:r>
          <w:rPr>
            <w:noProof/>
            <w:webHidden/>
          </w:rPr>
          <w:instrText xml:space="preserve"> PAGEREF _Toc80794394 \h </w:instrText>
        </w:r>
        <w:r>
          <w:rPr>
            <w:noProof/>
            <w:webHidden/>
          </w:rPr>
        </w:r>
      </w:ins>
      <w:r>
        <w:rPr>
          <w:noProof/>
          <w:webHidden/>
        </w:rPr>
        <w:fldChar w:fldCharType="separate"/>
      </w:r>
      <w:ins w:id="908" w:author="Andrew Instone-Cowie" w:date="2021-08-25T14:32:00Z">
        <w:r w:rsidR="00DC5316">
          <w:rPr>
            <w:noProof/>
            <w:webHidden/>
          </w:rPr>
          <w:t>75</w:t>
        </w:r>
      </w:ins>
      <w:ins w:id="909" w:author="Andrew Instone-Cowie" w:date="2021-08-25T14:30:00Z">
        <w:r>
          <w:rPr>
            <w:noProof/>
            <w:webHidden/>
          </w:rPr>
          <w:fldChar w:fldCharType="end"/>
        </w:r>
        <w:r w:rsidRPr="00627D1E">
          <w:rPr>
            <w:rStyle w:val="Hyperlink"/>
            <w:noProof/>
          </w:rPr>
          <w:fldChar w:fldCharType="end"/>
        </w:r>
      </w:ins>
    </w:p>
    <w:p w14:paraId="70D225EB" w14:textId="3F65748F" w:rsidR="00B513CB" w:rsidRDefault="00B513CB" w:rsidP="00B513CB">
      <w:pPr>
        <w:pStyle w:val="TableofFigures"/>
        <w:tabs>
          <w:tab w:val="right" w:leader="dot" w:pos="9016"/>
        </w:tabs>
        <w:spacing w:after="120"/>
        <w:rPr>
          <w:ins w:id="910" w:author="Andrew Instone-Cowie" w:date="2021-08-25T14:30:00Z"/>
          <w:rFonts w:eastAsiaTheme="minorEastAsia"/>
          <w:noProof/>
          <w:lang w:eastAsia="en-GB"/>
        </w:rPr>
        <w:pPrChange w:id="911" w:author="Andrew Instone-Cowie" w:date="2021-08-25T14:32:00Z">
          <w:pPr>
            <w:pStyle w:val="TableofFigures"/>
            <w:tabs>
              <w:tab w:val="right" w:leader="dot" w:pos="9016"/>
            </w:tabs>
          </w:pPr>
        </w:pPrChange>
      </w:pPr>
      <w:ins w:id="91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"_Toc80794395"</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69 – Display Interface Settings</w:t>
        </w:r>
        <w:r>
          <w:rPr>
            <w:noProof/>
            <w:webHidden/>
          </w:rPr>
          <w:tab/>
        </w:r>
        <w:r>
          <w:rPr>
            <w:noProof/>
            <w:webHidden/>
          </w:rPr>
          <w:fldChar w:fldCharType="begin"/>
        </w:r>
        <w:r>
          <w:rPr>
            <w:noProof/>
            <w:webHidden/>
          </w:rPr>
          <w:instrText xml:space="preserve"> PAGEREF _Toc80794395 \h </w:instrText>
        </w:r>
        <w:r>
          <w:rPr>
            <w:noProof/>
            <w:webHidden/>
          </w:rPr>
        </w:r>
      </w:ins>
      <w:r>
        <w:rPr>
          <w:noProof/>
          <w:webHidden/>
        </w:rPr>
        <w:fldChar w:fldCharType="separate"/>
      </w:r>
      <w:ins w:id="913" w:author="Andrew Instone-Cowie" w:date="2021-08-25T14:32:00Z">
        <w:r w:rsidR="00DC5316">
          <w:rPr>
            <w:noProof/>
            <w:webHidden/>
          </w:rPr>
          <w:t>76</w:t>
        </w:r>
      </w:ins>
      <w:ins w:id="914" w:author="Andrew Instone-Cowie" w:date="2021-08-25T14:30:00Z">
        <w:r>
          <w:rPr>
            <w:noProof/>
            <w:webHidden/>
          </w:rPr>
          <w:fldChar w:fldCharType="end"/>
        </w:r>
        <w:r w:rsidRPr="00627D1E">
          <w:rPr>
            <w:rStyle w:val="Hyperlink"/>
            <w:noProof/>
          </w:rPr>
          <w:fldChar w:fldCharType="end"/>
        </w:r>
      </w:ins>
    </w:p>
    <w:p w14:paraId="49059EAF" w14:textId="46A2F3FC" w:rsidR="00B513CB" w:rsidRDefault="00B513CB" w:rsidP="00B513CB">
      <w:pPr>
        <w:pStyle w:val="TableofFigures"/>
        <w:tabs>
          <w:tab w:val="right" w:leader="dot" w:pos="9016"/>
        </w:tabs>
        <w:spacing w:after="120"/>
        <w:rPr>
          <w:ins w:id="915" w:author="Andrew Instone-Cowie" w:date="2021-08-25T14:30:00Z"/>
          <w:rFonts w:eastAsiaTheme="minorEastAsia"/>
          <w:noProof/>
          <w:lang w:eastAsia="en-GB"/>
        </w:rPr>
        <w:pPrChange w:id="916" w:author="Andrew Instone-Cowie" w:date="2021-08-25T14:32:00Z">
          <w:pPr>
            <w:pStyle w:val="TableofFigures"/>
            <w:tabs>
              <w:tab w:val="right" w:leader="dot" w:pos="9016"/>
            </w:tabs>
          </w:pPr>
        </w:pPrChange>
      </w:pPr>
      <w:ins w:id="91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"_Toc80794396"</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70 – Interface Channel Numbers</w:t>
        </w:r>
        <w:r>
          <w:rPr>
            <w:noProof/>
            <w:webHidden/>
          </w:rPr>
          <w:tab/>
        </w:r>
        <w:r>
          <w:rPr>
            <w:noProof/>
            <w:webHidden/>
          </w:rPr>
          <w:fldChar w:fldCharType="begin"/>
        </w:r>
        <w:r>
          <w:rPr>
            <w:noProof/>
            <w:webHidden/>
          </w:rPr>
          <w:instrText xml:space="preserve"> PAGEREF _Toc80794396 \h </w:instrText>
        </w:r>
        <w:r>
          <w:rPr>
            <w:noProof/>
            <w:webHidden/>
          </w:rPr>
        </w:r>
      </w:ins>
      <w:r>
        <w:rPr>
          <w:noProof/>
          <w:webHidden/>
        </w:rPr>
        <w:fldChar w:fldCharType="separate"/>
      </w:r>
      <w:ins w:id="918" w:author="Andrew Instone-Cowie" w:date="2021-08-25T14:32:00Z">
        <w:r w:rsidR="00DC5316">
          <w:rPr>
            <w:noProof/>
            <w:webHidden/>
          </w:rPr>
          <w:t>77</w:t>
        </w:r>
      </w:ins>
      <w:ins w:id="919" w:author="Andrew Instone-Cowie" w:date="2021-08-25T14:30:00Z">
        <w:r>
          <w:rPr>
            <w:noProof/>
            <w:webHidden/>
          </w:rPr>
          <w:fldChar w:fldCharType="end"/>
        </w:r>
        <w:r w:rsidRPr="00627D1E">
          <w:rPr>
            <w:rStyle w:val="Hyperlink"/>
            <w:noProof/>
          </w:rPr>
          <w:fldChar w:fldCharType="end"/>
        </w:r>
      </w:ins>
    </w:p>
    <w:p w14:paraId="77A57238" w14:textId="11B129CB" w:rsidR="00B513CB" w:rsidRDefault="00B513CB" w:rsidP="00B513CB">
      <w:pPr>
        <w:pStyle w:val="TableofFigures"/>
        <w:tabs>
          <w:tab w:val="right" w:leader="dot" w:pos="9016"/>
        </w:tabs>
        <w:spacing w:after="120"/>
        <w:rPr>
          <w:ins w:id="920" w:author="Andrew Instone-Cowie" w:date="2021-08-25T14:30:00Z"/>
          <w:rFonts w:eastAsiaTheme="minorEastAsia"/>
          <w:noProof/>
          <w:lang w:eastAsia="en-GB"/>
        </w:rPr>
        <w:pPrChange w:id="921" w:author="Andrew Instone-Cowie" w:date="2021-08-25T14:32:00Z">
          <w:pPr>
            <w:pStyle w:val="TableofFigures"/>
            <w:tabs>
              <w:tab w:val="right" w:leader="dot" w:pos="9016"/>
            </w:tabs>
          </w:pPr>
        </w:pPrChange>
      </w:pPr>
      <w:ins w:id="92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"_Toc80794397"</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71 – Example Sensor Cabling</w:t>
        </w:r>
        <w:r>
          <w:rPr>
            <w:noProof/>
            <w:webHidden/>
          </w:rPr>
          <w:tab/>
        </w:r>
        <w:r>
          <w:rPr>
            <w:noProof/>
            <w:webHidden/>
          </w:rPr>
          <w:fldChar w:fldCharType="begin"/>
        </w:r>
        <w:r>
          <w:rPr>
            <w:noProof/>
            <w:webHidden/>
          </w:rPr>
          <w:instrText xml:space="preserve"> PAGEREF _Toc80794397 \h </w:instrText>
        </w:r>
        <w:r>
          <w:rPr>
            <w:noProof/>
            <w:webHidden/>
          </w:rPr>
        </w:r>
      </w:ins>
      <w:r>
        <w:rPr>
          <w:noProof/>
          <w:webHidden/>
        </w:rPr>
        <w:fldChar w:fldCharType="separate"/>
      </w:r>
      <w:ins w:id="923" w:author="Andrew Instone-Cowie" w:date="2021-08-25T14:32:00Z">
        <w:r w:rsidR="00DC5316">
          <w:rPr>
            <w:noProof/>
            <w:webHidden/>
          </w:rPr>
          <w:t>78</w:t>
        </w:r>
      </w:ins>
      <w:ins w:id="924" w:author="Andrew Instone-Cowie" w:date="2021-08-25T14:30:00Z">
        <w:r>
          <w:rPr>
            <w:noProof/>
            <w:webHidden/>
          </w:rPr>
          <w:fldChar w:fldCharType="end"/>
        </w:r>
        <w:r w:rsidRPr="00627D1E">
          <w:rPr>
            <w:rStyle w:val="Hyperlink"/>
            <w:noProof/>
          </w:rPr>
          <w:fldChar w:fldCharType="end"/>
        </w:r>
      </w:ins>
    </w:p>
    <w:p w14:paraId="211BB599" w14:textId="27A94584" w:rsidR="00B513CB" w:rsidRDefault="00B513CB" w:rsidP="00B513CB">
      <w:pPr>
        <w:pStyle w:val="TableofFigures"/>
        <w:tabs>
          <w:tab w:val="right" w:leader="dot" w:pos="9016"/>
        </w:tabs>
        <w:spacing w:after="120"/>
        <w:rPr>
          <w:ins w:id="925" w:author="Andrew Instone-Cowie" w:date="2021-08-25T14:30:00Z"/>
          <w:rFonts w:eastAsiaTheme="minorEastAsia"/>
          <w:noProof/>
          <w:lang w:eastAsia="en-GB"/>
        </w:rPr>
        <w:pPrChange w:id="926" w:author="Andrew Instone-Cowie" w:date="2021-08-25T14:32:00Z">
          <w:pPr>
            <w:pStyle w:val="TableofFigures"/>
            <w:tabs>
              <w:tab w:val="right" w:leader="dot" w:pos="9016"/>
            </w:tabs>
          </w:pPr>
        </w:pPrChange>
      </w:pPr>
      <w:ins w:id="92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"_Toc80794398"</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72 – Example Channel Connections</w:t>
        </w:r>
        <w:r>
          <w:rPr>
            <w:noProof/>
            <w:webHidden/>
          </w:rPr>
          <w:tab/>
        </w:r>
        <w:r>
          <w:rPr>
            <w:noProof/>
            <w:webHidden/>
          </w:rPr>
          <w:fldChar w:fldCharType="begin"/>
        </w:r>
        <w:r>
          <w:rPr>
            <w:noProof/>
            <w:webHidden/>
          </w:rPr>
          <w:instrText xml:space="preserve"> PAGEREF _Toc80794398 \h </w:instrText>
        </w:r>
        <w:r>
          <w:rPr>
            <w:noProof/>
            <w:webHidden/>
          </w:rPr>
        </w:r>
      </w:ins>
      <w:r>
        <w:rPr>
          <w:noProof/>
          <w:webHidden/>
        </w:rPr>
        <w:fldChar w:fldCharType="separate"/>
      </w:r>
      <w:ins w:id="928" w:author="Andrew Instone-Cowie" w:date="2021-08-25T14:32:00Z">
        <w:r w:rsidR="00DC5316">
          <w:rPr>
            <w:noProof/>
            <w:webHidden/>
          </w:rPr>
          <w:t>78</w:t>
        </w:r>
      </w:ins>
      <w:ins w:id="929" w:author="Andrew Instone-Cowie" w:date="2021-08-25T14:30:00Z">
        <w:r>
          <w:rPr>
            <w:noProof/>
            <w:webHidden/>
          </w:rPr>
          <w:fldChar w:fldCharType="end"/>
        </w:r>
        <w:r w:rsidRPr="00627D1E">
          <w:rPr>
            <w:rStyle w:val="Hyperlink"/>
            <w:noProof/>
          </w:rPr>
          <w:fldChar w:fldCharType="end"/>
        </w:r>
      </w:ins>
    </w:p>
    <w:p w14:paraId="3F126DBF" w14:textId="649029BE" w:rsidR="00B513CB" w:rsidRDefault="00B513CB" w:rsidP="00B513CB">
      <w:pPr>
        <w:pStyle w:val="TableofFigures"/>
        <w:tabs>
          <w:tab w:val="right" w:leader="dot" w:pos="9016"/>
        </w:tabs>
        <w:spacing w:after="120"/>
        <w:rPr>
          <w:ins w:id="930" w:author="Andrew Instone-Cowie" w:date="2021-08-25T14:30:00Z"/>
          <w:rFonts w:eastAsiaTheme="minorEastAsia"/>
          <w:noProof/>
          <w:lang w:eastAsia="en-GB"/>
        </w:rPr>
        <w:pPrChange w:id="931" w:author="Andrew Instone-Cowie" w:date="2021-08-25T14:32:00Z">
          <w:pPr>
            <w:pStyle w:val="TableofFigures"/>
            <w:tabs>
              <w:tab w:val="right" w:leader="dot" w:pos="9016"/>
            </w:tabs>
          </w:pPr>
        </w:pPrChange>
      </w:pPr>
      <w:ins w:id="93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"_Toc80794399"</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73 – Disabled Channels</w:t>
        </w:r>
        <w:r>
          <w:rPr>
            <w:noProof/>
            <w:webHidden/>
          </w:rPr>
          <w:tab/>
        </w:r>
        <w:r>
          <w:rPr>
            <w:noProof/>
            <w:webHidden/>
          </w:rPr>
          <w:fldChar w:fldCharType="begin"/>
        </w:r>
        <w:r>
          <w:rPr>
            <w:noProof/>
            <w:webHidden/>
          </w:rPr>
          <w:instrText xml:space="preserve"> PAGEREF _Toc80794399 \h </w:instrText>
        </w:r>
        <w:r>
          <w:rPr>
            <w:noProof/>
            <w:webHidden/>
          </w:rPr>
        </w:r>
      </w:ins>
      <w:r>
        <w:rPr>
          <w:noProof/>
          <w:webHidden/>
        </w:rPr>
        <w:fldChar w:fldCharType="separate"/>
      </w:r>
      <w:ins w:id="933" w:author="Andrew Instone-Cowie" w:date="2021-08-25T14:32:00Z">
        <w:r w:rsidR="00DC5316">
          <w:rPr>
            <w:noProof/>
            <w:webHidden/>
          </w:rPr>
          <w:t>79</w:t>
        </w:r>
      </w:ins>
      <w:ins w:id="934" w:author="Andrew Instone-Cowie" w:date="2021-08-25T14:30:00Z">
        <w:r>
          <w:rPr>
            <w:noProof/>
            <w:webHidden/>
          </w:rPr>
          <w:fldChar w:fldCharType="end"/>
        </w:r>
        <w:r w:rsidRPr="00627D1E">
          <w:rPr>
            <w:rStyle w:val="Hyperlink"/>
            <w:noProof/>
          </w:rPr>
          <w:fldChar w:fldCharType="end"/>
        </w:r>
      </w:ins>
    </w:p>
    <w:p w14:paraId="410916F2" w14:textId="1B1EADEB" w:rsidR="00B513CB" w:rsidRDefault="00B513CB" w:rsidP="00B513CB">
      <w:pPr>
        <w:pStyle w:val="TableofFigures"/>
        <w:tabs>
          <w:tab w:val="right" w:leader="dot" w:pos="9016"/>
        </w:tabs>
        <w:spacing w:after="120"/>
        <w:rPr>
          <w:ins w:id="935" w:author="Andrew Instone-Cowie" w:date="2021-08-25T14:30:00Z"/>
          <w:rFonts w:eastAsiaTheme="minorEastAsia"/>
          <w:noProof/>
          <w:lang w:eastAsia="en-GB"/>
        </w:rPr>
        <w:pPrChange w:id="936" w:author="Andrew Instone-Cowie" w:date="2021-08-25T14:32:00Z">
          <w:pPr>
            <w:pStyle w:val="TableofFigures"/>
            <w:tabs>
              <w:tab w:val="right" w:leader="dot" w:pos="9016"/>
            </w:tabs>
          </w:pPr>
        </w:pPrChange>
      </w:pPr>
      <w:ins w:id="93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"_Toc80794400"</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74 – Default Settings</w:t>
        </w:r>
        <w:r>
          <w:rPr>
            <w:noProof/>
            <w:webHidden/>
          </w:rPr>
          <w:tab/>
        </w:r>
        <w:r>
          <w:rPr>
            <w:noProof/>
            <w:webHidden/>
          </w:rPr>
          <w:fldChar w:fldCharType="begin"/>
        </w:r>
        <w:r>
          <w:rPr>
            <w:noProof/>
            <w:webHidden/>
          </w:rPr>
          <w:instrText xml:space="preserve"> PAGEREF _Toc80794400 \h </w:instrText>
        </w:r>
        <w:r>
          <w:rPr>
            <w:noProof/>
            <w:webHidden/>
          </w:rPr>
        </w:r>
      </w:ins>
      <w:r>
        <w:rPr>
          <w:noProof/>
          <w:webHidden/>
        </w:rPr>
        <w:fldChar w:fldCharType="separate"/>
      </w:r>
      <w:ins w:id="938" w:author="Andrew Instone-Cowie" w:date="2021-08-25T14:32:00Z">
        <w:r w:rsidR="00DC5316">
          <w:rPr>
            <w:noProof/>
            <w:webHidden/>
          </w:rPr>
          <w:t>79</w:t>
        </w:r>
      </w:ins>
      <w:ins w:id="939" w:author="Andrew Instone-Cowie" w:date="2021-08-25T14:30:00Z">
        <w:r>
          <w:rPr>
            <w:noProof/>
            <w:webHidden/>
          </w:rPr>
          <w:fldChar w:fldCharType="end"/>
        </w:r>
        <w:r w:rsidRPr="00627D1E">
          <w:rPr>
            <w:rStyle w:val="Hyperlink"/>
            <w:noProof/>
          </w:rPr>
          <w:fldChar w:fldCharType="end"/>
        </w:r>
      </w:ins>
    </w:p>
    <w:p w14:paraId="14C22499" w14:textId="1DC3DAA0" w:rsidR="00B513CB" w:rsidRDefault="00B513CB" w:rsidP="00B513CB">
      <w:pPr>
        <w:pStyle w:val="TableofFigures"/>
        <w:tabs>
          <w:tab w:val="right" w:leader="dot" w:pos="9016"/>
        </w:tabs>
        <w:spacing w:after="120"/>
        <w:rPr>
          <w:ins w:id="940" w:author="Andrew Instone-Cowie" w:date="2021-08-25T14:30:00Z"/>
          <w:rFonts w:eastAsiaTheme="minorEastAsia"/>
          <w:noProof/>
          <w:lang w:eastAsia="en-GB"/>
        </w:rPr>
        <w:pPrChange w:id="941" w:author="Andrew Instone-Cowie" w:date="2021-08-25T14:32:00Z">
          <w:pPr>
            <w:pStyle w:val="TableofFigures"/>
            <w:tabs>
              <w:tab w:val="right" w:leader="dot" w:pos="9016"/>
            </w:tabs>
          </w:pPr>
        </w:pPrChange>
      </w:pPr>
      <w:ins w:id="94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"_Toc80794401"</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75 – Disabling Channels Example</w:t>
        </w:r>
        <w:r>
          <w:rPr>
            <w:noProof/>
            <w:webHidden/>
          </w:rPr>
          <w:tab/>
        </w:r>
        <w:r>
          <w:rPr>
            <w:noProof/>
            <w:webHidden/>
          </w:rPr>
          <w:fldChar w:fldCharType="begin"/>
        </w:r>
        <w:r>
          <w:rPr>
            <w:noProof/>
            <w:webHidden/>
          </w:rPr>
          <w:instrText xml:space="preserve"> PAGEREF _Toc80794401 \h </w:instrText>
        </w:r>
        <w:r>
          <w:rPr>
            <w:noProof/>
            <w:webHidden/>
          </w:rPr>
        </w:r>
      </w:ins>
      <w:r>
        <w:rPr>
          <w:noProof/>
          <w:webHidden/>
        </w:rPr>
        <w:fldChar w:fldCharType="separate"/>
      </w:r>
      <w:ins w:id="943" w:author="Andrew Instone-Cowie" w:date="2021-08-25T14:32:00Z">
        <w:r w:rsidR="00DC5316">
          <w:rPr>
            <w:noProof/>
            <w:webHidden/>
          </w:rPr>
          <w:t>80</w:t>
        </w:r>
      </w:ins>
      <w:ins w:id="944" w:author="Andrew Instone-Cowie" w:date="2021-08-25T14:30:00Z">
        <w:r>
          <w:rPr>
            <w:noProof/>
            <w:webHidden/>
          </w:rPr>
          <w:fldChar w:fldCharType="end"/>
        </w:r>
        <w:r w:rsidRPr="00627D1E">
          <w:rPr>
            <w:rStyle w:val="Hyperlink"/>
            <w:noProof/>
          </w:rPr>
          <w:fldChar w:fldCharType="end"/>
        </w:r>
      </w:ins>
    </w:p>
    <w:p w14:paraId="7702BD86" w14:textId="079D6B73" w:rsidR="00B513CB" w:rsidRDefault="00B513CB" w:rsidP="00B513CB">
      <w:pPr>
        <w:pStyle w:val="TableofFigures"/>
        <w:tabs>
          <w:tab w:val="right" w:leader="dot" w:pos="9016"/>
        </w:tabs>
        <w:spacing w:after="120"/>
        <w:rPr>
          <w:ins w:id="945" w:author="Andrew Instone-Cowie" w:date="2021-08-25T14:30:00Z"/>
          <w:rFonts w:eastAsiaTheme="minorEastAsia"/>
          <w:noProof/>
          <w:lang w:eastAsia="en-GB"/>
        </w:rPr>
        <w:pPrChange w:id="946" w:author="Andrew Instone-Cowie" w:date="2021-08-25T14:32:00Z">
          <w:pPr>
            <w:pStyle w:val="TableofFigures"/>
            <w:tabs>
              <w:tab w:val="right" w:leader="dot" w:pos="9016"/>
            </w:tabs>
          </w:pPr>
        </w:pPrChange>
      </w:pPr>
      <w:ins w:id="947"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"_Toc80794402"</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76 – Channel Re-Mapping Example</w:t>
        </w:r>
        <w:r>
          <w:rPr>
            <w:noProof/>
            <w:webHidden/>
          </w:rPr>
          <w:tab/>
        </w:r>
        <w:r>
          <w:rPr>
            <w:noProof/>
            <w:webHidden/>
          </w:rPr>
          <w:fldChar w:fldCharType="begin"/>
        </w:r>
        <w:r>
          <w:rPr>
            <w:noProof/>
            <w:webHidden/>
          </w:rPr>
          <w:instrText xml:space="preserve"> PAGEREF _Toc80794402 \h </w:instrText>
        </w:r>
        <w:r>
          <w:rPr>
            <w:noProof/>
            <w:webHidden/>
          </w:rPr>
        </w:r>
      </w:ins>
      <w:r>
        <w:rPr>
          <w:noProof/>
          <w:webHidden/>
        </w:rPr>
        <w:fldChar w:fldCharType="separate"/>
      </w:r>
      <w:ins w:id="948" w:author="Andrew Instone-Cowie" w:date="2021-08-25T14:32:00Z">
        <w:r w:rsidR="00DC5316">
          <w:rPr>
            <w:noProof/>
            <w:webHidden/>
          </w:rPr>
          <w:t>82</w:t>
        </w:r>
      </w:ins>
      <w:ins w:id="949" w:author="Andrew Instone-Cowie" w:date="2021-08-25T14:30:00Z">
        <w:r>
          <w:rPr>
            <w:noProof/>
            <w:webHidden/>
          </w:rPr>
          <w:fldChar w:fldCharType="end"/>
        </w:r>
        <w:r w:rsidRPr="00627D1E">
          <w:rPr>
            <w:rStyle w:val="Hyperlink"/>
            <w:noProof/>
          </w:rPr>
          <w:fldChar w:fldCharType="end"/>
        </w:r>
      </w:ins>
    </w:p>
    <w:p w14:paraId="3F2DA382" w14:textId="6E02A58B" w:rsidR="00B513CB" w:rsidRDefault="00B513CB" w:rsidP="00B513CB">
      <w:pPr>
        <w:pStyle w:val="TableofFigures"/>
        <w:tabs>
          <w:tab w:val="right" w:leader="dot" w:pos="9016"/>
        </w:tabs>
        <w:spacing w:after="120"/>
        <w:rPr>
          <w:ins w:id="950" w:author="Andrew Instone-Cowie" w:date="2021-08-25T14:30:00Z"/>
          <w:rFonts w:eastAsiaTheme="minorEastAsia"/>
          <w:noProof/>
          <w:lang w:eastAsia="en-GB"/>
        </w:rPr>
        <w:pPrChange w:id="951" w:author="Andrew Instone-Cowie" w:date="2021-08-25T14:32:00Z">
          <w:pPr>
            <w:pStyle w:val="TableofFigures"/>
            <w:tabs>
              <w:tab w:val="right" w:leader="dot" w:pos="9016"/>
            </w:tabs>
          </w:pPr>
        </w:pPrChange>
      </w:pPr>
      <w:ins w:id="952"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"_Toc80794403"</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77 – Example Channel Connections</w:t>
        </w:r>
        <w:r>
          <w:rPr>
            <w:noProof/>
            <w:webHidden/>
          </w:rPr>
          <w:tab/>
        </w:r>
        <w:r>
          <w:rPr>
            <w:noProof/>
            <w:webHidden/>
          </w:rPr>
          <w:fldChar w:fldCharType="begin"/>
        </w:r>
        <w:r>
          <w:rPr>
            <w:noProof/>
            <w:webHidden/>
          </w:rPr>
          <w:instrText xml:space="preserve"> PAGEREF _Toc80794403 \h </w:instrText>
        </w:r>
        <w:r>
          <w:rPr>
            <w:noProof/>
            <w:webHidden/>
          </w:rPr>
        </w:r>
      </w:ins>
      <w:r>
        <w:rPr>
          <w:noProof/>
          <w:webHidden/>
        </w:rPr>
        <w:fldChar w:fldCharType="separate"/>
      </w:r>
      <w:ins w:id="953" w:author="Andrew Instone-Cowie" w:date="2021-08-25T14:32:00Z">
        <w:r w:rsidR="00DC5316">
          <w:rPr>
            <w:noProof/>
            <w:webHidden/>
          </w:rPr>
          <w:t>82</w:t>
        </w:r>
      </w:ins>
      <w:ins w:id="954" w:author="Andrew Instone-Cowie" w:date="2021-08-25T14:30:00Z">
        <w:r>
          <w:rPr>
            <w:noProof/>
            <w:webHidden/>
          </w:rPr>
          <w:fldChar w:fldCharType="end"/>
        </w:r>
        <w:r w:rsidRPr="00627D1E">
          <w:rPr>
            <w:rStyle w:val="Hyperlink"/>
            <w:noProof/>
          </w:rPr>
          <w:fldChar w:fldCharType="end"/>
        </w:r>
      </w:ins>
    </w:p>
    <w:p w14:paraId="54E6865F" w14:textId="66396A89" w:rsidR="00B513CB" w:rsidRDefault="00B513CB">
      <w:pPr>
        <w:pStyle w:val="TableofFigures"/>
        <w:tabs>
          <w:tab w:val="right" w:leader="dot" w:pos="9016"/>
        </w:tabs>
        <w:rPr>
          <w:ins w:id="955" w:author="Andrew Instone-Cowie" w:date="2021-08-25T14:30:00Z"/>
          <w:rFonts w:eastAsiaTheme="minorEastAsia"/>
          <w:noProof/>
          <w:lang w:eastAsia="en-GB"/>
        </w:rPr>
      </w:pPr>
      <w:ins w:id="956" w:author="Andrew Instone-Cowie" w:date="2021-08-25T14:30:00Z">
        <w:r w:rsidRPr="00627D1E">
          <w:rPr>
            <w:rStyle w:val="Hyperlink"/>
            <w:noProof/>
          </w:rPr>
          <w:fldChar w:fldCharType="begin"/>
        </w:r>
        <w:r w:rsidRPr="00627D1E">
          <w:rPr>
            <w:rStyle w:val="Hyperlink"/>
            <w:noProof/>
          </w:rPr>
          <w:instrText xml:space="preserve"> </w:instrText>
        </w:r>
        <w:r>
          <w:rPr>
            <w:noProof/>
          </w:rPr>
          <w:instrText>HYPERLINK \l "_Toc80794404"</w:instrText>
        </w:r>
        <w:r w:rsidRPr="00627D1E">
          <w:rPr>
            <w:rStyle w:val="Hyperlink"/>
            <w:noProof/>
          </w:rPr>
          <w:instrText xml:space="preserve"> </w:instrText>
        </w:r>
        <w:r w:rsidRPr="00627D1E">
          <w:rPr>
            <w:rStyle w:val="Hyperlink"/>
            <w:noProof/>
          </w:rPr>
        </w:r>
        <w:r w:rsidRPr="00627D1E">
          <w:rPr>
            <w:rStyle w:val="Hyperlink"/>
            <w:noProof/>
          </w:rPr>
          <w:fldChar w:fldCharType="separate"/>
        </w:r>
        <w:r w:rsidRPr="00627D1E">
          <w:rPr>
            <w:rStyle w:val="Hyperlink"/>
            <w:noProof/>
          </w:rPr>
          <w:t>Figure 78 – Saving Interface Settings</w:t>
        </w:r>
        <w:r>
          <w:rPr>
            <w:noProof/>
            <w:webHidden/>
          </w:rPr>
          <w:tab/>
        </w:r>
        <w:r>
          <w:rPr>
            <w:noProof/>
            <w:webHidden/>
          </w:rPr>
          <w:fldChar w:fldCharType="begin"/>
        </w:r>
        <w:r>
          <w:rPr>
            <w:noProof/>
            <w:webHidden/>
          </w:rPr>
          <w:instrText xml:space="preserve"> PAGEREF _Toc80794404 \h </w:instrText>
        </w:r>
        <w:r>
          <w:rPr>
            <w:noProof/>
            <w:webHidden/>
          </w:rPr>
        </w:r>
      </w:ins>
      <w:r>
        <w:rPr>
          <w:noProof/>
          <w:webHidden/>
        </w:rPr>
        <w:fldChar w:fldCharType="separate"/>
      </w:r>
      <w:ins w:id="957" w:author="Andrew Instone-Cowie" w:date="2021-08-25T14:32:00Z">
        <w:r w:rsidR="00DC5316">
          <w:rPr>
            <w:noProof/>
            <w:webHidden/>
          </w:rPr>
          <w:t>83</w:t>
        </w:r>
      </w:ins>
      <w:ins w:id="958" w:author="Andrew Instone-Cowie" w:date="2021-08-25T14:30:00Z">
        <w:r>
          <w:rPr>
            <w:noProof/>
            <w:webHidden/>
          </w:rPr>
          <w:fldChar w:fldCharType="end"/>
        </w:r>
        <w:r w:rsidRPr="00627D1E">
          <w:rPr>
            <w:rStyle w:val="Hyperlink"/>
            <w:noProof/>
          </w:rPr>
          <w:fldChar w:fldCharType="end"/>
        </w:r>
      </w:ins>
    </w:p>
    <w:p w14:paraId="474D5E68" w14:textId="2ABDC3AE" w:rsidR="00AE2D6A" w:rsidDel="00B513CB" w:rsidRDefault="00AE2D6A" w:rsidP="00166FBD">
      <w:pPr>
        <w:pStyle w:val="TableofFigures"/>
        <w:tabs>
          <w:tab w:val="right" w:leader="dot" w:pos="9016"/>
        </w:tabs>
        <w:spacing w:after="100"/>
        <w:rPr>
          <w:del w:id="959" w:author="Andrew Instone-Cowie" w:date="2021-08-25T14:30:00Z"/>
          <w:rFonts w:eastAsiaTheme="minorEastAsia"/>
          <w:noProof/>
          <w:lang w:eastAsia="en-GB"/>
        </w:rPr>
      </w:pPr>
      <w:del w:id="960" w:author="Andrew Instone-Cowie" w:date="2021-08-25T14:30:00Z">
        <w:r w:rsidRPr="00B513CB" w:rsidDel="00B513CB">
          <w:rPr>
            <w:rStyle w:val="Hyperlink"/>
            <w:noProof/>
            <w:rPrChange w:id="961" w:author="Andrew Instone-Cowie" w:date="2021-08-25T14:30:00Z">
              <w:rPr>
                <w:rStyle w:val="Hyperlink"/>
                <w:noProof/>
              </w:rPr>
            </w:rPrChange>
          </w:rPr>
          <w:delText>Figure 1 – Documentation Map</w:delText>
        </w:r>
        <w:r w:rsidDel="00B513CB">
          <w:rPr>
            <w:noProof/>
            <w:webHidden/>
          </w:rPr>
          <w:tab/>
        </w:r>
        <w:r w:rsidR="00FC27D1" w:rsidDel="00B513CB">
          <w:rPr>
            <w:noProof/>
            <w:webHidden/>
          </w:rPr>
          <w:delText>10</w:delText>
        </w:r>
      </w:del>
    </w:p>
    <w:p w14:paraId="7E2B92EB" w14:textId="08E013E1" w:rsidR="00AE2D6A" w:rsidDel="00B513CB" w:rsidRDefault="00AE2D6A" w:rsidP="00166FBD">
      <w:pPr>
        <w:pStyle w:val="TableofFigures"/>
        <w:tabs>
          <w:tab w:val="right" w:leader="dot" w:pos="9016"/>
        </w:tabs>
        <w:spacing w:after="100"/>
        <w:rPr>
          <w:del w:id="962" w:author="Andrew Instone-Cowie" w:date="2021-08-25T14:30:00Z"/>
          <w:rFonts w:eastAsiaTheme="minorEastAsia"/>
          <w:noProof/>
          <w:lang w:eastAsia="en-GB"/>
        </w:rPr>
      </w:pPr>
      <w:del w:id="963" w:author="Andrew Instone-Cowie" w:date="2021-08-25T14:30:00Z">
        <w:r w:rsidRPr="00B513CB" w:rsidDel="00B513CB">
          <w:rPr>
            <w:rStyle w:val="Hyperlink"/>
            <w:noProof/>
            <w:rPrChange w:id="964" w:author="Andrew Instone-Cowie" w:date="2021-08-25T14:30:00Z">
              <w:rPr>
                <w:rStyle w:val="Hyperlink"/>
                <w:noProof/>
              </w:rPr>
            </w:rPrChange>
          </w:rPr>
          <w:delText>Figure 2 – Simulator General Arrangement</w:delText>
        </w:r>
        <w:r w:rsidDel="00B513CB">
          <w:rPr>
            <w:noProof/>
            <w:webHidden/>
          </w:rPr>
          <w:tab/>
        </w:r>
        <w:r w:rsidR="00FC27D1" w:rsidDel="00B513CB">
          <w:rPr>
            <w:noProof/>
            <w:webHidden/>
          </w:rPr>
          <w:delText>12</w:delText>
        </w:r>
      </w:del>
    </w:p>
    <w:p w14:paraId="68B04B16" w14:textId="7E2A7DC5" w:rsidR="00AE2D6A" w:rsidDel="00B513CB" w:rsidRDefault="00AE2D6A" w:rsidP="00166FBD">
      <w:pPr>
        <w:pStyle w:val="TableofFigures"/>
        <w:tabs>
          <w:tab w:val="right" w:leader="dot" w:pos="9016"/>
        </w:tabs>
        <w:spacing w:after="100"/>
        <w:rPr>
          <w:del w:id="965" w:author="Andrew Instone-Cowie" w:date="2021-08-25T14:30:00Z"/>
          <w:rFonts w:eastAsiaTheme="minorEastAsia"/>
          <w:noProof/>
          <w:lang w:eastAsia="en-GB"/>
        </w:rPr>
      </w:pPr>
      <w:del w:id="966" w:author="Andrew Instone-Cowie" w:date="2021-08-25T14:30:00Z">
        <w:r w:rsidRPr="00B513CB" w:rsidDel="00B513CB">
          <w:rPr>
            <w:rStyle w:val="Hyperlink"/>
            <w:noProof/>
            <w:rPrChange w:id="967" w:author="Andrew Instone-Cowie" w:date="2021-08-25T14:30:00Z">
              <w:rPr>
                <w:rStyle w:val="Hyperlink"/>
                <w:noProof/>
              </w:rPr>
            </w:rPrChange>
          </w:rPr>
          <w:delText>Figure 3 – PCB Panels of Sensor Boards</w:delText>
        </w:r>
        <w:r w:rsidDel="00B513CB">
          <w:rPr>
            <w:noProof/>
            <w:webHidden/>
          </w:rPr>
          <w:tab/>
        </w:r>
        <w:r w:rsidR="00FC27D1" w:rsidDel="00B513CB">
          <w:rPr>
            <w:noProof/>
            <w:webHidden/>
          </w:rPr>
          <w:delText>14</w:delText>
        </w:r>
      </w:del>
    </w:p>
    <w:p w14:paraId="4E3D85CD" w14:textId="1A41A0AD" w:rsidR="00AE2D6A" w:rsidDel="00B513CB" w:rsidRDefault="00AE2D6A" w:rsidP="00166FBD">
      <w:pPr>
        <w:pStyle w:val="TableofFigures"/>
        <w:tabs>
          <w:tab w:val="right" w:leader="dot" w:pos="9016"/>
        </w:tabs>
        <w:spacing w:after="100"/>
        <w:rPr>
          <w:del w:id="968" w:author="Andrew Instone-Cowie" w:date="2021-08-25T14:30:00Z"/>
          <w:rFonts w:eastAsiaTheme="minorEastAsia"/>
          <w:noProof/>
          <w:lang w:eastAsia="en-GB"/>
        </w:rPr>
      </w:pPr>
      <w:del w:id="969" w:author="Andrew Instone-Cowie" w:date="2021-08-25T14:30:00Z">
        <w:r w:rsidRPr="00B513CB" w:rsidDel="00B513CB">
          <w:rPr>
            <w:rStyle w:val="Hyperlink"/>
            <w:noProof/>
            <w:rPrChange w:id="970" w:author="Andrew Instone-Cowie" w:date="2021-08-25T14:30:00Z">
              <w:rPr>
                <w:rStyle w:val="Hyperlink"/>
                <w:noProof/>
              </w:rPr>
            </w:rPrChange>
          </w:rPr>
          <w:delText>Figure 4 – SeeedStudio Upload Box</w:delText>
        </w:r>
        <w:r w:rsidDel="00B513CB">
          <w:rPr>
            <w:noProof/>
            <w:webHidden/>
          </w:rPr>
          <w:tab/>
        </w:r>
        <w:r w:rsidR="00FC27D1" w:rsidDel="00B513CB">
          <w:rPr>
            <w:noProof/>
            <w:webHidden/>
          </w:rPr>
          <w:delText>15</w:delText>
        </w:r>
      </w:del>
    </w:p>
    <w:p w14:paraId="2942D826" w14:textId="79E0059E" w:rsidR="00AE2D6A" w:rsidDel="00B513CB" w:rsidRDefault="00AE2D6A" w:rsidP="00166FBD">
      <w:pPr>
        <w:pStyle w:val="TableofFigures"/>
        <w:tabs>
          <w:tab w:val="right" w:leader="dot" w:pos="9016"/>
        </w:tabs>
        <w:spacing w:after="100"/>
        <w:rPr>
          <w:del w:id="971" w:author="Andrew Instone-Cowie" w:date="2021-08-25T14:30:00Z"/>
          <w:rFonts w:eastAsiaTheme="minorEastAsia"/>
          <w:noProof/>
          <w:lang w:eastAsia="en-GB"/>
        </w:rPr>
      </w:pPr>
      <w:del w:id="972" w:author="Andrew Instone-Cowie" w:date="2021-08-25T14:30:00Z">
        <w:r w:rsidRPr="00B513CB" w:rsidDel="00B513CB">
          <w:rPr>
            <w:rStyle w:val="Hyperlink"/>
            <w:noProof/>
            <w:rPrChange w:id="973" w:author="Andrew Instone-Cowie" w:date="2021-08-25T14:30:00Z">
              <w:rPr>
                <w:rStyle w:val="Hyperlink"/>
                <w:noProof/>
              </w:rPr>
            </w:rPrChange>
          </w:rPr>
          <w:delText>Figure 5 – SeeedStudio Gerber Viewer</w:delText>
        </w:r>
        <w:r w:rsidDel="00B513CB">
          <w:rPr>
            <w:noProof/>
            <w:webHidden/>
          </w:rPr>
          <w:tab/>
        </w:r>
        <w:r w:rsidR="00FC27D1" w:rsidDel="00B513CB">
          <w:rPr>
            <w:noProof/>
            <w:webHidden/>
          </w:rPr>
          <w:delText>15</w:delText>
        </w:r>
      </w:del>
    </w:p>
    <w:p w14:paraId="046AF902" w14:textId="08CDEB2C" w:rsidR="00AE2D6A" w:rsidDel="00B513CB" w:rsidRDefault="00AE2D6A" w:rsidP="00166FBD">
      <w:pPr>
        <w:pStyle w:val="TableofFigures"/>
        <w:tabs>
          <w:tab w:val="right" w:leader="dot" w:pos="9016"/>
        </w:tabs>
        <w:spacing w:after="100"/>
        <w:rPr>
          <w:del w:id="974" w:author="Andrew Instone-Cowie" w:date="2021-08-25T14:30:00Z"/>
          <w:rFonts w:eastAsiaTheme="minorEastAsia"/>
          <w:noProof/>
          <w:lang w:eastAsia="en-GB"/>
        </w:rPr>
      </w:pPr>
      <w:del w:id="975" w:author="Andrew Instone-Cowie" w:date="2021-08-25T14:30:00Z">
        <w:r w:rsidRPr="00B513CB" w:rsidDel="00B513CB">
          <w:rPr>
            <w:rStyle w:val="Hyperlink"/>
            <w:noProof/>
            <w:rPrChange w:id="976" w:author="Andrew Instone-Cowie" w:date="2021-08-25T14:30:00Z">
              <w:rPr>
                <w:rStyle w:val="Hyperlink"/>
                <w:noProof/>
              </w:rPr>
            </w:rPrChange>
          </w:rPr>
          <w:delText>Figure 6 – SeeedStudio Order Form</w:delText>
        </w:r>
        <w:r w:rsidDel="00B513CB">
          <w:rPr>
            <w:noProof/>
            <w:webHidden/>
          </w:rPr>
          <w:tab/>
        </w:r>
        <w:r w:rsidR="00FC27D1" w:rsidDel="00B513CB">
          <w:rPr>
            <w:noProof/>
            <w:webHidden/>
          </w:rPr>
          <w:delText>16</w:delText>
        </w:r>
      </w:del>
    </w:p>
    <w:p w14:paraId="16DF74FB" w14:textId="54A5B760" w:rsidR="00AE2D6A" w:rsidDel="00B513CB" w:rsidRDefault="00AE2D6A" w:rsidP="00166FBD">
      <w:pPr>
        <w:pStyle w:val="TableofFigures"/>
        <w:tabs>
          <w:tab w:val="right" w:leader="dot" w:pos="9016"/>
        </w:tabs>
        <w:spacing w:after="100"/>
        <w:rPr>
          <w:del w:id="977" w:author="Andrew Instone-Cowie" w:date="2021-08-25T14:30:00Z"/>
          <w:rFonts w:eastAsiaTheme="minorEastAsia"/>
          <w:noProof/>
          <w:lang w:eastAsia="en-GB"/>
        </w:rPr>
      </w:pPr>
      <w:del w:id="978" w:author="Andrew Instone-Cowie" w:date="2021-08-25T14:30:00Z">
        <w:r w:rsidRPr="00B513CB" w:rsidDel="00B513CB">
          <w:rPr>
            <w:rStyle w:val="Hyperlink"/>
            <w:noProof/>
            <w:rPrChange w:id="979" w:author="Andrew Instone-Cowie" w:date="2021-08-25T14:30:00Z">
              <w:rPr>
                <w:rStyle w:val="Hyperlink"/>
                <w:noProof/>
              </w:rPr>
            </w:rPrChange>
          </w:rPr>
          <w:delText>Figure 7 – Voltage Regulator Orientation</w:delText>
        </w:r>
        <w:r w:rsidDel="00B513CB">
          <w:rPr>
            <w:noProof/>
            <w:webHidden/>
          </w:rPr>
          <w:tab/>
        </w:r>
        <w:r w:rsidR="00FC27D1" w:rsidDel="00B513CB">
          <w:rPr>
            <w:noProof/>
            <w:webHidden/>
          </w:rPr>
          <w:delText>18</w:delText>
        </w:r>
      </w:del>
    </w:p>
    <w:p w14:paraId="15977DF4" w14:textId="0E236AB8" w:rsidR="00AE2D6A" w:rsidDel="00B513CB" w:rsidRDefault="00AE2D6A" w:rsidP="00166FBD">
      <w:pPr>
        <w:pStyle w:val="TableofFigures"/>
        <w:tabs>
          <w:tab w:val="right" w:leader="dot" w:pos="9016"/>
        </w:tabs>
        <w:spacing w:after="100"/>
        <w:rPr>
          <w:del w:id="980" w:author="Andrew Instone-Cowie" w:date="2021-08-25T14:30:00Z"/>
          <w:rFonts w:eastAsiaTheme="minorEastAsia"/>
          <w:noProof/>
          <w:lang w:eastAsia="en-GB"/>
        </w:rPr>
      </w:pPr>
      <w:del w:id="981" w:author="Andrew Instone-Cowie" w:date="2021-08-25T14:30:00Z">
        <w:r w:rsidRPr="00B513CB" w:rsidDel="00B513CB">
          <w:rPr>
            <w:rStyle w:val="Hyperlink"/>
            <w:noProof/>
            <w:rPrChange w:id="982" w:author="Andrew Instone-Cowie" w:date="2021-08-25T14:30:00Z">
              <w:rPr>
                <w:rStyle w:val="Hyperlink"/>
                <w:noProof/>
              </w:rPr>
            </w:rPrChange>
          </w:rPr>
          <w:delText>Figure 8 – Diode Orientation</w:delText>
        </w:r>
        <w:r w:rsidDel="00B513CB">
          <w:rPr>
            <w:noProof/>
            <w:webHidden/>
          </w:rPr>
          <w:tab/>
        </w:r>
        <w:r w:rsidR="00FC27D1" w:rsidDel="00B513CB">
          <w:rPr>
            <w:noProof/>
            <w:webHidden/>
          </w:rPr>
          <w:delText>19</w:delText>
        </w:r>
      </w:del>
    </w:p>
    <w:p w14:paraId="6FC7B907" w14:textId="63716781" w:rsidR="00AE2D6A" w:rsidDel="00B513CB" w:rsidRDefault="00AE2D6A" w:rsidP="00166FBD">
      <w:pPr>
        <w:pStyle w:val="TableofFigures"/>
        <w:tabs>
          <w:tab w:val="right" w:leader="dot" w:pos="9016"/>
        </w:tabs>
        <w:spacing w:after="100"/>
        <w:rPr>
          <w:del w:id="983" w:author="Andrew Instone-Cowie" w:date="2021-08-25T14:30:00Z"/>
          <w:rFonts w:eastAsiaTheme="minorEastAsia"/>
          <w:noProof/>
          <w:lang w:eastAsia="en-GB"/>
        </w:rPr>
      </w:pPr>
      <w:del w:id="984" w:author="Andrew Instone-Cowie" w:date="2021-08-25T14:30:00Z">
        <w:r w:rsidRPr="00B513CB" w:rsidDel="00B513CB">
          <w:rPr>
            <w:rStyle w:val="Hyperlink"/>
            <w:noProof/>
            <w:rPrChange w:id="985" w:author="Andrew Instone-Cowie" w:date="2021-08-25T14:30:00Z">
              <w:rPr>
                <w:rStyle w:val="Hyperlink"/>
                <w:noProof/>
              </w:rPr>
            </w:rPrChange>
          </w:rPr>
          <w:delText>Figure 9 – Electrolytic Capacitor Orientation</w:delText>
        </w:r>
        <w:r w:rsidDel="00B513CB">
          <w:rPr>
            <w:noProof/>
            <w:webHidden/>
          </w:rPr>
          <w:tab/>
        </w:r>
        <w:r w:rsidR="00FC27D1" w:rsidDel="00B513CB">
          <w:rPr>
            <w:noProof/>
            <w:webHidden/>
          </w:rPr>
          <w:delText>19</w:delText>
        </w:r>
      </w:del>
    </w:p>
    <w:p w14:paraId="5C123502" w14:textId="26569607" w:rsidR="00AE2D6A" w:rsidDel="00B513CB" w:rsidRDefault="00AE2D6A" w:rsidP="00166FBD">
      <w:pPr>
        <w:pStyle w:val="TableofFigures"/>
        <w:tabs>
          <w:tab w:val="right" w:leader="dot" w:pos="9016"/>
        </w:tabs>
        <w:spacing w:after="100"/>
        <w:rPr>
          <w:del w:id="986" w:author="Andrew Instone-Cowie" w:date="2021-08-25T14:30:00Z"/>
          <w:rFonts w:eastAsiaTheme="minorEastAsia"/>
          <w:noProof/>
          <w:lang w:eastAsia="en-GB"/>
        </w:rPr>
      </w:pPr>
      <w:del w:id="987" w:author="Andrew Instone-Cowie" w:date="2021-08-25T14:30:00Z">
        <w:r w:rsidRPr="00B513CB" w:rsidDel="00B513CB">
          <w:rPr>
            <w:rStyle w:val="Hyperlink"/>
            <w:noProof/>
            <w:rPrChange w:id="988" w:author="Andrew Instone-Cowie" w:date="2021-08-25T14:30:00Z">
              <w:rPr>
                <w:rStyle w:val="Hyperlink"/>
                <w:noProof/>
              </w:rPr>
            </w:rPrChange>
          </w:rPr>
          <w:delText>Figure 10 – Integrated Circuit Orientation</w:delText>
        </w:r>
        <w:r w:rsidDel="00B513CB">
          <w:rPr>
            <w:noProof/>
            <w:webHidden/>
          </w:rPr>
          <w:tab/>
        </w:r>
        <w:r w:rsidR="00FC27D1" w:rsidDel="00B513CB">
          <w:rPr>
            <w:noProof/>
            <w:webHidden/>
          </w:rPr>
          <w:delText>20</w:delText>
        </w:r>
      </w:del>
    </w:p>
    <w:p w14:paraId="4188641E" w14:textId="3EA21089" w:rsidR="00AE2D6A" w:rsidDel="00B513CB" w:rsidRDefault="00AE2D6A" w:rsidP="00166FBD">
      <w:pPr>
        <w:pStyle w:val="TableofFigures"/>
        <w:tabs>
          <w:tab w:val="right" w:leader="dot" w:pos="9016"/>
        </w:tabs>
        <w:spacing w:after="100"/>
        <w:rPr>
          <w:del w:id="989" w:author="Andrew Instone-Cowie" w:date="2021-08-25T14:30:00Z"/>
          <w:rFonts w:eastAsiaTheme="minorEastAsia"/>
          <w:noProof/>
          <w:lang w:eastAsia="en-GB"/>
        </w:rPr>
      </w:pPr>
      <w:del w:id="990" w:author="Andrew Instone-Cowie" w:date="2021-08-25T14:30:00Z">
        <w:r w:rsidRPr="00B513CB" w:rsidDel="00B513CB">
          <w:rPr>
            <w:rStyle w:val="Hyperlink"/>
            <w:noProof/>
            <w:rPrChange w:id="991" w:author="Andrew Instone-Cowie" w:date="2021-08-25T14:30:00Z">
              <w:rPr>
                <w:rStyle w:val="Hyperlink"/>
                <w:noProof/>
              </w:rPr>
            </w:rPrChange>
          </w:rPr>
          <w:delText>Figure 11 – LED Orientation</w:delText>
        </w:r>
        <w:r w:rsidDel="00B513CB">
          <w:rPr>
            <w:noProof/>
            <w:webHidden/>
          </w:rPr>
          <w:tab/>
        </w:r>
        <w:r w:rsidR="00FC27D1" w:rsidDel="00B513CB">
          <w:rPr>
            <w:noProof/>
            <w:webHidden/>
          </w:rPr>
          <w:delText>20</w:delText>
        </w:r>
      </w:del>
    </w:p>
    <w:p w14:paraId="2875BD4C" w14:textId="10B66CBC" w:rsidR="00AE2D6A" w:rsidDel="00B513CB" w:rsidRDefault="00AE2D6A" w:rsidP="00166FBD">
      <w:pPr>
        <w:pStyle w:val="TableofFigures"/>
        <w:tabs>
          <w:tab w:val="right" w:leader="dot" w:pos="9016"/>
        </w:tabs>
        <w:spacing w:after="100"/>
        <w:rPr>
          <w:del w:id="992" w:author="Andrew Instone-Cowie" w:date="2021-08-25T14:30:00Z"/>
          <w:rFonts w:eastAsiaTheme="minorEastAsia"/>
          <w:noProof/>
          <w:lang w:eastAsia="en-GB"/>
        </w:rPr>
      </w:pPr>
      <w:del w:id="993" w:author="Andrew Instone-Cowie" w:date="2021-08-25T14:30:00Z">
        <w:r w:rsidRPr="00B513CB" w:rsidDel="00B513CB">
          <w:rPr>
            <w:rStyle w:val="Hyperlink"/>
            <w:noProof/>
            <w:rPrChange w:id="994" w:author="Andrew Instone-Cowie" w:date="2021-08-25T14:30:00Z">
              <w:rPr>
                <w:rStyle w:val="Hyperlink"/>
                <w:noProof/>
              </w:rPr>
            </w:rPrChange>
          </w:rPr>
          <w:delText>Figure 12 – Magneto-Resistive Sensor Orientation</w:delText>
        </w:r>
        <w:r w:rsidDel="00B513CB">
          <w:rPr>
            <w:noProof/>
            <w:webHidden/>
          </w:rPr>
          <w:tab/>
        </w:r>
        <w:r w:rsidR="00FC27D1" w:rsidDel="00B513CB">
          <w:rPr>
            <w:noProof/>
            <w:webHidden/>
          </w:rPr>
          <w:delText>21</w:delText>
        </w:r>
      </w:del>
    </w:p>
    <w:p w14:paraId="47EBE3C0" w14:textId="10CED4B9" w:rsidR="00AE2D6A" w:rsidDel="00B513CB" w:rsidRDefault="00AE2D6A" w:rsidP="00166FBD">
      <w:pPr>
        <w:pStyle w:val="TableofFigures"/>
        <w:tabs>
          <w:tab w:val="right" w:leader="dot" w:pos="9016"/>
        </w:tabs>
        <w:spacing w:after="100"/>
        <w:rPr>
          <w:del w:id="995" w:author="Andrew Instone-Cowie" w:date="2021-08-25T14:30:00Z"/>
          <w:rFonts w:eastAsiaTheme="minorEastAsia"/>
          <w:noProof/>
          <w:lang w:eastAsia="en-GB"/>
        </w:rPr>
      </w:pPr>
      <w:del w:id="996" w:author="Andrew Instone-Cowie" w:date="2021-08-25T14:30:00Z">
        <w:r w:rsidRPr="00B513CB" w:rsidDel="00B513CB">
          <w:rPr>
            <w:rStyle w:val="Hyperlink"/>
            <w:noProof/>
            <w:rPrChange w:id="997" w:author="Andrew Instone-Cowie" w:date="2021-08-25T14:30:00Z">
              <w:rPr>
                <w:rStyle w:val="Hyperlink"/>
                <w:noProof/>
              </w:rPr>
            </w:rPrChange>
          </w:rPr>
          <w:delText>Figure 13 – Simulator Interface Parts</w:delText>
        </w:r>
        <w:r w:rsidDel="00B513CB">
          <w:rPr>
            <w:noProof/>
            <w:webHidden/>
          </w:rPr>
          <w:tab/>
        </w:r>
        <w:r w:rsidR="00FC27D1" w:rsidDel="00B513CB">
          <w:rPr>
            <w:noProof/>
            <w:webHidden/>
          </w:rPr>
          <w:delText>24</w:delText>
        </w:r>
      </w:del>
    </w:p>
    <w:p w14:paraId="3F8D201B" w14:textId="40C4E4D7" w:rsidR="00AE2D6A" w:rsidDel="00B513CB" w:rsidRDefault="00AE2D6A" w:rsidP="00166FBD">
      <w:pPr>
        <w:pStyle w:val="TableofFigures"/>
        <w:tabs>
          <w:tab w:val="right" w:leader="dot" w:pos="9016"/>
        </w:tabs>
        <w:spacing w:after="100"/>
        <w:rPr>
          <w:del w:id="998" w:author="Andrew Instone-Cowie" w:date="2021-08-25T14:30:00Z"/>
          <w:rFonts w:eastAsiaTheme="minorEastAsia"/>
          <w:noProof/>
          <w:lang w:eastAsia="en-GB"/>
        </w:rPr>
      </w:pPr>
      <w:del w:id="999" w:author="Andrew Instone-Cowie" w:date="2021-08-25T14:30:00Z">
        <w:r w:rsidRPr="00B513CB" w:rsidDel="00B513CB">
          <w:rPr>
            <w:rStyle w:val="Hyperlink"/>
            <w:noProof/>
            <w:rPrChange w:id="1000" w:author="Andrew Instone-Cowie" w:date="2021-08-25T14:30:00Z">
              <w:rPr>
                <w:rStyle w:val="Hyperlink"/>
                <w:noProof/>
              </w:rPr>
            </w:rPrChange>
          </w:rPr>
          <w:delText>Figure 14 – Simulator Interface Board Layout</w:delText>
        </w:r>
        <w:r w:rsidDel="00B513CB">
          <w:rPr>
            <w:noProof/>
            <w:webHidden/>
          </w:rPr>
          <w:tab/>
        </w:r>
        <w:r w:rsidR="00FC27D1" w:rsidDel="00B513CB">
          <w:rPr>
            <w:noProof/>
            <w:webHidden/>
          </w:rPr>
          <w:delText>24</w:delText>
        </w:r>
      </w:del>
    </w:p>
    <w:p w14:paraId="2415801B" w14:textId="57C436A9" w:rsidR="00AE2D6A" w:rsidDel="00B513CB" w:rsidRDefault="00AE2D6A" w:rsidP="00166FBD">
      <w:pPr>
        <w:pStyle w:val="TableofFigures"/>
        <w:tabs>
          <w:tab w:val="right" w:leader="dot" w:pos="9016"/>
        </w:tabs>
        <w:spacing w:after="100"/>
        <w:rPr>
          <w:del w:id="1001" w:author="Andrew Instone-Cowie" w:date="2021-08-25T14:30:00Z"/>
          <w:rFonts w:eastAsiaTheme="minorEastAsia"/>
          <w:noProof/>
          <w:lang w:eastAsia="en-GB"/>
        </w:rPr>
      </w:pPr>
      <w:del w:id="1002" w:author="Andrew Instone-Cowie" w:date="2021-08-25T14:30:00Z">
        <w:r w:rsidRPr="00B513CB" w:rsidDel="00B513CB">
          <w:rPr>
            <w:rStyle w:val="Hyperlink"/>
            <w:noProof/>
            <w:rPrChange w:id="1003" w:author="Andrew Instone-Cowie" w:date="2021-08-25T14:30:00Z">
              <w:rPr>
                <w:rStyle w:val="Hyperlink"/>
                <w:noProof/>
              </w:rPr>
            </w:rPrChange>
          </w:rPr>
          <w:delText>Figure 15 – Voltage Check Pin Locations</w:delText>
        </w:r>
        <w:r w:rsidDel="00B513CB">
          <w:rPr>
            <w:noProof/>
            <w:webHidden/>
          </w:rPr>
          <w:tab/>
        </w:r>
        <w:r w:rsidR="00FC27D1" w:rsidDel="00B513CB">
          <w:rPr>
            <w:noProof/>
            <w:webHidden/>
          </w:rPr>
          <w:delText>26</w:delText>
        </w:r>
      </w:del>
    </w:p>
    <w:p w14:paraId="67E04C8B" w14:textId="2D0A804D" w:rsidR="00AE2D6A" w:rsidDel="00B513CB" w:rsidRDefault="00AE2D6A" w:rsidP="00166FBD">
      <w:pPr>
        <w:pStyle w:val="TableofFigures"/>
        <w:tabs>
          <w:tab w:val="right" w:leader="dot" w:pos="9016"/>
        </w:tabs>
        <w:spacing w:after="100"/>
        <w:rPr>
          <w:del w:id="1004" w:author="Andrew Instone-Cowie" w:date="2021-08-25T14:30:00Z"/>
          <w:rFonts w:eastAsiaTheme="minorEastAsia"/>
          <w:noProof/>
          <w:lang w:eastAsia="en-GB"/>
        </w:rPr>
      </w:pPr>
      <w:del w:id="1005" w:author="Andrew Instone-Cowie" w:date="2021-08-25T14:30:00Z">
        <w:r w:rsidRPr="00B513CB" w:rsidDel="00B513CB">
          <w:rPr>
            <w:rStyle w:val="Hyperlink"/>
            <w:noProof/>
            <w:rPrChange w:id="1006" w:author="Andrew Instone-Cowie" w:date="2021-08-25T14:30:00Z">
              <w:rPr>
                <w:rStyle w:val="Hyperlink"/>
                <w:noProof/>
              </w:rPr>
            </w:rPrChange>
          </w:rPr>
          <w:delText>Figure 16 – Bending Voltage Regulator Pins</w:delText>
        </w:r>
        <w:r w:rsidDel="00B513CB">
          <w:rPr>
            <w:noProof/>
            <w:webHidden/>
          </w:rPr>
          <w:tab/>
        </w:r>
        <w:r w:rsidR="00FC27D1" w:rsidDel="00B513CB">
          <w:rPr>
            <w:noProof/>
            <w:webHidden/>
          </w:rPr>
          <w:delText>27</w:delText>
        </w:r>
      </w:del>
    </w:p>
    <w:p w14:paraId="22E56E4E" w14:textId="2294AB3F" w:rsidR="00AE2D6A" w:rsidDel="00B513CB" w:rsidRDefault="00AE2D6A" w:rsidP="00166FBD">
      <w:pPr>
        <w:pStyle w:val="TableofFigures"/>
        <w:tabs>
          <w:tab w:val="right" w:leader="dot" w:pos="9016"/>
        </w:tabs>
        <w:spacing w:after="100"/>
        <w:rPr>
          <w:del w:id="1007" w:author="Andrew Instone-Cowie" w:date="2021-08-25T14:30:00Z"/>
          <w:rFonts w:eastAsiaTheme="minorEastAsia"/>
          <w:noProof/>
          <w:lang w:eastAsia="en-GB"/>
        </w:rPr>
      </w:pPr>
      <w:del w:id="1008" w:author="Andrew Instone-Cowie" w:date="2021-08-25T14:30:00Z">
        <w:r w:rsidRPr="00B513CB" w:rsidDel="00B513CB">
          <w:rPr>
            <w:rStyle w:val="Hyperlink"/>
            <w:noProof/>
            <w:rPrChange w:id="1009" w:author="Andrew Instone-Cowie" w:date="2021-08-25T14:30:00Z">
              <w:rPr>
                <w:rStyle w:val="Hyperlink"/>
                <w:noProof/>
              </w:rPr>
            </w:rPrChange>
          </w:rPr>
          <w:delText>Figure 17 – Voltage Regulator Heatsink</w:delText>
        </w:r>
        <w:r w:rsidDel="00B513CB">
          <w:rPr>
            <w:noProof/>
            <w:webHidden/>
          </w:rPr>
          <w:tab/>
        </w:r>
        <w:r w:rsidR="00FC27D1" w:rsidDel="00B513CB">
          <w:rPr>
            <w:noProof/>
            <w:webHidden/>
          </w:rPr>
          <w:delText>27</w:delText>
        </w:r>
      </w:del>
    </w:p>
    <w:p w14:paraId="56C558D6" w14:textId="51C7CDA0" w:rsidR="00AE2D6A" w:rsidDel="00B513CB" w:rsidRDefault="00AE2D6A" w:rsidP="00166FBD">
      <w:pPr>
        <w:pStyle w:val="TableofFigures"/>
        <w:tabs>
          <w:tab w:val="right" w:leader="dot" w:pos="9016"/>
        </w:tabs>
        <w:spacing w:after="100"/>
        <w:rPr>
          <w:del w:id="1010" w:author="Andrew Instone-Cowie" w:date="2021-08-25T14:30:00Z"/>
          <w:rFonts w:eastAsiaTheme="minorEastAsia"/>
          <w:noProof/>
          <w:lang w:eastAsia="en-GB"/>
        </w:rPr>
      </w:pPr>
      <w:del w:id="1011" w:author="Andrew Instone-Cowie" w:date="2021-08-25T14:30:00Z">
        <w:r w:rsidRPr="00B513CB" w:rsidDel="00B513CB">
          <w:rPr>
            <w:rStyle w:val="Hyperlink"/>
            <w:noProof/>
            <w:rPrChange w:id="1012" w:author="Andrew Instone-Cowie" w:date="2021-08-25T14:30:00Z">
              <w:rPr>
                <w:rStyle w:val="Hyperlink"/>
                <w:noProof/>
              </w:rPr>
            </w:rPrChange>
          </w:rPr>
          <w:delText>Figure 18 – Completed Simulator Interface Module PCB</w:delText>
        </w:r>
        <w:r w:rsidDel="00B513CB">
          <w:rPr>
            <w:noProof/>
            <w:webHidden/>
          </w:rPr>
          <w:tab/>
        </w:r>
        <w:r w:rsidR="00FC27D1" w:rsidDel="00B513CB">
          <w:rPr>
            <w:noProof/>
            <w:webHidden/>
          </w:rPr>
          <w:delText>28</w:delText>
        </w:r>
      </w:del>
    </w:p>
    <w:p w14:paraId="6BEDF3EA" w14:textId="42523090" w:rsidR="00AE2D6A" w:rsidDel="00B513CB" w:rsidRDefault="00AE2D6A" w:rsidP="00166FBD">
      <w:pPr>
        <w:pStyle w:val="TableofFigures"/>
        <w:tabs>
          <w:tab w:val="right" w:leader="dot" w:pos="9016"/>
        </w:tabs>
        <w:spacing w:after="100"/>
        <w:rPr>
          <w:del w:id="1013" w:author="Andrew Instone-Cowie" w:date="2021-08-25T14:30:00Z"/>
          <w:rFonts w:eastAsiaTheme="minorEastAsia"/>
          <w:noProof/>
          <w:lang w:eastAsia="en-GB"/>
        </w:rPr>
      </w:pPr>
      <w:del w:id="1014" w:author="Andrew Instone-Cowie" w:date="2021-08-25T14:30:00Z">
        <w:r w:rsidRPr="00B513CB" w:rsidDel="00B513CB">
          <w:rPr>
            <w:rStyle w:val="Hyperlink"/>
            <w:noProof/>
            <w:rPrChange w:id="1015" w:author="Andrew Instone-Cowie" w:date="2021-08-25T14:30:00Z">
              <w:rPr>
                <w:rStyle w:val="Hyperlink"/>
                <w:noProof/>
              </w:rPr>
            </w:rPrChange>
          </w:rPr>
          <w:delText>Figure 19 – Power Board Parts</w:delText>
        </w:r>
        <w:r w:rsidDel="00B513CB">
          <w:rPr>
            <w:noProof/>
            <w:webHidden/>
          </w:rPr>
          <w:tab/>
        </w:r>
        <w:r w:rsidR="00FC27D1" w:rsidDel="00B513CB">
          <w:rPr>
            <w:noProof/>
            <w:webHidden/>
          </w:rPr>
          <w:delText>31</w:delText>
        </w:r>
      </w:del>
    </w:p>
    <w:p w14:paraId="22B3409C" w14:textId="0533F8B5" w:rsidR="00AE2D6A" w:rsidDel="00B513CB" w:rsidRDefault="00AE2D6A" w:rsidP="00166FBD">
      <w:pPr>
        <w:pStyle w:val="TableofFigures"/>
        <w:tabs>
          <w:tab w:val="right" w:leader="dot" w:pos="9016"/>
        </w:tabs>
        <w:spacing w:after="100"/>
        <w:rPr>
          <w:del w:id="1016" w:author="Andrew Instone-Cowie" w:date="2021-08-25T14:30:00Z"/>
          <w:rFonts w:eastAsiaTheme="minorEastAsia"/>
          <w:noProof/>
          <w:lang w:eastAsia="en-GB"/>
        </w:rPr>
      </w:pPr>
      <w:del w:id="1017" w:author="Andrew Instone-Cowie" w:date="2021-08-25T14:30:00Z">
        <w:r w:rsidRPr="00B513CB" w:rsidDel="00B513CB">
          <w:rPr>
            <w:rStyle w:val="Hyperlink"/>
            <w:noProof/>
            <w:rPrChange w:id="1018" w:author="Andrew Instone-Cowie" w:date="2021-08-25T14:30:00Z">
              <w:rPr>
                <w:rStyle w:val="Hyperlink"/>
                <w:noProof/>
              </w:rPr>
            </w:rPrChange>
          </w:rPr>
          <w:delText>Figure 20 – Power Board Layout</w:delText>
        </w:r>
        <w:r w:rsidDel="00B513CB">
          <w:rPr>
            <w:noProof/>
            <w:webHidden/>
          </w:rPr>
          <w:tab/>
        </w:r>
        <w:r w:rsidR="00FC27D1" w:rsidDel="00B513CB">
          <w:rPr>
            <w:noProof/>
            <w:webHidden/>
          </w:rPr>
          <w:delText>31</w:delText>
        </w:r>
      </w:del>
    </w:p>
    <w:p w14:paraId="51C26A07" w14:textId="7D09BFA8" w:rsidR="00AE2D6A" w:rsidDel="00B513CB" w:rsidRDefault="00AE2D6A" w:rsidP="00166FBD">
      <w:pPr>
        <w:pStyle w:val="TableofFigures"/>
        <w:tabs>
          <w:tab w:val="right" w:leader="dot" w:pos="9016"/>
        </w:tabs>
        <w:spacing w:after="100"/>
        <w:rPr>
          <w:del w:id="1019" w:author="Andrew Instone-Cowie" w:date="2021-08-25T14:30:00Z"/>
          <w:rFonts w:eastAsiaTheme="minorEastAsia"/>
          <w:noProof/>
          <w:lang w:eastAsia="en-GB"/>
        </w:rPr>
      </w:pPr>
      <w:del w:id="1020" w:author="Andrew Instone-Cowie" w:date="2021-08-25T14:30:00Z">
        <w:r w:rsidRPr="00B513CB" w:rsidDel="00B513CB">
          <w:rPr>
            <w:rStyle w:val="Hyperlink"/>
            <w:noProof/>
            <w:rPrChange w:id="1021" w:author="Andrew Instone-Cowie" w:date="2021-08-25T14:30:00Z">
              <w:rPr>
                <w:rStyle w:val="Hyperlink"/>
                <w:noProof/>
              </w:rPr>
            </w:rPrChange>
          </w:rPr>
          <w:delText>Figure 21 – Completed Power Module PCB</w:delText>
        </w:r>
        <w:r w:rsidDel="00B513CB">
          <w:rPr>
            <w:noProof/>
            <w:webHidden/>
          </w:rPr>
          <w:tab/>
        </w:r>
        <w:r w:rsidR="00FC27D1" w:rsidDel="00B513CB">
          <w:rPr>
            <w:noProof/>
            <w:webHidden/>
          </w:rPr>
          <w:delText>32</w:delText>
        </w:r>
      </w:del>
    </w:p>
    <w:p w14:paraId="2A6A61B7" w14:textId="448EC4FC" w:rsidR="00AE2D6A" w:rsidDel="00B513CB" w:rsidRDefault="00AE2D6A" w:rsidP="00166FBD">
      <w:pPr>
        <w:pStyle w:val="TableofFigures"/>
        <w:tabs>
          <w:tab w:val="right" w:leader="dot" w:pos="9016"/>
        </w:tabs>
        <w:spacing w:after="100"/>
        <w:rPr>
          <w:del w:id="1022" w:author="Andrew Instone-Cowie" w:date="2021-08-25T14:30:00Z"/>
          <w:rFonts w:eastAsiaTheme="minorEastAsia"/>
          <w:noProof/>
          <w:lang w:eastAsia="en-GB"/>
        </w:rPr>
      </w:pPr>
      <w:del w:id="1023" w:author="Andrew Instone-Cowie" w:date="2021-08-25T14:30:00Z">
        <w:r w:rsidRPr="00B513CB" w:rsidDel="00B513CB">
          <w:rPr>
            <w:rStyle w:val="Hyperlink"/>
            <w:noProof/>
            <w:rPrChange w:id="1024" w:author="Andrew Instone-Cowie" w:date="2021-08-25T14:30:00Z">
              <w:rPr>
                <w:rStyle w:val="Hyperlink"/>
                <w:noProof/>
              </w:rPr>
            </w:rPrChange>
          </w:rPr>
          <w:delText>Figure 22 – Magneto-Resistive Sensor Demonstration</w:delText>
        </w:r>
        <w:r w:rsidDel="00B513CB">
          <w:rPr>
            <w:noProof/>
            <w:webHidden/>
          </w:rPr>
          <w:tab/>
        </w:r>
        <w:r w:rsidR="00FC27D1" w:rsidDel="00B513CB">
          <w:rPr>
            <w:noProof/>
            <w:webHidden/>
          </w:rPr>
          <w:delText>33</w:delText>
        </w:r>
      </w:del>
    </w:p>
    <w:p w14:paraId="4E3374C8" w14:textId="40C66303" w:rsidR="00AE2D6A" w:rsidDel="00B513CB" w:rsidRDefault="00AE2D6A" w:rsidP="00166FBD">
      <w:pPr>
        <w:pStyle w:val="TableofFigures"/>
        <w:tabs>
          <w:tab w:val="right" w:leader="dot" w:pos="9016"/>
        </w:tabs>
        <w:spacing w:after="100"/>
        <w:rPr>
          <w:del w:id="1025" w:author="Andrew Instone-Cowie" w:date="2021-08-25T14:30:00Z"/>
          <w:rFonts w:eastAsiaTheme="minorEastAsia"/>
          <w:noProof/>
          <w:lang w:eastAsia="en-GB"/>
        </w:rPr>
      </w:pPr>
      <w:del w:id="1026" w:author="Andrew Instone-Cowie" w:date="2021-08-25T14:30:00Z">
        <w:r w:rsidRPr="00B513CB" w:rsidDel="00B513CB">
          <w:rPr>
            <w:rStyle w:val="Hyperlink"/>
            <w:noProof/>
            <w:rPrChange w:id="1027" w:author="Andrew Instone-Cowie" w:date="2021-08-25T14:30:00Z">
              <w:rPr>
                <w:rStyle w:val="Hyperlink"/>
                <w:noProof/>
              </w:rPr>
            </w:rPrChange>
          </w:rPr>
          <w:delText>Figure 23 – Magneto-Resistive Sensor Board Parts</w:delText>
        </w:r>
        <w:r w:rsidDel="00B513CB">
          <w:rPr>
            <w:noProof/>
            <w:webHidden/>
          </w:rPr>
          <w:tab/>
        </w:r>
        <w:r w:rsidR="00FC27D1" w:rsidDel="00B513CB">
          <w:rPr>
            <w:noProof/>
            <w:webHidden/>
          </w:rPr>
          <w:delText>35</w:delText>
        </w:r>
      </w:del>
    </w:p>
    <w:p w14:paraId="27140B8D" w14:textId="3F03BB07" w:rsidR="00AE2D6A" w:rsidDel="00B513CB" w:rsidRDefault="00AE2D6A" w:rsidP="00166FBD">
      <w:pPr>
        <w:pStyle w:val="TableofFigures"/>
        <w:tabs>
          <w:tab w:val="right" w:leader="dot" w:pos="9016"/>
        </w:tabs>
        <w:spacing w:after="100"/>
        <w:rPr>
          <w:del w:id="1028" w:author="Andrew Instone-Cowie" w:date="2021-08-25T14:30:00Z"/>
          <w:rFonts w:eastAsiaTheme="minorEastAsia"/>
          <w:noProof/>
          <w:lang w:eastAsia="en-GB"/>
        </w:rPr>
      </w:pPr>
      <w:del w:id="1029" w:author="Andrew Instone-Cowie" w:date="2021-08-25T14:30:00Z">
        <w:r w:rsidRPr="00B513CB" w:rsidDel="00B513CB">
          <w:rPr>
            <w:rStyle w:val="Hyperlink"/>
            <w:noProof/>
            <w:rPrChange w:id="1030" w:author="Andrew Instone-Cowie" w:date="2021-08-25T14:30:00Z">
              <w:rPr>
                <w:rStyle w:val="Hyperlink"/>
                <w:noProof/>
              </w:rPr>
            </w:rPrChange>
          </w:rPr>
          <w:delText>Figure 24 – Magneto-Resistive Sensor Board Layout</w:delText>
        </w:r>
        <w:r w:rsidDel="00B513CB">
          <w:rPr>
            <w:noProof/>
            <w:webHidden/>
          </w:rPr>
          <w:tab/>
        </w:r>
        <w:r w:rsidR="00FC27D1" w:rsidDel="00B513CB">
          <w:rPr>
            <w:noProof/>
            <w:webHidden/>
          </w:rPr>
          <w:delText>35</w:delText>
        </w:r>
      </w:del>
    </w:p>
    <w:p w14:paraId="470BF378" w14:textId="0A6C42B7" w:rsidR="00AE2D6A" w:rsidDel="00B513CB" w:rsidRDefault="00AE2D6A" w:rsidP="00166FBD">
      <w:pPr>
        <w:pStyle w:val="TableofFigures"/>
        <w:tabs>
          <w:tab w:val="right" w:leader="dot" w:pos="9016"/>
        </w:tabs>
        <w:spacing w:after="100"/>
        <w:rPr>
          <w:del w:id="1031" w:author="Andrew Instone-Cowie" w:date="2021-08-25T14:30:00Z"/>
          <w:rFonts w:eastAsiaTheme="minorEastAsia"/>
          <w:noProof/>
          <w:lang w:eastAsia="en-GB"/>
        </w:rPr>
      </w:pPr>
      <w:del w:id="1032" w:author="Andrew Instone-Cowie" w:date="2021-08-25T14:30:00Z">
        <w:r w:rsidRPr="00B513CB" w:rsidDel="00B513CB">
          <w:rPr>
            <w:rStyle w:val="Hyperlink"/>
            <w:noProof/>
            <w:rPrChange w:id="1033" w:author="Andrew Instone-Cowie" w:date="2021-08-25T14:30:00Z">
              <w:rPr>
                <w:rStyle w:val="Hyperlink"/>
                <w:noProof/>
              </w:rPr>
            </w:rPrChange>
          </w:rPr>
          <w:delText>Figure 25 – Completed Magneto-Resistive Sensor Module PCB (Right-Handed)</w:delText>
        </w:r>
        <w:r w:rsidDel="00B513CB">
          <w:rPr>
            <w:noProof/>
            <w:webHidden/>
          </w:rPr>
          <w:tab/>
        </w:r>
        <w:r w:rsidR="00FC27D1" w:rsidDel="00B513CB">
          <w:rPr>
            <w:noProof/>
            <w:webHidden/>
          </w:rPr>
          <w:delText>36</w:delText>
        </w:r>
      </w:del>
    </w:p>
    <w:p w14:paraId="308814DE" w14:textId="58848013" w:rsidR="00AE2D6A" w:rsidDel="00B513CB" w:rsidRDefault="00AE2D6A" w:rsidP="00166FBD">
      <w:pPr>
        <w:pStyle w:val="TableofFigures"/>
        <w:tabs>
          <w:tab w:val="right" w:leader="dot" w:pos="9016"/>
        </w:tabs>
        <w:spacing w:after="100"/>
        <w:rPr>
          <w:del w:id="1034" w:author="Andrew Instone-Cowie" w:date="2021-08-25T14:30:00Z"/>
          <w:rFonts w:eastAsiaTheme="minorEastAsia"/>
          <w:noProof/>
          <w:lang w:eastAsia="en-GB"/>
        </w:rPr>
      </w:pPr>
      <w:del w:id="1035" w:author="Andrew Instone-Cowie" w:date="2021-08-25T14:30:00Z">
        <w:r w:rsidRPr="00B513CB" w:rsidDel="00B513CB">
          <w:rPr>
            <w:rStyle w:val="Hyperlink"/>
            <w:noProof/>
            <w:rPrChange w:id="1036" w:author="Andrew Instone-Cowie" w:date="2021-08-25T14:30:00Z">
              <w:rPr>
                <w:rStyle w:val="Hyperlink"/>
                <w:noProof/>
              </w:rPr>
            </w:rPrChange>
          </w:rPr>
          <w:delText>Figure 26 – Magneto-Resistive Sensor Board Layout</w:delText>
        </w:r>
        <w:r w:rsidDel="00B513CB">
          <w:rPr>
            <w:noProof/>
            <w:webHidden/>
          </w:rPr>
          <w:tab/>
        </w:r>
        <w:r w:rsidR="00FC27D1" w:rsidDel="00B513CB">
          <w:rPr>
            <w:noProof/>
            <w:webHidden/>
          </w:rPr>
          <w:delText>39</w:delText>
        </w:r>
      </w:del>
    </w:p>
    <w:p w14:paraId="6F954D0E" w14:textId="4B803347" w:rsidR="00AE2D6A" w:rsidDel="00B513CB" w:rsidRDefault="00AE2D6A" w:rsidP="00166FBD">
      <w:pPr>
        <w:pStyle w:val="TableofFigures"/>
        <w:tabs>
          <w:tab w:val="right" w:leader="dot" w:pos="9016"/>
        </w:tabs>
        <w:spacing w:after="100"/>
        <w:rPr>
          <w:del w:id="1037" w:author="Andrew Instone-Cowie" w:date="2021-08-25T14:30:00Z"/>
          <w:rFonts w:eastAsiaTheme="minorEastAsia"/>
          <w:noProof/>
          <w:lang w:eastAsia="en-GB"/>
        </w:rPr>
      </w:pPr>
      <w:del w:id="1038" w:author="Andrew Instone-Cowie" w:date="2021-08-25T14:30:00Z">
        <w:r w:rsidRPr="00B513CB" w:rsidDel="00B513CB">
          <w:rPr>
            <w:rStyle w:val="Hyperlink"/>
            <w:noProof/>
            <w:rPrChange w:id="1039" w:author="Andrew Instone-Cowie" w:date="2021-08-25T14:30:00Z">
              <w:rPr>
                <w:rStyle w:val="Hyperlink"/>
                <w:noProof/>
              </w:rPr>
            </w:rPrChange>
          </w:rPr>
          <w:delText>Figure 27 – Completed Generic Sensor Module PCB</w:delText>
        </w:r>
        <w:r w:rsidDel="00B513CB">
          <w:rPr>
            <w:noProof/>
            <w:webHidden/>
          </w:rPr>
          <w:tab/>
        </w:r>
        <w:r w:rsidR="00FC27D1" w:rsidDel="00B513CB">
          <w:rPr>
            <w:noProof/>
            <w:webHidden/>
          </w:rPr>
          <w:delText>40</w:delText>
        </w:r>
      </w:del>
    </w:p>
    <w:p w14:paraId="4DBA0C12" w14:textId="50EC3C0E" w:rsidR="00AE2D6A" w:rsidDel="00B513CB" w:rsidRDefault="00AE2D6A" w:rsidP="00166FBD">
      <w:pPr>
        <w:pStyle w:val="TableofFigures"/>
        <w:tabs>
          <w:tab w:val="right" w:leader="dot" w:pos="9016"/>
        </w:tabs>
        <w:spacing w:after="100"/>
        <w:rPr>
          <w:del w:id="1040" w:author="Andrew Instone-Cowie" w:date="2021-08-25T14:30:00Z"/>
          <w:rFonts w:eastAsiaTheme="minorEastAsia"/>
          <w:noProof/>
          <w:lang w:eastAsia="en-GB"/>
        </w:rPr>
      </w:pPr>
      <w:del w:id="1041" w:author="Andrew Instone-Cowie" w:date="2021-08-25T14:30:00Z">
        <w:r w:rsidRPr="00B513CB" w:rsidDel="00B513CB">
          <w:rPr>
            <w:rStyle w:val="Hyperlink"/>
            <w:noProof/>
            <w:rPrChange w:id="1042" w:author="Andrew Instone-Cowie" w:date="2021-08-25T14:30:00Z">
              <w:rPr>
                <w:rStyle w:val="Hyperlink"/>
                <w:noProof/>
              </w:rPr>
            </w:rPrChange>
          </w:rPr>
          <w:delText>Figure 28 – Infra-Red Sensor Wiring</w:delText>
        </w:r>
        <w:r w:rsidDel="00B513CB">
          <w:rPr>
            <w:noProof/>
            <w:webHidden/>
          </w:rPr>
          <w:tab/>
        </w:r>
        <w:r w:rsidR="00FC27D1" w:rsidDel="00B513CB">
          <w:rPr>
            <w:noProof/>
            <w:webHidden/>
          </w:rPr>
          <w:delText>41</w:delText>
        </w:r>
      </w:del>
    </w:p>
    <w:p w14:paraId="756DDD49" w14:textId="573A77C4" w:rsidR="00AE2D6A" w:rsidDel="00B513CB" w:rsidRDefault="00AE2D6A" w:rsidP="00166FBD">
      <w:pPr>
        <w:pStyle w:val="TableofFigures"/>
        <w:tabs>
          <w:tab w:val="right" w:leader="dot" w:pos="9016"/>
        </w:tabs>
        <w:spacing w:after="100"/>
        <w:rPr>
          <w:del w:id="1043" w:author="Andrew Instone-Cowie" w:date="2021-08-25T14:30:00Z"/>
          <w:rFonts w:eastAsiaTheme="minorEastAsia"/>
          <w:noProof/>
          <w:lang w:eastAsia="en-GB"/>
        </w:rPr>
      </w:pPr>
      <w:del w:id="1044" w:author="Andrew Instone-Cowie" w:date="2021-08-25T14:30:00Z">
        <w:r w:rsidRPr="00B513CB" w:rsidDel="00B513CB">
          <w:rPr>
            <w:rStyle w:val="Hyperlink"/>
            <w:noProof/>
            <w:rPrChange w:id="1045" w:author="Andrew Instone-Cowie" w:date="2021-08-25T14:30:00Z">
              <w:rPr>
                <w:rStyle w:val="Hyperlink"/>
                <w:noProof/>
              </w:rPr>
            </w:rPrChange>
          </w:rPr>
          <w:delText>Figure 29 – Simulator Interface &amp; Power Module Enclosure Drilling Guide</w:delText>
        </w:r>
        <w:r w:rsidDel="00B513CB">
          <w:rPr>
            <w:noProof/>
            <w:webHidden/>
          </w:rPr>
          <w:tab/>
        </w:r>
        <w:r w:rsidR="00FC27D1" w:rsidDel="00B513CB">
          <w:rPr>
            <w:noProof/>
            <w:webHidden/>
          </w:rPr>
          <w:delText>43</w:delText>
        </w:r>
      </w:del>
    </w:p>
    <w:p w14:paraId="12CF360E" w14:textId="14781AA3" w:rsidR="00AE2D6A" w:rsidDel="00B513CB" w:rsidRDefault="00AE2D6A" w:rsidP="00166FBD">
      <w:pPr>
        <w:pStyle w:val="TableofFigures"/>
        <w:tabs>
          <w:tab w:val="right" w:leader="dot" w:pos="9016"/>
        </w:tabs>
        <w:spacing w:after="100"/>
        <w:rPr>
          <w:del w:id="1046" w:author="Andrew Instone-Cowie" w:date="2021-08-25T14:30:00Z"/>
          <w:rFonts w:eastAsiaTheme="minorEastAsia"/>
          <w:noProof/>
          <w:lang w:eastAsia="en-GB"/>
        </w:rPr>
      </w:pPr>
      <w:del w:id="1047" w:author="Andrew Instone-Cowie" w:date="2021-08-25T14:30:00Z">
        <w:r w:rsidRPr="00B513CB" w:rsidDel="00B513CB">
          <w:rPr>
            <w:rStyle w:val="Hyperlink"/>
            <w:noProof/>
            <w:rPrChange w:id="1048" w:author="Andrew Instone-Cowie" w:date="2021-08-25T14:30:00Z">
              <w:rPr>
                <w:rStyle w:val="Hyperlink"/>
                <w:noProof/>
              </w:rPr>
            </w:rPrChange>
          </w:rPr>
          <w:delText>Figure 30 – Magneto-Resistive Sensor Module Enclosure Drilling Guide</w:delText>
        </w:r>
        <w:r w:rsidDel="00B513CB">
          <w:rPr>
            <w:noProof/>
            <w:webHidden/>
          </w:rPr>
          <w:tab/>
        </w:r>
        <w:r w:rsidR="00FC27D1" w:rsidDel="00B513CB">
          <w:rPr>
            <w:noProof/>
            <w:webHidden/>
          </w:rPr>
          <w:delText>43</w:delText>
        </w:r>
      </w:del>
    </w:p>
    <w:p w14:paraId="3259665E" w14:textId="42441458" w:rsidR="00AE2D6A" w:rsidDel="00B513CB" w:rsidRDefault="00AE2D6A" w:rsidP="00166FBD">
      <w:pPr>
        <w:pStyle w:val="TableofFigures"/>
        <w:tabs>
          <w:tab w:val="right" w:leader="dot" w:pos="9016"/>
        </w:tabs>
        <w:spacing w:after="100"/>
        <w:rPr>
          <w:del w:id="1049" w:author="Andrew Instone-Cowie" w:date="2021-08-25T14:30:00Z"/>
          <w:rFonts w:eastAsiaTheme="minorEastAsia"/>
          <w:noProof/>
          <w:lang w:eastAsia="en-GB"/>
        </w:rPr>
      </w:pPr>
      <w:del w:id="1050" w:author="Andrew Instone-Cowie" w:date="2021-08-25T14:30:00Z">
        <w:r w:rsidRPr="00B513CB" w:rsidDel="00B513CB">
          <w:rPr>
            <w:rStyle w:val="Hyperlink"/>
            <w:noProof/>
            <w:rPrChange w:id="1051" w:author="Andrew Instone-Cowie" w:date="2021-08-25T14:30:00Z">
              <w:rPr>
                <w:rStyle w:val="Hyperlink"/>
                <w:noProof/>
              </w:rPr>
            </w:rPrChange>
          </w:rPr>
          <w:delText>Figure 31 – Infra-Red Sensor Module Enclosure Drilling Guide</w:delText>
        </w:r>
        <w:r w:rsidDel="00B513CB">
          <w:rPr>
            <w:noProof/>
            <w:webHidden/>
          </w:rPr>
          <w:tab/>
        </w:r>
        <w:r w:rsidR="00FC27D1" w:rsidDel="00B513CB">
          <w:rPr>
            <w:noProof/>
            <w:webHidden/>
          </w:rPr>
          <w:delText>44</w:delText>
        </w:r>
      </w:del>
    </w:p>
    <w:p w14:paraId="2AB8EF3A" w14:textId="7145545B" w:rsidR="00AE2D6A" w:rsidDel="00B513CB" w:rsidRDefault="00AE2D6A" w:rsidP="00166FBD">
      <w:pPr>
        <w:pStyle w:val="TableofFigures"/>
        <w:tabs>
          <w:tab w:val="right" w:leader="dot" w:pos="9016"/>
        </w:tabs>
        <w:spacing w:after="100"/>
        <w:rPr>
          <w:del w:id="1052" w:author="Andrew Instone-Cowie" w:date="2021-08-25T14:30:00Z"/>
          <w:rFonts w:eastAsiaTheme="minorEastAsia"/>
          <w:noProof/>
          <w:lang w:eastAsia="en-GB"/>
        </w:rPr>
      </w:pPr>
      <w:del w:id="1053" w:author="Andrew Instone-Cowie" w:date="2021-08-25T14:30:00Z">
        <w:r w:rsidRPr="00B513CB" w:rsidDel="00B513CB">
          <w:rPr>
            <w:rStyle w:val="Hyperlink"/>
            <w:noProof/>
            <w:rPrChange w:id="1054" w:author="Andrew Instone-Cowie" w:date="2021-08-25T14:30:00Z">
              <w:rPr>
                <w:rStyle w:val="Hyperlink"/>
                <w:noProof/>
              </w:rPr>
            </w:rPrChange>
          </w:rPr>
          <w:delText>Figure 32 – PCB Mounting Hardware</w:delText>
        </w:r>
        <w:r w:rsidDel="00B513CB">
          <w:rPr>
            <w:noProof/>
            <w:webHidden/>
          </w:rPr>
          <w:tab/>
        </w:r>
        <w:r w:rsidR="00FC27D1" w:rsidDel="00B513CB">
          <w:rPr>
            <w:noProof/>
            <w:webHidden/>
          </w:rPr>
          <w:delText>44</w:delText>
        </w:r>
      </w:del>
    </w:p>
    <w:p w14:paraId="13BE5E10" w14:textId="6C595503" w:rsidR="00AE2D6A" w:rsidDel="00B513CB" w:rsidRDefault="00AE2D6A" w:rsidP="00166FBD">
      <w:pPr>
        <w:pStyle w:val="TableofFigures"/>
        <w:tabs>
          <w:tab w:val="right" w:leader="dot" w:pos="9016"/>
        </w:tabs>
        <w:spacing w:after="100"/>
        <w:rPr>
          <w:del w:id="1055" w:author="Andrew Instone-Cowie" w:date="2021-08-25T14:30:00Z"/>
          <w:rFonts w:eastAsiaTheme="minorEastAsia"/>
          <w:noProof/>
          <w:lang w:eastAsia="en-GB"/>
        </w:rPr>
      </w:pPr>
      <w:del w:id="1056" w:author="Andrew Instone-Cowie" w:date="2021-08-25T14:30:00Z">
        <w:r w:rsidRPr="00B513CB" w:rsidDel="00B513CB">
          <w:rPr>
            <w:rStyle w:val="Hyperlink"/>
            <w:noProof/>
            <w:rPrChange w:id="1057" w:author="Andrew Instone-Cowie" w:date="2021-08-25T14:30:00Z">
              <w:rPr>
                <w:rStyle w:val="Hyperlink"/>
                <w:noProof/>
              </w:rPr>
            </w:rPrChange>
          </w:rPr>
          <w:delText>Figure 33 – Grommets Drilled &amp; Cut</w:delText>
        </w:r>
        <w:r w:rsidDel="00B513CB">
          <w:rPr>
            <w:noProof/>
            <w:webHidden/>
          </w:rPr>
          <w:tab/>
        </w:r>
        <w:r w:rsidR="00FC27D1" w:rsidDel="00B513CB">
          <w:rPr>
            <w:noProof/>
            <w:webHidden/>
          </w:rPr>
          <w:delText>45</w:delText>
        </w:r>
      </w:del>
    </w:p>
    <w:p w14:paraId="092B4510" w14:textId="543E8476" w:rsidR="00AE2D6A" w:rsidDel="00B513CB" w:rsidRDefault="00AE2D6A" w:rsidP="00166FBD">
      <w:pPr>
        <w:pStyle w:val="TableofFigures"/>
        <w:tabs>
          <w:tab w:val="right" w:leader="dot" w:pos="9016"/>
        </w:tabs>
        <w:spacing w:after="100"/>
        <w:rPr>
          <w:del w:id="1058" w:author="Andrew Instone-Cowie" w:date="2021-08-25T14:30:00Z"/>
          <w:rFonts w:eastAsiaTheme="minorEastAsia"/>
          <w:noProof/>
          <w:lang w:eastAsia="en-GB"/>
        </w:rPr>
      </w:pPr>
      <w:del w:id="1059" w:author="Andrew Instone-Cowie" w:date="2021-08-25T14:30:00Z">
        <w:r w:rsidRPr="00B513CB" w:rsidDel="00B513CB">
          <w:rPr>
            <w:rStyle w:val="Hyperlink"/>
            <w:noProof/>
            <w:rPrChange w:id="1060" w:author="Andrew Instone-Cowie" w:date="2021-08-25T14:30:00Z">
              <w:rPr>
                <w:rStyle w:val="Hyperlink"/>
                <w:noProof/>
              </w:rPr>
            </w:rPrChange>
          </w:rPr>
          <w:delText>Figure 34 – Completed Sensor Interface Module</w:delText>
        </w:r>
        <w:r w:rsidDel="00B513CB">
          <w:rPr>
            <w:noProof/>
            <w:webHidden/>
          </w:rPr>
          <w:tab/>
        </w:r>
        <w:r w:rsidR="00FC27D1" w:rsidDel="00B513CB">
          <w:rPr>
            <w:noProof/>
            <w:webHidden/>
          </w:rPr>
          <w:delText>46</w:delText>
        </w:r>
      </w:del>
    </w:p>
    <w:p w14:paraId="5C052198" w14:textId="7630CCC8" w:rsidR="00AE2D6A" w:rsidDel="00B513CB" w:rsidRDefault="00AE2D6A" w:rsidP="00166FBD">
      <w:pPr>
        <w:pStyle w:val="TableofFigures"/>
        <w:tabs>
          <w:tab w:val="right" w:leader="dot" w:pos="9016"/>
        </w:tabs>
        <w:spacing w:after="100"/>
        <w:rPr>
          <w:del w:id="1061" w:author="Andrew Instone-Cowie" w:date="2021-08-25T14:30:00Z"/>
          <w:rFonts w:eastAsiaTheme="minorEastAsia"/>
          <w:noProof/>
          <w:lang w:eastAsia="en-GB"/>
        </w:rPr>
      </w:pPr>
      <w:del w:id="1062" w:author="Andrew Instone-Cowie" w:date="2021-08-25T14:30:00Z">
        <w:r w:rsidRPr="00B513CB" w:rsidDel="00B513CB">
          <w:rPr>
            <w:rStyle w:val="Hyperlink"/>
            <w:noProof/>
            <w:rPrChange w:id="1063" w:author="Andrew Instone-Cowie" w:date="2021-08-25T14:30:00Z">
              <w:rPr>
                <w:rStyle w:val="Hyperlink"/>
                <w:noProof/>
              </w:rPr>
            </w:rPrChange>
          </w:rPr>
          <w:delText>Figure 35 – Completed Power Board</w:delText>
        </w:r>
        <w:r w:rsidDel="00B513CB">
          <w:rPr>
            <w:noProof/>
            <w:webHidden/>
          </w:rPr>
          <w:tab/>
        </w:r>
        <w:r w:rsidR="00FC27D1" w:rsidDel="00B513CB">
          <w:rPr>
            <w:noProof/>
            <w:webHidden/>
          </w:rPr>
          <w:delText>46</w:delText>
        </w:r>
      </w:del>
    </w:p>
    <w:p w14:paraId="4BE6B98E" w14:textId="2E2A6E50" w:rsidR="00AE2D6A" w:rsidDel="00B513CB" w:rsidRDefault="00AE2D6A" w:rsidP="00166FBD">
      <w:pPr>
        <w:pStyle w:val="TableofFigures"/>
        <w:tabs>
          <w:tab w:val="right" w:leader="dot" w:pos="9016"/>
        </w:tabs>
        <w:spacing w:after="100"/>
        <w:rPr>
          <w:del w:id="1064" w:author="Andrew Instone-Cowie" w:date="2021-08-25T14:30:00Z"/>
          <w:rFonts w:eastAsiaTheme="minorEastAsia"/>
          <w:noProof/>
          <w:lang w:eastAsia="en-GB"/>
        </w:rPr>
      </w:pPr>
      <w:del w:id="1065" w:author="Andrew Instone-Cowie" w:date="2021-08-25T14:30:00Z">
        <w:r w:rsidRPr="00B513CB" w:rsidDel="00B513CB">
          <w:rPr>
            <w:rStyle w:val="Hyperlink"/>
            <w:noProof/>
            <w:rPrChange w:id="1066" w:author="Andrew Instone-Cowie" w:date="2021-08-25T14:30:00Z">
              <w:rPr>
                <w:rStyle w:val="Hyperlink"/>
                <w:noProof/>
              </w:rPr>
            </w:rPrChange>
          </w:rPr>
          <w:delText>Figure 36 – Completed Magneto-Resistive Sensor Module</w:delText>
        </w:r>
        <w:r w:rsidDel="00B513CB">
          <w:rPr>
            <w:noProof/>
            <w:webHidden/>
          </w:rPr>
          <w:tab/>
        </w:r>
        <w:r w:rsidR="00FC27D1" w:rsidDel="00B513CB">
          <w:rPr>
            <w:noProof/>
            <w:webHidden/>
          </w:rPr>
          <w:delText>47</w:delText>
        </w:r>
      </w:del>
    </w:p>
    <w:p w14:paraId="6D6967A8" w14:textId="336DE877" w:rsidR="00AE2D6A" w:rsidDel="00B513CB" w:rsidRDefault="00AE2D6A" w:rsidP="00166FBD">
      <w:pPr>
        <w:pStyle w:val="TableofFigures"/>
        <w:tabs>
          <w:tab w:val="right" w:leader="dot" w:pos="9016"/>
        </w:tabs>
        <w:spacing w:after="100"/>
        <w:rPr>
          <w:del w:id="1067" w:author="Andrew Instone-Cowie" w:date="2021-08-25T14:30:00Z"/>
          <w:rFonts w:eastAsiaTheme="minorEastAsia"/>
          <w:noProof/>
          <w:lang w:eastAsia="en-GB"/>
        </w:rPr>
      </w:pPr>
      <w:del w:id="1068" w:author="Andrew Instone-Cowie" w:date="2021-08-25T14:30:00Z">
        <w:r w:rsidRPr="00B513CB" w:rsidDel="00B513CB">
          <w:rPr>
            <w:rStyle w:val="Hyperlink"/>
            <w:noProof/>
            <w:rPrChange w:id="1069" w:author="Andrew Instone-Cowie" w:date="2021-08-25T14:30:00Z">
              <w:rPr>
                <w:rStyle w:val="Hyperlink"/>
                <w:noProof/>
              </w:rPr>
            </w:rPrChange>
          </w:rPr>
          <w:delText>Figure 37 – Completed Infra-Red Sensor Module</w:delText>
        </w:r>
        <w:r w:rsidDel="00B513CB">
          <w:rPr>
            <w:noProof/>
            <w:webHidden/>
          </w:rPr>
          <w:tab/>
        </w:r>
        <w:r w:rsidR="00FC27D1" w:rsidDel="00B513CB">
          <w:rPr>
            <w:noProof/>
            <w:webHidden/>
          </w:rPr>
          <w:delText>47</w:delText>
        </w:r>
      </w:del>
    </w:p>
    <w:p w14:paraId="7FBA8785" w14:textId="77AE7B31" w:rsidR="00AE2D6A" w:rsidDel="00B513CB" w:rsidRDefault="00AE2D6A" w:rsidP="00166FBD">
      <w:pPr>
        <w:pStyle w:val="TableofFigures"/>
        <w:tabs>
          <w:tab w:val="right" w:leader="dot" w:pos="9016"/>
        </w:tabs>
        <w:spacing w:after="100"/>
        <w:rPr>
          <w:del w:id="1070" w:author="Andrew Instone-Cowie" w:date="2021-08-25T14:30:00Z"/>
          <w:rFonts w:eastAsiaTheme="minorEastAsia"/>
          <w:noProof/>
          <w:lang w:eastAsia="en-GB"/>
        </w:rPr>
      </w:pPr>
      <w:del w:id="1071" w:author="Andrew Instone-Cowie" w:date="2021-08-25T14:30:00Z">
        <w:r w:rsidRPr="00B513CB" w:rsidDel="00B513CB">
          <w:rPr>
            <w:rStyle w:val="Hyperlink"/>
            <w:noProof/>
            <w:rPrChange w:id="1072" w:author="Andrew Instone-Cowie" w:date="2021-08-25T14:30:00Z">
              <w:rPr>
                <w:rStyle w:val="Hyperlink"/>
                <w:noProof/>
              </w:rPr>
            </w:rPrChange>
          </w:rPr>
          <w:delText>Figure 38 – Examples of Hardware Programmers</w:delText>
        </w:r>
        <w:r w:rsidDel="00B513CB">
          <w:rPr>
            <w:noProof/>
            <w:webHidden/>
          </w:rPr>
          <w:tab/>
        </w:r>
        <w:r w:rsidR="00FC27D1" w:rsidDel="00B513CB">
          <w:rPr>
            <w:noProof/>
            <w:webHidden/>
          </w:rPr>
          <w:delText>49</w:delText>
        </w:r>
      </w:del>
    </w:p>
    <w:p w14:paraId="31EE044F" w14:textId="3F357511" w:rsidR="00AE2D6A" w:rsidDel="00B513CB" w:rsidRDefault="00AE2D6A" w:rsidP="00166FBD">
      <w:pPr>
        <w:pStyle w:val="TableofFigures"/>
        <w:tabs>
          <w:tab w:val="right" w:leader="dot" w:pos="9016"/>
        </w:tabs>
        <w:spacing w:after="100"/>
        <w:rPr>
          <w:del w:id="1073" w:author="Andrew Instone-Cowie" w:date="2021-08-25T14:30:00Z"/>
          <w:rFonts w:eastAsiaTheme="minorEastAsia"/>
          <w:noProof/>
          <w:lang w:eastAsia="en-GB"/>
        </w:rPr>
      </w:pPr>
      <w:del w:id="1074" w:author="Andrew Instone-Cowie" w:date="2021-08-25T14:30:00Z">
        <w:r w:rsidRPr="00B513CB" w:rsidDel="00B513CB">
          <w:rPr>
            <w:rStyle w:val="Hyperlink"/>
            <w:noProof/>
            <w:rPrChange w:id="1075" w:author="Andrew Instone-Cowie" w:date="2021-08-25T14:30:00Z">
              <w:rPr>
                <w:rStyle w:val="Hyperlink"/>
                <w:noProof/>
              </w:rPr>
            </w:rPrChange>
          </w:rPr>
          <w:delText>Figure 39 – Arduino IDE Preferences Menu</w:delText>
        </w:r>
        <w:r w:rsidDel="00B513CB">
          <w:rPr>
            <w:noProof/>
            <w:webHidden/>
          </w:rPr>
          <w:tab/>
        </w:r>
        <w:r w:rsidR="00FC27D1" w:rsidDel="00B513CB">
          <w:rPr>
            <w:noProof/>
            <w:webHidden/>
          </w:rPr>
          <w:delText>50</w:delText>
        </w:r>
      </w:del>
    </w:p>
    <w:p w14:paraId="13282271" w14:textId="7EB6511E" w:rsidR="00AE2D6A" w:rsidDel="00B513CB" w:rsidRDefault="00AE2D6A" w:rsidP="00166FBD">
      <w:pPr>
        <w:pStyle w:val="TableofFigures"/>
        <w:tabs>
          <w:tab w:val="right" w:leader="dot" w:pos="9016"/>
        </w:tabs>
        <w:spacing w:after="100"/>
        <w:rPr>
          <w:del w:id="1076" w:author="Andrew Instone-Cowie" w:date="2021-08-25T14:30:00Z"/>
          <w:rFonts w:eastAsiaTheme="minorEastAsia"/>
          <w:noProof/>
          <w:lang w:eastAsia="en-GB"/>
        </w:rPr>
      </w:pPr>
      <w:del w:id="1077" w:author="Andrew Instone-Cowie" w:date="2021-08-25T14:30:00Z">
        <w:r w:rsidRPr="00B513CB" w:rsidDel="00B513CB">
          <w:rPr>
            <w:rStyle w:val="Hyperlink"/>
            <w:noProof/>
            <w:rPrChange w:id="1078" w:author="Andrew Instone-Cowie" w:date="2021-08-25T14:30:00Z">
              <w:rPr>
                <w:rStyle w:val="Hyperlink"/>
                <w:noProof/>
              </w:rPr>
            </w:rPrChange>
          </w:rPr>
          <w:delText>Figure 40 – Arduino IDE Sketchbook Location</w:delText>
        </w:r>
        <w:r w:rsidDel="00B513CB">
          <w:rPr>
            <w:noProof/>
            <w:webHidden/>
          </w:rPr>
          <w:tab/>
        </w:r>
        <w:r w:rsidR="00FC27D1" w:rsidDel="00B513CB">
          <w:rPr>
            <w:noProof/>
            <w:webHidden/>
          </w:rPr>
          <w:delText>51</w:delText>
        </w:r>
      </w:del>
    </w:p>
    <w:p w14:paraId="05BE176E" w14:textId="70F6CBB1" w:rsidR="00AE2D6A" w:rsidDel="00B513CB" w:rsidRDefault="00AE2D6A" w:rsidP="00166FBD">
      <w:pPr>
        <w:pStyle w:val="TableofFigures"/>
        <w:tabs>
          <w:tab w:val="right" w:leader="dot" w:pos="9016"/>
        </w:tabs>
        <w:spacing w:after="100"/>
        <w:rPr>
          <w:del w:id="1079" w:author="Andrew Instone-Cowie" w:date="2021-08-25T14:30:00Z"/>
          <w:rFonts w:eastAsiaTheme="minorEastAsia"/>
          <w:noProof/>
          <w:lang w:eastAsia="en-GB"/>
        </w:rPr>
      </w:pPr>
      <w:del w:id="1080" w:author="Andrew Instone-Cowie" w:date="2021-08-25T14:30:00Z">
        <w:r w:rsidRPr="00B513CB" w:rsidDel="00B513CB">
          <w:rPr>
            <w:rStyle w:val="Hyperlink"/>
            <w:noProof/>
            <w:rPrChange w:id="1081" w:author="Andrew Instone-Cowie" w:date="2021-08-25T14:30:00Z">
              <w:rPr>
                <w:rStyle w:val="Hyperlink"/>
                <w:noProof/>
              </w:rPr>
            </w:rPrChange>
          </w:rPr>
          <w:delText>Figure 41 – Arduino IDE Boards Manager Menu</w:delText>
        </w:r>
        <w:r w:rsidDel="00B513CB">
          <w:rPr>
            <w:noProof/>
            <w:webHidden/>
          </w:rPr>
          <w:tab/>
        </w:r>
        <w:r w:rsidR="00FC27D1" w:rsidDel="00B513CB">
          <w:rPr>
            <w:noProof/>
            <w:webHidden/>
          </w:rPr>
          <w:delText>52</w:delText>
        </w:r>
      </w:del>
    </w:p>
    <w:p w14:paraId="68958A49" w14:textId="52948DAB" w:rsidR="00AE2D6A" w:rsidDel="00B513CB" w:rsidRDefault="00AE2D6A" w:rsidP="00166FBD">
      <w:pPr>
        <w:pStyle w:val="TableofFigures"/>
        <w:tabs>
          <w:tab w:val="right" w:leader="dot" w:pos="9016"/>
        </w:tabs>
        <w:spacing w:after="100"/>
        <w:rPr>
          <w:del w:id="1082" w:author="Andrew Instone-Cowie" w:date="2021-08-25T14:30:00Z"/>
          <w:rFonts w:eastAsiaTheme="minorEastAsia"/>
          <w:noProof/>
          <w:lang w:eastAsia="en-GB"/>
        </w:rPr>
      </w:pPr>
      <w:del w:id="1083" w:author="Andrew Instone-Cowie" w:date="2021-08-25T14:30:00Z">
        <w:r w:rsidRPr="00B513CB" w:rsidDel="00B513CB">
          <w:rPr>
            <w:rStyle w:val="Hyperlink"/>
            <w:noProof/>
            <w:rPrChange w:id="1084" w:author="Andrew Instone-Cowie" w:date="2021-08-25T14:30:00Z">
              <w:rPr>
                <w:rStyle w:val="Hyperlink"/>
                <w:noProof/>
              </w:rPr>
            </w:rPrChange>
          </w:rPr>
          <w:delText>Figure 42 – Arduino IDE Board Manager</w:delText>
        </w:r>
        <w:r w:rsidDel="00B513CB">
          <w:rPr>
            <w:noProof/>
            <w:webHidden/>
          </w:rPr>
          <w:tab/>
        </w:r>
        <w:r w:rsidR="00FC27D1" w:rsidDel="00B513CB">
          <w:rPr>
            <w:noProof/>
            <w:webHidden/>
          </w:rPr>
          <w:delText>53</w:delText>
        </w:r>
      </w:del>
    </w:p>
    <w:p w14:paraId="4BE6FC9E" w14:textId="09A14E5F" w:rsidR="00AE2D6A" w:rsidDel="00B513CB" w:rsidRDefault="00AE2D6A" w:rsidP="00166FBD">
      <w:pPr>
        <w:pStyle w:val="TableofFigures"/>
        <w:tabs>
          <w:tab w:val="right" w:leader="dot" w:pos="9016"/>
        </w:tabs>
        <w:spacing w:after="100"/>
        <w:rPr>
          <w:del w:id="1085" w:author="Andrew Instone-Cowie" w:date="2021-08-25T14:30:00Z"/>
          <w:rFonts w:eastAsiaTheme="minorEastAsia"/>
          <w:noProof/>
          <w:lang w:eastAsia="en-GB"/>
        </w:rPr>
      </w:pPr>
      <w:del w:id="1086" w:author="Andrew Instone-Cowie" w:date="2021-08-25T14:30:00Z">
        <w:r w:rsidRPr="00B513CB" w:rsidDel="00B513CB">
          <w:rPr>
            <w:rStyle w:val="Hyperlink"/>
            <w:noProof/>
            <w:rPrChange w:id="1087" w:author="Andrew Instone-Cowie" w:date="2021-08-25T14:30:00Z">
              <w:rPr>
                <w:rStyle w:val="Hyperlink"/>
                <w:noProof/>
              </w:rPr>
            </w:rPrChange>
          </w:rPr>
          <w:delText>Figure 43 – Arduino USB Cable</w:delText>
        </w:r>
        <w:r w:rsidDel="00B513CB">
          <w:rPr>
            <w:noProof/>
            <w:webHidden/>
          </w:rPr>
          <w:tab/>
        </w:r>
        <w:r w:rsidR="00FC27D1" w:rsidDel="00B513CB">
          <w:rPr>
            <w:noProof/>
            <w:webHidden/>
          </w:rPr>
          <w:delText>53</w:delText>
        </w:r>
      </w:del>
    </w:p>
    <w:p w14:paraId="77761B07" w14:textId="0E4F1B07" w:rsidR="00AE2D6A" w:rsidDel="00B513CB" w:rsidRDefault="00AE2D6A" w:rsidP="00166FBD">
      <w:pPr>
        <w:pStyle w:val="TableofFigures"/>
        <w:tabs>
          <w:tab w:val="right" w:leader="dot" w:pos="9016"/>
        </w:tabs>
        <w:spacing w:after="100"/>
        <w:rPr>
          <w:del w:id="1088" w:author="Andrew Instone-Cowie" w:date="2021-08-25T14:30:00Z"/>
          <w:rFonts w:eastAsiaTheme="minorEastAsia"/>
          <w:noProof/>
          <w:lang w:eastAsia="en-GB"/>
        </w:rPr>
      </w:pPr>
      <w:del w:id="1089" w:author="Andrew Instone-Cowie" w:date="2021-08-25T14:30:00Z">
        <w:r w:rsidRPr="00B513CB" w:rsidDel="00B513CB">
          <w:rPr>
            <w:rStyle w:val="Hyperlink"/>
            <w:noProof/>
            <w:rPrChange w:id="1090" w:author="Andrew Instone-Cowie" w:date="2021-08-25T14:30:00Z">
              <w:rPr>
                <w:rStyle w:val="Hyperlink"/>
                <w:noProof/>
              </w:rPr>
            </w:rPrChange>
          </w:rPr>
          <w:delText>Figure 44 – Arduino IDE ISP Sketch Loading</w:delText>
        </w:r>
        <w:r w:rsidDel="00B513CB">
          <w:rPr>
            <w:noProof/>
            <w:webHidden/>
          </w:rPr>
          <w:tab/>
        </w:r>
        <w:r w:rsidR="00FC27D1" w:rsidDel="00B513CB">
          <w:rPr>
            <w:noProof/>
            <w:webHidden/>
          </w:rPr>
          <w:delText>54</w:delText>
        </w:r>
      </w:del>
    </w:p>
    <w:p w14:paraId="08F7CF63" w14:textId="1E1D1A85" w:rsidR="00AE2D6A" w:rsidDel="00B513CB" w:rsidRDefault="00AE2D6A" w:rsidP="00166FBD">
      <w:pPr>
        <w:pStyle w:val="TableofFigures"/>
        <w:tabs>
          <w:tab w:val="right" w:leader="dot" w:pos="9016"/>
        </w:tabs>
        <w:spacing w:after="100"/>
        <w:rPr>
          <w:del w:id="1091" w:author="Andrew Instone-Cowie" w:date="2021-08-25T14:30:00Z"/>
          <w:rFonts w:eastAsiaTheme="minorEastAsia"/>
          <w:noProof/>
          <w:lang w:eastAsia="en-GB"/>
        </w:rPr>
      </w:pPr>
      <w:del w:id="1092" w:author="Andrew Instone-Cowie" w:date="2021-08-25T14:30:00Z">
        <w:r w:rsidRPr="00B513CB" w:rsidDel="00B513CB">
          <w:rPr>
            <w:rStyle w:val="Hyperlink"/>
            <w:noProof/>
            <w:rPrChange w:id="1093" w:author="Andrew Instone-Cowie" w:date="2021-08-25T14:30:00Z">
              <w:rPr>
                <w:rStyle w:val="Hyperlink"/>
                <w:noProof/>
              </w:rPr>
            </w:rPrChange>
          </w:rPr>
          <w:delText>Figure 45 – Arduino Programmer Board Selection</w:delText>
        </w:r>
        <w:r w:rsidDel="00B513CB">
          <w:rPr>
            <w:noProof/>
            <w:webHidden/>
          </w:rPr>
          <w:tab/>
        </w:r>
        <w:r w:rsidR="00FC27D1" w:rsidDel="00B513CB">
          <w:rPr>
            <w:noProof/>
            <w:webHidden/>
          </w:rPr>
          <w:delText>55</w:delText>
        </w:r>
      </w:del>
    </w:p>
    <w:p w14:paraId="25DBB58D" w14:textId="5B80E067" w:rsidR="00AE2D6A" w:rsidDel="00B513CB" w:rsidRDefault="00AE2D6A" w:rsidP="00166FBD">
      <w:pPr>
        <w:pStyle w:val="TableofFigures"/>
        <w:tabs>
          <w:tab w:val="right" w:leader="dot" w:pos="9016"/>
        </w:tabs>
        <w:spacing w:after="100"/>
        <w:rPr>
          <w:del w:id="1094" w:author="Andrew Instone-Cowie" w:date="2021-08-25T14:30:00Z"/>
          <w:rFonts w:eastAsiaTheme="minorEastAsia"/>
          <w:noProof/>
          <w:lang w:eastAsia="en-GB"/>
        </w:rPr>
      </w:pPr>
      <w:del w:id="1095" w:author="Andrew Instone-Cowie" w:date="2021-08-25T14:30:00Z">
        <w:r w:rsidRPr="00B513CB" w:rsidDel="00B513CB">
          <w:rPr>
            <w:rStyle w:val="Hyperlink"/>
            <w:noProof/>
            <w:rPrChange w:id="1096" w:author="Andrew Instone-Cowie" w:date="2021-08-25T14:30:00Z">
              <w:rPr>
                <w:rStyle w:val="Hyperlink"/>
                <w:noProof/>
              </w:rPr>
            </w:rPrChange>
          </w:rPr>
          <w:delText>Figure 46 – Arduino Programmer Port Selection</w:delText>
        </w:r>
        <w:r w:rsidDel="00B513CB">
          <w:rPr>
            <w:noProof/>
            <w:webHidden/>
          </w:rPr>
          <w:tab/>
        </w:r>
        <w:r w:rsidR="00FC27D1" w:rsidDel="00B513CB">
          <w:rPr>
            <w:noProof/>
            <w:webHidden/>
          </w:rPr>
          <w:delText>55</w:delText>
        </w:r>
      </w:del>
    </w:p>
    <w:p w14:paraId="78D0989E" w14:textId="56757ECB" w:rsidR="00AE2D6A" w:rsidDel="00B513CB" w:rsidRDefault="00AE2D6A" w:rsidP="00166FBD">
      <w:pPr>
        <w:pStyle w:val="TableofFigures"/>
        <w:tabs>
          <w:tab w:val="right" w:leader="dot" w:pos="9016"/>
        </w:tabs>
        <w:spacing w:after="100"/>
        <w:rPr>
          <w:del w:id="1097" w:author="Andrew Instone-Cowie" w:date="2021-08-25T14:30:00Z"/>
          <w:rFonts w:eastAsiaTheme="minorEastAsia"/>
          <w:noProof/>
          <w:lang w:eastAsia="en-GB"/>
        </w:rPr>
      </w:pPr>
      <w:del w:id="1098" w:author="Andrew Instone-Cowie" w:date="2021-08-25T14:30:00Z">
        <w:r w:rsidRPr="00B513CB" w:rsidDel="00B513CB">
          <w:rPr>
            <w:rStyle w:val="Hyperlink"/>
            <w:noProof/>
            <w:rPrChange w:id="1099" w:author="Andrew Instone-Cowie" w:date="2021-08-25T14:30:00Z">
              <w:rPr>
                <w:rStyle w:val="Hyperlink"/>
                <w:noProof/>
              </w:rPr>
            </w:rPrChange>
          </w:rPr>
          <w:delText>Figure 47 – Arduino IDE ISP Upload</w:delText>
        </w:r>
        <w:r w:rsidDel="00B513CB">
          <w:rPr>
            <w:noProof/>
            <w:webHidden/>
          </w:rPr>
          <w:tab/>
        </w:r>
        <w:r w:rsidR="00FC27D1" w:rsidDel="00B513CB">
          <w:rPr>
            <w:noProof/>
            <w:webHidden/>
          </w:rPr>
          <w:delText>56</w:delText>
        </w:r>
      </w:del>
    </w:p>
    <w:p w14:paraId="757BE0A7" w14:textId="0248B2D6" w:rsidR="00AE2D6A" w:rsidDel="00B513CB" w:rsidRDefault="00AE2D6A" w:rsidP="00166FBD">
      <w:pPr>
        <w:pStyle w:val="TableofFigures"/>
        <w:tabs>
          <w:tab w:val="right" w:leader="dot" w:pos="9016"/>
        </w:tabs>
        <w:spacing w:after="100"/>
        <w:rPr>
          <w:del w:id="1100" w:author="Andrew Instone-Cowie" w:date="2021-08-25T14:30:00Z"/>
          <w:rFonts w:eastAsiaTheme="minorEastAsia"/>
          <w:noProof/>
          <w:lang w:eastAsia="en-GB"/>
        </w:rPr>
      </w:pPr>
      <w:del w:id="1101" w:author="Andrew Instone-Cowie" w:date="2021-08-25T14:30:00Z">
        <w:r w:rsidRPr="00B513CB" w:rsidDel="00B513CB">
          <w:rPr>
            <w:rStyle w:val="Hyperlink"/>
            <w:noProof/>
            <w:rPrChange w:id="1102" w:author="Andrew Instone-Cowie" w:date="2021-08-25T14:30:00Z">
              <w:rPr>
                <w:rStyle w:val="Hyperlink"/>
                <w:noProof/>
              </w:rPr>
            </w:rPrChange>
          </w:rPr>
          <w:delText>Figure 48 – Programmer with Capacitor</w:delText>
        </w:r>
        <w:r w:rsidDel="00B513CB">
          <w:rPr>
            <w:noProof/>
            <w:webHidden/>
          </w:rPr>
          <w:tab/>
        </w:r>
        <w:r w:rsidR="00FC27D1" w:rsidDel="00B513CB">
          <w:rPr>
            <w:noProof/>
            <w:webHidden/>
          </w:rPr>
          <w:delText>57</w:delText>
        </w:r>
      </w:del>
    </w:p>
    <w:p w14:paraId="2C665F3B" w14:textId="250CEA13" w:rsidR="00AE2D6A" w:rsidDel="00B513CB" w:rsidRDefault="00AE2D6A" w:rsidP="00166FBD">
      <w:pPr>
        <w:pStyle w:val="TableofFigures"/>
        <w:tabs>
          <w:tab w:val="right" w:leader="dot" w:pos="9016"/>
        </w:tabs>
        <w:spacing w:after="100"/>
        <w:rPr>
          <w:del w:id="1103" w:author="Andrew Instone-Cowie" w:date="2021-08-25T14:30:00Z"/>
          <w:rFonts w:eastAsiaTheme="minorEastAsia"/>
          <w:noProof/>
          <w:lang w:eastAsia="en-GB"/>
        </w:rPr>
      </w:pPr>
      <w:del w:id="1104" w:author="Andrew Instone-Cowie" w:date="2021-08-25T14:30:00Z">
        <w:r w:rsidRPr="00B513CB" w:rsidDel="00B513CB">
          <w:rPr>
            <w:rStyle w:val="Hyperlink"/>
            <w:noProof/>
            <w:rPrChange w:id="1105" w:author="Andrew Instone-Cowie" w:date="2021-08-25T14:30:00Z">
              <w:rPr>
                <w:rStyle w:val="Hyperlink"/>
                <w:noProof/>
              </w:rPr>
            </w:rPrChange>
          </w:rPr>
          <w:delText>Figure 49 – Programmer Connections</w:delText>
        </w:r>
        <w:r w:rsidDel="00B513CB">
          <w:rPr>
            <w:noProof/>
            <w:webHidden/>
          </w:rPr>
          <w:tab/>
        </w:r>
        <w:r w:rsidR="00FC27D1" w:rsidDel="00B513CB">
          <w:rPr>
            <w:noProof/>
            <w:webHidden/>
          </w:rPr>
          <w:delText>57</w:delText>
        </w:r>
      </w:del>
    </w:p>
    <w:p w14:paraId="6E6017F2" w14:textId="18E5A8FC" w:rsidR="00AE2D6A" w:rsidDel="00B513CB" w:rsidRDefault="00AE2D6A" w:rsidP="00166FBD">
      <w:pPr>
        <w:pStyle w:val="TableofFigures"/>
        <w:tabs>
          <w:tab w:val="right" w:leader="dot" w:pos="9016"/>
        </w:tabs>
        <w:spacing w:after="100"/>
        <w:rPr>
          <w:del w:id="1106" w:author="Andrew Instone-Cowie" w:date="2021-08-25T14:30:00Z"/>
          <w:rFonts w:eastAsiaTheme="minorEastAsia"/>
          <w:noProof/>
          <w:lang w:eastAsia="en-GB"/>
        </w:rPr>
      </w:pPr>
      <w:del w:id="1107" w:author="Andrew Instone-Cowie" w:date="2021-08-25T14:30:00Z">
        <w:r w:rsidRPr="00B513CB" w:rsidDel="00B513CB">
          <w:rPr>
            <w:rStyle w:val="Hyperlink"/>
            <w:noProof/>
            <w:rPrChange w:id="1108" w:author="Andrew Instone-Cowie" w:date="2021-08-25T14:30:00Z">
              <w:rPr>
                <w:rStyle w:val="Hyperlink"/>
                <w:noProof/>
              </w:rPr>
            </w:rPrChange>
          </w:rPr>
          <w:delText>Figure 50 – Programmer Connected to Interface Board</w:delText>
        </w:r>
        <w:r w:rsidDel="00B513CB">
          <w:rPr>
            <w:noProof/>
            <w:webHidden/>
          </w:rPr>
          <w:tab/>
        </w:r>
        <w:r w:rsidR="00FC27D1" w:rsidDel="00B513CB">
          <w:rPr>
            <w:noProof/>
            <w:webHidden/>
          </w:rPr>
          <w:delText>58</w:delText>
        </w:r>
      </w:del>
    </w:p>
    <w:p w14:paraId="7783A3FC" w14:textId="1070E336" w:rsidR="00AE2D6A" w:rsidDel="00B513CB" w:rsidRDefault="00AE2D6A" w:rsidP="00166FBD">
      <w:pPr>
        <w:pStyle w:val="TableofFigures"/>
        <w:tabs>
          <w:tab w:val="right" w:leader="dot" w:pos="9016"/>
        </w:tabs>
        <w:spacing w:after="100"/>
        <w:rPr>
          <w:del w:id="1109" w:author="Andrew Instone-Cowie" w:date="2021-08-25T14:30:00Z"/>
          <w:rFonts w:eastAsiaTheme="minorEastAsia"/>
          <w:noProof/>
          <w:lang w:eastAsia="en-GB"/>
        </w:rPr>
      </w:pPr>
      <w:del w:id="1110" w:author="Andrew Instone-Cowie" w:date="2021-08-25T14:30:00Z">
        <w:r w:rsidRPr="00B513CB" w:rsidDel="00B513CB">
          <w:rPr>
            <w:rStyle w:val="Hyperlink"/>
            <w:noProof/>
            <w:rPrChange w:id="1111" w:author="Andrew Instone-Cowie" w:date="2021-08-25T14:30:00Z">
              <w:rPr>
                <w:rStyle w:val="Hyperlink"/>
                <w:noProof/>
              </w:rPr>
            </w:rPrChange>
          </w:rPr>
          <w:delText>Figure 51 – Arduino IDE Target Board Selection</w:delText>
        </w:r>
        <w:r w:rsidDel="00B513CB">
          <w:rPr>
            <w:noProof/>
            <w:webHidden/>
          </w:rPr>
          <w:tab/>
        </w:r>
        <w:r w:rsidR="00FC27D1" w:rsidDel="00B513CB">
          <w:rPr>
            <w:noProof/>
            <w:webHidden/>
          </w:rPr>
          <w:delText>59</w:delText>
        </w:r>
      </w:del>
    </w:p>
    <w:p w14:paraId="1036EB2B" w14:textId="01171316" w:rsidR="00AE2D6A" w:rsidDel="00B513CB" w:rsidRDefault="00AE2D6A" w:rsidP="00166FBD">
      <w:pPr>
        <w:pStyle w:val="TableofFigures"/>
        <w:tabs>
          <w:tab w:val="right" w:leader="dot" w:pos="9016"/>
        </w:tabs>
        <w:spacing w:after="100"/>
        <w:rPr>
          <w:del w:id="1112" w:author="Andrew Instone-Cowie" w:date="2021-08-25T14:30:00Z"/>
          <w:rFonts w:eastAsiaTheme="minorEastAsia"/>
          <w:noProof/>
          <w:lang w:eastAsia="en-GB"/>
        </w:rPr>
      </w:pPr>
      <w:del w:id="1113" w:author="Andrew Instone-Cowie" w:date="2021-08-25T14:30:00Z">
        <w:r w:rsidRPr="00B513CB" w:rsidDel="00B513CB">
          <w:rPr>
            <w:rStyle w:val="Hyperlink"/>
            <w:noProof/>
            <w:rPrChange w:id="1114" w:author="Andrew Instone-Cowie" w:date="2021-08-25T14:30:00Z">
              <w:rPr>
                <w:rStyle w:val="Hyperlink"/>
                <w:noProof/>
              </w:rPr>
            </w:rPrChange>
          </w:rPr>
          <w:delText>Figure 52 – Arduino IDE Programmer Selection</w:delText>
        </w:r>
        <w:r w:rsidDel="00B513CB">
          <w:rPr>
            <w:noProof/>
            <w:webHidden/>
          </w:rPr>
          <w:tab/>
        </w:r>
        <w:r w:rsidR="00FC27D1" w:rsidDel="00B513CB">
          <w:rPr>
            <w:noProof/>
            <w:webHidden/>
          </w:rPr>
          <w:delText>60</w:delText>
        </w:r>
      </w:del>
    </w:p>
    <w:p w14:paraId="25E88466" w14:textId="7B4029C5" w:rsidR="00AE2D6A" w:rsidDel="00B513CB" w:rsidRDefault="00AE2D6A" w:rsidP="00166FBD">
      <w:pPr>
        <w:pStyle w:val="TableofFigures"/>
        <w:tabs>
          <w:tab w:val="right" w:leader="dot" w:pos="9016"/>
        </w:tabs>
        <w:spacing w:after="100"/>
        <w:rPr>
          <w:del w:id="1115" w:author="Andrew Instone-Cowie" w:date="2021-08-25T14:30:00Z"/>
          <w:rFonts w:eastAsiaTheme="minorEastAsia"/>
          <w:noProof/>
          <w:lang w:eastAsia="en-GB"/>
        </w:rPr>
      </w:pPr>
      <w:del w:id="1116" w:author="Andrew Instone-Cowie" w:date="2021-08-25T14:30:00Z">
        <w:r w:rsidRPr="00B513CB" w:rsidDel="00B513CB">
          <w:rPr>
            <w:rStyle w:val="Hyperlink"/>
            <w:noProof/>
            <w:rPrChange w:id="1117" w:author="Andrew Instone-Cowie" w:date="2021-08-25T14:30:00Z">
              <w:rPr>
                <w:rStyle w:val="Hyperlink"/>
                <w:noProof/>
              </w:rPr>
            </w:rPrChange>
          </w:rPr>
          <w:delText>Figure 53 – Arduino IDE Burn Bootloader</w:delText>
        </w:r>
        <w:r w:rsidDel="00B513CB">
          <w:rPr>
            <w:noProof/>
            <w:webHidden/>
          </w:rPr>
          <w:tab/>
        </w:r>
        <w:r w:rsidR="00FC27D1" w:rsidDel="00B513CB">
          <w:rPr>
            <w:noProof/>
            <w:webHidden/>
          </w:rPr>
          <w:delText>61</w:delText>
        </w:r>
      </w:del>
    </w:p>
    <w:p w14:paraId="642C043C" w14:textId="351419BB" w:rsidR="00AE2D6A" w:rsidDel="00B513CB" w:rsidRDefault="00AE2D6A" w:rsidP="00166FBD">
      <w:pPr>
        <w:pStyle w:val="TableofFigures"/>
        <w:tabs>
          <w:tab w:val="right" w:leader="dot" w:pos="9016"/>
        </w:tabs>
        <w:spacing w:after="100"/>
        <w:rPr>
          <w:del w:id="1118" w:author="Andrew Instone-Cowie" w:date="2021-08-25T14:30:00Z"/>
          <w:rFonts w:eastAsiaTheme="minorEastAsia"/>
          <w:noProof/>
          <w:lang w:eastAsia="en-GB"/>
        </w:rPr>
      </w:pPr>
      <w:del w:id="1119" w:author="Andrew Instone-Cowie" w:date="2021-08-25T14:30:00Z">
        <w:r w:rsidRPr="00B513CB" w:rsidDel="00B513CB">
          <w:rPr>
            <w:rStyle w:val="Hyperlink"/>
            <w:noProof/>
            <w:rPrChange w:id="1120" w:author="Andrew Instone-Cowie" w:date="2021-08-25T14:30:00Z">
              <w:rPr>
                <w:rStyle w:val="Hyperlink"/>
                <w:noProof/>
              </w:rPr>
            </w:rPrChange>
          </w:rPr>
          <w:delText>Figure 54 – Arduino IDE Add Library</w:delText>
        </w:r>
        <w:r w:rsidDel="00B513CB">
          <w:rPr>
            <w:noProof/>
            <w:webHidden/>
          </w:rPr>
          <w:tab/>
        </w:r>
        <w:r w:rsidR="00FC27D1" w:rsidDel="00B513CB">
          <w:rPr>
            <w:noProof/>
            <w:webHidden/>
          </w:rPr>
          <w:delText>62</w:delText>
        </w:r>
      </w:del>
    </w:p>
    <w:p w14:paraId="07AB6112" w14:textId="1920CDD0" w:rsidR="00AE2D6A" w:rsidDel="00B513CB" w:rsidRDefault="00AE2D6A" w:rsidP="00166FBD">
      <w:pPr>
        <w:pStyle w:val="TableofFigures"/>
        <w:tabs>
          <w:tab w:val="right" w:leader="dot" w:pos="9016"/>
        </w:tabs>
        <w:spacing w:after="100"/>
        <w:rPr>
          <w:del w:id="1121" w:author="Andrew Instone-Cowie" w:date="2021-08-25T14:30:00Z"/>
          <w:rFonts w:eastAsiaTheme="minorEastAsia"/>
          <w:noProof/>
          <w:lang w:eastAsia="en-GB"/>
        </w:rPr>
      </w:pPr>
      <w:del w:id="1122" w:author="Andrew Instone-Cowie" w:date="2021-08-25T14:30:00Z">
        <w:r w:rsidRPr="00B513CB" w:rsidDel="00B513CB">
          <w:rPr>
            <w:rStyle w:val="Hyperlink"/>
            <w:noProof/>
            <w:rPrChange w:id="1123" w:author="Andrew Instone-Cowie" w:date="2021-08-25T14:30:00Z">
              <w:rPr>
                <w:rStyle w:val="Hyperlink"/>
                <w:noProof/>
              </w:rPr>
            </w:rPrChange>
          </w:rPr>
          <w:delText>Figure 55 – Arduino IDE Firmware Upload</w:delText>
        </w:r>
        <w:r w:rsidDel="00B513CB">
          <w:rPr>
            <w:noProof/>
            <w:webHidden/>
          </w:rPr>
          <w:tab/>
        </w:r>
        <w:r w:rsidR="00FC27D1" w:rsidDel="00B513CB">
          <w:rPr>
            <w:noProof/>
            <w:webHidden/>
          </w:rPr>
          <w:delText>63</w:delText>
        </w:r>
      </w:del>
    </w:p>
    <w:p w14:paraId="54B798E6" w14:textId="63C504D3" w:rsidR="00AE2D6A" w:rsidDel="00B513CB" w:rsidRDefault="00AE2D6A" w:rsidP="00166FBD">
      <w:pPr>
        <w:pStyle w:val="TableofFigures"/>
        <w:tabs>
          <w:tab w:val="right" w:leader="dot" w:pos="9016"/>
        </w:tabs>
        <w:spacing w:after="100"/>
        <w:rPr>
          <w:del w:id="1124" w:author="Andrew Instone-Cowie" w:date="2021-08-25T14:30:00Z"/>
          <w:rFonts w:eastAsiaTheme="minorEastAsia"/>
          <w:noProof/>
          <w:lang w:eastAsia="en-GB"/>
        </w:rPr>
      </w:pPr>
      <w:del w:id="1125" w:author="Andrew Instone-Cowie" w:date="2021-08-25T14:30:00Z">
        <w:r w:rsidRPr="00B513CB" w:rsidDel="00B513CB">
          <w:rPr>
            <w:rStyle w:val="Hyperlink"/>
            <w:noProof/>
            <w:rPrChange w:id="1126" w:author="Andrew Instone-Cowie" w:date="2021-08-25T14:30:00Z">
              <w:rPr>
                <w:rStyle w:val="Hyperlink"/>
                <w:noProof/>
              </w:rPr>
            </w:rPrChange>
          </w:rPr>
          <w:delText>Figure 56 – Installed Simulator Interface</w:delText>
        </w:r>
        <w:r w:rsidDel="00B513CB">
          <w:rPr>
            <w:noProof/>
            <w:webHidden/>
          </w:rPr>
          <w:tab/>
        </w:r>
      </w:del>
      <w:del w:id="1127" w:author="Andrew Instone-Cowie" w:date="2021-07-22T15:59:00Z">
        <w:r w:rsidR="00DF75D5" w:rsidDel="00C76C15">
          <w:rPr>
            <w:noProof/>
            <w:webHidden/>
          </w:rPr>
          <w:delText>64</w:delText>
        </w:r>
      </w:del>
    </w:p>
    <w:p w14:paraId="22719396" w14:textId="1856FB68" w:rsidR="00AE2D6A" w:rsidDel="00B513CB" w:rsidRDefault="00AE2D6A" w:rsidP="00166FBD">
      <w:pPr>
        <w:pStyle w:val="TableofFigures"/>
        <w:tabs>
          <w:tab w:val="right" w:leader="dot" w:pos="9016"/>
        </w:tabs>
        <w:spacing w:after="100"/>
        <w:rPr>
          <w:del w:id="1128" w:author="Andrew Instone-Cowie" w:date="2021-08-25T14:30:00Z"/>
          <w:rFonts w:eastAsiaTheme="minorEastAsia"/>
          <w:noProof/>
          <w:lang w:eastAsia="en-GB"/>
        </w:rPr>
      </w:pPr>
      <w:del w:id="1129" w:author="Andrew Instone-Cowie" w:date="2021-08-25T14:30:00Z">
        <w:r w:rsidRPr="00B513CB" w:rsidDel="00B513CB">
          <w:rPr>
            <w:rStyle w:val="Hyperlink"/>
            <w:noProof/>
            <w:rPrChange w:id="1130" w:author="Andrew Instone-Cowie" w:date="2021-08-25T14:30:00Z">
              <w:rPr>
                <w:rStyle w:val="Hyperlink"/>
                <w:noProof/>
              </w:rPr>
            </w:rPrChange>
          </w:rPr>
          <w:delText>Figure 57 – Installed Sensor (Lois Weedon 4</w:delText>
        </w:r>
        <w:r w:rsidRPr="00B513CB" w:rsidDel="00B513CB">
          <w:rPr>
            <w:rStyle w:val="Hyperlink"/>
            <w:noProof/>
            <w:vertAlign w:val="superscript"/>
            <w:rPrChange w:id="1131" w:author="Andrew Instone-Cowie" w:date="2021-08-25T14:30:00Z">
              <w:rPr>
                <w:rStyle w:val="Hyperlink"/>
                <w:noProof/>
                <w:vertAlign w:val="superscript"/>
              </w:rPr>
            </w:rPrChange>
          </w:rPr>
          <w:delText>th</w:delText>
        </w:r>
        <w:r w:rsidRPr="00B513CB" w:rsidDel="00B513CB">
          <w:rPr>
            <w:rStyle w:val="Hyperlink"/>
            <w:noProof/>
            <w:rPrChange w:id="1132" w:author="Andrew Instone-Cowie" w:date="2021-08-25T14:30:00Z">
              <w:rPr>
                <w:rStyle w:val="Hyperlink"/>
                <w:noProof/>
              </w:rPr>
            </w:rPrChange>
          </w:rPr>
          <w:delText>)</w:delText>
        </w:r>
        <w:r w:rsidDel="00B513CB">
          <w:rPr>
            <w:noProof/>
            <w:webHidden/>
          </w:rPr>
          <w:tab/>
        </w:r>
      </w:del>
      <w:del w:id="1133" w:author="Andrew Instone-Cowie" w:date="2021-07-22T15:59:00Z">
        <w:r w:rsidR="00DF75D5" w:rsidDel="00C76C15">
          <w:rPr>
            <w:noProof/>
            <w:webHidden/>
          </w:rPr>
          <w:delText>65</w:delText>
        </w:r>
      </w:del>
    </w:p>
    <w:p w14:paraId="7A37A7C6" w14:textId="5BF775B5" w:rsidR="00AE2D6A" w:rsidDel="00B513CB" w:rsidRDefault="00AE2D6A" w:rsidP="00166FBD">
      <w:pPr>
        <w:pStyle w:val="TableofFigures"/>
        <w:tabs>
          <w:tab w:val="right" w:leader="dot" w:pos="9016"/>
        </w:tabs>
        <w:spacing w:after="100"/>
        <w:rPr>
          <w:del w:id="1134" w:author="Andrew Instone-Cowie" w:date="2021-08-25T14:30:00Z"/>
          <w:rFonts w:eastAsiaTheme="minorEastAsia"/>
          <w:noProof/>
          <w:lang w:eastAsia="en-GB"/>
        </w:rPr>
      </w:pPr>
      <w:del w:id="1135" w:author="Andrew Instone-Cowie" w:date="2021-08-25T14:30:00Z">
        <w:r w:rsidRPr="00B513CB" w:rsidDel="00B513CB">
          <w:rPr>
            <w:rStyle w:val="Hyperlink"/>
            <w:noProof/>
            <w:rPrChange w:id="1136" w:author="Andrew Instone-Cowie" w:date="2021-08-25T14:30:00Z">
              <w:rPr>
                <w:rStyle w:val="Hyperlink"/>
                <w:noProof/>
              </w:rPr>
            </w:rPrChange>
          </w:rPr>
          <w:delText>Figure 58 – Installed Sensor (Lois Weedon 6</w:delText>
        </w:r>
        <w:r w:rsidRPr="00B513CB" w:rsidDel="00B513CB">
          <w:rPr>
            <w:rStyle w:val="Hyperlink"/>
            <w:noProof/>
            <w:vertAlign w:val="superscript"/>
            <w:rPrChange w:id="1137" w:author="Andrew Instone-Cowie" w:date="2021-08-25T14:30:00Z">
              <w:rPr>
                <w:rStyle w:val="Hyperlink"/>
                <w:noProof/>
                <w:vertAlign w:val="superscript"/>
              </w:rPr>
            </w:rPrChange>
          </w:rPr>
          <w:delText>th</w:delText>
        </w:r>
        <w:r w:rsidRPr="00B513CB" w:rsidDel="00B513CB">
          <w:rPr>
            <w:rStyle w:val="Hyperlink"/>
            <w:noProof/>
            <w:rPrChange w:id="1138" w:author="Andrew Instone-Cowie" w:date="2021-08-25T14:30:00Z">
              <w:rPr>
                <w:rStyle w:val="Hyperlink"/>
                <w:noProof/>
              </w:rPr>
            </w:rPrChange>
          </w:rPr>
          <w:delText>)</w:delText>
        </w:r>
        <w:r w:rsidDel="00B513CB">
          <w:rPr>
            <w:noProof/>
            <w:webHidden/>
          </w:rPr>
          <w:tab/>
        </w:r>
      </w:del>
      <w:del w:id="1139" w:author="Andrew Instone-Cowie" w:date="2021-07-22T15:59:00Z">
        <w:r w:rsidR="00DF75D5" w:rsidDel="00C76C15">
          <w:rPr>
            <w:noProof/>
            <w:webHidden/>
          </w:rPr>
          <w:delText>66</w:delText>
        </w:r>
      </w:del>
    </w:p>
    <w:p w14:paraId="442C3F4E" w14:textId="3F6B920C" w:rsidR="00AE2D6A" w:rsidDel="00B513CB" w:rsidRDefault="00AE2D6A" w:rsidP="00166FBD">
      <w:pPr>
        <w:pStyle w:val="TableofFigures"/>
        <w:tabs>
          <w:tab w:val="right" w:leader="dot" w:pos="9016"/>
        </w:tabs>
        <w:spacing w:after="100"/>
        <w:rPr>
          <w:del w:id="1140" w:author="Andrew Instone-Cowie" w:date="2021-08-25T14:30:00Z"/>
          <w:rFonts w:eastAsiaTheme="minorEastAsia"/>
          <w:noProof/>
          <w:lang w:eastAsia="en-GB"/>
        </w:rPr>
      </w:pPr>
      <w:del w:id="1141" w:author="Andrew Instone-Cowie" w:date="2021-08-25T14:30:00Z">
        <w:r w:rsidRPr="00B513CB" w:rsidDel="00B513CB">
          <w:rPr>
            <w:rStyle w:val="Hyperlink"/>
            <w:noProof/>
            <w:rPrChange w:id="1142" w:author="Andrew Instone-Cowie" w:date="2021-08-25T14:30:00Z">
              <w:rPr>
                <w:rStyle w:val="Hyperlink"/>
                <w:noProof/>
              </w:rPr>
            </w:rPrChange>
          </w:rPr>
          <w:delText>Figure 59 – Installed Sensor (Chirk)</w:delText>
        </w:r>
        <w:r w:rsidDel="00B513CB">
          <w:rPr>
            <w:noProof/>
            <w:webHidden/>
          </w:rPr>
          <w:tab/>
        </w:r>
      </w:del>
      <w:del w:id="1143" w:author="Andrew Instone-Cowie" w:date="2021-07-22T15:59:00Z">
        <w:r w:rsidR="00DF75D5" w:rsidDel="00C76C15">
          <w:rPr>
            <w:noProof/>
            <w:webHidden/>
          </w:rPr>
          <w:delText>66</w:delText>
        </w:r>
      </w:del>
    </w:p>
    <w:p w14:paraId="70856E39" w14:textId="1CCEA26A" w:rsidR="00AE2D6A" w:rsidDel="00B513CB" w:rsidRDefault="00AE2D6A" w:rsidP="00166FBD">
      <w:pPr>
        <w:pStyle w:val="TableofFigures"/>
        <w:tabs>
          <w:tab w:val="right" w:leader="dot" w:pos="9016"/>
        </w:tabs>
        <w:spacing w:after="100"/>
        <w:rPr>
          <w:del w:id="1144" w:author="Andrew Instone-Cowie" w:date="2021-08-25T14:30:00Z"/>
          <w:rFonts w:eastAsiaTheme="minorEastAsia"/>
          <w:noProof/>
          <w:lang w:eastAsia="en-GB"/>
        </w:rPr>
      </w:pPr>
      <w:del w:id="1145" w:author="Andrew Instone-Cowie" w:date="2021-08-25T14:30:00Z">
        <w:r w:rsidRPr="00B513CB" w:rsidDel="00B513CB">
          <w:rPr>
            <w:rStyle w:val="Hyperlink"/>
            <w:noProof/>
            <w:rPrChange w:id="1146" w:author="Andrew Instone-Cowie" w:date="2021-08-25T14:30:00Z">
              <w:rPr>
                <w:rStyle w:val="Hyperlink"/>
                <w:noProof/>
              </w:rPr>
            </w:rPrChange>
          </w:rPr>
          <w:delText>Figure 60 – Magnet Mounting Dimensions</w:delText>
        </w:r>
        <w:r w:rsidDel="00B513CB">
          <w:rPr>
            <w:noProof/>
            <w:webHidden/>
          </w:rPr>
          <w:tab/>
        </w:r>
      </w:del>
      <w:del w:id="1147" w:author="Andrew Instone-Cowie" w:date="2021-07-22T15:59:00Z">
        <w:r w:rsidR="00DF75D5" w:rsidDel="00C76C15">
          <w:rPr>
            <w:noProof/>
            <w:webHidden/>
          </w:rPr>
          <w:delText>67</w:delText>
        </w:r>
      </w:del>
    </w:p>
    <w:p w14:paraId="49E26735" w14:textId="3E397DFF" w:rsidR="00AE2D6A" w:rsidDel="00B513CB" w:rsidRDefault="00AE2D6A" w:rsidP="00166FBD">
      <w:pPr>
        <w:pStyle w:val="TableofFigures"/>
        <w:tabs>
          <w:tab w:val="right" w:leader="dot" w:pos="9016"/>
        </w:tabs>
        <w:spacing w:after="100"/>
        <w:rPr>
          <w:del w:id="1148" w:author="Andrew Instone-Cowie" w:date="2021-08-25T14:30:00Z"/>
          <w:rFonts w:eastAsiaTheme="minorEastAsia"/>
          <w:noProof/>
          <w:lang w:eastAsia="en-GB"/>
        </w:rPr>
      </w:pPr>
      <w:del w:id="1149" w:author="Andrew Instone-Cowie" w:date="2021-08-25T14:30:00Z">
        <w:r w:rsidRPr="00B513CB" w:rsidDel="00B513CB">
          <w:rPr>
            <w:rStyle w:val="Hyperlink"/>
            <w:noProof/>
            <w:rPrChange w:id="1150" w:author="Andrew Instone-Cowie" w:date="2021-08-25T14:30:00Z">
              <w:rPr>
                <w:rStyle w:val="Hyperlink"/>
                <w:noProof/>
              </w:rPr>
            </w:rPrChange>
          </w:rPr>
          <w:delText>Figure 61 – Magnet Mounting Construction</w:delText>
        </w:r>
        <w:r w:rsidDel="00B513CB">
          <w:rPr>
            <w:noProof/>
            <w:webHidden/>
          </w:rPr>
          <w:tab/>
        </w:r>
      </w:del>
      <w:del w:id="1151" w:author="Andrew Instone-Cowie" w:date="2021-07-22T15:59:00Z">
        <w:r w:rsidR="00DF75D5" w:rsidDel="00C76C15">
          <w:rPr>
            <w:noProof/>
            <w:webHidden/>
          </w:rPr>
          <w:delText>68</w:delText>
        </w:r>
      </w:del>
    </w:p>
    <w:p w14:paraId="0D9E48AE" w14:textId="3EA37009" w:rsidR="00AE2D6A" w:rsidDel="00B513CB" w:rsidRDefault="00AE2D6A" w:rsidP="00166FBD">
      <w:pPr>
        <w:pStyle w:val="TableofFigures"/>
        <w:tabs>
          <w:tab w:val="right" w:leader="dot" w:pos="9016"/>
        </w:tabs>
        <w:spacing w:after="100"/>
        <w:rPr>
          <w:del w:id="1152" w:author="Andrew Instone-Cowie" w:date="2021-08-25T14:30:00Z"/>
          <w:rFonts w:eastAsiaTheme="minorEastAsia"/>
          <w:noProof/>
          <w:lang w:eastAsia="en-GB"/>
        </w:rPr>
      </w:pPr>
      <w:del w:id="1153" w:author="Andrew Instone-Cowie" w:date="2021-08-25T14:30:00Z">
        <w:r w:rsidRPr="00B513CB" w:rsidDel="00B513CB">
          <w:rPr>
            <w:rStyle w:val="Hyperlink"/>
            <w:noProof/>
            <w:rPrChange w:id="1154" w:author="Andrew Instone-Cowie" w:date="2021-08-25T14:30:00Z">
              <w:rPr>
                <w:rStyle w:val="Hyperlink"/>
                <w:noProof/>
              </w:rPr>
            </w:rPrChange>
          </w:rPr>
          <w:delText>Figure 62 – Completed Magnet Mounting</w:delText>
        </w:r>
        <w:r w:rsidDel="00B513CB">
          <w:rPr>
            <w:noProof/>
            <w:webHidden/>
          </w:rPr>
          <w:tab/>
        </w:r>
      </w:del>
      <w:del w:id="1155" w:author="Andrew Instone-Cowie" w:date="2021-07-22T15:59:00Z">
        <w:r w:rsidR="00DF75D5" w:rsidDel="00C76C15">
          <w:rPr>
            <w:noProof/>
            <w:webHidden/>
          </w:rPr>
          <w:delText>68</w:delText>
        </w:r>
      </w:del>
    </w:p>
    <w:p w14:paraId="0C56E852" w14:textId="1F0DDF4A" w:rsidR="00AE2D6A" w:rsidDel="00B513CB" w:rsidRDefault="00AE2D6A" w:rsidP="00166FBD">
      <w:pPr>
        <w:pStyle w:val="TableofFigures"/>
        <w:tabs>
          <w:tab w:val="right" w:leader="dot" w:pos="9016"/>
        </w:tabs>
        <w:spacing w:after="100"/>
        <w:rPr>
          <w:del w:id="1156" w:author="Andrew Instone-Cowie" w:date="2021-08-25T14:30:00Z"/>
          <w:rFonts w:eastAsiaTheme="minorEastAsia"/>
          <w:noProof/>
          <w:lang w:eastAsia="en-GB"/>
        </w:rPr>
      </w:pPr>
      <w:del w:id="1157" w:author="Andrew Instone-Cowie" w:date="2021-08-25T14:30:00Z">
        <w:r w:rsidRPr="00B513CB" w:rsidDel="00B513CB">
          <w:rPr>
            <w:rStyle w:val="Hyperlink"/>
            <w:noProof/>
            <w:rPrChange w:id="1158" w:author="Andrew Instone-Cowie" w:date="2021-08-25T14:30:00Z">
              <w:rPr>
                <w:rStyle w:val="Hyperlink"/>
                <w:noProof/>
              </w:rPr>
            </w:rPrChange>
          </w:rPr>
          <w:delText>Figure 63 – Sensor Daisy Chain</w:delText>
        </w:r>
        <w:r w:rsidDel="00B513CB">
          <w:rPr>
            <w:noProof/>
            <w:webHidden/>
          </w:rPr>
          <w:tab/>
        </w:r>
      </w:del>
      <w:del w:id="1159" w:author="Andrew Instone-Cowie" w:date="2021-07-22T15:59:00Z">
        <w:r w:rsidR="00DF75D5" w:rsidDel="00C76C15">
          <w:rPr>
            <w:noProof/>
            <w:webHidden/>
          </w:rPr>
          <w:delText>70</w:delText>
        </w:r>
      </w:del>
    </w:p>
    <w:p w14:paraId="7D1B5299" w14:textId="723BE170" w:rsidR="00AE2D6A" w:rsidDel="00B513CB" w:rsidRDefault="00AE2D6A" w:rsidP="00166FBD">
      <w:pPr>
        <w:pStyle w:val="TableofFigures"/>
        <w:tabs>
          <w:tab w:val="right" w:leader="dot" w:pos="9016"/>
        </w:tabs>
        <w:spacing w:after="100"/>
        <w:rPr>
          <w:del w:id="1160" w:author="Andrew Instone-Cowie" w:date="2021-08-25T14:30:00Z"/>
          <w:rFonts w:eastAsiaTheme="minorEastAsia"/>
          <w:noProof/>
          <w:lang w:eastAsia="en-GB"/>
        </w:rPr>
      </w:pPr>
      <w:del w:id="1161" w:author="Andrew Instone-Cowie" w:date="2021-08-25T14:30:00Z">
        <w:r w:rsidRPr="00B513CB" w:rsidDel="00B513CB">
          <w:rPr>
            <w:rStyle w:val="Hyperlink"/>
            <w:noProof/>
            <w:rPrChange w:id="1162" w:author="Andrew Instone-Cowie" w:date="2021-08-25T14:30:00Z">
              <w:rPr>
                <w:rStyle w:val="Hyperlink"/>
                <w:noProof/>
              </w:rPr>
            </w:rPrChange>
          </w:rPr>
          <w:delText>Figure 64 – 9-Pin Serial Port</w:delText>
        </w:r>
        <w:r w:rsidDel="00B513CB">
          <w:rPr>
            <w:noProof/>
            <w:webHidden/>
          </w:rPr>
          <w:tab/>
        </w:r>
      </w:del>
      <w:del w:id="1163" w:author="Andrew Instone-Cowie" w:date="2021-07-22T15:59:00Z">
        <w:r w:rsidR="00DF75D5" w:rsidDel="00C76C15">
          <w:rPr>
            <w:noProof/>
            <w:webHidden/>
          </w:rPr>
          <w:delText>71</w:delText>
        </w:r>
      </w:del>
    </w:p>
    <w:p w14:paraId="1C3CBC5C" w14:textId="7E44716E" w:rsidR="00AE2D6A" w:rsidDel="00B513CB" w:rsidRDefault="00AE2D6A" w:rsidP="00166FBD">
      <w:pPr>
        <w:pStyle w:val="TableofFigures"/>
        <w:tabs>
          <w:tab w:val="right" w:leader="dot" w:pos="9016"/>
        </w:tabs>
        <w:spacing w:after="100"/>
        <w:rPr>
          <w:del w:id="1164" w:author="Andrew Instone-Cowie" w:date="2021-08-25T14:30:00Z"/>
          <w:rFonts w:eastAsiaTheme="minorEastAsia"/>
          <w:noProof/>
          <w:lang w:eastAsia="en-GB"/>
        </w:rPr>
      </w:pPr>
      <w:del w:id="1165" w:author="Andrew Instone-Cowie" w:date="2021-08-25T14:30:00Z">
        <w:r w:rsidRPr="00B513CB" w:rsidDel="00B513CB">
          <w:rPr>
            <w:rStyle w:val="Hyperlink"/>
            <w:noProof/>
            <w:rPrChange w:id="1166" w:author="Andrew Instone-Cowie" w:date="2021-08-25T14:30:00Z">
              <w:rPr>
                <w:rStyle w:val="Hyperlink"/>
                <w:noProof/>
              </w:rPr>
            </w:rPrChange>
          </w:rPr>
          <w:delText>Figure 65 – 9-Pin Serial Cable</w:delText>
        </w:r>
        <w:r w:rsidDel="00B513CB">
          <w:rPr>
            <w:noProof/>
            <w:webHidden/>
          </w:rPr>
          <w:tab/>
        </w:r>
      </w:del>
      <w:del w:id="1167" w:author="Andrew Instone-Cowie" w:date="2021-07-22T15:59:00Z">
        <w:r w:rsidR="00DF75D5" w:rsidDel="00C76C15">
          <w:rPr>
            <w:noProof/>
            <w:webHidden/>
          </w:rPr>
          <w:delText>71</w:delText>
        </w:r>
      </w:del>
    </w:p>
    <w:p w14:paraId="6112C3CD" w14:textId="22C090F5" w:rsidR="00AE2D6A" w:rsidDel="00B513CB" w:rsidRDefault="00AE2D6A" w:rsidP="00166FBD">
      <w:pPr>
        <w:pStyle w:val="TableofFigures"/>
        <w:tabs>
          <w:tab w:val="right" w:leader="dot" w:pos="9016"/>
        </w:tabs>
        <w:spacing w:after="100"/>
        <w:rPr>
          <w:del w:id="1168" w:author="Andrew Instone-Cowie" w:date="2021-08-25T14:30:00Z"/>
          <w:rFonts w:eastAsiaTheme="minorEastAsia"/>
          <w:noProof/>
          <w:lang w:eastAsia="en-GB"/>
        </w:rPr>
      </w:pPr>
      <w:del w:id="1169" w:author="Andrew Instone-Cowie" w:date="2021-08-25T14:30:00Z">
        <w:r w:rsidRPr="00B513CB" w:rsidDel="00B513CB">
          <w:rPr>
            <w:rStyle w:val="Hyperlink"/>
            <w:noProof/>
            <w:rPrChange w:id="1170" w:author="Andrew Instone-Cowie" w:date="2021-08-25T14:30:00Z">
              <w:rPr>
                <w:rStyle w:val="Hyperlink"/>
                <w:noProof/>
              </w:rPr>
            </w:rPrChange>
          </w:rPr>
          <w:delText>Figure 66 – PC USB Ports</w:delText>
        </w:r>
        <w:r w:rsidDel="00B513CB">
          <w:rPr>
            <w:noProof/>
            <w:webHidden/>
          </w:rPr>
          <w:tab/>
        </w:r>
      </w:del>
      <w:del w:id="1171" w:author="Andrew Instone-Cowie" w:date="2021-07-22T15:59:00Z">
        <w:r w:rsidR="00DF75D5" w:rsidDel="00C76C15">
          <w:rPr>
            <w:noProof/>
            <w:webHidden/>
          </w:rPr>
          <w:delText>72</w:delText>
        </w:r>
      </w:del>
    </w:p>
    <w:p w14:paraId="27EE7A06" w14:textId="5085D48E" w:rsidR="00AE2D6A" w:rsidDel="00B513CB" w:rsidRDefault="00AE2D6A" w:rsidP="00166FBD">
      <w:pPr>
        <w:pStyle w:val="TableofFigures"/>
        <w:tabs>
          <w:tab w:val="right" w:leader="dot" w:pos="9016"/>
        </w:tabs>
        <w:spacing w:after="100"/>
        <w:rPr>
          <w:del w:id="1172" w:author="Andrew Instone-Cowie" w:date="2021-08-25T14:30:00Z"/>
          <w:rFonts w:eastAsiaTheme="minorEastAsia"/>
          <w:noProof/>
          <w:lang w:eastAsia="en-GB"/>
        </w:rPr>
      </w:pPr>
      <w:del w:id="1173" w:author="Andrew Instone-Cowie" w:date="2021-08-25T14:30:00Z">
        <w:r w:rsidRPr="00B513CB" w:rsidDel="00B513CB">
          <w:rPr>
            <w:rStyle w:val="Hyperlink"/>
            <w:noProof/>
            <w:rPrChange w:id="1174" w:author="Andrew Instone-Cowie" w:date="2021-08-25T14:30:00Z">
              <w:rPr>
                <w:rStyle w:val="Hyperlink"/>
                <w:noProof/>
              </w:rPr>
            </w:rPrChange>
          </w:rPr>
          <w:delText>Figure 67 – USB to Serial Adapter</w:delText>
        </w:r>
        <w:r w:rsidDel="00B513CB">
          <w:rPr>
            <w:noProof/>
            <w:webHidden/>
          </w:rPr>
          <w:tab/>
        </w:r>
      </w:del>
      <w:del w:id="1175" w:author="Andrew Instone-Cowie" w:date="2021-07-22T15:59:00Z">
        <w:r w:rsidR="00DF75D5" w:rsidDel="00C76C15">
          <w:rPr>
            <w:noProof/>
            <w:webHidden/>
          </w:rPr>
          <w:delText>72</w:delText>
        </w:r>
      </w:del>
    </w:p>
    <w:p w14:paraId="02CBF6E6" w14:textId="3938255A" w:rsidR="00AE2D6A" w:rsidDel="00B513CB" w:rsidRDefault="00AE2D6A" w:rsidP="00166FBD">
      <w:pPr>
        <w:pStyle w:val="TableofFigures"/>
        <w:tabs>
          <w:tab w:val="right" w:leader="dot" w:pos="9016"/>
        </w:tabs>
        <w:spacing w:after="100"/>
        <w:rPr>
          <w:del w:id="1176" w:author="Andrew Instone-Cowie" w:date="2021-08-25T14:30:00Z"/>
          <w:rFonts w:eastAsiaTheme="minorEastAsia"/>
          <w:noProof/>
          <w:lang w:eastAsia="en-GB"/>
        </w:rPr>
      </w:pPr>
      <w:del w:id="1177" w:author="Andrew Instone-Cowie" w:date="2021-08-25T14:30:00Z">
        <w:r w:rsidRPr="00B513CB" w:rsidDel="00B513CB">
          <w:rPr>
            <w:rStyle w:val="Hyperlink"/>
            <w:noProof/>
            <w:rPrChange w:id="1178" w:author="Andrew Instone-Cowie" w:date="2021-08-25T14:30:00Z">
              <w:rPr>
                <w:rStyle w:val="Hyperlink"/>
                <w:noProof/>
              </w:rPr>
            </w:rPrChange>
          </w:rPr>
          <w:delText>Figure 68 – PuTTY Configuration Dialogue</w:delText>
        </w:r>
        <w:r w:rsidDel="00B513CB">
          <w:rPr>
            <w:noProof/>
            <w:webHidden/>
          </w:rPr>
          <w:tab/>
        </w:r>
      </w:del>
      <w:del w:id="1179" w:author="Andrew Instone-Cowie" w:date="2021-07-22T15:59:00Z">
        <w:r w:rsidR="00DF75D5" w:rsidDel="00C76C15">
          <w:rPr>
            <w:noProof/>
            <w:webHidden/>
          </w:rPr>
          <w:delText>73</w:delText>
        </w:r>
      </w:del>
    </w:p>
    <w:p w14:paraId="65CB8A4D" w14:textId="39FDB866" w:rsidR="00AE2D6A" w:rsidDel="00B513CB" w:rsidRDefault="00AE2D6A" w:rsidP="00166FBD">
      <w:pPr>
        <w:pStyle w:val="TableofFigures"/>
        <w:tabs>
          <w:tab w:val="right" w:leader="dot" w:pos="9016"/>
        </w:tabs>
        <w:spacing w:after="100"/>
        <w:rPr>
          <w:del w:id="1180" w:author="Andrew Instone-Cowie" w:date="2021-08-25T14:30:00Z"/>
          <w:rFonts w:eastAsiaTheme="minorEastAsia"/>
          <w:noProof/>
          <w:lang w:eastAsia="en-GB"/>
        </w:rPr>
      </w:pPr>
      <w:del w:id="1181" w:author="Andrew Instone-Cowie" w:date="2021-08-25T14:30:00Z">
        <w:r w:rsidRPr="00B513CB" w:rsidDel="00B513CB">
          <w:rPr>
            <w:rStyle w:val="Hyperlink"/>
            <w:noProof/>
            <w:rPrChange w:id="1182" w:author="Andrew Instone-Cowie" w:date="2021-08-25T14:30:00Z">
              <w:rPr>
                <w:rStyle w:val="Hyperlink"/>
                <w:noProof/>
              </w:rPr>
            </w:rPrChange>
          </w:rPr>
          <w:delText>Figure 69 – Display Interface Settings</w:delText>
        </w:r>
        <w:r w:rsidDel="00B513CB">
          <w:rPr>
            <w:noProof/>
            <w:webHidden/>
          </w:rPr>
          <w:tab/>
        </w:r>
      </w:del>
      <w:del w:id="1183" w:author="Andrew Instone-Cowie" w:date="2021-07-22T15:59:00Z">
        <w:r w:rsidR="00DF75D5" w:rsidDel="00C76C15">
          <w:rPr>
            <w:noProof/>
            <w:webHidden/>
          </w:rPr>
          <w:delText>74</w:delText>
        </w:r>
      </w:del>
    </w:p>
    <w:p w14:paraId="4C85A762" w14:textId="5597FE90" w:rsidR="00AE2D6A" w:rsidDel="00B513CB" w:rsidRDefault="00AE2D6A" w:rsidP="00166FBD">
      <w:pPr>
        <w:pStyle w:val="TableofFigures"/>
        <w:tabs>
          <w:tab w:val="right" w:leader="dot" w:pos="9016"/>
        </w:tabs>
        <w:spacing w:after="100"/>
        <w:rPr>
          <w:del w:id="1184" w:author="Andrew Instone-Cowie" w:date="2021-08-25T14:30:00Z"/>
          <w:rFonts w:eastAsiaTheme="minorEastAsia"/>
          <w:noProof/>
          <w:lang w:eastAsia="en-GB"/>
        </w:rPr>
      </w:pPr>
      <w:del w:id="1185" w:author="Andrew Instone-Cowie" w:date="2021-08-25T14:30:00Z">
        <w:r w:rsidRPr="00B513CB" w:rsidDel="00B513CB">
          <w:rPr>
            <w:rStyle w:val="Hyperlink"/>
            <w:noProof/>
            <w:rPrChange w:id="1186" w:author="Andrew Instone-Cowie" w:date="2021-08-25T14:30:00Z">
              <w:rPr>
                <w:rStyle w:val="Hyperlink"/>
                <w:noProof/>
              </w:rPr>
            </w:rPrChange>
          </w:rPr>
          <w:delText>Figure 70 – Interface Channel Numbers</w:delText>
        </w:r>
        <w:r w:rsidDel="00B513CB">
          <w:rPr>
            <w:noProof/>
            <w:webHidden/>
          </w:rPr>
          <w:tab/>
        </w:r>
      </w:del>
      <w:del w:id="1187" w:author="Andrew Instone-Cowie" w:date="2021-07-22T15:59:00Z">
        <w:r w:rsidR="00DF75D5" w:rsidDel="00C76C15">
          <w:rPr>
            <w:noProof/>
            <w:webHidden/>
          </w:rPr>
          <w:delText>75</w:delText>
        </w:r>
      </w:del>
    </w:p>
    <w:p w14:paraId="3E732B4D" w14:textId="430DCE87" w:rsidR="00AE2D6A" w:rsidDel="00B513CB" w:rsidRDefault="00AE2D6A" w:rsidP="00166FBD">
      <w:pPr>
        <w:pStyle w:val="TableofFigures"/>
        <w:tabs>
          <w:tab w:val="right" w:leader="dot" w:pos="9016"/>
        </w:tabs>
        <w:spacing w:after="100"/>
        <w:rPr>
          <w:del w:id="1188" w:author="Andrew Instone-Cowie" w:date="2021-08-25T14:30:00Z"/>
          <w:rFonts w:eastAsiaTheme="minorEastAsia"/>
          <w:noProof/>
          <w:lang w:eastAsia="en-GB"/>
        </w:rPr>
      </w:pPr>
      <w:del w:id="1189" w:author="Andrew Instone-Cowie" w:date="2021-08-25T14:30:00Z">
        <w:r w:rsidRPr="00B513CB" w:rsidDel="00B513CB">
          <w:rPr>
            <w:rStyle w:val="Hyperlink"/>
            <w:noProof/>
            <w:rPrChange w:id="1190" w:author="Andrew Instone-Cowie" w:date="2021-08-25T14:30:00Z">
              <w:rPr>
                <w:rStyle w:val="Hyperlink"/>
                <w:noProof/>
              </w:rPr>
            </w:rPrChange>
          </w:rPr>
          <w:delText>Figure 71 – Example Sensor Cabling</w:delText>
        </w:r>
        <w:r w:rsidDel="00B513CB">
          <w:rPr>
            <w:noProof/>
            <w:webHidden/>
          </w:rPr>
          <w:tab/>
        </w:r>
      </w:del>
      <w:del w:id="1191" w:author="Andrew Instone-Cowie" w:date="2021-07-22T15:59:00Z">
        <w:r w:rsidR="00DF75D5" w:rsidDel="00C76C15">
          <w:rPr>
            <w:noProof/>
            <w:webHidden/>
          </w:rPr>
          <w:delText>76</w:delText>
        </w:r>
      </w:del>
    </w:p>
    <w:p w14:paraId="6350F480" w14:textId="03B8E052" w:rsidR="00AE2D6A" w:rsidDel="00B513CB" w:rsidRDefault="00AE2D6A" w:rsidP="00166FBD">
      <w:pPr>
        <w:pStyle w:val="TableofFigures"/>
        <w:tabs>
          <w:tab w:val="right" w:leader="dot" w:pos="9016"/>
        </w:tabs>
        <w:spacing w:after="100"/>
        <w:rPr>
          <w:del w:id="1192" w:author="Andrew Instone-Cowie" w:date="2021-08-25T14:30:00Z"/>
          <w:rFonts w:eastAsiaTheme="minorEastAsia"/>
          <w:noProof/>
          <w:lang w:eastAsia="en-GB"/>
        </w:rPr>
      </w:pPr>
      <w:del w:id="1193" w:author="Andrew Instone-Cowie" w:date="2021-08-25T14:30:00Z">
        <w:r w:rsidRPr="00B513CB" w:rsidDel="00B513CB">
          <w:rPr>
            <w:rStyle w:val="Hyperlink"/>
            <w:noProof/>
            <w:rPrChange w:id="1194" w:author="Andrew Instone-Cowie" w:date="2021-08-25T14:30:00Z">
              <w:rPr>
                <w:rStyle w:val="Hyperlink"/>
                <w:noProof/>
              </w:rPr>
            </w:rPrChange>
          </w:rPr>
          <w:delText>Figure 72 – Example Channel Connections</w:delText>
        </w:r>
        <w:r w:rsidDel="00B513CB">
          <w:rPr>
            <w:noProof/>
            <w:webHidden/>
          </w:rPr>
          <w:tab/>
        </w:r>
      </w:del>
      <w:del w:id="1195" w:author="Andrew Instone-Cowie" w:date="2021-07-22T15:59:00Z">
        <w:r w:rsidR="00DF75D5" w:rsidDel="00C76C15">
          <w:rPr>
            <w:noProof/>
            <w:webHidden/>
          </w:rPr>
          <w:delText>76</w:delText>
        </w:r>
      </w:del>
    </w:p>
    <w:p w14:paraId="33C0AFF0" w14:textId="66826402" w:rsidR="00AE2D6A" w:rsidDel="00B513CB" w:rsidRDefault="00AE2D6A" w:rsidP="00166FBD">
      <w:pPr>
        <w:pStyle w:val="TableofFigures"/>
        <w:tabs>
          <w:tab w:val="right" w:leader="dot" w:pos="9016"/>
        </w:tabs>
        <w:spacing w:after="100"/>
        <w:rPr>
          <w:del w:id="1196" w:author="Andrew Instone-Cowie" w:date="2021-08-25T14:30:00Z"/>
          <w:rFonts w:eastAsiaTheme="minorEastAsia"/>
          <w:noProof/>
          <w:lang w:eastAsia="en-GB"/>
        </w:rPr>
      </w:pPr>
      <w:del w:id="1197" w:author="Andrew Instone-Cowie" w:date="2021-08-25T14:30:00Z">
        <w:r w:rsidRPr="00B513CB" w:rsidDel="00B513CB">
          <w:rPr>
            <w:rStyle w:val="Hyperlink"/>
            <w:noProof/>
            <w:rPrChange w:id="1198" w:author="Andrew Instone-Cowie" w:date="2021-08-25T14:30:00Z">
              <w:rPr>
                <w:rStyle w:val="Hyperlink"/>
                <w:noProof/>
              </w:rPr>
            </w:rPrChange>
          </w:rPr>
          <w:delText>Figure 73 – Disabled Channels</w:delText>
        </w:r>
        <w:r w:rsidDel="00B513CB">
          <w:rPr>
            <w:noProof/>
            <w:webHidden/>
          </w:rPr>
          <w:tab/>
        </w:r>
      </w:del>
      <w:del w:id="1199" w:author="Andrew Instone-Cowie" w:date="2021-07-22T15:59:00Z">
        <w:r w:rsidR="00DF75D5" w:rsidDel="00C76C15">
          <w:rPr>
            <w:noProof/>
            <w:webHidden/>
          </w:rPr>
          <w:delText>77</w:delText>
        </w:r>
      </w:del>
    </w:p>
    <w:p w14:paraId="022A5113" w14:textId="33437FBD" w:rsidR="00AE2D6A" w:rsidDel="00B513CB" w:rsidRDefault="00AE2D6A" w:rsidP="00166FBD">
      <w:pPr>
        <w:pStyle w:val="TableofFigures"/>
        <w:tabs>
          <w:tab w:val="right" w:leader="dot" w:pos="9016"/>
        </w:tabs>
        <w:spacing w:after="100"/>
        <w:rPr>
          <w:del w:id="1200" w:author="Andrew Instone-Cowie" w:date="2021-08-25T14:30:00Z"/>
          <w:rFonts w:eastAsiaTheme="minorEastAsia"/>
          <w:noProof/>
          <w:lang w:eastAsia="en-GB"/>
        </w:rPr>
      </w:pPr>
      <w:del w:id="1201" w:author="Andrew Instone-Cowie" w:date="2021-08-25T14:30:00Z">
        <w:r w:rsidRPr="00B513CB" w:rsidDel="00B513CB">
          <w:rPr>
            <w:rStyle w:val="Hyperlink"/>
            <w:noProof/>
            <w:rPrChange w:id="1202" w:author="Andrew Instone-Cowie" w:date="2021-08-25T14:30:00Z">
              <w:rPr>
                <w:rStyle w:val="Hyperlink"/>
                <w:noProof/>
              </w:rPr>
            </w:rPrChange>
          </w:rPr>
          <w:delText>Figure 74 – Default Settings</w:delText>
        </w:r>
        <w:r w:rsidDel="00B513CB">
          <w:rPr>
            <w:noProof/>
            <w:webHidden/>
          </w:rPr>
          <w:tab/>
        </w:r>
      </w:del>
      <w:del w:id="1203" w:author="Andrew Instone-Cowie" w:date="2021-07-22T15:59:00Z">
        <w:r w:rsidR="00DF75D5" w:rsidDel="00C76C15">
          <w:rPr>
            <w:noProof/>
            <w:webHidden/>
          </w:rPr>
          <w:delText>77</w:delText>
        </w:r>
      </w:del>
    </w:p>
    <w:p w14:paraId="2C74F2F0" w14:textId="3F88356D" w:rsidR="00AE2D6A" w:rsidDel="00B513CB" w:rsidRDefault="00AE2D6A" w:rsidP="00166FBD">
      <w:pPr>
        <w:pStyle w:val="TableofFigures"/>
        <w:tabs>
          <w:tab w:val="right" w:leader="dot" w:pos="9016"/>
        </w:tabs>
        <w:spacing w:after="100"/>
        <w:rPr>
          <w:del w:id="1204" w:author="Andrew Instone-Cowie" w:date="2021-08-25T14:30:00Z"/>
          <w:rFonts w:eastAsiaTheme="minorEastAsia"/>
          <w:noProof/>
          <w:lang w:eastAsia="en-GB"/>
        </w:rPr>
      </w:pPr>
      <w:del w:id="1205" w:author="Andrew Instone-Cowie" w:date="2021-08-25T14:30:00Z">
        <w:r w:rsidRPr="00B513CB" w:rsidDel="00B513CB">
          <w:rPr>
            <w:rStyle w:val="Hyperlink"/>
            <w:noProof/>
            <w:rPrChange w:id="1206" w:author="Andrew Instone-Cowie" w:date="2021-08-25T14:30:00Z">
              <w:rPr>
                <w:rStyle w:val="Hyperlink"/>
                <w:noProof/>
              </w:rPr>
            </w:rPrChange>
          </w:rPr>
          <w:delText>Figure 75 – Disabling Channels Example</w:delText>
        </w:r>
        <w:r w:rsidDel="00B513CB">
          <w:rPr>
            <w:noProof/>
            <w:webHidden/>
          </w:rPr>
          <w:tab/>
        </w:r>
      </w:del>
      <w:del w:id="1207" w:author="Andrew Instone-Cowie" w:date="2021-07-22T15:59:00Z">
        <w:r w:rsidR="00DF75D5" w:rsidDel="00C76C15">
          <w:rPr>
            <w:noProof/>
            <w:webHidden/>
          </w:rPr>
          <w:delText>78</w:delText>
        </w:r>
      </w:del>
    </w:p>
    <w:p w14:paraId="1D989B09" w14:textId="6776602D" w:rsidR="00AE2D6A" w:rsidDel="00B513CB" w:rsidRDefault="00AE2D6A" w:rsidP="00166FBD">
      <w:pPr>
        <w:pStyle w:val="TableofFigures"/>
        <w:tabs>
          <w:tab w:val="right" w:leader="dot" w:pos="9016"/>
        </w:tabs>
        <w:spacing w:after="100"/>
        <w:rPr>
          <w:del w:id="1208" w:author="Andrew Instone-Cowie" w:date="2021-08-25T14:30:00Z"/>
          <w:rFonts w:eastAsiaTheme="minorEastAsia"/>
          <w:noProof/>
          <w:lang w:eastAsia="en-GB"/>
        </w:rPr>
      </w:pPr>
      <w:del w:id="1209" w:author="Andrew Instone-Cowie" w:date="2021-08-25T14:30:00Z">
        <w:r w:rsidRPr="00B513CB" w:rsidDel="00B513CB">
          <w:rPr>
            <w:rStyle w:val="Hyperlink"/>
            <w:noProof/>
            <w:rPrChange w:id="1210" w:author="Andrew Instone-Cowie" w:date="2021-08-25T14:30:00Z">
              <w:rPr>
                <w:rStyle w:val="Hyperlink"/>
                <w:noProof/>
              </w:rPr>
            </w:rPrChange>
          </w:rPr>
          <w:delText>Figure 76 – Channel Re-Mapping Example</w:delText>
        </w:r>
        <w:r w:rsidDel="00B513CB">
          <w:rPr>
            <w:noProof/>
            <w:webHidden/>
          </w:rPr>
          <w:tab/>
        </w:r>
      </w:del>
      <w:del w:id="1211" w:author="Andrew Instone-Cowie" w:date="2021-07-22T15:59:00Z">
        <w:r w:rsidR="00DF75D5" w:rsidDel="00C76C15">
          <w:rPr>
            <w:noProof/>
            <w:webHidden/>
          </w:rPr>
          <w:delText>80</w:delText>
        </w:r>
      </w:del>
    </w:p>
    <w:p w14:paraId="02807B72" w14:textId="4354866C" w:rsidR="00AE2D6A" w:rsidDel="00B513CB" w:rsidRDefault="00AE2D6A" w:rsidP="00166FBD">
      <w:pPr>
        <w:pStyle w:val="TableofFigures"/>
        <w:tabs>
          <w:tab w:val="right" w:leader="dot" w:pos="9016"/>
        </w:tabs>
        <w:spacing w:after="100"/>
        <w:rPr>
          <w:del w:id="1212" w:author="Andrew Instone-Cowie" w:date="2021-08-25T14:30:00Z"/>
          <w:rFonts w:eastAsiaTheme="minorEastAsia"/>
          <w:noProof/>
          <w:lang w:eastAsia="en-GB"/>
        </w:rPr>
      </w:pPr>
      <w:del w:id="1213" w:author="Andrew Instone-Cowie" w:date="2021-08-25T14:30:00Z">
        <w:r w:rsidRPr="00B513CB" w:rsidDel="00B513CB">
          <w:rPr>
            <w:rStyle w:val="Hyperlink"/>
            <w:noProof/>
            <w:rPrChange w:id="1214" w:author="Andrew Instone-Cowie" w:date="2021-08-25T14:30:00Z">
              <w:rPr>
                <w:rStyle w:val="Hyperlink"/>
                <w:noProof/>
              </w:rPr>
            </w:rPrChange>
          </w:rPr>
          <w:delText>Figure 77 – Example Channel Connections</w:delText>
        </w:r>
        <w:r w:rsidDel="00B513CB">
          <w:rPr>
            <w:noProof/>
            <w:webHidden/>
          </w:rPr>
          <w:tab/>
        </w:r>
      </w:del>
      <w:del w:id="1215" w:author="Andrew Instone-Cowie" w:date="2021-07-22T15:59:00Z">
        <w:r w:rsidR="00DF75D5" w:rsidDel="00C76C15">
          <w:rPr>
            <w:noProof/>
            <w:webHidden/>
          </w:rPr>
          <w:delText>80</w:delText>
        </w:r>
      </w:del>
    </w:p>
    <w:p w14:paraId="160C695B" w14:textId="1CB5C28A" w:rsidR="00AE2D6A" w:rsidDel="00B513CB" w:rsidRDefault="00AE2D6A">
      <w:pPr>
        <w:pStyle w:val="TableofFigures"/>
        <w:tabs>
          <w:tab w:val="right" w:leader="dot" w:pos="9016"/>
        </w:tabs>
        <w:rPr>
          <w:del w:id="1216" w:author="Andrew Instone-Cowie" w:date="2021-08-25T14:30:00Z"/>
          <w:rFonts w:eastAsiaTheme="minorEastAsia"/>
          <w:noProof/>
          <w:lang w:eastAsia="en-GB"/>
        </w:rPr>
      </w:pPr>
      <w:del w:id="1217" w:author="Andrew Instone-Cowie" w:date="2021-08-25T14:30:00Z">
        <w:r w:rsidRPr="00B513CB" w:rsidDel="00B513CB">
          <w:rPr>
            <w:rStyle w:val="Hyperlink"/>
            <w:noProof/>
            <w:rPrChange w:id="1218" w:author="Andrew Instone-Cowie" w:date="2021-08-25T14:30:00Z">
              <w:rPr>
                <w:rStyle w:val="Hyperlink"/>
                <w:noProof/>
              </w:rPr>
            </w:rPrChange>
          </w:rPr>
          <w:delText>Figure 78 – Saving Interface Settings</w:delText>
        </w:r>
        <w:r w:rsidDel="00B513CB">
          <w:rPr>
            <w:noProof/>
            <w:webHidden/>
          </w:rPr>
          <w:tab/>
        </w:r>
      </w:del>
      <w:del w:id="1219" w:author="Andrew Instone-Cowie" w:date="2021-07-22T15:59:00Z">
        <w:r w:rsidR="00DF75D5" w:rsidDel="00C76C15">
          <w:rPr>
            <w:noProof/>
            <w:webHidden/>
          </w:rPr>
          <w:delText>81</w:delText>
        </w:r>
      </w:del>
    </w:p>
    <w:p w14:paraId="6CF22875" w14:textId="296F5765" w:rsidR="003A3D10" w:rsidRDefault="003A3D10" w:rsidP="004E080F">
      <w:pPr>
        <w:pStyle w:val="Heading1"/>
        <w:spacing w:after="100"/>
      </w:pPr>
      <w:r>
        <w:fldChar w:fldCharType="end"/>
      </w:r>
      <w:bookmarkStart w:id="1220" w:name="_Toc80794233"/>
      <w:r w:rsidR="00E35852">
        <w:t>Index of Tables</w:t>
      </w:r>
      <w:bookmarkEnd w:id="1220"/>
    </w:p>
    <w:p w14:paraId="1A4CCFD0" w14:textId="5FB795A5" w:rsidR="00B513CB" w:rsidRDefault="00E35852" w:rsidP="00B513CB">
      <w:pPr>
        <w:pStyle w:val="TableofFigures"/>
        <w:tabs>
          <w:tab w:val="right" w:leader="dot" w:pos="9016"/>
        </w:tabs>
        <w:spacing w:after="120"/>
        <w:rPr>
          <w:ins w:id="1221" w:author="Andrew Instone-Cowie" w:date="2021-08-25T14:30:00Z"/>
          <w:rFonts w:eastAsiaTheme="minorEastAsia"/>
          <w:noProof/>
          <w:lang w:eastAsia="en-GB"/>
        </w:rPr>
        <w:pPrChange w:id="1222" w:author="Andrew Instone-Cowie" w:date="2021-08-25T14:31:00Z">
          <w:pPr>
            <w:pStyle w:val="TableofFigures"/>
            <w:tabs>
              <w:tab w:val="right" w:leader="dot" w:pos="9016"/>
            </w:tabs>
          </w:pPr>
        </w:pPrChange>
      </w:pPr>
      <w:r>
        <w:fldChar w:fldCharType="begin"/>
      </w:r>
      <w:r>
        <w:instrText xml:space="preserve"> TOC \h \z \c "Table" </w:instrText>
      </w:r>
      <w:r>
        <w:fldChar w:fldCharType="separate"/>
      </w:r>
      <w:ins w:id="1223" w:author="Andrew Instone-Cowie" w:date="2021-08-25T14:30:00Z">
        <w:r w:rsidR="00B513CB" w:rsidRPr="004461CF">
          <w:rPr>
            <w:rStyle w:val="Hyperlink"/>
            <w:noProof/>
          </w:rPr>
          <w:fldChar w:fldCharType="begin"/>
        </w:r>
        <w:r w:rsidR="00B513CB" w:rsidRPr="004461CF">
          <w:rPr>
            <w:rStyle w:val="Hyperlink"/>
            <w:noProof/>
          </w:rPr>
          <w:instrText xml:space="preserve"> </w:instrText>
        </w:r>
        <w:r w:rsidR="00B513CB">
          <w:rPr>
            <w:noProof/>
          </w:rPr>
          <w:instrText>HYPERLINK \l "_Toc80794405"</w:instrText>
        </w:r>
        <w:r w:rsidR="00B513CB" w:rsidRPr="004461CF">
          <w:rPr>
            <w:rStyle w:val="Hyperlink"/>
            <w:noProof/>
          </w:rPr>
          <w:instrText xml:space="preserve"> </w:instrText>
        </w:r>
        <w:r w:rsidR="00B513CB" w:rsidRPr="004461CF">
          <w:rPr>
            <w:rStyle w:val="Hyperlink"/>
            <w:noProof/>
          </w:rPr>
        </w:r>
        <w:r w:rsidR="00B513CB" w:rsidRPr="004461CF">
          <w:rPr>
            <w:rStyle w:val="Hyperlink"/>
            <w:noProof/>
          </w:rPr>
          <w:fldChar w:fldCharType="separate"/>
        </w:r>
        <w:r w:rsidR="00B513CB" w:rsidRPr="004461CF">
          <w:rPr>
            <w:rStyle w:val="Hyperlink"/>
            <w:noProof/>
          </w:rPr>
          <w:t>Table 1 – Simulator Interface Module Parts List</w:t>
        </w:r>
        <w:r w:rsidR="00B513CB">
          <w:rPr>
            <w:noProof/>
            <w:webHidden/>
          </w:rPr>
          <w:tab/>
        </w:r>
        <w:r w:rsidR="00B513CB">
          <w:rPr>
            <w:noProof/>
            <w:webHidden/>
          </w:rPr>
          <w:fldChar w:fldCharType="begin"/>
        </w:r>
        <w:r w:rsidR="00B513CB">
          <w:rPr>
            <w:noProof/>
            <w:webHidden/>
          </w:rPr>
          <w:instrText xml:space="preserve"> PAGEREF _Toc80794405 \h </w:instrText>
        </w:r>
        <w:r w:rsidR="00B513CB">
          <w:rPr>
            <w:noProof/>
            <w:webHidden/>
          </w:rPr>
        </w:r>
      </w:ins>
      <w:r w:rsidR="00B513CB">
        <w:rPr>
          <w:noProof/>
          <w:webHidden/>
        </w:rPr>
        <w:fldChar w:fldCharType="separate"/>
      </w:r>
      <w:ins w:id="1224" w:author="Andrew Instone-Cowie" w:date="2021-08-25T14:32:00Z">
        <w:r w:rsidR="00DC5316">
          <w:rPr>
            <w:noProof/>
            <w:webHidden/>
          </w:rPr>
          <w:t>22</w:t>
        </w:r>
      </w:ins>
      <w:ins w:id="1225" w:author="Andrew Instone-Cowie" w:date="2021-08-25T14:30:00Z">
        <w:r w:rsidR="00B513CB">
          <w:rPr>
            <w:noProof/>
            <w:webHidden/>
          </w:rPr>
          <w:fldChar w:fldCharType="end"/>
        </w:r>
        <w:r w:rsidR="00B513CB" w:rsidRPr="004461CF">
          <w:rPr>
            <w:rStyle w:val="Hyperlink"/>
            <w:noProof/>
          </w:rPr>
          <w:fldChar w:fldCharType="end"/>
        </w:r>
      </w:ins>
    </w:p>
    <w:p w14:paraId="0FCD2F43" w14:textId="6BB6158D" w:rsidR="00B513CB" w:rsidRDefault="00B513CB" w:rsidP="00B513CB">
      <w:pPr>
        <w:pStyle w:val="TableofFigures"/>
        <w:tabs>
          <w:tab w:val="right" w:leader="dot" w:pos="9016"/>
        </w:tabs>
        <w:spacing w:after="120"/>
        <w:rPr>
          <w:ins w:id="1226" w:author="Andrew Instone-Cowie" w:date="2021-08-25T14:30:00Z"/>
          <w:rFonts w:eastAsiaTheme="minorEastAsia"/>
          <w:noProof/>
          <w:lang w:eastAsia="en-GB"/>
        </w:rPr>
        <w:pPrChange w:id="1227" w:author="Andrew Instone-Cowie" w:date="2021-08-25T14:31:00Z">
          <w:pPr>
            <w:pStyle w:val="TableofFigures"/>
            <w:tabs>
              <w:tab w:val="right" w:leader="dot" w:pos="9016"/>
            </w:tabs>
          </w:pPr>
        </w:pPrChange>
      </w:pPr>
      <w:ins w:id="1228" w:author="Andrew Instone-Cowie" w:date="2021-08-25T14:30:00Z">
        <w:r w:rsidRPr="004461CF">
          <w:rPr>
            <w:rStyle w:val="Hyperlink"/>
            <w:noProof/>
          </w:rPr>
          <w:fldChar w:fldCharType="begin"/>
        </w:r>
        <w:r w:rsidRPr="004461CF">
          <w:rPr>
            <w:rStyle w:val="Hyperlink"/>
            <w:noProof/>
          </w:rPr>
          <w:instrText xml:space="preserve"> </w:instrText>
        </w:r>
        <w:r>
          <w:rPr>
            <w:noProof/>
          </w:rPr>
          <w:instrText>HYPERLINK \l "_Toc80794406"</w:instrText>
        </w:r>
        <w:r w:rsidRPr="004461CF">
          <w:rPr>
            <w:rStyle w:val="Hyperlink"/>
            <w:noProof/>
          </w:rPr>
          <w:instrText xml:space="preserve"> </w:instrText>
        </w:r>
        <w:r w:rsidRPr="004461CF">
          <w:rPr>
            <w:rStyle w:val="Hyperlink"/>
            <w:noProof/>
          </w:rPr>
        </w:r>
        <w:r w:rsidRPr="004461CF">
          <w:rPr>
            <w:rStyle w:val="Hyperlink"/>
            <w:noProof/>
          </w:rPr>
          <w:fldChar w:fldCharType="separate"/>
        </w:r>
        <w:r w:rsidRPr="004461CF">
          <w:rPr>
            <w:rStyle w:val="Hyperlink"/>
            <w:noProof/>
          </w:rPr>
          <w:t>Table 2 – Power Module PCB Parts List</w:t>
        </w:r>
        <w:r>
          <w:rPr>
            <w:noProof/>
            <w:webHidden/>
          </w:rPr>
          <w:tab/>
        </w:r>
        <w:r>
          <w:rPr>
            <w:noProof/>
            <w:webHidden/>
          </w:rPr>
          <w:fldChar w:fldCharType="begin"/>
        </w:r>
        <w:r>
          <w:rPr>
            <w:noProof/>
            <w:webHidden/>
          </w:rPr>
          <w:instrText xml:space="preserve"> PAGEREF _Toc80794406 \h </w:instrText>
        </w:r>
        <w:r>
          <w:rPr>
            <w:noProof/>
            <w:webHidden/>
          </w:rPr>
        </w:r>
      </w:ins>
      <w:r>
        <w:rPr>
          <w:noProof/>
          <w:webHidden/>
        </w:rPr>
        <w:fldChar w:fldCharType="separate"/>
      </w:r>
      <w:ins w:id="1229" w:author="Andrew Instone-Cowie" w:date="2021-08-25T14:32:00Z">
        <w:r w:rsidR="00DC5316">
          <w:rPr>
            <w:noProof/>
            <w:webHidden/>
          </w:rPr>
          <w:t>29</w:t>
        </w:r>
      </w:ins>
      <w:ins w:id="1230" w:author="Andrew Instone-Cowie" w:date="2021-08-25T14:30:00Z">
        <w:r>
          <w:rPr>
            <w:noProof/>
            <w:webHidden/>
          </w:rPr>
          <w:fldChar w:fldCharType="end"/>
        </w:r>
        <w:r w:rsidRPr="004461CF">
          <w:rPr>
            <w:rStyle w:val="Hyperlink"/>
            <w:noProof/>
          </w:rPr>
          <w:fldChar w:fldCharType="end"/>
        </w:r>
      </w:ins>
    </w:p>
    <w:p w14:paraId="4D9AE8DE" w14:textId="30E68C86" w:rsidR="00B513CB" w:rsidRDefault="00B513CB" w:rsidP="00B513CB">
      <w:pPr>
        <w:pStyle w:val="TableofFigures"/>
        <w:tabs>
          <w:tab w:val="right" w:leader="dot" w:pos="9016"/>
        </w:tabs>
        <w:spacing w:after="120"/>
        <w:rPr>
          <w:ins w:id="1231" w:author="Andrew Instone-Cowie" w:date="2021-08-25T14:30:00Z"/>
          <w:rFonts w:eastAsiaTheme="minorEastAsia"/>
          <w:noProof/>
          <w:lang w:eastAsia="en-GB"/>
        </w:rPr>
        <w:pPrChange w:id="1232" w:author="Andrew Instone-Cowie" w:date="2021-08-25T14:31:00Z">
          <w:pPr>
            <w:pStyle w:val="TableofFigures"/>
            <w:tabs>
              <w:tab w:val="right" w:leader="dot" w:pos="9016"/>
            </w:tabs>
          </w:pPr>
        </w:pPrChange>
      </w:pPr>
      <w:ins w:id="1233" w:author="Andrew Instone-Cowie" w:date="2021-08-25T14:30:00Z">
        <w:r w:rsidRPr="004461CF">
          <w:rPr>
            <w:rStyle w:val="Hyperlink"/>
            <w:noProof/>
          </w:rPr>
          <w:fldChar w:fldCharType="begin"/>
        </w:r>
        <w:r w:rsidRPr="004461CF">
          <w:rPr>
            <w:rStyle w:val="Hyperlink"/>
            <w:noProof/>
          </w:rPr>
          <w:instrText xml:space="preserve"> </w:instrText>
        </w:r>
        <w:r>
          <w:rPr>
            <w:noProof/>
          </w:rPr>
          <w:instrText>HYPERLINK \l "_Toc80794407"</w:instrText>
        </w:r>
        <w:r w:rsidRPr="004461CF">
          <w:rPr>
            <w:rStyle w:val="Hyperlink"/>
            <w:noProof/>
          </w:rPr>
          <w:instrText xml:space="preserve"> </w:instrText>
        </w:r>
        <w:r w:rsidRPr="004461CF">
          <w:rPr>
            <w:rStyle w:val="Hyperlink"/>
            <w:noProof/>
          </w:rPr>
        </w:r>
        <w:r w:rsidRPr="004461CF">
          <w:rPr>
            <w:rStyle w:val="Hyperlink"/>
            <w:noProof/>
          </w:rPr>
          <w:fldChar w:fldCharType="separate"/>
        </w:r>
        <w:r w:rsidRPr="004461CF">
          <w:rPr>
            <w:rStyle w:val="Hyperlink"/>
            <w:noProof/>
          </w:rPr>
          <w:t>Table 3 – Magneto-Resistive Sensor Module Parts List</w:t>
        </w:r>
        <w:r>
          <w:rPr>
            <w:noProof/>
            <w:webHidden/>
          </w:rPr>
          <w:tab/>
        </w:r>
        <w:r>
          <w:rPr>
            <w:noProof/>
            <w:webHidden/>
          </w:rPr>
          <w:fldChar w:fldCharType="begin"/>
        </w:r>
        <w:r>
          <w:rPr>
            <w:noProof/>
            <w:webHidden/>
          </w:rPr>
          <w:instrText xml:space="preserve"> PAGEREF _Toc80794407 \h </w:instrText>
        </w:r>
        <w:r>
          <w:rPr>
            <w:noProof/>
            <w:webHidden/>
          </w:rPr>
        </w:r>
      </w:ins>
      <w:r>
        <w:rPr>
          <w:noProof/>
          <w:webHidden/>
        </w:rPr>
        <w:fldChar w:fldCharType="separate"/>
      </w:r>
      <w:ins w:id="1234" w:author="Andrew Instone-Cowie" w:date="2021-08-25T14:32:00Z">
        <w:r w:rsidR="00DC5316">
          <w:rPr>
            <w:noProof/>
            <w:webHidden/>
          </w:rPr>
          <w:t>33</w:t>
        </w:r>
      </w:ins>
      <w:ins w:id="1235" w:author="Andrew Instone-Cowie" w:date="2021-08-25T14:30:00Z">
        <w:r>
          <w:rPr>
            <w:noProof/>
            <w:webHidden/>
          </w:rPr>
          <w:fldChar w:fldCharType="end"/>
        </w:r>
        <w:r w:rsidRPr="004461CF">
          <w:rPr>
            <w:rStyle w:val="Hyperlink"/>
            <w:noProof/>
          </w:rPr>
          <w:fldChar w:fldCharType="end"/>
        </w:r>
      </w:ins>
    </w:p>
    <w:p w14:paraId="4AE46A15" w14:textId="63F6EE16" w:rsidR="00B513CB" w:rsidRDefault="00B513CB" w:rsidP="00B513CB">
      <w:pPr>
        <w:pStyle w:val="TableofFigures"/>
        <w:tabs>
          <w:tab w:val="right" w:leader="dot" w:pos="9016"/>
        </w:tabs>
        <w:spacing w:after="120"/>
        <w:rPr>
          <w:ins w:id="1236" w:author="Andrew Instone-Cowie" w:date="2021-08-25T14:30:00Z"/>
          <w:rFonts w:eastAsiaTheme="minorEastAsia"/>
          <w:noProof/>
          <w:lang w:eastAsia="en-GB"/>
        </w:rPr>
        <w:pPrChange w:id="1237" w:author="Andrew Instone-Cowie" w:date="2021-08-25T14:31:00Z">
          <w:pPr>
            <w:pStyle w:val="TableofFigures"/>
            <w:tabs>
              <w:tab w:val="right" w:leader="dot" w:pos="9016"/>
            </w:tabs>
          </w:pPr>
        </w:pPrChange>
      </w:pPr>
      <w:ins w:id="1238" w:author="Andrew Instone-Cowie" w:date="2021-08-25T14:30:00Z">
        <w:r w:rsidRPr="004461CF">
          <w:rPr>
            <w:rStyle w:val="Hyperlink"/>
            <w:noProof/>
          </w:rPr>
          <w:fldChar w:fldCharType="begin"/>
        </w:r>
        <w:r w:rsidRPr="004461CF">
          <w:rPr>
            <w:rStyle w:val="Hyperlink"/>
            <w:noProof/>
          </w:rPr>
          <w:instrText xml:space="preserve"> </w:instrText>
        </w:r>
        <w:r>
          <w:rPr>
            <w:noProof/>
          </w:rPr>
          <w:instrText>HYPERLINK \l "_Toc80794408"</w:instrText>
        </w:r>
        <w:r w:rsidRPr="004461CF">
          <w:rPr>
            <w:rStyle w:val="Hyperlink"/>
            <w:noProof/>
          </w:rPr>
          <w:instrText xml:space="preserve"> </w:instrText>
        </w:r>
        <w:r w:rsidRPr="004461CF">
          <w:rPr>
            <w:rStyle w:val="Hyperlink"/>
            <w:noProof/>
          </w:rPr>
        </w:r>
        <w:r w:rsidRPr="004461CF">
          <w:rPr>
            <w:rStyle w:val="Hyperlink"/>
            <w:noProof/>
          </w:rPr>
          <w:fldChar w:fldCharType="separate"/>
        </w:r>
        <w:r w:rsidRPr="004461CF">
          <w:rPr>
            <w:rStyle w:val="Hyperlink"/>
            <w:noProof/>
          </w:rPr>
          <w:t>Table 4 – Generic Sensor Module Parts List</w:t>
        </w:r>
        <w:r>
          <w:rPr>
            <w:noProof/>
            <w:webHidden/>
          </w:rPr>
          <w:tab/>
        </w:r>
        <w:r>
          <w:rPr>
            <w:noProof/>
            <w:webHidden/>
          </w:rPr>
          <w:fldChar w:fldCharType="begin"/>
        </w:r>
        <w:r>
          <w:rPr>
            <w:noProof/>
            <w:webHidden/>
          </w:rPr>
          <w:instrText xml:space="preserve"> PAGEREF _Toc80794408 \h </w:instrText>
        </w:r>
        <w:r>
          <w:rPr>
            <w:noProof/>
            <w:webHidden/>
          </w:rPr>
        </w:r>
      </w:ins>
      <w:r>
        <w:rPr>
          <w:noProof/>
          <w:webHidden/>
        </w:rPr>
        <w:fldChar w:fldCharType="separate"/>
      </w:r>
      <w:ins w:id="1239" w:author="Andrew Instone-Cowie" w:date="2021-08-25T14:32:00Z">
        <w:r w:rsidR="00DC5316">
          <w:rPr>
            <w:noProof/>
            <w:webHidden/>
          </w:rPr>
          <w:t>37</w:t>
        </w:r>
      </w:ins>
      <w:ins w:id="1240" w:author="Andrew Instone-Cowie" w:date="2021-08-25T14:30:00Z">
        <w:r>
          <w:rPr>
            <w:noProof/>
            <w:webHidden/>
          </w:rPr>
          <w:fldChar w:fldCharType="end"/>
        </w:r>
        <w:r w:rsidRPr="004461CF">
          <w:rPr>
            <w:rStyle w:val="Hyperlink"/>
            <w:noProof/>
          </w:rPr>
          <w:fldChar w:fldCharType="end"/>
        </w:r>
      </w:ins>
    </w:p>
    <w:p w14:paraId="37C694E0" w14:textId="35AE430E" w:rsidR="00B513CB" w:rsidRDefault="00B513CB" w:rsidP="00B513CB">
      <w:pPr>
        <w:pStyle w:val="TableofFigures"/>
        <w:tabs>
          <w:tab w:val="right" w:leader="dot" w:pos="9016"/>
        </w:tabs>
        <w:spacing w:after="120"/>
        <w:rPr>
          <w:ins w:id="1241" w:author="Andrew Instone-Cowie" w:date="2021-08-25T14:30:00Z"/>
          <w:rFonts w:eastAsiaTheme="minorEastAsia"/>
          <w:noProof/>
          <w:lang w:eastAsia="en-GB"/>
        </w:rPr>
        <w:pPrChange w:id="1242" w:author="Andrew Instone-Cowie" w:date="2021-08-25T14:31:00Z">
          <w:pPr>
            <w:pStyle w:val="TableofFigures"/>
            <w:tabs>
              <w:tab w:val="right" w:leader="dot" w:pos="9016"/>
            </w:tabs>
          </w:pPr>
        </w:pPrChange>
      </w:pPr>
      <w:ins w:id="1243" w:author="Andrew Instone-Cowie" w:date="2021-08-25T14:30:00Z">
        <w:r w:rsidRPr="004461CF">
          <w:rPr>
            <w:rStyle w:val="Hyperlink"/>
            <w:noProof/>
          </w:rPr>
          <w:fldChar w:fldCharType="begin"/>
        </w:r>
        <w:r w:rsidRPr="004461CF">
          <w:rPr>
            <w:rStyle w:val="Hyperlink"/>
            <w:noProof/>
          </w:rPr>
          <w:instrText xml:space="preserve"> </w:instrText>
        </w:r>
        <w:r>
          <w:rPr>
            <w:noProof/>
          </w:rPr>
          <w:instrText>HYPERLINK \l "_Toc80794409"</w:instrText>
        </w:r>
        <w:r w:rsidRPr="004461CF">
          <w:rPr>
            <w:rStyle w:val="Hyperlink"/>
            <w:noProof/>
          </w:rPr>
          <w:instrText xml:space="preserve"> </w:instrText>
        </w:r>
        <w:r w:rsidRPr="004461CF">
          <w:rPr>
            <w:rStyle w:val="Hyperlink"/>
            <w:noProof/>
          </w:rPr>
        </w:r>
        <w:r w:rsidRPr="004461CF">
          <w:rPr>
            <w:rStyle w:val="Hyperlink"/>
            <w:noProof/>
          </w:rPr>
          <w:fldChar w:fldCharType="separate"/>
        </w:r>
        <w:r w:rsidRPr="004461CF">
          <w:rPr>
            <w:rStyle w:val="Hyperlink"/>
            <w:noProof/>
          </w:rPr>
          <w:t>Table 5 – Enclosures Parts List</w:t>
        </w:r>
        <w:r>
          <w:rPr>
            <w:noProof/>
            <w:webHidden/>
          </w:rPr>
          <w:tab/>
        </w:r>
        <w:r>
          <w:rPr>
            <w:noProof/>
            <w:webHidden/>
          </w:rPr>
          <w:fldChar w:fldCharType="begin"/>
        </w:r>
        <w:r>
          <w:rPr>
            <w:noProof/>
            <w:webHidden/>
          </w:rPr>
          <w:instrText xml:space="preserve"> PAGEREF _Toc80794409 \h </w:instrText>
        </w:r>
        <w:r>
          <w:rPr>
            <w:noProof/>
            <w:webHidden/>
          </w:rPr>
        </w:r>
      </w:ins>
      <w:r>
        <w:rPr>
          <w:noProof/>
          <w:webHidden/>
        </w:rPr>
        <w:fldChar w:fldCharType="separate"/>
      </w:r>
      <w:ins w:id="1244" w:author="Andrew Instone-Cowie" w:date="2021-08-25T14:32:00Z">
        <w:r w:rsidR="00DC5316">
          <w:rPr>
            <w:noProof/>
            <w:webHidden/>
          </w:rPr>
          <w:t>42</w:t>
        </w:r>
      </w:ins>
      <w:ins w:id="1245" w:author="Andrew Instone-Cowie" w:date="2021-08-25T14:30:00Z">
        <w:r>
          <w:rPr>
            <w:noProof/>
            <w:webHidden/>
          </w:rPr>
          <w:fldChar w:fldCharType="end"/>
        </w:r>
        <w:r w:rsidRPr="004461CF">
          <w:rPr>
            <w:rStyle w:val="Hyperlink"/>
            <w:noProof/>
          </w:rPr>
          <w:fldChar w:fldCharType="end"/>
        </w:r>
      </w:ins>
    </w:p>
    <w:p w14:paraId="584A28C5" w14:textId="7174FF09" w:rsidR="00B513CB" w:rsidRDefault="00B513CB" w:rsidP="00B513CB">
      <w:pPr>
        <w:pStyle w:val="TableofFigures"/>
        <w:tabs>
          <w:tab w:val="right" w:leader="dot" w:pos="9016"/>
        </w:tabs>
        <w:spacing w:after="120"/>
        <w:rPr>
          <w:ins w:id="1246" w:author="Andrew Instone-Cowie" w:date="2021-08-25T14:30:00Z"/>
          <w:rFonts w:eastAsiaTheme="minorEastAsia"/>
          <w:noProof/>
          <w:lang w:eastAsia="en-GB"/>
        </w:rPr>
        <w:pPrChange w:id="1247" w:author="Andrew Instone-Cowie" w:date="2021-08-25T14:31:00Z">
          <w:pPr>
            <w:pStyle w:val="TableofFigures"/>
            <w:tabs>
              <w:tab w:val="right" w:leader="dot" w:pos="9016"/>
            </w:tabs>
          </w:pPr>
        </w:pPrChange>
      </w:pPr>
      <w:ins w:id="1248" w:author="Andrew Instone-Cowie" w:date="2021-08-25T14:30:00Z">
        <w:r w:rsidRPr="004461CF">
          <w:rPr>
            <w:rStyle w:val="Hyperlink"/>
            <w:noProof/>
          </w:rPr>
          <w:fldChar w:fldCharType="begin"/>
        </w:r>
        <w:r w:rsidRPr="004461CF">
          <w:rPr>
            <w:rStyle w:val="Hyperlink"/>
            <w:noProof/>
          </w:rPr>
          <w:instrText xml:space="preserve"> </w:instrText>
        </w:r>
        <w:r>
          <w:rPr>
            <w:noProof/>
          </w:rPr>
          <w:instrText>HYPERLINK \l "_Toc80794410"</w:instrText>
        </w:r>
        <w:r w:rsidRPr="004461CF">
          <w:rPr>
            <w:rStyle w:val="Hyperlink"/>
            <w:noProof/>
          </w:rPr>
          <w:instrText xml:space="preserve"> </w:instrText>
        </w:r>
        <w:r w:rsidRPr="004461CF">
          <w:rPr>
            <w:rStyle w:val="Hyperlink"/>
            <w:noProof/>
          </w:rPr>
        </w:r>
        <w:r w:rsidRPr="004461CF">
          <w:rPr>
            <w:rStyle w:val="Hyperlink"/>
            <w:noProof/>
          </w:rPr>
          <w:fldChar w:fldCharType="separate"/>
        </w:r>
        <w:r w:rsidRPr="004461CF">
          <w:rPr>
            <w:rStyle w:val="Hyperlink"/>
            <w:noProof/>
          </w:rPr>
          <w:t>Table 6 – Example Channel Mapping</w:t>
        </w:r>
        <w:r>
          <w:rPr>
            <w:noProof/>
            <w:webHidden/>
          </w:rPr>
          <w:tab/>
        </w:r>
        <w:r>
          <w:rPr>
            <w:noProof/>
            <w:webHidden/>
          </w:rPr>
          <w:fldChar w:fldCharType="begin"/>
        </w:r>
        <w:r>
          <w:rPr>
            <w:noProof/>
            <w:webHidden/>
          </w:rPr>
          <w:instrText xml:space="preserve"> PAGEREF _Toc80794410 \h </w:instrText>
        </w:r>
        <w:r>
          <w:rPr>
            <w:noProof/>
            <w:webHidden/>
          </w:rPr>
        </w:r>
      </w:ins>
      <w:r>
        <w:rPr>
          <w:noProof/>
          <w:webHidden/>
        </w:rPr>
        <w:fldChar w:fldCharType="separate"/>
      </w:r>
      <w:ins w:id="1249" w:author="Andrew Instone-Cowie" w:date="2021-08-25T14:32:00Z">
        <w:r w:rsidR="00DC5316">
          <w:rPr>
            <w:noProof/>
            <w:webHidden/>
          </w:rPr>
          <w:t>81</w:t>
        </w:r>
      </w:ins>
      <w:ins w:id="1250" w:author="Andrew Instone-Cowie" w:date="2021-08-25T14:30:00Z">
        <w:r>
          <w:rPr>
            <w:noProof/>
            <w:webHidden/>
          </w:rPr>
          <w:fldChar w:fldCharType="end"/>
        </w:r>
        <w:r w:rsidRPr="004461CF">
          <w:rPr>
            <w:rStyle w:val="Hyperlink"/>
            <w:noProof/>
          </w:rPr>
          <w:fldChar w:fldCharType="end"/>
        </w:r>
      </w:ins>
    </w:p>
    <w:p w14:paraId="300AEDC7" w14:textId="43FE5E7C" w:rsidR="00B513CB" w:rsidRDefault="00B513CB">
      <w:pPr>
        <w:pStyle w:val="TableofFigures"/>
        <w:tabs>
          <w:tab w:val="right" w:leader="dot" w:pos="9016"/>
        </w:tabs>
        <w:rPr>
          <w:ins w:id="1251" w:author="Andrew Instone-Cowie" w:date="2021-08-25T14:30:00Z"/>
          <w:rFonts w:eastAsiaTheme="minorEastAsia"/>
          <w:noProof/>
          <w:lang w:eastAsia="en-GB"/>
        </w:rPr>
      </w:pPr>
      <w:ins w:id="1252" w:author="Andrew Instone-Cowie" w:date="2021-08-25T14:30:00Z">
        <w:r w:rsidRPr="004461CF">
          <w:rPr>
            <w:rStyle w:val="Hyperlink"/>
            <w:noProof/>
          </w:rPr>
          <w:fldChar w:fldCharType="begin"/>
        </w:r>
        <w:r w:rsidRPr="004461CF">
          <w:rPr>
            <w:rStyle w:val="Hyperlink"/>
            <w:noProof/>
          </w:rPr>
          <w:instrText xml:space="preserve"> </w:instrText>
        </w:r>
        <w:r>
          <w:rPr>
            <w:noProof/>
          </w:rPr>
          <w:instrText>HYPERLINK \l "_Toc80794411"</w:instrText>
        </w:r>
        <w:r w:rsidRPr="004461CF">
          <w:rPr>
            <w:rStyle w:val="Hyperlink"/>
            <w:noProof/>
          </w:rPr>
          <w:instrText xml:space="preserve"> </w:instrText>
        </w:r>
        <w:r w:rsidRPr="004461CF">
          <w:rPr>
            <w:rStyle w:val="Hyperlink"/>
            <w:noProof/>
          </w:rPr>
        </w:r>
        <w:r w:rsidRPr="004461CF">
          <w:rPr>
            <w:rStyle w:val="Hyperlink"/>
            <w:noProof/>
          </w:rPr>
          <w:fldChar w:fldCharType="separate"/>
        </w:r>
        <w:r w:rsidRPr="004461CF">
          <w:rPr>
            <w:rStyle w:val="Hyperlink"/>
            <w:noProof/>
          </w:rPr>
          <w:t>Table 7 – Bell Numbers &amp; Letters</w:t>
        </w:r>
        <w:r>
          <w:rPr>
            <w:noProof/>
            <w:webHidden/>
          </w:rPr>
          <w:tab/>
        </w:r>
        <w:r>
          <w:rPr>
            <w:noProof/>
            <w:webHidden/>
          </w:rPr>
          <w:fldChar w:fldCharType="begin"/>
        </w:r>
        <w:r>
          <w:rPr>
            <w:noProof/>
            <w:webHidden/>
          </w:rPr>
          <w:instrText xml:space="preserve"> PAGEREF _Toc80794411 \h </w:instrText>
        </w:r>
        <w:r>
          <w:rPr>
            <w:noProof/>
            <w:webHidden/>
          </w:rPr>
        </w:r>
      </w:ins>
      <w:r>
        <w:rPr>
          <w:noProof/>
          <w:webHidden/>
        </w:rPr>
        <w:fldChar w:fldCharType="separate"/>
      </w:r>
      <w:ins w:id="1253" w:author="Andrew Instone-Cowie" w:date="2021-08-25T14:32:00Z">
        <w:r w:rsidR="00DC5316">
          <w:rPr>
            <w:noProof/>
            <w:webHidden/>
          </w:rPr>
          <w:t>81</w:t>
        </w:r>
      </w:ins>
      <w:ins w:id="1254" w:author="Andrew Instone-Cowie" w:date="2021-08-25T14:30:00Z">
        <w:r>
          <w:rPr>
            <w:noProof/>
            <w:webHidden/>
          </w:rPr>
          <w:fldChar w:fldCharType="end"/>
        </w:r>
        <w:r w:rsidRPr="004461CF">
          <w:rPr>
            <w:rStyle w:val="Hyperlink"/>
            <w:noProof/>
          </w:rPr>
          <w:fldChar w:fldCharType="end"/>
        </w:r>
      </w:ins>
    </w:p>
    <w:p w14:paraId="0DB4A2ED" w14:textId="2E50A776" w:rsidR="00AE2D6A" w:rsidDel="00B513CB" w:rsidRDefault="00AE2D6A" w:rsidP="00166FBD">
      <w:pPr>
        <w:pStyle w:val="TableofFigures"/>
        <w:tabs>
          <w:tab w:val="right" w:leader="dot" w:pos="9016"/>
        </w:tabs>
        <w:spacing w:after="100"/>
        <w:rPr>
          <w:del w:id="1255" w:author="Andrew Instone-Cowie" w:date="2021-08-25T14:30:00Z"/>
          <w:rFonts w:eastAsiaTheme="minorEastAsia"/>
          <w:noProof/>
          <w:lang w:eastAsia="en-GB"/>
        </w:rPr>
      </w:pPr>
      <w:del w:id="1256" w:author="Andrew Instone-Cowie" w:date="2021-08-25T14:30:00Z">
        <w:r w:rsidRPr="00B513CB" w:rsidDel="00B513CB">
          <w:rPr>
            <w:rStyle w:val="Hyperlink"/>
            <w:noProof/>
            <w:rPrChange w:id="1257" w:author="Andrew Instone-Cowie" w:date="2021-08-25T14:30:00Z">
              <w:rPr>
                <w:rStyle w:val="Hyperlink"/>
                <w:noProof/>
              </w:rPr>
            </w:rPrChange>
          </w:rPr>
          <w:delText>Table 1 – Simulator Interface Module Parts List</w:delText>
        </w:r>
        <w:r w:rsidDel="00B513CB">
          <w:rPr>
            <w:noProof/>
            <w:webHidden/>
          </w:rPr>
          <w:tab/>
        </w:r>
        <w:r w:rsidR="00FC27D1" w:rsidDel="00B513CB">
          <w:rPr>
            <w:noProof/>
            <w:webHidden/>
          </w:rPr>
          <w:delText>22</w:delText>
        </w:r>
      </w:del>
    </w:p>
    <w:p w14:paraId="65DB0402" w14:textId="3124BDF4" w:rsidR="00AE2D6A" w:rsidDel="00B513CB" w:rsidRDefault="00AE2D6A" w:rsidP="00166FBD">
      <w:pPr>
        <w:pStyle w:val="TableofFigures"/>
        <w:tabs>
          <w:tab w:val="right" w:leader="dot" w:pos="9016"/>
        </w:tabs>
        <w:spacing w:after="100"/>
        <w:rPr>
          <w:del w:id="1258" w:author="Andrew Instone-Cowie" w:date="2021-08-25T14:30:00Z"/>
          <w:rFonts w:eastAsiaTheme="minorEastAsia"/>
          <w:noProof/>
          <w:lang w:eastAsia="en-GB"/>
        </w:rPr>
      </w:pPr>
      <w:del w:id="1259" w:author="Andrew Instone-Cowie" w:date="2021-08-25T14:30:00Z">
        <w:r w:rsidRPr="00B513CB" w:rsidDel="00B513CB">
          <w:rPr>
            <w:rStyle w:val="Hyperlink"/>
            <w:noProof/>
            <w:rPrChange w:id="1260" w:author="Andrew Instone-Cowie" w:date="2021-08-25T14:30:00Z">
              <w:rPr>
                <w:rStyle w:val="Hyperlink"/>
                <w:noProof/>
              </w:rPr>
            </w:rPrChange>
          </w:rPr>
          <w:delText>Table 2 – Power Module PCB Parts List</w:delText>
        </w:r>
        <w:r w:rsidDel="00B513CB">
          <w:rPr>
            <w:noProof/>
            <w:webHidden/>
          </w:rPr>
          <w:tab/>
        </w:r>
        <w:r w:rsidR="00FC27D1" w:rsidDel="00B513CB">
          <w:rPr>
            <w:noProof/>
            <w:webHidden/>
          </w:rPr>
          <w:delText>29</w:delText>
        </w:r>
      </w:del>
    </w:p>
    <w:p w14:paraId="1E35BD7C" w14:textId="28235BF6" w:rsidR="00AE2D6A" w:rsidDel="00B513CB" w:rsidRDefault="00AE2D6A" w:rsidP="00166FBD">
      <w:pPr>
        <w:pStyle w:val="TableofFigures"/>
        <w:tabs>
          <w:tab w:val="right" w:leader="dot" w:pos="9016"/>
        </w:tabs>
        <w:spacing w:after="100"/>
        <w:rPr>
          <w:del w:id="1261" w:author="Andrew Instone-Cowie" w:date="2021-08-25T14:30:00Z"/>
          <w:rFonts w:eastAsiaTheme="minorEastAsia"/>
          <w:noProof/>
          <w:lang w:eastAsia="en-GB"/>
        </w:rPr>
      </w:pPr>
      <w:del w:id="1262" w:author="Andrew Instone-Cowie" w:date="2021-08-25T14:30:00Z">
        <w:r w:rsidRPr="00B513CB" w:rsidDel="00B513CB">
          <w:rPr>
            <w:rStyle w:val="Hyperlink"/>
            <w:noProof/>
            <w:rPrChange w:id="1263" w:author="Andrew Instone-Cowie" w:date="2021-08-25T14:30:00Z">
              <w:rPr>
                <w:rStyle w:val="Hyperlink"/>
                <w:noProof/>
              </w:rPr>
            </w:rPrChange>
          </w:rPr>
          <w:delText>Table 3 – Magneto-Resistive Sensor Module Parts List</w:delText>
        </w:r>
        <w:r w:rsidDel="00B513CB">
          <w:rPr>
            <w:noProof/>
            <w:webHidden/>
          </w:rPr>
          <w:tab/>
        </w:r>
        <w:r w:rsidR="00FC27D1" w:rsidDel="00B513CB">
          <w:rPr>
            <w:noProof/>
            <w:webHidden/>
          </w:rPr>
          <w:delText>33</w:delText>
        </w:r>
      </w:del>
    </w:p>
    <w:p w14:paraId="0EB30216" w14:textId="18273C09" w:rsidR="00AE2D6A" w:rsidDel="00B513CB" w:rsidRDefault="00AE2D6A" w:rsidP="00166FBD">
      <w:pPr>
        <w:pStyle w:val="TableofFigures"/>
        <w:tabs>
          <w:tab w:val="right" w:leader="dot" w:pos="9016"/>
        </w:tabs>
        <w:spacing w:after="100"/>
        <w:rPr>
          <w:del w:id="1264" w:author="Andrew Instone-Cowie" w:date="2021-08-25T14:30:00Z"/>
          <w:rFonts w:eastAsiaTheme="minorEastAsia"/>
          <w:noProof/>
          <w:lang w:eastAsia="en-GB"/>
        </w:rPr>
      </w:pPr>
      <w:del w:id="1265" w:author="Andrew Instone-Cowie" w:date="2021-08-25T14:30:00Z">
        <w:r w:rsidRPr="00B513CB" w:rsidDel="00B513CB">
          <w:rPr>
            <w:rStyle w:val="Hyperlink"/>
            <w:noProof/>
            <w:rPrChange w:id="1266" w:author="Andrew Instone-Cowie" w:date="2021-08-25T14:30:00Z">
              <w:rPr>
                <w:rStyle w:val="Hyperlink"/>
                <w:noProof/>
              </w:rPr>
            </w:rPrChange>
          </w:rPr>
          <w:delText>Table 4 – Generic Sensor Module Parts List</w:delText>
        </w:r>
        <w:r w:rsidDel="00B513CB">
          <w:rPr>
            <w:noProof/>
            <w:webHidden/>
          </w:rPr>
          <w:tab/>
        </w:r>
        <w:r w:rsidR="00FC27D1" w:rsidDel="00B513CB">
          <w:rPr>
            <w:noProof/>
            <w:webHidden/>
          </w:rPr>
          <w:delText>37</w:delText>
        </w:r>
      </w:del>
    </w:p>
    <w:p w14:paraId="0463B6C6" w14:textId="0A93B700" w:rsidR="00AE2D6A" w:rsidDel="00B513CB" w:rsidRDefault="00AE2D6A" w:rsidP="00166FBD">
      <w:pPr>
        <w:pStyle w:val="TableofFigures"/>
        <w:tabs>
          <w:tab w:val="right" w:leader="dot" w:pos="9016"/>
        </w:tabs>
        <w:spacing w:after="100"/>
        <w:rPr>
          <w:del w:id="1267" w:author="Andrew Instone-Cowie" w:date="2021-08-25T14:30:00Z"/>
          <w:rFonts w:eastAsiaTheme="minorEastAsia"/>
          <w:noProof/>
          <w:lang w:eastAsia="en-GB"/>
        </w:rPr>
      </w:pPr>
      <w:del w:id="1268" w:author="Andrew Instone-Cowie" w:date="2021-08-25T14:30:00Z">
        <w:r w:rsidRPr="00B513CB" w:rsidDel="00B513CB">
          <w:rPr>
            <w:rStyle w:val="Hyperlink"/>
            <w:noProof/>
            <w:rPrChange w:id="1269" w:author="Andrew Instone-Cowie" w:date="2021-08-25T14:30:00Z">
              <w:rPr>
                <w:rStyle w:val="Hyperlink"/>
                <w:noProof/>
              </w:rPr>
            </w:rPrChange>
          </w:rPr>
          <w:delText>Table 5 – Enclosures Parts List</w:delText>
        </w:r>
        <w:r w:rsidDel="00B513CB">
          <w:rPr>
            <w:noProof/>
            <w:webHidden/>
          </w:rPr>
          <w:tab/>
        </w:r>
        <w:r w:rsidR="00FC27D1" w:rsidDel="00B513CB">
          <w:rPr>
            <w:noProof/>
            <w:webHidden/>
          </w:rPr>
          <w:delText>42</w:delText>
        </w:r>
      </w:del>
    </w:p>
    <w:p w14:paraId="006786ED" w14:textId="235E9238" w:rsidR="00AE2D6A" w:rsidDel="00B513CB" w:rsidRDefault="00AE2D6A" w:rsidP="00166FBD">
      <w:pPr>
        <w:pStyle w:val="TableofFigures"/>
        <w:tabs>
          <w:tab w:val="right" w:leader="dot" w:pos="9016"/>
        </w:tabs>
        <w:spacing w:after="100"/>
        <w:rPr>
          <w:del w:id="1270" w:author="Andrew Instone-Cowie" w:date="2021-08-25T14:30:00Z"/>
          <w:rFonts w:eastAsiaTheme="minorEastAsia"/>
          <w:noProof/>
          <w:lang w:eastAsia="en-GB"/>
        </w:rPr>
      </w:pPr>
      <w:del w:id="1271" w:author="Andrew Instone-Cowie" w:date="2021-08-25T14:30:00Z">
        <w:r w:rsidRPr="00B513CB" w:rsidDel="00B513CB">
          <w:rPr>
            <w:rStyle w:val="Hyperlink"/>
            <w:noProof/>
            <w:rPrChange w:id="1272" w:author="Andrew Instone-Cowie" w:date="2021-08-25T14:30:00Z">
              <w:rPr>
                <w:rStyle w:val="Hyperlink"/>
                <w:noProof/>
              </w:rPr>
            </w:rPrChange>
          </w:rPr>
          <w:delText>Table 6 – Example Channel Mapping</w:delText>
        </w:r>
        <w:r w:rsidDel="00B513CB">
          <w:rPr>
            <w:noProof/>
            <w:webHidden/>
          </w:rPr>
          <w:tab/>
        </w:r>
      </w:del>
      <w:del w:id="1273" w:author="Andrew Instone-Cowie" w:date="2021-07-22T15:59:00Z">
        <w:r w:rsidR="00DF75D5" w:rsidDel="00C76C15">
          <w:rPr>
            <w:noProof/>
            <w:webHidden/>
          </w:rPr>
          <w:delText>79</w:delText>
        </w:r>
      </w:del>
    </w:p>
    <w:p w14:paraId="1EAFE008" w14:textId="7E1C2F3A" w:rsidR="00AE2D6A" w:rsidDel="00B513CB" w:rsidRDefault="00AE2D6A">
      <w:pPr>
        <w:pStyle w:val="TableofFigures"/>
        <w:tabs>
          <w:tab w:val="right" w:leader="dot" w:pos="9016"/>
        </w:tabs>
        <w:rPr>
          <w:del w:id="1274" w:author="Andrew Instone-Cowie" w:date="2021-08-25T14:30:00Z"/>
          <w:rFonts w:eastAsiaTheme="minorEastAsia"/>
          <w:noProof/>
          <w:lang w:eastAsia="en-GB"/>
        </w:rPr>
      </w:pPr>
      <w:del w:id="1275" w:author="Andrew Instone-Cowie" w:date="2021-08-25T14:30:00Z">
        <w:r w:rsidRPr="00B513CB" w:rsidDel="00B513CB">
          <w:rPr>
            <w:rStyle w:val="Hyperlink"/>
            <w:noProof/>
            <w:rPrChange w:id="1276" w:author="Andrew Instone-Cowie" w:date="2021-08-25T14:30:00Z">
              <w:rPr>
                <w:rStyle w:val="Hyperlink"/>
                <w:noProof/>
              </w:rPr>
            </w:rPrChange>
          </w:rPr>
          <w:delText>Table 7 – Bell Numbers &amp; Letters</w:delText>
        </w:r>
        <w:r w:rsidDel="00B513CB">
          <w:rPr>
            <w:noProof/>
            <w:webHidden/>
          </w:rPr>
          <w:tab/>
        </w:r>
      </w:del>
      <w:del w:id="1277" w:author="Andrew Instone-Cowie" w:date="2021-07-22T15:59:00Z">
        <w:r w:rsidR="00DF75D5" w:rsidDel="00C76C15">
          <w:rPr>
            <w:noProof/>
            <w:webHidden/>
          </w:rPr>
          <w:delText>79</w:delText>
        </w:r>
      </w:del>
    </w:p>
    <w:p w14:paraId="1473B8C8" w14:textId="096350C6" w:rsidR="004D7582" w:rsidRPr="00787764" w:rsidRDefault="00E35852" w:rsidP="004E080F">
      <w:pPr>
        <w:pStyle w:val="Heading1"/>
        <w:pageBreakBefore/>
        <w:spacing w:after="100"/>
      </w:pPr>
      <w:r>
        <w:lastRenderedPageBreak/>
        <w:fldChar w:fldCharType="end"/>
      </w:r>
      <w:bookmarkStart w:id="1278" w:name="_Toc80794234"/>
      <w:r w:rsidR="004D7582">
        <w:t>Document History</w:t>
      </w:r>
      <w:bookmarkEnd w:id="127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rPr>
          <w:ins w:id="1279" w:author="Andrew Instone-Cowie" w:date="2021-07-22T14:45:00Z"/>
        </w:trPr>
        <w:tc>
          <w:tcPr>
            <w:tcW w:w="991" w:type="dxa"/>
          </w:tcPr>
          <w:p w14:paraId="1B737D95" w14:textId="5AA96B0D" w:rsidR="00B46AB5" w:rsidRDefault="00B46AB5" w:rsidP="00B46AB5">
            <w:pPr>
              <w:contextualSpacing/>
              <w:rPr>
                <w:ins w:id="1280" w:author="Andrew Instone-Cowie" w:date="2021-07-22T14:45:00Z"/>
              </w:rPr>
            </w:pPr>
            <w:ins w:id="1281" w:author="Andrew Instone-Cowie" w:date="2021-07-22T14:45:00Z">
              <w:r>
                <w:t>1.3</w:t>
              </w:r>
            </w:ins>
          </w:p>
        </w:tc>
        <w:tc>
          <w:tcPr>
            <w:tcW w:w="1822" w:type="dxa"/>
          </w:tcPr>
          <w:p w14:paraId="38A57F5E" w14:textId="0EE7C3EB" w:rsidR="00B46AB5" w:rsidRDefault="00B46AB5" w:rsidP="00B46AB5">
            <w:pPr>
              <w:contextualSpacing/>
              <w:rPr>
                <w:ins w:id="1282" w:author="Andrew Instone-Cowie" w:date="2021-07-22T14:45:00Z"/>
              </w:rPr>
            </w:pPr>
            <w:ins w:id="1283" w:author="Andrew Instone-Cowie" w:date="2021-07-22T14:45:00Z">
              <w:r>
                <w:t>A J Instone-Cowie</w:t>
              </w:r>
            </w:ins>
          </w:p>
        </w:tc>
        <w:tc>
          <w:tcPr>
            <w:tcW w:w="1390" w:type="dxa"/>
          </w:tcPr>
          <w:p w14:paraId="40140281" w14:textId="69F225EE" w:rsidR="00B46AB5" w:rsidRDefault="00B46AB5" w:rsidP="00B46AB5">
            <w:pPr>
              <w:contextualSpacing/>
              <w:rPr>
                <w:ins w:id="1284" w:author="Andrew Instone-Cowie" w:date="2021-07-22T14:45:00Z"/>
              </w:rPr>
            </w:pPr>
            <w:ins w:id="1285" w:author="Andrew Instone-Cowie" w:date="2021-07-22T14:45:00Z">
              <w:r>
                <w:t>22/07/2021</w:t>
              </w:r>
            </w:ins>
          </w:p>
        </w:tc>
        <w:tc>
          <w:tcPr>
            <w:tcW w:w="4931" w:type="dxa"/>
          </w:tcPr>
          <w:p w14:paraId="5AB0E208" w14:textId="3DBF9DF8" w:rsidR="00B46AB5" w:rsidRDefault="00B46AB5" w:rsidP="00B46AB5">
            <w:pPr>
              <w:contextualSpacing/>
              <w:rPr>
                <w:ins w:id="1286" w:author="Andrew Instone-Cowie" w:date="2021-07-22T14:45:00Z"/>
              </w:rPr>
            </w:pPr>
            <w:ins w:id="1287" w:author="Andrew Instone-Cowie" w:date="2021-07-22T14:45:00Z">
              <w:r>
                <w:t>Add notes about Faculty Jurisdiction, remove references to COVID-19.</w:t>
              </w:r>
            </w:ins>
          </w:p>
        </w:tc>
      </w:tr>
    </w:tbl>
    <w:p w14:paraId="26FA6299" w14:textId="77777777" w:rsidR="006C2C39" w:rsidRDefault="006C2C39" w:rsidP="00756131">
      <w:pPr>
        <w:rPr>
          <w:i/>
          <w:color w:val="00B050"/>
        </w:rPr>
      </w:pPr>
    </w:p>
    <w:p w14:paraId="6EA54818" w14:textId="422FF512" w:rsidR="002663FF" w:rsidRPr="00212D29" w:rsidRDefault="002663FF" w:rsidP="00756131">
      <w:pPr>
        <w:rPr>
          <w:i/>
        </w:rPr>
      </w:pPr>
      <w:r w:rsidRPr="00212D29">
        <w:rPr>
          <w:i/>
        </w:rPr>
        <w:t>Copyright ©201</w:t>
      </w:r>
      <w:r w:rsidR="00D57358" w:rsidRPr="00212D29">
        <w:rPr>
          <w:i/>
        </w:rPr>
        <w:t>8</w:t>
      </w:r>
      <w:r w:rsidR="00C9246B">
        <w:rPr>
          <w:i/>
        </w:rPr>
        <w:t>-</w:t>
      </w:r>
      <w:r w:rsidR="00166FBD">
        <w:rPr>
          <w:i/>
        </w:rPr>
        <w:t>2</w:t>
      </w:r>
      <w:ins w:id="1288" w:author="Andrew Instone-Cowie" w:date="2021-07-22T14:45:00Z">
        <w:r w:rsidR="00B46AB5">
          <w:rPr>
            <w:i/>
          </w:rPr>
          <w:t>1</w:t>
        </w:r>
      </w:ins>
      <w:del w:id="1289" w:author="Andrew Instone-Cowie" w:date="2021-07-22T14:45:00Z">
        <w:r w:rsidR="00166FBD" w:rsidDel="00B46AB5">
          <w:rPr>
            <w:i/>
          </w:rPr>
          <w:delText>0</w:delText>
        </w:r>
      </w:del>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2FDA7A1A" w:rsidR="006E0931" w:rsidRPr="00212D29" w:rsidRDefault="006E0931" w:rsidP="00756131">
      <w:pPr>
        <w:rPr>
          <w:i/>
        </w:rPr>
      </w:pPr>
      <w:r w:rsidRPr="006E0931">
        <w:rPr>
          <w:i/>
        </w:rPr>
        <w:t xml:space="preserve">PC ports vector graphic design by </w:t>
      </w:r>
      <w:r w:rsidR="00612FA9">
        <w:fldChar w:fldCharType="begin"/>
      </w:r>
      <w:r w:rsidR="00612FA9">
        <w:instrText xml:space="preserve"> HYPERLINK "https://www.vecteezy.com" </w:instrText>
      </w:r>
      <w:ins w:id="1290" w:author="Andrew Instone-Cowie" w:date="2021-08-25T14:30:00Z"/>
      <w:r w:rsidR="00612FA9">
        <w:fldChar w:fldCharType="separate"/>
      </w:r>
      <w:r w:rsidRPr="00AC2A14">
        <w:rPr>
          <w:rStyle w:val="Hyperlink"/>
          <w:i/>
        </w:rPr>
        <w:t>https://www.vecteezy.com</w:t>
      </w:r>
      <w:r w:rsidR="00612FA9">
        <w:rPr>
          <w:rStyle w:val="Hyperlink"/>
          <w:i/>
        </w:rP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1291" w:name="_Toc80794235"/>
      <w:r>
        <w:lastRenderedPageBreak/>
        <w:t>Licence</w:t>
      </w:r>
      <w:bookmarkEnd w:id="1291"/>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1292" w:name="_Toc80794236"/>
      <w:r>
        <w:lastRenderedPageBreak/>
        <w:t>Documentation Map</w:t>
      </w:r>
      <w:bookmarkEnd w:id="1292"/>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57B708D1" w:rsidR="004E080F" w:rsidRDefault="00D30D7C" w:rsidP="00D30D7C">
      <w:pPr>
        <w:pStyle w:val="Caption"/>
        <w:jc w:val="center"/>
      </w:pPr>
      <w:bookmarkStart w:id="1293" w:name="_Toc80794327"/>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DC5316">
        <w:rPr>
          <w:noProof/>
        </w:rPr>
        <w:t>1</w:t>
      </w:r>
      <w:r w:rsidR="00927EE7">
        <w:rPr>
          <w:noProof/>
        </w:rPr>
        <w:fldChar w:fldCharType="end"/>
      </w:r>
      <w:r>
        <w:t xml:space="preserve"> – Documentation Map</w:t>
      </w:r>
      <w:bookmarkEnd w:id="1293"/>
    </w:p>
    <w:p w14:paraId="6A46F282" w14:textId="77777777" w:rsidR="004E080F" w:rsidRPr="004E080F" w:rsidRDefault="000306A5" w:rsidP="004E080F">
      <w:pPr>
        <w:pStyle w:val="Heading1"/>
        <w:pageBreakBefore/>
      </w:pPr>
      <w:bookmarkStart w:id="1294" w:name="_Toc80794237"/>
      <w:r>
        <w:lastRenderedPageBreak/>
        <w:t>About This Guide</w:t>
      </w:r>
      <w:bookmarkEnd w:id="1294"/>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4247805F" w14:textId="1670895A" w:rsidR="00166FBD" w:rsidDel="00B46AB5" w:rsidRDefault="00166FBD" w:rsidP="00166FBD">
      <w:pPr>
        <w:rPr>
          <w:del w:id="1295" w:author="Andrew Instone-Cowie" w:date="2021-07-22T14:47:00Z"/>
        </w:rPr>
      </w:pPr>
      <w:del w:id="1296" w:author="Andrew Instone-Cowie" w:date="2021-07-22T14:47:00Z">
        <w:r w:rsidDel="00B46AB5">
          <w:delText xml:space="preserve">In view of the restrictions on ringing arising from COVID-19, there are currently no plans for further development of the </w:delText>
        </w:r>
        <w:r w:rsidRPr="001564E9" w:rsidDel="00B46AB5">
          <w:delText>Liverpool Simulator</w:delText>
        </w:r>
        <w:r w:rsidDel="00B46AB5">
          <w:delText>.</w:delText>
        </w:r>
      </w:del>
    </w:p>
    <w:p w14:paraId="64523EFE" w14:textId="77777777" w:rsidR="00166FBD" w:rsidRPr="00212D29" w:rsidRDefault="00166FBD" w:rsidP="00FC43B0"/>
    <w:p w14:paraId="5C266089" w14:textId="77777777" w:rsidR="0060312C" w:rsidRDefault="0060312C" w:rsidP="00CF647B">
      <w:pPr>
        <w:pStyle w:val="Heading1"/>
        <w:pageBreakBefore/>
      </w:pPr>
      <w:bookmarkStart w:id="1297" w:name="_Toc80794238"/>
      <w:r w:rsidRPr="00970EDC">
        <w:lastRenderedPageBreak/>
        <w:t xml:space="preserve">Typical </w:t>
      </w:r>
      <w:r w:rsidR="00E2398C">
        <w:t>Simulator Installation</w:t>
      </w:r>
      <w:bookmarkEnd w:id="1297"/>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64B62C72">
            <wp:extent cx="5731200" cy="3844800"/>
            <wp:effectExtent l="19050" t="19050" r="22225"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Overview Diagram v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4800"/>
                    </a:xfrm>
                    <a:prstGeom prst="rect">
                      <a:avLst/>
                    </a:prstGeom>
                    <a:ln w="12700">
                      <a:solidFill>
                        <a:schemeClr val="tx1"/>
                      </a:solidFill>
                    </a:ln>
                  </pic:spPr>
                </pic:pic>
              </a:graphicData>
            </a:graphic>
          </wp:inline>
        </w:drawing>
      </w:r>
    </w:p>
    <w:p w14:paraId="10419B3B" w14:textId="4E500D8F" w:rsidR="000F6726" w:rsidRPr="000F6726" w:rsidRDefault="003A3D10" w:rsidP="003A3D10">
      <w:pPr>
        <w:pStyle w:val="Caption"/>
        <w:jc w:val="center"/>
      </w:pPr>
      <w:bookmarkStart w:id="1298" w:name="_Toc8079432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2</w:t>
      </w:r>
      <w:r w:rsidR="00D15F53">
        <w:rPr>
          <w:noProof/>
        </w:rPr>
        <w:fldChar w:fldCharType="end"/>
      </w:r>
      <w:r>
        <w:t xml:space="preserve"> </w:t>
      </w:r>
      <w:r w:rsidR="003A2793">
        <w:t>–</w:t>
      </w:r>
      <w:r>
        <w:t xml:space="preserve"> Simulator General Arrangement</w:t>
      </w:r>
      <w:bookmarkEnd w:id="1298"/>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1299" w:name="_Toc80794239"/>
      <w:r>
        <w:lastRenderedPageBreak/>
        <w:t>What You Will Need</w:t>
      </w:r>
      <w:bookmarkEnd w:id="1299"/>
      <w:r w:rsidR="00A13BF5">
        <w:t xml:space="preserve"> </w:t>
      </w:r>
    </w:p>
    <w:p w14:paraId="0ADAFEB1" w14:textId="77777777" w:rsidR="00F2560A" w:rsidRDefault="00F2560A" w:rsidP="006C2C39">
      <w:pPr>
        <w:pStyle w:val="Heading2"/>
      </w:pPr>
      <w:bookmarkStart w:id="1300" w:name="_Toc80794240"/>
      <w:r>
        <w:t>Skills</w:t>
      </w:r>
      <w:bookmarkEnd w:id="1300"/>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1301" w:name="_Toc80794241"/>
      <w:r>
        <w:t>Tools</w:t>
      </w:r>
      <w:bookmarkEnd w:id="1301"/>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77777777"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22647 &amp; 11336)</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1302" w:name="_Toc80794242"/>
      <w:r>
        <w:t>Parts</w:t>
      </w:r>
      <w:bookmarkEnd w:id="1302"/>
    </w:p>
    <w:p w14:paraId="39789CC0" w14:textId="652C6D1D"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8F3DF9">
        <w:t xml:space="preserve">probably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be also be sourced from reputable suppliers on eBay.</w:t>
      </w:r>
    </w:p>
    <w:p w14:paraId="63223FD3" w14:textId="7C911C23" w:rsidR="005E14A6" w:rsidRDefault="005E14A6" w:rsidP="006C4A3A">
      <w:pPr>
        <w:pStyle w:val="ListParagraph"/>
        <w:numPr>
          <w:ilvl w:val="0"/>
          <w:numId w:val="21"/>
        </w:numPr>
      </w:pPr>
      <w:r>
        <w:t>Farnell</w:t>
      </w:r>
      <w:r w:rsidR="00CF647B">
        <w:t xml:space="preserve"> – </w:t>
      </w:r>
      <w:r w:rsidR="00612FA9">
        <w:fldChar w:fldCharType="begin"/>
      </w:r>
      <w:r w:rsidR="00612FA9">
        <w:instrText xml:space="preserve"> HYPERLINK "https://uk.farnell.com" </w:instrText>
      </w:r>
      <w:ins w:id="1303" w:author="Andrew Instone-Cowie" w:date="2021-08-25T14:30:00Z"/>
      <w:r w:rsidR="00612FA9">
        <w:fldChar w:fldCharType="separate"/>
      </w:r>
      <w:r w:rsidR="00CF647B" w:rsidRPr="007B1C53">
        <w:rPr>
          <w:rStyle w:val="Hyperlink"/>
        </w:rPr>
        <w:t>https://uk.farnell.com</w:t>
      </w:r>
      <w:r w:rsidR="00612FA9">
        <w:rPr>
          <w:rStyle w:val="Hyperlink"/>
        </w:rPr>
        <w:fldChar w:fldCharType="end"/>
      </w:r>
      <w:r w:rsidR="00CF647B">
        <w:t xml:space="preserve"> </w:t>
      </w:r>
    </w:p>
    <w:p w14:paraId="764D5C82" w14:textId="65F16AD7" w:rsidR="008F3DF9" w:rsidRDefault="008F3DF9" w:rsidP="008F3DF9">
      <w:pPr>
        <w:pStyle w:val="ListParagraph"/>
        <w:numPr>
          <w:ilvl w:val="0"/>
          <w:numId w:val="21"/>
        </w:numPr>
      </w:pPr>
      <w:r>
        <w:t xml:space="preserve">CPC – </w:t>
      </w:r>
      <w:r w:rsidR="00612FA9">
        <w:fldChar w:fldCharType="begin"/>
      </w:r>
      <w:r w:rsidR="00612FA9">
        <w:instrText xml:space="preserve"> HYPERLINK "https://cpc.farnell.com" </w:instrText>
      </w:r>
      <w:ins w:id="1304" w:author="Andrew Instone-Cowie" w:date="2021-08-25T14:30:00Z"/>
      <w:r w:rsidR="00612FA9">
        <w:fldChar w:fldCharType="separate"/>
      </w:r>
      <w:r w:rsidRPr="00E53D47">
        <w:rPr>
          <w:rStyle w:val="Hyperlink"/>
        </w:rPr>
        <w:t>https://cpc.farnell.com</w:t>
      </w:r>
      <w:r w:rsidR="00612FA9">
        <w:rPr>
          <w:rStyle w:val="Hyperlink"/>
        </w:rPr>
        <w:fldChar w:fldCharType="end"/>
      </w:r>
    </w:p>
    <w:p w14:paraId="33F765D5" w14:textId="799CAB52" w:rsidR="005E14A6" w:rsidRDefault="005E14A6" w:rsidP="006C4A3A">
      <w:pPr>
        <w:pStyle w:val="ListParagraph"/>
        <w:numPr>
          <w:ilvl w:val="0"/>
          <w:numId w:val="21"/>
        </w:numPr>
      </w:pPr>
      <w:r>
        <w:t>Rapid</w:t>
      </w:r>
      <w:r w:rsidR="00CF647B">
        <w:t xml:space="preserve"> Electronics - </w:t>
      </w:r>
      <w:r w:rsidR="00612FA9">
        <w:fldChar w:fldCharType="begin"/>
      </w:r>
      <w:r w:rsidR="00612FA9">
        <w:instrText xml:space="preserve"> HYPERLINK "https://www.rapidonline.com" </w:instrText>
      </w:r>
      <w:ins w:id="1305" w:author="Andrew Instone-Cowie" w:date="2021-08-25T14:30:00Z"/>
      <w:r w:rsidR="00612FA9">
        <w:fldChar w:fldCharType="separate"/>
      </w:r>
      <w:r w:rsidR="00F2560A">
        <w:rPr>
          <w:rStyle w:val="Hyperlink"/>
        </w:rPr>
        <w:t>https://www.rapidonline.com</w:t>
      </w:r>
      <w:r w:rsidR="00612FA9">
        <w:rPr>
          <w:rStyle w:val="Hyperlink"/>
        </w:rPr>
        <w:fldChar w:fldCharType="end"/>
      </w:r>
    </w:p>
    <w:p w14:paraId="350A7099" w14:textId="0A65543D" w:rsidR="005E14A6" w:rsidRDefault="005E14A6" w:rsidP="006C4A3A">
      <w:pPr>
        <w:pStyle w:val="ListParagraph"/>
        <w:numPr>
          <w:ilvl w:val="0"/>
          <w:numId w:val="21"/>
        </w:numPr>
      </w:pPr>
      <w:r>
        <w:t>eBay</w:t>
      </w:r>
      <w:r w:rsidR="00CF647B">
        <w:t xml:space="preserve"> – </w:t>
      </w:r>
      <w:r w:rsidR="00612FA9">
        <w:fldChar w:fldCharType="begin"/>
      </w:r>
      <w:r w:rsidR="00612FA9">
        <w:instrText xml:space="preserve"> HYPERLINK "https://www.ebay.co.uk" </w:instrText>
      </w:r>
      <w:ins w:id="1306" w:author="Andrew Instone-Cowie" w:date="2021-08-25T14:30:00Z"/>
      <w:r w:rsidR="00612FA9">
        <w:fldChar w:fldCharType="separate"/>
      </w:r>
      <w:r w:rsidR="00CF647B" w:rsidRPr="007B1C53">
        <w:rPr>
          <w:rStyle w:val="Hyperlink"/>
        </w:rPr>
        <w:t>https://www.ebay.co.uk</w:t>
      </w:r>
      <w:r w:rsidR="00612FA9">
        <w:rPr>
          <w:rStyle w:val="Hyperlink"/>
        </w:rPr>
        <w:fldChar w:fldCharType="end"/>
      </w:r>
      <w:r w:rsidR="00CF647B">
        <w:t xml:space="preserve"> </w:t>
      </w:r>
    </w:p>
    <w:p w14:paraId="6C8E7DB6" w14:textId="2FE5A87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 overs to build</w:t>
      </w:r>
      <w:r w:rsidR="008F3DF9">
        <w:t xml:space="preserve"> more</w:t>
      </w:r>
      <w:r w:rsidRPr="00212D29">
        <w:t xml:space="preserve"> simulators for </w:t>
      </w:r>
      <w:r w:rsidR="008F3DF9">
        <w:t xml:space="preserve">other </w:t>
      </w:r>
      <w:r w:rsidRPr="00212D29">
        <w:t>local towers.</w:t>
      </w:r>
    </w:p>
    <w:p w14:paraId="5B654436" w14:textId="12DDC5C5" w:rsidR="007E1723" w:rsidRPr="00212D29" w:rsidDel="00D02421" w:rsidRDefault="007E1723" w:rsidP="005E14A6">
      <w:pPr>
        <w:rPr>
          <w:del w:id="1307" w:author="Andrew Instone-Cowie" w:date="2021-07-22T15:32:00Z"/>
        </w:rPr>
      </w:pPr>
    </w:p>
    <w:p w14:paraId="3179B10B" w14:textId="7325CE4A" w:rsidR="006C2C39" w:rsidRDefault="006C2C39" w:rsidP="00C9246B">
      <w:pPr>
        <w:pStyle w:val="Heading2"/>
      </w:pPr>
      <w:bookmarkStart w:id="1308" w:name="_Toc80794243"/>
      <w:r>
        <w:t>PCBs</w:t>
      </w:r>
      <w:bookmarkEnd w:id="1308"/>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35D351DA" w:rsidR="00797B39" w:rsidRPr="00212D29" w:rsidRDefault="00797B39" w:rsidP="00797B39">
      <w:r w:rsidRPr="00212D29">
        <w:lastRenderedPageBreak/>
        <w:t xml:space="preserve">The </w:t>
      </w:r>
      <w:r w:rsidR="00C33018">
        <w:t xml:space="preserve">core </w:t>
      </w:r>
      <w:r w:rsidRPr="00212D29">
        <w:t>Type 2 simulator</w:t>
      </w:r>
      <w:r w:rsidR="00112429">
        <w:t xml:space="preserve"> modules</w:t>
      </w:r>
      <w:r w:rsidRPr="00212D29">
        <w:t xml:space="preserve"> uses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A2340FC"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customised for each supplier,</w:t>
      </w:r>
      <w:r w:rsidR="00797B39" w:rsidRPr="00212D29">
        <w:t xml:space="preserve"> are available from the project GitHub repository</w:t>
      </w:r>
      <w:r w:rsidR="001F4FB7">
        <w:t>:</w:t>
      </w:r>
    </w:p>
    <w:p w14:paraId="7597E6AB" w14:textId="6C5D6DEB" w:rsidR="00990D1C" w:rsidRPr="001F4FB7" w:rsidRDefault="00612FA9" w:rsidP="006C4A3A">
      <w:pPr>
        <w:pStyle w:val="ListParagraph"/>
        <w:numPr>
          <w:ilvl w:val="0"/>
          <w:numId w:val="23"/>
        </w:numPr>
        <w:rPr>
          <w:rStyle w:val="Hyperlink"/>
          <w:color w:val="auto"/>
        </w:rPr>
      </w:pPr>
      <w:r>
        <w:fldChar w:fldCharType="begin"/>
      </w:r>
      <w:r>
        <w:instrText xml:space="preserve"> HYPERLINK "https://github.com/Simulators/simulator-type2" </w:instrText>
      </w:r>
      <w:ins w:id="1309" w:author="Andrew Instone-Cowie" w:date="2021-08-25T14:30:00Z"/>
      <w:r>
        <w:fldChar w:fldCharType="separate"/>
      </w:r>
      <w:r w:rsidR="001F4FB7" w:rsidRPr="001F4FB7">
        <w:rPr>
          <w:rStyle w:val="Hyperlink"/>
        </w:rPr>
        <w:t>https://github.com/Simulators/simulator-type2</w:t>
      </w:r>
      <w:r>
        <w:rPr>
          <w:rStyle w:val="Hyperlink"/>
        </w:rP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1310" w:name="_Toc80794244"/>
      <w:r>
        <w:rPr>
          <w:rStyle w:val="Hyperlink"/>
          <w:color w:val="4F81BD" w:themeColor="accent1"/>
          <w:u w:val="none"/>
        </w:rPr>
        <w:t xml:space="preserve">JLCPCB or </w:t>
      </w:r>
      <w:r w:rsidR="00057FAF" w:rsidRPr="00C9246B">
        <w:rPr>
          <w:rStyle w:val="Hyperlink"/>
          <w:color w:val="4F81BD" w:themeColor="accent1"/>
          <w:u w:val="none"/>
        </w:rPr>
        <w:t>SeeedStudio</w:t>
      </w:r>
      <w:bookmarkEnd w:id="1310"/>
    </w:p>
    <w:p w14:paraId="16A59F1B" w14:textId="74F37632"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At the time of writing, 10 PCBs</w:t>
      </w:r>
      <w:r w:rsidR="003B6A4C">
        <w:rPr>
          <w:rStyle w:val="FootnoteReference"/>
        </w:rPr>
        <w:footnoteReference w:id="6"/>
      </w:r>
      <w:r w:rsidRPr="00212D29">
        <w:t xml:space="preserve"> of a single design are available for $4.90 US, plus postage.</w:t>
      </w:r>
      <w:r>
        <w:t xml:space="preserve"> </w:t>
      </w:r>
    </w:p>
    <w:p w14:paraId="5F793644" w14:textId="40395210"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an order of 10 PCBs will result in enough boards for 60 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65850687">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717AE4ED" w:rsidR="00990D1C" w:rsidRPr="009B5FE2" w:rsidRDefault="00990D1C" w:rsidP="00990D1C">
      <w:pPr>
        <w:pStyle w:val="Caption"/>
        <w:jc w:val="center"/>
      </w:pPr>
      <w:bookmarkStart w:id="1311" w:name="_Toc80794329"/>
      <w:r>
        <w:t xml:space="preserve">Figure </w:t>
      </w:r>
      <w:r>
        <w:rPr>
          <w:noProof/>
        </w:rPr>
        <w:fldChar w:fldCharType="begin"/>
      </w:r>
      <w:r>
        <w:rPr>
          <w:noProof/>
        </w:rPr>
        <w:instrText xml:space="preserve"> SEQ Figure \* ARABIC </w:instrText>
      </w:r>
      <w:r>
        <w:rPr>
          <w:noProof/>
        </w:rPr>
        <w:fldChar w:fldCharType="separate"/>
      </w:r>
      <w:r w:rsidR="00DC5316">
        <w:rPr>
          <w:noProof/>
        </w:rPr>
        <w:t>3</w:t>
      </w:r>
      <w:r>
        <w:rPr>
          <w:noProof/>
        </w:rPr>
        <w:fldChar w:fldCharType="end"/>
      </w:r>
      <w:r>
        <w:t xml:space="preserve"> – PCB Panel</w:t>
      </w:r>
      <w:r w:rsidR="00861139">
        <w:t>s</w:t>
      </w:r>
      <w:r w:rsidR="00212D29">
        <w:t xml:space="preserve"> of Sensor Boards</w:t>
      </w:r>
      <w:bookmarkEnd w:id="1311"/>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7"/>
      </w:r>
      <w:r>
        <w:rPr>
          <w:rStyle w:val="Hyperlink"/>
          <w:color w:val="auto"/>
          <w:u w:val="none"/>
        </w:rPr>
        <w:t xml:space="preserve"> from the project GitHub repository, then browse the following link to the service:</w:t>
      </w:r>
    </w:p>
    <w:p w14:paraId="4F1FFD55" w14:textId="72EFEFFC" w:rsidR="00861139" w:rsidRPr="00405050" w:rsidRDefault="00612FA9" w:rsidP="00A228E9">
      <w:pPr>
        <w:pStyle w:val="ListParagraph"/>
        <w:numPr>
          <w:ilvl w:val="0"/>
          <w:numId w:val="23"/>
        </w:numPr>
        <w:rPr>
          <w:rStyle w:val="Hyperlink"/>
          <w:color w:val="auto"/>
          <w:u w:val="none"/>
        </w:rPr>
      </w:pPr>
      <w:r>
        <w:fldChar w:fldCharType="begin"/>
      </w:r>
      <w:r>
        <w:instrText xml:space="preserve"> HYPERLINK "https://www.seeedstudio.com/fusion_pcb.html" </w:instrText>
      </w:r>
      <w:ins w:id="1312" w:author="Andrew Instone-Cowie" w:date="2021-08-25T14:30:00Z"/>
      <w:r>
        <w:fldChar w:fldCharType="separate"/>
      </w:r>
      <w:r w:rsidR="003B6A4C" w:rsidRPr="00290BB6">
        <w:rPr>
          <w:rStyle w:val="Hyperlink"/>
        </w:rPr>
        <w:t>https://www.seeedstudio.com/fusion_pcb.html</w:t>
      </w:r>
      <w:r>
        <w:rPr>
          <w:rStyle w:val="Hyperlink"/>
        </w:rPr>
        <w:fldChar w:fldCharType="end"/>
      </w:r>
    </w:p>
    <w:p w14:paraId="7A77B26C" w14:textId="79D67BB2" w:rsidR="00E83890" w:rsidRDefault="00612FA9" w:rsidP="00A228E9">
      <w:pPr>
        <w:pStyle w:val="ListParagraph"/>
        <w:numPr>
          <w:ilvl w:val="0"/>
          <w:numId w:val="23"/>
        </w:numPr>
        <w:rPr>
          <w:rStyle w:val="Hyperlink"/>
          <w:color w:val="auto"/>
          <w:u w:val="none"/>
        </w:rPr>
      </w:pPr>
      <w:r>
        <w:fldChar w:fldCharType="begin"/>
      </w:r>
      <w:r>
        <w:instrText xml:space="preserve"> HYPERLINK "https://jlcpcb.com/" </w:instrText>
      </w:r>
      <w:ins w:id="1313" w:author="Andrew Instone-Cowie" w:date="2021-08-25T14:30:00Z"/>
      <w:r>
        <w:fldChar w:fldCharType="separate"/>
      </w:r>
      <w:r w:rsidR="00E83890" w:rsidRPr="00BA6E11">
        <w:rPr>
          <w:rStyle w:val="Hyperlink"/>
        </w:rPr>
        <w:t>https://jlcpcb.com/</w:t>
      </w:r>
      <w:r>
        <w:rPr>
          <w:rStyle w:val="Hyperlink"/>
        </w:rPr>
        <w:fldChar w:fldCharType="end"/>
      </w:r>
      <w:r w:rsidR="00E83890">
        <w:rPr>
          <w:rStyle w:val="Hyperlink"/>
          <w:color w:val="auto"/>
          <w:u w:val="none"/>
        </w:rPr>
        <w:t xml:space="preserve"> </w:t>
      </w:r>
    </w:p>
    <w:p w14:paraId="414DACBD" w14:textId="1FD53DB1" w:rsidR="00E83890" w:rsidRDefault="00E83890" w:rsidP="00A228E9">
      <w:pPr>
        <w:rPr>
          <w:rStyle w:val="Hyperlink"/>
          <w:color w:val="auto"/>
          <w:u w:val="none"/>
        </w:rPr>
      </w:pPr>
      <w:r>
        <w:rPr>
          <w:rStyle w:val="Hyperlink"/>
          <w:color w:val="auto"/>
          <w:u w:val="none"/>
        </w:rPr>
        <w:lastRenderedPageBreak/>
        <w:t>The ordering website for both manufacturers looks very similar, so only one 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25D79162" w:rsidR="000E117B" w:rsidRDefault="000E117B" w:rsidP="00C9246B">
      <w:pPr>
        <w:keepNext/>
        <w:jc w:val="center"/>
        <w:rPr>
          <w:rStyle w:val="Hyperlink"/>
          <w:color w:val="auto"/>
          <w:u w:val="none"/>
        </w:rPr>
      </w:pPr>
      <w:r>
        <w:rPr>
          <w:noProof/>
        </w:rPr>
        <w:drawing>
          <wp:inline distT="0" distB="0" distL="0" distR="0" wp14:anchorId="36A0377A" wp14:editId="0BDF1BBF">
            <wp:extent cx="4320000" cy="1260000"/>
            <wp:effectExtent l="19050" t="19050" r="2349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eedAddGerber_Annotated.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1260000"/>
                    </a:xfrm>
                    <a:prstGeom prst="rect">
                      <a:avLst/>
                    </a:prstGeom>
                    <a:ln w="12700">
                      <a:solidFill>
                        <a:schemeClr val="tx1"/>
                      </a:solidFill>
                    </a:ln>
                  </pic:spPr>
                </pic:pic>
              </a:graphicData>
            </a:graphic>
          </wp:inline>
        </w:drawing>
      </w:r>
    </w:p>
    <w:p w14:paraId="63FEC4E6" w14:textId="6943144E" w:rsidR="000E117B" w:rsidRPr="00D859C8" w:rsidRDefault="000E117B" w:rsidP="00D859C8">
      <w:pPr>
        <w:pStyle w:val="Caption"/>
        <w:jc w:val="center"/>
      </w:pPr>
      <w:bookmarkStart w:id="1314" w:name="_Toc80794330"/>
      <w:r>
        <w:t xml:space="preserve">Figure </w:t>
      </w:r>
      <w:r>
        <w:rPr>
          <w:noProof/>
        </w:rPr>
        <w:fldChar w:fldCharType="begin"/>
      </w:r>
      <w:r>
        <w:rPr>
          <w:noProof/>
        </w:rPr>
        <w:instrText xml:space="preserve"> SEQ Figure \* ARABIC </w:instrText>
      </w:r>
      <w:r>
        <w:rPr>
          <w:noProof/>
        </w:rPr>
        <w:fldChar w:fldCharType="separate"/>
      </w:r>
      <w:r w:rsidR="00DC5316">
        <w:rPr>
          <w:noProof/>
        </w:rPr>
        <w:t>4</w:t>
      </w:r>
      <w:r>
        <w:rPr>
          <w:noProof/>
        </w:rPr>
        <w:fldChar w:fldCharType="end"/>
      </w:r>
      <w:r>
        <w:t xml:space="preserve"> – SeeedStudio Upload Box</w:t>
      </w:r>
      <w:bookmarkEnd w:id="1314"/>
    </w:p>
    <w:p w14:paraId="31441D2A" w14:textId="15FE3971" w:rsidR="000E117B" w:rsidRDefault="000E117B" w:rsidP="00C9246B">
      <w:pPr>
        <w:keepNext/>
        <w:jc w:val="center"/>
      </w:pPr>
      <w:r>
        <w:rPr>
          <w:noProof/>
        </w:rPr>
        <w:drawing>
          <wp:inline distT="0" distB="0" distL="0" distR="0" wp14:anchorId="112BC18E" wp14:editId="3E3BE539">
            <wp:extent cx="4320000" cy="1936800"/>
            <wp:effectExtent l="19050" t="19050" r="23495"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eedViewGerb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936800"/>
                    </a:xfrm>
                    <a:prstGeom prst="rect">
                      <a:avLst/>
                    </a:prstGeom>
                    <a:ln w="12700">
                      <a:solidFill>
                        <a:schemeClr val="tx1"/>
                      </a:solidFill>
                    </a:ln>
                  </pic:spPr>
                </pic:pic>
              </a:graphicData>
            </a:graphic>
          </wp:inline>
        </w:drawing>
      </w:r>
    </w:p>
    <w:p w14:paraId="29535735" w14:textId="076CBBC1" w:rsidR="000E117B" w:rsidRDefault="000E117B" w:rsidP="000E117B">
      <w:pPr>
        <w:pStyle w:val="Caption"/>
        <w:jc w:val="center"/>
      </w:pPr>
      <w:bookmarkStart w:id="1315" w:name="_Toc80794331"/>
      <w:r>
        <w:t xml:space="preserve">Figure </w:t>
      </w:r>
      <w:r>
        <w:rPr>
          <w:noProof/>
        </w:rPr>
        <w:fldChar w:fldCharType="begin"/>
      </w:r>
      <w:r>
        <w:rPr>
          <w:noProof/>
        </w:rPr>
        <w:instrText xml:space="preserve"> SEQ Figure \* ARABIC </w:instrText>
      </w:r>
      <w:r>
        <w:rPr>
          <w:noProof/>
        </w:rPr>
        <w:fldChar w:fldCharType="separate"/>
      </w:r>
      <w:r w:rsidR="00DC5316">
        <w:rPr>
          <w:noProof/>
        </w:rPr>
        <w:t>5</w:t>
      </w:r>
      <w:r>
        <w:rPr>
          <w:noProof/>
        </w:rPr>
        <w:fldChar w:fldCharType="end"/>
      </w:r>
      <w:r>
        <w:t xml:space="preserve"> – SeeedStudio Gerber Viewer</w:t>
      </w:r>
      <w:bookmarkEnd w:id="1315"/>
    </w:p>
    <w:p w14:paraId="3E0968D3" w14:textId="3122F1A0" w:rsidR="00A228E9" w:rsidRDefault="00A228E9" w:rsidP="00C9246B">
      <w:pPr>
        <w:keepNext/>
        <w:rPr>
          <w:rStyle w:val="Hyperlink"/>
          <w:b/>
          <w:bCs/>
          <w:color w:val="auto"/>
          <w:sz w:val="18"/>
          <w:szCs w:val="18"/>
          <w:u w:val="none"/>
        </w:rPr>
      </w:pPr>
      <w:r>
        <w:rPr>
          <w:rStyle w:val="Hyperlink"/>
          <w:color w:val="auto"/>
          <w:u w:val="none"/>
        </w:rPr>
        <w:lastRenderedPageBreak/>
        <w:t>An example of a completed order form (for an Interface Board) is shown below:</w:t>
      </w:r>
    </w:p>
    <w:p w14:paraId="39C6A732" w14:textId="19C308C0" w:rsidR="003E2C39" w:rsidRDefault="003E2C39" w:rsidP="00C9246B">
      <w:pPr>
        <w:jc w:val="center"/>
        <w:rPr>
          <w:rStyle w:val="Hyperlink"/>
          <w:color w:val="auto"/>
          <w:u w:val="none"/>
        </w:rPr>
      </w:pPr>
      <w:r>
        <w:rPr>
          <w:noProof/>
        </w:rPr>
        <w:drawing>
          <wp:inline distT="0" distB="0" distL="0" distR="0" wp14:anchorId="1B6F34B5" wp14:editId="54F25941">
            <wp:extent cx="5731510" cy="6638290"/>
            <wp:effectExtent l="19050" t="19050" r="2159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eedForm_Annotated.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6638290"/>
                    </a:xfrm>
                    <a:prstGeom prst="rect">
                      <a:avLst/>
                    </a:prstGeom>
                    <a:ln w="12700">
                      <a:solidFill>
                        <a:schemeClr val="tx1"/>
                      </a:solidFill>
                    </a:ln>
                  </pic:spPr>
                </pic:pic>
              </a:graphicData>
            </a:graphic>
          </wp:inline>
        </w:drawing>
      </w:r>
    </w:p>
    <w:p w14:paraId="1BC0E03D" w14:textId="3BA7A7B2" w:rsidR="003E2C39" w:rsidRPr="009B5FE2" w:rsidRDefault="003E2C39" w:rsidP="003E2C39">
      <w:pPr>
        <w:pStyle w:val="Caption"/>
        <w:jc w:val="center"/>
      </w:pPr>
      <w:bookmarkStart w:id="1316" w:name="_Toc80794332"/>
      <w:r>
        <w:t xml:space="preserve">Figure </w:t>
      </w:r>
      <w:r>
        <w:rPr>
          <w:noProof/>
        </w:rPr>
        <w:fldChar w:fldCharType="begin"/>
      </w:r>
      <w:r>
        <w:rPr>
          <w:noProof/>
        </w:rPr>
        <w:instrText xml:space="preserve"> SEQ Figure \* ARABIC </w:instrText>
      </w:r>
      <w:r>
        <w:rPr>
          <w:noProof/>
        </w:rPr>
        <w:fldChar w:fldCharType="separate"/>
      </w:r>
      <w:r w:rsidR="00DC5316">
        <w:rPr>
          <w:noProof/>
        </w:rPr>
        <w:t>6</w:t>
      </w:r>
      <w:r>
        <w:rPr>
          <w:noProof/>
        </w:rPr>
        <w:fldChar w:fldCharType="end"/>
      </w:r>
      <w:r>
        <w:t xml:space="preserve"> – SeeedStudio Order Form</w:t>
      </w:r>
      <w:bookmarkEnd w:id="1316"/>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A72C76">
      <w:pPr>
        <w:pStyle w:val="Heading3"/>
        <w:rPr>
          <w:rStyle w:val="Hyperlink"/>
          <w:color w:val="4F81BD" w:themeColor="accent1"/>
          <w:u w:val="none"/>
        </w:rPr>
      </w:pPr>
      <w:bookmarkStart w:id="1317" w:name="_Toc80794245"/>
      <w:r w:rsidRPr="00D859C8">
        <w:rPr>
          <w:rStyle w:val="Hyperlink"/>
          <w:color w:val="4F81BD" w:themeColor="accent1"/>
          <w:u w:val="none"/>
        </w:rPr>
        <w:lastRenderedPageBreak/>
        <w:t>OSH Park</w:t>
      </w:r>
      <w:bookmarkEnd w:id="1317"/>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77777777" w:rsidR="00A72C76" w:rsidRDefault="00A72C76" w:rsidP="00A72C76">
      <w:pPr>
        <w:rPr>
          <w:rStyle w:val="Hyperlink"/>
          <w:color w:val="auto"/>
          <w:u w:val="none"/>
        </w:rPr>
      </w:pPr>
      <w:r>
        <w:rPr>
          <w:rStyle w:val="Hyperlink"/>
          <w:color w:val="auto"/>
          <w:u w:val="none"/>
        </w:rPr>
        <w:t>Do NOT try to order panelised PCBs from OSH Park using the SeeedStudio Gerber files! There is no cost advantage to doing so, and as OSH Park are themselves a panelisation service, trying to order panelised PCBs will most likely result in your order being rejected.</w:t>
      </w:r>
    </w:p>
    <w:p w14:paraId="1A217D4A" w14:textId="77777777" w:rsidR="00A72C76" w:rsidRDefault="00A72C76" w:rsidP="00A72C76">
      <w:pPr>
        <w:rPr>
          <w:rStyle w:val="Hyperlink"/>
          <w:color w:val="auto"/>
          <w:u w:val="none"/>
        </w:rPr>
      </w:pPr>
      <w:r>
        <w:rPr>
          <w:rStyle w:val="Hyperlink"/>
          <w:color w:val="auto"/>
          <w:u w:val="none"/>
        </w:rPr>
        <w:t>To order from JLCPCB or SeeedStudio, download the OSH Park Gerber files</w:t>
      </w:r>
      <w:r>
        <w:rPr>
          <w:rStyle w:val="FootnoteReference"/>
        </w:rPr>
        <w:footnoteReference w:id="8"/>
      </w:r>
      <w:r>
        <w:rPr>
          <w:rStyle w:val="Hyperlink"/>
          <w:color w:val="auto"/>
          <w:u w:val="none"/>
        </w:rPr>
        <w:t xml:space="preserve"> from the project GitHub repository, then browse the following link to the service and follow the instructions:</w:t>
      </w:r>
    </w:p>
    <w:p w14:paraId="11D03A41" w14:textId="61138390" w:rsidR="00A72C76" w:rsidRPr="009523C3" w:rsidRDefault="00612FA9" w:rsidP="00A72C76">
      <w:pPr>
        <w:pStyle w:val="ListParagraph"/>
        <w:numPr>
          <w:ilvl w:val="0"/>
          <w:numId w:val="23"/>
        </w:numPr>
        <w:rPr>
          <w:rStyle w:val="Hyperlink"/>
          <w:color w:val="auto"/>
          <w:u w:val="none"/>
        </w:rPr>
      </w:pPr>
      <w:r>
        <w:fldChar w:fldCharType="begin"/>
      </w:r>
      <w:r>
        <w:instrText xml:space="preserve"> HYPERLINK "https://oshpark.com/" </w:instrText>
      </w:r>
      <w:ins w:id="1318" w:author="Andrew Instone-Cowie" w:date="2021-08-25T14:30:00Z"/>
      <w:r>
        <w:fldChar w:fldCharType="separate"/>
      </w:r>
      <w:r w:rsidR="00A72C76">
        <w:rPr>
          <w:rStyle w:val="Hyperlink"/>
        </w:rPr>
        <w:t>https://oshpark.com/</w:t>
      </w:r>
      <w:r>
        <w:rPr>
          <w:rStyle w:val="Hyperlink"/>
        </w:rPr>
        <w:fldChar w:fldCharType="end"/>
      </w:r>
      <w:r w:rsidR="00A72C76" w:rsidRPr="009523C3">
        <w:rPr>
          <w:rStyle w:val="Hyperlink"/>
          <w:color w:val="auto"/>
          <w:u w:val="none"/>
        </w:rPr>
        <w:t xml:space="preserve"> </w:t>
      </w:r>
    </w:p>
    <w:p w14:paraId="008B058D" w14:textId="77777777" w:rsidR="00A72C76" w:rsidRPr="00D859C8" w:rsidRDefault="00A72C76" w:rsidP="00C33018">
      <w:pPr>
        <w:pStyle w:val="ListParagraph"/>
        <w:rPr>
          <w:rStyle w:val="Hyperlink"/>
          <w:color w:val="auto"/>
          <w:u w:val="none"/>
        </w:rPr>
      </w:pP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1319" w:name="_Toc80794246"/>
      <w:r>
        <w:lastRenderedPageBreak/>
        <w:t xml:space="preserve">Simulator </w:t>
      </w:r>
      <w:r w:rsidR="00733A4D">
        <w:t>Assembly</w:t>
      </w:r>
      <w:bookmarkEnd w:id="1319"/>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391EA819" w:rsidR="00357EE3" w:rsidRDefault="00357EE3" w:rsidP="00357EE3">
      <w:r>
        <w:t xml:space="preserve">Before you start construction of the Simulator hardware, check the log on </w:t>
      </w:r>
      <w:r w:rsidRPr="00212D29">
        <w:t>the project GitHub repository</w:t>
      </w:r>
      <w:r>
        <w:t xml:space="preserve"> for any open or late-breaking issues which may affect your build:</w:t>
      </w:r>
    </w:p>
    <w:p w14:paraId="397BAA48" w14:textId="44AB14F6" w:rsidR="00357EE3" w:rsidRDefault="00612FA9" w:rsidP="00357EE3">
      <w:pPr>
        <w:pStyle w:val="ListParagraph"/>
        <w:numPr>
          <w:ilvl w:val="0"/>
          <w:numId w:val="29"/>
        </w:numPr>
      </w:pPr>
      <w:r>
        <w:fldChar w:fldCharType="begin"/>
      </w:r>
      <w:r>
        <w:instrText xml:space="preserve"> HYPERLINK "https://github.com/Simulators/simulator-type2/issues" </w:instrText>
      </w:r>
      <w:ins w:id="1320" w:author="Andrew Instone-Cowie" w:date="2021-08-25T14:30:00Z"/>
      <w:r>
        <w:fldChar w:fldCharType="separate"/>
      </w:r>
      <w:r w:rsidR="00357EE3">
        <w:rPr>
          <w:rStyle w:val="Hyperlink"/>
        </w:rPr>
        <w:t>https://github.com/Simulators/simulator-type2/issues</w:t>
      </w:r>
      <w:r>
        <w:rPr>
          <w:rStyle w:val="Hyperlink"/>
        </w:rPr>
        <w:fldChar w:fldCharType="end"/>
      </w:r>
    </w:p>
    <w:p w14:paraId="67FBCB64" w14:textId="39133B64"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Electrolube CPL200H (Farnell 521462).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1321" w:name="_Toc80794247"/>
      <w:r>
        <w:t>Polarised Components</w:t>
      </w:r>
      <w:bookmarkEnd w:id="1321"/>
    </w:p>
    <w:p w14:paraId="1F8619D9" w14:textId="4B56B74C" w:rsidR="00A242A8" w:rsidRDefault="00A242A8" w:rsidP="00A242A8">
      <w:r>
        <w:t xml:space="preserve">A number of the components of the Simulator are </w:t>
      </w:r>
      <w:r w:rsidR="0099187C">
        <w:t>polarised and</w:t>
      </w:r>
      <w:r>
        <w:t xml:space="preserve"> must be fitted the right way </w:t>
      </w:r>
      <w:r w:rsidR="005D0F57">
        <w:t>round</w:t>
      </w:r>
      <w:r>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may round may result in damage to the component.</w:t>
      </w:r>
    </w:p>
    <w:p w14:paraId="769A4AE8" w14:textId="77777777" w:rsidR="00A242A8" w:rsidRDefault="00A242A8" w:rsidP="00A7651F">
      <w:pPr>
        <w:pStyle w:val="Heading3"/>
      </w:pPr>
      <w:bookmarkStart w:id="1322" w:name="_Toc80794248"/>
      <w:r>
        <w:t>Voltage Regulators</w:t>
      </w:r>
      <w:bookmarkEnd w:id="1322"/>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16">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5B2067C6" w:rsidR="00A242A8" w:rsidRDefault="00A242A8" w:rsidP="00A242A8">
      <w:pPr>
        <w:pStyle w:val="Caption"/>
        <w:jc w:val="center"/>
      </w:pPr>
      <w:bookmarkStart w:id="1323" w:name="_Toc80794333"/>
      <w:r>
        <w:t xml:space="preserve">Figure </w:t>
      </w:r>
      <w:r>
        <w:rPr>
          <w:noProof/>
        </w:rPr>
        <w:fldChar w:fldCharType="begin"/>
      </w:r>
      <w:r>
        <w:rPr>
          <w:noProof/>
        </w:rPr>
        <w:instrText xml:space="preserve"> SEQ Figure \* ARABIC </w:instrText>
      </w:r>
      <w:r>
        <w:rPr>
          <w:noProof/>
        </w:rPr>
        <w:fldChar w:fldCharType="separate"/>
      </w:r>
      <w:r w:rsidR="00DC5316">
        <w:rPr>
          <w:noProof/>
        </w:rPr>
        <w:t>7</w:t>
      </w:r>
      <w:r>
        <w:rPr>
          <w:noProof/>
        </w:rPr>
        <w:fldChar w:fldCharType="end"/>
      </w:r>
      <w:r>
        <w:t xml:space="preserve"> – Voltage Regulator Orientation</w:t>
      </w:r>
      <w:bookmarkEnd w:id="1323"/>
    </w:p>
    <w:p w14:paraId="4B3A1D2B" w14:textId="77777777" w:rsidR="00A242A8" w:rsidRDefault="00A242A8" w:rsidP="00A7651F">
      <w:pPr>
        <w:pStyle w:val="Heading3"/>
      </w:pPr>
      <w:bookmarkStart w:id="1324" w:name="_Toc80794249"/>
      <w:r>
        <w:lastRenderedPageBreak/>
        <w:t>Diodes</w:t>
      </w:r>
      <w:bookmarkEnd w:id="1324"/>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17">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437586FD" w:rsidR="00A242A8" w:rsidRDefault="00A242A8" w:rsidP="00A242A8">
      <w:pPr>
        <w:pStyle w:val="Caption"/>
        <w:jc w:val="center"/>
      </w:pPr>
      <w:bookmarkStart w:id="1325" w:name="_Toc80794334"/>
      <w:r>
        <w:t xml:space="preserve">Figure </w:t>
      </w:r>
      <w:r>
        <w:rPr>
          <w:noProof/>
        </w:rPr>
        <w:fldChar w:fldCharType="begin"/>
      </w:r>
      <w:r>
        <w:rPr>
          <w:noProof/>
        </w:rPr>
        <w:instrText xml:space="preserve"> SEQ Figure \* ARABIC </w:instrText>
      </w:r>
      <w:r>
        <w:rPr>
          <w:noProof/>
        </w:rPr>
        <w:fldChar w:fldCharType="separate"/>
      </w:r>
      <w:r w:rsidR="00DC5316">
        <w:rPr>
          <w:noProof/>
        </w:rPr>
        <w:t>8</w:t>
      </w:r>
      <w:r>
        <w:rPr>
          <w:noProof/>
        </w:rPr>
        <w:fldChar w:fldCharType="end"/>
      </w:r>
      <w:r>
        <w:t xml:space="preserve"> – Diode Orientation</w:t>
      </w:r>
      <w:bookmarkEnd w:id="1325"/>
    </w:p>
    <w:p w14:paraId="34A7C6E2" w14:textId="77777777" w:rsidR="00A242A8" w:rsidRDefault="00A242A8" w:rsidP="00A7651F">
      <w:pPr>
        <w:pStyle w:val="Heading3"/>
      </w:pPr>
      <w:bookmarkStart w:id="1326" w:name="_Toc80794250"/>
      <w:r>
        <w:t>Electrolytic Capacitors</w:t>
      </w:r>
      <w:bookmarkEnd w:id="1326"/>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18">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6DADAD7F" w:rsidR="00A242A8" w:rsidRDefault="00A242A8" w:rsidP="00A242A8">
      <w:pPr>
        <w:pStyle w:val="Caption"/>
        <w:jc w:val="center"/>
      </w:pPr>
      <w:bookmarkStart w:id="1327" w:name="_Toc80794335"/>
      <w:r>
        <w:t xml:space="preserve">Figure </w:t>
      </w:r>
      <w:r>
        <w:rPr>
          <w:noProof/>
        </w:rPr>
        <w:fldChar w:fldCharType="begin"/>
      </w:r>
      <w:r>
        <w:rPr>
          <w:noProof/>
        </w:rPr>
        <w:instrText xml:space="preserve"> SEQ Figure \* ARABIC </w:instrText>
      </w:r>
      <w:r>
        <w:rPr>
          <w:noProof/>
        </w:rPr>
        <w:fldChar w:fldCharType="separate"/>
      </w:r>
      <w:r w:rsidR="00DC5316">
        <w:rPr>
          <w:noProof/>
        </w:rPr>
        <w:t>9</w:t>
      </w:r>
      <w:r>
        <w:rPr>
          <w:noProof/>
        </w:rPr>
        <w:fldChar w:fldCharType="end"/>
      </w:r>
      <w:r>
        <w:t xml:space="preserve"> – Electrolytic Capacitor Orientation</w:t>
      </w:r>
      <w:bookmarkEnd w:id="1327"/>
    </w:p>
    <w:p w14:paraId="79CC089B" w14:textId="77777777" w:rsidR="00A242A8" w:rsidRDefault="00A242A8" w:rsidP="00A242A8"/>
    <w:p w14:paraId="237308BD" w14:textId="77777777" w:rsidR="00A242A8" w:rsidRDefault="00A242A8" w:rsidP="00A7651F">
      <w:pPr>
        <w:pStyle w:val="Heading3"/>
      </w:pPr>
      <w:bookmarkStart w:id="1328" w:name="_Toc80794251"/>
      <w:r>
        <w:lastRenderedPageBreak/>
        <w:t>Integrated Circuits</w:t>
      </w:r>
      <w:bookmarkEnd w:id="1328"/>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1CF9263F" w:rsidR="00A242A8" w:rsidRDefault="00A242A8" w:rsidP="00A242A8">
      <w:pPr>
        <w:pStyle w:val="Caption"/>
        <w:jc w:val="center"/>
      </w:pPr>
      <w:bookmarkStart w:id="1329" w:name="_Toc80794336"/>
      <w:r>
        <w:t xml:space="preserve">Figure </w:t>
      </w:r>
      <w:r>
        <w:rPr>
          <w:noProof/>
        </w:rPr>
        <w:fldChar w:fldCharType="begin"/>
      </w:r>
      <w:r>
        <w:rPr>
          <w:noProof/>
        </w:rPr>
        <w:instrText xml:space="preserve"> SEQ Figure \* ARABIC </w:instrText>
      </w:r>
      <w:r>
        <w:rPr>
          <w:noProof/>
        </w:rPr>
        <w:fldChar w:fldCharType="separate"/>
      </w:r>
      <w:r w:rsidR="00DC5316">
        <w:rPr>
          <w:noProof/>
        </w:rPr>
        <w:t>10</w:t>
      </w:r>
      <w:r>
        <w:rPr>
          <w:noProof/>
        </w:rPr>
        <w:fldChar w:fldCharType="end"/>
      </w:r>
      <w:r>
        <w:t xml:space="preserve"> – Integrated Circuit Orientation</w:t>
      </w:r>
      <w:bookmarkEnd w:id="1329"/>
    </w:p>
    <w:p w14:paraId="2AA909F3" w14:textId="2C9D4699" w:rsidR="00A242A8" w:rsidRDefault="00A242A8" w:rsidP="00A7651F">
      <w:pPr>
        <w:pStyle w:val="Heading3"/>
      </w:pPr>
      <w:bookmarkStart w:id="1330" w:name="_Toc80794252"/>
      <w:r>
        <w:t>LEDs</w:t>
      </w:r>
      <w:bookmarkEnd w:id="1330"/>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0AD0CB73" w:rsidR="00A242A8" w:rsidRDefault="00A242A8" w:rsidP="00A242A8">
      <w:pPr>
        <w:pStyle w:val="Caption"/>
        <w:jc w:val="center"/>
      </w:pPr>
      <w:bookmarkStart w:id="1331" w:name="_Toc80794337"/>
      <w:r>
        <w:t xml:space="preserve">Figure </w:t>
      </w:r>
      <w:r>
        <w:rPr>
          <w:noProof/>
        </w:rPr>
        <w:fldChar w:fldCharType="begin"/>
      </w:r>
      <w:r>
        <w:rPr>
          <w:noProof/>
        </w:rPr>
        <w:instrText xml:space="preserve"> SEQ Figure \* ARABIC </w:instrText>
      </w:r>
      <w:r>
        <w:rPr>
          <w:noProof/>
        </w:rPr>
        <w:fldChar w:fldCharType="separate"/>
      </w:r>
      <w:r w:rsidR="00DC5316">
        <w:rPr>
          <w:noProof/>
        </w:rPr>
        <w:t>11</w:t>
      </w:r>
      <w:r>
        <w:rPr>
          <w:noProof/>
        </w:rPr>
        <w:fldChar w:fldCharType="end"/>
      </w:r>
      <w:r>
        <w:t xml:space="preserve"> – LED Orientation</w:t>
      </w:r>
      <w:bookmarkEnd w:id="1331"/>
    </w:p>
    <w:p w14:paraId="167BE60E" w14:textId="37B8BE39" w:rsidR="00A242A8" w:rsidRDefault="00A242A8" w:rsidP="00A7651F">
      <w:pPr>
        <w:pStyle w:val="Heading3"/>
      </w:pPr>
      <w:bookmarkStart w:id="1332" w:name="_Toc80794253"/>
      <w:r>
        <w:lastRenderedPageBreak/>
        <w:t>Magneto-Resistive Sensor</w:t>
      </w:r>
      <w:r w:rsidR="0099187C">
        <w:t>s</w:t>
      </w:r>
      <w:bookmarkEnd w:id="1332"/>
    </w:p>
    <w:p w14:paraId="2A3564E7" w14:textId="508D9B6C" w:rsidR="00A242A8" w:rsidRPr="00C84BBE" w:rsidRDefault="00A242A8" w:rsidP="00A242A8">
      <w:pPr>
        <w:keepNext/>
      </w:pPr>
      <w:r>
        <w:t>The 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2F5F73D1" w:rsidR="00A242A8" w:rsidRDefault="00A242A8" w:rsidP="00A242A8">
      <w:pPr>
        <w:pStyle w:val="Caption"/>
        <w:jc w:val="center"/>
      </w:pPr>
      <w:bookmarkStart w:id="1333" w:name="_Toc80794338"/>
      <w:r>
        <w:t xml:space="preserve">Figure </w:t>
      </w:r>
      <w:r>
        <w:rPr>
          <w:noProof/>
        </w:rPr>
        <w:fldChar w:fldCharType="begin"/>
      </w:r>
      <w:r>
        <w:rPr>
          <w:noProof/>
        </w:rPr>
        <w:instrText xml:space="preserve"> SEQ Figure \* ARABIC </w:instrText>
      </w:r>
      <w:r>
        <w:rPr>
          <w:noProof/>
        </w:rPr>
        <w:fldChar w:fldCharType="separate"/>
      </w:r>
      <w:r w:rsidR="00DC5316">
        <w:rPr>
          <w:noProof/>
        </w:rPr>
        <w:t>12</w:t>
      </w:r>
      <w:r>
        <w:rPr>
          <w:noProof/>
        </w:rPr>
        <w:fldChar w:fldCharType="end"/>
      </w:r>
      <w:r>
        <w:t xml:space="preserve"> – Magnet</w:t>
      </w:r>
      <w:r w:rsidR="0099187C">
        <w:t>o</w:t>
      </w:r>
      <w:r>
        <w:t>-Resistive Sensor Orientation</w:t>
      </w:r>
      <w:bookmarkEnd w:id="1333"/>
    </w:p>
    <w:p w14:paraId="41B6BB02" w14:textId="0FF77542" w:rsidR="001E1F78" w:rsidRDefault="00C5143D" w:rsidP="00A7651F">
      <w:pPr>
        <w:pStyle w:val="Heading2"/>
        <w:pageBreakBefore/>
      </w:pPr>
      <w:bookmarkStart w:id="1334" w:name="_Toc80794254"/>
      <w:r>
        <w:lastRenderedPageBreak/>
        <w:t xml:space="preserve">Simulator </w:t>
      </w:r>
      <w:r w:rsidR="004408BF">
        <w:t>Interface</w:t>
      </w:r>
      <w:r w:rsidR="001E1F78">
        <w:t xml:space="preserve"> </w:t>
      </w:r>
      <w:r w:rsidR="00112429">
        <w:t>Module</w:t>
      </w:r>
      <w:bookmarkEnd w:id="1334"/>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9"/>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1335" w:name="_Toc80794255"/>
      <w:r>
        <w:t>Parts List</w:t>
      </w:r>
      <w:bookmarkEnd w:id="1335"/>
    </w:p>
    <w:p w14:paraId="3B42F3D6" w14:textId="435A444E" w:rsidR="00FB1524" w:rsidRPr="00393B25" w:rsidRDefault="00FB1524" w:rsidP="00FB1524">
      <w:pPr>
        <w:pStyle w:val="Caption"/>
        <w:keepNext/>
      </w:pPr>
      <w:bookmarkStart w:id="1336" w:name="_Toc80794405"/>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C5316">
        <w:rPr>
          <w:noProof/>
        </w:rPr>
        <w:t>1</w:t>
      </w:r>
      <w:r w:rsidR="00D15F53">
        <w:rPr>
          <w:noProof/>
        </w:rPr>
        <w:fldChar w:fldCharType="end"/>
      </w:r>
      <w:r>
        <w:t xml:space="preserve"> – Simulator Interface</w:t>
      </w:r>
      <w:r w:rsidR="00152C2B">
        <w:t xml:space="preserve"> </w:t>
      </w:r>
      <w:r w:rsidR="00112429">
        <w:t xml:space="preserve">Module </w:t>
      </w:r>
      <w:r>
        <w:t>Parts List</w:t>
      </w:r>
      <w:bookmarkEnd w:id="133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0"/>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77777777" w:rsidR="00FB1524" w:rsidRPr="00212D29" w:rsidRDefault="000C396F" w:rsidP="005E14A6">
            <w:pPr>
              <w:contextualSpacing/>
            </w:pPr>
            <w:r w:rsidRPr="00212D29">
              <w:t>LM340T-5.0</w:t>
            </w:r>
            <w:r w:rsidR="00D81B86" w:rsidRPr="00212D29">
              <w:t xml:space="preserve"> (replacement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77777777" w:rsidR="00FB1524" w:rsidRPr="00212D29" w:rsidRDefault="000C396F" w:rsidP="00D81B86">
            <w:pPr>
              <w:contextualSpacing/>
            </w:pPr>
            <w:r w:rsidRPr="00212D29">
              <w:t>Farnell 9490175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1"/>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2"/>
            </w:r>
          </w:p>
        </w:tc>
        <w:tc>
          <w:tcPr>
            <w:tcW w:w="4252" w:type="dxa"/>
          </w:tcPr>
          <w:p w14:paraId="349F85BA" w14:textId="67C0CC0F" w:rsidR="00FB1524" w:rsidRPr="00212D29" w:rsidRDefault="00FB1524" w:rsidP="00D81B86">
            <w:pPr>
              <w:contextualSpacing/>
            </w:pPr>
            <w:r w:rsidRPr="00212D29">
              <w:t>2x3-pin 0.1” Male Header</w:t>
            </w:r>
            <w:r w:rsidR="00D81B86" w:rsidRPr="00212D29">
              <w:br/>
              <w:t>(cut from a longer strip</w:t>
            </w:r>
            <w:r w:rsidR="006316C5">
              <w:rPr>
                <w:rStyle w:val="FootnoteReference"/>
              </w:rPr>
              <w:footnoteReference w:id="13"/>
            </w:r>
            <w:r w:rsidR="00D81B86" w:rsidRPr="00212D29">
              <w:t>)</w:t>
            </w:r>
          </w:p>
        </w:tc>
        <w:tc>
          <w:tcPr>
            <w:tcW w:w="2897" w:type="dxa"/>
          </w:tcPr>
          <w:p w14:paraId="66D9ED7C" w14:textId="35B3EC64" w:rsidR="00FB1524" w:rsidRPr="00212D29" w:rsidRDefault="00D27B45" w:rsidP="001631DF">
            <w:pPr>
              <w:contextualSpacing/>
            </w:pPr>
            <w:r>
              <w:t>Farnell 1462888,</w:t>
            </w:r>
            <w:r>
              <w:br/>
            </w:r>
            <w:r w:rsidR="000E6CD5">
              <w:t xml:space="preserve">CPC </w:t>
            </w:r>
            <w:r w:rsidR="000E6CD5" w:rsidRPr="000E6CD5">
              <w:t>CN18761</w:t>
            </w:r>
            <w:r>
              <w:t>,</w:t>
            </w:r>
            <w:r w:rsidR="000E6CD5">
              <w:t xml:space="preserve"> or </w:t>
            </w:r>
            <w:r w:rsidR="00D81B86" w:rsidRPr="00212D29">
              <w:t>eBay</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77777777" w:rsidR="00FB1524" w:rsidRPr="00212D29" w:rsidRDefault="000C396F" w:rsidP="001631DF">
            <w:pPr>
              <w:contextualSpacing/>
            </w:pPr>
            <w:r w:rsidRPr="00212D29">
              <w:t>Farnell 2445624</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2"/>
          <w:headerReference w:type="default" r:id="rId23"/>
          <w:footerReference w:type="even" r:id="rId24"/>
          <w:footerReference w:type="default" r:id="rId25"/>
          <w:footerReference w:type="first" r:id="rId26"/>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1341" w:name="_Toc80794256"/>
      <w:r>
        <w:lastRenderedPageBreak/>
        <w:t>Schematic</w:t>
      </w:r>
      <w:bookmarkEnd w:id="1341"/>
    </w:p>
    <w:p w14:paraId="037F9213" w14:textId="58C2C064" w:rsidR="001818BB" w:rsidRPr="001818BB" w:rsidRDefault="00AF72D9" w:rsidP="00783608">
      <w:pPr>
        <w:jc w:val="center"/>
      </w:pPr>
      <w:r>
        <w:rPr>
          <w:noProof/>
        </w:rPr>
        <w:drawing>
          <wp:inline distT="0" distB="0" distL="0" distR="0" wp14:anchorId="72C52763" wp14:editId="3299480F">
            <wp:extent cx="8235070" cy="5486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T2InterfaceRevE_s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45602" cy="5493417"/>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1342" w:name="_Toc80794257"/>
      <w:r>
        <w:lastRenderedPageBreak/>
        <w:t>Parts</w:t>
      </w:r>
      <w:bookmarkEnd w:id="1342"/>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1E4126A8">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2F725EE1" w:rsidR="00D230DD" w:rsidRPr="009B5FE2" w:rsidRDefault="00D230DD" w:rsidP="00D230DD">
      <w:pPr>
        <w:pStyle w:val="Caption"/>
        <w:jc w:val="center"/>
      </w:pPr>
      <w:bookmarkStart w:id="1343" w:name="_Toc80794339"/>
      <w:r>
        <w:t xml:space="preserve">Figure </w:t>
      </w:r>
      <w:r>
        <w:rPr>
          <w:noProof/>
        </w:rPr>
        <w:fldChar w:fldCharType="begin"/>
      </w:r>
      <w:r>
        <w:rPr>
          <w:noProof/>
        </w:rPr>
        <w:instrText xml:space="preserve"> SEQ Figure \* ARABIC </w:instrText>
      </w:r>
      <w:r>
        <w:rPr>
          <w:noProof/>
        </w:rPr>
        <w:fldChar w:fldCharType="separate"/>
      </w:r>
      <w:r w:rsidR="00DC5316">
        <w:rPr>
          <w:noProof/>
        </w:rPr>
        <w:t>13</w:t>
      </w:r>
      <w:r>
        <w:rPr>
          <w:noProof/>
        </w:rPr>
        <w:fldChar w:fldCharType="end"/>
      </w:r>
      <w:r>
        <w:t xml:space="preserve"> – Simulator Interface Parts</w:t>
      </w:r>
      <w:bookmarkEnd w:id="1343"/>
    </w:p>
    <w:p w14:paraId="406F9A28" w14:textId="77777777" w:rsidR="001E1F78" w:rsidRDefault="009B5FE2" w:rsidP="00557FB7">
      <w:pPr>
        <w:pStyle w:val="Heading3"/>
      </w:pPr>
      <w:bookmarkStart w:id="1344" w:name="_Toc80794258"/>
      <w:r>
        <w:t>PCB Layout</w:t>
      </w:r>
      <w:bookmarkEnd w:id="1344"/>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54FEC3FD" w:rsidR="009030AD" w:rsidRDefault="00AF72D9" w:rsidP="009030AD">
      <w:pPr>
        <w:keepNext/>
        <w:jc w:val="center"/>
      </w:pPr>
      <w:r>
        <w:rPr>
          <w:noProof/>
        </w:rPr>
        <w:drawing>
          <wp:inline distT="0" distB="0" distL="0" distR="0" wp14:anchorId="380B4388" wp14:editId="66C6E777">
            <wp:extent cx="3600000" cy="3576923"/>
            <wp:effectExtent l="19050" t="19050" r="19685" b="24130"/>
            <wp:docPr id="81" name="Picture 8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mulatorT2InterfaceRevE_brd.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3576923"/>
                    </a:xfrm>
                    <a:prstGeom prst="rect">
                      <a:avLst/>
                    </a:prstGeom>
                    <a:ln w="12700">
                      <a:solidFill>
                        <a:schemeClr val="tx1"/>
                      </a:solidFill>
                    </a:ln>
                  </pic:spPr>
                </pic:pic>
              </a:graphicData>
            </a:graphic>
          </wp:inline>
        </w:drawing>
      </w:r>
    </w:p>
    <w:p w14:paraId="7C649B6E" w14:textId="3CCE2098" w:rsidR="009B5FE2" w:rsidRPr="009B5FE2" w:rsidRDefault="009030AD" w:rsidP="009030AD">
      <w:pPr>
        <w:pStyle w:val="Caption"/>
        <w:jc w:val="center"/>
      </w:pPr>
      <w:bookmarkStart w:id="1345" w:name="_Toc8079434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14</w:t>
      </w:r>
      <w:r w:rsidR="00D15F53">
        <w:rPr>
          <w:noProof/>
        </w:rPr>
        <w:fldChar w:fldCharType="end"/>
      </w:r>
      <w:r>
        <w:t xml:space="preserve"> – Simulator Interface Board Layout</w:t>
      </w:r>
      <w:bookmarkEnd w:id="1345"/>
    </w:p>
    <w:p w14:paraId="3AABD0C9" w14:textId="77777777" w:rsidR="001E1F78" w:rsidRDefault="001E1F78" w:rsidP="00557FB7">
      <w:pPr>
        <w:pStyle w:val="Heading3"/>
      </w:pPr>
      <w:bookmarkStart w:id="1346" w:name="_Toc80794259"/>
      <w:r>
        <w:lastRenderedPageBreak/>
        <w:t>Construction</w:t>
      </w:r>
      <w:bookmarkEnd w:id="1346"/>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77777777"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magneto-resistive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061893DF" w:rsidR="00514E8C" w:rsidRPr="00152A9A" w:rsidRDefault="00514E8C" w:rsidP="00E804E5">
      <w:pPr>
        <w:pStyle w:val="Caption"/>
        <w:ind w:left="720"/>
        <w:jc w:val="center"/>
      </w:pPr>
      <w:bookmarkStart w:id="1347" w:name="_Toc80794341"/>
      <w:r>
        <w:t xml:space="preserve">Figure </w:t>
      </w:r>
      <w:r>
        <w:rPr>
          <w:noProof/>
        </w:rPr>
        <w:fldChar w:fldCharType="begin"/>
      </w:r>
      <w:r>
        <w:rPr>
          <w:noProof/>
        </w:rPr>
        <w:instrText xml:space="preserve"> SEQ Figure \* ARABIC </w:instrText>
      </w:r>
      <w:r>
        <w:rPr>
          <w:noProof/>
        </w:rPr>
        <w:fldChar w:fldCharType="separate"/>
      </w:r>
      <w:r w:rsidR="00DC5316">
        <w:rPr>
          <w:noProof/>
        </w:rPr>
        <w:t>15</w:t>
      </w:r>
      <w:r>
        <w:rPr>
          <w:noProof/>
        </w:rPr>
        <w:fldChar w:fldCharType="end"/>
      </w:r>
      <w:r>
        <w:t xml:space="preserve"> – Voltage Check Pin Locations</w:t>
      </w:r>
      <w:bookmarkEnd w:id="1347"/>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1348" w:name="_Toc80794260"/>
      <w:r>
        <w:t>Voltage Regulator</w:t>
      </w:r>
      <w:bookmarkEnd w:id="1348"/>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4"/>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1">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1290BB3F" w:rsidR="003455F9" w:rsidRPr="00152A9A" w:rsidRDefault="003455F9" w:rsidP="00C9246B">
      <w:pPr>
        <w:pStyle w:val="Caption"/>
        <w:ind w:left="360"/>
        <w:jc w:val="center"/>
      </w:pPr>
      <w:bookmarkStart w:id="1349" w:name="_Toc80794342"/>
      <w:r>
        <w:t xml:space="preserve">Figure </w:t>
      </w:r>
      <w:r>
        <w:rPr>
          <w:noProof/>
        </w:rPr>
        <w:fldChar w:fldCharType="begin"/>
      </w:r>
      <w:r>
        <w:rPr>
          <w:noProof/>
        </w:rPr>
        <w:instrText xml:space="preserve"> SEQ Figure \* ARABIC </w:instrText>
      </w:r>
      <w:r>
        <w:rPr>
          <w:noProof/>
        </w:rPr>
        <w:fldChar w:fldCharType="separate"/>
      </w:r>
      <w:r w:rsidR="00DC5316">
        <w:rPr>
          <w:noProof/>
        </w:rPr>
        <w:t>16</w:t>
      </w:r>
      <w:r>
        <w:rPr>
          <w:noProof/>
        </w:rPr>
        <w:fldChar w:fldCharType="end"/>
      </w:r>
      <w:r>
        <w:t xml:space="preserve"> – Bending Voltage Regulator Pins</w:t>
      </w:r>
      <w:bookmarkEnd w:id="1349"/>
    </w:p>
    <w:p w14:paraId="1A05EB5E" w14:textId="7A0F3A5B" w:rsidR="007A1D88" w:rsidRDefault="00861139" w:rsidP="00C9246B">
      <w:pPr>
        <w:pStyle w:val="Heading4"/>
      </w:pPr>
      <w:r>
        <w:t>Heatsink</w:t>
      </w:r>
    </w:p>
    <w:p w14:paraId="6F857DF8" w14:textId="03BD13E6"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2">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7B63932C" w:rsidR="007A1D88" w:rsidRPr="00212D29" w:rsidRDefault="007A1D88" w:rsidP="00C9246B">
      <w:pPr>
        <w:pStyle w:val="Caption"/>
        <w:jc w:val="center"/>
      </w:pPr>
      <w:bookmarkStart w:id="1350" w:name="_Toc80794343"/>
      <w:r>
        <w:t xml:space="preserve">Figure </w:t>
      </w:r>
      <w:r>
        <w:rPr>
          <w:noProof/>
        </w:rPr>
        <w:fldChar w:fldCharType="begin"/>
      </w:r>
      <w:r>
        <w:rPr>
          <w:noProof/>
        </w:rPr>
        <w:instrText xml:space="preserve"> SEQ Figure \* ARABIC </w:instrText>
      </w:r>
      <w:r>
        <w:rPr>
          <w:noProof/>
        </w:rPr>
        <w:fldChar w:fldCharType="separate"/>
      </w:r>
      <w:r w:rsidR="00DC5316">
        <w:rPr>
          <w:noProof/>
        </w:rPr>
        <w:t>17</w:t>
      </w:r>
      <w:r>
        <w:rPr>
          <w:noProof/>
        </w:rPr>
        <w:fldChar w:fldCharType="end"/>
      </w:r>
      <w:r>
        <w:t xml:space="preserve"> –</w:t>
      </w:r>
      <w:r w:rsidR="0099187C">
        <w:t xml:space="preserve"> </w:t>
      </w:r>
      <w:r>
        <w:t>Voltage Regulator Heatsink</w:t>
      </w:r>
      <w:bookmarkEnd w:id="1350"/>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519D141B" w:rsidR="00152A9A" w:rsidRDefault="00152A9A" w:rsidP="00152A9A">
      <w:pPr>
        <w:pStyle w:val="Caption"/>
        <w:jc w:val="center"/>
      </w:pPr>
      <w:bookmarkStart w:id="1351" w:name="_Toc8079434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18</w:t>
      </w:r>
      <w:r w:rsidR="00D15F53">
        <w:rPr>
          <w:noProof/>
        </w:rPr>
        <w:fldChar w:fldCharType="end"/>
      </w:r>
      <w:r>
        <w:t xml:space="preserve"> – Completed Simulator Interface </w:t>
      </w:r>
      <w:r w:rsidR="004E19AE">
        <w:t xml:space="preserve">Module </w:t>
      </w:r>
      <w:r>
        <w:t>PCB</w:t>
      </w:r>
      <w:bookmarkEnd w:id="1351"/>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1352" w:name="_Toc80794261"/>
      <w:r>
        <w:lastRenderedPageBreak/>
        <w:t xml:space="preserve">Power </w:t>
      </w:r>
      <w:r w:rsidR="00112429">
        <w:t>Module</w:t>
      </w:r>
      <w:bookmarkEnd w:id="1352"/>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1353" w:name="_Toc80794262"/>
      <w:r>
        <w:t>Parts List</w:t>
      </w:r>
      <w:bookmarkEnd w:id="1353"/>
    </w:p>
    <w:p w14:paraId="0E59C03E" w14:textId="146FEC0F" w:rsidR="00152C2B" w:rsidRPr="00393B25" w:rsidRDefault="00152C2B" w:rsidP="00152C2B">
      <w:pPr>
        <w:pStyle w:val="Caption"/>
        <w:keepNext/>
      </w:pPr>
      <w:bookmarkStart w:id="1354" w:name="_Toc80794406"/>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C5316">
        <w:rPr>
          <w:noProof/>
        </w:rPr>
        <w:t>2</w:t>
      </w:r>
      <w:r w:rsidR="00D15F53">
        <w:rPr>
          <w:noProof/>
        </w:rPr>
        <w:fldChar w:fldCharType="end"/>
      </w:r>
      <w:r>
        <w:t xml:space="preserve"> – Power </w:t>
      </w:r>
      <w:r w:rsidR="004E19AE">
        <w:t xml:space="preserve">Module </w:t>
      </w:r>
      <w:r>
        <w:t>PCB Parts List</w:t>
      </w:r>
      <w:bookmarkEnd w:id="13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77777777" w:rsidR="00152C2B" w:rsidRPr="00212D29" w:rsidRDefault="00CD4E00" w:rsidP="00F002DD">
            <w:pPr>
              <w:contextualSpacing/>
            </w:pPr>
            <w:r w:rsidRPr="00212D29">
              <w:t>Farnell 1848372</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2429FCC6" w14:textId="77777777" w:rsidR="00994514" w:rsidRDefault="00994514" w:rsidP="00152C2B">
      <w:pPr>
        <w:pStyle w:val="Heading3"/>
        <w:sectPr w:rsidR="00994514" w:rsidSect="00733A4D">
          <w:footerReference w:type="even" r:id="rId33"/>
          <w:footerReference w:type="default" r:id="rId34"/>
          <w:headerReference w:type="first" r:id="rId35"/>
          <w:footerReference w:type="first" r:id="rId36"/>
          <w:endnotePr>
            <w:numFmt w:val="decimal"/>
          </w:endnotePr>
          <w:pgSz w:w="11906" w:h="16838"/>
          <w:pgMar w:top="1440" w:right="1440" w:bottom="1440" w:left="1440" w:header="709" w:footer="709" w:gutter="0"/>
          <w:cols w:space="708"/>
          <w:docGrid w:linePitch="360"/>
        </w:sectPr>
      </w:pPr>
    </w:p>
    <w:p w14:paraId="79D2FC43" w14:textId="77777777" w:rsidR="00152C2B" w:rsidRDefault="00152C2B" w:rsidP="00152C2B">
      <w:pPr>
        <w:pStyle w:val="Heading3"/>
      </w:pPr>
      <w:bookmarkStart w:id="1355" w:name="_Toc80794263"/>
      <w:r>
        <w:lastRenderedPageBreak/>
        <w:t>Schematic</w:t>
      </w:r>
      <w:bookmarkEnd w:id="1355"/>
    </w:p>
    <w:p w14:paraId="2E24895B" w14:textId="3BC4DAA0" w:rsidR="00152C2B" w:rsidRDefault="00987488" w:rsidP="00994514">
      <w:pPr>
        <w:jc w:val="center"/>
      </w:pPr>
      <w:r>
        <w:rPr>
          <w:noProof/>
        </w:rPr>
        <w:drawing>
          <wp:inline distT="0" distB="0" distL="0" distR="0" wp14:anchorId="7EB5259C" wp14:editId="4810A1DE">
            <wp:extent cx="8107200" cy="5400000"/>
            <wp:effectExtent l="0" t="0" r="8255"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mulatorT2PowerRevD_sc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1356" w:name="_Toc80794264"/>
      <w:r>
        <w:lastRenderedPageBreak/>
        <w:t>Parts</w:t>
      </w:r>
      <w:bookmarkEnd w:id="1356"/>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2D0CDD9F">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6FD3D6DC" w:rsidR="00D230DD" w:rsidRPr="009B5FE2" w:rsidRDefault="00D230DD" w:rsidP="00D230DD">
      <w:pPr>
        <w:pStyle w:val="Caption"/>
        <w:jc w:val="center"/>
      </w:pPr>
      <w:bookmarkStart w:id="1357" w:name="_Toc80794345"/>
      <w:r>
        <w:t xml:space="preserve">Figure </w:t>
      </w:r>
      <w:r>
        <w:rPr>
          <w:noProof/>
        </w:rPr>
        <w:fldChar w:fldCharType="begin"/>
      </w:r>
      <w:r>
        <w:rPr>
          <w:noProof/>
        </w:rPr>
        <w:instrText xml:space="preserve"> SEQ Figure \* ARABIC </w:instrText>
      </w:r>
      <w:r>
        <w:rPr>
          <w:noProof/>
        </w:rPr>
        <w:fldChar w:fldCharType="separate"/>
      </w:r>
      <w:r w:rsidR="00DC5316">
        <w:rPr>
          <w:noProof/>
        </w:rPr>
        <w:t>19</w:t>
      </w:r>
      <w:r>
        <w:rPr>
          <w:noProof/>
        </w:rPr>
        <w:fldChar w:fldCharType="end"/>
      </w:r>
      <w:r>
        <w:t xml:space="preserve"> – Power Board Parts</w:t>
      </w:r>
      <w:bookmarkEnd w:id="1357"/>
    </w:p>
    <w:p w14:paraId="0C0FD38C" w14:textId="77777777" w:rsidR="00152C2B" w:rsidRDefault="00152C2B" w:rsidP="00152C2B">
      <w:pPr>
        <w:pStyle w:val="Heading3"/>
      </w:pPr>
      <w:bookmarkStart w:id="1358" w:name="_Toc80794265"/>
      <w:r>
        <w:t>PCB Layout</w:t>
      </w:r>
      <w:bookmarkEnd w:id="1358"/>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5111B365" w:rsidR="00152C2B" w:rsidRDefault="005B1C6D" w:rsidP="00152C2B">
      <w:pPr>
        <w:keepNext/>
        <w:jc w:val="center"/>
      </w:pPr>
      <w:r>
        <w:rPr>
          <w:noProof/>
        </w:rPr>
        <w:drawing>
          <wp:inline distT="0" distB="0" distL="0" distR="0" wp14:anchorId="65981DF0" wp14:editId="4485A0F4">
            <wp:extent cx="2736923" cy="2764615"/>
            <wp:effectExtent l="19050" t="19050" r="25400" b="17145"/>
            <wp:docPr id="107" name="Picture 10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mulatorT2PowerRevD_brd - white.png"/>
                    <pic:cNvPicPr/>
                  </pic:nvPicPr>
                  <pic:blipFill>
                    <a:blip r:embed="rId39">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p>
    <w:p w14:paraId="33D7B0AC" w14:textId="7696B9DA" w:rsidR="00E21E80" w:rsidRPr="009B5FE2" w:rsidRDefault="00E21E80" w:rsidP="00E21E80">
      <w:pPr>
        <w:pStyle w:val="Caption"/>
        <w:jc w:val="center"/>
      </w:pPr>
      <w:bookmarkStart w:id="1359" w:name="_Toc8079434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20</w:t>
      </w:r>
      <w:r w:rsidR="00D15F53">
        <w:rPr>
          <w:noProof/>
        </w:rPr>
        <w:fldChar w:fldCharType="end"/>
      </w:r>
      <w:r>
        <w:t xml:space="preserve"> – Power Board Layout</w:t>
      </w:r>
      <w:bookmarkEnd w:id="1359"/>
    </w:p>
    <w:p w14:paraId="74A1963D" w14:textId="77777777" w:rsidR="00152C2B" w:rsidRDefault="00152C2B" w:rsidP="00152C2B">
      <w:pPr>
        <w:pStyle w:val="Heading3"/>
      </w:pPr>
      <w:bookmarkStart w:id="1360" w:name="_Toc80794266"/>
      <w:r>
        <w:t>Construction</w:t>
      </w:r>
      <w:bookmarkEnd w:id="1360"/>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lastRenderedPageBreak/>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31F31FA1">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6B989A8A" w:rsidR="00152C2B" w:rsidRDefault="00152C2B" w:rsidP="00152C2B">
      <w:pPr>
        <w:pStyle w:val="Caption"/>
        <w:jc w:val="center"/>
      </w:pPr>
      <w:bookmarkStart w:id="1361" w:name="_Toc8079434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21</w:t>
      </w:r>
      <w:r w:rsidR="00D15F53">
        <w:rPr>
          <w:noProof/>
        </w:rPr>
        <w:fldChar w:fldCharType="end"/>
      </w:r>
      <w:r>
        <w:t xml:space="preserve"> – Completed </w:t>
      </w:r>
      <w:r w:rsidR="00E21E80">
        <w:t xml:space="preserve">Power </w:t>
      </w:r>
      <w:r w:rsidR="004E19AE">
        <w:t xml:space="preserve">Module </w:t>
      </w:r>
      <w:r>
        <w:t>PCB</w:t>
      </w:r>
      <w:bookmarkEnd w:id="1361"/>
    </w:p>
    <w:p w14:paraId="06525A63" w14:textId="2CC2F7B9" w:rsidR="00E21E80" w:rsidRDefault="00E21E80" w:rsidP="00994514">
      <w:pPr>
        <w:pStyle w:val="Heading2"/>
        <w:pageBreakBefore/>
      </w:pPr>
      <w:bookmarkStart w:id="1362" w:name="_Toc80794267"/>
      <w:r>
        <w:lastRenderedPageBreak/>
        <w:t xml:space="preserve">Magneto-Resistive Sensor </w:t>
      </w:r>
      <w:r w:rsidR="004E19AE">
        <w:t>Module</w:t>
      </w:r>
      <w:bookmarkEnd w:id="1362"/>
    </w:p>
    <w:p w14:paraId="206231A1" w14:textId="753D9C94" w:rsidR="00DC3C21" w:rsidRPr="00212D29" w:rsidRDefault="00DC3C21" w:rsidP="00DC3C21">
      <w:r w:rsidRPr="00212D29">
        <w:t xml:space="preserve">The magneto-resistive </w:t>
      </w:r>
      <w:r w:rsidR="008E418D" w:rsidRPr="00212D29">
        <w:t>s</w:t>
      </w:r>
      <w:r w:rsidRPr="00212D29">
        <w:t>ensor</w:t>
      </w:r>
      <w:r w:rsidR="004E19AE">
        <w:t xml:space="preserve"> module</w:t>
      </w:r>
      <w:r w:rsidRPr="00212D29">
        <w:t>, which is based on a design</w:t>
      </w:r>
      <w:r w:rsidRPr="00212D29">
        <w:rPr>
          <w:rStyle w:val="FootnoteReference"/>
        </w:rPr>
        <w:footnoteReference w:id="15"/>
      </w:r>
      <w:r w:rsidRPr="00212D29">
        <w:t xml:space="preserve"> by Aidan Hedley, uses a Honeywell magneto-resistive sensor IC</w:t>
      </w:r>
      <w:r w:rsidRPr="00212D29">
        <w:rPr>
          <w:rStyle w:val="FootnoteReference"/>
        </w:rPr>
        <w:footnoteReference w:id="16"/>
      </w:r>
      <w:r w:rsidRPr="00212D29">
        <w:t xml:space="preserve">, activated by a small, powerful rare earth magnet mounted on the wheel shroud. This sensor has no moving or optical </w:t>
      </w:r>
      <w:r w:rsidR="000E6CD5" w:rsidRPr="00212D29">
        <w:t>parts and</w:t>
      </w:r>
      <w:r w:rsidRPr="00212D29">
        <w:t xml:space="preserve"> is completely free of optical interference. It also draws much less current than </w:t>
      </w:r>
      <w:r w:rsidR="009B7054" w:rsidRPr="00212D29">
        <w:t>most</w:t>
      </w:r>
      <w:r w:rsidRPr="00212D29">
        <w:t xml:space="preserve"> optical sensor</w:t>
      </w:r>
      <w:r w:rsidR="009B7054" w:rsidRPr="00212D29">
        <w:t>s</w:t>
      </w:r>
      <w:r w:rsidRPr="00212D29">
        <w:t>.</w:t>
      </w:r>
    </w:p>
    <w:p w14:paraId="7216A0A9" w14:textId="241678E3" w:rsidR="00DC3C21"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prototype </w:t>
      </w:r>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1">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49A4E204" w:rsidR="00DC3C21" w:rsidRDefault="00DC3C21" w:rsidP="00DC3C21">
      <w:pPr>
        <w:pStyle w:val="Caption"/>
        <w:jc w:val="center"/>
        <w:rPr>
          <w:color w:val="00B050"/>
        </w:rPr>
      </w:pPr>
      <w:bookmarkStart w:id="1363" w:name="_Toc472626756"/>
      <w:bookmarkStart w:id="1364" w:name="_Toc8079434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22</w:t>
      </w:r>
      <w:r w:rsidR="00D15F53">
        <w:rPr>
          <w:noProof/>
        </w:rPr>
        <w:fldChar w:fldCharType="end"/>
      </w:r>
      <w:r>
        <w:t xml:space="preserve"> – Magneto-Resistive Sensor Demonstration</w:t>
      </w:r>
      <w:bookmarkEnd w:id="1363"/>
      <w:bookmarkEnd w:id="1364"/>
    </w:p>
    <w:p w14:paraId="70C8D75A" w14:textId="77777777" w:rsidR="00E21E80" w:rsidRPr="00212D29" w:rsidRDefault="00DC3C21" w:rsidP="00E21E80">
      <w:r w:rsidRPr="00212D29">
        <w:t>The sensor PCB contains all the components of the sensor, including the magneto-resistive sensor itself, a diagnostic LED, and associated components.</w:t>
      </w:r>
      <w:r w:rsidR="008E418D" w:rsidRPr="00212D29">
        <w:t xml:space="preserve"> Build one sensor PCB for each bell you want to connect to the simulator.</w:t>
      </w:r>
    </w:p>
    <w:p w14:paraId="63FA8FA7" w14:textId="77777777" w:rsidR="00E21E80" w:rsidRDefault="00E21E80" w:rsidP="00E21E80">
      <w:pPr>
        <w:pStyle w:val="Heading3"/>
      </w:pPr>
      <w:bookmarkStart w:id="1365" w:name="_Toc80794268"/>
      <w:r>
        <w:t>Parts List</w:t>
      </w:r>
      <w:bookmarkEnd w:id="1365"/>
    </w:p>
    <w:p w14:paraId="1E65F288" w14:textId="43093470" w:rsidR="00E21E80" w:rsidRPr="00393B25" w:rsidRDefault="00E21E80" w:rsidP="00E21E80">
      <w:pPr>
        <w:pStyle w:val="Caption"/>
        <w:keepNext/>
      </w:pPr>
      <w:bookmarkStart w:id="1366" w:name="_Toc80794407"/>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C5316">
        <w:rPr>
          <w:noProof/>
        </w:rPr>
        <w:t>3</w:t>
      </w:r>
      <w:r w:rsidR="00D15F53">
        <w:rPr>
          <w:noProof/>
        </w:rPr>
        <w:fldChar w:fldCharType="end"/>
      </w:r>
      <w:r>
        <w:t xml:space="preserve"> – Magneto-Resistive Sensor </w:t>
      </w:r>
      <w:r w:rsidR="004E19AE">
        <w:t xml:space="preserve">Module </w:t>
      </w:r>
      <w:r>
        <w:t>Parts List</w:t>
      </w:r>
      <w:bookmarkEnd w:id="136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77777777" w:rsidR="00E21E80" w:rsidRPr="00212D29" w:rsidRDefault="00E21E80" w:rsidP="00994514">
            <w:pPr>
              <w:contextualSpacing/>
            </w:pPr>
            <w:r w:rsidRPr="00212D29">
              <w:t xml:space="preserve">Type 2 </w:t>
            </w:r>
            <w:r w:rsidR="00994514" w:rsidRPr="00212D29">
              <w:t>Magneto-Resistive Sensor PCB</w:t>
            </w:r>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736600E3" w14:textId="77777777" w:rsidR="004B4F9B" w:rsidRPr="00212D29" w:rsidRDefault="004B4F9B" w:rsidP="00F002DD">
            <w:pPr>
              <w:contextualSpacing/>
            </w:pPr>
            <w:r w:rsidRPr="00212D29">
              <w:t>Honeywell 2SS52M</w:t>
            </w:r>
          </w:p>
        </w:tc>
        <w:tc>
          <w:tcPr>
            <w:tcW w:w="2755" w:type="dxa"/>
          </w:tcPr>
          <w:p w14:paraId="2B3D044B" w14:textId="77777777" w:rsidR="004B4F9B" w:rsidRPr="00212D29" w:rsidRDefault="004B4F9B" w:rsidP="00F002DD">
            <w:pPr>
              <w:contextualSpacing/>
            </w:pPr>
            <w:r w:rsidRPr="00212D29">
              <w:t>Farnell 3111519</w:t>
            </w:r>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17"/>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77777777" w:rsidR="004B4F9B" w:rsidRPr="00212D29" w:rsidRDefault="004B4F9B" w:rsidP="00C16666">
            <w:pPr>
              <w:contextualSpacing/>
            </w:pPr>
            <w:r w:rsidRPr="00212D29">
              <w:t>eBay</w:t>
            </w: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1367" w:name="_Toc80794269"/>
      <w:r>
        <w:lastRenderedPageBreak/>
        <w:t>Schematic</w:t>
      </w:r>
      <w:bookmarkEnd w:id="1367"/>
    </w:p>
    <w:p w14:paraId="280483C2" w14:textId="77777777" w:rsidR="00E21E80" w:rsidRPr="00E21E80" w:rsidRDefault="00E21E80" w:rsidP="00994514">
      <w:pPr>
        <w:jc w:val="center"/>
      </w:pPr>
      <w:r>
        <w:rPr>
          <w:noProof/>
          <w:lang w:eastAsia="en-GB"/>
        </w:rPr>
        <w:drawing>
          <wp:inline distT="0" distB="0" distL="0" distR="0" wp14:anchorId="19C0664F" wp14:editId="0521A391">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2">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1368" w:name="_Toc80794270"/>
      <w:r>
        <w:lastRenderedPageBreak/>
        <w:t>Parts</w:t>
      </w:r>
      <w:bookmarkEnd w:id="1368"/>
    </w:p>
    <w:p w14:paraId="68112EB6" w14:textId="77777777"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Magneto-Resistive Sensor Board. </w:t>
      </w:r>
    </w:p>
    <w:p w14:paraId="7639E384" w14:textId="77777777" w:rsidR="00D230DD" w:rsidRDefault="00D230DD" w:rsidP="00D230DD">
      <w:pPr>
        <w:keepNext/>
        <w:jc w:val="center"/>
      </w:pPr>
      <w:r>
        <w:rPr>
          <w:noProof/>
        </w:rPr>
        <w:drawing>
          <wp:inline distT="0" distB="0" distL="0" distR="0" wp14:anchorId="768CB45C" wp14:editId="0EF02097">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06841D15" w:rsidR="00D230DD" w:rsidRPr="009B5FE2" w:rsidRDefault="00D230DD" w:rsidP="00D230DD">
      <w:pPr>
        <w:pStyle w:val="Caption"/>
        <w:jc w:val="center"/>
      </w:pPr>
      <w:bookmarkStart w:id="1369" w:name="_Toc80794349"/>
      <w:r>
        <w:t xml:space="preserve">Figure </w:t>
      </w:r>
      <w:r>
        <w:rPr>
          <w:noProof/>
        </w:rPr>
        <w:fldChar w:fldCharType="begin"/>
      </w:r>
      <w:r>
        <w:rPr>
          <w:noProof/>
        </w:rPr>
        <w:instrText xml:space="preserve"> SEQ Figure \* ARABIC </w:instrText>
      </w:r>
      <w:r>
        <w:rPr>
          <w:noProof/>
        </w:rPr>
        <w:fldChar w:fldCharType="separate"/>
      </w:r>
      <w:r w:rsidR="00DC5316">
        <w:rPr>
          <w:noProof/>
        </w:rPr>
        <w:t>23</w:t>
      </w:r>
      <w:r>
        <w:rPr>
          <w:noProof/>
        </w:rPr>
        <w:fldChar w:fldCharType="end"/>
      </w:r>
      <w:r>
        <w:t xml:space="preserve"> –</w:t>
      </w:r>
      <w:r w:rsidRPr="00D230DD">
        <w:t xml:space="preserve"> </w:t>
      </w:r>
      <w:r>
        <w:t>Magneto-Resistive Sensor Board Parts</w:t>
      </w:r>
      <w:bookmarkEnd w:id="1369"/>
    </w:p>
    <w:p w14:paraId="3EC74986" w14:textId="77777777" w:rsidR="00E21E80" w:rsidRDefault="00E21E80" w:rsidP="00E21E80">
      <w:pPr>
        <w:pStyle w:val="Heading3"/>
      </w:pPr>
      <w:bookmarkStart w:id="1370" w:name="_Toc80794271"/>
      <w:r>
        <w:t>PCB Layout</w:t>
      </w:r>
      <w:bookmarkEnd w:id="1370"/>
    </w:p>
    <w:p w14:paraId="7E5C65F4" w14:textId="77777777" w:rsidR="00E21E80" w:rsidRPr="00212D29" w:rsidRDefault="00E21E80" w:rsidP="00E21E80">
      <w:pPr>
        <w:keepNext/>
      </w:pPr>
      <w:r w:rsidRPr="00212D29">
        <w:t>The following diagram shows the layout of a Magneto-Resistive Sensor PCB. All components are mounted on the top (silkscreen) side of the board.</w:t>
      </w:r>
    </w:p>
    <w:p w14:paraId="39C03E66" w14:textId="77777777" w:rsidR="00E21E80" w:rsidRDefault="00E21E80" w:rsidP="00E21E80">
      <w:pPr>
        <w:keepNext/>
        <w:jc w:val="center"/>
      </w:pPr>
      <w:r>
        <w:rPr>
          <w:noProof/>
          <w:lang w:eastAsia="en-GB"/>
        </w:rPr>
        <w:drawing>
          <wp:inline distT="0" distB="0" distL="0" distR="0" wp14:anchorId="2D1EFB60" wp14:editId="189E6666">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1F26932B" w14:textId="3E4430F1" w:rsidR="00E21E80" w:rsidRDefault="00E21E80" w:rsidP="00E21E80">
      <w:pPr>
        <w:pStyle w:val="Caption"/>
        <w:jc w:val="center"/>
      </w:pPr>
      <w:bookmarkStart w:id="1371" w:name="_Toc8079435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24</w:t>
      </w:r>
      <w:r w:rsidR="00D15F53">
        <w:rPr>
          <w:noProof/>
        </w:rPr>
        <w:fldChar w:fldCharType="end"/>
      </w:r>
      <w:r>
        <w:t xml:space="preserve"> – Magneto-Resistive Sensor Board Layout</w:t>
      </w:r>
      <w:bookmarkEnd w:id="1371"/>
    </w:p>
    <w:p w14:paraId="25E8905F" w14:textId="77777777" w:rsidR="00E21E80" w:rsidRDefault="00E21E80" w:rsidP="00E21E80">
      <w:pPr>
        <w:pStyle w:val="Heading3"/>
      </w:pPr>
      <w:bookmarkStart w:id="1372" w:name="_Toc80794272"/>
      <w:r>
        <w:t>Construction</w:t>
      </w:r>
      <w:bookmarkEnd w:id="1372"/>
    </w:p>
    <w:p w14:paraId="65F74561" w14:textId="0D70682B" w:rsidR="00E21E80" w:rsidRPr="00212D29" w:rsidRDefault="00E21E80" w:rsidP="00E21E80">
      <w:r w:rsidRPr="00212D29">
        <w:t xml:space="preserve">All the components on the </w:t>
      </w:r>
      <w:r w:rsidR="008E418D" w:rsidRPr="00212D29">
        <w:t xml:space="preserve">Magneto-Resistive Sensor </w:t>
      </w:r>
      <w:r w:rsidR="004E19AE">
        <w:t>module</w:t>
      </w:r>
      <w:r w:rsidR="004E19AE" w:rsidRPr="00212D29">
        <w:t xml:space="preserve"> </w:t>
      </w:r>
      <w:r w:rsidRPr="00212D29">
        <w:t>are mounted on top, silkscreen, side of the board.</w:t>
      </w:r>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77777777" w:rsidR="009B7054" w:rsidRPr="00212D29" w:rsidRDefault="009B7054" w:rsidP="006C4A3A">
      <w:pPr>
        <w:pStyle w:val="ListParagraph"/>
        <w:numPr>
          <w:ilvl w:val="0"/>
          <w:numId w:val="6"/>
        </w:numPr>
      </w:pPr>
      <w:r w:rsidRPr="00212D29">
        <w:t>Sensors can be constructed as right-handed or left-handed, to suit the installation in the belfry. Fit sensor U1 and capacitor C1 at positions U1A/C1A for a right-handed sensor (as shown in the pictures in this section), or at U1B/C1B for a left-handed sensor.</w:t>
      </w:r>
    </w:p>
    <w:p w14:paraId="04FCB225" w14:textId="77777777" w:rsidR="009B7054" w:rsidRPr="00212D29" w:rsidRDefault="009B7054" w:rsidP="006C4A3A">
      <w:pPr>
        <w:pStyle w:val="ListParagraph"/>
        <w:numPr>
          <w:ilvl w:val="0"/>
          <w:numId w:val="6"/>
        </w:numPr>
      </w:pPr>
      <w:r w:rsidRPr="00212D29">
        <w:t xml:space="preserve">Start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Pr="00212D29" w:rsidRDefault="00CA2912" w:rsidP="006C4A3A">
      <w:pPr>
        <w:pStyle w:val="ListParagraph"/>
        <w:numPr>
          <w:ilvl w:val="0"/>
          <w:numId w:val="6"/>
        </w:numPr>
      </w:pPr>
      <w:r w:rsidRPr="00212D29">
        <w:lastRenderedPageBreak/>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6DF8CF7D" w14:textId="515DEEAC"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r w:rsidR="00CA2912" w:rsidRPr="00212D29">
        <w:t>U1, LED1</w:t>
      </w:r>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77777777" w:rsidR="00CA2912" w:rsidRPr="00212D29" w:rsidRDefault="00E21E80" w:rsidP="00CA2912">
      <w:pPr>
        <w:keepNext/>
      </w:pPr>
      <w:r w:rsidRPr="00212D29">
        <w:t xml:space="preserve">A completed </w:t>
      </w:r>
      <w:r w:rsidR="009B7054" w:rsidRPr="00212D29">
        <w:t xml:space="preserve">right-handed </w:t>
      </w:r>
      <w:r w:rsidRPr="00212D29">
        <w:t>Magneto-Resistive 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45">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28606404" w:rsidR="00E21E80" w:rsidRDefault="00E21E80" w:rsidP="00E21E80">
      <w:pPr>
        <w:pStyle w:val="Caption"/>
        <w:jc w:val="center"/>
      </w:pPr>
      <w:bookmarkStart w:id="1373" w:name="_Toc8079435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25</w:t>
      </w:r>
      <w:r w:rsidR="00D15F53">
        <w:rPr>
          <w:noProof/>
        </w:rPr>
        <w:fldChar w:fldCharType="end"/>
      </w:r>
      <w:r>
        <w:t xml:space="preserve"> – Completed Magneto-Resistive Sensor </w:t>
      </w:r>
      <w:r w:rsidR="004E19AE">
        <w:t xml:space="preserve">Module </w:t>
      </w:r>
      <w:r>
        <w:t>PCB</w:t>
      </w:r>
      <w:r w:rsidR="00733A4D">
        <w:t xml:space="preserve"> (Right-Handed)</w:t>
      </w:r>
      <w:bookmarkEnd w:id="1373"/>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1374" w:name="_Toc80794273"/>
      <w:r>
        <w:lastRenderedPageBreak/>
        <w:t xml:space="preserve">Infra-Red </w:t>
      </w:r>
      <w:r w:rsidR="008E418D">
        <w:t xml:space="preserve">&amp; Other </w:t>
      </w:r>
      <w:r>
        <w:t>Sensor</w:t>
      </w:r>
      <w:r w:rsidR="004E19AE">
        <w:t xml:space="preserve"> Modules</w:t>
      </w:r>
      <w:bookmarkEnd w:id="1374"/>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18"/>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1375" w:name="_Toc80794274"/>
      <w:r>
        <w:t>Parts List</w:t>
      </w:r>
      <w:bookmarkEnd w:id="1375"/>
    </w:p>
    <w:p w14:paraId="614248F8" w14:textId="4485EF89" w:rsidR="008E418D" w:rsidRPr="00393B25" w:rsidRDefault="008E418D" w:rsidP="008E418D">
      <w:pPr>
        <w:pStyle w:val="Caption"/>
        <w:keepNext/>
      </w:pPr>
      <w:bookmarkStart w:id="1376" w:name="_Toc80794408"/>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C5316">
        <w:rPr>
          <w:noProof/>
        </w:rPr>
        <w:t>4</w:t>
      </w:r>
      <w:r w:rsidR="00D15F53">
        <w:rPr>
          <w:noProof/>
        </w:rPr>
        <w:fldChar w:fldCharType="end"/>
      </w:r>
      <w:r>
        <w:t xml:space="preserve"> – </w:t>
      </w:r>
      <w:r w:rsidR="002B774F">
        <w:t xml:space="preserve">Generic </w:t>
      </w:r>
      <w:r>
        <w:t xml:space="preserve">Sensor </w:t>
      </w:r>
      <w:r w:rsidR="004E19AE">
        <w:t xml:space="preserve">Module </w:t>
      </w:r>
      <w:r>
        <w:t>Parts List</w:t>
      </w:r>
      <w:bookmarkEnd w:id="137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4D4D7791" w:rsidR="004B4F9B" w:rsidRPr="00212D29" w:rsidRDefault="00F60FC7" w:rsidP="00C16666">
            <w:pPr>
              <w:contextualSpacing/>
            </w:pPr>
            <w:r>
              <w:t xml:space="preserve">CPC </w:t>
            </w:r>
            <w:r w:rsidRPr="000E6CD5">
              <w:t>CN18761</w:t>
            </w:r>
            <w:r>
              <w:t xml:space="preserve"> </w:t>
            </w:r>
            <w:r w:rsidR="004B4F9B" w:rsidRPr="00212D29">
              <w:t>eBay</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19"/>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0"/>
            </w:r>
            <w:r w:rsidRPr="00212D29">
              <w:br/>
              <w:t>4tronix</w:t>
            </w:r>
            <w:r w:rsidR="005E14A6" w:rsidRPr="00212D29">
              <w:rPr>
                <w:rStyle w:val="FootnoteReference"/>
              </w:rPr>
              <w:footnoteReference w:id="21"/>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1377" w:name="_Toc80794275"/>
      <w:r>
        <w:lastRenderedPageBreak/>
        <w:t>Schematic</w:t>
      </w:r>
      <w:bookmarkEnd w:id="1377"/>
    </w:p>
    <w:p w14:paraId="1610B388" w14:textId="77777777" w:rsidR="008E418D" w:rsidRPr="00E21E80" w:rsidRDefault="008E418D" w:rsidP="008E418D">
      <w:pPr>
        <w:jc w:val="center"/>
      </w:pPr>
      <w:r>
        <w:rPr>
          <w:noProof/>
          <w:lang w:eastAsia="en-GB"/>
        </w:rPr>
        <w:drawing>
          <wp:inline distT="0" distB="0" distL="0" distR="0" wp14:anchorId="07170FC8" wp14:editId="1AC524FB">
            <wp:extent cx="8212975" cy="5473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sch.png"/>
                    <pic:cNvPicPr/>
                  </pic:nvPicPr>
                  <pic:blipFill>
                    <a:blip r:embed="rId46">
                      <a:extLst>
                        <a:ext uri="{28A0092B-C50C-407E-A947-70E740481C1C}">
                          <a14:useLocalDpi xmlns:a14="http://schemas.microsoft.com/office/drawing/2010/main" val="0"/>
                        </a:ext>
                      </a:extLst>
                    </a:blip>
                    <a:stretch>
                      <a:fillRect/>
                    </a:stretch>
                  </pic:blipFill>
                  <pic:spPr>
                    <a:xfrm>
                      <a:off x="0" y="0"/>
                      <a:ext cx="8212975" cy="5473294"/>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1378" w:name="_Toc80794276"/>
      <w:r>
        <w:lastRenderedPageBreak/>
        <w:t>PCB Layout</w:t>
      </w:r>
      <w:bookmarkEnd w:id="1378"/>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77777777" w:rsidR="008E418D" w:rsidRDefault="008E418D" w:rsidP="008E418D">
      <w:pPr>
        <w:keepNext/>
        <w:jc w:val="center"/>
      </w:pPr>
      <w:r>
        <w:rPr>
          <w:noProof/>
          <w:lang w:eastAsia="en-GB"/>
        </w:rPr>
        <w:drawing>
          <wp:inline distT="0" distB="0" distL="0" distR="0" wp14:anchorId="182862F0" wp14:editId="60685C0A">
            <wp:extent cx="2880000" cy="1951200"/>
            <wp:effectExtent l="19050" t="19050" r="1587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brd_whi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702F69E5" w14:textId="7359A204" w:rsidR="008E418D" w:rsidRDefault="008E418D" w:rsidP="008E418D">
      <w:pPr>
        <w:pStyle w:val="Caption"/>
        <w:jc w:val="center"/>
      </w:pPr>
      <w:bookmarkStart w:id="1379" w:name="_Toc8079435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26</w:t>
      </w:r>
      <w:r w:rsidR="00D15F53">
        <w:rPr>
          <w:noProof/>
        </w:rPr>
        <w:fldChar w:fldCharType="end"/>
      </w:r>
      <w:r>
        <w:t xml:space="preserve"> – Magneto-Resistive Sensor Board Layout</w:t>
      </w:r>
      <w:bookmarkEnd w:id="1379"/>
    </w:p>
    <w:p w14:paraId="65FE5A4B" w14:textId="77777777" w:rsidR="008E418D" w:rsidRDefault="008E418D" w:rsidP="008E418D">
      <w:pPr>
        <w:pStyle w:val="Heading3"/>
      </w:pPr>
      <w:bookmarkStart w:id="1380" w:name="_Toc80794277"/>
      <w:r>
        <w:t>Construction</w:t>
      </w:r>
      <w:bookmarkEnd w:id="1380"/>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48">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67631402" w:rsidR="008E418D" w:rsidRDefault="008E418D" w:rsidP="008E418D">
      <w:pPr>
        <w:pStyle w:val="Caption"/>
        <w:jc w:val="center"/>
      </w:pPr>
      <w:bookmarkStart w:id="1381" w:name="_Toc8079435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27</w:t>
      </w:r>
      <w:r w:rsidR="00D15F53">
        <w:rPr>
          <w:noProof/>
        </w:rPr>
        <w:fldChar w:fldCharType="end"/>
      </w:r>
      <w:r>
        <w:t xml:space="preserve"> – Completed </w:t>
      </w:r>
      <w:r w:rsidR="00B62195">
        <w:t xml:space="preserve">Generic </w:t>
      </w:r>
      <w:r>
        <w:t xml:space="preserve">Sensor </w:t>
      </w:r>
      <w:r w:rsidR="004E19AE">
        <w:t xml:space="preserve">Module </w:t>
      </w:r>
      <w:r>
        <w:t>PCB</w:t>
      </w:r>
      <w:bookmarkEnd w:id="1381"/>
      <w:r>
        <w:t xml:space="preserve"> </w:t>
      </w:r>
    </w:p>
    <w:p w14:paraId="4F245809" w14:textId="77777777" w:rsidR="00C2783A" w:rsidRDefault="00C2783A" w:rsidP="00B62195">
      <w:pPr>
        <w:pStyle w:val="Heading3"/>
        <w:pageBreakBefore/>
      </w:pPr>
      <w:bookmarkStart w:id="1382" w:name="_Toc80794278"/>
      <w:r>
        <w:lastRenderedPageBreak/>
        <w:t>Infra-Red Sensor</w:t>
      </w:r>
      <w:bookmarkEnd w:id="1382"/>
    </w:p>
    <w:p w14:paraId="405220D8" w14:textId="305B479D" w:rsidR="00C2783A" w:rsidRPr="00212D29" w:rsidRDefault="00C2783A" w:rsidP="00C2783A">
      <w:r w:rsidRPr="00212D29">
        <w:t xml:space="preserve">As an alternative to the magneto-resistive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6E15D23F" w:rsidR="00B62195" w:rsidRDefault="00B62195" w:rsidP="00B62195">
      <w:pPr>
        <w:pStyle w:val="Caption"/>
        <w:ind w:left="360"/>
        <w:jc w:val="center"/>
      </w:pPr>
      <w:bookmarkStart w:id="1383" w:name="_Toc80794354"/>
      <w:r>
        <w:t xml:space="preserve">Figure </w:t>
      </w:r>
      <w:r>
        <w:rPr>
          <w:noProof/>
        </w:rPr>
        <w:fldChar w:fldCharType="begin"/>
      </w:r>
      <w:r>
        <w:rPr>
          <w:noProof/>
        </w:rPr>
        <w:instrText xml:space="preserve"> SEQ Figure \* ARABIC </w:instrText>
      </w:r>
      <w:r>
        <w:rPr>
          <w:noProof/>
        </w:rPr>
        <w:fldChar w:fldCharType="separate"/>
      </w:r>
      <w:r w:rsidR="00DC5316">
        <w:rPr>
          <w:noProof/>
        </w:rPr>
        <w:t>28</w:t>
      </w:r>
      <w:r>
        <w:rPr>
          <w:noProof/>
        </w:rPr>
        <w:fldChar w:fldCharType="end"/>
      </w:r>
      <w:r>
        <w:t xml:space="preserve"> – Infra-Red Sensor Wiring</w:t>
      </w:r>
      <w:bookmarkEnd w:id="1383"/>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1384" w:name="_Toc80794279"/>
      <w:r>
        <w:lastRenderedPageBreak/>
        <w:t>Enc</w:t>
      </w:r>
      <w:r w:rsidRPr="006C2C39">
        <w:rPr>
          <w:rStyle w:val="Heading1Char"/>
        </w:rPr>
        <w:t>l</w:t>
      </w:r>
      <w:r>
        <w:t>osure</w:t>
      </w:r>
      <w:r w:rsidR="00994514">
        <w:t>s</w:t>
      </w:r>
      <w:bookmarkEnd w:id="1384"/>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2"/>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3"/>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1385" w:name="_Toc80794280"/>
      <w:r>
        <w:t>Parts List</w:t>
      </w:r>
      <w:bookmarkEnd w:id="1385"/>
    </w:p>
    <w:p w14:paraId="4DAECF3E" w14:textId="35033934" w:rsidR="009F0812" w:rsidRPr="00393B25" w:rsidRDefault="009F0812" w:rsidP="009F0812">
      <w:pPr>
        <w:pStyle w:val="Caption"/>
        <w:keepNext/>
      </w:pPr>
      <w:bookmarkStart w:id="1386" w:name="_Toc80794409"/>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DC5316">
        <w:rPr>
          <w:noProof/>
        </w:rPr>
        <w:t>5</w:t>
      </w:r>
      <w:r w:rsidR="00D15F53">
        <w:rPr>
          <w:noProof/>
        </w:rPr>
        <w:fldChar w:fldCharType="end"/>
      </w:r>
      <w:r>
        <w:t xml:space="preserve"> –</w:t>
      </w:r>
      <w:r w:rsidR="00994514">
        <w:t xml:space="preserve"> </w:t>
      </w:r>
      <w:r>
        <w:t>Enclosure</w:t>
      </w:r>
      <w:r w:rsidR="00994514">
        <w:t>s</w:t>
      </w:r>
      <w:r>
        <w:t xml:space="preserve"> Parts List</w:t>
      </w:r>
      <w:bookmarkEnd w:id="13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77777777" w:rsidR="00376881" w:rsidRPr="00212D29" w:rsidRDefault="00376881" w:rsidP="00F771CA">
            <w:pPr>
              <w:contextualSpacing/>
            </w:pPr>
            <w:r w:rsidRPr="00212D29">
              <w:t>Magneto-Resistive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77777777" w:rsidR="00376881" w:rsidRPr="00212D29" w:rsidRDefault="00376881" w:rsidP="00D1085C">
            <w:pPr>
              <w:contextualSpacing/>
            </w:pPr>
            <w:r w:rsidRPr="00212D29">
              <w:t xml:space="preserve">Screwfix </w:t>
            </w:r>
            <w:r w:rsidR="00D1085C" w:rsidRPr="00212D29">
              <w:t>18603</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1387" w:name="_Toc80794281"/>
      <w:r>
        <w:lastRenderedPageBreak/>
        <w:t xml:space="preserve">Simulator Interface &amp; Power </w:t>
      </w:r>
      <w:r w:rsidR="00AE2D6A">
        <w:t xml:space="preserve">Modules </w:t>
      </w:r>
      <w:r>
        <w:t>Enclosure</w:t>
      </w:r>
      <w:bookmarkEnd w:id="1387"/>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375B3E9D">
            <wp:extent cx="5040000" cy="42948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4294800"/>
                    </a:xfrm>
                    <a:prstGeom prst="rect">
                      <a:avLst/>
                    </a:prstGeom>
                  </pic:spPr>
                </pic:pic>
              </a:graphicData>
            </a:graphic>
          </wp:inline>
        </w:drawing>
      </w:r>
    </w:p>
    <w:p w14:paraId="6EB821AA" w14:textId="79727533" w:rsidR="00133500" w:rsidRDefault="00133500" w:rsidP="00994514">
      <w:pPr>
        <w:pStyle w:val="Caption"/>
        <w:jc w:val="center"/>
      </w:pPr>
      <w:bookmarkStart w:id="1388" w:name="_Toc8079435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29</w:t>
      </w:r>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1388"/>
    </w:p>
    <w:p w14:paraId="28F074DD" w14:textId="76A75760" w:rsidR="00C5143D" w:rsidRDefault="00376881" w:rsidP="00F80CCE">
      <w:pPr>
        <w:pStyle w:val="Heading3"/>
      </w:pPr>
      <w:bookmarkStart w:id="1389" w:name="_Toc80794282"/>
      <w:r>
        <w:t>Magneto-Resistive Sensor</w:t>
      </w:r>
      <w:r w:rsidR="00AE2D6A">
        <w:t xml:space="preserve"> Module </w:t>
      </w:r>
      <w:r>
        <w:t>Enclosure</w:t>
      </w:r>
      <w:bookmarkEnd w:id="1389"/>
    </w:p>
    <w:p w14:paraId="2BC010BD" w14:textId="78ECD202" w:rsidR="00BA65E4" w:rsidRPr="001F4FB7" w:rsidRDefault="00BA65E4" w:rsidP="00BA65E4">
      <w:pPr>
        <w:keepNext/>
      </w:pPr>
      <w:r w:rsidRPr="001F4FB7">
        <w:t xml:space="preserve">The following diagram shows the hole required in a 0.07 litre Really Useful </w:t>
      </w:r>
      <w:r w:rsidR="002665B2">
        <w:t xml:space="preserve">Box </w:t>
      </w:r>
      <w:r w:rsidRPr="001F4FB7">
        <w:t>for the Magneto-Resistive Sensor Board. The hole will catch the overhanging lip of the box slightly; this does not matter.</w:t>
      </w:r>
      <w:r w:rsidR="00A13BF5" w:rsidRPr="001F4FB7">
        <w:t xml:space="preserve"> There is no difference between right-hand and left-hand sensors.</w:t>
      </w:r>
    </w:p>
    <w:p w14:paraId="024EDCF5" w14:textId="77777777" w:rsidR="00994514" w:rsidRDefault="00994514" w:rsidP="00BA65E4">
      <w:pPr>
        <w:jc w:val="center"/>
      </w:pPr>
      <w:r>
        <w:rPr>
          <w:noProof/>
          <w:lang w:eastAsia="en-GB"/>
        </w:rPr>
        <w:drawing>
          <wp:inline distT="0" distB="0" distL="0" distR="0" wp14:anchorId="427DE932" wp14:editId="73680D09">
            <wp:extent cx="5040000" cy="18288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1828800"/>
                    </a:xfrm>
                    <a:prstGeom prst="rect">
                      <a:avLst/>
                    </a:prstGeom>
                  </pic:spPr>
                </pic:pic>
              </a:graphicData>
            </a:graphic>
          </wp:inline>
        </w:drawing>
      </w:r>
    </w:p>
    <w:p w14:paraId="267F629F" w14:textId="32CA88D4" w:rsidR="00994514" w:rsidRPr="00133500" w:rsidRDefault="00994514" w:rsidP="00994514">
      <w:pPr>
        <w:pStyle w:val="Caption"/>
        <w:jc w:val="center"/>
      </w:pPr>
      <w:bookmarkStart w:id="1390" w:name="_Toc8079435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30</w:t>
      </w:r>
      <w:r w:rsidR="00D15F53">
        <w:rPr>
          <w:noProof/>
        </w:rPr>
        <w:fldChar w:fldCharType="end"/>
      </w:r>
      <w:r>
        <w:t xml:space="preserve"> – </w:t>
      </w:r>
      <w:r w:rsidR="00376881">
        <w:t>Magneto-Resistive Sensor</w:t>
      </w:r>
      <w:r w:rsidR="00AE2D6A">
        <w:t xml:space="preserve"> Module</w:t>
      </w:r>
      <w:r w:rsidR="00376881">
        <w:t xml:space="preserve"> Enclosure Drilling Guide</w:t>
      </w:r>
      <w:bookmarkEnd w:id="1390"/>
    </w:p>
    <w:p w14:paraId="7FF72967" w14:textId="63A2B8CA" w:rsidR="00994514" w:rsidRDefault="00376881" w:rsidP="00F80CCE">
      <w:pPr>
        <w:pStyle w:val="Heading3"/>
      </w:pPr>
      <w:bookmarkStart w:id="1391" w:name="_Toc80794283"/>
      <w:r>
        <w:lastRenderedPageBreak/>
        <w:t>Infra-Red Sensor</w:t>
      </w:r>
      <w:r w:rsidR="00AE2D6A">
        <w:t xml:space="preserve"> Module</w:t>
      </w:r>
      <w:r>
        <w:t xml:space="preserve"> Enclosure</w:t>
      </w:r>
      <w:bookmarkEnd w:id="1391"/>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19998D87">
            <wp:extent cx="5731510" cy="2922270"/>
            <wp:effectExtent l="0" t="0" r="2540" b="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4F346C11" w14:textId="15D0F5FF" w:rsidR="00133500" w:rsidRPr="00133500" w:rsidRDefault="004776A2" w:rsidP="004776A2">
      <w:pPr>
        <w:pStyle w:val="Caption"/>
        <w:jc w:val="center"/>
      </w:pPr>
      <w:bookmarkStart w:id="1392" w:name="_Toc8079435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31</w:t>
      </w:r>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1392"/>
    </w:p>
    <w:p w14:paraId="75909CC5" w14:textId="15974F2A" w:rsidR="004E19AE" w:rsidRDefault="004E19AE" w:rsidP="00F80CCE">
      <w:pPr>
        <w:pStyle w:val="Heading3"/>
      </w:pPr>
      <w:bookmarkStart w:id="1393" w:name="_Toc80794284"/>
      <w:r>
        <w:t>PCB Mounting Hardware</w:t>
      </w:r>
      <w:bookmarkEnd w:id="1393"/>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53">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5F287670" w:rsidR="004E19AE" w:rsidRDefault="004E19AE" w:rsidP="00166FBD">
      <w:pPr>
        <w:pStyle w:val="Caption"/>
        <w:jc w:val="center"/>
      </w:pPr>
      <w:bookmarkStart w:id="1394" w:name="_Toc80794358"/>
      <w:r>
        <w:t xml:space="preserve">Figure </w:t>
      </w:r>
      <w:r w:rsidR="00A34494">
        <w:fldChar w:fldCharType="begin"/>
      </w:r>
      <w:r w:rsidR="00A34494">
        <w:instrText xml:space="preserve"> SEQ Figure \* ARABIC </w:instrText>
      </w:r>
      <w:r w:rsidR="00A34494">
        <w:fldChar w:fldCharType="separate"/>
      </w:r>
      <w:r w:rsidR="00DC5316">
        <w:rPr>
          <w:noProof/>
        </w:rPr>
        <w:t>32</w:t>
      </w:r>
      <w:r w:rsidR="00A34494">
        <w:rPr>
          <w:noProof/>
        </w:rPr>
        <w:fldChar w:fldCharType="end"/>
      </w:r>
      <w:r>
        <w:t xml:space="preserve"> </w:t>
      </w:r>
      <w:r w:rsidR="00AE2D6A">
        <w:t>–</w:t>
      </w:r>
      <w:r>
        <w:t xml:space="preserve"> PCB Mounting Hardware</w:t>
      </w:r>
      <w:bookmarkEnd w:id="1394"/>
    </w:p>
    <w:p w14:paraId="2922B1C0" w14:textId="47DB31D8" w:rsidR="00C5143D" w:rsidRDefault="00376881" w:rsidP="00166FBD">
      <w:pPr>
        <w:pStyle w:val="Heading3"/>
        <w:pageBreakBefore/>
      </w:pPr>
      <w:bookmarkStart w:id="1395" w:name="_Toc80794285"/>
      <w:r>
        <w:lastRenderedPageBreak/>
        <w:t>Grommets</w:t>
      </w:r>
      <w:bookmarkEnd w:id="1395"/>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54">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5D039CA7" w:rsidR="00733A4D" w:rsidRDefault="00733A4D" w:rsidP="00733A4D">
      <w:pPr>
        <w:pStyle w:val="Caption"/>
        <w:jc w:val="center"/>
      </w:pPr>
      <w:bookmarkStart w:id="1396" w:name="_Toc8079435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33</w:t>
      </w:r>
      <w:r w:rsidR="00D15F53">
        <w:rPr>
          <w:noProof/>
        </w:rPr>
        <w:fldChar w:fldCharType="end"/>
      </w:r>
      <w:r>
        <w:t xml:space="preserve"> – </w:t>
      </w:r>
      <w:r w:rsidR="00A13BF5">
        <w:t>Grommets Drilled &amp; Cut</w:t>
      </w:r>
      <w:bookmarkEnd w:id="1396"/>
    </w:p>
    <w:p w14:paraId="511E8A7C" w14:textId="77777777" w:rsidR="00F80CCE" w:rsidRDefault="00A13BF5" w:rsidP="00A13BF5">
      <w:pPr>
        <w:pStyle w:val="Heading2"/>
        <w:pageBreakBefore/>
      </w:pPr>
      <w:bookmarkStart w:id="1397" w:name="_Toc80794286"/>
      <w:r>
        <w:lastRenderedPageBreak/>
        <w:t>Completed Assemblies</w:t>
      </w:r>
      <w:bookmarkEnd w:id="1397"/>
    </w:p>
    <w:p w14:paraId="1BB38C78" w14:textId="206CBA1F" w:rsidR="00A13BF5" w:rsidRPr="00A13BF5" w:rsidRDefault="00A13BF5" w:rsidP="00A13BF5">
      <w:pPr>
        <w:pStyle w:val="Heading3"/>
      </w:pPr>
      <w:bookmarkStart w:id="1398" w:name="_Toc80794287"/>
      <w:r w:rsidRPr="00A13BF5">
        <w:t>Simulator Interface</w:t>
      </w:r>
      <w:r w:rsidR="004E19AE">
        <w:t xml:space="preserve"> Module</w:t>
      </w:r>
      <w:bookmarkEnd w:id="1398"/>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55">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2501B4D9" w:rsidR="002930DA" w:rsidRDefault="002930DA" w:rsidP="002930DA">
      <w:pPr>
        <w:pStyle w:val="Caption"/>
        <w:jc w:val="center"/>
      </w:pPr>
      <w:bookmarkStart w:id="1399" w:name="_Toc8079436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34</w:t>
      </w:r>
      <w:r w:rsidR="00D15F53">
        <w:rPr>
          <w:noProof/>
        </w:rPr>
        <w:fldChar w:fldCharType="end"/>
      </w:r>
      <w:r>
        <w:t xml:space="preserve"> – </w:t>
      </w:r>
      <w:r w:rsidR="00F002DD">
        <w:t xml:space="preserve">Completed Sensor Interface </w:t>
      </w:r>
      <w:r w:rsidR="00000703">
        <w:t>Module</w:t>
      </w:r>
      <w:bookmarkEnd w:id="1399"/>
    </w:p>
    <w:p w14:paraId="4C074A40" w14:textId="6BBBBE21" w:rsidR="00A13BF5" w:rsidRDefault="00A13BF5" w:rsidP="00A13BF5">
      <w:pPr>
        <w:pStyle w:val="Heading3"/>
      </w:pPr>
      <w:bookmarkStart w:id="1400" w:name="_Toc80794288"/>
      <w:r>
        <w:t xml:space="preserve">Power </w:t>
      </w:r>
      <w:r w:rsidR="00000703">
        <w:t>Module</w:t>
      </w:r>
      <w:bookmarkEnd w:id="1400"/>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56">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5DC0FC52" w:rsidR="00376881" w:rsidRDefault="00376881" w:rsidP="00376881">
      <w:pPr>
        <w:pStyle w:val="Caption"/>
        <w:jc w:val="center"/>
      </w:pPr>
      <w:bookmarkStart w:id="1401" w:name="_Toc8079436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35</w:t>
      </w:r>
      <w:r w:rsidR="00D15F53">
        <w:rPr>
          <w:noProof/>
        </w:rPr>
        <w:fldChar w:fldCharType="end"/>
      </w:r>
      <w:r>
        <w:t xml:space="preserve"> – </w:t>
      </w:r>
      <w:r w:rsidR="00F002DD">
        <w:t>Completed Power Board</w:t>
      </w:r>
      <w:bookmarkEnd w:id="1401"/>
    </w:p>
    <w:p w14:paraId="1ABA751E" w14:textId="3EF0E42B" w:rsidR="00A13BF5" w:rsidRDefault="00A13BF5" w:rsidP="00A13BF5">
      <w:pPr>
        <w:pStyle w:val="Heading3"/>
      </w:pPr>
      <w:bookmarkStart w:id="1402" w:name="_Toc80794289"/>
      <w:r>
        <w:lastRenderedPageBreak/>
        <w:t>Magneto-Resistive Sensor</w:t>
      </w:r>
      <w:r w:rsidR="00000703">
        <w:t xml:space="preserve"> Module</w:t>
      </w:r>
      <w:bookmarkEnd w:id="1402"/>
    </w:p>
    <w:p w14:paraId="7E2BBB77" w14:textId="0F7EC24D" w:rsidR="00C16666" w:rsidRPr="001F4FB7" w:rsidRDefault="00C16666" w:rsidP="00C16666">
      <w:pPr>
        <w:keepNext/>
      </w:pPr>
      <w:r w:rsidRPr="001F4FB7">
        <w:t>The following photograph shows a completed Magneto-Resistive Sensor</w:t>
      </w:r>
      <w:r w:rsidR="00000703">
        <w:t xml:space="preserve"> module</w:t>
      </w:r>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57">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38DBF6E0" w:rsidR="00733A4D" w:rsidRDefault="00733A4D" w:rsidP="00733A4D">
      <w:pPr>
        <w:pStyle w:val="Caption"/>
        <w:jc w:val="center"/>
      </w:pPr>
      <w:bookmarkStart w:id="1403" w:name="_Toc8079436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36</w:t>
      </w:r>
      <w:r w:rsidR="00D15F53">
        <w:rPr>
          <w:noProof/>
        </w:rPr>
        <w:fldChar w:fldCharType="end"/>
      </w:r>
      <w:r>
        <w:t xml:space="preserve"> – </w:t>
      </w:r>
      <w:r w:rsidR="00F002DD">
        <w:t>Completed Magneto-Resistive</w:t>
      </w:r>
      <w:r>
        <w:t xml:space="preserve"> </w:t>
      </w:r>
      <w:r w:rsidR="00F002DD">
        <w:t>Sensor</w:t>
      </w:r>
      <w:r w:rsidR="00000703">
        <w:t xml:space="preserve"> Module</w:t>
      </w:r>
      <w:bookmarkEnd w:id="1403"/>
    </w:p>
    <w:p w14:paraId="2D825231" w14:textId="629DCC43" w:rsidR="00A13BF5" w:rsidRDefault="00A13BF5" w:rsidP="00A13BF5">
      <w:pPr>
        <w:pStyle w:val="Heading3"/>
      </w:pPr>
      <w:bookmarkStart w:id="1404" w:name="_Toc80794290"/>
      <w:r>
        <w:t>Infra-Red Sensor</w:t>
      </w:r>
      <w:r w:rsidR="00000703">
        <w:t xml:space="preserve"> Module</w:t>
      </w:r>
      <w:bookmarkEnd w:id="1404"/>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58">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547E802E" w:rsidR="00F002DD" w:rsidRDefault="00F002DD" w:rsidP="00F002DD">
      <w:pPr>
        <w:pStyle w:val="Caption"/>
        <w:jc w:val="center"/>
      </w:pPr>
      <w:bookmarkStart w:id="1405" w:name="_Toc8079436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37</w:t>
      </w:r>
      <w:r w:rsidR="00D15F53">
        <w:rPr>
          <w:noProof/>
        </w:rPr>
        <w:fldChar w:fldCharType="end"/>
      </w:r>
      <w:r>
        <w:t xml:space="preserve"> – Completed Infra-Red Sensor</w:t>
      </w:r>
      <w:r w:rsidR="00000703">
        <w:t xml:space="preserve"> Module</w:t>
      </w:r>
      <w:bookmarkEnd w:id="1405"/>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1406" w:name="_Toc80794291"/>
      <w:r>
        <w:lastRenderedPageBreak/>
        <w:t>Firmware</w:t>
      </w:r>
      <w:r w:rsidR="001E1F78">
        <w:t xml:space="preserve"> Upload</w:t>
      </w:r>
      <w:bookmarkEnd w:id="1406"/>
    </w:p>
    <w:p w14:paraId="44E7F0C4" w14:textId="77777777" w:rsidR="00A13BF5" w:rsidRPr="001F4FB7" w:rsidRDefault="00A13BF5" w:rsidP="00A13BF5">
      <w:pPr>
        <w:rPr>
          <w:b/>
        </w:rPr>
      </w:pPr>
      <w:r w:rsidRPr="001F4FB7">
        <w:rPr>
          <w:b/>
        </w:rPr>
        <w:t xml:space="preserve">Note: If you </w:t>
      </w:r>
      <w:bookmarkStart w:id="1407"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1407"/>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2D5410EE" w:rsidR="008000C0" w:rsidRPr="009030AD" w:rsidRDefault="00612FA9" w:rsidP="006C4A3A">
      <w:pPr>
        <w:pStyle w:val="ListParagraph"/>
        <w:numPr>
          <w:ilvl w:val="0"/>
          <w:numId w:val="3"/>
        </w:numPr>
        <w:rPr>
          <w:rStyle w:val="Hyperlink"/>
          <w:color w:val="auto"/>
          <w:u w:val="none"/>
        </w:rPr>
      </w:pPr>
      <w:r>
        <w:fldChar w:fldCharType="begin"/>
      </w:r>
      <w:r>
        <w:instrText xml:space="preserve"> HYPERLINK "https://github.com/Simulators/simulator-type2" </w:instrText>
      </w:r>
      <w:ins w:id="1408" w:author="Andrew Instone-Cowie" w:date="2021-08-25T14:30:00Z"/>
      <w:r>
        <w:fldChar w:fldCharType="separate"/>
      </w:r>
      <w:r w:rsidR="00852E7A">
        <w:rPr>
          <w:rStyle w:val="Hyperlink"/>
        </w:rPr>
        <w:t>https://github.com/Simulators/simulator-type2</w:t>
      </w:r>
      <w:r>
        <w:rPr>
          <w:rStyle w:val="Hyperlink"/>
        </w:rP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4"/>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5"/>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26"/>
      </w:r>
      <w:r w:rsidR="00083948" w:rsidRPr="001F4FB7">
        <w:t>.</w:t>
      </w:r>
    </w:p>
    <w:p w14:paraId="59812EBC" w14:textId="0B0A45B4" w:rsidR="00A7651F" w:rsidRDefault="00A7651F" w:rsidP="00FE5199">
      <w:pPr>
        <w:pStyle w:val="Heading2"/>
      </w:pPr>
      <w:bookmarkStart w:id="1409" w:name="_Toc80794292"/>
      <w:r>
        <w:lastRenderedPageBreak/>
        <w:t>Hardware Programmer</w:t>
      </w:r>
      <w:r w:rsidR="00961938">
        <w:t xml:space="preserve"> Options</w:t>
      </w:r>
      <w:bookmarkEnd w:id="1409"/>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59">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3016EE49" w:rsidR="001B2C16" w:rsidRDefault="001B2C16" w:rsidP="001B2C16">
      <w:pPr>
        <w:pStyle w:val="Caption"/>
        <w:jc w:val="center"/>
      </w:pPr>
      <w:bookmarkStart w:id="1410" w:name="_Toc80794364"/>
      <w:r>
        <w:t xml:space="preserve">Figure </w:t>
      </w:r>
      <w:r>
        <w:rPr>
          <w:noProof/>
        </w:rPr>
        <w:fldChar w:fldCharType="begin"/>
      </w:r>
      <w:r>
        <w:rPr>
          <w:noProof/>
        </w:rPr>
        <w:instrText xml:space="preserve"> SEQ Figure \* ARABIC </w:instrText>
      </w:r>
      <w:r>
        <w:rPr>
          <w:noProof/>
        </w:rPr>
        <w:fldChar w:fldCharType="separate"/>
      </w:r>
      <w:r w:rsidR="00DC5316">
        <w:rPr>
          <w:noProof/>
        </w:rPr>
        <w:t>38</w:t>
      </w:r>
      <w:r>
        <w:rPr>
          <w:noProof/>
        </w:rPr>
        <w:fldChar w:fldCharType="end"/>
      </w:r>
      <w:r>
        <w:t xml:space="preserve"> – </w:t>
      </w:r>
      <w:r w:rsidR="000E4BC6">
        <w:t xml:space="preserve">Examples of </w:t>
      </w:r>
      <w:r w:rsidR="00961938">
        <w:t>Hardware Programmers</w:t>
      </w:r>
      <w:bookmarkEnd w:id="1410"/>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1411" w:name="_Toc80794293"/>
      <w:r>
        <w:lastRenderedPageBreak/>
        <w:t>Pr</w:t>
      </w:r>
      <w:r w:rsidR="003D5EC0">
        <w:t>eparing the Environment</w:t>
      </w:r>
      <w:bookmarkEnd w:id="1411"/>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77777777" w:rsidR="003D5EC0" w:rsidRPr="001F4FB7" w:rsidRDefault="003D5EC0" w:rsidP="006C4A3A">
      <w:pPr>
        <w:pStyle w:val="ListParagraph"/>
        <w:keepNext/>
        <w:numPr>
          <w:ilvl w:val="0"/>
          <w:numId w:val="7"/>
        </w:numPr>
        <w:ind w:left="714" w:hanging="357"/>
      </w:pPr>
      <w:r w:rsidRPr="001F4FB7">
        <w:t>Download and install the latest Arduino IDE package</w:t>
      </w:r>
      <w:r w:rsidRPr="001F4FB7">
        <w:rPr>
          <w:rStyle w:val="FootnoteReference"/>
        </w:rPr>
        <w:footnoteReference w:id="27"/>
      </w:r>
      <w:r w:rsidRPr="001F4FB7">
        <w:t>. At the time of writing this was version 1.6.</w:t>
      </w:r>
      <w:r w:rsidR="00B911AA" w:rsidRPr="001F4FB7">
        <w:t>12</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0">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7225B431" w:rsidR="005F77C3" w:rsidRDefault="00BD116B" w:rsidP="00BD116B">
      <w:pPr>
        <w:pStyle w:val="Caption"/>
        <w:ind w:left="720"/>
        <w:jc w:val="center"/>
        <w:rPr>
          <w:color w:val="00B050"/>
        </w:rPr>
      </w:pPr>
      <w:bookmarkStart w:id="1412" w:name="_Toc8079436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39</w:t>
      </w:r>
      <w:r w:rsidR="00D15F53">
        <w:rPr>
          <w:noProof/>
        </w:rPr>
        <w:fldChar w:fldCharType="end"/>
      </w:r>
      <w:r>
        <w:t xml:space="preserve"> – Arduino IDE Preferences Menu</w:t>
      </w:r>
      <w:bookmarkEnd w:id="1412"/>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1">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2964A8DF" w:rsidR="00BD116B" w:rsidRPr="00DA5E27" w:rsidRDefault="00BD116B" w:rsidP="00BD116B">
      <w:pPr>
        <w:pStyle w:val="Caption"/>
        <w:ind w:left="720"/>
        <w:jc w:val="center"/>
        <w:rPr>
          <w:color w:val="00B050"/>
          <w:highlight w:val="yellow"/>
        </w:rPr>
      </w:pPr>
      <w:bookmarkStart w:id="1413" w:name="_Toc8079436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40</w:t>
      </w:r>
      <w:r w:rsidR="00D15F53">
        <w:rPr>
          <w:noProof/>
        </w:rPr>
        <w:fldChar w:fldCharType="end"/>
      </w:r>
      <w:r>
        <w:t xml:space="preserve"> – Arduino IDE Sketchbook Location</w:t>
      </w:r>
      <w:bookmarkEnd w:id="1413"/>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62">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143F2243" w:rsidR="00614224" w:rsidRPr="00DA5E27" w:rsidRDefault="00614224" w:rsidP="00614224">
      <w:pPr>
        <w:pStyle w:val="Caption"/>
        <w:ind w:left="720"/>
        <w:jc w:val="center"/>
        <w:rPr>
          <w:color w:val="00B050"/>
          <w:highlight w:val="yellow"/>
        </w:rPr>
      </w:pPr>
      <w:bookmarkStart w:id="1414" w:name="_Toc8079436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41</w:t>
      </w:r>
      <w:r w:rsidR="00D15F53">
        <w:rPr>
          <w:noProof/>
        </w:rPr>
        <w:fldChar w:fldCharType="end"/>
      </w:r>
      <w:r>
        <w:t xml:space="preserve"> – Arduino IDE Boards Manager Menu</w:t>
      </w:r>
      <w:bookmarkEnd w:id="1414"/>
    </w:p>
    <w:p w14:paraId="7E0BA8D7" w14:textId="77777777" w:rsidR="00614224" w:rsidRDefault="00614224" w:rsidP="00D57358">
      <w:pPr>
        <w:ind w:left="357"/>
        <w:jc w:val="center"/>
      </w:pPr>
    </w:p>
    <w:p w14:paraId="2059342C" w14:textId="77777777"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63">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49A9FF4B" w:rsidR="00614224" w:rsidRPr="00DA5E27" w:rsidRDefault="00614224" w:rsidP="00614224">
      <w:pPr>
        <w:pStyle w:val="Caption"/>
        <w:ind w:left="720"/>
        <w:jc w:val="center"/>
        <w:rPr>
          <w:color w:val="00B050"/>
          <w:highlight w:val="yellow"/>
        </w:rPr>
      </w:pPr>
      <w:bookmarkStart w:id="1415" w:name="_Toc8079436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42</w:t>
      </w:r>
      <w:r w:rsidR="00D15F53">
        <w:rPr>
          <w:noProof/>
        </w:rPr>
        <w:fldChar w:fldCharType="end"/>
      </w:r>
      <w:r>
        <w:t xml:space="preserve"> – Arduino IDE Board Manager</w:t>
      </w:r>
      <w:bookmarkEnd w:id="1415"/>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1416" w:name="_Toc80794294"/>
      <w:r>
        <w:t>Preparing the Programmer</w:t>
      </w:r>
      <w:bookmarkEnd w:id="1416"/>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64">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151EFE2A" w:rsidR="00C03C6E" w:rsidRPr="006B15EE" w:rsidRDefault="00C03C6E" w:rsidP="00C03C6E">
      <w:pPr>
        <w:pStyle w:val="Caption"/>
        <w:jc w:val="center"/>
      </w:pPr>
      <w:bookmarkStart w:id="1417" w:name="_Toc80794369"/>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43</w:t>
      </w:r>
      <w:r w:rsidR="00D15F53">
        <w:rPr>
          <w:noProof/>
        </w:rPr>
        <w:fldChar w:fldCharType="end"/>
      </w:r>
      <w:r w:rsidRPr="006B15EE">
        <w:t xml:space="preserve"> </w:t>
      </w:r>
      <w:r w:rsidR="003A2793">
        <w:t>–</w:t>
      </w:r>
      <w:r w:rsidRPr="006B15EE">
        <w:t xml:space="preserve"> Arduino USB Cable</w:t>
      </w:r>
      <w:bookmarkEnd w:id="1417"/>
    </w:p>
    <w:p w14:paraId="568F21B8" w14:textId="77777777" w:rsidR="00C03C6E" w:rsidRPr="001F4FB7" w:rsidRDefault="00C03C6E" w:rsidP="00C03C6E">
      <w:r w:rsidRPr="001F4FB7">
        <w:t>The Arduino website has instructions</w:t>
      </w:r>
      <w:r w:rsidRPr="001F4FB7">
        <w:rPr>
          <w:rStyle w:val="FootnoteReference"/>
        </w:rPr>
        <w:footnoteReference w:id="28"/>
      </w:r>
      <w:r w:rsidRPr="001F4FB7">
        <w:t xml:space="preserve">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lastRenderedPageBreak/>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1FE9F80B" w:rsidR="00BD116B" w:rsidRPr="00BD116B" w:rsidRDefault="00BD116B" w:rsidP="00BD116B">
      <w:pPr>
        <w:pStyle w:val="Caption"/>
        <w:ind w:left="360"/>
        <w:jc w:val="center"/>
        <w:rPr>
          <w:color w:val="00B050"/>
        </w:rPr>
      </w:pPr>
      <w:bookmarkStart w:id="1418" w:name="_Toc8079437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44</w:t>
      </w:r>
      <w:r w:rsidR="00D15F53">
        <w:rPr>
          <w:noProof/>
        </w:rPr>
        <w:fldChar w:fldCharType="end"/>
      </w:r>
      <w:r>
        <w:t xml:space="preserve"> </w:t>
      </w:r>
      <w:r w:rsidR="003A2793">
        <w:t>–</w:t>
      </w:r>
      <w:r>
        <w:t xml:space="preserve"> Arduino IDE ISP Sketch Loading</w:t>
      </w:r>
      <w:bookmarkEnd w:id="1418"/>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66">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1E68675C" w:rsidR="00FA21D8" w:rsidRDefault="00FA21D8" w:rsidP="00FA21D8">
      <w:pPr>
        <w:pStyle w:val="Caption"/>
        <w:ind w:left="720"/>
        <w:jc w:val="center"/>
        <w:rPr>
          <w:color w:val="00B050"/>
        </w:rPr>
      </w:pPr>
      <w:bookmarkStart w:id="1419" w:name="_Toc8079437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45</w:t>
      </w:r>
      <w:r w:rsidR="00D15F53">
        <w:rPr>
          <w:noProof/>
        </w:rPr>
        <w:fldChar w:fldCharType="end"/>
      </w:r>
      <w:r>
        <w:t xml:space="preserve"> </w:t>
      </w:r>
      <w:r w:rsidR="003A2793">
        <w:t>–</w:t>
      </w:r>
      <w:r>
        <w:t xml:space="preserve"> Arduino Programmer Board Selection</w:t>
      </w:r>
      <w:bookmarkEnd w:id="1419"/>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67">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19C45292" w:rsidR="00FA21D8" w:rsidRDefault="00FA21D8" w:rsidP="00FA21D8">
      <w:pPr>
        <w:pStyle w:val="Caption"/>
        <w:ind w:left="720"/>
        <w:jc w:val="center"/>
        <w:rPr>
          <w:color w:val="00B050"/>
        </w:rPr>
      </w:pPr>
      <w:bookmarkStart w:id="1420" w:name="_Toc8079437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46</w:t>
      </w:r>
      <w:r w:rsidR="00D15F53">
        <w:rPr>
          <w:noProof/>
        </w:rPr>
        <w:fldChar w:fldCharType="end"/>
      </w:r>
      <w:r>
        <w:t xml:space="preserve"> </w:t>
      </w:r>
      <w:r w:rsidR="003A2793">
        <w:t>–</w:t>
      </w:r>
      <w:r>
        <w:t xml:space="preserve"> Arduino Programmer Port Selection</w:t>
      </w:r>
      <w:bookmarkEnd w:id="1420"/>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68">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11A687E1" w:rsidR="00FA21D8" w:rsidRPr="00DA5E27" w:rsidRDefault="00FA21D8" w:rsidP="00FA21D8">
      <w:pPr>
        <w:pStyle w:val="Caption"/>
        <w:ind w:left="720"/>
        <w:jc w:val="center"/>
        <w:rPr>
          <w:color w:val="00B050"/>
        </w:rPr>
      </w:pPr>
      <w:bookmarkStart w:id="1421" w:name="_Toc8079437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47</w:t>
      </w:r>
      <w:r w:rsidR="00D15F53">
        <w:rPr>
          <w:noProof/>
        </w:rPr>
        <w:fldChar w:fldCharType="end"/>
      </w:r>
      <w:r>
        <w:t xml:space="preserve"> – Arduino IDE ISP Upload</w:t>
      </w:r>
      <w:bookmarkEnd w:id="1421"/>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51B6315A" w:rsidR="00FA21D8" w:rsidRPr="00DA5E27" w:rsidRDefault="00FA21D8" w:rsidP="00FA21D8">
      <w:pPr>
        <w:pStyle w:val="Caption"/>
        <w:ind w:left="720"/>
        <w:jc w:val="center"/>
        <w:rPr>
          <w:color w:val="00B050"/>
        </w:rPr>
      </w:pPr>
      <w:bookmarkStart w:id="1422" w:name="_Toc8079437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48</w:t>
      </w:r>
      <w:r w:rsidR="00D15F53">
        <w:rPr>
          <w:noProof/>
        </w:rPr>
        <w:fldChar w:fldCharType="end"/>
      </w:r>
      <w:r>
        <w:t xml:space="preserve"> – Programmer </w:t>
      </w:r>
      <w:r w:rsidR="006B15EE">
        <w:t xml:space="preserve">with </w:t>
      </w:r>
      <w:r>
        <w:t>Capacitor</w:t>
      </w:r>
      <w:bookmarkEnd w:id="1422"/>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1423" w:name="_Toc80794295"/>
      <w:r>
        <w:t>Setting the Fuses</w:t>
      </w:r>
      <w:bookmarkEnd w:id="1423"/>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1A7DC22C">
            <wp:extent cx="2581200" cy="194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pic:spPr>
                </pic:pic>
              </a:graphicData>
            </a:graphic>
          </wp:inline>
        </w:drawing>
      </w:r>
    </w:p>
    <w:p w14:paraId="607AA831" w14:textId="16C7BD65" w:rsidR="00006D96" w:rsidRDefault="00006D96" w:rsidP="00006D96">
      <w:pPr>
        <w:pStyle w:val="Caption"/>
        <w:ind w:left="720"/>
        <w:jc w:val="center"/>
      </w:pPr>
      <w:bookmarkStart w:id="1424" w:name="_Toc8079437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49</w:t>
      </w:r>
      <w:r w:rsidR="00D15F53">
        <w:rPr>
          <w:noProof/>
        </w:rPr>
        <w:fldChar w:fldCharType="end"/>
      </w:r>
      <w:r>
        <w:t xml:space="preserve"> </w:t>
      </w:r>
      <w:r w:rsidR="003A2793">
        <w:t>–</w:t>
      </w:r>
      <w:r>
        <w:t xml:space="preserve"> Programmer Connections</w:t>
      </w:r>
      <w:bookmarkEnd w:id="1424"/>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326DA3B4">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69A388FE" w:rsidR="00006D96" w:rsidRDefault="00006D96" w:rsidP="00006D96">
      <w:pPr>
        <w:pStyle w:val="Caption"/>
        <w:ind w:left="720"/>
        <w:jc w:val="center"/>
      </w:pPr>
      <w:bookmarkStart w:id="1425" w:name="_Toc8079437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50</w:t>
      </w:r>
      <w:r w:rsidR="00D15F53">
        <w:rPr>
          <w:noProof/>
        </w:rPr>
        <w:fldChar w:fldCharType="end"/>
      </w:r>
      <w:r>
        <w:t xml:space="preserve"> – Programmer Connected to Interface Board</w:t>
      </w:r>
      <w:bookmarkEnd w:id="1425"/>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29"/>
      </w:r>
      <w:r w:rsidR="00B76F90" w:rsidRPr="00405050">
        <w:rPr>
          <w:i/>
          <w:vertAlign w:val="superscript"/>
        </w:rPr>
        <w:t>,</w:t>
      </w:r>
      <w:r w:rsidR="00B76F90">
        <w:rPr>
          <w:rStyle w:val="FootnoteReference"/>
          <w:i/>
        </w:rPr>
        <w:footnoteReference w:id="30"/>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1AC360C5" w:rsidR="00006D96" w:rsidRDefault="00D3619F" w:rsidP="007214A0">
      <w:pPr>
        <w:pStyle w:val="Caption"/>
        <w:ind w:left="720"/>
        <w:jc w:val="center"/>
        <w:rPr>
          <w:color w:val="00B050"/>
        </w:rPr>
      </w:pPr>
      <w:bookmarkStart w:id="1426" w:name="_Toc8079437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51</w:t>
      </w:r>
      <w:r w:rsidR="00D15F53">
        <w:rPr>
          <w:noProof/>
        </w:rPr>
        <w:fldChar w:fldCharType="end"/>
      </w:r>
      <w:r>
        <w:t xml:space="preserve"> – Arduino IDE Target Board Selection</w:t>
      </w:r>
      <w:bookmarkEnd w:id="1426"/>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73">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7BE23979" w:rsidR="00D3619F" w:rsidRDefault="00D3619F" w:rsidP="007214A0">
      <w:pPr>
        <w:pStyle w:val="Caption"/>
        <w:ind w:left="720"/>
        <w:jc w:val="center"/>
        <w:rPr>
          <w:color w:val="00B050"/>
        </w:rPr>
      </w:pPr>
      <w:bookmarkStart w:id="1427" w:name="_Toc8079437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52</w:t>
      </w:r>
      <w:r w:rsidR="00D15F53">
        <w:rPr>
          <w:noProof/>
        </w:rPr>
        <w:fldChar w:fldCharType="end"/>
      </w:r>
      <w:r>
        <w:t xml:space="preserve"> – Arduino IDE </w:t>
      </w:r>
      <w:r w:rsidR="008B621C">
        <w:t>Programmer</w:t>
      </w:r>
      <w:r>
        <w:t xml:space="preserve"> Selection</w:t>
      </w:r>
      <w:bookmarkEnd w:id="1427"/>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74">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290DA0F0" w:rsidR="00006D96" w:rsidRPr="00D3619F" w:rsidRDefault="00D3619F" w:rsidP="007214A0">
      <w:pPr>
        <w:pStyle w:val="Caption"/>
        <w:ind w:left="720"/>
        <w:jc w:val="center"/>
      </w:pPr>
      <w:bookmarkStart w:id="1428" w:name="_Toc8079437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53</w:t>
      </w:r>
      <w:r w:rsidR="00D15F53">
        <w:rPr>
          <w:noProof/>
        </w:rPr>
        <w:fldChar w:fldCharType="end"/>
      </w:r>
      <w:r>
        <w:t xml:space="preserve"> – Arduino IDE Burn Bootloader</w:t>
      </w:r>
      <w:bookmarkEnd w:id="1428"/>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1429" w:name="_Toc80794296"/>
      <w:r>
        <w:lastRenderedPageBreak/>
        <w:t>Firmware Upload</w:t>
      </w:r>
      <w:bookmarkEnd w:id="1429"/>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1"/>
      </w:r>
      <w:r w:rsidRPr="001F4FB7">
        <w:t xml:space="preserve"> and VTSerial</w:t>
      </w:r>
      <w:r w:rsidRPr="001F4FB7">
        <w:rPr>
          <w:rStyle w:val="FootnoteReference"/>
        </w:rPr>
        <w:footnoteReference w:id="32"/>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75">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49188B34" w:rsidR="004F3A7E" w:rsidRDefault="004F3A7E" w:rsidP="004F3A7E">
      <w:pPr>
        <w:pStyle w:val="Caption"/>
        <w:ind w:left="720"/>
        <w:jc w:val="center"/>
        <w:rPr>
          <w:color w:val="00B050"/>
        </w:rPr>
      </w:pPr>
      <w:bookmarkStart w:id="1430" w:name="_Toc8079438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54</w:t>
      </w:r>
      <w:r w:rsidR="00D15F53">
        <w:rPr>
          <w:noProof/>
        </w:rPr>
        <w:fldChar w:fldCharType="end"/>
      </w:r>
      <w:r>
        <w:t xml:space="preserve"> </w:t>
      </w:r>
      <w:r w:rsidR="003A2793">
        <w:t>–</w:t>
      </w:r>
      <w:r>
        <w:t xml:space="preserve"> Arduino IDE Add Library</w:t>
      </w:r>
      <w:bookmarkEnd w:id="1430"/>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76">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0E477656" w:rsidR="00A02E53" w:rsidRPr="00DA5E27" w:rsidRDefault="00A02E53" w:rsidP="00A02E53">
      <w:pPr>
        <w:pStyle w:val="Caption"/>
        <w:ind w:left="720"/>
        <w:jc w:val="center"/>
        <w:rPr>
          <w:color w:val="00B050"/>
        </w:rPr>
      </w:pPr>
      <w:bookmarkStart w:id="1431" w:name="_Toc8079438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55</w:t>
      </w:r>
      <w:r w:rsidR="00D15F53">
        <w:rPr>
          <w:noProof/>
        </w:rPr>
        <w:fldChar w:fldCharType="end"/>
      </w:r>
      <w:r>
        <w:t xml:space="preserve"> – Arduino IDE </w:t>
      </w:r>
      <w:r w:rsidR="004F3A7E">
        <w:t>Firmware</w:t>
      </w:r>
      <w:r>
        <w:t xml:space="preserve"> Upload</w:t>
      </w:r>
      <w:bookmarkEnd w:id="1431"/>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rPr>
          <w:ins w:id="1432" w:author="Andrew Instone-Cowie" w:date="2021-07-22T14:48:00Z"/>
        </w:rPr>
      </w:pPr>
      <w:bookmarkStart w:id="1433" w:name="_Toc80794297"/>
      <w:r>
        <w:lastRenderedPageBreak/>
        <w:t xml:space="preserve">Simulator </w:t>
      </w:r>
      <w:r w:rsidR="00F002DD" w:rsidRPr="006C2C39">
        <w:t>Installation</w:t>
      </w:r>
      <w:bookmarkEnd w:id="1433"/>
    </w:p>
    <w:p w14:paraId="413A4A87" w14:textId="0F2AA2BE" w:rsidR="00B46AB5" w:rsidRDefault="00B46AB5">
      <w:pPr>
        <w:pStyle w:val="Heading2"/>
        <w:rPr>
          <w:ins w:id="1434" w:author="Andrew Instone-Cowie" w:date="2021-07-22T14:48:00Z"/>
        </w:rPr>
        <w:pPrChange w:id="1435" w:author="Andrew Instone-Cowie" w:date="2021-07-22T14:48:00Z">
          <w:pPr/>
        </w:pPrChange>
      </w:pPr>
      <w:bookmarkStart w:id="1436" w:name="_Toc80794298"/>
      <w:ins w:id="1437" w:author="Andrew Instone-Cowie" w:date="2021-07-22T14:48:00Z">
        <w:r>
          <w:t>Faculty Jurisdiction Rules</w:t>
        </w:r>
        <w:bookmarkEnd w:id="1436"/>
      </w:ins>
    </w:p>
    <w:p w14:paraId="3AE165F7" w14:textId="497B1885" w:rsidR="00612921" w:rsidRDefault="00B46AB5" w:rsidP="00612921">
      <w:pPr>
        <w:rPr>
          <w:ins w:id="1438" w:author="Andrew Instone-Cowie" w:date="2021-07-22T15:14:00Z"/>
        </w:rPr>
      </w:pPr>
      <w:ins w:id="1439" w:author="Andrew Instone-Cowie" w:date="2021-07-22T14:48:00Z">
        <w:r>
          <w:t>If</w:t>
        </w:r>
      </w:ins>
      <w:ins w:id="1440" w:author="Andrew Instone-Cowie" w:date="2021-07-22T14:51:00Z">
        <w:r w:rsidRPr="00B46AB5">
          <w:t xml:space="preserve"> </w:t>
        </w:r>
        <w:r>
          <w:t xml:space="preserve">you plan to install a simulator in a tower which falls under the Church of England </w:t>
        </w:r>
        <w:r w:rsidRPr="00612921">
          <w:rPr>
            <w:i/>
            <w:iCs/>
            <w:rPrChange w:id="1441" w:author="Andrew Instone-Cowie" w:date="2021-07-22T15:14:00Z">
              <w:rPr/>
            </w:rPrChange>
          </w:rPr>
          <w:t>Faculty Jurisdiction Rules</w:t>
        </w:r>
        <w:r>
          <w:t>, then from 1</w:t>
        </w:r>
        <w:r w:rsidRPr="00B46AB5">
          <w:rPr>
            <w:vertAlign w:val="superscript"/>
          </w:rPr>
          <w:t>st</w:t>
        </w:r>
        <w:r>
          <w:t xml:space="preserve"> April 2020 you will need the Archdeacon’s </w:t>
        </w:r>
      </w:ins>
      <w:ins w:id="1442" w:author="Andrew Instone-Cowie" w:date="2021-07-22T15:14:00Z">
        <w:r w:rsidR="00612921">
          <w:t xml:space="preserve">formal </w:t>
        </w:r>
      </w:ins>
      <w:ins w:id="1443" w:author="Andrew Instone-Cowie" w:date="2021-07-22T14:51:00Z">
        <w:r>
          <w:t xml:space="preserve">approval for the installation. </w:t>
        </w:r>
      </w:ins>
      <w:ins w:id="1444" w:author="Andrew Instone-Cowie" w:date="2021-07-22T15:15:00Z">
        <w:r w:rsidR="00612921">
          <w:t xml:space="preserve">Installation of a simulator </w:t>
        </w:r>
      </w:ins>
      <w:ins w:id="1445" w:author="Andrew Instone-Cowie" w:date="2021-07-22T15:16:00Z">
        <w:r w:rsidR="00612921">
          <w:t xml:space="preserve">comes under </w:t>
        </w:r>
      </w:ins>
      <w:ins w:id="1446" w:author="Andrew Instone-Cowie" w:date="2021-07-22T15:14:00Z">
        <w:r w:rsidR="00612921" w:rsidRPr="00612921">
          <w:rPr>
            <w:i/>
            <w:iCs/>
            <w:rPrChange w:id="1447" w:author="Andrew Instone-Cowie" w:date="2021-07-22T15:16:00Z">
              <w:rPr/>
            </w:rPrChange>
          </w:rPr>
          <w:t>List B</w:t>
        </w:r>
      </w:ins>
      <w:ins w:id="1448" w:author="Andrew Instone-Cowie" w:date="2021-07-22T15:19:00Z">
        <w:r w:rsidR="002368EA">
          <w:rPr>
            <w:rStyle w:val="FootnoteReference"/>
            <w:i/>
            <w:iCs/>
          </w:rPr>
          <w:footnoteReference w:id="33"/>
        </w:r>
      </w:ins>
      <w:ins w:id="1453" w:author="Andrew Instone-Cowie" w:date="2021-07-22T15:16:00Z">
        <w:r w:rsidR="00612921">
          <w:t xml:space="preserve">, which </w:t>
        </w:r>
      </w:ins>
      <w:ins w:id="1454" w:author="Andrew Instone-Cowie" w:date="2021-07-22T15:14:00Z">
        <w:r w:rsidR="00612921">
          <w:t>covers minor works which can be undertaken with the Archdeacon’s approval</w:t>
        </w:r>
        <w:r w:rsidR="00612921">
          <w:rPr>
            <w:rStyle w:val="FootnoteReference"/>
          </w:rPr>
          <w:footnoteReference w:id="34"/>
        </w:r>
        <w:r w:rsidR="00612921">
          <w:t xml:space="preserve">, and does </w:t>
        </w:r>
        <w:r w:rsidR="00612921" w:rsidRPr="008F3A7A">
          <w:rPr>
            <w:u w:val="single"/>
            <w:rPrChange w:id="1457" w:author="Andrew Instone-Cowie" w:date="2021-08-25T14:27:00Z">
              <w:rPr/>
            </w:rPrChange>
          </w:rPr>
          <w:t>not</w:t>
        </w:r>
        <w:r w:rsidR="00612921">
          <w:t xml:space="preserve"> require the granting of a full faculty.</w:t>
        </w:r>
      </w:ins>
    </w:p>
    <w:p w14:paraId="5F298C3D" w14:textId="06AEBBCD" w:rsidR="00B46AB5" w:rsidRDefault="00B46AB5" w:rsidP="00B46AB5">
      <w:pPr>
        <w:rPr>
          <w:ins w:id="1458" w:author="Andrew Instone-Cowie" w:date="2021-07-22T14:56:00Z"/>
        </w:rPr>
      </w:pPr>
      <w:ins w:id="1459" w:author="Andrew Instone-Cowie" w:date="2021-07-22T14:52:00Z">
        <w:r>
          <w:t>The full set of rules</w:t>
        </w:r>
        <w:r>
          <w:rPr>
            <w:rStyle w:val="FootnoteReference"/>
          </w:rPr>
          <w:footnoteReference w:id="35"/>
        </w:r>
        <w:r>
          <w:t xml:space="preserve"> </w:t>
        </w:r>
      </w:ins>
      <w:ins w:id="1465" w:author="Andrew Instone-Cowie" w:date="2021-07-22T14:53:00Z">
        <w:r>
          <w:t xml:space="preserve">runs to 132 pages, but the </w:t>
        </w:r>
      </w:ins>
      <w:ins w:id="1466" w:author="Andrew Instone-Cowie" w:date="2021-08-25T14:27:00Z">
        <w:r w:rsidR="008F3A7A">
          <w:t xml:space="preserve">item covering the </w:t>
        </w:r>
      </w:ins>
      <w:ins w:id="1467" w:author="Andrew Instone-Cowie" w:date="2021-07-22T14:54:00Z">
        <w:r>
          <w:t xml:space="preserve">installation of a simulator can be found on page 66 under item B2(6) of List B, </w:t>
        </w:r>
      </w:ins>
      <w:ins w:id="1468" w:author="Andrew Instone-Cowie" w:date="2021-07-22T14:55:00Z">
        <w:r>
          <w:t>“</w:t>
        </w:r>
        <w:r w:rsidRPr="00B46AB5">
          <w:rPr>
            <w:i/>
            <w:iCs/>
            <w:rPrChange w:id="1469" w:author="Andrew Instone-Cowie" w:date="2021-07-22T14:55:00Z">
              <w:rPr/>
            </w:rPrChange>
          </w:rPr>
          <w:t>installation of an electric silent ringing device for the training of ringers</w:t>
        </w:r>
        <w:r>
          <w:t>”.</w:t>
        </w:r>
      </w:ins>
    </w:p>
    <w:p w14:paraId="7FA9DE9F" w14:textId="54317A09" w:rsidR="00612921" w:rsidRDefault="008B2351">
      <w:pPr>
        <w:pStyle w:val="Heading3"/>
        <w:rPr>
          <w:ins w:id="1470" w:author="Andrew Instone-Cowie" w:date="2021-07-22T14:55:00Z"/>
        </w:rPr>
        <w:pPrChange w:id="1471" w:author="Andrew Instone-Cowie" w:date="2021-07-22T15:11:00Z">
          <w:pPr/>
        </w:pPrChange>
      </w:pPr>
      <w:bookmarkStart w:id="1472" w:name="_Toc80794299"/>
      <w:ins w:id="1473" w:author="Andrew Instone-Cowie" w:date="2021-07-22T15:49:00Z">
        <w:r>
          <w:t xml:space="preserve">List B </w:t>
        </w:r>
      </w:ins>
      <w:ins w:id="1474" w:author="Andrew Instone-Cowie" w:date="2021-07-22T15:11:00Z">
        <w:r w:rsidR="00612921">
          <w:t>Application</w:t>
        </w:r>
      </w:ins>
      <w:bookmarkEnd w:id="1472"/>
    </w:p>
    <w:p w14:paraId="76DB427C" w14:textId="77777777" w:rsidR="00D02421" w:rsidRDefault="00B46AB5" w:rsidP="00D02421">
      <w:pPr>
        <w:rPr>
          <w:ins w:id="1475" w:author="Andrew Instone-Cowie" w:date="2021-07-22T15:35:00Z"/>
        </w:rPr>
      </w:pPr>
      <w:ins w:id="1476" w:author="Andrew Instone-Cowie" w:date="2021-07-22T14:59:00Z">
        <w:r>
          <w:t>The application process is relatively straightforward</w:t>
        </w:r>
      </w:ins>
      <w:ins w:id="1477" w:author="Andrew Instone-Cowie" w:date="2021-07-22T15:00:00Z">
        <w:r>
          <w:t xml:space="preserve">, and is </w:t>
        </w:r>
      </w:ins>
      <w:ins w:id="1478" w:author="Andrew Instone-Cowie" w:date="2021-07-22T14:59:00Z">
        <w:r>
          <w:t xml:space="preserve">all handled online via the </w:t>
        </w:r>
        <w:r w:rsidRPr="00612921">
          <w:rPr>
            <w:i/>
            <w:iCs/>
            <w:rPrChange w:id="1479" w:author="Andrew Instone-Cowie" w:date="2021-07-22T15:08:00Z">
              <w:rPr/>
            </w:rPrChange>
          </w:rPr>
          <w:t>Church of England Online Faculty System</w:t>
        </w:r>
        <w:r>
          <w:t xml:space="preserve">, which can be found </w:t>
        </w:r>
      </w:ins>
      <w:ins w:id="1480" w:author="Andrew Instone-Cowie" w:date="2021-07-22T15:00:00Z">
        <w:r>
          <w:t>here:</w:t>
        </w:r>
      </w:ins>
    </w:p>
    <w:p w14:paraId="2AD96E5F" w14:textId="0CA84643" w:rsidR="00B46AB5" w:rsidRDefault="00D02421">
      <w:pPr>
        <w:jc w:val="center"/>
        <w:rPr>
          <w:ins w:id="1481" w:author="Andrew Instone-Cowie" w:date="2021-07-22T15:00:00Z"/>
        </w:rPr>
        <w:pPrChange w:id="1482" w:author="Andrew Instone-Cowie" w:date="2021-07-22T15:35:00Z">
          <w:pPr/>
        </w:pPrChange>
      </w:pPr>
      <w:ins w:id="1483" w:author="Andrew Instone-Cowie" w:date="2021-07-22T15:35:00Z">
        <w:r>
          <w:fldChar w:fldCharType="begin"/>
        </w:r>
        <w:r>
          <w:instrText xml:space="preserve"> HYPERLINK "</w:instrText>
        </w:r>
      </w:ins>
      <w:ins w:id="1484" w:author="Andrew Instone-Cowie" w:date="2021-07-22T14:49:00Z">
        <w:r w:rsidRPr="00D02421">
          <w:rPr>
            <w:rPrChange w:id="1485" w:author="Andrew Instone-Cowie" w:date="2021-07-22T15:35:00Z">
              <w:rPr>
                <w:rStyle w:val="Hyperlink"/>
              </w:rPr>
            </w:rPrChange>
          </w:rPr>
          <w:instrText>https://facultyonline.churchofengland.org/home</w:instrText>
        </w:r>
      </w:ins>
      <w:ins w:id="1486" w:author="Andrew Instone-Cowie" w:date="2021-07-22T15:35:00Z">
        <w:r>
          <w:instrText xml:space="preserve">" </w:instrText>
        </w:r>
      </w:ins>
      <w:ins w:id="1487" w:author="Andrew Instone-Cowie" w:date="2021-08-25T14:30:00Z"/>
      <w:ins w:id="1488" w:author="Andrew Instone-Cowie" w:date="2021-07-22T15:35:00Z">
        <w:r>
          <w:fldChar w:fldCharType="separate"/>
        </w:r>
      </w:ins>
      <w:ins w:id="1489" w:author="Andrew Instone-Cowie" w:date="2021-07-22T14:49:00Z">
        <w:r w:rsidRPr="00EE6626">
          <w:rPr>
            <w:rStyle w:val="Hyperlink"/>
          </w:rPr>
          <w:t>https://facultyonline.churchofengland.org/home</w:t>
        </w:r>
      </w:ins>
      <w:ins w:id="1490" w:author="Andrew Instone-Cowie" w:date="2021-07-22T15:35:00Z">
        <w:r>
          <w:fldChar w:fldCharType="end"/>
        </w:r>
      </w:ins>
    </w:p>
    <w:p w14:paraId="4CC06DF8" w14:textId="49806931" w:rsidR="00612921" w:rsidRDefault="00B46AB5" w:rsidP="00B46AB5">
      <w:pPr>
        <w:rPr>
          <w:ins w:id="1491" w:author="Andrew Instone-Cowie" w:date="2021-07-22T15:31:00Z"/>
        </w:rPr>
      </w:pPr>
      <w:ins w:id="1492" w:author="Andrew Instone-Cowie" w:date="2021-07-22T15:00:00Z">
        <w:r>
          <w:t xml:space="preserve">The application would usually be made </w:t>
        </w:r>
      </w:ins>
      <w:ins w:id="1493" w:author="Andrew Instone-Cowie" w:date="2021-07-22T15:08:00Z">
        <w:r w:rsidR="00612921">
          <w:t xml:space="preserve">on behalf </w:t>
        </w:r>
      </w:ins>
      <w:ins w:id="1494" w:author="Andrew Instone-Cowie" w:date="2021-07-22T15:11:00Z">
        <w:r w:rsidR="00612921">
          <w:t xml:space="preserve">of the church </w:t>
        </w:r>
      </w:ins>
      <w:ins w:id="1495" w:author="Andrew Instone-Cowie" w:date="2021-07-22T15:00:00Z">
        <w:r>
          <w:t xml:space="preserve">by </w:t>
        </w:r>
      </w:ins>
      <w:ins w:id="1496" w:author="Andrew Instone-Cowie" w:date="2021-07-22T15:07:00Z">
        <w:r w:rsidR="00612921">
          <w:t>an officer of the PCC</w:t>
        </w:r>
      </w:ins>
      <w:ins w:id="1497" w:author="Andrew Instone-Cowie" w:date="2021-07-22T15:09:00Z">
        <w:r w:rsidR="00612921">
          <w:t xml:space="preserve">. Full guidance is available on the </w:t>
        </w:r>
        <w:r w:rsidR="00612921" w:rsidRPr="00612921">
          <w:rPr>
            <w:i/>
            <w:iCs/>
            <w:rPrChange w:id="1498" w:author="Andrew Instone-Cowie" w:date="2021-07-22T15:09:00Z">
              <w:rPr/>
            </w:rPrChange>
          </w:rPr>
          <w:t>Online Faculty System</w:t>
        </w:r>
        <w:r w:rsidR="00612921">
          <w:t xml:space="preserve"> website</w:t>
        </w:r>
      </w:ins>
      <w:ins w:id="1499" w:author="Andrew Instone-Cowie" w:date="2021-07-22T15:10:00Z">
        <w:r w:rsidR="00612921">
          <w:t xml:space="preserve">, including specific </w:t>
        </w:r>
      </w:ins>
      <w:ins w:id="1500" w:author="Andrew Instone-Cowie" w:date="2021-07-22T15:11:00Z">
        <w:r w:rsidR="00612921">
          <w:t>guidance</w:t>
        </w:r>
      </w:ins>
      <w:ins w:id="1501" w:author="Andrew Instone-Cowie" w:date="2021-07-22T15:10:00Z">
        <w:r w:rsidR="00612921">
          <w:t xml:space="preserve"> on making an application under List B</w:t>
        </w:r>
        <w:r w:rsidR="00612921">
          <w:rPr>
            <w:rStyle w:val="FootnoteReference"/>
          </w:rPr>
          <w:footnoteReference w:id="36"/>
        </w:r>
      </w:ins>
      <w:ins w:id="1507" w:author="Andrew Instone-Cowie" w:date="2021-07-22T15:09:00Z">
        <w:r w:rsidR="00612921">
          <w:t>.</w:t>
        </w:r>
      </w:ins>
    </w:p>
    <w:p w14:paraId="65936B66" w14:textId="190701B9" w:rsidR="00D02421" w:rsidRPr="001F4FB7" w:rsidRDefault="00D02421">
      <w:pPr>
        <w:rPr>
          <w:ins w:id="1508" w:author="Andrew Instone-Cowie" w:date="2021-07-22T15:33:00Z"/>
        </w:rPr>
      </w:pPr>
      <w:ins w:id="1509" w:author="Andrew Instone-Cowie" w:date="2021-07-22T15:31:00Z">
        <w:r>
          <w:t xml:space="preserve">The Liverpool Ringing Simulator Project </w:t>
        </w:r>
      </w:ins>
      <w:ins w:id="1510" w:author="Andrew Instone-Cowie" w:date="2021-07-22T15:33:00Z">
        <w:r>
          <w:t>documentation</w:t>
        </w:r>
      </w:ins>
      <w:ins w:id="1511" w:author="Andrew Instone-Cowie" w:date="2021-07-22T15:35:00Z">
        <w:r>
          <w:t>, or extracts from it,</w:t>
        </w:r>
      </w:ins>
      <w:ins w:id="1512" w:author="Andrew Instone-Cowie" w:date="2021-07-22T15:31:00Z">
        <w:r>
          <w:t xml:space="preserve"> may be used to support your application</w:t>
        </w:r>
      </w:ins>
      <w:ins w:id="1513" w:author="Andrew Instone-Cowie" w:date="2021-07-22T15:34:00Z">
        <w:r>
          <w:t>, provided its source is acknowledged: a</w:t>
        </w:r>
      </w:ins>
      <w:ins w:id="1514" w:author="Andrew Instone-Cowie" w:date="2021-07-22T15:33:00Z">
        <w:r>
          <w:t xml:space="preserve">ll </w:t>
        </w:r>
        <w:r w:rsidRPr="001F4FB7">
          <w:t xml:space="preserve">documentation </w:t>
        </w:r>
        <w:r>
          <w:t xml:space="preserve">is </w:t>
        </w:r>
        <w:r w:rsidRPr="001F4FB7">
          <w:t>released under the Creative Commons Attribution-ShareAlike 4.0 International License (CC BY-SA)</w:t>
        </w:r>
      </w:ins>
      <w:ins w:id="1515" w:author="Andrew Instone-Cowie" w:date="2021-07-22T15:35:00Z">
        <w:r>
          <w:t xml:space="preserve"> which permits you to re-use it for any purpose.</w:t>
        </w:r>
      </w:ins>
    </w:p>
    <w:p w14:paraId="297E190A" w14:textId="77777777" w:rsidR="00D02421" w:rsidRDefault="00D02421" w:rsidP="00B46AB5">
      <w:pPr>
        <w:rPr>
          <w:ins w:id="1516" w:author="Andrew Instone-Cowie" w:date="2021-07-22T15:08:00Z"/>
        </w:rPr>
      </w:pPr>
    </w:p>
    <w:p w14:paraId="108F4A8F" w14:textId="77777777" w:rsidR="00D02421" w:rsidRDefault="00D02421" w:rsidP="00612921">
      <w:pPr>
        <w:pStyle w:val="Heading3"/>
        <w:rPr>
          <w:ins w:id="1517" w:author="Andrew Instone-Cowie" w:date="2021-07-22T15:29:00Z"/>
        </w:rPr>
      </w:pPr>
      <w:ins w:id="1518" w:author="Andrew Instone-Cowie" w:date="2021-07-22T15:29:00Z">
        <w:r>
          <w:br w:type="page"/>
        </w:r>
      </w:ins>
    </w:p>
    <w:p w14:paraId="3BF6B5BF" w14:textId="73FEC9C4" w:rsidR="00B46AB5" w:rsidRDefault="00612921">
      <w:pPr>
        <w:pStyle w:val="Heading3"/>
        <w:rPr>
          <w:ins w:id="1519" w:author="Andrew Instone-Cowie" w:date="2021-07-22T15:11:00Z"/>
        </w:rPr>
        <w:pPrChange w:id="1520" w:author="Andrew Instone-Cowie" w:date="2021-07-22T15:16:00Z">
          <w:pPr/>
        </w:pPrChange>
      </w:pPr>
      <w:bookmarkStart w:id="1521" w:name="_Toc80794300"/>
      <w:ins w:id="1522" w:author="Andrew Instone-Cowie" w:date="2021-07-22T15:11:00Z">
        <w:r>
          <w:lastRenderedPageBreak/>
          <w:t>Conditions</w:t>
        </w:r>
        <w:bookmarkEnd w:id="1521"/>
      </w:ins>
    </w:p>
    <w:p w14:paraId="457444E5" w14:textId="1D7617B0" w:rsidR="00612921" w:rsidRDefault="00612921" w:rsidP="00B46AB5">
      <w:pPr>
        <w:rPr>
          <w:ins w:id="1523" w:author="Andrew Instone-Cowie" w:date="2021-07-22T15:22:00Z"/>
        </w:rPr>
      </w:pPr>
      <w:ins w:id="1524" w:author="Andrew Instone-Cowie" w:date="2021-07-22T15:11:00Z">
        <w:r>
          <w:t xml:space="preserve">There are </w:t>
        </w:r>
      </w:ins>
      <w:ins w:id="1525" w:author="Andrew Instone-Cowie" w:date="2021-07-22T15:16:00Z">
        <w:r>
          <w:t>fou</w:t>
        </w:r>
      </w:ins>
      <w:ins w:id="1526" w:author="Andrew Instone-Cowie" w:date="2021-07-22T15:17:00Z">
        <w:r>
          <w:t xml:space="preserve">r standard conditions attached to </w:t>
        </w:r>
        <w:r w:rsidR="002368EA">
          <w:t>item B2(6).</w:t>
        </w:r>
      </w:ins>
      <w:ins w:id="1527" w:author="Andrew Instone-Cowie" w:date="2021-07-22T15:20:00Z">
        <w:r w:rsidR="002368EA">
          <w:t xml:space="preserve"> The</w:t>
        </w:r>
      </w:ins>
      <w:ins w:id="1528" w:author="Andrew Instone-Cowie" w:date="2021-07-22T15:21:00Z">
        <w:r w:rsidR="002368EA">
          <w:t>se are listed and their</w:t>
        </w:r>
      </w:ins>
      <w:ins w:id="1529" w:author="Andrew Instone-Cowie" w:date="2021-07-22T15:20:00Z">
        <w:r w:rsidR="002368EA">
          <w:t xml:space="preserve"> implications </w:t>
        </w:r>
      </w:ins>
      <w:ins w:id="1530" w:author="Andrew Instone-Cowie" w:date="2021-07-22T15:21:00Z">
        <w:r w:rsidR="002368EA">
          <w:t>discussed in the following table:</w:t>
        </w:r>
      </w:ins>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531" w:author="Andrew Instone-Cowie" w:date="2021-07-22T15:22:00Z">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4253"/>
        <w:gridCol w:w="4819"/>
        <w:tblGridChange w:id="1532">
          <w:tblGrid>
            <w:gridCol w:w="2552"/>
            <w:gridCol w:w="3382"/>
          </w:tblGrid>
        </w:tblGridChange>
      </w:tblGrid>
      <w:tr w:rsidR="002368EA" w:rsidRPr="00212D29" w14:paraId="39B6123F" w14:textId="77777777" w:rsidTr="002368EA">
        <w:trPr>
          <w:ins w:id="1533" w:author="Andrew Instone-Cowie" w:date="2021-07-22T15:22:00Z"/>
        </w:trPr>
        <w:tc>
          <w:tcPr>
            <w:tcW w:w="4253" w:type="dxa"/>
            <w:shd w:val="clear" w:color="auto" w:fill="D9D9D9" w:themeFill="background1" w:themeFillShade="D9"/>
            <w:tcPrChange w:id="1534" w:author="Andrew Instone-Cowie" w:date="2021-07-22T15:22:00Z">
              <w:tcPr>
                <w:tcW w:w="2552" w:type="dxa"/>
                <w:shd w:val="clear" w:color="auto" w:fill="D9D9D9" w:themeFill="background1" w:themeFillShade="D9"/>
              </w:tcPr>
            </w:tcPrChange>
          </w:tcPr>
          <w:p w14:paraId="421544AD" w14:textId="602ADED2" w:rsidR="002368EA" w:rsidRPr="00212D29" w:rsidRDefault="002368EA" w:rsidP="00E405BB">
            <w:pPr>
              <w:contextualSpacing/>
              <w:rPr>
                <w:ins w:id="1535" w:author="Andrew Instone-Cowie" w:date="2021-07-22T15:22:00Z"/>
                <w:b/>
              </w:rPr>
            </w:pPr>
            <w:ins w:id="1536" w:author="Andrew Instone-Cowie" w:date="2021-07-22T15:22:00Z">
              <w:r>
                <w:rPr>
                  <w:b/>
                </w:rPr>
                <w:t>Condition</w:t>
              </w:r>
            </w:ins>
          </w:p>
        </w:tc>
        <w:tc>
          <w:tcPr>
            <w:tcW w:w="4819" w:type="dxa"/>
            <w:shd w:val="clear" w:color="auto" w:fill="D9D9D9" w:themeFill="background1" w:themeFillShade="D9"/>
            <w:tcPrChange w:id="1537" w:author="Andrew Instone-Cowie" w:date="2021-07-22T15:22:00Z">
              <w:tcPr>
                <w:tcW w:w="3382" w:type="dxa"/>
                <w:shd w:val="clear" w:color="auto" w:fill="D9D9D9" w:themeFill="background1" w:themeFillShade="D9"/>
              </w:tcPr>
            </w:tcPrChange>
          </w:tcPr>
          <w:p w14:paraId="0A960E7A" w14:textId="7DA4D144" w:rsidR="002368EA" w:rsidRPr="00212D29" w:rsidRDefault="002368EA" w:rsidP="00E405BB">
            <w:pPr>
              <w:contextualSpacing/>
              <w:rPr>
                <w:ins w:id="1538" w:author="Andrew Instone-Cowie" w:date="2021-07-22T15:22:00Z"/>
                <w:b/>
              </w:rPr>
            </w:pPr>
            <w:ins w:id="1539" w:author="Andrew Instone-Cowie" w:date="2021-07-22T15:22:00Z">
              <w:r>
                <w:rPr>
                  <w:b/>
                </w:rPr>
                <w:t>Implications</w:t>
              </w:r>
            </w:ins>
          </w:p>
        </w:tc>
      </w:tr>
      <w:tr w:rsidR="002368EA" w:rsidRPr="00212D29" w14:paraId="6666F675" w14:textId="77777777" w:rsidTr="002368EA">
        <w:trPr>
          <w:ins w:id="1540" w:author="Andrew Instone-Cowie" w:date="2021-07-22T15:22:00Z"/>
        </w:trPr>
        <w:tc>
          <w:tcPr>
            <w:tcW w:w="4253" w:type="dxa"/>
            <w:tcPrChange w:id="1541" w:author="Andrew Instone-Cowie" w:date="2021-07-22T15:22:00Z">
              <w:tcPr>
                <w:tcW w:w="2552" w:type="dxa"/>
              </w:tcPr>
            </w:tcPrChange>
          </w:tcPr>
          <w:p w14:paraId="18E6D002" w14:textId="7C02388B" w:rsidR="002368EA" w:rsidRPr="002368EA" w:rsidRDefault="002368EA" w:rsidP="00E405BB">
            <w:pPr>
              <w:contextualSpacing/>
              <w:rPr>
                <w:ins w:id="1542" w:author="Andrew Instone-Cowie" w:date="2021-07-22T15:22:00Z"/>
                <w:i/>
                <w:iCs/>
                <w:rPrChange w:id="1543" w:author="Andrew Instone-Cowie" w:date="2021-07-22T15:25:00Z">
                  <w:rPr>
                    <w:ins w:id="1544" w:author="Andrew Instone-Cowie" w:date="2021-07-22T15:22:00Z"/>
                  </w:rPr>
                </w:rPrChange>
              </w:rPr>
            </w:pPr>
            <w:ins w:id="1545" w:author="Andrew Instone-Cowie" w:date="2021-07-22T15:23:00Z">
              <w:r w:rsidRPr="002368EA">
                <w:rPr>
                  <w:i/>
                  <w:iCs/>
                  <w:rPrChange w:id="1546" w:author="Andrew Instone-Cowie" w:date="2021-07-22T15:25:00Z">
                    <w:rPr/>
                  </w:rPrChange>
                </w:rPr>
                <w:t>Any work to an electrical installation or electrical equipment is carried out by a person whose work is subject to an accredited certification scheme (as defined in rule 3.1(6)).</w:t>
              </w:r>
            </w:ins>
          </w:p>
        </w:tc>
        <w:tc>
          <w:tcPr>
            <w:tcW w:w="4819" w:type="dxa"/>
            <w:tcPrChange w:id="1547" w:author="Andrew Instone-Cowie" w:date="2021-07-22T15:22:00Z">
              <w:tcPr>
                <w:tcW w:w="3382" w:type="dxa"/>
              </w:tcPr>
            </w:tcPrChange>
          </w:tcPr>
          <w:p w14:paraId="629A3F78" w14:textId="1DA3B66C" w:rsidR="00D02421" w:rsidRDefault="002368EA">
            <w:pPr>
              <w:pStyle w:val="ListParagraph"/>
              <w:numPr>
                <w:ilvl w:val="0"/>
                <w:numId w:val="32"/>
              </w:numPr>
              <w:rPr>
                <w:ins w:id="1548" w:author="Andrew Instone-Cowie" w:date="2021-07-22T15:36:00Z"/>
              </w:rPr>
              <w:pPrChange w:id="1549" w:author="Andrew Instone-Cowie" w:date="2021-07-22T15:36:00Z">
                <w:pPr>
                  <w:contextualSpacing/>
                </w:pPr>
              </w:pPrChange>
            </w:pPr>
            <w:ins w:id="1550" w:author="Andrew Instone-Cowie" w:date="2021-07-22T15:24:00Z">
              <w:r>
                <w:t>This condition is likely to apply only if you require additional socket</w:t>
              </w:r>
            </w:ins>
            <w:ins w:id="1551" w:author="Andrew Instone-Cowie" w:date="2021-07-22T15:25:00Z">
              <w:r>
                <w:t xml:space="preserve"> outlet</w:t>
              </w:r>
            </w:ins>
            <w:ins w:id="1552" w:author="Andrew Instone-Cowie" w:date="2021-07-22T15:24:00Z">
              <w:r>
                <w:t xml:space="preserve">s </w:t>
              </w:r>
            </w:ins>
            <w:ins w:id="1553" w:author="Andrew Instone-Cowie" w:date="2021-07-22T15:25:00Z">
              <w:r>
                <w:t xml:space="preserve">installing to </w:t>
              </w:r>
            </w:ins>
            <w:ins w:id="1554" w:author="Andrew Instone-Cowie" w:date="2021-07-22T15:24:00Z">
              <w:r>
                <w:t>power</w:t>
              </w:r>
            </w:ins>
            <w:ins w:id="1555" w:author="Andrew Instone-Cowie" w:date="2021-07-22T15:25:00Z">
              <w:r>
                <w:t xml:space="preserve"> the simulator</w:t>
              </w:r>
            </w:ins>
            <w:ins w:id="1556" w:author="Andrew Instone-Cowie" w:date="2021-07-22T15:36:00Z">
              <w:r w:rsidR="00D02421">
                <w:t>, PC, etc</w:t>
              </w:r>
            </w:ins>
          </w:p>
          <w:p w14:paraId="0390D5CE" w14:textId="0C097A01" w:rsidR="002368EA" w:rsidRPr="00212D29" w:rsidRDefault="002368EA">
            <w:pPr>
              <w:pStyle w:val="ListParagraph"/>
              <w:numPr>
                <w:ilvl w:val="0"/>
                <w:numId w:val="32"/>
              </w:numPr>
              <w:rPr>
                <w:ins w:id="1557" w:author="Andrew Instone-Cowie" w:date="2021-07-22T15:22:00Z"/>
              </w:rPr>
              <w:pPrChange w:id="1558" w:author="Andrew Instone-Cowie" w:date="2021-07-22T15:36:00Z">
                <w:pPr>
                  <w:contextualSpacing/>
                </w:pPr>
              </w:pPrChange>
            </w:pPr>
            <w:ins w:id="1559" w:author="Andrew Instone-Cowie" w:date="2021-07-22T15:25:00Z">
              <w:r>
                <w:t>This condition essentially means that the church must engage a qualified electrician to do th</w:t>
              </w:r>
            </w:ins>
            <w:ins w:id="1560" w:author="Andrew Instone-Cowie" w:date="2021-07-22T15:26:00Z">
              <w:r>
                <w:t>at work</w:t>
              </w:r>
            </w:ins>
            <w:ins w:id="1561" w:author="Andrew Instone-Cowie" w:date="2021-07-22T15:25:00Z">
              <w:r>
                <w:t>.</w:t>
              </w:r>
            </w:ins>
          </w:p>
        </w:tc>
      </w:tr>
      <w:tr w:rsidR="002368EA" w:rsidRPr="00212D29" w14:paraId="4EA978A8" w14:textId="77777777" w:rsidTr="002368EA">
        <w:trPr>
          <w:ins w:id="1562" w:author="Andrew Instone-Cowie" w:date="2021-07-22T15:22:00Z"/>
        </w:trPr>
        <w:tc>
          <w:tcPr>
            <w:tcW w:w="4253" w:type="dxa"/>
            <w:tcPrChange w:id="1563" w:author="Andrew Instone-Cowie" w:date="2021-07-22T15:22:00Z">
              <w:tcPr>
                <w:tcW w:w="2552" w:type="dxa"/>
              </w:tcPr>
            </w:tcPrChange>
          </w:tcPr>
          <w:p w14:paraId="1709D04E" w14:textId="5FCC41CE" w:rsidR="002368EA" w:rsidRPr="002368EA" w:rsidRDefault="002368EA" w:rsidP="00E405BB">
            <w:pPr>
              <w:contextualSpacing/>
              <w:rPr>
                <w:ins w:id="1564" w:author="Andrew Instone-Cowie" w:date="2021-07-22T15:22:00Z"/>
                <w:i/>
                <w:iCs/>
                <w:rPrChange w:id="1565" w:author="Andrew Instone-Cowie" w:date="2021-07-22T15:26:00Z">
                  <w:rPr>
                    <w:ins w:id="1566" w:author="Andrew Instone-Cowie" w:date="2021-07-22T15:22:00Z"/>
                  </w:rPr>
                </w:rPrChange>
              </w:rPr>
            </w:pPr>
            <w:ins w:id="1567" w:author="Andrew Instone-Cowie" w:date="2021-07-22T15:23:00Z">
              <w:r w:rsidRPr="002368EA">
                <w:rPr>
                  <w:i/>
                  <w:iCs/>
                  <w:rPrChange w:id="1568" w:author="Andrew Instone-Cowie" w:date="2021-07-22T15:26:00Z">
                    <w:rPr/>
                  </w:rPrChange>
                </w:rPr>
                <w:t>The device is installed in a location not normally visible to the public.</w:t>
              </w:r>
            </w:ins>
          </w:p>
        </w:tc>
        <w:tc>
          <w:tcPr>
            <w:tcW w:w="4819" w:type="dxa"/>
            <w:tcPrChange w:id="1569" w:author="Andrew Instone-Cowie" w:date="2021-07-22T15:22:00Z">
              <w:tcPr>
                <w:tcW w:w="3382" w:type="dxa"/>
              </w:tcPr>
            </w:tcPrChange>
          </w:tcPr>
          <w:p w14:paraId="68C66AD1" w14:textId="78676B0E" w:rsidR="00D02421" w:rsidRDefault="00D02421">
            <w:pPr>
              <w:pStyle w:val="ListParagraph"/>
              <w:numPr>
                <w:ilvl w:val="0"/>
                <w:numId w:val="33"/>
              </w:numPr>
              <w:rPr>
                <w:ins w:id="1570" w:author="Andrew Instone-Cowie" w:date="2021-07-22T15:28:00Z"/>
              </w:rPr>
              <w:pPrChange w:id="1571" w:author="Andrew Instone-Cowie" w:date="2021-07-22T15:37:00Z">
                <w:pPr>
                  <w:contextualSpacing/>
                </w:pPr>
              </w:pPrChange>
            </w:pPr>
            <w:ins w:id="1572" w:author="Andrew Instone-Cowie" w:date="2021-07-22T15:27:00Z">
              <w:r>
                <w:t xml:space="preserve">Bell chambers and upstairs ringing rooms </w:t>
              </w:r>
            </w:ins>
            <w:ins w:id="1573" w:author="Andrew Instone-Cowie" w:date="2021-07-22T15:51:00Z">
              <w:r w:rsidR="008B2351">
                <w:t>would</w:t>
              </w:r>
            </w:ins>
            <w:ins w:id="1574" w:author="Andrew Instone-Cowie" w:date="2021-07-22T15:27:00Z">
              <w:r>
                <w:t xml:space="preserve"> not normally </w:t>
              </w:r>
            </w:ins>
            <w:ins w:id="1575" w:author="Andrew Instone-Cowie" w:date="2021-07-22T15:51:00Z">
              <w:r w:rsidR="008B2351">
                <w:t xml:space="preserve">be considered </w:t>
              </w:r>
            </w:ins>
            <w:ins w:id="1576" w:author="Andrew Instone-Cowie" w:date="2021-07-22T15:27:00Z">
              <w:r>
                <w:t>visible to the public.</w:t>
              </w:r>
            </w:ins>
          </w:p>
          <w:p w14:paraId="19BBA4AE" w14:textId="2A450DA1" w:rsidR="002368EA" w:rsidRPr="00212D29" w:rsidRDefault="00D02421">
            <w:pPr>
              <w:pStyle w:val="ListParagraph"/>
              <w:numPr>
                <w:ilvl w:val="0"/>
                <w:numId w:val="33"/>
              </w:numPr>
              <w:rPr>
                <w:ins w:id="1577" w:author="Andrew Instone-Cowie" w:date="2021-07-22T15:22:00Z"/>
              </w:rPr>
              <w:pPrChange w:id="1578" w:author="Andrew Instone-Cowie" w:date="2021-07-22T15:37:00Z">
                <w:pPr>
                  <w:contextualSpacing/>
                </w:pPr>
              </w:pPrChange>
            </w:pPr>
            <w:ins w:id="1579" w:author="Andrew Instone-Cowie" w:date="2021-07-22T15:28:00Z">
              <w:r>
                <w:t>If the tower is</w:t>
              </w:r>
            </w:ins>
            <w:ins w:id="1580" w:author="Andrew Instone-Cowie" w:date="2021-07-22T15:51:00Z">
              <w:r w:rsidR="008B2351">
                <w:t>, for example,</w:t>
              </w:r>
            </w:ins>
            <w:ins w:id="1581" w:author="Andrew Instone-Cowie" w:date="2021-07-22T15:28:00Z">
              <w:r>
                <w:t xml:space="preserve"> a ground floor ring open to the body of the church, then you may need to arrange to store the ringing room equipment away when not in use, but that is pro</w:t>
              </w:r>
            </w:ins>
            <w:ins w:id="1582" w:author="Andrew Instone-Cowie" w:date="2021-07-22T15:29:00Z">
              <w:r>
                <w:t>bably advisable anyway for security.</w:t>
              </w:r>
            </w:ins>
            <w:ins w:id="1583" w:author="Andrew Instone-Cowie" w:date="2021-07-22T15:27:00Z">
              <w:r>
                <w:t xml:space="preserve"> </w:t>
              </w:r>
            </w:ins>
          </w:p>
        </w:tc>
      </w:tr>
      <w:tr w:rsidR="002368EA" w:rsidRPr="00212D29" w14:paraId="0564ABFD" w14:textId="77777777" w:rsidTr="002368EA">
        <w:trPr>
          <w:ins w:id="1584" w:author="Andrew Instone-Cowie" w:date="2021-07-22T15:22:00Z"/>
        </w:trPr>
        <w:tc>
          <w:tcPr>
            <w:tcW w:w="4253" w:type="dxa"/>
            <w:tcPrChange w:id="1585" w:author="Andrew Instone-Cowie" w:date="2021-07-22T15:22:00Z">
              <w:tcPr>
                <w:tcW w:w="2552" w:type="dxa"/>
              </w:tcPr>
            </w:tcPrChange>
          </w:tcPr>
          <w:p w14:paraId="5686AFE1" w14:textId="2CAB0540" w:rsidR="002368EA" w:rsidRPr="00C367D9" w:rsidRDefault="002368EA" w:rsidP="00E405BB">
            <w:pPr>
              <w:contextualSpacing/>
              <w:rPr>
                <w:ins w:id="1586" w:author="Andrew Instone-Cowie" w:date="2021-07-22T15:22:00Z"/>
                <w:i/>
                <w:iCs/>
                <w:rPrChange w:id="1587" w:author="Andrew Instone-Cowie" w:date="2021-07-22T15:41:00Z">
                  <w:rPr>
                    <w:ins w:id="1588" w:author="Andrew Instone-Cowie" w:date="2021-07-22T15:22:00Z"/>
                  </w:rPr>
                </w:rPrChange>
              </w:rPr>
            </w:pPr>
            <w:ins w:id="1589" w:author="Andrew Instone-Cowie" w:date="2021-07-22T15:23:00Z">
              <w:r w:rsidRPr="00C367D9">
                <w:rPr>
                  <w:i/>
                  <w:iCs/>
                  <w:rPrChange w:id="1590" w:author="Andrew Instone-Cowie" w:date="2021-07-22T15:41:00Z">
                    <w:rPr/>
                  </w:rPrChange>
                </w:rPr>
                <w:t>No alteration is made to the fittings of the bells other than the installation of electric contacts and wires.</w:t>
              </w:r>
            </w:ins>
          </w:p>
        </w:tc>
        <w:tc>
          <w:tcPr>
            <w:tcW w:w="4819" w:type="dxa"/>
            <w:tcPrChange w:id="1591" w:author="Andrew Instone-Cowie" w:date="2021-07-22T15:22:00Z">
              <w:tcPr>
                <w:tcW w:w="3382" w:type="dxa"/>
              </w:tcPr>
            </w:tcPrChange>
          </w:tcPr>
          <w:p w14:paraId="283625B8" w14:textId="3628A0AC" w:rsidR="002368EA" w:rsidRDefault="00C367D9" w:rsidP="00C367D9">
            <w:pPr>
              <w:pStyle w:val="ListParagraph"/>
              <w:numPr>
                <w:ilvl w:val="0"/>
                <w:numId w:val="34"/>
              </w:numPr>
              <w:rPr>
                <w:ins w:id="1592" w:author="Andrew Instone-Cowie" w:date="2021-07-22T15:52:00Z"/>
              </w:rPr>
            </w:pPr>
            <w:ins w:id="1593" w:author="Andrew Instone-Cowie" w:date="2021-07-22T15:37:00Z">
              <w:r>
                <w:t xml:space="preserve">No alteration to the fittings of a bell should be required to install </w:t>
              </w:r>
            </w:ins>
            <w:ins w:id="1594" w:author="Andrew Instone-Cowie" w:date="2021-07-22T15:38:00Z">
              <w:r>
                <w:t>a simulator or sensor.</w:t>
              </w:r>
            </w:ins>
          </w:p>
          <w:p w14:paraId="4FA8AF64" w14:textId="574C8592" w:rsidR="008B2351" w:rsidRDefault="008B2351">
            <w:pPr>
              <w:pStyle w:val="ListParagraph"/>
              <w:numPr>
                <w:ilvl w:val="0"/>
                <w:numId w:val="34"/>
              </w:numPr>
              <w:rPr>
                <w:ins w:id="1595" w:author="Andrew Instone-Cowie" w:date="2021-07-22T15:38:00Z"/>
              </w:rPr>
              <w:pPrChange w:id="1596" w:author="Andrew Instone-Cowie" w:date="2021-07-22T15:41:00Z">
                <w:pPr>
                  <w:contextualSpacing/>
                </w:pPr>
              </w:pPrChange>
            </w:pPr>
            <w:ins w:id="1597" w:author="Andrew Instone-Cowie" w:date="2021-07-22T15:52:00Z">
              <w:r>
                <w:t xml:space="preserve">The example installations </w:t>
              </w:r>
            </w:ins>
            <w:ins w:id="1598" w:author="Andrew Instone-Cowie" w:date="2021-07-22T15:53:00Z">
              <w:r>
                <w:t xml:space="preserve">depicted </w:t>
              </w:r>
            </w:ins>
            <w:ins w:id="1599" w:author="Andrew Instone-Cowie" w:date="2021-07-22T15:52:00Z">
              <w:r>
                <w:t>in th</w:t>
              </w:r>
            </w:ins>
            <w:ins w:id="1600" w:author="Andrew Instone-Cowie" w:date="2021-07-22T15:53:00Z">
              <w:r>
                <w:t xml:space="preserve">is </w:t>
              </w:r>
            </w:ins>
            <w:ins w:id="1601" w:author="Andrew Instone-Cowie" w:date="2021-07-22T15:52:00Z">
              <w:r>
                <w:t xml:space="preserve">guide </w:t>
              </w:r>
            </w:ins>
            <w:ins w:id="1602" w:author="Andrew Instone-Cowie" w:date="2021-07-22T15:53:00Z">
              <w:r>
                <w:t xml:space="preserve">show how </w:t>
              </w:r>
            </w:ins>
            <w:ins w:id="1603" w:author="Andrew Instone-Cowie" w:date="2021-07-22T15:52:00Z">
              <w:r>
                <w:t xml:space="preserve">sensor mountings </w:t>
              </w:r>
            </w:ins>
            <w:ins w:id="1604" w:author="Andrew Instone-Cowie" w:date="2021-07-22T15:53:00Z">
              <w:r>
                <w:t xml:space="preserve">can be devised which require no permanent fixings. </w:t>
              </w:r>
            </w:ins>
            <w:ins w:id="1605" w:author="Andrew Instone-Cowie" w:date="2021-07-22T15:52:00Z">
              <w:r>
                <w:t xml:space="preserve"> </w:t>
              </w:r>
            </w:ins>
          </w:p>
          <w:p w14:paraId="54A2D225" w14:textId="2E1F986E" w:rsidR="00C367D9" w:rsidRPr="00212D29" w:rsidRDefault="00C76C15">
            <w:pPr>
              <w:pStyle w:val="ListParagraph"/>
              <w:numPr>
                <w:ilvl w:val="0"/>
                <w:numId w:val="34"/>
              </w:numPr>
              <w:rPr>
                <w:ins w:id="1606" w:author="Andrew Instone-Cowie" w:date="2021-07-22T15:22:00Z"/>
              </w:rPr>
              <w:pPrChange w:id="1607" w:author="Andrew Instone-Cowie" w:date="2021-07-22T15:41:00Z">
                <w:pPr>
                  <w:contextualSpacing/>
                </w:pPr>
              </w:pPrChange>
            </w:pPr>
            <w:ins w:id="1608" w:author="Andrew Instone-Cowie" w:date="2021-07-22T15:57:00Z">
              <w:r>
                <w:t>No modern simulator uses “electric contacts”</w:t>
              </w:r>
            </w:ins>
            <w:ins w:id="1609" w:author="Andrew Instone-Cowie" w:date="2021-07-22T15:58:00Z">
              <w:r>
                <w:t>, and th</w:t>
              </w:r>
            </w:ins>
            <w:ins w:id="1610" w:author="Andrew Instone-Cowie" w:date="2021-07-22T15:38:00Z">
              <w:r w:rsidR="00C367D9">
                <w:t>e terminology in this condition is antiqua</w:t>
              </w:r>
            </w:ins>
            <w:ins w:id="1611" w:author="Andrew Instone-Cowie" w:date="2021-07-22T15:39:00Z">
              <w:r w:rsidR="00C367D9">
                <w:t>ted</w:t>
              </w:r>
            </w:ins>
            <w:ins w:id="1612" w:author="Andrew Instone-Cowie" w:date="2021-07-22T15:58:00Z">
              <w:r>
                <w:t xml:space="preserve">, </w:t>
              </w:r>
            </w:ins>
            <w:ins w:id="1613" w:author="Andrew Instone-Cowie" w:date="2021-07-22T15:40:00Z">
              <w:r w:rsidR="00C367D9">
                <w:t>but could be construed to apply to optical or magnetic sensors.</w:t>
              </w:r>
            </w:ins>
          </w:p>
        </w:tc>
      </w:tr>
      <w:tr w:rsidR="002368EA" w:rsidRPr="00212D29" w14:paraId="3368733F" w14:textId="77777777" w:rsidTr="002368EA">
        <w:trPr>
          <w:ins w:id="1614" w:author="Andrew Instone-Cowie" w:date="2021-07-22T15:22:00Z"/>
        </w:trPr>
        <w:tc>
          <w:tcPr>
            <w:tcW w:w="4253" w:type="dxa"/>
            <w:tcPrChange w:id="1615" w:author="Andrew Instone-Cowie" w:date="2021-07-22T15:22:00Z">
              <w:tcPr>
                <w:tcW w:w="2552" w:type="dxa"/>
              </w:tcPr>
            </w:tcPrChange>
          </w:tcPr>
          <w:p w14:paraId="0226B486" w14:textId="12A2CB77" w:rsidR="002368EA" w:rsidRPr="00C367D9" w:rsidRDefault="002368EA" w:rsidP="00E405BB">
            <w:pPr>
              <w:contextualSpacing/>
              <w:rPr>
                <w:ins w:id="1616" w:author="Andrew Instone-Cowie" w:date="2021-07-22T15:22:00Z"/>
                <w:i/>
                <w:iCs/>
                <w:rPrChange w:id="1617" w:author="Andrew Instone-Cowie" w:date="2021-07-22T15:41:00Z">
                  <w:rPr>
                    <w:ins w:id="1618" w:author="Andrew Instone-Cowie" w:date="2021-07-22T15:22:00Z"/>
                  </w:rPr>
                </w:rPrChange>
              </w:rPr>
            </w:pPr>
            <w:ins w:id="1619" w:author="Andrew Instone-Cowie" w:date="2021-07-22T15:23:00Z">
              <w:r w:rsidRPr="00C367D9">
                <w:rPr>
                  <w:i/>
                  <w:iCs/>
                  <w:rPrChange w:id="1620" w:author="Andrew Instone-Cowie" w:date="2021-07-22T15:41:00Z">
                    <w:rPr/>
                  </w:rPrChange>
                </w:rPr>
                <w:t>The device does not adversely affect the church’s protection against lightning.</w:t>
              </w:r>
            </w:ins>
          </w:p>
        </w:tc>
        <w:tc>
          <w:tcPr>
            <w:tcW w:w="4819" w:type="dxa"/>
            <w:tcPrChange w:id="1621" w:author="Andrew Instone-Cowie" w:date="2021-07-22T15:22:00Z">
              <w:tcPr>
                <w:tcW w:w="3382" w:type="dxa"/>
              </w:tcPr>
            </w:tcPrChange>
          </w:tcPr>
          <w:p w14:paraId="5F465DED" w14:textId="79C7E10F" w:rsidR="002368EA" w:rsidRDefault="00C367D9">
            <w:pPr>
              <w:pStyle w:val="ListParagraph"/>
              <w:numPr>
                <w:ilvl w:val="0"/>
                <w:numId w:val="35"/>
              </w:numPr>
              <w:rPr>
                <w:ins w:id="1622" w:author="Andrew Instone-Cowie" w:date="2021-07-22T15:45:00Z"/>
              </w:rPr>
              <w:pPrChange w:id="1623" w:author="Andrew Instone-Cowie" w:date="2021-07-22T15:46:00Z">
                <w:pPr>
                  <w:contextualSpacing/>
                </w:pPr>
              </w:pPrChange>
            </w:pPr>
            <w:ins w:id="1624" w:author="Andrew Instone-Cowie" w:date="2021-07-22T15:42:00Z">
              <w:r>
                <w:t>The Liverpool R</w:t>
              </w:r>
            </w:ins>
            <w:ins w:id="1625" w:author="Andrew Instone-Cowie" w:date="2021-07-22T15:43:00Z">
              <w:r>
                <w:t>inging Simulator design includes Transient Voltage Suppression devices on all signal and data lines. These are intended to protect the simulator i</w:t>
              </w:r>
            </w:ins>
            <w:ins w:id="1626" w:author="Andrew Instone-Cowie" w:date="2021-07-22T15:44:00Z">
              <w:r>
                <w:t xml:space="preserve">tself </w:t>
              </w:r>
            </w:ins>
            <w:ins w:id="1627" w:author="Andrew Instone-Cowie" w:date="2021-07-22T15:45:00Z">
              <w:r>
                <w:t xml:space="preserve">and any downstream components </w:t>
              </w:r>
            </w:ins>
            <w:ins w:id="1628" w:author="Andrew Instone-Cowie" w:date="2021-07-22T15:44:00Z">
              <w:r>
                <w:t xml:space="preserve">from transients induced by, for example, nearby lightning strikes. </w:t>
              </w:r>
            </w:ins>
            <w:ins w:id="1629" w:author="Andrew Instone-Cowie" w:date="2021-08-25T14:29:00Z">
              <w:r w:rsidR="008F3A7A">
                <w:t>For more information, please r</w:t>
              </w:r>
            </w:ins>
            <w:ins w:id="1630" w:author="Andrew Instone-Cowie" w:date="2021-08-25T14:28:00Z">
              <w:r w:rsidR="008F3A7A">
                <w:t xml:space="preserve">efer to the </w:t>
              </w:r>
              <w:r w:rsidR="008F3A7A" w:rsidRPr="008F3A7A">
                <w:rPr>
                  <w:b/>
                  <w:bCs/>
                  <w:i/>
                  <w:iCs/>
                  <w:rPrChange w:id="1631" w:author="Andrew Instone-Cowie" w:date="2021-08-25T14:29:00Z">
                    <w:rPr/>
                  </w:rPrChange>
                </w:rPr>
                <w:t>Technical Reference Guide</w:t>
              </w:r>
              <w:r w:rsidR="008F3A7A">
                <w:t>.</w:t>
              </w:r>
            </w:ins>
          </w:p>
          <w:p w14:paraId="614F1F16" w14:textId="0187B942" w:rsidR="00C367D9" w:rsidRPr="00212D29" w:rsidRDefault="00C367D9">
            <w:pPr>
              <w:pStyle w:val="ListParagraph"/>
              <w:numPr>
                <w:ilvl w:val="0"/>
                <w:numId w:val="35"/>
              </w:numPr>
              <w:rPr>
                <w:ins w:id="1632" w:author="Andrew Instone-Cowie" w:date="2021-07-22T15:22:00Z"/>
              </w:rPr>
              <w:pPrChange w:id="1633" w:author="Andrew Instone-Cowie" w:date="2021-07-22T15:46:00Z">
                <w:pPr>
                  <w:contextualSpacing/>
                </w:pPr>
              </w:pPrChange>
            </w:pPr>
            <w:ins w:id="1634" w:author="Andrew Instone-Cowie" w:date="2021-07-22T15:46:00Z">
              <w:r>
                <w:t>Unless there are very unusual installation requirements, the presence of a simulator should present no additional hazard.</w:t>
              </w:r>
            </w:ins>
          </w:p>
        </w:tc>
      </w:tr>
    </w:tbl>
    <w:p w14:paraId="68606425" w14:textId="4B156AB9" w:rsidR="00D02421" w:rsidRDefault="00C76C15">
      <w:pPr>
        <w:rPr>
          <w:ins w:id="1635" w:author="Andrew Instone-Cowie" w:date="2021-07-22T15:29:00Z"/>
        </w:rPr>
        <w:pPrChange w:id="1636" w:author="Andrew Instone-Cowie" w:date="2021-07-22T15:30:00Z">
          <w:pPr>
            <w:pStyle w:val="Heading2"/>
          </w:pPr>
        </w:pPrChange>
      </w:pPr>
      <w:ins w:id="1637" w:author="Andrew Instone-Cowie" w:date="2021-07-22T15:59:00Z">
        <w:r>
          <w:t>The best advice is, i</w:t>
        </w:r>
      </w:ins>
      <w:ins w:id="1638" w:author="Andrew Instone-Cowie" w:date="2021-07-22T15:30:00Z">
        <w:r w:rsidR="00D02421">
          <w:t xml:space="preserve">f in any doubt, discuss the installation with the Archdeacon </w:t>
        </w:r>
      </w:ins>
      <w:ins w:id="1639" w:author="Andrew Instone-Cowie" w:date="2021-07-22T15:31:00Z">
        <w:r w:rsidR="00D02421" w:rsidRPr="00C367D9">
          <w:rPr>
            <w:u w:val="single"/>
            <w:rPrChange w:id="1640" w:author="Andrew Instone-Cowie" w:date="2021-07-22T15:47:00Z">
              <w:rPr>
                <w:b w:val="0"/>
                <w:bCs w:val="0"/>
              </w:rPr>
            </w:rPrChange>
          </w:rPr>
          <w:t>before</w:t>
        </w:r>
        <w:r w:rsidR="00D02421">
          <w:t xml:space="preserve"> making an application.</w:t>
        </w:r>
      </w:ins>
      <w:ins w:id="1641" w:author="Andrew Instone-Cowie" w:date="2021-07-22T15:29:00Z">
        <w:r w:rsidR="00D02421">
          <w:br w:type="page"/>
        </w:r>
      </w:ins>
    </w:p>
    <w:p w14:paraId="4A78E67C" w14:textId="77777777" w:rsidR="00B46AB5" w:rsidRPr="00B46AB5" w:rsidDel="002368EA" w:rsidRDefault="00B46AB5">
      <w:pPr>
        <w:rPr>
          <w:del w:id="1642" w:author="Andrew Instone-Cowie" w:date="2021-07-22T15:23:00Z"/>
          <w:rPrChange w:id="1643" w:author="Andrew Instone-Cowie" w:date="2021-07-22T14:48:00Z">
            <w:rPr>
              <w:del w:id="1644" w:author="Andrew Instone-Cowie" w:date="2021-07-22T15:23:00Z"/>
            </w:rPr>
          </w:rPrChange>
        </w:rPr>
        <w:pPrChange w:id="1645" w:author="Andrew Instone-Cowie" w:date="2021-07-22T14:48:00Z">
          <w:pPr>
            <w:pStyle w:val="Heading1"/>
          </w:pPr>
        </w:pPrChange>
      </w:pPr>
    </w:p>
    <w:p w14:paraId="27F1F44C" w14:textId="73332657" w:rsidR="00F80CCE" w:rsidRDefault="00F80CCE" w:rsidP="00F002DD">
      <w:pPr>
        <w:pStyle w:val="Heading2"/>
      </w:pPr>
      <w:bookmarkStart w:id="1646" w:name="_Toc80794301"/>
      <w:r>
        <w:t xml:space="preserve">Simulator Interface </w:t>
      </w:r>
      <w:r w:rsidR="00000703">
        <w:t>Module</w:t>
      </w:r>
      <w:bookmarkEnd w:id="1646"/>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77">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7BB47F4C" w:rsidR="00364667" w:rsidRDefault="00364667" w:rsidP="00364667">
      <w:pPr>
        <w:pStyle w:val="Caption"/>
        <w:jc w:val="center"/>
      </w:pPr>
      <w:bookmarkStart w:id="1647" w:name="_Toc8079438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56</w:t>
      </w:r>
      <w:r w:rsidR="00D15F53">
        <w:rPr>
          <w:noProof/>
        </w:rPr>
        <w:fldChar w:fldCharType="end"/>
      </w:r>
      <w:r>
        <w:t xml:space="preserve"> – Installed Simulator Interface</w:t>
      </w:r>
      <w:bookmarkEnd w:id="1647"/>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1648" w:name="_Toc80794302"/>
      <w:r>
        <w:t xml:space="preserve">Power </w:t>
      </w:r>
      <w:r w:rsidR="00000703">
        <w:t>Module</w:t>
      </w:r>
      <w:bookmarkEnd w:id="1648"/>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1649" w:name="_Toc80794303"/>
      <w:r>
        <w:lastRenderedPageBreak/>
        <w:t>Power Supply</w:t>
      </w:r>
      <w:bookmarkEnd w:id="1649"/>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1650" w:name="_Toc80794304"/>
      <w:r>
        <w:t xml:space="preserve">Sensor </w:t>
      </w:r>
      <w:r w:rsidR="00000703">
        <w:t xml:space="preserve">Module </w:t>
      </w:r>
      <w:r>
        <w:t>Mounting</w:t>
      </w:r>
      <w:bookmarkEnd w:id="1650"/>
    </w:p>
    <w:p w14:paraId="138BE7C4" w14:textId="77777777" w:rsidR="0074395E" w:rsidRPr="001F4FB7" w:rsidRDefault="00584A9D" w:rsidP="00584A9D">
      <w:pPr>
        <w:keepNext/>
      </w:pPr>
      <w:r w:rsidRPr="001F4FB7">
        <w:t xml:space="preserve">The magneto-resistive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7777777" w:rsidR="00F80CCE" w:rsidRPr="001F4FB7" w:rsidRDefault="0074395E" w:rsidP="00584A9D">
      <w:pPr>
        <w:keepNext/>
      </w:pPr>
      <w:r w:rsidRPr="001F4FB7">
        <w:t>The following photographs show magneto-resistive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78">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3652C91B" w:rsidR="00C01377" w:rsidRDefault="00C01377" w:rsidP="00C01377">
      <w:pPr>
        <w:pStyle w:val="Caption"/>
        <w:jc w:val="center"/>
      </w:pPr>
      <w:bookmarkStart w:id="1651" w:name="_Toc80794383"/>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C5316">
        <w:rPr>
          <w:noProof/>
        </w:rPr>
        <w:t>57</w:t>
      </w:r>
      <w:r w:rsidR="00DC03A1">
        <w:rPr>
          <w:noProof/>
        </w:rPr>
        <w:fldChar w:fldCharType="end"/>
      </w:r>
      <w:r>
        <w:t xml:space="preserve"> – Installed Sensor (Lois Weedon</w:t>
      </w:r>
      <w:r w:rsidR="0074395E">
        <w:t xml:space="preserve"> 4</w:t>
      </w:r>
      <w:r w:rsidR="0074395E" w:rsidRPr="0074395E">
        <w:rPr>
          <w:vertAlign w:val="superscript"/>
        </w:rPr>
        <w:t>th</w:t>
      </w:r>
      <w:r>
        <w:t>)</w:t>
      </w:r>
      <w:bookmarkEnd w:id="1651"/>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79">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7F2E72DE" w:rsidR="00C01377" w:rsidRDefault="00C01377" w:rsidP="00C01377">
      <w:pPr>
        <w:pStyle w:val="Caption"/>
        <w:jc w:val="center"/>
      </w:pPr>
      <w:bookmarkStart w:id="1652" w:name="_Toc80794384"/>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C5316">
        <w:rPr>
          <w:noProof/>
        </w:rPr>
        <w:t>58</w:t>
      </w:r>
      <w:r w:rsidR="00DC03A1">
        <w:rPr>
          <w:noProof/>
        </w:rPr>
        <w:fldChar w:fldCharType="end"/>
      </w:r>
      <w:r>
        <w:t xml:space="preserve"> – Installed Sensor (Lois Weedon</w:t>
      </w:r>
      <w:r w:rsidR="0074395E">
        <w:t xml:space="preserve"> 6</w:t>
      </w:r>
      <w:r w:rsidR="0074395E" w:rsidRPr="0074395E">
        <w:rPr>
          <w:vertAlign w:val="superscript"/>
        </w:rPr>
        <w:t>th</w:t>
      </w:r>
      <w:r>
        <w:t>)</w:t>
      </w:r>
      <w:bookmarkEnd w:id="1652"/>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0">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5CE0A542" w:rsidR="00C01377" w:rsidRDefault="00C01377" w:rsidP="00C01377">
      <w:pPr>
        <w:pStyle w:val="Caption"/>
        <w:jc w:val="center"/>
      </w:pPr>
      <w:bookmarkStart w:id="1653" w:name="_Toc80794385"/>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C5316">
        <w:rPr>
          <w:noProof/>
        </w:rPr>
        <w:t>59</w:t>
      </w:r>
      <w:r w:rsidR="00DC03A1">
        <w:rPr>
          <w:noProof/>
        </w:rPr>
        <w:fldChar w:fldCharType="end"/>
      </w:r>
      <w:r>
        <w:t xml:space="preserve"> – Installed </w:t>
      </w:r>
      <w:r w:rsidR="0074395E">
        <w:t>Sensor (Chirk</w:t>
      </w:r>
      <w:ins w:id="1654" w:author="Andrew Instone-Cowie" w:date="2021-08-25T14:29:00Z">
        <w:r w:rsidR="008F3A7A">
          <w:t>, Type 1</w:t>
        </w:r>
      </w:ins>
      <w:r w:rsidR="0074395E">
        <w:t>)</w:t>
      </w:r>
      <w:bookmarkEnd w:id="1653"/>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1655" w:name="_Toc472626733"/>
      <w:bookmarkStart w:id="1656" w:name="_Toc80794305"/>
      <w:r>
        <w:lastRenderedPageBreak/>
        <w:t>Magnet Mounting</w:t>
      </w:r>
      <w:bookmarkEnd w:id="1655"/>
      <w:bookmarkEnd w:id="1656"/>
    </w:p>
    <w:p w14:paraId="1323FEEF" w14:textId="77777777" w:rsidR="00CA2E9E" w:rsidRPr="001F4FB7" w:rsidRDefault="00CA2E9E" w:rsidP="00CA2E9E">
      <w:r w:rsidRPr="001F4FB7">
        <w:t>The magneto-resistive sensor is triggered by a small rare-earth magnet mounted on the shroud of the wheel, such that the magnet is opposite the centre of the Sensor Head (i.e., co-axial with the 2SS52M sensor IC)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1B0C9841" w:rsidR="00CA2E9E" w:rsidRDefault="00CA2E9E" w:rsidP="00CA2E9E">
      <w:pPr>
        <w:pStyle w:val="Caption"/>
        <w:jc w:val="center"/>
      </w:pPr>
      <w:bookmarkStart w:id="1657" w:name="_Toc472626768"/>
      <w:bookmarkStart w:id="1658" w:name="_Toc8079438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60</w:t>
      </w:r>
      <w:r w:rsidR="00D15F53">
        <w:rPr>
          <w:noProof/>
        </w:rPr>
        <w:fldChar w:fldCharType="end"/>
      </w:r>
      <w:r>
        <w:t xml:space="preserve"> – Magnet Mounting Dimensions</w:t>
      </w:r>
      <w:bookmarkEnd w:id="1657"/>
      <w:bookmarkEnd w:id="1658"/>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Pr="001F4FB7" w:rsidRDefault="00CA2E9E" w:rsidP="006C4A3A">
      <w:pPr>
        <w:pStyle w:val="ListParagraph"/>
        <w:keepLines/>
        <w:numPr>
          <w:ilvl w:val="0"/>
          <w:numId w:val="14"/>
        </w:numPr>
        <w:ind w:left="714" w:hanging="357"/>
      </w:pPr>
      <w:r w:rsidRPr="001F4FB7">
        <w:t>The mounting is then cut and sanded to shape, and the remains of the template removed. Do not sand the inside of the central hole.</w:t>
      </w:r>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82">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3961329E" w:rsidR="00CA2E9E" w:rsidRDefault="00CA2E9E" w:rsidP="00CA2E9E">
      <w:pPr>
        <w:pStyle w:val="Caption"/>
        <w:jc w:val="center"/>
      </w:pPr>
      <w:bookmarkStart w:id="1659" w:name="_Toc472626769"/>
      <w:bookmarkStart w:id="1660" w:name="_Toc8079438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61</w:t>
      </w:r>
      <w:r w:rsidR="00D15F53">
        <w:rPr>
          <w:noProof/>
        </w:rPr>
        <w:fldChar w:fldCharType="end"/>
      </w:r>
      <w:r>
        <w:t xml:space="preserve"> – Magnet Mounting Construction</w:t>
      </w:r>
      <w:bookmarkEnd w:id="1659"/>
      <w:bookmarkEnd w:id="1660"/>
    </w:p>
    <w:p w14:paraId="0A9B5088" w14:textId="77777777" w:rsidR="00CA2E9E" w:rsidRPr="001F4FB7" w:rsidRDefault="00CA2E9E" w:rsidP="00CA2E9E">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83">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567D1B36" w:rsidR="00CA2E9E" w:rsidRDefault="00CA2E9E" w:rsidP="00CA2E9E">
      <w:pPr>
        <w:pStyle w:val="Caption"/>
        <w:jc w:val="center"/>
      </w:pPr>
      <w:bookmarkStart w:id="1661" w:name="_Toc472626770"/>
      <w:bookmarkStart w:id="1662" w:name="_Toc8079438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DC5316">
        <w:rPr>
          <w:noProof/>
        </w:rPr>
        <w:t>62</w:t>
      </w:r>
      <w:r w:rsidR="00D15F53">
        <w:rPr>
          <w:noProof/>
        </w:rPr>
        <w:fldChar w:fldCharType="end"/>
      </w:r>
      <w:r>
        <w:t xml:space="preserve"> – Completed Magnet Mounting</w:t>
      </w:r>
      <w:bookmarkEnd w:id="1661"/>
      <w:bookmarkEnd w:id="1662"/>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w:t>
      </w:r>
      <w:r w:rsidRPr="001F4FB7">
        <w:lastRenderedPageBreak/>
        <w:t xml:space="preserve">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1663" w:name="_Toc80794306"/>
      <w:r>
        <w:t>Infra-Red Sensors</w:t>
      </w:r>
      <w:bookmarkEnd w:id="1663"/>
    </w:p>
    <w:p w14:paraId="67594EAC" w14:textId="77777777" w:rsidR="0074395E" w:rsidRPr="001F4FB7" w:rsidRDefault="0074395E" w:rsidP="0074395E">
      <w:pPr>
        <w:keepNext/>
      </w:pPr>
      <w:r w:rsidRPr="001F4FB7">
        <w:t xml:space="preserve">The sensor is attached to the bell frame in a similar way to a magneto-resistive sensor, such that the sensor masking tube is perpendicular to the face of the shroud of the wheel. </w:t>
      </w:r>
    </w:p>
    <w:p w14:paraId="682BFBCB" w14:textId="77777777" w:rsidR="0074395E" w:rsidRDefault="0074395E" w:rsidP="0074395E">
      <w:pPr>
        <w:pStyle w:val="Heading3"/>
      </w:pPr>
      <w:bookmarkStart w:id="1664" w:name="_Toc80794307"/>
      <w:r>
        <w:t>Reflector</w:t>
      </w:r>
      <w:bookmarkEnd w:id="1664"/>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1665" w:name="_Toc472626720"/>
      <w:bookmarkStart w:id="1666" w:name="_Toc80794308"/>
      <w:r>
        <w:t>Calibration</w:t>
      </w:r>
      <w:bookmarkEnd w:id="1665"/>
      <w:bookmarkEnd w:id="1666"/>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1667" w:name="_Toc80794309"/>
      <w:r>
        <w:lastRenderedPageBreak/>
        <w:t>Cabling</w:t>
      </w:r>
      <w:bookmarkEnd w:id="1667"/>
    </w:p>
    <w:p w14:paraId="1FD96ED5" w14:textId="77777777" w:rsidR="00AD09B7" w:rsidRDefault="00AD09B7" w:rsidP="00AD09B7">
      <w:pPr>
        <w:pStyle w:val="Heading3"/>
      </w:pPr>
      <w:bookmarkStart w:id="1668" w:name="_Toc80794310"/>
      <w:r>
        <w:t>Power/Data Cable</w:t>
      </w:r>
      <w:bookmarkEnd w:id="1668"/>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34F7870" w:rsidR="00AD09B7" w:rsidRPr="001F4FB7" w:rsidRDefault="00AD09B7" w:rsidP="006C4A3A">
      <w:pPr>
        <w:pStyle w:val="ListParagraph"/>
        <w:numPr>
          <w:ilvl w:val="0"/>
          <w:numId w:val="17"/>
        </w:numPr>
      </w:pPr>
      <w:r w:rsidRPr="001F4FB7">
        <w:t xml:space="preserve">An example of a 25m cable is Farnell </w:t>
      </w:r>
      <w:r w:rsidR="007E1723">
        <w:t xml:space="preserve">part number </w:t>
      </w:r>
      <w:r w:rsidRPr="001F4FB7">
        <w:t>2575533.</w:t>
      </w:r>
    </w:p>
    <w:p w14:paraId="461EED93" w14:textId="77777777" w:rsidR="00AD09B7" w:rsidRPr="00D2043A" w:rsidRDefault="00AD09B7" w:rsidP="00D2043A">
      <w:pPr>
        <w:pStyle w:val="Heading3"/>
      </w:pPr>
      <w:bookmarkStart w:id="1669" w:name="_Toc80794311"/>
      <w:r w:rsidRPr="00D2043A">
        <w:t>Sensor Cables</w:t>
      </w:r>
      <w:bookmarkEnd w:id="1669"/>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4A71E329" w:rsidR="00584A9D" w:rsidRPr="001F4FB7" w:rsidRDefault="00D2043A" w:rsidP="006C4A3A">
      <w:pPr>
        <w:pStyle w:val="ListParagraph"/>
        <w:numPr>
          <w:ilvl w:val="0"/>
          <w:numId w:val="17"/>
        </w:numPr>
      </w:pPr>
      <w:r w:rsidRPr="001F4FB7">
        <w:t xml:space="preserve">An example of a 5m cable is </w:t>
      </w:r>
      <w:r w:rsidR="00AD09B7" w:rsidRPr="001F4FB7">
        <w:t xml:space="preserve">Farnell </w:t>
      </w:r>
      <w:r w:rsidR="007E1723">
        <w:t xml:space="preserve">part number </w:t>
      </w:r>
      <w:r w:rsidR="00AD09B7" w:rsidRPr="001F4FB7">
        <w:t>1734948</w:t>
      </w:r>
      <w:r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7E9941FB">
            <wp:extent cx="5544000"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pic:spPr>
                </pic:pic>
              </a:graphicData>
            </a:graphic>
          </wp:inline>
        </w:drawing>
      </w:r>
    </w:p>
    <w:p w14:paraId="0E116EA1" w14:textId="6979C208" w:rsidR="00D2043A" w:rsidRDefault="00D2043A" w:rsidP="00D2043A">
      <w:pPr>
        <w:pStyle w:val="Caption"/>
        <w:jc w:val="center"/>
      </w:pPr>
      <w:bookmarkStart w:id="1670" w:name="_Toc80794389"/>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C5316">
        <w:rPr>
          <w:noProof/>
        </w:rPr>
        <w:t>63</w:t>
      </w:r>
      <w:r w:rsidR="00DC03A1">
        <w:rPr>
          <w:noProof/>
        </w:rPr>
        <w:fldChar w:fldCharType="end"/>
      </w:r>
      <w:r>
        <w:t xml:space="preserve"> – Sensor Daisy Chain</w:t>
      </w:r>
      <w:bookmarkEnd w:id="1670"/>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1671" w:name="_Toc80794312"/>
      <w:r>
        <w:lastRenderedPageBreak/>
        <w:t>Computer Connection</w:t>
      </w:r>
      <w:bookmarkEnd w:id="1671"/>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4AB92A3B" w:rsidR="007E1723" w:rsidRDefault="007E1723" w:rsidP="007E1723">
      <w:pPr>
        <w:pStyle w:val="Caption"/>
        <w:jc w:val="center"/>
      </w:pPr>
      <w:bookmarkStart w:id="1672" w:name="_Toc80794390"/>
      <w:r>
        <w:t xml:space="preserve">Figure </w:t>
      </w:r>
      <w:r>
        <w:rPr>
          <w:noProof/>
        </w:rPr>
        <w:fldChar w:fldCharType="begin"/>
      </w:r>
      <w:r>
        <w:rPr>
          <w:noProof/>
        </w:rPr>
        <w:instrText xml:space="preserve"> SEQ Figure \* ARABIC </w:instrText>
      </w:r>
      <w:r>
        <w:rPr>
          <w:noProof/>
        </w:rPr>
        <w:fldChar w:fldCharType="separate"/>
      </w:r>
      <w:r w:rsidR="00DC5316">
        <w:rPr>
          <w:noProof/>
        </w:rPr>
        <w:t>64</w:t>
      </w:r>
      <w:r>
        <w:rPr>
          <w:noProof/>
        </w:rPr>
        <w:fldChar w:fldCharType="end"/>
      </w:r>
      <w:r>
        <w:t xml:space="preserve"> – 9-Pin Serial Port</w:t>
      </w:r>
      <w:bookmarkEnd w:id="1672"/>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37"/>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86">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11506E8C" w:rsidR="00AA6BF6" w:rsidRDefault="00AA6BF6" w:rsidP="00AA6BF6">
      <w:pPr>
        <w:pStyle w:val="Caption"/>
        <w:jc w:val="center"/>
      </w:pPr>
      <w:bookmarkStart w:id="1673" w:name="_Toc80794391"/>
      <w:r>
        <w:t xml:space="preserve">Figure </w:t>
      </w:r>
      <w:r>
        <w:rPr>
          <w:noProof/>
        </w:rPr>
        <w:fldChar w:fldCharType="begin"/>
      </w:r>
      <w:r>
        <w:rPr>
          <w:noProof/>
        </w:rPr>
        <w:instrText xml:space="preserve"> SEQ Figure \* ARABIC </w:instrText>
      </w:r>
      <w:r>
        <w:rPr>
          <w:noProof/>
        </w:rPr>
        <w:fldChar w:fldCharType="separate"/>
      </w:r>
      <w:r w:rsidR="00DC5316">
        <w:rPr>
          <w:noProof/>
        </w:rPr>
        <w:t>65</w:t>
      </w:r>
      <w:r>
        <w:rPr>
          <w:noProof/>
        </w:rPr>
        <w:fldChar w:fldCharType="end"/>
      </w:r>
      <w:r>
        <w:t xml:space="preserve"> – 9-Pin Serial Cable</w:t>
      </w:r>
      <w:bookmarkEnd w:id="1673"/>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09C038A7" w:rsidR="007E1723" w:rsidRDefault="007E1723" w:rsidP="007E1723">
      <w:pPr>
        <w:pStyle w:val="Caption"/>
        <w:jc w:val="center"/>
      </w:pPr>
      <w:bookmarkStart w:id="1674" w:name="_Toc80794392"/>
      <w:r>
        <w:t xml:space="preserve">Figure </w:t>
      </w:r>
      <w:r>
        <w:rPr>
          <w:noProof/>
        </w:rPr>
        <w:fldChar w:fldCharType="begin"/>
      </w:r>
      <w:r>
        <w:rPr>
          <w:noProof/>
        </w:rPr>
        <w:instrText xml:space="preserve"> SEQ Figure \* ARABIC </w:instrText>
      </w:r>
      <w:r>
        <w:rPr>
          <w:noProof/>
        </w:rPr>
        <w:fldChar w:fldCharType="separate"/>
      </w:r>
      <w:r w:rsidR="00DC5316">
        <w:rPr>
          <w:noProof/>
        </w:rPr>
        <w:t>66</w:t>
      </w:r>
      <w:r>
        <w:rPr>
          <w:noProof/>
        </w:rPr>
        <w:fldChar w:fldCharType="end"/>
      </w:r>
      <w:r>
        <w:t xml:space="preserve"> – PC USB Ports</w:t>
      </w:r>
      <w:bookmarkEnd w:id="1674"/>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40248E3" w:rsidR="002B7A19" w:rsidRDefault="002B7A19" w:rsidP="002B7A19">
      <w:pPr>
        <w:keepNext/>
      </w:pPr>
      <w:r>
        <w:t>A</w:t>
      </w:r>
      <w:r w:rsidR="001661AB">
        <w:t xml:space="preserve">n example of a typical USB-Serial adapter is </w:t>
      </w:r>
      <w:r w:rsidR="009E4E3F">
        <w:t xml:space="preserve">CPC part </w:t>
      </w:r>
      <w:r w:rsidR="001661AB">
        <w:t>CS30877</w:t>
      </w:r>
      <w:r w:rsidR="009E4E3F">
        <w:t xml:space="preserve">, </w:t>
      </w:r>
      <w:r>
        <w:t>illustrated in the following photograph</w:t>
      </w:r>
      <w:r w:rsidR="009E4E3F">
        <w:rPr>
          <w:rStyle w:val="FootnoteReference"/>
        </w:rPr>
        <w:footnoteReference w:id="38"/>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88">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0A5413FC" w:rsidR="00AA6BF6" w:rsidRDefault="00AA6BF6" w:rsidP="00AA6BF6">
      <w:pPr>
        <w:pStyle w:val="Caption"/>
        <w:jc w:val="center"/>
      </w:pPr>
      <w:bookmarkStart w:id="1675" w:name="_Toc80794393"/>
      <w:r>
        <w:t xml:space="preserve">Figure </w:t>
      </w:r>
      <w:r>
        <w:rPr>
          <w:noProof/>
        </w:rPr>
        <w:fldChar w:fldCharType="begin"/>
      </w:r>
      <w:r>
        <w:rPr>
          <w:noProof/>
        </w:rPr>
        <w:instrText xml:space="preserve"> SEQ Figure \* ARABIC </w:instrText>
      </w:r>
      <w:r>
        <w:rPr>
          <w:noProof/>
        </w:rPr>
        <w:fldChar w:fldCharType="separate"/>
      </w:r>
      <w:r w:rsidR="00DC5316">
        <w:rPr>
          <w:noProof/>
        </w:rPr>
        <w:t>67</w:t>
      </w:r>
      <w:r>
        <w:rPr>
          <w:noProof/>
        </w:rPr>
        <w:fldChar w:fldCharType="end"/>
      </w:r>
      <w:r>
        <w:t xml:space="preserve"> – USB to Serial Adapter</w:t>
      </w:r>
      <w:bookmarkEnd w:id="1675"/>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1676" w:name="_Toc80794313"/>
      <w:r>
        <w:lastRenderedPageBreak/>
        <w:t xml:space="preserve">Interface </w:t>
      </w:r>
      <w:r w:rsidR="00000703">
        <w:t xml:space="preserve">Module </w:t>
      </w:r>
      <w:r w:rsidR="00DC03A1">
        <w:t>Set</w:t>
      </w:r>
      <w:r w:rsidR="00C30F94">
        <w:t>up</w:t>
      </w:r>
      <w:bookmarkEnd w:id="1676"/>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1677" w:name="_Toc80794314"/>
      <w:r>
        <w:t>Connecting to the Interface</w:t>
      </w:r>
      <w:r w:rsidR="00000703">
        <w:t xml:space="preserve"> Module</w:t>
      </w:r>
      <w:bookmarkEnd w:id="1677"/>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39"/>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89">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0">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1B960862" w:rsidR="008458D2" w:rsidRDefault="008458D2" w:rsidP="008458D2">
      <w:pPr>
        <w:pStyle w:val="Caption"/>
        <w:ind w:left="714"/>
        <w:jc w:val="center"/>
      </w:pPr>
      <w:bookmarkStart w:id="1678" w:name="_Toc415420604"/>
      <w:bookmarkStart w:id="1679" w:name="_Toc472625853"/>
      <w:bookmarkStart w:id="1680" w:name="_Toc80794394"/>
      <w:r>
        <w:t xml:space="preserve">Figure </w:t>
      </w:r>
      <w:r w:rsidR="00263CEE">
        <w:rPr>
          <w:noProof/>
        </w:rPr>
        <w:fldChar w:fldCharType="begin"/>
      </w:r>
      <w:r w:rsidR="00263CEE">
        <w:rPr>
          <w:noProof/>
        </w:rPr>
        <w:instrText xml:space="preserve"> SEQ Figure \* ARABIC </w:instrText>
      </w:r>
      <w:r w:rsidR="00263CEE">
        <w:rPr>
          <w:noProof/>
        </w:rPr>
        <w:fldChar w:fldCharType="separate"/>
      </w:r>
      <w:r w:rsidR="00DC5316">
        <w:rPr>
          <w:noProof/>
        </w:rPr>
        <w:t>68</w:t>
      </w:r>
      <w:r w:rsidR="00263CEE">
        <w:rPr>
          <w:noProof/>
        </w:rPr>
        <w:fldChar w:fldCharType="end"/>
      </w:r>
      <w:r>
        <w:t xml:space="preserve"> – PuTTY Configuration Dialogue</w:t>
      </w:r>
      <w:bookmarkEnd w:id="1678"/>
      <w:bookmarkEnd w:id="1679"/>
      <w:bookmarkEnd w:id="1680"/>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0"/>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1">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4A908E43" w:rsidR="00F56FA9" w:rsidRDefault="00F56FA9" w:rsidP="00F56FA9">
      <w:pPr>
        <w:pStyle w:val="Caption"/>
        <w:jc w:val="center"/>
      </w:pPr>
      <w:bookmarkStart w:id="1681" w:name="_Toc80794395"/>
      <w:r>
        <w:t xml:space="preserve">Figure </w:t>
      </w:r>
      <w:r>
        <w:rPr>
          <w:noProof/>
        </w:rPr>
        <w:fldChar w:fldCharType="begin"/>
      </w:r>
      <w:r>
        <w:rPr>
          <w:noProof/>
        </w:rPr>
        <w:instrText xml:space="preserve"> SEQ Figure \* ARABIC </w:instrText>
      </w:r>
      <w:r>
        <w:rPr>
          <w:noProof/>
        </w:rPr>
        <w:fldChar w:fldCharType="separate"/>
      </w:r>
      <w:r w:rsidR="00DC5316">
        <w:rPr>
          <w:noProof/>
        </w:rPr>
        <w:t>69</w:t>
      </w:r>
      <w:r>
        <w:rPr>
          <w:noProof/>
        </w:rPr>
        <w:fldChar w:fldCharType="end"/>
      </w:r>
      <w:r>
        <w:t xml:space="preserve"> – Display Interface Settings</w:t>
      </w:r>
      <w:bookmarkEnd w:id="1681"/>
    </w:p>
    <w:p w14:paraId="3F1E5693" w14:textId="77777777" w:rsidR="00F80CCE" w:rsidRPr="00F80CCE" w:rsidRDefault="00F80CCE" w:rsidP="005B6B50">
      <w:pPr>
        <w:pStyle w:val="Heading2"/>
      </w:pPr>
      <w:bookmarkStart w:id="1682" w:name="_Toc80794315"/>
      <w:r>
        <w:t>Worked Example</w:t>
      </w:r>
      <w:bookmarkEnd w:id="1682"/>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1683" w:name="_Toc80794316"/>
      <w:r>
        <w:t>Sensor Channels</w:t>
      </w:r>
      <w:bookmarkEnd w:id="1683"/>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79E2406E">
            <wp:extent cx="4752000" cy="259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pic:spPr>
                </pic:pic>
              </a:graphicData>
            </a:graphic>
          </wp:inline>
        </w:drawing>
      </w:r>
    </w:p>
    <w:p w14:paraId="756A5E38" w14:textId="331C1A78" w:rsidR="00EA451C" w:rsidRDefault="00EA451C" w:rsidP="00EA451C">
      <w:pPr>
        <w:pStyle w:val="Caption"/>
        <w:jc w:val="center"/>
      </w:pPr>
      <w:bookmarkStart w:id="1684" w:name="_Toc80794396"/>
      <w:r>
        <w:t xml:space="preserve">Figure </w:t>
      </w:r>
      <w:r>
        <w:rPr>
          <w:noProof/>
        </w:rPr>
        <w:fldChar w:fldCharType="begin"/>
      </w:r>
      <w:r>
        <w:rPr>
          <w:noProof/>
        </w:rPr>
        <w:instrText xml:space="preserve"> SEQ Figure \* ARABIC </w:instrText>
      </w:r>
      <w:r>
        <w:rPr>
          <w:noProof/>
        </w:rPr>
        <w:fldChar w:fldCharType="separate"/>
      </w:r>
      <w:r w:rsidR="00DC5316">
        <w:rPr>
          <w:noProof/>
        </w:rPr>
        <w:t>70</w:t>
      </w:r>
      <w:r>
        <w:rPr>
          <w:noProof/>
        </w:rPr>
        <w:fldChar w:fldCharType="end"/>
      </w:r>
      <w:r>
        <w:t xml:space="preserve"> – Interface Channel </w:t>
      </w:r>
      <w:r w:rsidR="00BA093F">
        <w:t>Numbers</w:t>
      </w:r>
      <w:bookmarkEnd w:id="1684"/>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1685" w:name="_Toc80794317"/>
      <w:r>
        <w:lastRenderedPageBreak/>
        <w:t>Example Installation</w:t>
      </w:r>
      <w:bookmarkEnd w:id="1685"/>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1F5A6DCD">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5E3921DC" w:rsidR="00D2043A" w:rsidRDefault="00D2043A" w:rsidP="00D2043A">
      <w:pPr>
        <w:pStyle w:val="Caption"/>
        <w:jc w:val="center"/>
      </w:pPr>
      <w:bookmarkStart w:id="1686" w:name="_Toc80794397"/>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C5316">
        <w:rPr>
          <w:noProof/>
        </w:rPr>
        <w:t>71</w:t>
      </w:r>
      <w:r w:rsidR="00DC03A1">
        <w:rPr>
          <w:noProof/>
        </w:rPr>
        <w:fldChar w:fldCharType="end"/>
      </w:r>
      <w:r>
        <w:t xml:space="preserve"> – </w:t>
      </w:r>
      <w:r w:rsidR="00DA4419">
        <w:t>Example Sensor Cabling</w:t>
      </w:r>
      <w:bookmarkEnd w:id="1686"/>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6B330758">
            <wp:extent cx="4320000" cy="2584800"/>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pic:spPr>
                </pic:pic>
              </a:graphicData>
            </a:graphic>
          </wp:inline>
        </w:drawing>
      </w:r>
    </w:p>
    <w:p w14:paraId="1BAAC4F0" w14:textId="7E6F0B48" w:rsidR="00D2043A" w:rsidRDefault="00D2043A" w:rsidP="00D2043A">
      <w:pPr>
        <w:pStyle w:val="Caption"/>
        <w:jc w:val="center"/>
      </w:pPr>
      <w:bookmarkStart w:id="1687" w:name="_Toc80794398"/>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DC5316">
        <w:rPr>
          <w:noProof/>
        </w:rPr>
        <w:t>72</w:t>
      </w:r>
      <w:r w:rsidR="00DC03A1">
        <w:rPr>
          <w:noProof/>
        </w:rPr>
        <w:fldChar w:fldCharType="end"/>
      </w:r>
      <w:r>
        <w:t xml:space="preserve"> – </w:t>
      </w:r>
      <w:r w:rsidR="00DA4419">
        <w:t>Example Channel Connections</w:t>
      </w:r>
      <w:bookmarkEnd w:id="1687"/>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51EC402E">
            <wp:extent cx="4320000" cy="26100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pic:spPr>
                </pic:pic>
              </a:graphicData>
            </a:graphic>
          </wp:inline>
        </w:drawing>
      </w:r>
    </w:p>
    <w:p w14:paraId="505C39F7" w14:textId="66B0CC81" w:rsidR="00DC03A1" w:rsidRDefault="00DC03A1" w:rsidP="00DC03A1">
      <w:pPr>
        <w:pStyle w:val="Caption"/>
        <w:jc w:val="center"/>
      </w:pPr>
      <w:bookmarkStart w:id="1688" w:name="_Toc80794399"/>
      <w:r>
        <w:t xml:space="preserve">Figure </w:t>
      </w:r>
      <w:r>
        <w:rPr>
          <w:noProof/>
        </w:rPr>
        <w:fldChar w:fldCharType="begin"/>
      </w:r>
      <w:r>
        <w:rPr>
          <w:noProof/>
        </w:rPr>
        <w:instrText xml:space="preserve"> SEQ Figure \* ARABIC </w:instrText>
      </w:r>
      <w:r>
        <w:rPr>
          <w:noProof/>
        </w:rPr>
        <w:fldChar w:fldCharType="separate"/>
      </w:r>
      <w:r w:rsidR="00DC5316">
        <w:rPr>
          <w:noProof/>
        </w:rPr>
        <w:t>73</w:t>
      </w:r>
      <w:r>
        <w:rPr>
          <w:noProof/>
        </w:rPr>
        <w:fldChar w:fldCharType="end"/>
      </w:r>
      <w:r>
        <w:t xml:space="preserve"> –</w:t>
      </w:r>
      <w:r w:rsidR="00BA093F">
        <w:t xml:space="preserve"> Disabled </w:t>
      </w:r>
      <w:r>
        <w:t>Channels</w:t>
      </w:r>
      <w:bookmarkEnd w:id="1688"/>
    </w:p>
    <w:p w14:paraId="7EAFE74B" w14:textId="490F4606" w:rsidR="00DC03A1" w:rsidRDefault="00BA093F" w:rsidP="00BA093F">
      <w:pPr>
        <w:pStyle w:val="Heading3"/>
      </w:pPr>
      <w:bookmarkStart w:id="1689" w:name="_Toc80794318"/>
      <w:r>
        <w:t>D</w:t>
      </w:r>
      <w:r w:rsidR="00C30F94">
        <w:t>efault Settings</w:t>
      </w:r>
      <w:bookmarkEnd w:id="1689"/>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1">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57DCBCA5" w:rsidR="00DC03A1" w:rsidRDefault="00DC03A1" w:rsidP="00DC03A1">
      <w:pPr>
        <w:pStyle w:val="Caption"/>
        <w:jc w:val="center"/>
      </w:pPr>
      <w:bookmarkStart w:id="1690" w:name="_Toc80794400"/>
      <w:r>
        <w:t xml:space="preserve">Figure </w:t>
      </w:r>
      <w:r>
        <w:rPr>
          <w:noProof/>
        </w:rPr>
        <w:fldChar w:fldCharType="begin"/>
      </w:r>
      <w:r>
        <w:rPr>
          <w:noProof/>
        </w:rPr>
        <w:instrText xml:space="preserve"> SEQ Figure \* ARABIC </w:instrText>
      </w:r>
      <w:r>
        <w:rPr>
          <w:noProof/>
        </w:rPr>
        <w:fldChar w:fldCharType="separate"/>
      </w:r>
      <w:r w:rsidR="00DC5316">
        <w:rPr>
          <w:noProof/>
        </w:rPr>
        <w:t>74</w:t>
      </w:r>
      <w:r>
        <w:rPr>
          <w:noProof/>
        </w:rPr>
        <w:fldChar w:fldCharType="end"/>
      </w:r>
      <w:r>
        <w:t xml:space="preserve"> – </w:t>
      </w:r>
      <w:r w:rsidR="00BA093F">
        <w:t>Default Setting</w:t>
      </w:r>
      <w:r>
        <w:t>s</w:t>
      </w:r>
      <w:bookmarkEnd w:id="1690"/>
    </w:p>
    <w:p w14:paraId="56BB0A68" w14:textId="399499B5" w:rsidR="00DC03A1" w:rsidRDefault="00DC03A1" w:rsidP="00DC03A1">
      <w:pPr>
        <w:pStyle w:val="Heading3"/>
      </w:pPr>
      <w:bookmarkStart w:id="1691" w:name="_Toc80794319"/>
      <w:r>
        <w:lastRenderedPageBreak/>
        <w:t>Disable Unused Channels</w:t>
      </w:r>
      <w:bookmarkEnd w:id="1691"/>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96">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196849A3" w:rsidR="00DC03A1" w:rsidRDefault="00DC03A1" w:rsidP="00DC03A1">
      <w:pPr>
        <w:pStyle w:val="Caption"/>
        <w:jc w:val="center"/>
      </w:pPr>
      <w:bookmarkStart w:id="1692" w:name="_Toc80794401"/>
      <w:r>
        <w:t xml:space="preserve">Figure </w:t>
      </w:r>
      <w:r>
        <w:rPr>
          <w:noProof/>
        </w:rPr>
        <w:fldChar w:fldCharType="begin"/>
      </w:r>
      <w:r>
        <w:rPr>
          <w:noProof/>
        </w:rPr>
        <w:instrText xml:space="preserve"> SEQ Figure \* ARABIC </w:instrText>
      </w:r>
      <w:r>
        <w:rPr>
          <w:noProof/>
        </w:rPr>
        <w:fldChar w:fldCharType="separate"/>
      </w:r>
      <w:r w:rsidR="00DC5316">
        <w:rPr>
          <w:noProof/>
        </w:rPr>
        <w:t>75</w:t>
      </w:r>
      <w:r>
        <w:rPr>
          <w:noProof/>
        </w:rPr>
        <w:fldChar w:fldCharType="end"/>
      </w:r>
      <w:r>
        <w:t xml:space="preserve"> – </w:t>
      </w:r>
      <w:r w:rsidR="00BA093F">
        <w:t xml:space="preserve">Disabling </w:t>
      </w:r>
      <w:r>
        <w:t>Channels</w:t>
      </w:r>
      <w:r w:rsidR="00D30D7C">
        <w:t xml:space="preserve"> Example</w:t>
      </w:r>
      <w:bookmarkEnd w:id="1692"/>
    </w:p>
    <w:p w14:paraId="303B4C4B" w14:textId="36ADB9EF" w:rsidR="00DC03A1" w:rsidRDefault="00BA093F" w:rsidP="006173D7">
      <w:pPr>
        <w:pStyle w:val="Heading3"/>
        <w:pageBreakBefore/>
      </w:pPr>
      <w:bookmarkStart w:id="1693" w:name="_Toc80794320"/>
      <w:r>
        <w:lastRenderedPageBreak/>
        <w:t>Re-</w:t>
      </w:r>
      <w:r w:rsidR="00DC03A1">
        <w:t xml:space="preserve">Map </w:t>
      </w:r>
      <w:r>
        <w:t xml:space="preserve">Channels </w:t>
      </w:r>
      <w:r w:rsidR="00DC03A1">
        <w:t>to Bells</w:t>
      </w:r>
      <w:bookmarkEnd w:id="1693"/>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25C051FC" w:rsidR="00D30D7C" w:rsidRDefault="00D30D7C" w:rsidP="00D30D7C">
      <w:pPr>
        <w:pStyle w:val="Caption"/>
        <w:keepNext/>
      </w:pPr>
      <w:bookmarkStart w:id="1694" w:name="_Toc80794410"/>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DC5316">
        <w:rPr>
          <w:noProof/>
        </w:rPr>
        <w:t>6</w:t>
      </w:r>
      <w:r w:rsidR="00FE5199">
        <w:rPr>
          <w:noProof/>
        </w:rPr>
        <w:fldChar w:fldCharType="end"/>
      </w:r>
      <w:r>
        <w:t xml:space="preserve"> – Example Channel Mapping</w:t>
      </w:r>
      <w:bookmarkEnd w:id="1694"/>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1ED97D44" w:rsidR="00D30D7C" w:rsidRDefault="00D30D7C" w:rsidP="00D30D7C">
      <w:pPr>
        <w:pStyle w:val="Caption"/>
        <w:keepNext/>
      </w:pPr>
      <w:bookmarkStart w:id="1695" w:name="_Toc80794411"/>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DC5316">
        <w:rPr>
          <w:noProof/>
        </w:rPr>
        <w:t>7</w:t>
      </w:r>
      <w:r w:rsidR="00FE5199">
        <w:rPr>
          <w:noProof/>
        </w:rPr>
        <w:fldChar w:fldCharType="end"/>
      </w:r>
      <w:r>
        <w:t xml:space="preserve"> – Bell Numbers &amp; Letters</w:t>
      </w:r>
      <w:bookmarkEnd w:id="1695"/>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1"/>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97">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5B40B0AC" w:rsidR="00DC03A1" w:rsidRDefault="00DC03A1" w:rsidP="00DC03A1">
      <w:pPr>
        <w:pStyle w:val="Caption"/>
        <w:jc w:val="center"/>
      </w:pPr>
      <w:bookmarkStart w:id="1696" w:name="_Toc80794402"/>
      <w:r>
        <w:t xml:space="preserve">Figure </w:t>
      </w:r>
      <w:r>
        <w:rPr>
          <w:noProof/>
        </w:rPr>
        <w:fldChar w:fldCharType="begin"/>
      </w:r>
      <w:r>
        <w:rPr>
          <w:noProof/>
        </w:rPr>
        <w:instrText xml:space="preserve"> SEQ Figure \* ARABIC </w:instrText>
      </w:r>
      <w:r>
        <w:rPr>
          <w:noProof/>
        </w:rPr>
        <w:fldChar w:fldCharType="separate"/>
      </w:r>
      <w:r w:rsidR="00DC5316">
        <w:rPr>
          <w:noProof/>
        </w:rPr>
        <w:t>76</w:t>
      </w:r>
      <w:r>
        <w:rPr>
          <w:noProof/>
        </w:rPr>
        <w:fldChar w:fldCharType="end"/>
      </w:r>
      <w:r>
        <w:t xml:space="preserve"> –</w:t>
      </w:r>
      <w:r w:rsidR="0099187C">
        <w:t xml:space="preserve"> </w:t>
      </w:r>
      <w:r>
        <w:t xml:space="preserve">Channel </w:t>
      </w:r>
      <w:r w:rsidR="006173D7">
        <w:t>Re-Mapping</w:t>
      </w:r>
      <w:r w:rsidR="00D30D7C">
        <w:t xml:space="preserve"> Example</w:t>
      </w:r>
      <w:bookmarkEnd w:id="1696"/>
    </w:p>
    <w:p w14:paraId="6D09090F" w14:textId="77777777" w:rsidR="00DC03A1" w:rsidRDefault="00DC03A1" w:rsidP="00DC03A1">
      <w:pPr>
        <w:pStyle w:val="Heading3"/>
      </w:pPr>
      <w:bookmarkStart w:id="1697" w:name="_Toc80794321"/>
      <w:r>
        <w:t>Save Settings</w:t>
      </w:r>
      <w:bookmarkEnd w:id="1697"/>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98">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14DBE418" w:rsidR="00740E9D" w:rsidRDefault="00740E9D" w:rsidP="00740E9D">
      <w:pPr>
        <w:pStyle w:val="Caption"/>
        <w:jc w:val="center"/>
      </w:pPr>
      <w:bookmarkStart w:id="1698" w:name="_Toc80794403"/>
      <w:r>
        <w:t xml:space="preserve">Figure </w:t>
      </w:r>
      <w:r>
        <w:rPr>
          <w:noProof/>
        </w:rPr>
        <w:fldChar w:fldCharType="begin"/>
      </w:r>
      <w:r>
        <w:rPr>
          <w:noProof/>
        </w:rPr>
        <w:instrText xml:space="preserve"> SEQ Figure \* ARABIC </w:instrText>
      </w:r>
      <w:r>
        <w:rPr>
          <w:noProof/>
        </w:rPr>
        <w:fldChar w:fldCharType="separate"/>
      </w:r>
      <w:r w:rsidR="00DC5316">
        <w:rPr>
          <w:noProof/>
        </w:rPr>
        <w:t>77</w:t>
      </w:r>
      <w:r>
        <w:rPr>
          <w:noProof/>
        </w:rPr>
        <w:fldChar w:fldCharType="end"/>
      </w:r>
      <w:r>
        <w:t xml:space="preserve"> – Example Channel Connections</w:t>
      </w:r>
      <w:bookmarkEnd w:id="1698"/>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99">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7E05FFFC" w:rsidR="00DC03A1" w:rsidRDefault="00DC03A1" w:rsidP="00DC03A1">
      <w:pPr>
        <w:pStyle w:val="Caption"/>
        <w:jc w:val="center"/>
      </w:pPr>
      <w:bookmarkStart w:id="1699" w:name="_Toc80794404"/>
      <w:r>
        <w:t xml:space="preserve">Figure </w:t>
      </w:r>
      <w:r>
        <w:rPr>
          <w:noProof/>
        </w:rPr>
        <w:fldChar w:fldCharType="begin"/>
      </w:r>
      <w:r>
        <w:rPr>
          <w:noProof/>
        </w:rPr>
        <w:instrText xml:space="preserve"> SEQ Figure \* ARABIC </w:instrText>
      </w:r>
      <w:r>
        <w:rPr>
          <w:noProof/>
        </w:rPr>
        <w:fldChar w:fldCharType="separate"/>
      </w:r>
      <w:r w:rsidR="00DC5316">
        <w:rPr>
          <w:noProof/>
        </w:rPr>
        <w:t>78</w:t>
      </w:r>
      <w:r>
        <w:rPr>
          <w:noProof/>
        </w:rPr>
        <w:fldChar w:fldCharType="end"/>
      </w:r>
      <w:r>
        <w:t xml:space="preserve"> – </w:t>
      </w:r>
      <w:r w:rsidR="00740E9D">
        <w:t>Saving Interface Settings</w:t>
      </w:r>
      <w:bookmarkEnd w:id="1699"/>
    </w:p>
    <w:p w14:paraId="3E56403B" w14:textId="77777777" w:rsidR="00F80CCE" w:rsidRDefault="00F80CCE" w:rsidP="00F80CCE">
      <w:pPr>
        <w:pStyle w:val="Heading1"/>
      </w:pPr>
      <w:bookmarkStart w:id="1700" w:name="_Toc80794322"/>
      <w:r>
        <w:t>Next Steps</w:t>
      </w:r>
      <w:bookmarkEnd w:id="1700"/>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1701" w:name="_Toc80794323"/>
      <w:r w:rsidRPr="00A35396">
        <w:lastRenderedPageBreak/>
        <w:t>Licensing &amp; Disclaimers</w:t>
      </w:r>
      <w:bookmarkEnd w:id="1701"/>
    </w:p>
    <w:p w14:paraId="42E29D23" w14:textId="77777777" w:rsidR="004E080F" w:rsidRDefault="004E080F" w:rsidP="004E080F">
      <w:pPr>
        <w:pStyle w:val="Heading2"/>
      </w:pPr>
      <w:bookmarkStart w:id="1702" w:name="_Toc80794324"/>
      <w:r>
        <w:t>Documentation</w:t>
      </w:r>
      <w:bookmarkEnd w:id="1702"/>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2"/>
      </w:r>
      <w:r w:rsidRPr="001F4FB7">
        <w:t xml:space="preserve"> are released under the Creative Commons Attribution-ShareAlike 4.0 International License (CC BY-SA),</w:t>
      </w:r>
      <w:r w:rsidRPr="001F4FB7">
        <w:rPr>
          <w:rStyle w:val="FootnoteReference"/>
        </w:rPr>
        <w:footnoteReference w:id="43"/>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1703" w:name="_Toc80794325"/>
      <w:r>
        <w:t>Software</w:t>
      </w:r>
      <w:bookmarkEnd w:id="1703"/>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4"/>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1704" w:name="_Toc80794326"/>
      <w:r>
        <w:lastRenderedPageBreak/>
        <w:t>Acknowledgements</w:t>
      </w:r>
      <w:bookmarkEnd w:id="1704"/>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0"/>
      <w:footerReference w:type="default" r:id="rId101"/>
      <w:headerReference w:type="first" r:id="rId102"/>
      <w:footerReference w:type="first" r:id="rId103"/>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38D29" w14:textId="77777777" w:rsidR="00A34494" w:rsidRDefault="00A34494" w:rsidP="00787764">
      <w:pPr>
        <w:spacing w:after="0" w:line="240" w:lineRule="auto"/>
      </w:pPr>
      <w:r>
        <w:separator/>
      </w:r>
    </w:p>
  </w:endnote>
  <w:endnote w:type="continuationSeparator" w:id="0">
    <w:p w14:paraId="262C2049" w14:textId="77777777" w:rsidR="00A34494" w:rsidRDefault="00A34494"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2893740"/>
      <w:docPartObj>
        <w:docPartGallery w:val="Page Numbers (Bottom of Page)"/>
        <w:docPartUnique/>
      </w:docPartObj>
    </w:sdtPr>
    <w:sdtEndPr>
      <w:rPr>
        <w:noProof/>
      </w:rPr>
    </w:sdtEndPr>
    <w:sdtContent>
      <w:p w14:paraId="5F517585" w14:textId="77777777" w:rsidR="00B46AB5" w:rsidRDefault="00B46AB5">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B46AB5" w:rsidRDefault="00B46AB5"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163394"/>
      <w:docPartObj>
        <w:docPartGallery w:val="Page Numbers (Bottom of Page)"/>
        <w:docPartUnique/>
      </w:docPartObj>
    </w:sdtPr>
    <w:sdtEndPr>
      <w:rPr>
        <w:noProof/>
      </w:rPr>
    </w:sdtEndPr>
    <w:sdtContent>
      <w:p w14:paraId="535BD33C" w14:textId="77777777" w:rsidR="00B46AB5" w:rsidRDefault="00B46AB5">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B46AB5" w:rsidRDefault="00B46AB5"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B83FD" w14:textId="77777777" w:rsidR="00B46AB5" w:rsidRDefault="00B46AB5">
    <w:pPr>
      <w:pStyle w:val="Footer"/>
      <w:jc w:val="center"/>
    </w:pPr>
  </w:p>
  <w:p w14:paraId="49237CD7" w14:textId="77777777" w:rsidR="00B46AB5" w:rsidRDefault="00B46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944899"/>
      <w:docPartObj>
        <w:docPartGallery w:val="Page Numbers (Bottom of Page)"/>
        <w:docPartUnique/>
      </w:docPartObj>
    </w:sdtPr>
    <w:sdtEndPr>
      <w:rPr>
        <w:noProof/>
      </w:rPr>
    </w:sdtEndPr>
    <w:sdtContent>
      <w:p w14:paraId="50FCC1E0" w14:textId="77777777" w:rsidR="00B46AB5" w:rsidRDefault="00B46AB5">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B46AB5" w:rsidRDefault="00B46AB5"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228315"/>
      <w:docPartObj>
        <w:docPartGallery w:val="Page Numbers (Bottom of Page)"/>
        <w:docPartUnique/>
      </w:docPartObj>
    </w:sdtPr>
    <w:sdtEndPr>
      <w:rPr>
        <w:noProof/>
      </w:rPr>
    </w:sdtEndPr>
    <w:sdtContent>
      <w:p w14:paraId="25FCE330" w14:textId="77777777" w:rsidR="00B46AB5" w:rsidRDefault="00B46AB5">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B46AB5" w:rsidRDefault="00B46AB5"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858199"/>
      <w:docPartObj>
        <w:docPartGallery w:val="Page Numbers (Bottom of Page)"/>
        <w:docPartUnique/>
      </w:docPartObj>
    </w:sdtPr>
    <w:sdtEndPr>
      <w:rPr>
        <w:noProof/>
      </w:rPr>
    </w:sdtEndPr>
    <w:sdtContent>
      <w:p w14:paraId="5BB54543" w14:textId="77777777" w:rsidR="00B46AB5" w:rsidRDefault="00B46AB5">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B46AB5" w:rsidRDefault="00B46AB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850763"/>
      <w:docPartObj>
        <w:docPartGallery w:val="Page Numbers (Bottom of Page)"/>
        <w:docPartUnique/>
      </w:docPartObj>
    </w:sdtPr>
    <w:sdtEndPr>
      <w:rPr>
        <w:noProof/>
      </w:rPr>
    </w:sdtEndPr>
    <w:sdtContent>
      <w:p w14:paraId="6EB856A4" w14:textId="77777777" w:rsidR="00B46AB5" w:rsidRDefault="00B46AB5">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B46AB5" w:rsidRDefault="00B46AB5"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789185"/>
      <w:docPartObj>
        <w:docPartGallery w:val="Page Numbers (Bottom of Page)"/>
        <w:docPartUnique/>
      </w:docPartObj>
    </w:sdtPr>
    <w:sdtEndPr>
      <w:rPr>
        <w:noProof/>
      </w:rPr>
    </w:sdtEndPr>
    <w:sdtContent>
      <w:p w14:paraId="62743F26" w14:textId="77777777" w:rsidR="00B46AB5" w:rsidRDefault="00B46AB5">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B46AB5" w:rsidRDefault="00B46AB5"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4314267"/>
      <w:docPartObj>
        <w:docPartGallery w:val="Page Numbers (Bottom of Page)"/>
        <w:docPartUnique/>
      </w:docPartObj>
    </w:sdtPr>
    <w:sdtEndPr>
      <w:rPr>
        <w:noProof/>
      </w:rPr>
    </w:sdtEndPr>
    <w:sdtContent>
      <w:p w14:paraId="69BFD60A" w14:textId="77777777" w:rsidR="00B46AB5" w:rsidRDefault="00B46AB5">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B46AB5" w:rsidRDefault="00B46A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40537" w14:textId="77777777" w:rsidR="00A34494" w:rsidRDefault="00A34494" w:rsidP="00787764">
      <w:pPr>
        <w:spacing w:after="0" w:line="240" w:lineRule="auto"/>
      </w:pPr>
      <w:r>
        <w:separator/>
      </w:r>
    </w:p>
  </w:footnote>
  <w:footnote w:type="continuationSeparator" w:id="0">
    <w:p w14:paraId="37E318B0" w14:textId="77777777" w:rsidR="00A34494" w:rsidRDefault="00A34494" w:rsidP="00787764">
      <w:pPr>
        <w:spacing w:after="0" w:line="240" w:lineRule="auto"/>
      </w:pPr>
      <w:r>
        <w:continuationSeparator/>
      </w:r>
    </w:p>
  </w:footnote>
  <w:footnote w:id="1">
    <w:p w14:paraId="37BCA9BF" w14:textId="77777777" w:rsidR="00B46AB5" w:rsidRDefault="00B46AB5">
      <w:pPr>
        <w:pStyle w:val="FootnoteText"/>
      </w:pPr>
      <w:r>
        <w:rPr>
          <w:rStyle w:val="FootnoteReference"/>
        </w:rPr>
        <w:footnoteRef/>
      </w:r>
      <w:r>
        <w:t xml:space="preserve"> </w:t>
      </w:r>
      <w:hyperlink r:id="rId1" w:history="1">
        <w:r w:rsidRPr="00C146CF">
          <w:rPr>
            <w:rStyle w:val="Hyperlink"/>
          </w:rPr>
          <w:t>http://creativecommons.org/licenses/by-sa/4.0/</w:t>
        </w:r>
      </w:hyperlink>
      <w:r>
        <w:rPr>
          <w:i/>
        </w:rPr>
        <w:t xml:space="preserve"> </w:t>
      </w:r>
    </w:p>
  </w:footnote>
  <w:footnote w:id="2">
    <w:p w14:paraId="5BC8C74C" w14:textId="77777777" w:rsidR="00B46AB5" w:rsidRDefault="00B46AB5">
      <w:pPr>
        <w:pStyle w:val="FootnoteText"/>
      </w:pPr>
      <w:r>
        <w:rPr>
          <w:rStyle w:val="FootnoteReference"/>
        </w:rPr>
        <w:footnoteRef/>
      </w:r>
      <w:r>
        <w:t xml:space="preserve"> </w:t>
      </w:r>
      <w:hyperlink r:id="rId2" w:history="1">
        <w:r w:rsidRPr="00997920">
          <w:rPr>
            <w:rStyle w:val="Hyperlink"/>
          </w:rPr>
          <w:t>http://www.abelsim.co.uk/</w:t>
        </w:r>
      </w:hyperlink>
      <w:r>
        <w:t xml:space="preserve"> </w:t>
      </w:r>
    </w:p>
  </w:footnote>
  <w:footnote w:id="3">
    <w:p w14:paraId="40929051" w14:textId="77777777" w:rsidR="00B46AB5" w:rsidRDefault="00B46AB5">
      <w:pPr>
        <w:pStyle w:val="FootnoteText"/>
      </w:pPr>
      <w:r>
        <w:rPr>
          <w:rStyle w:val="FootnoteReference"/>
        </w:rPr>
        <w:footnoteRef/>
      </w:r>
      <w:r>
        <w:t xml:space="preserve"> </w:t>
      </w:r>
      <w:hyperlink r:id="rId3" w:history="1">
        <w:r w:rsidRPr="00997920">
          <w:rPr>
            <w:rStyle w:val="Hyperlink"/>
          </w:rPr>
          <w:t>http://www.beltower.co.uk/</w:t>
        </w:r>
      </w:hyperlink>
      <w:r>
        <w:t xml:space="preserve"> </w:t>
      </w:r>
    </w:p>
  </w:footnote>
  <w:footnote w:id="4">
    <w:p w14:paraId="51B747DF" w14:textId="77777777" w:rsidR="00B46AB5" w:rsidRDefault="00B46AB5">
      <w:pPr>
        <w:pStyle w:val="FootnoteText"/>
      </w:pPr>
      <w:r>
        <w:rPr>
          <w:rStyle w:val="FootnoteReference"/>
        </w:rPr>
        <w:footnoteRef/>
      </w:r>
      <w:r>
        <w:t xml:space="preserve"> </w:t>
      </w:r>
      <w:hyperlink r:id="rId4" w:history="1">
        <w:r w:rsidRPr="00997920">
          <w:rPr>
            <w:rStyle w:val="Hyperlink"/>
          </w:rPr>
          <w:t>http://www.belfryware.com/</w:t>
        </w:r>
      </w:hyperlink>
      <w:r>
        <w:t xml:space="preserve"> </w:t>
      </w:r>
    </w:p>
  </w:footnote>
  <w:footnote w:id="5">
    <w:p w14:paraId="7F4D04AF" w14:textId="77777777" w:rsidR="00B46AB5" w:rsidRDefault="00B46AB5">
      <w:pPr>
        <w:pStyle w:val="FootnoteText"/>
      </w:pPr>
      <w:r>
        <w:rPr>
          <w:rStyle w:val="FootnoteReference"/>
        </w:rPr>
        <w:footnoteRef/>
      </w:r>
      <w:r>
        <w:t xml:space="preserve"> Printed Circuit Board</w:t>
      </w:r>
    </w:p>
  </w:footnote>
  <w:footnote w:id="6">
    <w:p w14:paraId="1DAC7354" w14:textId="55768824" w:rsidR="00B46AB5" w:rsidRDefault="00B46AB5">
      <w:pPr>
        <w:pStyle w:val="FootnoteText"/>
      </w:pPr>
      <w:r>
        <w:rPr>
          <w:rStyle w:val="FootnoteReference"/>
        </w:rPr>
        <w:footnoteRef/>
      </w:r>
      <w:r>
        <w:t xml:space="preserve"> The minimum order quantity is actually five copies of a board, but the PCB cost is the same. There may be a saving on postage cost, which is based on weight. This price is for HASL finish leaded solder PCBs, other finishes have higher costs.</w:t>
      </w:r>
    </w:p>
  </w:footnote>
  <w:footnote w:id="7">
    <w:p w14:paraId="27D4264C" w14:textId="7E8D0817" w:rsidR="00B46AB5" w:rsidRDefault="00B46AB5">
      <w:pPr>
        <w:pStyle w:val="FootnoteText"/>
      </w:pPr>
      <w:r>
        <w:rPr>
          <w:rStyle w:val="FootnoteReference"/>
        </w:rPr>
        <w:footnoteRef/>
      </w:r>
      <w:r>
        <w:t xml:space="preserve"> The same Gerber files, including the panelised boards, can be used for both SeeedStudio and JLCPCB.</w:t>
      </w:r>
    </w:p>
  </w:footnote>
  <w:footnote w:id="8">
    <w:p w14:paraId="7C579631" w14:textId="77777777" w:rsidR="00B46AB5" w:rsidRDefault="00B46AB5"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9">
    <w:p w14:paraId="14B44F68" w14:textId="77777777" w:rsidR="00B46AB5" w:rsidRDefault="00B46AB5">
      <w:pPr>
        <w:pStyle w:val="FootnoteText"/>
      </w:pPr>
      <w:r>
        <w:rPr>
          <w:rStyle w:val="FootnoteReference"/>
        </w:rPr>
        <w:footnoteRef/>
      </w:r>
      <w:r>
        <w:t xml:space="preserve"> In-Circuit Serial Programming</w:t>
      </w:r>
    </w:p>
  </w:footnote>
  <w:footnote w:id="10">
    <w:p w14:paraId="64570C84" w14:textId="77777777" w:rsidR="00B46AB5" w:rsidRDefault="00B46AB5">
      <w:pPr>
        <w:pStyle w:val="FootnoteText"/>
      </w:pPr>
      <w:r>
        <w:rPr>
          <w:rStyle w:val="FootnoteReference"/>
        </w:rPr>
        <w:footnoteRef/>
      </w:r>
      <w:r>
        <w:t xml:space="preserve"> Multi-Layer Ceramic Capacitor</w:t>
      </w:r>
    </w:p>
  </w:footnote>
  <w:footnote w:id="11">
    <w:p w14:paraId="6EFE0ACC" w14:textId="039A8F1F" w:rsidR="00B46AB5" w:rsidRDefault="00B46AB5">
      <w:pPr>
        <w:pStyle w:val="FootnoteText"/>
      </w:pPr>
      <w:r>
        <w:rPr>
          <w:rStyle w:val="FootnoteReference"/>
        </w:rPr>
        <w:footnoteRef/>
      </w:r>
      <w:r>
        <w:t xml:space="preserve"> PCB Revision E onwards</w:t>
      </w:r>
    </w:p>
  </w:footnote>
  <w:footnote w:id="12">
    <w:p w14:paraId="353E7D20" w14:textId="2E32C7D1" w:rsidR="00B46AB5" w:rsidRDefault="00B46AB5">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3">
    <w:p w14:paraId="6A61568E" w14:textId="2C1F2480" w:rsidR="00B46AB5" w:rsidRDefault="00B46AB5">
      <w:pPr>
        <w:pStyle w:val="FootnoteText"/>
      </w:pPr>
      <w:r>
        <w:rPr>
          <w:rStyle w:val="FootnoteReference"/>
        </w:rPr>
        <w:footnoteRef/>
      </w:r>
      <w:r>
        <w:t xml:space="preserve"> A ready-made 6-pin connector is available, Farnell 1593440, but the minimum order quantity is 50 units.</w:t>
      </w:r>
    </w:p>
  </w:footnote>
  <w:footnote w:id="14">
    <w:p w14:paraId="230C878A" w14:textId="68CC8FDC" w:rsidR="00B46AB5" w:rsidRDefault="00B46AB5">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5">
    <w:p w14:paraId="7A880595" w14:textId="07CA5BA6" w:rsidR="00B46AB5" w:rsidRDefault="00B46AB5" w:rsidP="00DC3C21">
      <w:pPr>
        <w:pStyle w:val="FootnoteText"/>
      </w:pPr>
      <w:r>
        <w:rPr>
          <w:rStyle w:val="FootnoteReference"/>
        </w:rPr>
        <w:footnoteRef/>
      </w:r>
      <w:r>
        <w:t xml:space="preserve"> </w:t>
      </w:r>
      <w:hyperlink r:id="rId5" w:history="1">
        <w:r w:rsidRPr="00AC513D">
          <w:rPr>
            <w:rStyle w:val="Hyperlink"/>
          </w:rPr>
          <w:t>http://www.gremlyn.plus.com/ahme/mag_sen.html</w:t>
        </w:r>
      </w:hyperlink>
      <w:r>
        <w:t xml:space="preserve"> </w:t>
      </w:r>
    </w:p>
  </w:footnote>
  <w:footnote w:id="16">
    <w:p w14:paraId="4F4B18F8" w14:textId="77777777" w:rsidR="00B46AB5" w:rsidRDefault="00B46AB5" w:rsidP="00DC3C21">
      <w:pPr>
        <w:pStyle w:val="FootnoteText"/>
      </w:pPr>
      <w:r>
        <w:rPr>
          <w:rStyle w:val="FootnoteReference"/>
        </w:rPr>
        <w:footnoteRef/>
      </w:r>
      <w:r>
        <w:t xml:space="preserve"> </w:t>
      </w:r>
      <w:hyperlink r:id="rId6" w:history="1">
        <w:r w:rsidRPr="00C530DA">
          <w:rPr>
            <w:rStyle w:val="Hyperlink"/>
          </w:rPr>
          <w:t>http://sensing.honeywell.com/product-page?pr_id=36114</w:t>
        </w:r>
      </w:hyperlink>
      <w:r>
        <w:t xml:space="preserve"> </w:t>
      </w:r>
    </w:p>
  </w:footnote>
  <w:footnote w:id="17">
    <w:p w14:paraId="501958B0" w14:textId="568B0670" w:rsidR="00B46AB5" w:rsidRDefault="00B46AB5">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18">
    <w:p w14:paraId="0F09B50B" w14:textId="77777777" w:rsidR="00B46AB5" w:rsidRDefault="00B46AB5">
      <w:pPr>
        <w:pStyle w:val="FootnoteText"/>
      </w:pPr>
      <w:r>
        <w:rPr>
          <w:rStyle w:val="FootnoteReference"/>
        </w:rPr>
        <w:footnoteRef/>
      </w:r>
      <w:r>
        <w:t xml:space="preserve"> See </w:t>
      </w:r>
      <w:r w:rsidRPr="007E37F0">
        <w:rPr>
          <w:b/>
          <w:i/>
        </w:rPr>
        <w:t>Technical Reference Guide</w:t>
      </w:r>
      <w:r>
        <w:t xml:space="preserve"> for more information.</w:t>
      </w:r>
    </w:p>
  </w:footnote>
  <w:footnote w:id="19">
    <w:p w14:paraId="1F310A45" w14:textId="77777777" w:rsidR="00B46AB5" w:rsidRDefault="00B46AB5">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0">
    <w:p w14:paraId="02731D66" w14:textId="77777777" w:rsidR="00B46AB5" w:rsidRDefault="00B46AB5">
      <w:pPr>
        <w:pStyle w:val="FootnoteText"/>
      </w:pPr>
      <w:r>
        <w:rPr>
          <w:rStyle w:val="FootnoteReference"/>
        </w:rPr>
        <w:footnoteRef/>
      </w:r>
      <w:r>
        <w:t xml:space="preserve"> </w:t>
      </w:r>
      <w:hyperlink r:id="rId7" w:history="1">
        <w:r w:rsidRPr="006A5CA0">
          <w:rPr>
            <w:rStyle w:val="Hyperlink"/>
          </w:rPr>
          <w:t>http://hobbycomponents.com/sensors/213-ir-infrared-obstacle-avoidance-sensor-e18-d80nk</w:t>
        </w:r>
      </w:hyperlink>
      <w:r>
        <w:t xml:space="preserve"> </w:t>
      </w:r>
    </w:p>
  </w:footnote>
  <w:footnote w:id="21">
    <w:p w14:paraId="153B8097" w14:textId="77777777" w:rsidR="00B46AB5" w:rsidRDefault="00B46AB5">
      <w:pPr>
        <w:pStyle w:val="FootnoteText"/>
      </w:pPr>
      <w:r>
        <w:rPr>
          <w:rStyle w:val="FootnoteReference"/>
        </w:rPr>
        <w:footnoteRef/>
      </w:r>
      <w:r>
        <w:t xml:space="preserve"> </w:t>
      </w:r>
      <w:hyperlink r:id="rId8" w:history="1">
        <w:r w:rsidRPr="006A5CA0">
          <w:rPr>
            <w:rStyle w:val="Hyperlink"/>
          </w:rPr>
          <w:t>https://shop.4tronix.co.uk/collections/sensors/products/ir-infrared-obstacle-sensor</w:t>
        </w:r>
      </w:hyperlink>
      <w:r>
        <w:t xml:space="preserve"> </w:t>
      </w:r>
    </w:p>
  </w:footnote>
  <w:footnote w:id="22">
    <w:p w14:paraId="26C0CC9E" w14:textId="77777777" w:rsidR="00B46AB5" w:rsidRDefault="00B46AB5">
      <w:pPr>
        <w:pStyle w:val="FootnoteText"/>
      </w:pPr>
      <w:r>
        <w:rPr>
          <w:rStyle w:val="FootnoteReference"/>
        </w:rPr>
        <w:footnoteRef/>
      </w:r>
      <w:r>
        <w:t xml:space="preserve"> </w:t>
      </w:r>
      <w:hyperlink r:id="rId9" w:history="1">
        <w:r w:rsidRPr="006A5CA0">
          <w:rPr>
            <w:rStyle w:val="Hyperlink"/>
          </w:rPr>
          <w:t>http://www.reallyusefulproducts.co.uk/</w:t>
        </w:r>
      </w:hyperlink>
      <w:r>
        <w:t xml:space="preserve"> </w:t>
      </w:r>
    </w:p>
  </w:footnote>
  <w:footnote w:id="23">
    <w:p w14:paraId="3B0D9707" w14:textId="69BFA0F6" w:rsidR="00B46AB5" w:rsidRDefault="00B46AB5">
      <w:pPr>
        <w:pStyle w:val="FootnoteText"/>
      </w:pPr>
      <w:r>
        <w:rPr>
          <w:rStyle w:val="FootnoteReference"/>
        </w:rPr>
        <w:footnoteRef/>
      </w:r>
      <w:r>
        <w:t xml:space="preserve"> Frequently used by electricians.</w:t>
      </w:r>
    </w:p>
  </w:footnote>
  <w:footnote w:id="24">
    <w:p w14:paraId="4D7696E0" w14:textId="1122CF57" w:rsidR="00B46AB5" w:rsidRDefault="00B46AB5">
      <w:pPr>
        <w:pStyle w:val="FootnoteText"/>
      </w:pPr>
      <w:r>
        <w:rPr>
          <w:rStyle w:val="FootnoteReference"/>
        </w:rPr>
        <w:footnoteRef/>
      </w:r>
      <w:r>
        <w:t xml:space="preserve"> </w:t>
      </w:r>
      <w:hyperlink r:id="rId10" w:history="1">
        <w:r>
          <w:rPr>
            <w:rStyle w:val="Hyperlink"/>
          </w:rPr>
          <w:t>https://www.microchip.com/developmenttools/ProductDetails/atatmel-ice</w:t>
        </w:r>
      </w:hyperlink>
      <w:r>
        <w:t xml:space="preserve"> </w:t>
      </w:r>
    </w:p>
  </w:footnote>
  <w:footnote w:id="25">
    <w:p w14:paraId="5986E22B" w14:textId="77777777" w:rsidR="00B46AB5" w:rsidRDefault="00B46AB5">
      <w:pPr>
        <w:pStyle w:val="FootnoteText"/>
      </w:pPr>
      <w:r>
        <w:rPr>
          <w:rStyle w:val="FootnoteReference"/>
        </w:rPr>
        <w:footnoteRef/>
      </w:r>
      <w:r>
        <w:t xml:space="preserve"> </w:t>
      </w:r>
      <w:hyperlink r:id="rId11" w:history="1">
        <w:r w:rsidRPr="00577478">
          <w:rPr>
            <w:rStyle w:val="Hyperlink"/>
          </w:rPr>
          <w:t>http://www.arduino.cc/en/Main/ArduinoISP</w:t>
        </w:r>
      </w:hyperlink>
      <w:r>
        <w:t xml:space="preserve"> </w:t>
      </w:r>
    </w:p>
  </w:footnote>
  <w:footnote w:id="26">
    <w:p w14:paraId="501D6256" w14:textId="77777777" w:rsidR="00B46AB5" w:rsidRDefault="00B46AB5">
      <w:pPr>
        <w:pStyle w:val="FootnoteText"/>
      </w:pPr>
      <w:r>
        <w:rPr>
          <w:rStyle w:val="FootnoteReference"/>
        </w:rPr>
        <w:footnoteRef/>
      </w:r>
      <w:r>
        <w:t xml:space="preserve"> </w:t>
      </w:r>
      <w:hyperlink r:id="rId12" w:history="1">
        <w:r w:rsidRPr="00577478">
          <w:rPr>
            <w:rStyle w:val="Hyperlink"/>
          </w:rPr>
          <w:t>http://www.arduino.cc/en/Tutorial/ArduinoISP</w:t>
        </w:r>
      </w:hyperlink>
      <w:r>
        <w:t xml:space="preserve"> </w:t>
      </w:r>
    </w:p>
  </w:footnote>
  <w:footnote w:id="27">
    <w:p w14:paraId="12524E9E" w14:textId="77777777" w:rsidR="00B46AB5" w:rsidRDefault="00B46AB5">
      <w:pPr>
        <w:pStyle w:val="FootnoteText"/>
      </w:pPr>
      <w:r>
        <w:rPr>
          <w:rStyle w:val="FootnoteReference"/>
        </w:rPr>
        <w:footnoteRef/>
      </w:r>
      <w:r>
        <w:t xml:space="preserve"> </w:t>
      </w:r>
      <w:hyperlink r:id="rId13" w:history="1">
        <w:r w:rsidRPr="00577478">
          <w:rPr>
            <w:rStyle w:val="Hyperlink"/>
          </w:rPr>
          <w:t>http://www.arduino.cc/en/Main/Software</w:t>
        </w:r>
      </w:hyperlink>
      <w:r>
        <w:t xml:space="preserve"> </w:t>
      </w:r>
    </w:p>
  </w:footnote>
  <w:footnote w:id="28">
    <w:p w14:paraId="7A9EC0E9" w14:textId="77777777" w:rsidR="00B46AB5" w:rsidRDefault="00B46AB5" w:rsidP="00C03C6E">
      <w:pPr>
        <w:pStyle w:val="FootnoteText"/>
      </w:pPr>
      <w:r>
        <w:rPr>
          <w:rStyle w:val="FootnoteReference"/>
        </w:rPr>
        <w:footnoteRef/>
      </w:r>
      <w:r>
        <w:t xml:space="preserve"> </w:t>
      </w:r>
      <w:hyperlink r:id="rId14" w:history="1">
        <w:r w:rsidRPr="00653E7C">
          <w:rPr>
            <w:rStyle w:val="Hyperlink"/>
          </w:rPr>
          <w:t>http://arduino.cc/en/guide/windows</w:t>
        </w:r>
      </w:hyperlink>
      <w:r>
        <w:t xml:space="preserve"> </w:t>
      </w:r>
    </w:p>
  </w:footnote>
  <w:footnote w:id="29">
    <w:p w14:paraId="375BAFB8" w14:textId="77777777" w:rsidR="00B46AB5" w:rsidRDefault="00B46AB5">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0">
    <w:p w14:paraId="1A6121A5" w14:textId="09A576FB" w:rsidR="00B46AB5" w:rsidRDefault="00B46AB5">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1">
    <w:p w14:paraId="5370F019" w14:textId="77777777" w:rsidR="00B46AB5" w:rsidRDefault="00B46AB5">
      <w:pPr>
        <w:pStyle w:val="FootnoteText"/>
      </w:pPr>
      <w:r>
        <w:rPr>
          <w:rStyle w:val="FootnoteReference"/>
        </w:rPr>
        <w:footnoteRef/>
      </w:r>
      <w:r>
        <w:t xml:space="preserve"> </w:t>
      </w:r>
      <w:hyperlink r:id="rId15" w:history="1">
        <w:r w:rsidRPr="00577478">
          <w:rPr>
            <w:rStyle w:val="Hyperlink"/>
          </w:rPr>
          <w:t>https://github.com/maniacbug/MemoryFree</w:t>
        </w:r>
      </w:hyperlink>
      <w:r>
        <w:t xml:space="preserve"> </w:t>
      </w:r>
    </w:p>
  </w:footnote>
  <w:footnote w:id="32">
    <w:p w14:paraId="2EB7C926" w14:textId="77777777" w:rsidR="00B46AB5" w:rsidRDefault="00B46AB5">
      <w:pPr>
        <w:pStyle w:val="FootnoteText"/>
      </w:pPr>
      <w:r>
        <w:rPr>
          <w:rStyle w:val="FootnoteReference"/>
        </w:rPr>
        <w:footnoteRef/>
      </w:r>
      <w:r>
        <w:t xml:space="preserve"> </w:t>
      </w:r>
      <w:hyperlink r:id="rId16" w:history="1">
        <w:r w:rsidRPr="00577478">
          <w:rPr>
            <w:rStyle w:val="Hyperlink"/>
          </w:rPr>
          <w:t>http://www.hobbytronics.co.uk/tutorials-code/arduino-tutorials/arduino-vtserial-library</w:t>
        </w:r>
      </w:hyperlink>
      <w:r>
        <w:t xml:space="preserve"> </w:t>
      </w:r>
    </w:p>
  </w:footnote>
  <w:footnote w:id="33">
    <w:p w14:paraId="1268954A" w14:textId="55D6AA83" w:rsidR="002368EA" w:rsidRDefault="002368EA" w:rsidP="002368EA">
      <w:pPr>
        <w:pStyle w:val="FootnoteText"/>
      </w:pPr>
      <w:ins w:id="1449" w:author="Andrew Instone-Cowie" w:date="2021-07-22T15:19:00Z">
        <w:r>
          <w:rPr>
            <w:rStyle w:val="FootnoteReference"/>
          </w:rPr>
          <w:footnoteRef/>
        </w:r>
        <w:r>
          <w:t xml:space="preserve"> </w:t>
        </w:r>
        <w:r w:rsidRPr="002368EA">
          <w:rPr>
            <w:i/>
            <w:iCs/>
            <w:rPrChange w:id="1450" w:author="Andrew Instone-Cowie" w:date="2021-07-22T15:20:00Z">
              <w:rPr/>
            </w:rPrChange>
          </w:rPr>
          <w:t>“[List B] prescribes matters which may, subject to any specified conditions, be undertaken without  a  faculty  if  the  archdeacon  has  been  consulted  on  the  proposal  to  undertake  the matter  and  has  given  notice  in  writing  that  the  matter  may  be  undertaken  without  a  faculty. The archdeacon may impose additional conditions in the written notice.</w:t>
        </w:r>
      </w:ins>
      <w:ins w:id="1451" w:author="Andrew Instone-Cowie" w:date="2021-07-22T15:20:00Z">
        <w:r w:rsidRPr="002368EA">
          <w:rPr>
            <w:i/>
            <w:iCs/>
            <w:rPrChange w:id="1452" w:author="Andrew Instone-Cowie" w:date="2021-07-22T15:20:00Z">
              <w:rPr/>
            </w:rPrChange>
          </w:rPr>
          <w:t>”</w:t>
        </w:r>
      </w:ins>
    </w:p>
  </w:footnote>
  <w:footnote w:id="34">
    <w:p w14:paraId="60694AC7" w14:textId="77777777" w:rsidR="00612921" w:rsidRDefault="00612921" w:rsidP="00612921">
      <w:pPr>
        <w:pStyle w:val="FootnoteText"/>
        <w:rPr>
          <w:ins w:id="1455" w:author="Andrew Instone-Cowie" w:date="2021-07-22T15:14:00Z"/>
        </w:rPr>
      </w:pPr>
      <w:ins w:id="1456" w:author="Andrew Instone-Cowie" w:date="2021-07-22T15:14:00Z">
        <w:r>
          <w:rPr>
            <w:rStyle w:val="FootnoteReference"/>
          </w:rPr>
          <w:footnoteRef/>
        </w:r>
        <w:r>
          <w:t xml:space="preserve"> List A covers minor works for which no prior approval is required. Works on List B require the Archdeacon’s approval, and everything else requires the granting of a full faculty.</w:t>
        </w:r>
      </w:ins>
    </w:p>
  </w:footnote>
  <w:footnote w:id="35">
    <w:p w14:paraId="66D12ADA" w14:textId="06ECC932" w:rsidR="00B46AB5" w:rsidRDefault="00B46AB5">
      <w:pPr>
        <w:spacing w:after="0"/>
        <w:pPrChange w:id="1460" w:author="Andrew Instone-Cowie" w:date="2021-07-22T15:10:00Z">
          <w:pPr>
            <w:pStyle w:val="FootnoteText"/>
          </w:pPr>
        </w:pPrChange>
      </w:pPr>
      <w:ins w:id="1461" w:author="Andrew Instone-Cowie" w:date="2021-07-22T14:52:00Z">
        <w:r>
          <w:rPr>
            <w:rStyle w:val="FootnoteReference"/>
          </w:rPr>
          <w:footnoteRef/>
        </w:r>
        <w:r>
          <w:t xml:space="preserve"> </w:t>
        </w:r>
        <w:r w:rsidRPr="00B46AB5">
          <w:rPr>
            <w:sz w:val="20"/>
            <w:szCs w:val="20"/>
            <w:rPrChange w:id="1462" w:author="Andrew Instone-Cowie" w:date="2021-07-22T14:53:00Z">
              <w:rPr/>
            </w:rPrChange>
          </w:rPr>
          <w:fldChar w:fldCharType="begin"/>
        </w:r>
        <w:r w:rsidRPr="00B46AB5">
          <w:rPr>
            <w:sz w:val="20"/>
            <w:szCs w:val="20"/>
          </w:rPr>
          <w:instrText xml:space="preserve"> HYPERLINK "https://www.churchofengland.org/sites/default/files/2020-04/FJR_2015_as_amended_by_FJ%28A%29R_2019.pdf" </w:instrText>
        </w:r>
        <w:r w:rsidRPr="00B46AB5">
          <w:rPr>
            <w:sz w:val="20"/>
            <w:szCs w:val="20"/>
            <w:rPrChange w:id="1463" w:author="Andrew Instone-Cowie" w:date="2021-07-22T14:53:00Z">
              <w:rPr/>
            </w:rPrChange>
          </w:rPr>
          <w:fldChar w:fldCharType="separate"/>
        </w:r>
        <w:r w:rsidRPr="00B46AB5">
          <w:rPr>
            <w:rStyle w:val="Hyperlink"/>
            <w:sz w:val="20"/>
            <w:szCs w:val="20"/>
          </w:rPr>
          <w:t>https://www.churchofengland.org/sites/default/files/2020-04/FJR_2015_as_amended_by_FJ%28A%29R_2019.pdf</w:t>
        </w:r>
        <w:r w:rsidRPr="00B46AB5">
          <w:rPr>
            <w:sz w:val="20"/>
            <w:szCs w:val="20"/>
            <w:rPrChange w:id="1464" w:author="Andrew Instone-Cowie" w:date="2021-07-22T14:53:00Z">
              <w:rPr/>
            </w:rPrChange>
          </w:rPr>
          <w:fldChar w:fldCharType="end"/>
        </w:r>
      </w:ins>
    </w:p>
  </w:footnote>
  <w:footnote w:id="36">
    <w:p w14:paraId="58F87430" w14:textId="34F01F6C" w:rsidR="00612921" w:rsidRDefault="00612921">
      <w:pPr>
        <w:pPrChange w:id="1502" w:author="Andrew Instone-Cowie" w:date="2021-07-22T15:10:00Z">
          <w:pPr>
            <w:pStyle w:val="FootnoteText"/>
          </w:pPr>
        </w:pPrChange>
      </w:pPr>
      <w:ins w:id="1503" w:author="Andrew Instone-Cowie" w:date="2021-07-22T15:10:00Z">
        <w:r>
          <w:rPr>
            <w:rStyle w:val="FootnoteReference"/>
          </w:rPr>
          <w:footnoteRef/>
        </w:r>
        <w:r>
          <w:t xml:space="preserve"> </w:t>
        </w:r>
        <w:r w:rsidRPr="00612921">
          <w:rPr>
            <w:sz w:val="20"/>
            <w:szCs w:val="20"/>
            <w:rPrChange w:id="1504" w:author="Andrew Instone-Cowie" w:date="2021-07-22T15:10:00Z">
              <w:rPr/>
            </w:rPrChange>
          </w:rPr>
          <w:fldChar w:fldCharType="begin"/>
        </w:r>
        <w:r w:rsidRPr="00612921">
          <w:rPr>
            <w:sz w:val="20"/>
            <w:szCs w:val="20"/>
          </w:rPr>
          <w:instrText xml:space="preserve"> HYPERLINK "https://facultyonline.churchofengland.org/Data/Sites/1/media/user-manuals/Starting_List_A_or_List_B_item_2020.pdf" </w:instrText>
        </w:r>
        <w:r w:rsidRPr="00612921">
          <w:rPr>
            <w:sz w:val="20"/>
            <w:szCs w:val="20"/>
            <w:rPrChange w:id="1505" w:author="Andrew Instone-Cowie" w:date="2021-07-22T15:10:00Z">
              <w:rPr/>
            </w:rPrChange>
          </w:rPr>
          <w:fldChar w:fldCharType="separate"/>
        </w:r>
        <w:r w:rsidRPr="00612921">
          <w:rPr>
            <w:rStyle w:val="Hyperlink"/>
            <w:sz w:val="20"/>
            <w:szCs w:val="20"/>
          </w:rPr>
          <w:t>https://facultyonline.churchofengland.org/Data/Sites/1/media/user-manuals/Starting_List_A_or_List_B_item_2020.pdf</w:t>
        </w:r>
        <w:r w:rsidRPr="00612921">
          <w:rPr>
            <w:sz w:val="20"/>
            <w:szCs w:val="20"/>
            <w:rPrChange w:id="1506" w:author="Andrew Instone-Cowie" w:date="2021-07-22T15:10:00Z">
              <w:rPr/>
            </w:rPrChange>
          </w:rPr>
          <w:fldChar w:fldCharType="end"/>
        </w:r>
      </w:ins>
    </w:p>
  </w:footnote>
  <w:footnote w:id="37">
    <w:p w14:paraId="31B24150" w14:textId="258C9AF3" w:rsidR="00B46AB5" w:rsidRDefault="00B46AB5">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38">
    <w:p w14:paraId="3391B4C0" w14:textId="2B6B5801" w:rsidR="00B46AB5" w:rsidRDefault="00B46AB5">
      <w:pPr>
        <w:pStyle w:val="FootnoteText"/>
      </w:pPr>
      <w:r>
        <w:rPr>
          <w:rStyle w:val="FootnoteReference"/>
        </w:rPr>
        <w:footnoteRef/>
      </w:r>
      <w:r>
        <w:t xml:space="preserve"> If your computer has only “USB-C” or “USB 3” ports then you may require a different adapter. </w:t>
      </w:r>
    </w:p>
  </w:footnote>
  <w:footnote w:id="39">
    <w:p w14:paraId="199349D9" w14:textId="77777777" w:rsidR="00B46AB5" w:rsidRDefault="00B46AB5" w:rsidP="008458D2">
      <w:pPr>
        <w:pStyle w:val="FootnoteText"/>
      </w:pPr>
      <w:r>
        <w:rPr>
          <w:rStyle w:val="FootnoteReference"/>
        </w:rPr>
        <w:footnoteRef/>
      </w:r>
      <w:r>
        <w:t xml:space="preserve"> </w:t>
      </w:r>
      <w:hyperlink r:id="rId17" w:history="1">
        <w:r w:rsidRPr="00583824">
          <w:rPr>
            <w:rStyle w:val="Hyperlink"/>
          </w:rPr>
          <w:t>http://www.chiark.greenend.org.uk/~sgtatham/putty/</w:t>
        </w:r>
      </w:hyperlink>
      <w:r>
        <w:rPr>
          <w:rStyle w:val="Hyperlink"/>
        </w:rPr>
        <w:t xml:space="preserve"> </w:t>
      </w:r>
    </w:p>
  </w:footnote>
  <w:footnote w:id="40">
    <w:p w14:paraId="4284C780" w14:textId="77777777" w:rsidR="00B46AB5" w:rsidRDefault="00B46AB5"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1">
    <w:p w14:paraId="0AB5A6A3" w14:textId="2165AD26" w:rsidR="00B46AB5" w:rsidRDefault="00B46AB5">
      <w:pPr>
        <w:pStyle w:val="FootnoteText"/>
      </w:pPr>
      <w:r>
        <w:rPr>
          <w:rStyle w:val="FootnoteReference"/>
        </w:rPr>
        <w:footnoteRef/>
      </w:r>
      <w:r>
        <w:t xml:space="preserve"> You may have a single interface serving both a ring of real bells and a set of training dumb bells, for example.</w:t>
      </w:r>
    </w:p>
  </w:footnote>
  <w:footnote w:id="42">
    <w:p w14:paraId="5BAC7704" w14:textId="77777777" w:rsidR="00B46AB5" w:rsidRDefault="00B46AB5" w:rsidP="004E080F">
      <w:pPr>
        <w:pStyle w:val="FootnoteText"/>
      </w:pPr>
      <w:r>
        <w:rPr>
          <w:rStyle w:val="FootnoteReference"/>
        </w:rPr>
        <w:footnoteRef/>
      </w:r>
      <w:r>
        <w:t xml:space="preserve"> </w:t>
      </w:r>
      <w:hyperlink r:id="rId18" w:history="1">
        <w:r w:rsidRPr="00577478">
          <w:rPr>
            <w:rStyle w:val="Hyperlink"/>
          </w:rPr>
          <w:t>http://www.simulators.org.uk</w:t>
        </w:r>
      </w:hyperlink>
      <w:r>
        <w:t xml:space="preserve"> </w:t>
      </w:r>
    </w:p>
  </w:footnote>
  <w:footnote w:id="43">
    <w:p w14:paraId="025EC7D9" w14:textId="77777777" w:rsidR="00B46AB5" w:rsidRDefault="00B46AB5" w:rsidP="004E080F">
      <w:pPr>
        <w:pStyle w:val="FootnoteText"/>
      </w:pPr>
      <w:r>
        <w:rPr>
          <w:rStyle w:val="FootnoteReference"/>
        </w:rPr>
        <w:footnoteRef/>
      </w:r>
      <w:r>
        <w:t xml:space="preserve"> </w:t>
      </w:r>
      <w:hyperlink r:id="rId19" w:history="1">
        <w:r w:rsidRPr="00C146CF">
          <w:rPr>
            <w:rStyle w:val="Hyperlink"/>
          </w:rPr>
          <w:t>http://creativecommons.org/licenses/by-sa/4.0/</w:t>
        </w:r>
      </w:hyperlink>
      <w:r>
        <w:rPr>
          <w:i/>
        </w:rPr>
        <w:t xml:space="preserve"> </w:t>
      </w:r>
    </w:p>
  </w:footnote>
  <w:footnote w:id="44">
    <w:p w14:paraId="092578D2" w14:textId="77777777" w:rsidR="00B46AB5" w:rsidRDefault="00B46AB5" w:rsidP="004E080F">
      <w:pPr>
        <w:pStyle w:val="FootnoteText"/>
      </w:pPr>
      <w:r>
        <w:rPr>
          <w:rStyle w:val="FootnoteReference"/>
        </w:rPr>
        <w:footnoteRef/>
      </w:r>
      <w:r>
        <w:t xml:space="preserve"> </w:t>
      </w:r>
      <w:hyperlink r:id="rId20" w:history="1">
        <w:r w:rsidRPr="00A50D56">
          <w:rPr>
            <w:rStyle w:val="Hyperlink"/>
          </w:rPr>
          <w:t>http://www.gnu.org/licenses/gpl-3.0.en.html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AC7F7A" w14:textId="2E3DD885" w:rsidR="00B46AB5" w:rsidRDefault="00B46AB5" w:rsidP="00111092">
    <w:pPr>
      <w:pStyle w:val="Header"/>
    </w:pPr>
    <w:r>
      <w:t>Type 2 Simulator – Build &amp; Installation Guide 1.</w:t>
    </w:r>
    <w:ins w:id="1337" w:author="Andrew Instone-Cowie" w:date="2021-07-22T14:47:00Z">
      <w:r>
        <w:t>3</w:t>
      </w:r>
    </w:ins>
    <w:del w:id="1338" w:author="Andrew Instone-Cowie" w:date="2021-07-22T14:47:00Z">
      <w:r w:rsidDel="00B46AB5">
        <w:delText>2</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0342A" w14:textId="15A82722" w:rsidR="00B46AB5" w:rsidRDefault="00B46AB5" w:rsidP="004E080F">
    <w:pPr>
      <w:pStyle w:val="Header"/>
      <w:jc w:val="right"/>
    </w:pPr>
    <w:r>
      <w:t>Type 2 Simulator – Build &amp; Installation Guide 1.</w:t>
    </w:r>
    <w:ins w:id="1339" w:author="Andrew Instone-Cowie" w:date="2021-07-22T14:47:00Z">
      <w:r>
        <w:t>3</w:t>
      </w:r>
    </w:ins>
    <w:del w:id="1340" w:author="Andrew Instone-Cowie" w:date="2021-07-22T14:47:00Z">
      <w:r w:rsidDel="00B46AB5">
        <w:delText>2</w:delText>
      </w:r>
    </w:del>
  </w:p>
  <w:p w14:paraId="50EE2AAA" w14:textId="77777777" w:rsidR="00B46AB5" w:rsidRPr="004E080F" w:rsidRDefault="00B46AB5"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9E348" w14:textId="5ADAC179" w:rsidR="00B46AB5" w:rsidRDefault="00B46A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6E46" w14:textId="77777777" w:rsidR="00B46AB5" w:rsidRDefault="00A34494">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9"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34"/>
  </w:num>
  <w:num w:numId="4">
    <w:abstractNumId w:val="29"/>
  </w:num>
  <w:num w:numId="5">
    <w:abstractNumId w:val="10"/>
  </w:num>
  <w:num w:numId="6">
    <w:abstractNumId w:val="26"/>
  </w:num>
  <w:num w:numId="7">
    <w:abstractNumId w:val="1"/>
  </w:num>
  <w:num w:numId="8">
    <w:abstractNumId w:val="8"/>
  </w:num>
  <w:num w:numId="9">
    <w:abstractNumId w:val="19"/>
  </w:num>
  <w:num w:numId="10">
    <w:abstractNumId w:val="15"/>
  </w:num>
  <w:num w:numId="11">
    <w:abstractNumId w:val="11"/>
  </w:num>
  <w:num w:numId="12">
    <w:abstractNumId w:val="7"/>
  </w:num>
  <w:num w:numId="13">
    <w:abstractNumId w:val="9"/>
  </w:num>
  <w:num w:numId="14">
    <w:abstractNumId w:val="4"/>
  </w:num>
  <w:num w:numId="15">
    <w:abstractNumId w:val="0"/>
  </w:num>
  <w:num w:numId="16">
    <w:abstractNumId w:val="24"/>
  </w:num>
  <w:num w:numId="17">
    <w:abstractNumId w:val="21"/>
  </w:num>
  <w:num w:numId="18">
    <w:abstractNumId w:val="27"/>
  </w:num>
  <w:num w:numId="19">
    <w:abstractNumId w:val="6"/>
  </w:num>
  <w:num w:numId="20">
    <w:abstractNumId w:val="14"/>
  </w:num>
  <w:num w:numId="21">
    <w:abstractNumId w:val="32"/>
  </w:num>
  <w:num w:numId="22">
    <w:abstractNumId w:val="3"/>
  </w:num>
  <w:num w:numId="23">
    <w:abstractNumId w:val="25"/>
  </w:num>
  <w:num w:numId="24">
    <w:abstractNumId w:val="33"/>
  </w:num>
  <w:num w:numId="25">
    <w:abstractNumId w:val="5"/>
  </w:num>
  <w:num w:numId="26">
    <w:abstractNumId w:val="28"/>
  </w:num>
  <w:num w:numId="27">
    <w:abstractNumId w:val="16"/>
  </w:num>
  <w:num w:numId="28">
    <w:abstractNumId w:val="31"/>
  </w:num>
  <w:num w:numId="29">
    <w:abstractNumId w:val="2"/>
  </w:num>
  <w:num w:numId="30">
    <w:abstractNumId w:val="17"/>
  </w:num>
  <w:num w:numId="31">
    <w:abstractNumId w:val="23"/>
  </w:num>
  <w:num w:numId="32">
    <w:abstractNumId w:val="20"/>
  </w:num>
  <w:num w:numId="33">
    <w:abstractNumId w:val="13"/>
  </w:num>
  <w:num w:numId="34">
    <w:abstractNumId w:val="12"/>
  </w:num>
  <w:num w:numId="35">
    <w:abstractNumId w:val="1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5"/>
  <w:revisionView w:markup="0"/>
  <w:trackRevisions/>
  <w:defaultTabStop w:val="720"/>
  <w:evenAndOddHeaders/>
  <w:characterSpacingControl w:val="doNotCompress"/>
  <w:hdrShapeDefaults>
    <o:shapedefaults v:ext="edit" spidmax="2060"/>
    <o:shapelayout v:ext="edit">
      <o:idmap v:ext="edit" data="2"/>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6D96"/>
    <w:rsid w:val="0001008E"/>
    <w:rsid w:val="000103DC"/>
    <w:rsid w:val="00011217"/>
    <w:rsid w:val="000134F5"/>
    <w:rsid w:val="00016A73"/>
    <w:rsid w:val="00017503"/>
    <w:rsid w:val="000175E1"/>
    <w:rsid w:val="00026457"/>
    <w:rsid w:val="000276BB"/>
    <w:rsid w:val="000279CA"/>
    <w:rsid w:val="000306A5"/>
    <w:rsid w:val="00030E5F"/>
    <w:rsid w:val="00035D65"/>
    <w:rsid w:val="00037720"/>
    <w:rsid w:val="0005005F"/>
    <w:rsid w:val="000520CD"/>
    <w:rsid w:val="000542B3"/>
    <w:rsid w:val="00057FAF"/>
    <w:rsid w:val="00060914"/>
    <w:rsid w:val="00060CAF"/>
    <w:rsid w:val="0006471A"/>
    <w:rsid w:val="00065D66"/>
    <w:rsid w:val="00071B80"/>
    <w:rsid w:val="00080785"/>
    <w:rsid w:val="00083948"/>
    <w:rsid w:val="000843D0"/>
    <w:rsid w:val="00087329"/>
    <w:rsid w:val="000903D8"/>
    <w:rsid w:val="00091FBF"/>
    <w:rsid w:val="0009270C"/>
    <w:rsid w:val="00092A62"/>
    <w:rsid w:val="00094D60"/>
    <w:rsid w:val="00097412"/>
    <w:rsid w:val="000A3B23"/>
    <w:rsid w:val="000B2B8C"/>
    <w:rsid w:val="000B6C76"/>
    <w:rsid w:val="000C0ADF"/>
    <w:rsid w:val="000C1F75"/>
    <w:rsid w:val="000C2AFE"/>
    <w:rsid w:val="000C396F"/>
    <w:rsid w:val="000D219F"/>
    <w:rsid w:val="000D3235"/>
    <w:rsid w:val="000D3C5F"/>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9CE"/>
    <w:rsid w:val="00133500"/>
    <w:rsid w:val="00133866"/>
    <w:rsid w:val="001346DB"/>
    <w:rsid w:val="001363EA"/>
    <w:rsid w:val="00136DDA"/>
    <w:rsid w:val="00142C50"/>
    <w:rsid w:val="00142D48"/>
    <w:rsid w:val="00143D50"/>
    <w:rsid w:val="0014461C"/>
    <w:rsid w:val="00145656"/>
    <w:rsid w:val="001519A1"/>
    <w:rsid w:val="00152A9A"/>
    <w:rsid w:val="00152C2B"/>
    <w:rsid w:val="00155206"/>
    <w:rsid w:val="001562F8"/>
    <w:rsid w:val="00156DB0"/>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11292"/>
    <w:rsid w:val="0021223B"/>
    <w:rsid w:val="00212D29"/>
    <w:rsid w:val="00215D7E"/>
    <w:rsid w:val="00215F07"/>
    <w:rsid w:val="002229FA"/>
    <w:rsid w:val="00224F10"/>
    <w:rsid w:val="00226107"/>
    <w:rsid w:val="002301A9"/>
    <w:rsid w:val="00231358"/>
    <w:rsid w:val="00231FFE"/>
    <w:rsid w:val="002368EA"/>
    <w:rsid w:val="002437BA"/>
    <w:rsid w:val="00251800"/>
    <w:rsid w:val="00256E3C"/>
    <w:rsid w:val="00257834"/>
    <w:rsid w:val="00263CEE"/>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B0B68"/>
    <w:rsid w:val="002B3BDA"/>
    <w:rsid w:val="002B3F80"/>
    <w:rsid w:val="002B672E"/>
    <w:rsid w:val="002B774F"/>
    <w:rsid w:val="002B7A19"/>
    <w:rsid w:val="002B7C93"/>
    <w:rsid w:val="002B7EE5"/>
    <w:rsid w:val="002C2E75"/>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7402A"/>
    <w:rsid w:val="0037469B"/>
    <w:rsid w:val="00374BB5"/>
    <w:rsid w:val="00375324"/>
    <w:rsid w:val="00376237"/>
    <w:rsid w:val="00376386"/>
    <w:rsid w:val="00376625"/>
    <w:rsid w:val="00376881"/>
    <w:rsid w:val="00380F33"/>
    <w:rsid w:val="0038103D"/>
    <w:rsid w:val="00382709"/>
    <w:rsid w:val="00393B25"/>
    <w:rsid w:val="00395444"/>
    <w:rsid w:val="003A018A"/>
    <w:rsid w:val="003A0C36"/>
    <w:rsid w:val="003A1049"/>
    <w:rsid w:val="003A2065"/>
    <w:rsid w:val="003A26C7"/>
    <w:rsid w:val="003A2793"/>
    <w:rsid w:val="003A28B0"/>
    <w:rsid w:val="003A3D10"/>
    <w:rsid w:val="003B40EC"/>
    <w:rsid w:val="003B6A4C"/>
    <w:rsid w:val="003B6F74"/>
    <w:rsid w:val="003B7101"/>
    <w:rsid w:val="003C1C2C"/>
    <w:rsid w:val="003C320E"/>
    <w:rsid w:val="003C52F3"/>
    <w:rsid w:val="003D5EC0"/>
    <w:rsid w:val="003D7BE9"/>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76A2"/>
    <w:rsid w:val="00483BB7"/>
    <w:rsid w:val="00485DDC"/>
    <w:rsid w:val="00492AE5"/>
    <w:rsid w:val="00493697"/>
    <w:rsid w:val="0049533D"/>
    <w:rsid w:val="004A04C9"/>
    <w:rsid w:val="004A1829"/>
    <w:rsid w:val="004A19E5"/>
    <w:rsid w:val="004A3B22"/>
    <w:rsid w:val="004A5B04"/>
    <w:rsid w:val="004A7011"/>
    <w:rsid w:val="004B0FDE"/>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80F"/>
    <w:rsid w:val="004E19AE"/>
    <w:rsid w:val="004E23E2"/>
    <w:rsid w:val="004E2986"/>
    <w:rsid w:val="004E3C76"/>
    <w:rsid w:val="004E57EF"/>
    <w:rsid w:val="004F084A"/>
    <w:rsid w:val="004F0F66"/>
    <w:rsid w:val="004F1145"/>
    <w:rsid w:val="004F3A7E"/>
    <w:rsid w:val="004F644B"/>
    <w:rsid w:val="00500527"/>
    <w:rsid w:val="00503B9B"/>
    <w:rsid w:val="00506102"/>
    <w:rsid w:val="005115DD"/>
    <w:rsid w:val="0051426B"/>
    <w:rsid w:val="00514E8C"/>
    <w:rsid w:val="00520540"/>
    <w:rsid w:val="00524404"/>
    <w:rsid w:val="00530DD5"/>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6B73"/>
    <w:rsid w:val="00667773"/>
    <w:rsid w:val="006708BA"/>
    <w:rsid w:val="00671D64"/>
    <w:rsid w:val="00672C50"/>
    <w:rsid w:val="006734D2"/>
    <w:rsid w:val="00677FFD"/>
    <w:rsid w:val="00681D68"/>
    <w:rsid w:val="00686BAE"/>
    <w:rsid w:val="00687725"/>
    <w:rsid w:val="006958B3"/>
    <w:rsid w:val="0069605D"/>
    <w:rsid w:val="006975F8"/>
    <w:rsid w:val="006A02C6"/>
    <w:rsid w:val="006A710F"/>
    <w:rsid w:val="006A7E4C"/>
    <w:rsid w:val="006B15EE"/>
    <w:rsid w:val="006B31BA"/>
    <w:rsid w:val="006B3B40"/>
    <w:rsid w:val="006B65C2"/>
    <w:rsid w:val="006B7EE2"/>
    <w:rsid w:val="006C0468"/>
    <w:rsid w:val="006C1816"/>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6D0"/>
    <w:rsid w:val="0074395E"/>
    <w:rsid w:val="00745D9B"/>
    <w:rsid w:val="00746FAD"/>
    <w:rsid w:val="00752607"/>
    <w:rsid w:val="00753436"/>
    <w:rsid w:val="00756131"/>
    <w:rsid w:val="007564FC"/>
    <w:rsid w:val="00760735"/>
    <w:rsid w:val="0076349F"/>
    <w:rsid w:val="007639F0"/>
    <w:rsid w:val="00777A4E"/>
    <w:rsid w:val="00781F35"/>
    <w:rsid w:val="00783608"/>
    <w:rsid w:val="007837A3"/>
    <w:rsid w:val="0078474A"/>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4BA1"/>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853"/>
    <w:rsid w:val="008E7D1B"/>
    <w:rsid w:val="008F0E54"/>
    <w:rsid w:val="008F3A7A"/>
    <w:rsid w:val="008F3DF9"/>
    <w:rsid w:val="008F5297"/>
    <w:rsid w:val="008F67D7"/>
    <w:rsid w:val="008F7177"/>
    <w:rsid w:val="0090134D"/>
    <w:rsid w:val="009030AD"/>
    <w:rsid w:val="00917E91"/>
    <w:rsid w:val="00924AB5"/>
    <w:rsid w:val="00927EE7"/>
    <w:rsid w:val="009336E2"/>
    <w:rsid w:val="0093516A"/>
    <w:rsid w:val="00936DEF"/>
    <w:rsid w:val="009438BD"/>
    <w:rsid w:val="0095033B"/>
    <w:rsid w:val="00953C16"/>
    <w:rsid w:val="0095679A"/>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35F4"/>
    <w:rsid w:val="00994514"/>
    <w:rsid w:val="009A575D"/>
    <w:rsid w:val="009B27F9"/>
    <w:rsid w:val="009B2B07"/>
    <w:rsid w:val="009B47B0"/>
    <w:rsid w:val="009B5EC6"/>
    <w:rsid w:val="009B5FE2"/>
    <w:rsid w:val="009B7054"/>
    <w:rsid w:val="009C0ED9"/>
    <w:rsid w:val="009C36BF"/>
    <w:rsid w:val="009C6B62"/>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4494"/>
    <w:rsid w:val="00A35396"/>
    <w:rsid w:val="00A357C8"/>
    <w:rsid w:val="00A37861"/>
    <w:rsid w:val="00A450E9"/>
    <w:rsid w:val="00A46E0E"/>
    <w:rsid w:val="00A50D46"/>
    <w:rsid w:val="00A520C5"/>
    <w:rsid w:val="00A55A46"/>
    <w:rsid w:val="00A61E77"/>
    <w:rsid w:val="00A62A0F"/>
    <w:rsid w:val="00A70B19"/>
    <w:rsid w:val="00A72C76"/>
    <w:rsid w:val="00A764ED"/>
    <w:rsid w:val="00A7651F"/>
    <w:rsid w:val="00A77120"/>
    <w:rsid w:val="00A81427"/>
    <w:rsid w:val="00A871C0"/>
    <w:rsid w:val="00A93DF4"/>
    <w:rsid w:val="00A960F8"/>
    <w:rsid w:val="00A964DD"/>
    <w:rsid w:val="00A97D27"/>
    <w:rsid w:val="00AA0E6C"/>
    <w:rsid w:val="00AA49A8"/>
    <w:rsid w:val="00AA4FD7"/>
    <w:rsid w:val="00AA6BF6"/>
    <w:rsid w:val="00AB3F75"/>
    <w:rsid w:val="00AB7F72"/>
    <w:rsid w:val="00AC1650"/>
    <w:rsid w:val="00AC40D2"/>
    <w:rsid w:val="00AC5B4C"/>
    <w:rsid w:val="00AC78CA"/>
    <w:rsid w:val="00AD0901"/>
    <w:rsid w:val="00AD09B7"/>
    <w:rsid w:val="00AD4B47"/>
    <w:rsid w:val="00AD4C07"/>
    <w:rsid w:val="00AD4EB0"/>
    <w:rsid w:val="00AE2D6A"/>
    <w:rsid w:val="00AE4E75"/>
    <w:rsid w:val="00AE6363"/>
    <w:rsid w:val="00AF40F7"/>
    <w:rsid w:val="00AF618E"/>
    <w:rsid w:val="00AF683D"/>
    <w:rsid w:val="00AF72D9"/>
    <w:rsid w:val="00B0640D"/>
    <w:rsid w:val="00B071A3"/>
    <w:rsid w:val="00B1151E"/>
    <w:rsid w:val="00B25124"/>
    <w:rsid w:val="00B30973"/>
    <w:rsid w:val="00B36828"/>
    <w:rsid w:val="00B46AB5"/>
    <w:rsid w:val="00B4736C"/>
    <w:rsid w:val="00B513CB"/>
    <w:rsid w:val="00B52FFB"/>
    <w:rsid w:val="00B5557C"/>
    <w:rsid w:val="00B555B9"/>
    <w:rsid w:val="00B56143"/>
    <w:rsid w:val="00B62195"/>
    <w:rsid w:val="00B62BA1"/>
    <w:rsid w:val="00B64158"/>
    <w:rsid w:val="00B64BA0"/>
    <w:rsid w:val="00B65B84"/>
    <w:rsid w:val="00B7092D"/>
    <w:rsid w:val="00B7322D"/>
    <w:rsid w:val="00B74644"/>
    <w:rsid w:val="00B7533B"/>
    <w:rsid w:val="00B75510"/>
    <w:rsid w:val="00B76689"/>
    <w:rsid w:val="00B76F90"/>
    <w:rsid w:val="00B81758"/>
    <w:rsid w:val="00B836FB"/>
    <w:rsid w:val="00B8755F"/>
    <w:rsid w:val="00B90DE3"/>
    <w:rsid w:val="00B911AA"/>
    <w:rsid w:val="00B9287A"/>
    <w:rsid w:val="00B92A92"/>
    <w:rsid w:val="00B93231"/>
    <w:rsid w:val="00B96BEE"/>
    <w:rsid w:val="00BA08DE"/>
    <w:rsid w:val="00BA093F"/>
    <w:rsid w:val="00BA1450"/>
    <w:rsid w:val="00BA65E4"/>
    <w:rsid w:val="00BB578F"/>
    <w:rsid w:val="00BB5DB9"/>
    <w:rsid w:val="00BB6D5C"/>
    <w:rsid w:val="00BC0C02"/>
    <w:rsid w:val="00BC22EA"/>
    <w:rsid w:val="00BC75A4"/>
    <w:rsid w:val="00BD116B"/>
    <w:rsid w:val="00BD25FB"/>
    <w:rsid w:val="00BD5CAC"/>
    <w:rsid w:val="00BD7089"/>
    <w:rsid w:val="00BE0C5F"/>
    <w:rsid w:val="00BE358B"/>
    <w:rsid w:val="00BE3CD0"/>
    <w:rsid w:val="00BE5731"/>
    <w:rsid w:val="00BE687C"/>
    <w:rsid w:val="00BF30B8"/>
    <w:rsid w:val="00C01377"/>
    <w:rsid w:val="00C02560"/>
    <w:rsid w:val="00C02830"/>
    <w:rsid w:val="00C03C6E"/>
    <w:rsid w:val="00C077C5"/>
    <w:rsid w:val="00C146CF"/>
    <w:rsid w:val="00C14E3C"/>
    <w:rsid w:val="00C15FE4"/>
    <w:rsid w:val="00C16666"/>
    <w:rsid w:val="00C23EE2"/>
    <w:rsid w:val="00C26866"/>
    <w:rsid w:val="00C2783A"/>
    <w:rsid w:val="00C30F94"/>
    <w:rsid w:val="00C33018"/>
    <w:rsid w:val="00C3508E"/>
    <w:rsid w:val="00C367D9"/>
    <w:rsid w:val="00C375BF"/>
    <w:rsid w:val="00C37C0C"/>
    <w:rsid w:val="00C503E2"/>
    <w:rsid w:val="00C508EE"/>
    <w:rsid w:val="00C5143D"/>
    <w:rsid w:val="00C55B4E"/>
    <w:rsid w:val="00C64E35"/>
    <w:rsid w:val="00C71FF5"/>
    <w:rsid w:val="00C733DC"/>
    <w:rsid w:val="00C76C15"/>
    <w:rsid w:val="00C7795F"/>
    <w:rsid w:val="00C84899"/>
    <w:rsid w:val="00C854F0"/>
    <w:rsid w:val="00C9246B"/>
    <w:rsid w:val="00C9401E"/>
    <w:rsid w:val="00C94427"/>
    <w:rsid w:val="00C9540A"/>
    <w:rsid w:val="00C976A0"/>
    <w:rsid w:val="00CA10C5"/>
    <w:rsid w:val="00CA2473"/>
    <w:rsid w:val="00CA2912"/>
    <w:rsid w:val="00CA2D50"/>
    <w:rsid w:val="00CA2E9E"/>
    <w:rsid w:val="00CB0A05"/>
    <w:rsid w:val="00CB203A"/>
    <w:rsid w:val="00CB2A64"/>
    <w:rsid w:val="00CB38C5"/>
    <w:rsid w:val="00CB469A"/>
    <w:rsid w:val="00CB5FC9"/>
    <w:rsid w:val="00CB7045"/>
    <w:rsid w:val="00CC3025"/>
    <w:rsid w:val="00CC4315"/>
    <w:rsid w:val="00CD4E00"/>
    <w:rsid w:val="00CD768A"/>
    <w:rsid w:val="00CE0F0B"/>
    <w:rsid w:val="00CF28E1"/>
    <w:rsid w:val="00CF647B"/>
    <w:rsid w:val="00CF6D73"/>
    <w:rsid w:val="00D02421"/>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700EA"/>
    <w:rsid w:val="00D717AA"/>
    <w:rsid w:val="00D736D6"/>
    <w:rsid w:val="00D81B86"/>
    <w:rsid w:val="00D81E25"/>
    <w:rsid w:val="00D8238D"/>
    <w:rsid w:val="00D85978"/>
    <w:rsid w:val="00D859C8"/>
    <w:rsid w:val="00D95B3F"/>
    <w:rsid w:val="00DA1732"/>
    <w:rsid w:val="00DA4419"/>
    <w:rsid w:val="00DA557F"/>
    <w:rsid w:val="00DA5E27"/>
    <w:rsid w:val="00DA65F1"/>
    <w:rsid w:val="00DA711C"/>
    <w:rsid w:val="00DB1558"/>
    <w:rsid w:val="00DB2BC9"/>
    <w:rsid w:val="00DB3065"/>
    <w:rsid w:val="00DB6478"/>
    <w:rsid w:val="00DB657C"/>
    <w:rsid w:val="00DC03A1"/>
    <w:rsid w:val="00DC3B5F"/>
    <w:rsid w:val="00DC3C21"/>
    <w:rsid w:val="00DC5316"/>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94B"/>
    <w:rsid w:val="00E856B8"/>
    <w:rsid w:val="00E906D4"/>
    <w:rsid w:val="00E91616"/>
    <w:rsid w:val="00E922A5"/>
    <w:rsid w:val="00EA10C5"/>
    <w:rsid w:val="00EA2591"/>
    <w:rsid w:val="00EA287C"/>
    <w:rsid w:val="00EA451C"/>
    <w:rsid w:val="00EA79DD"/>
    <w:rsid w:val="00EA7EB9"/>
    <w:rsid w:val="00EB2E10"/>
    <w:rsid w:val="00EB7440"/>
    <w:rsid w:val="00EC1EB4"/>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4.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0.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eg"/><Relationship Id="rId58" Type="http://schemas.openxmlformats.org/officeDocument/2006/relationships/image" Target="media/image42.jp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g"/><Relationship Id="rId87" Type="http://schemas.openxmlformats.org/officeDocument/2006/relationships/image" Target="media/image71.png"/><Relationship Id="rId102"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jp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3.xml"/><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image" Target="media/image48.jpg"/><Relationship Id="rId69" Type="http://schemas.openxmlformats.org/officeDocument/2006/relationships/image" Target="media/image53.jpeg"/><Relationship Id="rId77" Type="http://schemas.openxmlformats.org/officeDocument/2006/relationships/image" Target="media/image61.jpg"/><Relationship Id="rId100" Type="http://schemas.openxmlformats.org/officeDocument/2006/relationships/footer" Target="footer7.xml"/><Relationship Id="rId105"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jp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oter" Target="footer9.xml"/><Relationship Id="rId20" Type="http://schemas.openxmlformats.org/officeDocument/2006/relationships/image" Target="media/image13.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6.jpg"/><Relationship Id="rId36" Type="http://schemas.openxmlformats.org/officeDocument/2006/relationships/footer" Target="footer6.xml"/><Relationship Id="rId49" Type="http://schemas.openxmlformats.org/officeDocument/2006/relationships/image" Target="media/image33.png"/><Relationship Id="rId57" Type="http://schemas.openxmlformats.org/officeDocument/2006/relationships/image" Target="media/image41.jp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g"/><Relationship Id="rId81" Type="http://schemas.openxmlformats.org/officeDocument/2006/relationships/image" Target="media/image65.png"/><Relationship Id="rId86" Type="http://schemas.openxmlformats.org/officeDocument/2006/relationships/image" Target="media/image70.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3.png"/><Relationship Id="rId34" Type="http://schemas.openxmlformats.org/officeDocument/2006/relationships/footer" Target="footer5.xml"/><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shop.4tronix.co.uk/collections/sensors/products/ir-infrared-obstacle-sensor" TargetMode="External"/><Relationship Id="rId13" Type="http://schemas.openxmlformats.org/officeDocument/2006/relationships/hyperlink" Target="http://www.arduino.cc/en/Main/Software" TargetMode="External"/><Relationship Id="rId18" Type="http://schemas.openxmlformats.org/officeDocument/2006/relationships/hyperlink" Target="http://www.simulators.org.uk" TargetMode="External"/><Relationship Id="rId3" Type="http://schemas.openxmlformats.org/officeDocument/2006/relationships/hyperlink" Target="http://www.beltower.co.uk/" TargetMode="External"/><Relationship Id="rId7" Type="http://schemas.openxmlformats.org/officeDocument/2006/relationships/hyperlink" Target="http://hobbycomponents.com/sensors/213-ir-infrared-obstacle-avoidance-sensor-e18-d80nk" TargetMode="External"/><Relationship Id="rId12" Type="http://schemas.openxmlformats.org/officeDocument/2006/relationships/hyperlink" Target="http://www.arduino.cc/en/Tutorial/ArduinoISP" TargetMode="External"/><Relationship Id="rId17" Type="http://schemas.openxmlformats.org/officeDocument/2006/relationships/hyperlink" Target="http://www.chiark.greenend.org.uk/~sgtatham/putty/" TargetMode="External"/><Relationship Id="rId2" Type="http://schemas.openxmlformats.org/officeDocument/2006/relationships/hyperlink" Target="http://www.abelsim.co.uk/" TargetMode="External"/><Relationship Id="rId16" Type="http://schemas.openxmlformats.org/officeDocument/2006/relationships/hyperlink" Target="http://www.hobbytronics.co.uk/tutorials-code/arduino-tutorials/arduino-vtserial-library" TargetMode="External"/><Relationship Id="rId20" Type="http://schemas.openxmlformats.org/officeDocument/2006/relationships/hyperlink" Target="http://www.gnu.org/licenses/gpl-3.0.en.html" TargetMode="External"/><Relationship Id="rId1" Type="http://schemas.openxmlformats.org/officeDocument/2006/relationships/hyperlink" Target="http://creativecommons.org/licenses/by-sa/4.0/" TargetMode="External"/><Relationship Id="rId6" Type="http://schemas.openxmlformats.org/officeDocument/2006/relationships/hyperlink" Target="http://sensing.honeywell.com/product-page?pr_id=36114" TargetMode="External"/><Relationship Id="rId11" Type="http://schemas.openxmlformats.org/officeDocument/2006/relationships/hyperlink" Target="http://www.arduino.cc/en/Main/ArduinoISP" TargetMode="External"/><Relationship Id="rId5" Type="http://schemas.openxmlformats.org/officeDocument/2006/relationships/hyperlink" Target="http://www.gremlyn.plus.com/ahme/mag_sen.html" TargetMode="External"/><Relationship Id="rId15" Type="http://schemas.openxmlformats.org/officeDocument/2006/relationships/hyperlink" Target="https://github.com/maniacbug/MemoryFree" TargetMode="External"/><Relationship Id="rId10" Type="http://schemas.openxmlformats.org/officeDocument/2006/relationships/hyperlink" Target="https://www.microchip.com/developmenttools/ProductDetails/atatmel-ice" TargetMode="External"/><Relationship Id="rId19" Type="http://schemas.openxmlformats.org/officeDocument/2006/relationships/hyperlink" Target="http://creativecommons.org/licenses/by-sa/4.0/" TargetMode="External"/><Relationship Id="rId4" Type="http://schemas.openxmlformats.org/officeDocument/2006/relationships/hyperlink" Target="http://www.belfryware.com/" TargetMode="External"/><Relationship Id="rId9" Type="http://schemas.openxmlformats.org/officeDocument/2006/relationships/hyperlink" Target="http://www.reallyusefulproducts.co.uk/" TargetMode="External"/><Relationship Id="rId14" Type="http://schemas.openxmlformats.org/officeDocument/2006/relationships/hyperlink" Target="http://arduino.cc/en/guide/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133BF-F9A6-4121-AA86-B06419711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13953</Words>
  <Characters>79533</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93300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10</cp:revision>
  <cp:lastPrinted>2021-08-25T13:32:00Z</cp:lastPrinted>
  <dcterms:created xsi:type="dcterms:W3CDTF">2020-08-18T19:16:00Z</dcterms:created>
  <dcterms:modified xsi:type="dcterms:W3CDTF">2021-08-25T13:33:00Z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