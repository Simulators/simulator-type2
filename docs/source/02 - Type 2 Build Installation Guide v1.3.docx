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37B43" w14:textId="3FF47F3B" w:rsidR="0051426B" w:rsidRPr="00212D29" w:rsidRDefault="009E4E3F" w:rsidP="00F10EC4">
      <w:pPr>
        <w:jc w:val="center"/>
        <w:rPr>
          <w:rFonts w:ascii="Garamond" w:hAnsi="Garamond"/>
          <w:b/>
          <w:sz w:val="96"/>
          <w:szCs w:val="96"/>
        </w:rPr>
      </w:pPr>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2372392F" w:rsidR="00E906D4" w:rsidRPr="00212D29" w:rsidRDefault="009E4E3F" w:rsidP="0062540C">
      <w:pPr>
        <w:jc w:val="center"/>
        <w:rPr>
          <w:sz w:val="48"/>
          <w:szCs w:val="48"/>
        </w:rPr>
      </w:pPr>
      <w:r>
        <w:rPr>
          <w:sz w:val="48"/>
          <w:szCs w:val="48"/>
        </w:rPr>
        <w:t>0</w:t>
      </w:r>
      <w:r w:rsidR="00D230DD" w:rsidRPr="00212D29">
        <w:rPr>
          <w:sz w:val="48"/>
          <w:szCs w:val="48"/>
        </w:rPr>
        <w:t xml:space="preserve">2 – </w:t>
      </w:r>
      <w:r w:rsidR="00D57358" w:rsidRPr="00212D29">
        <w:rPr>
          <w:sz w:val="48"/>
          <w:szCs w:val="48"/>
        </w:rPr>
        <w:t>Build &amp; Installation Guide</w:t>
      </w:r>
    </w:p>
    <w:p w14:paraId="06185C9C" w14:textId="77777777" w:rsidR="007E4CA5" w:rsidRPr="007E4CA5" w:rsidRDefault="007E4CA5" w:rsidP="0062540C">
      <w:pPr>
        <w:jc w:val="center"/>
        <w:rPr>
          <w:color w:val="00B050"/>
        </w:rPr>
      </w:pPr>
    </w:p>
    <w:p w14:paraId="6FA58D56" w14:textId="57B94973" w:rsidR="00F10EC4" w:rsidRDefault="005D0F57" w:rsidP="007E4CA5">
      <w:pPr>
        <w:jc w:val="center"/>
      </w:pPr>
      <w:r>
        <w:rPr>
          <w:noProof/>
          <w:lang w:eastAsia="en-GB"/>
        </w:rPr>
        <w:drawing>
          <wp:inline distT="0" distB="0" distL="0" distR="0" wp14:anchorId="471226C6" wp14:editId="351405AF">
            <wp:extent cx="4320000" cy="3700800"/>
            <wp:effectExtent l="38100" t="38100" r="42545" b="33020"/>
            <wp:docPr id="90" name="Picture 9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31750" cmpd="thickThin">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70F9F132" w:rsidR="00D16CF7" w:rsidRPr="008B7DA0" w:rsidRDefault="00D16CF7" w:rsidP="00D16CF7">
      <w:pPr>
        <w:spacing w:after="0"/>
      </w:pPr>
      <w:r w:rsidRPr="008B7DA0">
        <w:t xml:space="preserve">Date: </w:t>
      </w:r>
      <w:del w:id="0" w:author="Andrew Instone-Cowie" w:date="2021-07-22T14:46:00Z">
        <w:r w:rsidR="00166FBD" w:rsidDel="00B46AB5">
          <w:delText>18 August 2020</w:delText>
        </w:r>
      </w:del>
      <w:ins w:id="1" w:author="Andrew Instone-Cowie" w:date="2021-07-22T14:46:00Z">
        <w:r w:rsidR="00B46AB5">
          <w:t>22 July 2021</w:t>
        </w:r>
      </w:ins>
    </w:p>
    <w:p w14:paraId="7C5BEF11" w14:textId="44D991E0" w:rsidR="00D16CF7" w:rsidRPr="008B7DA0" w:rsidRDefault="00D16CF7">
      <w:r w:rsidRPr="008B7DA0">
        <w:t xml:space="preserve">Version: </w:t>
      </w:r>
      <w:r w:rsidR="00405050">
        <w:t>1.</w:t>
      </w:r>
      <w:ins w:id="2" w:author="Andrew Instone-Cowie" w:date="2021-07-22T14:45:00Z">
        <w:r w:rsidR="00B46AB5">
          <w:t>3</w:t>
        </w:r>
      </w:ins>
      <w:del w:id="3" w:author="Andrew Instone-Cowie" w:date="2021-07-22T14:45:00Z">
        <w:r w:rsidR="00166FBD" w:rsidDel="00B46AB5">
          <w:delText>2</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22BA5C95" w14:textId="2D313929" w:rsidR="00C76C15" w:rsidRDefault="004A19E5">
          <w:pPr>
            <w:pStyle w:val="TOC1"/>
            <w:tabs>
              <w:tab w:val="right" w:leader="dot" w:pos="9016"/>
            </w:tabs>
            <w:rPr>
              <w:ins w:id="4" w:author="Andrew Instone-Cowie" w:date="2021-07-22T15:59:00Z"/>
              <w:rFonts w:eastAsiaTheme="minorEastAsia"/>
              <w:noProof/>
              <w:lang w:eastAsia="en-GB"/>
            </w:rPr>
          </w:pPr>
          <w:r>
            <w:fldChar w:fldCharType="begin"/>
          </w:r>
          <w:r>
            <w:instrText xml:space="preserve"> TOC \o "1-3" \h \z \u </w:instrText>
          </w:r>
          <w:r>
            <w:fldChar w:fldCharType="separate"/>
          </w:r>
          <w:ins w:id="5" w:author="Andrew Instone-Cowie" w:date="2021-07-22T15:59:00Z">
            <w:r w:rsidR="00C76C15" w:rsidRPr="00F35856">
              <w:rPr>
                <w:rStyle w:val="Hyperlink"/>
                <w:noProof/>
              </w:rPr>
              <w:fldChar w:fldCharType="begin"/>
            </w:r>
            <w:r w:rsidR="00C76C15" w:rsidRPr="00F35856">
              <w:rPr>
                <w:rStyle w:val="Hyperlink"/>
                <w:noProof/>
              </w:rPr>
              <w:instrText xml:space="preserve"> </w:instrText>
            </w:r>
            <w:r w:rsidR="00C76C15">
              <w:rPr>
                <w:noProof/>
              </w:rPr>
              <w:instrText>HYPERLINK \l "_Toc77861997"</w:instrText>
            </w:r>
            <w:r w:rsidR="00C76C15" w:rsidRPr="00F35856">
              <w:rPr>
                <w:rStyle w:val="Hyperlink"/>
                <w:noProof/>
              </w:rPr>
              <w:instrText xml:space="preserve"> </w:instrText>
            </w:r>
            <w:r w:rsidR="00C76C15" w:rsidRPr="00F35856">
              <w:rPr>
                <w:rStyle w:val="Hyperlink"/>
                <w:noProof/>
              </w:rPr>
            </w:r>
            <w:r w:rsidR="00C76C15" w:rsidRPr="00F35856">
              <w:rPr>
                <w:rStyle w:val="Hyperlink"/>
                <w:noProof/>
              </w:rPr>
              <w:fldChar w:fldCharType="separate"/>
            </w:r>
            <w:r w:rsidR="00C76C15" w:rsidRPr="00F35856">
              <w:rPr>
                <w:rStyle w:val="Hyperlink"/>
                <w:noProof/>
              </w:rPr>
              <w:t>Index of Figures</w:t>
            </w:r>
            <w:r w:rsidR="00C76C15">
              <w:rPr>
                <w:noProof/>
                <w:webHidden/>
              </w:rPr>
              <w:tab/>
            </w:r>
            <w:r w:rsidR="00C76C15">
              <w:rPr>
                <w:noProof/>
                <w:webHidden/>
              </w:rPr>
              <w:fldChar w:fldCharType="begin"/>
            </w:r>
            <w:r w:rsidR="00C76C15">
              <w:rPr>
                <w:noProof/>
                <w:webHidden/>
              </w:rPr>
              <w:instrText xml:space="preserve"> PAGEREF _Toc77861997 \h </w:instrText>
            </w:r>
            <w:r w:rsidR="00C76C15">
              <w:rPr>
                <w:noProof/>
                <w:webHidden/>
              </w:rPr>
            </w:r>
          </w:ins>
          <w:r w:rsidR="00C76C15">
            <w:rPr>
              <w:noProof/>
              <w:webHidden/>
            </w:rPr>
            <w:fldChar w:fldCharType="separate"/>
          </w:r>
          <w:ins w:id="6" w:author="Andrew Instone-Cowie" w:date="2021-07-22T16:00:00Z">
            <w:r w:rsidR="00FC27D1">
              <w:rPr>
                <w:noProof/>
                <w:webHidden/>
              </w:rPr>
              <w:t>4</w:t>
            </w:r>
          </w:ins>
          <w:ins w:id="7" w:author="Andrew Instone-Cowie" w:date="2021-07-22T15:59:00Z">
            <w:r w:rsidR="00C76C15">
              <w:rPr>
                <w:noProof/>
                <w:webHidden/>
              </w:rPr>
              <w:fldChar w:fldCharType="end"/>
            </w:r>
            <w:r w:rsidR="00C76C15" w:rsidRPr="00F35856">
              <w:rPr>
                <w:rStyle w:val="Hyperlink"/>
                <w:noProof/>
              </w:rPr>
              <w:fldChar w:fldCharType="end"/>
            </w:r>
          </w:ins>
        </w:p>
        <w:p w14:paraId="627E96AB" w14:textId="5E7A5F06" w:rsidR="00C76C15" w:rsidRDefault="00C76C15">
          <w:pPr>
            <w:pStyle w:val="TOC1"/>
            <w:tabs>
              <w:tab w:val="right" w:leader="dot" w:pos="9016"/>
            </w:tabs>
            <w:rPr>
              <w:ins w:id="8" w:author="Andrew Instone-Cowie" w:date="2021-07-22T15:59:00Z"/>
              <w:rFonts w:eastAsiaTheme="minorEastAsia"/>
              <w:noProof/>
              <w:lang w:eastAsia="en-GB"/>
            </w:rPr>
          </w:pPr>
          <w:ins w:id="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"_Toc77861998"</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Index of Tables</w:t>
            </w:r>
            <w:r>
              <w:rPr>
                <w:noProof/>
                <w:webHidden/>
              </w:rPr>
              <w:tab/>
            </w:r>
            <w:r>
              <w:rPr>
                <w:noProof/>
                <w:webHidden/>
              </w:rPr>
              <w:fldChar w:fldCharType="begin"/>
            </w:r>
            <w:r>
              <w:rPr>
                <w:noProof/>
                <w:webHidden/>
              </w:rPr>
              <w:instrText xml:space="preserve"> PAGEREF _Toc77861998 \h </w:instrText>
            </w:r>
            <w:r>
              <w:rPr>
                <w:noProof/>
                <w:webHidden/>
              </w:rPr>
            </w:r>
          </w:ins>
          <w:r>
            <w:rPr>
              <w:noProof/>
              <w:webHidden/>
            </w:rPr>
            <w:fldChar w:fldCharType="separate"/>
          </w:r>
          <w:ins w:id="10" w:author="Andrew Instone-Cowie" w:date="2021-07-22T16:00:00Z">
            <w:r w:rsidR="00FC27D1">
              <w:rPr>
                <w:noProof/>
                <w:webHidden/>
              </w:rPr>
              <w:t>7</w:t>
            </w:r>
          </w:ins>
          <w:ins w:id="11" w:author="Andrew Instone-Cowie" w:date="2021-07-22T15:59:00Z">
            <w:r>
              <w:rPr>
                <w:noProof/>
                <w:webHidden/>
              </w:rPr>
              <w:fldChar w:fldCharType="end"/>
            </w:r>
            <w:r w:rsidRPr="00F35856">
              <w:rPr>
                <w:rStyle w:val="Hyperlink"/>
                <w:noProof/>
              </w:rPr>
              <w:fldChar w:fldCharType="end"/>
            </w:r>
          </w:ins>
        </w:p>
        <w:p w14:paraId="2D671675" w14:textId="635ECA7C" w:rsidR="00C76C15" w:rsidRDefault="00C76C15">
          <w:pPr>
            <w:pStyle w:val="TOC1"/>
            <w:tabs>
              <w:tab w:val="right" w:leader="dot" w:pos="9016"/>
            </w:tabs>
            <w:rPr>
              <w:ins w:id="12" w:author="Andrew Instone-Cowie" w:date="2021-07-22T15:59:00Z"/>
              <w:rFonts w:eastAsiaTheme="minorEastAsia"/>
              <w:noProof/>
              <w:lang w:eastAsia="en-GB"/>
            </w:rPr>
          </w:pPr>
          <w:ins w:id="1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"_Toc77861999"</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Document History</w:t>
            </w:r>
            <w:r>
              <w:rPr>
                <w:noProof/>
                <w:webHidden/>
              </w:rPr>
              <w:tab/>
            </w:r>
            <w:r>
              <w:rPr>
                <w:noProof/>
                <w:webHidden/>
              </w:rPr>
              <w:fldChar w:fldCharType="begin"/>
            </w:r>
            <w:r>
              <w:rPr>
                <w:noProof/>
                <w:webHidden/>
              </w:rPr>
              <w:instrText xml:space="preserve"> PAGEREF _Toc77861999 \h </w:instrText>
            </w:r>
            <w:r>
              <w:rPr>
                <w:noProof/>
                <w:webHidden/>
              </w:rPr>
            </w:r>
          </w:ins>
          <w:r>
            <w:rPr>
              <w:noProof/>
              <w:webHidden/>
            </w:rPr>
            <w:fldChar w:fldCharType="separate"/>
          </w:r>
          <w:ins w:id="14" w:author="Andrew Instone-Cowie" w:date="2021-07-22T16:00:00Z">
            <w:r w:rsidR="00FC27D1">
              <w:rPr>
                <w:noProof/>
                <w:webHidden/>
              </w:rPr>
              <w:t>8</w:t>
            </w:r>
          </w:ins>
          <w:ins w:id="15" w:author="Andrew Instone-Cowie" w:date="2021-07-22T15:59:00Z">
            <w:r>
              <w:rPr>
                <w:noProof/>
                <w:webHidden/>
              </w:rPr>
              <w:fldChar w:fldCharType="end"/>
            </w:r>
            <w:r w:rsidRPr="00F35856">
              <w:rPr>
                <w:rStyle w:val="Hyperlink"/>
                <w:noProof/>
              </w:rPr>
              <w:fldChar w:fldCharType="end"/>
            </w:r>
          </w:ins>
        </w:p>
        <w:p w14:paraId="66D55567" w14:textId="56DE21BD" w:rsidR="00C76C15" w:rsidRDefault="00C76C15">
          <w:pPr>
            <w:pStyle w:val="TOC1"/>
            <w:tabs>
              <w:tab w:val="right" w:leader="dot" w:pos="9016"/>
            </w:tabs>
            <w:rPr>
              <w:ins w:id="16" w:author="Andrew Instone-Cowie" w:date="2021-07-22T15:59:00Z"/>
              <w:rFonts w:eastAsiaTheme="minorEastAsia"/>
              <w:noProof/>
              <w:lang w:eastAsia="en-GB"/>
            </w:rPr>
          </w:pPr>
          <w:ins w:id="1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"_Toc77862000"</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Licence</w:t>
            </w:r>
            <w:r>
              <w:rPr>
                <w:noProof/>
                <w:webHidden/>
              </w:rPr>
              <w:tab/>
            </w:r>
            <w:r>
              <w:rPr>
                <w:noProof/>
                <w:webHidden/>
              </w:rPr>
              <w:fldChar w:fldCharType="begin"/>
            </w:r>
            <w:r>
              <w:rPr>
                <w:noProof/>
                <w:webHidden/>
              </w:rPr>
              <w:instrText xml:space="preserve"> PAGEREF _Toc77862000 \h </w:instrText>
            </w:r>
            <w:r>
              <w:rPr>
                <w:noProof/>
                <w:webHidden/>
              </w:rPr>
            </w:r>
          </w:ins>
          <w:r>
            <w:rPr>
              <w:noProof/>
              <w:webHidden/>
            </w:rPr>
            <w:fldChar w:fldCharType="separate"/>
          </w:r>
          <w:ins w:id="18" w:author="Andrew Instone-Cowie" w:date="2021-07-22T16:00:00Z">
            <w:r w:rsidR="00FC27D1">
              <w:rPr>
                <w:noProof/>
                <w:webHidden/>
              </w:rPr>
              <w:t>9</w:t>
            </w:r>
          </w:ins>
          <w:ins w:id="19" w:author="Andrew Instone-Cowie" w:date="2021-07-22T15:59:00Z">
            <w:r>
              <w:rPr>
                <w:noProof/>
                <w:webHidden/>
              </w:rPr>
              <w:fldChar w:fldCharType="end"/>
            </w:r>
            <w:r w:rsidRPr="00F35856">
              <w:rPr>
                <w:rStyle w:val="Hyperlink"/>
                <w:noProof/>
              </w:rPr>
              <w:fldChar w:fldCharType="end"/>
            </w:r>
          </w:ins>
        </w:p>
        <w:p w14:paraId="213A3486" w14:textId="69504EED" w:rsidR="00C76C15" w:rsidRDefault="00C76C15">
          <w:pPr>
            <w:pStyle w:val="TOC1"/>
            <w:tabs>
              <w:tab w:val="right" w:leader="dot" w:pos="9016"/>
            </w:tabs>
            <w:rPr>
              <w:ins w:id="20" w:author="Andrew Instone-Cowie" w:date="2021-07-22T15:59:00Z"/>
              <w:rFonts w:eastAsiaTheme="minorEastAsia"/>
              <w:noProof/>
              <w:lang w:eastAsia="en-GB"/>
            </w:rPr>
          </w:pPr>
          <w:ins w:id="2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"_Toc77862001"</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Documentation Map</w:t>
            </w:r>
            <w:r>
              <w:rPr>
                <w:noProof/>
                <w:webHidden/>
              </w:rPr>
              <w:tab/>
            </w:r>
            <w:r>
              <w:rPr>
                <w:noProof/>
                <w:webHidden/>
              </w:rPr>
              <w:fldChar w:fldCharType="begin"/>
            </w:r>
            <w:r>
              <w:rPr>
                <w:noProof/>
                <w:webHidden/>
              </w:rPr>
              <w:instrText xml:space="preserve"> PAGEREF _Toc77862001 \h </w:instrText>
            </w:r>
            <w:r>
              <w:rPr>
                <w:noProof/>
                <w:webHidden/>
              </w:rPr>
            </w:r>
          </w:ins>
          <w:r>
            <w:rPr>
              <w:noProof/>
              <w:webHidden/>
            </w:rPr>
            <w:fldChar w:fldCharType="separate"/>
          </w:r>
          <w:ins w:id="22" w:author="Andrew Instone-Cowie" w:date="2021-07-22T16:00:00Z">
            <w:r w:rsidR="00FC27D1">
              <w:rPr>
                <w:noProof/>
                <w:webHidden/>
              </w:rPr>
              <w:t>10</w:t>
            </w:r>
          </w:ins>
          <w:ins w:id="23" w:author="Andrew Instone-Cowie" w:date="2021-07-22T15:59:00Z">
            <w:r>
              <w:rPr>
                <w:noProof/>
                <w:webHidden/>
              </w:rPr>
              <w:fldChar w:fldCharType="end"/>
            </w:r>
            <w:r w:rsidRPr="00F35856">
              <w:rPr>
                <w:rStyle w:val="Hyperlink"/>
                <w:noProof/>
              </w:rPr>
              <w:fldChar w:fldCharType="end"/>
            </w:r>
          </w:ins>
        </w:p>
        <w:p w14:paraId="50FDC5EE" w14:textId="5824EDFA" w:rsidR="00C76C15" w:rsidRDefault="00C76C15">
          <w:pPr>
            <w:pStyle w:val="TOC1"/>
            <w:tabs>
              <w:tab w:val="right" w:leader="dot" w:pos="9016"/>
            </w:tabs>
            <w:rPr>
              <w:ins w:id="24" w:author="Andrew Instone-Cowie" w:date="2021-07-22T15:59:00Z"/>
              <w:rFonts w:eastAsiaTheme="minorEastAsia"/>
              <w:noProof/>
              <w:lang w:eastAsia="en-GB"/>
            </w:rPr>
          </w:pPr>
          <w:ins w:id="2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"_Toc77862002"</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About This Guide</w:t>
            </w:r>
            <w:r>
              <w:rPr>
                <w:noProof/>
                <w:webHidden/>
              </w:rPr>
              <w:tab/>
            </w:r>
            <w:r>
              <w:rPr>
                <w:noProof/>
                <w:webHidden/>
              </w:rPr>
              <w:fldChar w:fldCharType="begin"/>
            </w:r>
            <w:r>
              <w:rPr>
                <w:noProof/>
                <w:webHidden/>
              </w:rPr>
              <w:instrText xml:space="preserve"> PAGEREF _Toc77862002 \h </w:instrText>
            </w:r>
            <w:r>
              <w:rPr>
                <w:noProof/>
                <w:webHidden/>
              </w:rPr>
            </w:r>
          </w:ins>
          <w:r>
            <w:rPr>
              <w:noProof/>
              <w:webHidden/>
            </w:rPr>
            <w:fldChar w:fldCharType="separate"/>
          </w:r>
          <w:ins w:id="26" w:author="Andrew Instone-Cowie" w:date="2021-07-22T16:00:00Z">
            <w:r w:rsidR="00FC27D1">
              <w:rPr>
                <w:noProof/>
                <w:webHidden/>
              </w:rPr>
              <w:t>11</w:t>
            </w:r>
          </w:ins>
          <w:ins w:id="27" w:author="Andrew Instone-Cowie" w:date="2021-07-22T15:59:00Z">
            <w:r>
              <w:rPr>
                <w:noProof/>
                <w:webHidden/>
              </w:rPr>
              <w:fldChar w:fldCharType="end"/>
            </w:r>
            <w:r w:rsidRPr="00F35856">
              <w:rPr>
                <w:rStyle w:val="Hyperlink"/>
                <w:noProof/>
              </w:rPr>
              <w:fldChar w:fldCharType="end"/>
            </w:r>
          </w:ins>
        </w:p>
        <w:p w14:paraId="329F1FB7" w14:textId="3E5E546A" w:rsidR="00C76C15" w:rsidRDefault="00C76C15">
          <w:pPr>
            <w:pStyle w:val="TOC1"/>
            <w:tabs>
              <w:tab w:val="right" w:leader="dot" w:pos="9016"/>
            </w:tabs>
            <w:rPr>
              <w:ins w:id="28" w:author="Andrew Instone-Cowie" w:date="2021-07-22T15:59:00Z"/>
              <w:rFonts w:eastAsiaTheme="minorEastAsia"/>
              <w:noProof/>
              <w:lang w:eastAsia="en-GB"/>
            </w:rPr>
          </w:pPr>
          <w:ins w:id="2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"_Toc77862003"</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Typical Simulator Installation</w:t>
            </w:r>
            <w:r>
              <w:rPr>
                <w:noProof/>
                <w:webHidden/>
              </w:rPr>
              <w:tab/>
            </w:r>
            <w:r>
              <w:rPr>
                <w:noProof/>
                <w:webHidden/>
              </w:rPr>
              <w:fldChar w:fldCharType="begin"/>
            </w:r>
            <w:r>
              <w:rPr>
                <w:noProof/>
                <w:webHidden/>
              </w:rPr>
              <w:instrText xml:space="preserve"> PAGEREF _Toc77862003 \h </w:instrText>
            </w:r>
            <w:r>
              <w:rPr>
                <w:noProof/>
                <w:webHidden/>
              </w:rPr>
            </w:r>
          </w:ins>
          <w:r>
            <w:rPr>
              <w:noProof/>
              <w:webHidden/>
            </w:rPr>
            <w:fldChar w:fldCharType="separate"/>
          </w:r>
          <w:ins w:id="30" w:author="Andrew Instone-Cowie" w:date="2021-07-22T16:00:00Z">
            <w:r w:rsidR="00FC27D1">
              <w:rPr>
                <w:noProof/>
                <w:webHidden/>
              </w:rPr>
              <w:t>12</w:t>
            </w:r>
          </w:ins>
          <w:ins w:id="31" w:author="Andrew Instone-Cowie" w:date="2021-07-22T15:59:00Z">
            <w:r>
              <w:rPr>
                <w:noProof/>
                <w:webHidden/>
              </w:rPr>
              <w:fldChar w:fldCharType="end"/>
            </w:r>
            <w:r w:rsidRPr="00F35856">
              <w:rPr>
                <w:rStyle w:val="Hyperlink"/>
                <w:noProof/>
              </w:rPr>
              <w:fldChar w:fldCharType="end"/>
            </w:r>
          </w:ins>
        </w:p>
        <w:p w14:paraId="1D908AAC" w14:textId="7E1F43AD" w:rsidR="00C76C15" w:rsidRDefault="00C76C15">
          <w:pPr>
            <w:pStyle w:val="TOC1"/>
            <w:tabs>
              <w:tab w:val="right" w:leader="dot" w:pos="9016"/>
            </w:tabs>
            <w:rPr>
              <w:ins w:id="32" w:author="Andrew Instone-Cowie" w:date="2021-07-22T15:59:00Z"/>
              <w:rFonts w:eastAsiaTheme="minorEastAsia"/>
              <w:noProof/>
              <w:lang w:eastAsia="en-GB"/>
            </w:rPr>
          </w:pPr>
          <w:ins w:id="3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"_Toc77862004"</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What You Will Need</w:t>
            </w:r>
            <w:r>
              <w:rPr>
                <w:noProof/>
                <w:webHidden/>
              </w:rPr>
              <w:tab/>
            </w:r>
            <w:r>
              <w:rPr>
                <w:noProof/>
                <w:webHidden/>
              </w:rPr>
              <w:fldChar w:fldCharType="begin"/>
            </w:r>
            <w:r>
              <w:rPr>
                <w:noProof/>
                <w:webHidden/>
              </w:rPr>
              <w:instrText xml:space="preserve"> PAGEREF _Toc77862004 \h </w:instrText>
            </w:r>
            <w:r>
              <w:rPr>
                <w:noProof/>
                <w:webHidden/>
              </w:rPr>
            </w:r>
          </w:ins>
          <w:r>
            <w:rPr>
              <w:noProof/>
              <w:webHidden/>
            </w:rPr>
            <w:fldChar w:fldCharType="separate"/>
          </w:r>
          <w:ins w:id="34" w:author="Andrew Instone-Cowie" w:date="2021-07-22T16:00:00Z">
            <w:r w:rsidR="00FC27D1">
              <w:rPr>
                <w:noProof/>
                <w:webHidden/>
              </w:rPr>
              <w:t>13</w:t>
            </w:r>
          </w:ins>
          <w:ins w:id="35" w:author="Andrew Instone-Cowie" w:date="2021-07-22T15:59:00Z">
            <w:r>
              <w:rPr>
                <w:noProof/>
                <w:webHidden/>
              </w:rPr>
              <w:fldChar w:fldCharType="end"/>
            </w:r>
            <w:r w:rsidRPr="00F35856">
              <w:rPr>
                <w:rStyle w:val="Hyperlink"/>
                <w:noProof/>
              </w:rPr>
              <w:fldChar w:fldCharType="end"/>
            </w:r>
          </w:ins>
        </w:p>
        <w:p w14:paraId="4D249E22" w14:textId="5740FA05" w:rsidR="00C76C15" w:rsidRDefault="00C76C15">
          <w:pPr>
            <w:pStyle w:val="TOC2"/>
            <w:tabs>
              <w:tab w:val="right" w:leader="dot" w:pos="9016"/>
            </w:tabs>
            <w:rPr>
              <w:ins w:id="36" w:author="Andrew Instone-Cowie" w:date="2021-07-22T15:59:00Z"/>
              <w:rFonts w:eastAsiaTheme="minorEastAsia"/>
              <w:noProof/>
              <w:lang w:eastAsia="en-GB"/>
            </w:rPr>
          </w:pPr>
          <w:ins w:id="3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"_Toc77862005"</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Skills</w:t>
            </w:r>
            <w:r>
              <w:rPr>
                <w:noProof/>
                <w:webHidden/>
              </w:rPr>
              <w:tab/>
            </w:r>
            <w:r>
              <w:rPr>
                <w:noProof/>
                <w:webHidden/>
              </w:rPr>
              <w:fldChar w:fldCharType="begin"/>
            </w:r>
            <w:r>
              <w:rPr>
                <w:noProof/>
                <w:webHidden/>
              </w:rPr>
              <w:instrText xml:space="preserve"> PAGEREF _Toc77862005 \h </w:instrText>
            </w:r>
            <w:r>
              <w:rPr>
                <w:noProof/>
                <w:webHidden/>
              </w:rPr>
            </w:r>
          </w:ins>
          <w:r>
            <w:rPr>
              <w:noProof/>
              <w:webHidden/>
            </w:rPr>
            <w:fldChar w:fldCharType="separate"/>
          </w:r>
          <w:ins w:id="38" w:author="Andrew Instone-Cowie" w:date="2021-07-22T16:00:00Z">
            <w:r w:rsidR="00FC27D1">
              <w:rPr>
                <w:noProof/>
                <w:webHidden/>
              </w:rPr>
              <w:t>13</w:t>
            </w:r>
          </w:ins>
          <w:ins w:id="39" w:author="Andrew Instone-Cowie" w:date="2021-07-22T15:59:00Z">
            <w:r>
              <w:rPr>
                <w:noProof/>
                <w:webHidden/>
              </w:rPr>
              <w:fldChar w:fldCharType="end"/>
            </w:r>
            <w:r w:rsidRPr="00F35856">
              <w:rPr>
                <w:rStyle w:val="Hyperlink"/>
                <w:noProof/>
              </w:rPr>
              <w:fldChar w:fldCharType="end"/>
            </w:r>
          </w:ins>
        </w:p>
        <w:p w14:paraId="10D35A4B" w14:textId="77065F4F" w:rsidR="00C76C15" w:rsidRDefault="00C76C15">
          <w:pPr>
            <w:pStyle w:val="TOC2"/>
            <w:tabs>
              <w:tab w:val="right" w:leader="dot" w:pos="9016"/>
            </w:tabs>
            <w:rPr>
              <w:ins w:id="40" w:author="Andrew Instone-Cowie" w:date="2021-07-22T15:59:00Z"/>
              <w:rFonts w:eastAsiaTheme="minorEastAsia"/>
              <w:noProof/>
              <w:lang w:eastAsia="en-GB"/>
            </w:rPr>
          </w:pPr>
          <w:ins w:id="4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"_Toc77862006"</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Tools</w:t>
            </w:r>
            <w:r>
              <w:rPr>
                <w:noProof/>
                <w:webHidden/>
              </w:rPr>
              <w:tab/>
            </w:r>
            <w:r>
              <w:rPr>
                <w:noProof/>
                <w:webHidden/>
              </w:rPr>
              <w:fldChar w:fldCharType="begin"/>
            </w:r>
            <w:r>
              <w:rPr>
                <w:noProof/>
                <w:webHidden/>
              </w:rPr>
              <w:instrText xml:space="preserve"> PAGEREF _Toc77862006 \h </w:instrText>
            </w:r>
            <w:r>
              <w:rPr>
                <w:noProof/>
                <w:webHidden/>
              </w:rPr>
            </w:r>
          </w:ins>
          <w:r>
            <w:rPr>
              <w:noProof/>
              <w:webHidden/>
            </w:rPr>
            <w:fldChar w:fldCharType="separate"/>
          </w:r>
          <w:ins w:id="42" w:author="Andrew Instone-Cowie" w:date="2021-07-22T16:00:00Z">
            <w:r w:rsidR="00FC27D1">
              <w:rPr>
                <w:noProof/>
                <w:webHidden/>
              </w:rPr>
              <w:t>13</w:t>
            </w:r>
          </w:ins>
          <w:ins w:id="43" w:author="Andrew Instone-Cowie" w:date="2021-07-22T15:59:00Z">
            <w:r>
              <w:rPr>
                <w:noProof/>
                <w:webHidden/>
              </w:rPr>
              <w:fldChar w:fldCharType="end"/>
            </w:r>
            <w:r w:rsidRPr="00F35856">
              <w:rPr>
                <w:rStyle w:val="Hyperlink"/>
                <w:noProof/>
              </w:rPr>
              <w:fldChar w:fldCharType="end"/>
            </w:r>
          </w:ins>
        </w:p>
        <w:p w14:paraId="173B9DDB" w14:textId="2AA7157B" w:rsidR="00C76C15" w:rsidRDefault="00C76C15">
          <w:pPr>
            <w:pStyle w:val="TOC2"/>
            <w:tabs>
              <w:tab w:val="right" w:leader="dot" w:pos="9016"/>
            </w:tabs>
            <w:rPr>
              <w:ins w:id="44" w:author="Andrew Instone-Cowie" w:date="2021-07-22T15:59:00Z"/>
              <w:rFonts w:eastAsiaTheme="minorEastAsia"/>
              <w:noProof/>
              <w:lang w:eastAsia="en-GB"/>
            </w:rPr>
          </w:pPr>
          <w:ins w:id="4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"_Toc77862007"</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Parts</w:t>
            </w:r>
            <w:r>
              <w:rPr>
                <w:noProof/>
                <w:webHidden/>
              </w:rPr>
              <w:tab/>
            </w:r>
            <w:r>
              <w:rPr>
                <w:noProof/>
                <w:webHidden/>
              </w:rPr>
              <w:fldChar w:fldCharType="begin"/>
            </w:r>
            <w:r>
              <w:rPr>
                <w:noProof/>
                <w:webHidden/>
              </w:rPr>
              <w:instrText xml:space="preserve"> PAGEREF _Toc77862007 \h </w:instrText>
            </w:r>
            <w:r>
              <w:rPr>
                <w:noProof/>
                <w:webHidden/>
              </w:rPr>
            </w:r>
          </w:ins>
          <w:r>
            <w:rPr>
              <w:noProof/>
              <w:webHidden/>
            </w:rPr>
            <w:fldChar w:fldCharType="separate"/>
          </w:r>
          <w:ins w:id="46" w:author="Andrew Instone-Cowie" w:date="2021-07-22T16:00:00Z">
            <w:r w:rsidR="00FC27D1">
              <w:rPr>
                <w:noProof/>
                <w:webHidden/>
              </w:rPr>
              <w:t>13</w:t>
            </w:r>
          </w:ins>
          <w:ins w:id="47" w:author="Andrew Instone-Cowie" w:date="2021-07-22T15:59:00Z">
            <w:r>
              <w:rPr>
                <w:noProof/>
                <w:webHidden/>
              </w:rPr>
              <w:fldChar w:fldCharType="end"/>
            </w:r>
            <w:r w:rsidRPr="00F35856">
              <w:rPr>
                <w:rStyle w:val="Hyperlink"/>
                <w:noProof/>
              </w:rPr>
              <w:fldChar w:fldCharType="end"/>
            </w:r>
          </w:ins>
        </w:p>
        <w:p w14:paraId="65238D48" w14:textId="17E524A5" w:rsidR="00C76C15" w:rsidRDefault="00C76C15">
          <w:pPr>
            <w:pStyle w:val="TOC2"/>
            <w:tabs>
              <w:tab w:val="right" w:leader="dot" w:pos="9016"/>
            </w:tabs>
            <w:rPr>
              <w:ins w:id="48" w:author="Andrew Instone-Cowie" w:date="2021-07-22T15:59:00Z"/>
              <w:rFonts w:eastAsiaTheme="minorEastAsia"/>
              <w:noProof/>
              <w:lang w:eastAsia="en-GB"/>
            </w:rPr>
          </w:pPr>
          <w:ins w:id="4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"_Toc77862008"</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PCBs</w:t>
            </w:r>
            <w:r>
              <w:rPr>
                <w:noProof/>
                <w:webHidden/>
              </w:rPr>
              <w:tab/>
            </w:r>
            <w:r>
              <w:rPr>
                <w:noProof/>
                <w:webHidden/>
              </w:rPr>
              <w:fldChar w:fldCharType="begin"/>
            </w:r>
            <w:r>
              <w:rPr>
                <w:noProof/>
                <w:webHidden/>
              </w:rPr>
              <w:instrText xml:space="preserve"> PAGEREF _Toc77862008 \h </w:instrText>
            </w:r>
            <w:r>
              <w:rPr>
                <w:noProof/>
                <w:webHidden/>
              </w:rPr>
            </w:r>
          </w:ins>
          <w:r>
            <w:rPr>
              <w:noProof/>
              <w:webHidden/>
            </w:rPr>
            <w:fldChar w:fldCharType="separate"/>
          </w:r>
          <w:ins w:id="50" w:author="Andrew Instone-Cowie" w:date="2021-07-22T16:00:00Z">
            <w:r w:rsidR="00FC27D1">
              <w:rPr>
                <w:noProof/>
                <w:webHidden/>
              </w:rPr>
              <w:t>13</w:t>
            </w:r>
          </w:ins>
          <w:ins w:id="51" w:author="Andrew Instone-Cowie" w:date="2021-07-22T15:59:00Z">
            <w:r>
              <w:rPr>
                <w:noProof/>
                <w:webHidden/>
              </w:rPr>
              <w:fldChar w:fldCharType="end"/>
            </w:r>
            <w:r w:rsidRPr="00F35856">
              <w:rPr>
                <w:rStyle w:val="Hyperlink"/>
                <w:noProof/>
              </w:rPr>
              <w:fldChar w:fldCharType="end"/>
            </w:r>
          </w:ins>
        </w:p>
        <w:p w14:paraId="1FF0023D" w14:textId="53B0B164" w:rsidR="00C76C15" w:rsidRDefault="00C76C15">
          <w:pPr>
            <w:pStyle w:val="TOC3"/>
            <w:tabs>
              <w:tab w:val="right" w:leader="dot" w:pos="9016"/>
            </w:tabs>
            <w:rPr>
              <w:ins w:id="52" w:author="Andrew Instone-Cowie" w:date="2021-07-22T15:59:00Z"/>
              <w:noProof/>
              <w:lang w:val="en-GB" w:eastAsia="en-GB"/>
            </w:rPr>
          </w:pPr>
          <w:ins w:id="5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"_Toc77862009"</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JLCPCB or SeeedStudio</w:t>
            </w:r>
            <w:r>
              <w:rPr>
                <w:noProof/>
                <w:webHidden/>
              </w:rPr>
              <w:tab/>
            </w:r>
            <w:r>
              <w:rPr>
                <w:noProof/>
                <w:webHidden/>
              </w:rPr>
              <w:fldChar w:fldCharType="begin"/>
            </w:r>
            <w:r>
              <w:rPr>
                <w:noProof/>
                <w:webHidden/>
              </w:rPr>
              <w:instrText xml:space="preserve"> PAGEREF _Toc77862009 \h </w:instrText>
            </w:r>
            <w:r>
              <w:rPr>
                <w:noProof/>
                <w:webHidden/>
              </w:rPr>
            </w:r>
          </w:ins>
          <w:r>
            <w:rPr>
              <w:noProof/>
              <w:webHidden/>
            </w:rPr>
            <w:fldChar w:fldCharType="separate"/>
          </w:r>
          <w:ins w:id="54" w:author="Andrew Instone-Cowie" w:date="2021-07-22T16:00:00Z">
            <w:r w:rsidR="00FC27D1">
              <w:rPr>
                <w:noProof/>
                <w:webHidden/>
              </w:rPr>
              <w:t>14</w:t>
            </w:r>
          </w:ins>
          <w:ins w:id="55" w:author="Andrew Instone-Cowie" w:date="2021-07-22T15:59:00Z">
            <w:r>
              <w:rPr>
                <w:noProof/>
                <w:webHidden/>
              </w:rPr>
              <w:fldChar w:fldCharType="end"/>
            </w:r>
            <w:r w:rsidRPr="00F35856">
              <w:rPr>
                <w:rStyle w:val="Hyperlink"/>
                <w:noProof/>
              </w:rPr>
              <w:fldChar w:fldCharType="end"/>
            </w:r>
          </w:ins>
        </w:p>
        <w:p w14:paraId="55929408" w14:textId="4F13C681" w:rsidR="00C76C15" w:rsidRDefault="00C76C15">
          <w:pPr>
            <w:pStyle w:val="TOC3"/>
            <w:tabs>
              <w:tab w:val="right" w:leader="dot" w:pos="9016"/>
            </w:tabs>
            <w:rPr>
              <w:ins w:id="56" w:author="Andrew Instone-Cowie" w:date="2021-07-22T15:59:00Z"/>
              <w:noProof/>
              <w:lang w:val="en-GB" w:eastAsia="en-GB"/>
            </w:rPr>
          </w:pPr>
          <w:ins w:id="5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"_Toc77862010"</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OSH Park</w:t>
            </w:r>
            <w:r>
              <w:rPr>
                <w:noProof/>
                <w:webHidden/>
              </w:rPr>
              <w:tab/>
            </w:r>
            <w:r>
              <w:rPr>
                <w:noProof/>
                <w:webHidden/>
              </w:rPr>
              <w:fldChar w:fldCharType="begin"/>
            </w:r>
            <w:r>
              <w:rPr>
                <w:noProof/>
                <w:webHidden/>
              </w:rPr>
              <w:instrText xml:space="preserve"> PAGEREF _Toc77862010 \h </w:instrText>
            </w:r>
            <w:r>
              <w:rPr>
                <w:noProof/>
                <w:webHidden/>
              </w:rPr>
            </w:r>
          </w:ins>
          <w:r>
            <w:rPr>
              <w:noProof/>
              <w:webHidden/>
            </w:rPr>
            <w:fldChar w:fldCharType="separate"/>
          </w:r>
          <w:ins w:id="58" w:author="Andrew Instone-Cowie" w:date="2021-07-22T16:00:00Z">
            <w:r w:rsidR="00FC27D1">
              <w:rPr>
                <w:noProof/>
                <w:webHidden/>
              </w:rPr>
              <w:t>17</w:t>
            </w:r>
          </w:ins>
          <w:ins w:id="59" w:author="Andrew Instone-Cowie" w:date="2021-07-22T15:59:00Z">
            <w:r>
              <w:rPr>
                <w:noProof/>
                <w:webHidden/>
              </w:rPr>
              <w:fldChar w:fldCharType="end"/>
            </w:r>
            <w:r w:rsidRPr="00F35856">
              <w:rPr>
                <w:rStyle w:val="Hyperlink"/>
                <w:noProof/>
              </w:rPr>
              <w:fldChar w:fldCharType="end"/>
            </w:r>
          </w:ins>
        </w:p>
        <w:p w14:paraId="7345E7BF" w14:textId="298E7277" w:rsidR="00C76C15" w:rsidRDefault="00C76C15">
          <w:pPr>
            <w:pStyle w:val="TOC1"/>
            <w:tabs>
              <w:tab w:val="right" w:leader="dot" w:pos="9016"/>
            </w:tabs>
            <w:rPr>
              <w:ins w:id="60" w:author="Andrew Instone-Cowie" w:date="2021-07-22T15:59:00Z"/>
              <w:rFonts w:eastAsiaTheme="minorEastAsia"/>
              <w:noProof/>
              <w:lang w:eastAsia="en-GB"/>
            </w:rPr>
          </w:pPr>
          <w:ins w:id="6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"_Toc77862011"</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Simulator Assembly</w:t>
            </w:r>
            <w:r>
              <w:rPr>
                <w:noProof/>
                <w:webHidden/>
              </w:rPr>
              <w:tab/>
            </w:r>
            <w:r>
              <w:rPr>
                <w:noProof/>
                <w:webHidden/>
              </w:rPr>
              <w:fldChar w:fldCharType="begin"/>
            </w:r>
            <w:r>
              <w:rPr>
                <w:noProof/>
                <w:webHidden/>
              </w:rPr>
              <w:instrText xml:space="preserve"> PAGEREF _Toc77862011 \h </w:instrText>
            </w:r>
            <w:r>
              <w:rPr>
                <w:noProof/>
                <w:webHidden/>
              </w:rPr>
            </w:r>
          </w:ins>
          <w:r>
            <w:rPr>
              <w:noProof/>
              <w:webHidden/>
            </w:rPr>
            <w:fldChar w:fldCharType="separate"/>
          </w:r>
          <w:ins w:id="62" w:author="Andrew Instone-Cowie" w:date="2021-07-22T16:00:00Z">
            <w:r w:rsidR="00FC27D1">
              <w:rPr>
                <w:noProof/>
                <w:webHidden/>
              </w:rPr>
              <w:t>18</w:t>
            </w:r>
          </w:ins>
          <w:ins w:id="63" w:author="Andrew Instone-Cowie" w:date="2021-07-22T15:59:00Z">
            <w:r>
              <w:rPr>
                <w:noProof/>
                <w:webHidden/>
              </w:rPr>
              <w:fldChar w:fldCharType="end"/>
            </w:r>
            <w:r w:rsidRPr="00F35856">
              <w:rPr>
                <w:rStyle w:val="Hyperlink"/>
                <w:noProof/>
              </w:rPr>
              <w:fldChar w:fldCharType="end"/>
            </w:r>
          </w:ins>
        </w:p>
        <w:p w14:paraId="5BD8795B" w14:textId="59D2147F" w:rsidR="00C76C15" w:rsidRDefault="00C76C15">
          <w:pPr>
            <w:pStyle w:val="TOC2"/>
            <w:tabs>
              <w:tab w:val="right" w:leader="dot" w:pos="9016"/>
            </w:tabs>
            <w:rPr>
              <w:ins w:id="64" w:author="Andrew Instone-Cowie" w:date="2021-07-22T15:59:00Z"/>
              <w:rFonts w:eastAsiaTheme="minorEastAsia"/>
              <w:noProof/>
              <w:lang w:eastAsia="en-GB"/>
            </w:rPr>
          </w:pPr>
          <w:ins w:id="6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"_Toc77862012"</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Polarised Components</w:t>
            </w:r>
            <w:r>
              <w:rPr>
                <w:noProof/>
                <w:webHidden/>
              </w:rPr>
              <w:tab/>
            </w:r>
            <w:r>
              <w:rPr>
                <w:noProof/>
                <w:webHidden/>
              </w:rPr>
              <w:fldChar w:fldCharType="begin"/>
            </w:r>
            <w:r>
              <w:rPr>
                <w:noProof/>
                <w:webHidden/>
              </w:rPr>
              <w:instrText xml:space="preserve"> PAGEREF _Toc77862012 \h </w:instrText>
            </w:r>
            <w:r>
              <w:rPr>
                <w:noProof/>
                <w:webHidden/>
              </w:rPr>
            </w:r>
          </w:ins>
          <w:r>
            <w:rPr>
              <w:noProof/>
              <w:webHidden/>
            </w:rPr>
            <w:fldChar w:fldCharType="separate"/>
          </w:r>
          <w:ins w:id="66" w:author="Andrew Instone-Cowie" w:date="2021-07-22T16:00:00Z">
            <w:r w:rsidR="00FC27D1">
              <w:rPr>
                <w:noProof/>
                <w:webHidden/>
              </w:rPr>
              <w:t>18</w:t>
            </w:r>
          </w:ins>
          <w:ins w:id="67" w:author="Andrew Instone-Cowie" w:date="2021-07-22T15:59:00Z">
            <w:r>
              <w:rPr>
                <w:noProof/>
                <w:webHidden/>
              </w:rPr>
              <w:fldChar w:fldCharType="end"/>
            </w:r>
            <w:r w:rsidRPr="00F35856">
              <w:rPr>
                <w:rStyle w:val="Hyperlink"/>
                <w:noProof/>
              </w:rPr>
              <w:fldChar w:fldCharType="end"/>
            </w:r>
          </w:ins>
        </w:p>
        <w:p w14:paraId="1AB4725A" w14:textId="3FA5AE2B" w:rsidR="00C76C15" w:rsidRDefault="00C76C15">
          <w:pPr>
            <w:pStyle w:val="TOC3"/>
            <w:tabs>
              <w:tab w:val="right" w:leader="dot" w:pos="9016"/>
            </w:tabs>
            <w:rPr>
              <w:ins w:id="68" w:author="Andrew Instone-Cowie" w:date="2021-07-22T15:59:00Z"/>
              <w:noProof/>
              <w:lang w:val="en-GB" w:eastAsia="en-GB"/>
            </w:rPr>
          </w:pPr>
          <w:ins w:id="6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"_Toc77862013"</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Voltage Regulators</w:t>
            </w:r>
            <w:r>
              <w:rPr>
                <w:noProof/>
                <w:webHidden/>
              </w:rPr>
              <w:tab/>
            </w:r>
            <w:r>
              <w:rPr>
                <w:noProof/>
                <w:webHidden/>
              </w:rPr>
              <w:fldChar w:fldCharType="begin"/>
            </w:r>
            <w:r>
              <w:rPr>
                <w:noProof/>
                <w:webHidden/>
              </w:rPr>
              <w:instrText xml:space="preserve"> PAGEREF _Toc77862013 \h </w:instrText>
            </w:r>
            <w:r>
              <w:rPr>
                <w:noProof/>
                <w:webHidden/>
              </w:rPr>
            </w:r>
          </w:ins>
          <w:r>
            <w:rPr>
              <w:noProof/>
              <w:webHidden/>
            </w:rPr>
            <w:fldChar w:fldCharType="separate"/>
          </w:r>
          <w:ins w:id="70" w:author="Andrew Instone-Cowie" w:date="2021-07-22T16:00:00Z">
            <w:r w:rsidR="00FC27D1">
              <w:rPr>
                <w:noProof/>
                <w:webHidden/>
              </w:rPr>
              <w:t>18</w:t>
            </w:r>
          </w:ins>
          <w:ins w:id="71" w:author="Andrew Instone-Cowie" w:date="2021-07-22T15:59:00Z">
            <w:r>
              <w:rPr>
                <w:noProof/>
                <w:webHidden/>
              </w:rPr>
              <w:fldChar w:fldCharType="end"/>
            </w:r>
            <w:r w:rsidRPr="00F35856">
              <w:rPr>
                <w:rStyle w:val="Hyperlink"/>
                <w:noProof/>
              </w:rPr>
              <w:fldChar w:fldCharType="end"/>
            </w:r>
          </w:ins>
        </w:p>
        <w:p w14:paraId="17939574" w14:textId="6AD41D47" w:rsidR="00C76C15" w:rsidRDefault="00C76C15">
          <w:pPr>
            <w:pStyle w:val="TOC3"/>
            <w:tabs>
              <w:tab w:val="right" w:leader="dot" w:pos="9016"/>
            </w:tabs>
            <w:rPr>
              <w:ins w:id="72" w:author="Andrew Instone-Cowie" w:date="2021-07-22T15:59:00Z"/>
              <w:noProof/>
              <w:lang w:val="en-GB" w:eastAsia="en-GB"/>
            </w:rPr>
          </w:pPr>
          <w:ins w:id="7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"_Toc77862014"</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Diodes</w:t>
            </w:r>
            <w:r>
              <w:rPr>
                <w:noProof/>
                <w:webHidden/>
              </w:rPr>
              <w:tab/>
            </w:r>
            <w:r>
              <w:rPr>
                <w:noProof/>
                <w:webHidden/>
              </w:rPr>
              <w:fldChar w:fldCharType="begin"/>
            </w:r>
            <w:r>
              <w:rPr>
                <w:noProof/>
                <w:webHidden/>
              </w:rPr>
              <w:instrText xml:space="preserve"> PAGEREF _Toc77862014 \h </w:instrText>
            </w:r>
            <w:r>
              <w:rPr>
                <w:noProof/>
                <w:webHidden/>
              </w:rPr>
            </w:r>
          </w:ins>
          <w:r>
            <w:rPr>
              <w:noProof/>
              <w:webHidden/>
            </w:rPr>
            <w:fldChar w:fldCharType="separate"/>
          </w:r>
          <w:ins w:id="74" w:author="Andrew Instone-Cowie" w:date="2021-07-22T16:00:00Z">
            <w:r w:rsidR="00FC27D1">
              <w:rPr>
                <w:noProof/>
                <w:webHidden/>
              </w:rPr>
              <w:t>19</w:t>
            </w:r>
          </w:ins>
          <w:ins w:id="75" w:author="Andrew Instone-Cowie" w:date="2021-07-22T15:59:00Z">
            <w:r>
              <w:rPr>
                <w:noProof/>
                <w:webHidden/>
              </w:rPr>
              <w:fldChar w:fldCharType="end"/>
            </w:r>
            <w:r w:rsidRPr="00F35856">
              <w:rPr>
                <w:rStyle w:val="Hyperlink"/>
                <w:noProof/>
              </w:rPr>
              <w:fldChar w:fldCharType="end"/>
            </w:r>
          </w:ins>
        </w:p>
        <w:p w14:paraId="13D943CF" w14:textId="10A19363" w:rsidR="00C76C15" w:rsidRDefault="00C76C15">
          <w:pPr>
            <w:pStyle w:val="TOC3"/>
            <w:tabs>
              <w:tab w:val="right" w:leader="dot" w:pos="9016"/>
            </w:tabs>
            <w:rPr>
              <w:ins w:id="76" w:author="Andrew Instone-Cowie" w:date="2021-07-22T15:59:00Z"/>
              <w:noProof/>
              <w:lang w:val="en-GB" w:eastAsia="en-GB"/>
            </w:rPr>
          </w:pPr>
          <w:ins w:id="7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"_Toc77862015"</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Electrolytic Capacitors</w:t>
            </w:r>
            <w:r>
              <w:rPr>
                <w:noProof/>
                <w:webHidden/>
              </w:rPr>
              <w:tab/>
            </w:r>
            <w:r>
              <w:rPr>
                <w:noProof/>
                <w:webHidden/>
              </w:rPr>
              <w:fldChar w:fldCharType="begin"/>
            </w:r>
            <w:r>
              <w:rPr>
                <w:noProof/>
                <w:webHidden/>
              </w:rPr>
              <w:instrText xml:space="preserve"> PAGEREF _Toc77862015 \h </w:instrText>
            </w:r>
            <w:r>
              <w:rPr>
                <w:noProof/>
                <w:webHidden/>
              </w:rPr>
            </w:r>
          </w:ins>
          <w:r>
            <w:rPr>
              <w:noProof/>
              <w:webHidden/>
            </w:rPr>
            <w:fldChar w:fldCharType="separate"/>
          </w:r>
          <w:ins w:id="78" w:author="Andrew Instone-Cowie" w:date="2021-07-22T16:00:00Z">
            <w:r w:rsidR="00FC27D1">
              <w:rPr>
                <w:noProof/>
                <w:webHidden/>
              </w:rPr>
              <w:t>19</w:t>
            </w:r>
          </w:ins>
          <w:ins w:id="79" w:author="Andrew Instone-Cowie" w:date="2021-07-22T15:59:00Z">
            <w:r>
              <w:rPr>
                <w:noProof/>
                <w:webHidden/>
              </w:rPr>
              <w:fldChar w:fldCharType="end"/>
            </w:r>
            <w:r w:rsidRPr="00F35856">
              <w:rPr>
                <w:rStyle w:val="Hyperlink"/>
                <w:noProof/>
              </w:rPr>
              <w:fldChar w:fldCharType="end"/>
            </w:r>
          </w:ins>
        </w:p>
        <w:p w14:paraId="110B0650" w14:textId="137866F4" w:rsidR="00C76C15" w:rsidRDefault="00C76C15">
          <w:pPr>
            <w:pStyle w:val="TOC3"/>
            <w:tabs>
              <w:tab w:val="right" w:leader="dot" w:pos="9016"/>
            </w:tabs>
            <w:rPr>
              <w:ins w:id="80" w:author="Andrew Instone-Cowie" w:date="2021-07-22T15:59:00Z"/>
              <w:noProof/>
              <w:lang w:val="en-GB" w:eastAsia="en-GB"/>
            </w:rPr>
          </w:pPr>
          <w:ins w:id="8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"_Toc77862016"</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Integrated Circuits</w:t>
            </w:r>
            <w:r>
              <w:rPr>
                <w:noProof/>
                <w:webHidden/>
              </w:rPr>
              <w:tab/>
            </w:r>
            <w:r>
              <w:rPr>
                <w:noProof/>
                <w:webHidden/>
              </w:rPr>
              <w:fldChar w:fldCharType="begin"/>
            </w:r>
            <w:r>
              <w:rPr>
                <w:noProof/>
                <w:webHidden/>
              </w:rPr>
              <w:instrText xml:space="preserve"> PAGEREF _Toc77862016 \h </w:instrText>
            </w:r>
            <w:r>
              <w:rPr>
                <w:noProof/>
                <w:webHidden/>
              </w:rPr>
            </w:r>
          </w:ins>
          <w:r>
            <w:rPr>
              <w:noProof/>
              <w:webHidden/>
            </w:rPr>
            <w:fldChar w:fldCharType="separate"/>
          </w:r>
          <w:ins w:id="82" w:author="Andrew Instone-Cowie" w:date="2021-07-22T16:00:00Z">
            <w:r w:rsidR="00FC27D1">
              <w:rPr>
                <w:noProof/>
                <w:webHidden/>
              </w:rPr>
              <w:t>20</w:t>
            </w:r>
          </w:ins>
          <w:ins w:id="83" w:author="Andrew Instone-Cowie" w:date="2021-07-22T15:59:00Z">
            <w:r>
              <w:rPr>
                <w:noProof/>
                <w:webHidden/>
              </w:rPr>
              <w:fldChar w:fldCharType="end"/>
            </w:r>
            <w:r w:rsidRPr="00F35856">
              <w:rPr>
                <w:rStyle w:val="Hyperlink"/>
                <w:noProof/>
              </w:rPr>
              <w:fldChar w:fldCharType="end"/>
            </w:r>
          </w:ins>
        </w:p>
        <w:p w14:paraId="6EFDE1AF" w14:textId="1491674E" w:rsidR="00C76C15" w:rsidRDefault="00C76C15">
          <w:pPr>
            <w:pStyle w:val="TOC3"/>
            <w:tabs>
              <w:tab w:val="right" w:leader="dot" w:pos="9016"/>
            </w:tabs>
            <w:rPr>
              <w:ins w:id="84" w:author="Andrew Instone-Cowie" w:date="2021-07-22T15:59:00Z"/>
              <w:noProof/>
              <w:lang w:val="en-GB" w:eastAsia="en-GB"/>
            </w:rPr>
          </w:pPr>
          <w:ins w:id="8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"_Toc77862017"</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LEDs</w:t>
            </w:r>
            <w:r>
              <w:rPr>
                <w:noProof/>
                <w:webHidden/>
              </w:rPr>
              <w:tab/>
            </w:r>
            <w:r>
              <w:rPr>
                <w:noProof/>
                <w:webHidden/>
              </w:rPr>
              <w:fldChar w:fldCharType="begin"/>
            </w:r>
            <w:r>
              <w:rPr>
                <w:noProof/>
                <w:webHidden/>
              </w:rPr>
              <w:instrText xml:space="preserve"> PAGEREF _Toc77862017 \h </w:instrText>
            </w:r>
            <w:r>
              <w:rPr>
                <w:noProof/>
                <w:webHidden/>
              </w:rPr>
            </w:r>
          </w:ins>
          <w:r>
            <w:rPr>
              <w:noProof/>
              <w:webHidden/>
            </w:rPr>
            <w:fldChar w:fldCharType="separate"/>
          </w:r>
          <w:ins w:id="86" w:author="Andrew Instone-Cowie" w:date="2021-07-22T16:00:00Z">
            <w:r w:rsidR="00FC27D1">
              <w:rPr>
                <w:noProof/>
                <w:webHidden/>
              </w:rPr>
              <w:t>20</w:t>
            </w:r>
          </w:ins>
          <w:ins w:id="87" w:author="Andrew Instone-Cowie" w:date="2021-07-22T15:59:00Z">
            <w:r>
              <w:rPr>
                <w:noProof/>
                <w:webHidden/>
              </w:rPr>
              <w:fldChar w:fldCharType="end"/>
            </w:r>
            <w:r w:rsidRPr="00F35856">
              <w:rPr>
                <w:rStyle w:val="Hyperlink"/>
                <w:noProof/>
              </w:rPr>
              <w:fldChar w:fldCharType="end"/>
            </w:r>
          </w:ins>
        </w:p>
        <w:p w14:paraId="1CC7E060" w14:textId="69D4F465" w:rsidR="00C76C15" w:rsidRDefault="00C76C15">
          <w:pPr>
            <w:pStyle w:val="TOC3"/>
            <w:tabs>
              <w:tab w:val="right" w:leader="dot" w:pos="9016"/>
            </w:tabs>
            <w:rPr>
              <w:ins w:id="88" w:author="Andrew Instone-Cowie" w:date="2021-07-22T15:59:00Z"/>
              <w:noProof/>
              <w:lang w:val="en-GB" w:eastAsia="en-GB"/>
            </w:rPr>
          </w:pPr>
          <w:ins w:id="8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"_Toc77862018"</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Magneto-Resistive Sensors</w:t>
            </w:r>
            <w:r>
              <w:rPr>
                <w:noProof/>
                <w:webHidden/>
              </w:rPr>
              <w:tab/>
            </w:r>
            <w:r>
              <w:rPr>
                <w:noProof/>
                <w:webHidden/>
              </w:rPr>
              <w:fldChar w:fldCharType="begin"/>
            </w:r>
            <w:r>
              <w:rPr>
                <w:noProof/>
                <w:webHidden/>
              </w:rPr>
              <w:instrText xml:space="preserve"> PAGEREF _Toc77862018 \h </w:instrText>
            </w:r>
            <w:r>
              <w:rPr>
                <w:noProof/>
                <w:webHidden/>
              </w:rPr>
            </w:r>
          </w:ins>
          <w:r>
            <w:rPr>
              <w:noProof/>
              <w:webHidden/>
            </w:rPr>
            <w:fldChar w:fldCharType="separate"/>
          </w:r>
          <w:ins w:id="90" w:author="Andrew Instone-Cowie" w:date="2021-07-22T16:00:00Z">
            <w:r w:rsidR="00FC27D1">
              <w:rPr>
                <w:noProof/>
                <w:webHidden/>
              </w:rPr>
              <w:t>21</w:t>
            </w:r>
          </w:ins>
          <w:ins w:id="91" w:author="Andrew Instone-Cowie" w:date="2021-07-22T15:59:00Z">
            <w:r>
              <w:rPr>
                <w:noProof/>
                <w:webHidden/>
              </w:rPr>
              <w:fldChar w:fldCharType="end"/>
            </w:r>
            <w:r w:rsidRPr="00F35856">
              <w:rPr>
                <w:rStyle w:val="Hyperlink"/>
                <w:noProof/>
              </w:rPr>
              <w:fldChar w:fldCharType="end"/>
            </w:r>
          </w:ins>
        </w:p>
        <w:p w14:paraId="3AF788A2" w14:textId="7D88F3D6" w:rsidR="00C76C15" w:rsidRDefault="00C76C15">
          <w:pPr>
            <w:pStyle w:val="TOC2"/>
            <w:tabs>
              <w:tab w:val="right" w:leader="dot" w:pos="9016"/>
            </w:tabs>
            <w:rPr>
              <w:ins w:id="92" w:author="Andrew Instone-Cowie" w:date="2021-07-22T15:59:00Z"/>
              <w:rFonts w:eastAsiaTheme="minorEastAsia"/>
              <w:noProof/>
              <w:lang w:eastAsia="en-GB"/>
            </w:rPr>
          </w:pPr>
          <w:ins w:id="9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"_Toc77862019"</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Simulator Interface Module</w:t>
            </w:r>
            <w:r>
              <w:rPr>
                <w:noProof/>
                <w:webHidden/>
              </w:rPr>
              <w:tab/>
            </w:r>
            <w:r>
              <w:rPr>
                <w:noProof/>
                <w:webHidden/>
              </w:rPr>
              <w:fldChar w:fldCharType="begin"/>
            </w:r>
            <w:r>
              <w:rPr>
                <w:noProof/>
                <w:webHidden/>
              </w:rPr>
              <w:instrText xml:space="preserve"> PAGEREF _Toc77862019 \h </w:instrText>
            </w:r>
            <w:r>
              <w:rPr>
                <w:noProof/>
                <w:webHidden/>
              </w:rPr>
            </w:r>
          </w:ins>
          <w:r>
            <w:rPr>
              <w:noProof/>
              <w:webHidden/>
            </w:rPr>
            <w:fldChar w:fldCharType="separate"/>
          </w:r>
          <w:ins w:id="94" w:author="Andrew Instone-Cowie" w:date="2021-07-22T16:00:00Z">
            <w:r w:rsidR="00FC27D1">
              <w:rPr>
                <w:noProof/>
                <w:webHidden/>
              </w:rPr>
              <w:t>22</w:t>
            </w:r>
          </w:ins>
          <w:ins w:id="95" w:author="Andrew Instone-Cowie" w:date="2021-07-22T15:59:00Z">
            <w:r>
              <w:rPr>
                <w:noProof/>
                <w:webHidden/>
              </w:rPr>
              <w:fldChar w:fldCharType="end"/>
            </w:r>
            <w:r w:rsidRPr="00F35856">
              <w:rPr>
                <w:rStyle w:val="Hyperlink"/>
                <w:noProof/>
              </w:rPr>
              <w:fldChar w:fldCharType="end"/>
            </w:r>
          </w:ins>
        </w:p>
        <w:p w14:paraId="45418CD0" w14:textId="20E7D190" w:rsidR="00C76C15" w:rsidRDefault="00C76C15">
          <w:pPr>
            <w:pStyle w:val="TOC3"/>
            <w:tabs>
              <w:tab w:val="right" w:leader="dot" w:pos="9016"/>
            </w:tabs>
            <w:rPr>
              <w:ins w:id="96" w:author="Andrew Instone-Cowie" w:date="2021-07-22T15:59:00Z"/>
              <w:noProof/>
              <w:lang w:val="en-GB" w:eastAsia="en-GB"/>
            </w:rPr>
          </w:pPr>
          <w:ins w:id="9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"_Toc77862020"</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Parts List</w:t>
            </w:r>
            <w:r>
              <w:rPr>
                <w:noProof/>
                <w:webHidden/>
              </w:rPr>
              <w:tab/>
            </w:r>
            <w:r>
              <w:rPr>
                <w:noProof/>
                <w:webHidden/>
              </w:rPr>
              <w:fldChar w:fldCharType="begin"/>
            </w:r>
            <w:r>
              <w:rPr>
                <w:noProof/>
                <w:webHidden/>
              </w:rPr>
              <w:instrText xml:space="preserve"> PAGEREF _Toc77862020 \h </w:instrText>
            </w:r>
            <w:r>
              <w:rPr>
                <w:noProof/>
                <w:webHidden/>
              </w:rPr>
            </w:r>
          </w:ins>
          <w:r>
            <w:rPr>
              <w:noProof/>
              <w:webHidden/>
            </w:rPr>
            <w:fldChar w:fldCharType="separate"/>
          </w:r>
          <w:ins w:id="98" w:author="Andrew Instone-Cowie" w:date="2021-07-22T16:00:00Z">
            <w:r w:rsidR="00FC27D1">
              <w:rPr>
                <w:noProof/>
                <w:webHidden/>
              </w:rPr>
              <w:t>22</w:t>
            </w:r>
          </w:ins>
          <w:ins w:id="99" w:author="Andrew Instone-Cowie" w:date="2021-07-22T15:59:00Z">
            <w:r>
              <w:rPr>
                <w:noProof/>
                <w:webHidden/>
              </w:rPr>
              <w:fldChar w:fldCharType="end"/>
            </w:r>
            <w:r w:rsidRPr="00F35856">
              <w:rPr>
                <w:rStyle w:val="Hyperlink"/>
                <w:noProof/>
              </w:rPr>
              <w:fldChar w:fldCharType="end"/>
            </w:r>
          </w:ins>
        </w:p>
        <w:p w14:paraId="7EC3D8DB" w14:textId="781713F0" w:rsidR="00C76C15" w:rsidRDefault="00C76C15">
          <w:pPr>
            <w:pStyle w:val="TOC3"/>
            <w:tabs>
              <w:tab w:val="right" w:leader="dot" w:pos="9016"/>
            </w:tabs>
            <w:rPr>
              <w:ins w:id="100" w:author="Andrew Instone-Cowie" w:date="2021-07-22T15:59:00Z"/>
              <w:noProof/>
              <w:lang w:val="en-GB" w:eastAsia="en-GB"/>
            </w:rPr>
          </w:pPr>
          <w:ins w:id="10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"_Toc77862021"</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Schematic</w:t>
            </w:r>
            <w:r>
              <w:rPr>
                <w:noProof/>
                <w:webHidden/>
              </w:rPr>
              <w:tab/>
            </w:r>
            <w:r>
              <w:rPr>
                <w:noProof/>
                <w:webHidden/>
              </w:rPr>
              <w:fldChar w:fldCharType="begin"/>
            </w:r>
            <w:r>
              <w:rPr>
                <w:noProof/>
                <w:webHidden/>
              </w:rPr>
              <w:instrText xml:space="preserve"> PAGEREF _Toc77862021 \h </w:instrText>
            </w:r>
            <w:r>
              <w:rPr>
                <w:noProof/>
                <w:webHidden/>
              </w:rPr>
            </w:r>
          </w:ins>
          <w:r>
            <w:rPr>
              <w:noProof/>
              <w:webHidden/>
            </w:rPr>
            <w:fldChar w:fldCharType="separate"/>
          </w:r>
          <w:ins w:id="102" w:author="Andrew Instone-Cowie" w:date="2021-07-22T16:00:00Z">
            <w:r w:rsidR="00FC27D1">
              <w:rPr>
                <w:noProof/>
                <w:webHidden/>
              </w:rPr>
              <w:t>23</w:t>
            </w:r>
          </w:ins>
          <w:ins w:id="103" w:author="Andrew Instone-Cowie" w:date="2021-07-22T15:59:00Z">
            <w:r>
              <w:rPr>
                <w:noProof/>
                <w:webHidden/>
              </w:rPr>
              <w:fldChar w:fldCharType="end"/>
            </w:r>
            <w:r w:rsidRPr="00F35856">
              <w:rPr>
                <w:rStyle w:val="Hyperlink"/>
                <w:noProof/>
              </w:rPr>
              <w:fldChar w:fldCharType="end"/>
            </w:r>
          </w:ins>
        </w:p>
        <w:p w14:paraId="3A634CD5" w14:textId="412D2EA5" w:rsidR="00C76C15" w:rsidRDefault="00C76C15">
          <w:pPr>
            <w:pStyle w:val="TOC3"/>
            <w:tabs>
              <w:tab w:val="right" w:leader="dot" w:pos="9016"/>
            </w:tabs>
            <w:rPr>
              <w:ins w:id="104" w:author="Andrew Instone-Cowie" w:date="2021-07-22T15:59:00Z"/>
              <w:noProof/>
              <w:lang w:val="en-GB" w:eastAsia="en-GB"/>
            </w:rPr>
          </w:pPr>
          <w:ins w:id="10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"_Toc77862022"</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Parts</w:t>
            </w:r>
            <w:r>
              <w:rPr>
                <w:noProof/>
                <w:webHidden/>
              </w:rPr>
              <w:tab/>
            </w:r>
            <w:r>
              <w:rPr>
                <w:noProof/>
                <w:webHidden/>
              </w:rPr>
              <w:fldChar w:fldCharType="begin"/>
            </w:r>
            <w:r>
              <w:rPr>
                <w:noProof/>
                <w:webHidden/>
              </w:rPr>
              <w:instrText xml:space="preserve"> PAGEREF _Toc77862022 \h </w:instrText>
            </w:r>
            <w:r>
              <w:rPr>
                <w:noProof/>
                <w:webHidden/>
              </w:rPr>
            </w:r>
          </w:ins>
          <w:r>
            <w:rPr>
              <w:noProof/>
              <w:webHidden/>
            </w:rPr>
            <w:fldChar w:fldCharType="separate"/>
          </w:r>
          <w:ins w:id="106" w:author="Andrew Instone-Cowie" w:date="2021-07-22T16:00:00Z">
            <w:r w:rsidR="00FC27D1">
              <w:rPr>
                <w:noProof/>
                <w:webHidden/>
              </w:rPr>
              <w:t>24</w:t>
            </w:r>
          </w:ins>
          <w:ins w:id="107" w:author="Andrew Instone-Cowie" w:date="2021-07-22T15:59:00Z">
            <w:r>
              <w:rPr>
                <w:noProof/>
                <w:webHidden/>
              </w:rPr>
              <w:fldChar w:fldCharType="end"/>
            </w:r>
            <w:r w:rsidRPr="00F35856">
              <w:rPr>
                <w:rStyle w:val="Hyperlink"/>
                <w:noProof/>
              </w:rPr>
              <w:fldChar w:fldCharType="end"/>
            </w:r>
          </w:ins>
        </w:p>
        <w:p w14:paraId="0E876A36" w14:textId="631B45F5" w:rsidR="00C76C15" w:rsidRDefault="00C76C15">
          <w:pPr>
            <w:pStyle w:val="TOC3"/>
            <w:tabs>
              <w:tab w:val="right" w:leader="dot" w:pos="9016"/>
            </w:tabs>
            <w:rPr>
              <w:ins w:id="108" w:author="Andrew Instone-Cowie" w:date="2021-07-22T15:59:00Z"/>
              <w:noProof/>
              <w:lang w:val="en-GB" w:eastAsia="en-GB"/>
            </w:rPr>
          </w:pPr>
          <w:ins w:id="10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"_Toc77862023"</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PCB Layout</w:t>
            </w:r>
            <w:r>
              <w:rPr>
                <w:noProof/>
                <w:webHidden/>
              </w:rPr>
              <w:tab/>
            </w:r>
            <w:r>
              <w:rPr>
                <w:noProof/>
                <w:webHidden/>
              </w:rPr>
              <w:fldChar w:fldCharType="begin"/>
            </w:r>
            <w:r>
              <w:rPr>
                <w:noProof/>
                <w:webHidden/>
              </w:rPr>
              <w:instrText xml:space="preserve"> PAGEREF _Toc77862023 \h </w:instrText>
            </w:r>
            <w:r>
              <w:rPr>
                <w:noProof/>
                <w:webHidden/>
              </w:rPr>
            </w:r>
          </w:ins>
          <w:r>
            <w:rPr>
              <w:noProof/>
              <w:webHidden/>
            </w:rPr>
            <w:fldChar w:fldCharType="separate"/>
          </w:r>
          <w:ins w:id="110" w:author="Andrew Instone-Cowie" w:date="2021-07-22T16:00:00Z">
            <w:r w:rsidR="00FC27D1">
              <w:rPr>
                <w:noProof/>
                <w:webHidden/>
              </w:rPr>
              <w:t>24</w:t>
            </w:r>
          </w:ins>
          <w:ins w:id="111" w:author="Andrew Instone-Cowie" w:date="2021-07-22T15:59:00Z">
            <w:r>
              <w:rPr>
                <w:noProof/>
                <w:webHidden/>
              </w:rPr>
              <w:fldChar w:fldCharType="end"/>
            </w:r>
            <w:r w:rsidRPr="00F35856">
              <w:rPr>
                <w:rStyle w:val="Hyperlink"/>
                <w:noProof/>
              </w:rPr>
              <w:fldChar w:fldCharType="end"/>
            </w:r>
          </w:ins>
        </w:p>
        <w:p w14:paraId="7C02637E" w14:textId="4971F8E5" w:rsidR="00C76C15" w:rsidRDefault="00C76C15">
          <w:pPr>
            <w:pStyle w:val="TOC3"/>
            <w:tabs>
              <w:tab w:val="right" w:leader="dot" w:pos="9016"/>
            </w:tabs>
            <w:rPr>
              <w:ins w:id="112" w:author="Andrew Instone-Cowie" w:date="2021-07-22T15:59:00Z"/>
              <w:noProof/>
              <w:lang w:val="en-GB" w:eastAsia="en-GB"/>
            </w:rPr>
          </w:pPr>
          <w:ins w:id="11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"_Toc77862024"</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Construction</w:t>
            </w:r>
            <w:r>
              <w:rPr>
                <w:noProof/>
                <w:webHidden/>
              </w:rPr>
              <w:tab/>
            </w:r>
            <w:r>
              <w:rPr>
                <w:noProof/>
                <w:webHidden/>
              </w:rPr>
              <w:fldChar w:fldCharType="begin"/>
            </w:r>
            <w:r>
              <w:rPr>
                <w:noProof/>
                <w:webHidden/>
              </w:rPr>
              <w:instrText xml:space="preserve"> PAGEREF _Toc77862024 \h </w:instrText>
            </w:r>
            <w:r>
              <w:rPr>
                <w:noProof/>
                <w:webHidden/>
              </w:rPr>
            </w:r>
          </w:ins>
          <w:r>
            <w:rPr>
              <w:noProof/>
              <w:webHidden/>
            </w:rPr>
            <w:fldChar w:fldCharType="separate"/>
          </w:r>
          <w:ins w:id="114" w:author="Andrew Instone-Cowie" w:date="2021-07-22T16:00:00Z">
            <w:r w:rsidR="00FC27D1">
              <w:rPr>
                <w:noProof/>
                <w:webHidden/>
              </w:rPr>
              <w:t>25</w:t>
            </w:r>
          </w:ins>
          <w:ins w:id="115" w:author="Andrew Instone-Cowie" w:date="2021-07-22T15:59:00Z">
            <w:r>
              <w:rPr>
                <w:noProof/>
                <w:webHidden/>
              </w:rPr>
              <w:fldChar w:fldCharType="end"/>
            </w:r>
            <w:r w:rsidRPr="00F35856">
              <w:rPr>
                <w:rStyle w:val="Hyperlink"/>
                <w:noProof/>
              </w:rPr>
              <w:fldChar w:fldCharType="end"/>
            </w:r>
          </w:ins>
        </w:p>
        <w:p w14:paraId="02AFDCBA" w14:textId="4FCAB6BC" w:rsidR="00C76C15" w:rsidRDefault="00C76C15">
          <w:pPr>
            <w:pStyle w:val="TOC3"/>
            <w:tabs>
              <w:tab w:val="right" w:leader="dot" w:pos="9016"/>
            </w:tabs>
            <w:rPr>
              <w:ins w:id="116" w:author="Andrew Instone-Cowie" w:date="2021-07-22T15:59:00Z"/>
              <w:noProof/>
              <w:lang w:val="en-GB" w:eastAsia="en-GB"/>
            </w:rPr>
          </w:pPr>
          <w:ins w:id="11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"_Toc77862025"</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Voltage Regulator</w:t>
            </w:r>
            <w:r>
              <w:rPr>
                <w:noProof/>
                <w:webHidden/>
              </w:rPr>
              <w:tab/>
            </w:r>
            <w:r>
              <w:rPr>
                <w:noProof/>
                <w:webHidden/>
              </w:rPr>
              <w:fldChar w:fldCharType="begin"/>
            </w:r>
            <w:r>
              <w:rPr>
                <w:noProof/>
                <w:webHidden/>
              </w:rPr>
              <w:instrText xml:space="preserve"> PAGEREF _Toc77862025 \h </w:instrText>
            </w:r>
            <w:r>
              <w:rPr>
                <w:noProof/>
                <w:webHidden/>
              </w:rPr>
            </w:r>
          </w:ins>
          <w:r>
            <w:rPr>
              <w:noProof/>
              <w:webHidden/>
            </w:rPr>
            <w:fldChar w:fldCharType="separate"/>
          </w:r>
          <w:ins w:id="118" w:author="Andrew Instone-Cowie" w:date="2021-07-22T16:00:00Z">
            <w:r w:rsidR="00FC27D1">
              <w:rPr>
                <w:noProof/>
                <w:webHidden/>
              </w:rPr>
              <w:t>26</w:t>
            </w:r>
          </w:ins>
          <w:ins w:id="119" w:author="Andrew Instone-Cowie" w:date="2021-07-22T15:59:00Z">
            <w:r>
              <w:rPr>
                <w:noProof/>
                <w:webHidden/>
              </w:rPr>
              <w:fldChar w:fldCharType="end"/>
            </w:r>
            <w:r w:rsidRPr="00F35856">
              <w:rPr>
                <w:rStyle w:val="Hyperlink"/>
                <w:noProof/>
              </w:rPr>
              <w:fldChar w:fldCharType="end"/>
            </w:r>
          </w:ins>
        </w:p>
        <w:p w14:paraId="2FB37A1A" w14:textId="2B89002D" w:rsidR="00C76C15" w:rsidRDefault="00C76C15">
          <w:pPr>
            <w:pStyle w:val="TOC2"/>
            <w:tabs>
              <w:tab w:val="right" w:leader="dot" w:pos="9016"/>
            </w:tabs>
            <w:rPr>
              <w:ins w:id="120" w:author="Andrew Instone-Cowie" w:date="2021-07-22T15:59:00Z"/>
              <w:rFonts w:eastAsiaTheme="minorEastAsia"/>
              <w:noProof/>
              <w:lang w:eastAsia="en-GB"/>
            </w:rPr>
          </w:pPr>
          <w:ins w:id="12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"_Toc77862026"</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Power Module</w:t>
            </w:r>
            <w:r>
              <w:rPr>
                <w:noProof/>
                <w:webHidden/>
              </w:rPr>
              <w:tab/>
            </w:r>
            <w:r>
              <w:rPr>
                <w:noProof/>
                <w:webHidden/>
              </w:rPr>
              <w:fldChar w:fldCharType="begin"/>
            </w:r>
            <w:r>
              <w:rPr>
                <w:noProof/>
                <w:webHidden/>
              </w:rPr>
              <w:instrText xml:space="preserve"> PAGEREF _Toc77862026 \h </w:instrText>
            </w:r>
            <w:r>
              <w:rPr>
                <w:noProof/>
                <w:webHidden/>
              </w:rPr>
            </w:r>
          </w:ins>
          <w:r>
            <w:rPr>
              <w:noProof/>
              <w:webHidden/>
            </w:rPr>
            <w:fldChar w:fldCharType="separate"/>
          </w:r>
          <w:ins w:id="122" w:author="Andrew Instone-Cowie" w:date="2021-07-22T16:00:00Z">
            <w:r w:rsidR="00FC27D1">
              <w:rPr>
                <w:noProof/>
                <w:webHidden/>
              </w:rPr>
              <w:t>29</w:t>
            </w:r>
          </w:ins>
          <w:ins w:id="123" w:author="Andrew Instone-Cowie" w:date="2021-07-22T15:59:00Z">
            <w:r>
              <w:rPr>
                <w:noProof/>
                <w:webHidden/>
              </w:rPr>
              <w:fldChar w:fldCharType="end"/>
            </w:r>
            <w:r w:rsidRPr="00F35856">
              <w:rPr>
                <w:rStyle w:val="Hyperlink"/>
                <w:noProof/>
              </w:rPr>
              <w:fldChar w:fldCharType="end"/>
            </w:r>
          </w:ins>
        </w:p>
        <w:p w14:paraId="13600992" w14:textId="2CCF010F" w:rsidR="00C76C15" w:rsidRDefault="00C76C15">
          <w:pPr>
            <w:pStyle w:val="TOC3"/>
            <w:tabs>
              <w:tab w:val="right" w:leader="dot" w:pos="9016"/>
            </w:tabs>
            <w:rPr>
              <w:ins w:id="124" w:author="Andrew Instone-Cowie" w:date="2021-07-22T15:59:00Z"/>
              <w:noProof/>
              <w:lang w:val="en-GB" w:eastAsia="en-GB"/>
            </w:rPr>
          </w:pPr>
          <w:ins w:id="12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"_Toc77862027"</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Parts List</w:t>
            </w:r>
            <w:r>
              <w:rPr>
                <w:noProof/>
                <w:webHidden/>
              </w:rPr>
              <w:tab/>
            </w:r>
            <w:r>
              <w:rPr>
                <w:noProof/>
                <w:webHidden/>
              </w:rPr>
              <w:fldChar w:fldCharType="begin"/>
            </w:r>
            <w:r>
              <w:rPr>
                <w:noProof/>
                <w:webHidden/>
              </w:rPr>
              <w:instrText xml:space="preserve"> PAGEREF _Toc77862027 \h </w:instrText>
            </w:r>
            <w:r>
              <w:rPr>
                <w:noProof/>
                <w:webHidden/>
              </w:rPr>
            </w:r>
          </w:ins>
          <w:r>
            <w:rPr>
              <w:noProof/>
              <w:webHidden/>
            </w:rPr>
            <w:fldChar w:fldCharType="separate"/>
          </w:r>
          <w:ins w:id="126" w:author="Andrew Instone-Cowie" w:date="2021-07-22T16:00:00Z">
            <w:r w:rsidR="00FC27D1">
              <w:rPr>
                <w:noProof/>
                <w:webHidden/>
              </w:rPr>
              <w:t>29</w:t>
            </w:r>
          </w:ins>
          <w:ins w:id="127" w:author="Andrew Instone-Cowie" w:date="2021-07-22T15:59:00Z">
            <w:r>
              <w:rPr>
                <w:noProof/>
                <w:webHidden/>
              </w:rPr>
              <w:fldChar w:fldCharType="end"/>
            </w:r>
            <w:r w:rsidRPr="00F35856">
              <w:rPr>
                <w:rStyle w:val="Hyperlink"/>
                <w:noProof/>
              </w:rPr>
              <w:fldChar w:fldCharType="end"/>
            </w:r>
          </w:ins>
        </w:p>
        <w:p w14:paraId="665BF383" w14:textId="6E274B35" w:rsidR="00C76C15" w:rsidRDefault="00C76C15">
          <w:pPr>
            <w:pStyle w:val="TOC3"/>
            <w:tabs>
              <w:tab w:val="right" w:leader="dot" w:pos="9016"/>
            </w:tabs>
            <w:rPr>
              <w:ins w:id="128" w:author="Andrew Instone-Cowie" w:date="2021-07-22T15:59:00Z"/>
              <w:noProof/>
              <w:lang w:val="en-GB" w:eastAsia="en-GB"/>
            </w:rPr>
          </w:pPr>
          <w:ins w:id="12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"_Toc77862028"</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Schematic</w:t>
            </w:r>
            <w:r>
              <w:rPr>
                <w:noProof/>
                <w:webHidden/>
              </w:rPr>
              <w:tab/>
            </w:r>
            <w:r>
              <w:rPr>
                <w:noProof/>
                <w:webHidden/>
              </w:rPr>
              <w:fldChar w:fldCharType="begin"/>
            </w:r>
            <w:r>
              <w:rPr>
                <w:noProof/>
                <w:webHidden/>
              </w:rPr>
              <w:instrText xml:space="preserve"> PAGEREF _Toc77862028 \h </w:instrText>
            </w:r>
            <w:r>
              <w:rPr>
                <w:noProof/>
                <w:webHidden/>
              </w:rPr>
            </w:r>
          </w:ins>
          <w:r>
            <w:rPr>
              <w:noProof/>
              <w:webHidden/>
            </w:rPr>
            <w:fldChar w:fldCharType="separate"/>
          </w:r>
          <w:ins w:id="130" w:author="Andrew Instone-Cowie" w:date="2021-07-22T16:00:00Z">
            <w:r w:rsidR="00FC27D1">
              <w:rPr>
                <w:noProof/>
                <w:webHidden/>
              </w:rPr>
              <w:t>30</w:t>
            </w:r>
          </w:ins>
          <w:ins w:id="131" w:author="Andrew Instone-Cowie" w:date="2021-07-22T15:59:00Z">
            <w:r>
              <w:rPr>
                <w:noProof/>
                <w:webHidden/>
              </w:rPr>
              <w:fldChar w:fldCharType="end"/>
            </w:r>
            <w:r w:rsidRPr="00F35856">
              <w:rPr>
                <w:rStyle w:val="Hyperlink"/>
                <w:noProof/>
              </w:rPr>
              <w:fldChar w:fldCharType="end"/>
            </w:r>
          </w:ins>
        </w:p>
        <w:p w14:paraId="7099E1BF" w14:textId="00E413D3" w:rsidR="00C76C15" w:rsidRDefault="00C76C15">
          <w:pPr>
            <w:pStyle w:val="TOC3"/>
            <w:tabs>
              <w:tab w:val="right" w:leader="dot" w:pos="9016"/>
            </w:tabs>
            <w:rPr>
              <w:ins w:id="132" w:author="Andrew Instone-Cowie" w:date="2021-07-22T15:59:00Z"/>
              <w:noProof/>
              <w:lang w:val="en-GB" w:eastAsia="en-GB"/>
            </w:rPr>
          </w:pPr>
          <w:ins w:id="133" w:author="Andrew Instone-Cowie" w:date="2021-07-22T15:59:00Z">
            <w:r w:rsidRPr="00F35856">
              <w:rPr>
                <w:rStyle w:val="Hyperlink"/>
                <w:noProof/>
              </w:rPr>
              <w:lastRenderedPageBreak/>
              <w:fldChar w:fldCharType="begin"/>
            </w:r>
            <w:r w:rsidRPr="00F35856">
              <w:rPr>
                <w:rStyle w:val="Hyperlink"/>
                <w:noProof/>
              </w:rPr>
              <w:instrText xml:space="preserve"> </w:instrText>
            </w:r>
            <w:r>
              <w:rPr>
                <w:noProof/>
              </w:rPr>
              <w:instrText>HYPERLINK \l "_Toc77862029"</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Parts</w:t>
            </w:r>
            <w:r>
              <w:rPr>
                <w:noProof/>
                <w:webHidden/>
              </w:rPr>
              <w:tab/>
            </w:r>
            <w:r>
              <w:rPr>
                <w:noProof/>
                <w:webHidden/>
              </w:rPr>
              <w:fldChar w:fldCharType="begin"/>
            </w:r>
            <w:r>
              <w:rPr>
                <w:noProof/>
                <w:webHidden/>
              </w:rPr>
              <w:instrText xml:space="preserve"> PAGEREF _Toc77862029 \h </w:instrText>
            </w:r>
            <w:r>
              <w:rPr>
                <w:noProof/>
                <w:webHidden/>
              </w:rPr>
            </w:r>
          </w:ins>
          <w:r>
            <w:rPr>
              <w:noProof/>
              <w:webHidden/>
            </w:rPr>
            <w:fldChar w:fldCharType="separate"/>
          </w:r>
          <w:ins w:id="134" w:author="Andrew Instone-Cowie" w:date="2021-07-22T16:00:00Z">
            <w:r w:rsidR="00FC27D1">
              <w:rPr>
                <w:noProof/>
                <w:webHidden/>
              </w:rPr>
              <w:t>31</w:t>
            </w:r>
          </w:ins>
          <w:ins w:id="135" w:author="Andrew Instone-Cowie" w:date="2021-07-22T15:59:00Z">
            <w:r>
              <w:rPr>
                <w:noProof/>
                <w:webHidden/>
              </w:rPr>
              <w:fldChar w:fldCharType="end"/>
            </w:r>
            <w:r w:rsidRPr="00F35856">
              <w:rPr>
                <w:rStyle w:val="Hyperlink"/>
                <w:noProof/>
              </w:rPr>
              <w:fldChar w:fldCharType="end"/>
            </w:r>
          </w:ins>
        </w:p>
        <w:p w14:paraId="5A765193" w14:textId="5123B0A4" w:rsidR="00C76C15" w:rsidRDefault="00C76C15">
          <w:pPr>
            <w:pStyle w:val="TOC3"/>
            <w:tabs>
              <w:tab w:val="right" w:leader="dot" w:pos="9016"/>
            </w:tabs>
            <w:rPr>
              <w:ins w:id="136" w:author="Andrew Instone-Cowie" w:date="2021-07-22T15:59:00Z"/>
              <w:noProof/>
              <w:lang w:val="en-GB" w:eastAsia="en-GB"/>
            </w:rPr>
          </w:pPr>
          <w:ins w:id="13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"_Toc77862030"</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PCB Layout</w:t>
            </w:r>
            <w:r>
              <w:rPr>
                <w:noProof/>
                <w:webHidden/>
              </w:rPr>
              <w:tab/>
            </w:r>
            <w:r>
              <w:rPr>
                <w:noProof/>
                <w:webHidden/>
              </w:rPr>
              <w:fldChar w:fldCharType="begin"/>
            </w:r>
            <w:r>
              <w:rPr>
                <w:noProof/>
                <w:webHidden/>
              </w:rPr>
              <w:instrText xml:space="preserve"> PAGEREF _Toc77862030 \h </w:instrText>
            </w:r>
            <w:r>
              <w:rPr>
                <w:noProof/>
                <w:webHidden/>
              </w:rPr>
            </w:r>
          </w:ins>
          <w:r>
            <w:rPr>
              <w:noProof/>
              <w:webHidden/>
            </w:rPr>
            <w:fldChar w:fldCharType="separate"/>
          </w:r>
          <w:ins w:id="138" w:author="Andrew Instone-Cowie" w:date="2021-07-22T16:00:00Z">
            <w:r w:rsidR="00FC27D1">
              <w:rPr>
                <w:noProof/>
                <w:webHidden/>
              </w:rPr>
              <w:t>31</w:t>
            </w:r>
          </w:ins>
          <w:ins w:id="139" w:author="Andrew Instone-Cowie" w:date="2021-07-22T15:59:00Z">
            <w:r>
              <w:rPr>
                <w:noProof/>
                <w:webHidden/>
              </w:rPr>
              <w:fldChar w:fldCharType="end"/>
            </w:r>
            <w:r w:rsidRPr="00F35856">
              <w:rPr>
                <w:rStyle w:val="Hyperlink"/>
                <w:noProof/>
              </w:rPr>
              <w:fldChar w:fldCharType="end"/>
            </w:r>
          </w:ins>
        </w:p>
        <w:p w14:paraId="0824518B" w14:textId="67735A07" w:rsidR="00C76C15" w:rsidRDefault="00C76C15">
          <w:pPr>
            <w:pStyle w:val="TOC3"/>
            <w:tabs>
              <w:tab w:val="right" w:leader="dot" w:pos="9016"/>
            </w:tabs>
            <w:rPr>
              <w:ins w:id="140" w:author="Andrew Instone-Cowie" w:date="2021-07-22T15:59:00Z"/>
              <w:noProof/>
              <w:lang w:val="en-GB" w:eastAsia="en-GB"/>
            </w:rPr>
          </w:pPr>
          <w:ins w:id="14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"_Toc77862031"</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Construction</w:t>
            </w:r>
            <w:r>
              <w:rPr>
                <w:noProof/>
                <w:webHidden/>
              </w:rPr>
              <w:tab/>
            </w:r>
            <w:r>
              <w:rPr>
                <w:noProof/>
                <w:webHidden/>
              </w:rPr>
              <w:fldChar w:fldCharType="begin"/>
            </w:r>
            <w:r>
              <w:rPr>
                <w:noProof/>
                <w:webHidden/>
              </w:rPr>
              <w:instrText xml:space="preserve"> PAGEREF _Toc77862031 \h </w:instrText>
            </w:r>
            <w:r>
              <w:rPr>
                <w:noProof/>
                <w:webHidden/>
              </w:rPr>
            </w:r>
          </w:ins>
          <w:r>
            <w:rPr>
              <w:noProof/>
              <w:webHidden/>
            </w:rPr>
            <w:fldChar w:fldCharType="separate"/>
          </w:r>
          <w:ins w:id="142" w:author="Andrew Instone-Cowie" w:date="2021-07-22T16:00:00Z">
            <w:r w:rsidR="00FC27D1">
              <w:rPr>
                <w:noProof/>
                <w:webHidden/>
              </w:rPr>
              <w:t>31</w:t>
            </w:r>
          </w:ins>
          <w:ins w:id="143" w:author="Andrew Instone-Cowie" w:date="2021-07-22T15:59:00Z">
            <w:r>
              <w:rPr>
                <w:noProof/>
                <w:webHidden/>
              </w:rPr>
              <w:fldChar w:fldCharType="end"/>
            </w:r>
            <w:r w:rsidRPr="00F35856">
              <w:rPr>
                <w:rStyle w:val="Hyperlink"/>
                <w:noProof/>
              </w:rPr>
              <w:fldChar w:fldCharType="end"/>
            </w:r>
          </w:ins>
        </w:p>
        <w:p w14:paraId="7458EC81" w14:textId="0B3837C8" w:rsidR="00C76C15" w:rsidRDefault="00C76C15">
          <w:pPr>
            <w:pStyle w:val="TOC2"/>
            <w:tabs>
              <w:tab w:val="right" w:leader="dot" w:pos="9016"/>
            </w:tabs>
            <w:rPr>
              <w:ins w:id="144" w:author="Andrew Instone-Cowie" w:date="2021-07-22T15:59:00Z"/>
              <w:rFonts w:eastAsiaTheme="minorEastAsia"/>
              <w:noProof/>
              <w:lang w:eastAsia="en-GB"/>
            </w:rPr>
          </w:pPr>
          <w:ins w:id="14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"_Toc77862032"</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Magneto-Resistive Sensor Module</w:t>
            </w:r>
            <w:r>
              <w:rPr>
                <w:noProof/>
                <w:webHidden/>
              </w:rPr>
              <w:tab/>
            </w:r>
            <w:r>
              <w:rPr>
                <w:noProof/>
                <w:webHidden/>
              </w:rPr>
              <w:fldChar w:fldCharType="begin"/>
            </w:r>
            <w:r>
              <w:rPr>
                <w:noProof/>
                <w:webHidden/>
              </w:rPr>
              <w:instrText xml:space="preserve"> PAGEREF _Toc77862032 \h </w:instrText>
            </w:r>
            <w:r>
              <w:rPr>
                <w:noProof/>
                <w:webHidden/>
              </w:rPr>
            </w:r>
          </w:ins>
          <w:r>
            <w:rPr>
              <w:noProof/>
              <w:webHidden/>
            </w:rPr>
            <w:fldChar w:fldCharType="separate"/>
          </w:r>
          <w:ins w:id="146" w:author="Andrew Instone-Cowie" w:date="2021-07-22T16:00:00Z">
            <w:r w:rsidR="00FC27D1">
              <w:rPr>
                <w:noProof/>
                <w:webHidden/>
              </w:rPr>
              <w:t>33</w:t>
            </w:r>
          </w:ins>
          <w:ins w:id="147" w:author="Andrew Instone-Cowie" w:date="2021-07-22T15:59:00Z">
            <w:r>
              <w:rPr>
                <w:noProof/>
                <w:webHidden/>
              </w:rPr>
              <w:fldChar w:fldCharType="end"/>
            </w:r>
            <w:r w:rsidRPr="00F35856">
              <w:rPr>
                <w:rStyle w:val="Hyperlink"/>
                <w:noProof/>
              </w:rPr>
              <w:fldChar w:fldCharType="end"/>
            </w:r>
          </w:ins>
        </w:p>
        <w:p w14:paraId="1275F4BF" w14:textId="28CCEA08" w:rsidR="00C76C15" w:rsidRDefault="00C76C15">
          <w:pPr>
            <w:pStyle w:val="TOC3"/>
            <w:tabs>
              <w:tab w:val="right" w:leader="dot" w:pos="9016"/>
            </w:tabs>
            <w:rPr>
              <w:ins w:id="148" w:author="Andrew Instone-Cowie" w:date="2021-07-22T15:59:00Z"/>
              <w:noProof/>
              <w:lang w:val="en-GB" w:eastAsia="en-GB"/>
            </w:rPr>
          </w:pPr>
          <w:ins w:id="14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"_Toc77862033"</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Parts List</w:t>
            </w:r>
            <w:r>
              <w:rPr>
                <w:noProof/>
                <w:webHidden/>
              </w:rPr>
              <w:tab/>
            </w:r>
            <w:r>
              <w:rPr>
                <w:noProof/>
                <w:webHidden/>
              </w:rPr>
              <w:fldChar w:fldCharType="begin"/>
            </w:r>
            <w:r>
              <w:rPr>
                <w:noProof/>
                <w:webHidden/>
              </w:rPr>
              <w:instrText xml:space="preserve"> PAGEREF _Toc77862033 \h </w:instrText>
            </w:r>
            <w:r>
              <w:rPr>
                <w:noProof/>
                <w:webHidden/>
              </w:rPr>
            </w:r>
          </w:ins>
          <w:r>
            <w:rPr>
              <w:noProof/>
              <w:webHidden/>
            </w:rPr>
            <w:fldChar w:fldCharType="separate"/>
          </w:r>
          <w:ins w:id="150" w:author="Andrew Instone-Cowie" w:date="2021-07-22T16:00:00Z">
            <w:r w:rsidR="00FC27D1">
              <w:rPr>
                <w:noProof/>
                <w:webHidden/>
              </w:rPr>
              <w:t>33</w:t>
            </w:r>
          </w:ins>
          <w:ins w:id="151" w:author="Andrew Instone-Cowie" w:date="2021-07-22T15:59:00Z">
            <w:r>
              <w:rPr>
                <w:noProof/>
                <w:webHidden/>
              </w:rPr>
              <w:fldChar w:fldCharType="end"/>
            </w:r>
            <w:r w:rsidRPr="00F35856">
              <w:rPr>
                <w:rStyle w:val="Hyperlink"/>
                <w:noProof/>
              </w:rPr>
              <w:fldChar w:fldCharType="end"/>
            </w:r>
          </w:ins>
        </w:p>
        <w:p w14:paraId="523AFBCF" w14:textId="6BDFB07F" w:rsidR="00C76C15" w:rsidRDefault="00C76C15">
          <w:pPr>
            <w:pStyle w:val="TOC3"/>
            <w:tabs>
              <w:tab w:val="right" w:leader="dot" w:pos="9016"/>
            </w:tabs>
            <w:rPr>
              <w:ins w:id="152" w:author="Andrew Instone-Cowie" w:date="2021-07-22T15:59:00Z"/>
              <w:noProof/>
              <w:lang w:val="en-GB" w:eastAsia="en-GB"/>
            </w:rPr>
          </w:pPr>
          <w:ins w:id="15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"_Toc77862034"</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Schematic</w:t>
            </w:r>
            <w:r>
              <w:rPr>
                <w:noProof/>
                <w:webHidden/>
              </w:rPr>
              <w:tab/>
            </w:r>
            <w:r>
              <w:rPr>
                <w:noProof/>
                <w:webHidden/>
              </w:rPr>
              <w:fldChar w:fldCharType="begin"/>
            </w:r>
            <w:r>
              <w:rPr>
                <w:noProof/>
                <w:webHidden/>
              </w:rPr>
              <w:instrText xml:space="preserve"> PAGEREF _Toc77862034 \h </w:instrText>
            </w:r>
            <w:r>
              <w:rPr>
                <w:noProof/>
                <w:webHidden/>
              </w:rPr>
            </w:r>
          </w:ins>
          <w:r>
            <w:rPr>
              <w:noProof/>
              <w:webHidden/>
            </w:rPr>
            <w:fldChar w:fldCharType="separate"/>
          </w:r>
          <w:ins w:id="154" w:author="Andrew Instone-Cowie" w:date="2021-07-22T16:00:00Z">
            <w:r w:rsidR="00FC27D1">
              <w:rPr>
                <w:noProof/>
                <w:webHidden/>
              </w:rPr>
              <w:t>34</w:t>
            </w:r>
          </w:ins>
          <w:ins w:id="155" w:author="Andrew Instone-Cowie" w:date="2021-07-22T15:59:00Z">
            <w:r>
              <w:rPr>
                <w:noProof/>
                <w:webHidden/>
              </w:rPr>
              <w:fldChar w:fldCharType="end"/>
            </w:r>
            <w:r w:rsidRPr="00F35856">
              <w:rPr>
                <w:rStyle w:val="Hyperlink"/>
                <w:noProof/>
              </w:rPr>
              <w:fldChar w:fldCharType="end"/>
            </w:r>
          </w:ins>
        </w:p>
        <w:p w14:paraId="3BDB056C" w14:textId="5D83DE87" w:rsidR="00C76C15" w:rsidRDefault="00C76C15">
          <w:pPr>
            <w:pStyle w:val="TOC3"/>
            <w:tabs>
              <w:tab w:val="right" w:leader="dot" w:pos="9016"/>
            </w:tabs>
            <w:rPr>
              <w:ins w:id="156" w:author="Andrew Instone-Cowie" w:date="2021-07-22T15:59:00Z"/>
              <w:noProof/>
              <w:lang w:val="en-GB" w:eastAsia="en-GB"/>
            </w:rPr>
          </w:pPr>
          <w:ins w:id="15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"_Toc77862035"</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Parts</w:t>
            </w:r>
            <w:r>
              <w:rPr>
                <w:noProof/>
                <w:webHidden/>
              </w:rPr>
              <w:tab/>
            </w:r>
            <w:r>
              <w:rPr>
                <w:noProof/>
                <w:webHidden/>
              </w:rPr>
              <w:fldChar w:fldCharType="begin"/>
            </w:r>
            <w:r>
              <w:rPr>
                <w:noProof/>
                <w:webHidden/>
              </w:rPr>
              <w:instrText xml:space="preserve"> PAGEREF _Toc77862035 \h </w:instrText>
            </w:r>
            <w:r>
              <w:rPr>
                <w:noProof/>
                <w:webHidden/>
              </w:rPr>
            </w:r>
          </w:ins>
          <w:r>
            <w:rPr>
              <w:noProof/>
              <w:webHidden/>
            </w:rPr>
            <w:fldChar w:fldCharType="separate"/>
          </w:r>
          <w:ins w:id="158" w:author="Andrew Instone-Cowie" w:date="2021-07-22T16:00:00Z">
            <w:r w:rsidR="00FC27D1">
              <w:rPr>
                <w:noProof/>
                <w:webHidden/>
              </w:rPr>
              <w:t>35</w:t>
            </w:r>
          </w:ins>
          <w:ins w:id="159" w:author="Andrew Instone-Cowie" w:date="2021-07-22T15:59:00Z">
            <w:r>
              <w:rPr>
                <w:noProof/>
                <w:webHidden/>
              </w:rPr>
              <w:fldChar w:fldCharType="end"/>
            </w:r>
            <w:r w:rsidRPr="00F35856">
              <w:rPr>
                <w:rStyle w:val="Hyperlink"/>
                <w:noProof/>
              </w:rPr>
              <w:fldChar w:fldCharType="end"/>
            </w:r>
          </w:ins>
        </w:p>
        <w:p w14:paraId="5C6BD62D" w14:textId="4A88AB87" w:rsidR="00C76C15" w:rsidRDefault="00C76C15">
          <w:pPr>
            <w:pStyle w:val="TOC3"/>
            <w:tabs>
              <w:tab w:val="right" w:leader="dot" w:pos="9016"/>
            </w:tabs>
            <w:rPr>
              <w:ins w:id="160" w:author="Andrew Instone-Cowie" w:date="2021-07-22T15:59:00Z"/>
              <w:noProof/>
              <w:lang w:val="en-GB" w:eastAsia="en-GB"/>
            </w:rPr>
          </w:pPr>
          <w:ins w:id="16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"_Toc77862036"</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PCB Layout</w:t>
            </w:r>
            <w:r>
              <w:rPr>
                <w:noProof/>
                <w:webHidden/>
              </w:rPr>
              <w:tab/>
            </w:r>
            <w:r>
              <w:rPr>
                <w:noProof/>
                <w:webHidden/>
              </w:rPr>
              <w:fldChar w:fldCharType="begin"/>
            </w:r>
            <w:r>
              <w:rPr>
                <w:noProof/>
                <w:webHidden/>
              </w:rPr>
              <w:instrText xml:space="preserve"> PAGEREF _Toc77862036 \h </w:instrText>
            </w:r>
            <w:r>
              <w:rPr>
                <w:noProof/>
                <w:webHidden/>
              </w:rPr>
            </w:r>
          </w:ins>
          <w:r>
            <w:rPr>
              <w:noProof/>
              <w:webHidden/>
            </w:rPr>
            <w:fldChar w:fldCharType="separate"/>
          </w:r>
          <w:ins w:id="162" w:author="Andrew Instone-Cowie" w:date="2021-07-22T16:00:00Z">
            <w:r w:rsidR="00FC27D1">
              <w:rPr>
                <w:noProof/>
                <w:webHidden/>
              </w:rPr>
              <w:t>35</w:t>
            </w:r>
          </w:ins>
          <w:ins w:id="163" w:author="Andrew Instone-Cowie" w:date="2021-07-22T15:59:00Z">
            <w:r>
              <w:rPr>
                <w:noProof/>
                <w:webHidden/>
              </w:rPr>
              <w:fldChar w:fldCharType="end"/>
            </w:r>
            <w:r w:rsidRPr="00F35856">
              <w:rPr>
                <w:rStyle w:val="Hyperlink"/>
                <w:noProof/>
              </w:rPr>
              <w:fldChar w:fldCharType="end"/>
            </w:r>
          </w:ins>
        </w:p>
        <w:p w14:paraId="3004634D" w14:textId="62A954E3" w:rsidR="00C76C15" w:rsidRDefault="00C76C15">
          <w:pPr>
            <w:pStyle w:val="TOC3"/>
            <w:tabs>
              <w:tab w:val="right" w:leader="dot" w:pos="9016"/>
            </w:tabs>
            <w:rPr>
              <w:ins w:id="164" w:author="Andrew Instone-Cowie" w:date="2021-07-22T15:59:00Z"/>
              <w:noProof/>
              <w:lang w:val="en-GB" w:eastAsia="en-GB"/>
            </w:rPr>
          </w:pPr>
          <w:ins w:id="16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"_Toc77862037"</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Construction</w:t>
            </w:r>
            <w:r>
              <w:rPr>
                <w:noProof/>
                <w:webHidden/>
              </w:rPr>
              <w:tab/>
            </w:r>
            <w:r>
              <w:rPr>
                <w:noProof/>
                <w:webHidden/>
              </w:rPr>
              <w:fldChar w:fldCharType="begin"/>
            </w:r>
            <w:r>
              <w:rPr>
                <w:noProof/>
                <w:webHidden/>
              </w:rPr>
              <w:instrText xml:space="preserve"> PAGEREF _Toc77862037 \h </w:instrText>
            </w:r>
            <w:r>
              <w:rPr>
                <w:noProof/>
                <w:webHidden/>
              </w:rPr>
            </w:r>
          </w:ins>
          <w:r>
            <w:rPr>
              <w:noProof/>
              <w:webHidden/>
            </w:rPr>
            <w:fldChar w:fldCharType="separate"/>
          </w:r>
          <w:ins w:id="166" w:author="Andrew Instone-Cowie" w:date="2021-07-22T16:00:00Z">
            <w:r w:rsidR="00FC27D1">
              <w:rPr>
                <w:noProof/>
                <w:webHidden/>
              </w:rPr>
              <w:t>35</w:t>
            </w:r>
          </w:ins>
          <w:ins w:id="167" w:author="Andrew Instone-Cowie" w:date="2021-07-22T15:59:00Z">
            <w:r>
              <w:rPr>
                <w:noProof/>
                <w:webHidden/>
              </w:rPr>
              <w:fldChar w:fldCharType="end"/>
            </w:r>
            <w:r w:rsidRPr="00F35856">
              <w:rPr>
                <w:rStyle w:val="Hyperlink"/>
                <w:noProof/>
              </w:rPr>
              <w:fldChar w:fldCharType="end"/>
            </w:r>
          </w:ins>
        </w:p>
        <w:p w14:paraId="33624A7A" w14:textId="1AE3E424" w:rsidR="00C76C15" w:rsidRDefault="00C76C15">
          <w:pPr>
            <w:pStyle w:val="TOC2"/>
            <w:tabs>
              <w:tab w:val="right" w:leader="dot" w:pos="9016"/>
            </w:tabs>
            <w:rPr>
              <w:ins w:id="168" w:author="Andrew Instone-Cowie" w:date="2021-07-22T15:59:00Z"/>
              <w:rFonts w:eastAsiaTheme="minorEastAsia"/>
              <w:noProof/>
              <w:lang w:eastAsia="en-GB"/>
            </w:rPr>
          </w:pPr>
          <w:ins w:id="16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"_Toc77862038"</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Infra-Red &amp; Other Sensor Modules</w:t>
            </w:r>
            <w:r>
              <w:rPr>
                <w:noProof/>
                <w:webHidden/>
              </w:rPr>
              <w:tab/>
            </w:r>
            <w:r>
              <w:rPr>
                <w:noProof/>
                <w:webHidden/>
              </w:rPr>
              <w:fldChar w:fldCharType="begin"/>
            </w:r>
            <w:r>
              <w:rPr>
                <w:noProof/>
                <w:webHidden/>
              </w:rPr>
              <w:instrText xml:space="preserve"> PAGEREF _Toc77862038 \h </w:instrText>
            </w:r>
            <w:r>
              <w:rPr>
                <w:noProof/>
                <w:webHidden/>
              </w:rPr>
            </w:r>
          </w:ins>
          <w:r>
            <w:rPr>
              <w:noProof/>
              <w:webHidden/>
            </w:rPr>
            <w:fldChar w:fldCharType="separate"/>
          </w:r>
          <w:ins w:id="170" w:author="Andrew Instone-Cowie" w:date="2021-07-22T16:00:00Z">
            <w:r w:rsidR="00FC27D1">
              <w:rPr>
                <w:noProof/>
                <w:webHidden/>
              </w:rPr>
              <w:t>37</w:t>
            </w:r>
          </w:ins>
          <w:ins w:id="171" w:author="Andrew Instone-Cowie" w:date="2021-07-22T15:59:00Z">
            <w:r>
              <w:rPr>
                <w:noProof/>
                <w:webHidden/>
              </w:rPr>
              <w:fldChar w:fldCharType="end"/>
            </w:r>
            <w:r w:rsidRPr="00F35856">
              <w:rPr>
                <w:rStyle w:val="Hyperlink"/>
                <w:noProof/>
              </w:rPr>
              <w:fldChar w:fldCharType="end"/>
            </w:r>
          </w:ins>
        </w:p>
        <w:p w14:paraId="5CD00B6D" w14:textId="1BDF6EB9" w:rsidR="00C76C15" w:rsidRDefault="00C76C15">
          <w:pPr>
            <w:pStyle w:val="TOC3"/>
            <w:tabs>
              <w:tab w:val="right" w:leader="dot" w:pos="9016"/>
            </w:tabs>
            <w:rPr>
              <w:ins w:id="172" w:author="Andrew Instone-Cowie" w:date="2021-07-22T15:59:00Z"/>
              <w:noProof/>
              <w:lang w:val="en-GB" w:eastAsia="en-GB"/>
            </w:rPr>
          </w:pPr>
          <w:ins w:id="17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"_Toc77862039"</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Parts List</w:t>
            </w:r>
            <w:r>
              <w:rPr>
                <w:noProof/>
                <w:webHidden/>
              </w:rPr>
              <w:tab/>
            </w:r>
            <w:r>
              <w:rPr>
                <w:noProof/>
                <w:webHidden/>
              </w:rPr>
              <w:fldChar w:fldCharType="begin"/>
            </w:r>
            <w:r>
              <w:rPr>
                <w:noProof/>
                <w:webHidden/>
              </w:rPr>
              <w:instrText xml:space="preserve"> PAGEREF _Toc77862039 \h </w:instrText>
            </w:r>
            <w:r>
              <w:rPr>
                <w:noProof/>
                <w:webHidden/>
              </w:rPr>
            </w:r>
          </w:ins>
          <w:r>
            <w:rPr>
              <w:noProof/>
              <w:webHidden/>
            </w:rPr>
            <w:fldChar w:fldCharType="separate"/>
          </w:r>
          <w:ins w:id="174" w:author="Andrew Instone-Cowie" w:date="2021-07-22T16:00:00Z">
            <w:r w:rsidR="00FC27D1">
              <w:rPr>
                <w:noProof/>
                <w:webHidden/>
              </w:rPr>
              <w:t>37</w:t>
            </w:r>
          </w:ins>
          <w:ins w:id="175" w:author="Andrew Instone-Cowie" w:date="2021-07-22T15:59:00Z">
            <w:r>
              <w:rPr>
                <w:noProof/>
                <w:webHidden/>
              </w:rPr>
              <w:fldChar w:fldCharType="end"/>
            </w:r>
            <w:r w:rsidRPr="00F35856">
              <w:rPr>
                <w:rStyle w:val="Hyperlink"/>
                <w:noProof/>
              </w:rPr>
              <w:fldChar w:fldCharType="end"/>
            </w:r>
          </w:ins>
        </w:p>
        <w:p w14:paraId="34533E06" w14:textId="615F26CC" w:rsidR="00C76C15" w:rsidRDefault="00C76C15">
          <w:pPr>
            <w:pStyle w:val="TOC3"/>
            <w:tabs>
              <w:tab w:val="right" w:leader="dot" w:pos="9016"/>
            </w:tabs>
            <w:rPr>
              <w:ins w:id="176" w:author="Andrew Instone-Cowie" w:date="2021-07-22T15:59:00Z"/>
              <w:noProof/>
              <w:lang w:val="en-GB" w:eastAsia="en-GB"/>
            </w:rPr>
          </w:pPr>
          <w:ins w:id="17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"_Toc77862040"</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Schematic</w:t>
            </w:r>
            <w:r>
              <w:rPr>
                <w:noProof/>
                <w:webHidden/>
              </w:rPr>
              <w:tab/>
            </w:r>
            <w:r>
              <w:rPr>
                <w:noProof/>
                <w:webHidden/>
              </w:rPr>
              <w:fldChar w:fldCharType="begin"/>
            </w:r>
            <w:r>
              <w:rPr>
                <w:noProof/>
                <w:webHidden/>
              </w:rPr>
              <w:instrText xml:space="preserve"> PAGEREF _Toc77862040 \h </w:instrText>
            </w:r>
            <w:r>
              <w:rPr>
                <w:noProof/>
                <w:webHidden/>
              </w:rPr>
            </w:r>
          </w:ins>
          <w:r>
            <w:rPr>
              <w:noProof/>
              <w:webHidden/>
            </w:rPr>
            <w:fldChar w:fldCharType="separate"/>
          </w:r>
          <w:ins w:id="178" w:author="Andrew Instone-Cowie" w:date="2021-07-22T16:00:00Z">
            <w:r w:rsidR="00FC27D1">
              <w:rPr>
                <w:noProof/>
                <w:webHidden/>
              </w:rPr>
              <w:t>38</w:t>
            </w:r>
          </w:ins>
          <w:ins w:id="179" w:author="Andrew Instone-Cowie" w:date="2021-07-22T15:59:00Z">
            <w:r>
              <w:rPr>
                <w:noProof/>
                <w:webHidden/>
              </w:rPr>
              <w:fldChar w:fldCharType="end"/>
            </w:r>
            <w:r w:rsidRPr="00F35856">
              <w:rPr>
                <w:rStyle w:val="Hyperlink"/>
                <w:noProof/>
              </w:rPr>
              <w:fldChar w:fldCharType="end"/>
            </w:r>
          </w:ins>
        </w:p>
        <w:p w14:paraId="787F3575" w14:textId="7A341E95" w:rsidR="00C76C15" w:rsidRDefault="00C76C15">
          <w:pPr>
            <w:pStyle w:val="TOC3"/>
            <w:tabs>
              <w:tab w:val="right" w:leader="dot" w:pos="9016"/>
            </w:tabs>
            <w:rPr>
              <w:ins w:id="180" w:author="Andrew Instone-Cowie" w:date="2021-07-22T15:59:00Z"/>
              <w:noProof/>
              <w:lang w:val="en-GB" w:eastAsia="en-GB"/>
            </w:rPr>
          </w:pPr>
          <w:ins w:id="18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"_Toc77862041"</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PCB Layout</w:t>
            </w:r>
            <w:r>
              <w:rPr>
                <w:noProof/>
                <w:webHidden/>
              </w:rPr>
              <w:tab/>
            </w:r>
            <w:r>
              <w:rPr>
                <w:noProof/>
                <w:webHidden/>
              </w:rPr>
              <w:fldChar w:fldCharType="begin"/>
            </w:r>
            <w:r>
              <w:rPr>
                <w:noProof/>
                <w:webHidden/>
              </w:rPr>
              <w:instrText xml:space="preserve"> PAGEREF _Toc77862041 \h </w:instrText>
            </w:r>
            <w:r>
              <w:rPr>
                <w:noProof/>
                <w:webHidden/>
              </w:rPr>
            </w:r>
          </w:ins>
          <w:r>
            <w:rPr>
              <w:noProof/>
              <w:webHidden/>
            </w:rPr>
            <w:fldChar w:fldCharType="separate"/>
          </w:r>
          <w:ins w:id="182" w:author="Andrew Instone-Cowie" w:date="2021-07-22T16:00:00Z">
            <w:r w:rsidR="00FC27D1">
              <w:rPr>
                <w:noProof/>
                <w:webHidden/>
              </w:rPr>
              <w:t>39</w:t>
            </w:r>
          </w:ins>
          <w:ins w:id="183" w:author="Andrew Instone-Cowie" w:date="2021-07-22T15:59:00Z">
            <w:r>
              <w:rPr>
                <w:noProof/>
                <w:webHidden/>
              </w:rPr>
              <w:fldChar w:fldCharType="end"/>
            </w:r>
            <w:r w:rsidRPr="00F35856">
              <w:rPr>
                <w:rStyle w:val="Hyperlink"/>
                <w:noProof/>
              </w:rPr>
              <w:fldChar w:fldCharType="end"/>
            </w:r>
          </w:ins>
        </w:p>
        <w:p w14:paraId="4332BC12" w14:textId="02F1B238" w:rsidR="00C76C15" w:rsidRDefault="00C76C15">
          <w:pPr>
            <w:pStyle w:val="TOC3"/>
            <w:tabs>
              <w:tab w:val="right" w:leader="dot" w:pos="9016"/>
            </w:tabs>
            <w:rPr>
              <w:ins w:id="184" w:author="Andrew Instone-Cowie" w:date="2021-07-22T15:59:00Z"/>
              <w:noProof/>
              <w:lang w:val="en-GB" w:eastAsia="en-GB"/>
            </w:rPr>
          </w:pPr>
          <w:ins w:id="18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"_Toc77862042"</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Construction</w:t>
            </w:r>
            <w:r>
              <w:rPr>
                <w:noProof/>
                <w:webHidden/>
              </w:rPr>
              <w:tab/>
            </w:r>
            <w:r>
              <w:rPr>
                <w:noProof/>
                <w:webHidden/>
              </w:rPr>
              <w:fldChar w:fldCharType="begin"/>
            </w:r>
            <w:r>
              <w:rPr>
                <w:noProof/>
                <w:webHidden/>
              </w:rPr>
              <w:instrText xml:space="preserve"> PAGEREF _Toc77862042 \h </w:instrText>
            </w:r>
            <w:r>
              <w:rPr>
                <w:noProof/>
                <w:webHidden/>
              </w:rPr>
            </w:r>
          </w:ins>
          <w:r>
            <w:rPr>
              <w:noProof/>
              <w:webHidden/>
            </w:rPr>
            <w:fldChar w:fldCharType="separate"/>
          </w:r>
          <w:ins w:id="186" w:author="Andrew Instone-Cowie" w:date="2021-07-22T16:00:00Z">
            <w:r w:rsidR="00FC27D1">
              <w:rPr>
                <w:noProof/>
                <w:webHidden/>
              </w:rPr>
              <w:t>39</w:t>
            </w:r>
          </w:ins>
          <w:ins w:id="187" w:author="Andrew Instone-Cowie" w:date="2021-07-22T15:59:00Z">
            <w:r>
              <w:rPr>
                <w:noProof/>
                <w:webHidden/>
              </w:rPr>
              <w:fldChar w:fldCharType="end"/>
            </w:r>
            <w:r w:rsidRPr="00F35856">
              <w:rPr>
                <w:rStyle w:val="Hyperlink"/>
                <w:noProof/>
              </w:rPr>
              <w:fldChar w:fldCharType="end"/>
            </w:r>
          </w:ins>
        </w:p>
        <w:p w14:paraId="0C65CE0B" w14:textId="20299594" w:rsidR="00C76C15" w:rsidRDefault="00C76C15">
          <w:pPr>
            <w:pStyle w:val="TOC3"/>
            <w:tabs>
              <w:tab w:val="right" w:leader="dot" w:pos="9016"/>
            </w:tabs>
            <w:rPr>
              <w:ins w:id="188" w:author="Andrew Instone-Cowie" w:date="2021-07-22T15:59:00Z"/>
              <w:noProof/>
              <w:lang w:val="en-GB" w:eastAsia="en-GB"/>
            </w:rPr>
          </w:pPr>
          <w:ins w:id="18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"_Toc77862043"</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Infra-Red Sensor</w:t>
            </w:r>
            <w:r>
              <w:rPr>
                <w:noProof/>
                <w:webHidden/>
              </w:rPr>
              <w:tab/>
            </w:r>
            <w:r>
              <w:rPr>
                <w:noProof/>
                <w:webHidden/>
              </w:rPr>
              <w:fldChar w:fldCharType="begin"/>
            </w:r>
            <w:r>
              <w:rPr>
                <w:noProof/>
                <w:webHidden/>
              </w:rPr>
              <w:instrText xml:space="preserve"> PAGEREF _Toc77862043 \h </w:instrText>
            </w:r>
            <w:r>
              <w:rPr>
                <w:noProof/>
                <w:webHidden/>
              </w:rPr>
            </w:r>
          </w:ins>
          <w:r>
            <w:rPr>
              <w:noProof/>
              <w:webHidden/>
            </w:rPr>
            <w:fldChar w:fldCharType="separate"/>
          </w:r>
          <w:ins w:id="190" w:author="Andrew Instone-Cowie" w:date="2021-07-22T16:00:00Z">
            <w:r w:rsidR="00FC27D1">
              <w:rPr>
                <w:noProof/>
                <w:webHidden/>
              </w:rPr>
              <w:t>41</w:t>
            </w:r>
          </w:ins>
          <w:ins w:id="191" w:author="Andrew Instone-Cowie" w:date="2021-07-22T15:59:00Z">
            <w:r>
              <w:rPr>
                <w:noProof/>
                <w:webHidden/>
              </w:rPr>
              <w:fldChar w:fldCharType="end"/>
            </w:r>
            <w:r w:rsidRPr="00F35856">
              <w:rPr>
                <w:rStyle w:val="Hyperlink"/>
                <w:noProof/>
              </w:rPr>
              <w:fldChar w:fldCharType="end"/>
            </w:r>
          </w:ins>
        </w:p>
        <w:p w14:paraId="389E24C2" w14:textId="46FBCA1D" w:rsidR="00C76C15" w:rsidRDefault="00C76C15">
          <w:pPr>
            <w:pStyle w:val="TOC2"/>
            <w:tabs>
              <w:tab w:val="right" w:leader="dot" w:pos="9016"/>
            </w:tabs>
            <w:rPr>
              <w:ins w:id="192" w:author="Andrew Instone-Cowie" w:date="2021-07-22T15:59:00Z"/>
              <w:rFonts w:eastAsiaTheme="minorEastAsia"/>
              <w:noProof/>
              <w:lang w:eastAsia="en-GB"/>
            </w:rPr>
          </w:pPr>
          <w:ins w:id="19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"_Toc77862044"</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Enclosures</w:t>
            </w:r>
            <w:r>
              <w:rPr>
                <w:noProof/>
                <w:webHidden/>
              </w:rPr>
              <w:tab/>
            </w:r>
            <w:r>
              <w:rPr>
                <w:noProof/>
                <w:webHidden/>
              </w:rPr>
              <w:fldChar w:fldCharType="begin"/>
            </w:r>
            <w:r>
              <w:rPr>
                <w:noProof/>
                <w:webHidden/>
              </w:rPr>
              <w:instrText xml:space="preserve"> PAGEREF _Toc77862044 \h </w:instrText>
            </w:r>
            <w:r>
              <w:rPr>
                <w:noProof/>
                <w:webHidden/>
              </w:rPr>
            </w:r>
          </w:ins>
          <w:r>
            <w:rPr>
              <w:noProof/>
              <w:webHidden/>
            </w:rPr>
            <w:fldChar w:fldCharType="separate"/>
          </w:r>
          <w:ins w:id="194" w:author="Andrew Instone-Cowie" w:date="2021-07-22T16:00:00Z">
            <w:r w:rsidR="00FC27D1">
              <w:rPr>
                <w:noProof/>
                <w:webHidden/>
              </w:rPr>
              <w:t>42</w:t>
            </w:r>
          </w:ins>
          <w:ins w:id="195" w:author="Andrew Instone-Cowie" w:date="2021-07-22T15:59:00Z">
            <w:r>
              <w:rPr>
                <w:noProof/>
                <w:webHidden/>
              </w:rPr>
              <w:fldChar w:fldCharType="end"/>
            </w:r>
            <w:r w:rsidRPr="00F35856">
              <w:rPr>
                <w:rStyle w:val="Hyperlink"/>
                <w:noProof/>
              </w:rPr>
              <w:fldChar w:fldCharType="end"/>
            </w:r>
          </w:ins>
        </w:p>
        <w:p w14:paraId="25F4F920" w14:textId="511BD542" w:rsidR="00C76C15" w:rsidRDefault="00C76C15">
          <w:pPr>
            <w:pStyle w:val="TOC3"/>
            <w:tabs>
              <w:tab w:val="right" w:leader="dot" w:pos="9016"/>
            </w:tabs>
            <w:rPr>
              <w:ins w:id="196" w:author="Andrew Instone-Cowie" w:date="2021-07-22T15:59:00Z"/>
              <w:noProof/>
              <w:lang w:val="en-GB" w:eastAsia="en-GB"/>
            </w:rPr>
          </w:pPr>
          <w:ins w:id="19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"_Toc77862045"</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Parts List</w:t>
            </w:r>
            <w:r>
              <w:rPr>
                <w:noProof/>
                <w:webHidden/>
              </w:rPr>
              <w:tab/>
            </w:r>
            <w:r>
              <w:rPr>
                <w:noProof/>
                <w:webHidden/>
              </w:rPr>
              <w:fldChar w:fldCharType="begin"/>
            </w:r>
            <w:r>
              <w:rPr>
                <w:noProof/>
                <w:webHidden/>
              </w:rPr>
              <w:instrText xml:space="preserve"> PAGEREF _Toc77862045 \h </w:instrText>
            </w:r>
            <w:r>
              <w:rPr>
                <w:noProof/>
                <w:webHidden/>
              </w:rPr>
            </w:r>
          </w:ins>
          <w:r>
            <w:rPr>
              <w:noProof/>
              <w:webHidden/>
            </w:rPr>
            <w:fldChar w:fldCharType="separate"/>
          </w:r>
          <w:ins w:id="198" w:author="Andrew Instone-Cowie" w:date="2021-07-22T16:00:00Z">
            <w:r w:rsidR="00FC27D1">
              <w:rPr>
                <w:noProof/>
                <w:webHidden/>
              </w:rPr>
              <w:t>42</w:t>
            </w:r>
          </w:ins>
          <w:ins w:id="199" w:author="Andrew Instone-Cowie" w:date="2021-07-22T15:59:00Z">
            <w:r>
              <w:rPr>
                <w:noProof/>
                <w:webHidden/>
              </w:rPr>
              <w:fldChar w:fldCharType="end"/>
            </w:r>
            <w:r w:rsidRPr="00F35856">
              <w:rPr>
                <w:rStyle w:val="Hyperlink"/>
                <w:noProof/>
              </w:rPr>
              <w:fldChar w:fldCharType="end"/>
            </w:r>
          </w:ins>
        </w:p>
        <w:p w14:paraId="42060183" w14:textId="77A69475" w:rsidR="00C76C15" w:rsidRDefault="00C76C15">
          <w:pPr>
            <w:pStyle w:val="TOC3"/>
            <w:tabs>
              <w:tab w:val="right" w:leader="dot" w:pos="9016"/>
            </w:tabs>
            <w:rPr>
              <w:ins w:id="200" w:author="Andrew Instone-Cowie" w:date="2021-07-22T15:59:00Z"/>
              <w:noProof/>
              <w:lang w:val="en-GB" w:eastAsia="en-GB"/>
            </w:rPr>
          </w:pPr>
          <w:ins w:id="20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"_Toc77862046"</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Simulator Interface &amp; Power Modules Enclosure</w:t>
            </w:r>
            <w:r>
              <w:rPr>
                <w:noProof/>
                <w:webHidden/>
              </w:rPr>
              <w:tab/>
            </w:r>
            <w:r>
              <w:rPr>
                <w:noProof/>
                <w:webHidden/>
              </w:rPr>
              <w:fldChar w:fldCharType="begin"/>
            </w:r>
            <w:r>
              <w:rPr>
                <w:noProof/>
                <w:webHidden/>
              </w:rPr>
              <w:instrText xml:space="preserve"> PAGEREF _Toc77862046 \h </w:instrText>
            </w:r>
            <w:r>
              <w:rPr>
                <w:noProof/>
                <w:webHidden/>
              </w:rPr>
            </w:r>
          </w:ins>
          <w:r>
            <w:rPr>
              <w:noProof/>
              <w:webHidden/>
            </w:rPr>
            <w:fldChar w:fldCharType="separate"/>
          </w:r>
          <w:ins w:id="202" w:author="Andrew Instone-Cowie" w:date="2021-07-22T16:00:00Z">
            <w:r w:rsidR="00FC27D1">
              <w:rPr>
                <w:noProof/>
                <w:webHidden/>
              </w:rPr>
              <w:t>43</w:t>
            </w:r>
          </w:ins>
          <w:ins w:id="203" w:author="Andrew Instone-Cowie" w:date="2021-07-22T15:59:00Z">
            <w:r>
              <w:rPr>
                <w:noProof/>
                <w:webHidden/>
              </w:rPr>
              <w:fldChar w:fldCharType="end"/>
            </w:r>
            <w:r w:rsidRPr="00F35856">
              <w:rPr>
                <w:rStyle w:val="Hyperlink"/>
                <w:noProof/>
              </w:rPr>
              <w:fldChar w:fldCharType="end"/>
            </w:r>
          </w:ins>
        </w:p>
        <w:p w14:paraId="7B74E3F7" w14:textId="568ECCB9" w:rsidR="00C76C15" w:rsidRDefault="00C76C15">
          <w:pPr>
            <w:pStyle w:val="TOC3"/>
            <w:tabs>
              <w:tab w:val="right" w:leader="dot" w:pos="9016"/>
            </w:tabs>
            <w:rPr>
              <w:ins w:id="204" w:author="Andrew Instone-Cowie" w:date="2021-07-22T15:59:00Z"/>
              <w:noProof/>
              <w:lang w:val="en-GB" w:eastAsia="en-GB"/>
            </w:rPr>
          </w:pPr>
          <w:ins w:id="20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"_Toc77862047"</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Magneto-Resistive Sensor Module Enclosure</w:t>
            </w:r>
            <w:r>
              <w:rPr>
                <w:noProof/>
                <w:webHidden/>
              </w:rPr>
              <w:tab/>
            </w:r>
            <w:r>
              <w:rPr>
                <w:noProof/>
                <w:webHidden/>
              </w:rPr>
              <w:fldChar w:fldCharType="begin"/>
            </w:r>
            <w:r>
              <w:rPr>
                <w:noProof/>
                <w:webHidden/>
              </w:rPr>
              <w:instrText xml:space="preserve"> PAGEREF _Toc77862047 \h </w:instrText>
            </w:r>
            <w:r>
              <w:rPr>
                <w:noProof/>
                <w:webHidden/>
              </w:rPr>
            </w:r>
          </w:ins>
          <w:r>
            <w:rPr>
              <w:noProof/>
              <w:webHidden/>
            </w:rPr>
            <w:fldChar w:fldCharType="separate"/>
          </w:r>
          <w:ins w:id="206" w:author="Andrew Instone-Cowie" w:date="2021-07-22T16:00:00Z">
            <w:r w:rsidR="00FC27D1">
              <w:rPr>
                <w:noProof/>
                <w:webHidden/>
              </w:rPr>
              <w:t>43</w:t>
            </w:r>
          </w:ins>
          <w:ins w:id="207" w:author="Andrew Instone-Cowie" w:date="2021-07-22T15:59:00Z">
            <w:r>
              <w:rPr>
                <w:noProof/>
                <w:webHidden/>
              </w:rPr>
              <w:fldChar w:fldCharType="end"/>
            </w:r>
            <w:r w:rsidRPr="00F35856">
              <w:rPr>
                <w:rStyle w:val="Hyperlink"/>
                <w:noProof/>
              </w:rPr>
              <w:fldChar w:fldCharType="end"/>
            </w:r>
          </w:ins>
        </w:p>
        <w:p w14:paraId="4E5A71B7" w14:textId="185D6E3F" w:rsidR="00C76C15" w:rsidRDefault="00C76C15">
          <w:pPr>
            <w:pStyle w:val="TOC3"/>
            <w:tabs>
              <w:tab w:val="right" w:leader="dot" w:pos="9016"/>
            </w:tabs>
            <w:rPr>
              <w:ins w:id="208" w:author="Andrew Instone-Cowie" w:date="2021-07-22T15:59:00Z"/>
              <w:noProof/>
              <w:lang w:val="en-GB" w:eastAsia="en-GB"/>
            </w:rPr>
          </w:pPr>
          <w:ins w:id="20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"_Toc77862048"</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Infra-Red Sensor Module Enclosure</w:t>
            </w:r>
            <w:r>
              <w:rPr>
                <w:noProof/>
                <w:webHidden/>
              </w:rPr>
              <w:tab/>
            </w:r>
            <w:r>
              <w:rPr>
                <w:noProof/>
                <w:webHidden/>
              </w:rPr>
              <w:fldChar w:fldCharType="begin"/>
            </w:r>
            <w:r>
              <w:rPr>
                <w:noProof/>
                <w:webHidden/>
              </w:rPr>
              <w:instrText xml:space="preserve"> PAGEREF _Toc77862048 \h </w:instrText>
            </w:r>
            <w:r>
              <w:rPr>
                <w:noProof/>
                <w:webHidden/>
              </w:rPr>
            </w:r>
          </w:ins>
          <w:r>
            <w:rPr>
              <w:noProof/>
              <w:webHidden/>
            </w:rPr>
            <w:fldChar w:fldCharType="separate"/>
          </w:r>
          <w:ins w:id="210" w:author="Andrew Instone-Cowie" w:date="2021-07-22T16:00:00Z">
            <w:r w:rsidR="00FC27D1">
              <w:rPr>
                <w:noProof/>
                <w:webHidden/>
              </w:rPr>
              <w:t>44</w:t>
            </w:r>
          </w:ins>
          <w:ins w:id="211" w:author="Andrew Instone-Cowie" w:date="2021-07-22T15:59:00Z">
            <w:r>
              <w:rPr>
                <w:noProof/>
                <w:webHidden/>
              </w:rPr>
              <w:fldChar w:fldCharType="end"/>
            </w:r>
            <w:r w:rsidRPr="00F35856">
              <w:rPr>
                <w:rStyle w:val="Hyperlink"/>
                <w:noProof/>
              </w:rPr>
              <w:fldChar w:fldCharType="end"/>
            </w:r>
          </w:ins>
        </w:p>
        <w:p w14:paraId="7EC96466" w14:textId="69964D60" w:rsidR="00C76C15" w:rsidRDefault="00C76C15">
          <w:pPr>
            <w:pStyle w:val="TOC3"/>
            <w:tabs>
              <w:tab w:val="right" w:leader="dot" w:pos="9016"/>
            </w:tabs>
            <w:rPr>
              <w:ins w:id="212" w:author="Andrew Instone-Cowie" w:date="2021-07-22T15:59:00Z"/>
              <w:noProof/>
              <w:lang w:val="en-GB" w:eastAsia="en-GB"/>
            </w:rPr>
          </w:pPr>
          <w:ins w:id="21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"_Toc77862049"</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PCB Mounting Hardware</w:t>
            </w:r>
            <w:r>
              <w:rPr>
                <w:noProof/>
                <w:webHidden/>
              </w:rPr>
              <w:tab/>
            </w:r>
            <w:r>
              <w:rPr>
                <w:noProof/>
                <w:webHidden/>
              </w:rPr>
              <w:fldChar w:fldCharType="begin"/>
            </w:r>
            <w:r>
              <w:rPr>
                <w:noProof/>
                <w:webHidden/>
              </w:rPr>
              <w:instrText xml:space="preserve"> PAGEREF _Toc77862049 \h </w:instrText>
            </w:r>
            <w:r>
              <w:rPr>
                <w:noProof/>
                <w:webHidden/>
              </w:rPr>
            </w:r>
          </w:ins>
          <w:r>
            <w:rPr>
              <w:noProof/>
              <w:webHidden/>
            </w:rPr>
            <w:fldChar w:fldCharType="separate"/>
          </w:r>
          <w:ins w:id="214" w:author="Andrew Instone-Cowie" w:date="2021-07-22T16:00:00Z">
            <w:r w:rsidR="00FC27D1">
              <w:rPr>
                <w:noProof/>
                <w:webHidden/>
              </w:rPr>
              <w:t>44</w:t>
            </w:r>
          </w:ins>
          <w:ins w:id="215" w:author="Andrew Instone-Cowie" w:date="2021-07-22T15:59:00Z">
            <w:r>
              <w:rPr>
                <w:noProof/>
                <w:webHidden/>
              </w:rPr>
              <w:fldChar w:fldCharType="end"/>
            </w:r>
            <w:r w:rsidRPr="00F35856">
              <w:rPr>
                <w:rStyle w:val="Hyperlink"/>
                <w:noProof/>
              </w:rPr>
              <w:fldChar w:fldCharType="end"/>
            </w:r>
          </w:ins>
        </w:p>
        <w:p w14:paraId="0F1DA4FA" w14:textId="553720F2" w:rsidR="00C76C15" w:rsidRDefault="00C76C15">
          <w:pPr>
            <w:pStyle w:val="TOC3"/>
            <w:tabs>
              <w:tab w:val="right" w:leader="dot" w:pos="9016"/>
            </w:tabs>
            <w:rPr>
              <w:ins w:id="216" w:author="Andrew Instone-Cowie" w:date="2021-07-22T15:59:00Z"/>
              <w:noProof/>
              <w:lang w:val="en-GB" w:eastAsia="en-GB"/>
            </w:rPr>
          </w:pPr>
          <w:ins w:id="21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"_Toc77862050"</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Grommets</w:t>
            </w:r>
            <w:r>
              <w:rPr>
                <w:noProof/>
                <w:webHidden/>
              </w:rPr>
              <w:tab/>
            </w:r>
            <w:r>
              <w:rPr>
                <w:noProof/>
                <w:webHidden/>
              </w:rPr>
              <w:fldChar w:fldCharType="begin"/>
            </w:r>
            <w:r>
              <w:rPr>
                <w:noProof/>
                <w:webHidden/>
              </w:rPr>
              <w:instrText xml:space="preserve"> PAGEREF _Toc77862050 \h </w:instrText>
            </w:r>
            <w:r>
              <w:rPr>
                <w:noProof/>
                <w:webHidden/>
              </w:rPr>
            </w:r>
          </w:ins>
          <w:r>
            <w:rPr>
              <w:noProof/>
              <w:webHidden/>
            </w:rPr>
            <w:fldChar w:fldCharType="separate"/>
          </w:r>
          <w:ins w:id="218" w:author="Andrew Instone-Cowie" w:date="2021-07-22T16:00:00Z">
            <w:r w:rsidR="00FC27D1">
              <w:rPr>
                <w:noProof/>
                <w:webHidden/>
              </w:rPr>
              <w:t>45</w:t>
            </w:r>
          </w:ins>
          <w:ins w:id="219" w:author="Andrew Instone-Cowie" w:date="2021-07-22T15:59:00Z">
            <w:r>
              <w:rPr>
                <w:noProof/>
                <w:webHidden/>
              </w:rPr>
              <w:fldChar w:fldCharType="end"/>
            </w:r>
            <w:r w:rsidRPr="00F35856">
              <w:rPr>
                <w:rStyle w:val="Hyperlink"/>
                <w:noProof/>
              </w:rPr>
              <w:fldChar w:fldCharType="end"/>
            </w:r>
          </w:ins>
        </w:p>
        <w:p w14:paraId="7F4ED179" w14:textId="430BF1B5" w:rsidR="00C76C15" w:rsidRDefault="00C76C15">
          <w:pPr>
            <w:pStyle w:val="TOC2"/>
            <w:tabs>
              <w:tab w:val="right" w:leader="dot" w:pos="9016"/>
            </w:tabs>
            <w:rPr>
              <w:ins w:id="220" w:author="Andrew Instone-Cowie" w:date="2021-07-22T15:59:00Z"/>
              <w:rFonts w:eastAsiaTheme="minorEastAsia"/>
              <w:noProof/>
              <w:lang w:eastAsia="en-GB"/>
            </w:rPr>
          </w:pPr>
          <w:ins w:id="22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"_Toc77862051"</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Completed Assemblies</w:t>
            </w:r>
            <w:r>
              <w:rPr>
                <w:noProof/>
                <w:webHidden/>
              </w:rPr>
              <w:tab/>
            </w:r>
            <w:r>
              <w:rPr>
                <w:noProof/>
                <w:webHidden/>
              </w:rPr>
              <w:fldChar w:fldCharType="begin"/>
            </w:r>
            <w:r>
              <w:rPr>
                <w:noProof/>
                <w:webHidden/>
              </w:rPr>
              <w:instrText xml:space="preserve"> PAGEREF _Toc77862051 \h </w:instrText>
            </w:r>
            <w:r>
              <w:rPr>
                <w:noProof/>
                <w:webHidden/>
              </w:rPr>
            </w:r>
          </w:ins>
          <w:r>
            <w:rPr>
              <w:noProof/>
              <w:webHidden/>
            </w:rPr>
            <w:fldChar w:fldCharType="separate"/>
          </w:r>
          <w:ins w:id="222" w:author="Andrew Instone-Cowie" w:date="2021-07-22T16:00:00Z">
            <w:r w:rsidR="00FC27D1">
              <w:rPr>
                <w:noProof/>
                <w:webHidden/>
              </w:rPr>
              <w:t>46</w:t>
            </w:r>
          </w:ins>
          <w:ins w:id="223" w:author="Andrew Instone-Cowie" w:date="2021-07-22T15:59:00Z">
            <w:r>
              <w:rPr>
                <w:noProof/>
                <w:webHidden/>
              </w:rPr>
              <w:fldChar w:fldCharType="end"/>
            </w:r>
            <w:r w:rsidRPr="00F35856">
              <w:rPr>
                <w:rStyle w:val="Hyperlink"/>
                <w:noProof/>
              </w:rPr>
              <w:fldChar w:fldCharType="end"/>
            </w:r>
          </w:ins>
        </w:p>
        <w:p w14:paraId="0DC71A2D" w14:textId="28ECC96C" w:rsidR="00C76C15" w:rsidRDefault="00C76C15">
          <w:pPr>
            <w:pStyle w:val="TOC3"/>
            <w:tabs>
              <w:tab w:val="right" w:leader="dot" w:pos="9016"/>
            </w:tabs>
            <w:rPr>
              <w:ins w:id="224" w:author="Andrew Instone-Cowie" w:date="2021-07-22T15:59:00Z"/>
              <w:noProof/>
              <w:lang w:val="en-GB" w:eastAsia="en-GB"/>
            </w:rPr>
          </w:pPr>
          <w:ins w:id="22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"_Toc77862052"</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Simulator Interface Module</w:t>
            </w:r>
            <w:r>
              <w:rPr>
                <w:noProof/>
                <w:webHidden/>
              </w:rPr>
              <w:tab/>
            </w:r>
            <w:r>
              <w:rPr>
                <w:noProof/>
                <w:webHidden/>
              </w:rPr>
              <w:fldChar w:fldCharType="begin"/>
            </w:r>
            <w:r>
              <w:rPr>
                <w:noProof/>
                <w:webHidden/>
              </w:rPr>
              <w:instrText xml:space="preserve"> PAGEREF _Toc77862052 \h </w:instrText>
            </w:r>
            <w:r>
              <w:rPr>
                <w:noProof/>
                <w:webHidden/>
              </w:rPr>
            </w:r>
          </w:ins>
          <w:r>
            <w:rPr>
              <w:noProof/>
              <w:webHidden/>
            </w:rPr>
            <w:fldChar w:fldCharType="separate"/>
          </w:r>
          <w:ins w:id="226" w:author="Andrew Instone-Cowie" w:date="2021-07-22T16:00:00Z">
            <w:r w:rsidR="00FC27D1">
              <w:rPr>
                <w:noProof/>
                <w:webHidden/>
              </w:rPr>
              <w:t>46</w:t>
            </w:r>
          </w:ins>
          <w:ins w:id="227" w:author="Andrew Instone-Cowie" w:date="2021-07-22T15:59:00Z">
            <w:r>
              <w:rPr>
                <w:noProof/>
                <w:webHidden/>
              </w:rPr>
              <w:fldChar w:fldCharType="end"/>
            </w:r>
            <w:r w:rsidRPr="00F35856">
              <w:rPr>
                <w:rStyle w:val="Hyperlink"/>
                <w:noProof/>
              </w:rPr>
              <w:fldChar w:fldCharType="end"/>
            </w:r>
          </w:ins>
        </w:p>
        <w:p w14:paraId="2A43F6B5" w14:textId="2B5AF66F" w:rsidR="00C76C15" w:rsidRDefault="00C76C15">
          <w:pPr>
            <w:pStyle w:val="TOC3"/>
            <w:tabs>
              <w:tab w:val="right" w:leader="dot" w:pos="9016"/>
            </w:tabs>
            <w:rPr>
              <w:ins w:id="228" w:author="Andrew Instone-Cowie" w:date="2021-07-22T15:59:00Z"/>
              <w:noProof/>
              <w:lang w:val="en-GB" w:eastAsia="en-GB"/>
            </w:rPr>
          </w:pPr>
          <w:ins w:id="22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"_Toc77862053"</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Power Module</w:t>
            </w:r>
            <w:r>
              <w:rPr>
                <w:noProof/>
                <w:webHidden/>
              </w:rPr>
              <w:tab/>
            </w:r>
            <w:r>
              <w:rPr>
                <w:noProof/>
                <w:webHidden/>
              </w:rPr>
              <w:fldChar w:fldCharType="begin"/>
            </w:r>
            <w:r>
              <w:rPr>
                <w:noProof/>
                <w:webHidden/>
              </w:rPr>
              <w:instrText xml:space="preserve"> PAGEREF _Toc77862053 \h </w:instrText>
            </w:r>
            <w:r>
              <w:rPr>
                <w:noProof/>
                <w:webHidden/>
              </w:rPr>
            </w:r>
          </w:ins>
          <w:r>
            <w:rPr>
              <w:noProof/>
              <w:webHidden/>
            </w:rPr>
            <w:fldChar w:fldCharType="separate"/>
          </w:r>
          <w:ins w:id="230" w:author="Andrew Instone-Cowie" w:date="2021-07-22T16:00:00Z">
            <w:r w:rsidR="00FC27D1">
              <w:rPr>
                <w:noProof/>
                <w:webHidden/>
              </w:rPr>
              <w:t>46</w:t>
            </w:r>
          </w:ins>
          <w:ins w:id="231" w:author="Andrew Instone-Cowie" w:date="2021-07-22T15:59:00Z">
            <w:r>
              <w:rPr>
                <w:noProof/>
                <w:webHidden/>
              </w:rPr>
              <w:fldChar w:fldCharType="end"/>
            </w:r>
            <w:r w:rsidRPr="00F35856">
              <w:rPr>
                <w:rStyle w:val="Hyperlink"/>
                <w:noProof/>
              </w:rPr>
              <w:fldChar w:fldCharType="end"/>
            </w:r>
          </w:ins>
        </w:p>
        <w:p w14:paraId="0C5C46BD" w14:textId="0C4C67B5" w:rsidR="00C76C15" w:rsidRDefault="00C76C15">
          <w:pPr>
            <w:pStyle w:val="TOC3"/>
            <w:tabs>
              <w:tab w:val="right" w:leader="dot" w:pos="9016"/>
            </w:tabs>
            <w:rPr>
              <w:ins w:id="232" w:author="Andrew Instone-Cowie" w:date="2021-07-22T15:59:00Z"/>
              <w:noProof/>
              <w:lang w:val="en-GB" w:eastAsia="en-GB"/>
            </w:rPr>
          </w:pPr>
          <w:ins w:id="23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"_Toc77862054"</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Magneto-Resistive Sensor Module</w:t>
            </w:r>
            <w:r>
              <w:rPr>
                <w:noProof/>
                <w:webHidden/>
              </w:rPr>
              <w:tab/>
            </w:r>
            <w:r>
              <w:rPr>
                <w:noProof/>
                <w:webHidden/>
              </w:rPr>
              <w:fldChar w:fldCharType="begin"/>
            </w:r>
            <w:r>
              <w:rPr>
                <w:noProof/>
                <w:webHidden/>
              </w:rPr>
              <w:instrText xml:space="preserve"> PAGEREF _Toc77862054 \h </w:instrText>
            </w:r>
            <w:r>
              <w:rPr>
                <w:noProof/>
                <w:webHidden/>
              </w:rPr>
            </w:r>
          </w:ins>
          <w:r>
            <w:rPr>
              <w:noProof/>
              <w:webHidden/>
            </w:rPr>
            <w:fldChar w:fldCharType="separate"/>
          </w:r>
          <w:ins w:id="234" w:author="Andrew Instone-Cowie" w:date="2021-07-22T16:00:00Z">
            <w:r w:rsidR="00FC27D1">
              <w:rPr>
                <w:noProof/>
                <w:webHidden/>
              </w:rPr>
              <w:t>47</w:t>
            </w:r>
          </w:ins>
          <w:ins w:id="235" w:author="Andrew Instone-Cowie" w:date="2021-07-22T15:59:00Z">
            <w:r>
              <w:rPr>
                <w:noProof/>
                <w:webHidden/>
              </w:rPr>
              <w:fldChar w:fldCharType="end"/>
            </w:r>
            <w:r w:rsidRPr="00F35856">
              <w:rPr>
                <w:rStyle w:val="Hyperlink"/>
                <w:noProof/>
              </w:rPr>
              <w:fldChar w:fldCharType="end"/>
            </w:r>
          </w:ins>
        </w:p>
        <w:p w14:paraId="4B1270FD" w14:textId="4BBEC568" w:rsidR="00C76C15" w:rsidRDefault="00C76C15">
          <w:pPr>
            <w:pStyle w:val="TOC3"/>
            <w:tabs>
              <w:tab w:val="right" w:leader="dot" w:pos="9016"/>
            </w:tabs>
            <w:rPr>
              <w:ins w:id="236" w:author="Andrew Instone-Cowie" w:date="2021-07-22T15:59:00Z"/>
              <w:noProof/>
              <w:lang w:val="en-GB" w:eastAsia="en-GB"/>
            </w:rPr>
          </w:pPr>
          <w:ins w:id="23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"_Toc77862055"</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Infra-Red Sensor Module</w:t>
            </w:r>
            <w:r>
              <w:rPr>
                <w:noProof/>
                <w:webHidden/>
              </w:rPr>
              <w:tab/>
            </w:r>
            <w:r>
              <w:rPr>
                <w:noProof/>
                <w:webHidden/>
              </w:rPr>
              <w:fldChar w:fldCharType="begin"/>
            </w:r>
            <w:r>
              <w:rPr>
                <w:noProof/>
                <w:webHidden/>
              </w:rPr>
              <w:instrText xml:space="preserve"> PAGEREF _Toc77862055 \h </w:instrText>
            </w:r>
            <w:r>
              <w:rPr>
                <w:noProof/>
                <w:webHidden/>
              </w:rPr>
            </w:r>
          </w:ins>
          <w:r>
            <w:rPr>
              <w:noProof/>
              <w:webHidden/>
            </w:rPr>
            <w:fldChar w:fldCharType="separate"/>
          </w:r>
          <w:ins w:id="238" w:author="Andrew Instone-Cowie" w:date="2021-07-22T16:00:00Z">
            <w:r w:rsidR="00FC27D1">
              <w:rPr>
                <w:noProof/>
                <w:webHidden/>
              </w:rPr>
              <w:t>47</w:t>
            </w:r>
          </w:ins>
          <w:ins w:id="239" w:author="Andrew Instone-Cowie" w:date="2021-07-22T15:59:00Z">
            <w:r>
              <w:rPr>
                <w:noProof/>
                <w:webHidden/>
              </w:rPr>
              <w:fldChar w:fldCharType="end"/>
            </w:r>
            <w:r w:rsidRPr="00F35856">
              <w:rPr>
                <w:rStyle w:val="Hyperlink"/>
                <w:noProof/>
              </w:rPr>
              <w:fldChar w:fldCharType="end"/>
            </w:r>
          </w:ins>
        </w:p>
        <w:p w14:paraId="1D8579D2" w14:textId="77C809F5" w:rsidR="00C76C15" w:rsidRDefault="00C76C15">
          <w:pPr>
            <w:pStyle w:val="TOC1"/>
            <w:tabs>
              <w:tab w:val="right" w:leader="dot" w:pos="9016"/>
            </w:tabs>
            <w:rPr>
              <w:ins w:id="240" w:author="Andrew Instone-Cowie" w:date="2021-07-22T15:59:00Z"/>
              <w:rFonts w:eastAsiaTheme="minorEastAsia"/>
              <w:noProof/>
              <w:lang w:eastAsia="en-GB"/>
            </w:rPr>
          </w:pPr>
          <w:ins w:id="24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"_Toc77862056"</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Firmware Upload</w:t>
            </w:r>
            <w:r>
              <w:rPr>
                <w:noProof/>
                <w:webHidden/>
              </w:rPr>
              <w:tab/>
            </w:r>
            <w:r>
              <w:rPr>
                <w:noProof/>
                <w:webHidden/>
              </w:rPr>
              <w:fldChar w:fldCharType="begin"/>
            </w:r>
            <w:r>
              <w:rPr>
                <w:noProof/>
                <w:webHidden/>
              </w:rPr>
              <w:instrText xml:space="preserve"> PAGEREF _Toc77862056 \h </w:instrText>
            </w:r>
            <w:r>
              <w:rPr>
                <w:noProof/>
                <w:webHidden/>
              </w:rPr>
            </w:r>
          </w:ins>
          <w:r>
            <w:rPr>
              <w:noProof/>
              <w:webHidden/>
            </w:rPr>
            <w:fldChar w:fldCharType="separate"/>
          </w:r>
          <w:ins w:id="242" w:author="Andrew Instone-Cowie" w:date="2021-07-22T16:00:00Z">
            <w:r w:rsidR="00FC27D1">
              <w:rPr>
                <w:noProof/>
                <w:webHidden/>
              </w:rPr>
              <w:t>48</w:t>
            </w:r>
          </w:ins>
          <w:ins w:id="243" w:author="Andrew Instone-Cowie" w:date="2021-07-22T15:59:00Z">
            <w:r>
              <w:rPr>
                <w:noProof/>
                <w:webHidden/>
              </w:rPr>
              <w:fldChar w:fldCharType="end"/>
            </w:r>
            <w:r w:rsidRPr="00F35856">
              <w:rPr>
                <w:rStyle w:val="Hyperlink"/>
                <w:noProof/>
              </w:rPr>
              <w:fldChar w:fldCharType="end"/>
            </w:r>
          </w:ins>
        </w:p>
        <w:p w14:paraId="249F33F3" w14:textId="4D925F8E" w:rsidR="00C76C15" w:rsidRDefault="00C76C15">
          <w:pPr>
            <w:pStyle w:val="TOC2"/>
            <w:tabs>
              <w:tab w:val="right" w:leader="dot" w:pos="9016"/>
            </w:tabs>
            <w:rPr>
              <w:ins w:id="244" w:author="Andrew Instone-Cowie" w:date="2021-07-22T15:59:00Z"/>
              <w:rFonts w:eastAsiaTheme="minorEastAsia"/>
              <w:noProof/>
              <w:lang w:eastAsia="en-GB"/>
            </w:rPr>
          </w:pPr>
          <w:ins w:id="24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"_Toc77862057"</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Hardware Programmer Options</w:t>
            </w:r>
            <w:r>
              <w:rPr>
                <w:noProof/>
                <w:webHidden/>
              </w:rPr>
              <w:tab/>
            </w:r>
            <w:r>
              <w:rPr>
                <w:noProof/>
                <w:webHidden/>
              </w:rPr>
              <w:fldChar w:fldCharType="begin"/>
            </w:r>
            <w:r>
              <w:rPr>
                <w:noProof/>
                <w:webHidden/>
              </w:rPr>
              <w:instrText xml:space="preserve"> PAGEREF _Toc77862057 \h </w:instrText>
            </w:r>
            <w:r>
              <w:rPr>
                <w:noProof/>
                <w:webHidden/>
              </w:rPr>
            </w:r>
          </w:ins>
          <w:r>
            <w:rPr>
              <w:noProof/>
              <w:webHidden/>
            </w:rPr>
            <w:fldChar w:fldCharType="separate"/>
          </w:r>
          <w:ins w:id="246" w:author="Andrew Instone-Cowie" w:date="2021-07-22T16:00:00Z">
            <w:r w:rsidR="00FC27D1">
              <w:rPr>
                <w:noProof/>
                <w:webHidden/>
              </w:rPr>
              <w:t>49</w:t>
            </w:r>
          </w:ins>
          <w:ins w:id="247" w:author="Andrew Instone-Cowie" w:date="2021-07-22T15:59:00Z">
            <w:r>
              <w:rPr>
                <w:noProof/>
                <w:webHidden/>
              </w:rPr>
              <w:fldChar w:fldCharType="end"/>
            </w:r>
            <w:r w:rsidRPr="00F35856">
              <w:rPr>
                <w:rStyle w:val="Hyperlink"/>
                <w:noProof/>
              </w:rPr>
              <w:fldChar w:fldCharType="end"/>
            </w:r>
          </w:ins>
        </w:p>
        <w:p w14:paraId="0A98AFC5" w14:textId="6002E092" w:rsidR="00C76C15" w:rsidRDefault="00C76C15">
          <w:pPr>
            <w:pStyle w:val="TOC2"/>
            <w:tabs>
              <w:tab w:val="right" w:leader="dot" w:pos="9016"/>
            </w:tabs>
            <w:rPr>
              <w:ins w:id="248" w:author="Andrew Instone-Cowie" w:date="2021-07-22T15:59:00Z"/>
              <w:rFonts w:eastAsiaTheme="minorEastAsia"/>
              <w:noProof/>
              <w:lang w:eastAsia="en-GB"/>
            </w:rPr>
          </w:pPr>
          <w:ins w:id="24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"_Toc77862058"</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Preparing the Environment</w:t>
            </w:r>
            <w:r>
              <w:rPr>
                <w:noProof/>
                <w:webHidden/>
              </w:rPr>
              <w:tab/>
            </w:r>
            <w:r>
              <w:rPr>
                <w:noProof/>
                <w:webHidden/>
              </w:rPr>
              <w:fldChar w:fldCharType="begin"/>
            </w:r>
            <w:r>
              <w:rPr>
                <w:noProof/>
                <w:webHidden/>
              </w:rPr>
              <w:instrText xml:space="preserve"> PAGEREF _Toc77862058 \h </w:instrText>
            </w:r>
            <w:r>
              <w:rPr>
                <w:noProof/>
                <w:webHidden/>
              </w:rPr>
            </w:r>
          </w:ins>
          <w:r>
            <w:rPr>
              <w:noProof/>
              <w:webHidden/>
            </w:rPr>
            <w:fldChar w:fldCharType="separate"/>
          </w:r>
          <w:ins w:id="250" w:author="Andrew Instone-Cowie" w:date="2021-07-22T16:00:00Z">
            <w:r w:rsidR="00FC27D1">
              <w:rPr>
                <w:noProof/>
                <w:webHidden/>
              </w:rPr>
              <w:t>50</w:t>
            </w:r>
          </w:ins>
          <w:ins w:id="251" w:author="Andrew Instone-Cowie" w:date="2021-07-22T15:59:00Z">
            <w:r>
              <w:rPr>
                <w:noProof/>
                <w:webHidden/>
              </w:rPr>
              <w:fldChar w:fldCharType="end"/>
            </w:r>
            <w:r w:rsidRPr="00F35856">
              <w:rPr>
                <w:rStyle w:val="Hyperlink"/>
                <w:noProof/>
              </w:rPr>
              <w:fldChar w:fldCharType="end"/>
            </w:r>
          </w:ins>
        </w:p>
        <w:p w14:paraId="1E9BDEC7" w14:textId="424BC16A" w:rsidR="00C76C15" w:rsidRDefault="00C76C15">
          <w:pPr>
            <w:pStyle w:val="TOC2"/>
            <w:tabs>
              <w:tab w:val="right" w:leader="dot" w:pos="9016"/>
            </w:tabs>
            <w:rPr>
              <w:ins w:id="252" w:author="Andrew Instone-Cowie" w:date="2021-07-22T15:59:00Z"/>
              <w:rFonts w:eastAsiaTheme="minorEastAsia"/>
              <w:noProof/>
              <w:lang w:eastAsia="en-GB"/>
            </w:rPr>
          </w:pPr>
          <w:ins w:id="25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"_Toc77862059"</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Preparing the Programmer</w:t>
            </w:r>
            <w:r>
              <w:rPr>
                <w:noProof/>
                <w:webHidden/>
              </w:rPr>
              <w:tab/>
            </w:r>
            <w:r>
              <w:rPr>
                <w:noProof/>
                <w:webHidden/>
              </w:rPr>
              <w:fldChar w:fldCharType="begin"/>
            </w:r>
            <w:r>
              <w:rPr>
                <w:noProof/>
                <w:webHidden/>
              </w:rPr>
              <w:instrText xml:space="preserve"> PAGEREF _Toc77862059 \h </w:instrText>
            </w:r>
            <w:r>
              <w:rPr>
                <w:noProof/>
                <w:webHidden/>
              </w:rPr>
            </w:r>
          </w:ins>
          <w:r>
            <w:rPr>
              <w:noProof/>
              <w:webHidden/>
            </w:rPr>
            <w:fldChar w:fldCharType="separate"/>
          </w:r>
          <w:ins w:id="254" w:author="Andrew Instone-Cowie" w:date="2021-07-22T16:00:00Z">
            <w:r w:rsidR="00FC27D1">
              <w:rPr>
                <w:noProof/>
                <w:webHidden/>
              </w:rPr>
              <w:t>53</w:t>
            </w:r>
          </w:ins>
          <w:ins w:id="255" w:author="Andrew Instone-Cowie" w:date="2021-07-22T15:59:00Z">
            <w:r>
              <w:rPr>
                <w:noProof/>
                <w:webHidden/>
              </w:rPr>
              <w:fldChar w:fldCharType="end"/>
            </w:r>
            <w:r w:rsidRPr="00F35856">
              <w:rPr>
                <w:rStyle w:val="Hyperlink"/>
                <w:noProof/>
              </w:rPr>
              <w:fldChar w:fldCharType="end"/>
            </w:r>
          </w:ins>
        </w:p>
        <w:p w14:paraId="5CBE3356" w14:textId="34B182C0" w:rsidR="00C76C15" w:rsidRDefault="00C76C15">
          <w:pPr>
            <w:pStyle w:val="TOC2"/>
            <w:tabs>
              <w:tab w:val="right" w:leader="dot" w:pos="9016"/>
            </w:tabs>
            <w:rPr>
              <w:ins w:id="256" w:author="Andrew Instone-Cowie" w:date="2021-07-22T15:59:00Z"/>
              <w:rFonts w:eastAsiaTheme="minorEastAsia"/>
              <w:noProof/>
              <w:lang w:eastAsia="en-GB"/>
            </w:rPr>
          </w:pPr>
          <w:ins w:id="25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"_Toc77862060"</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Setting the Fuses</w:t>
            </w:r>
            <w:r>
              <w:rPr>
                <w:noProof/>
                <w:webHidden/>
              </w:rPr>
              <w:tab/>
            </w:r>
            <w:r>
              <w:rPr>
                <w:noProof/>
                <w:webHidden/>
              </w:rPr>
              <w:fldChar w:fldCharType="begin"/>
            </w:r>
            <w:r>
              <w:rPr>
                <w:noProof/>
                <w:webHidden/>
              </w:rPr>
              <w:instrText xml:space="preserve"> PAGEREF _Toc77862060 \h </w:instrText>
            </w:r>
            <w:r>
              <w:rPr>
                <w:noProof/>
                <w:webHidden/>
              </w:rPr>
            </w:r>
          </w:ins>
          <w:r>
            <w:rPr>
              <w:noProof/>
              <w:webHidden/>
            </w:rPr>
            <w:fldChar w:fldCharType="separate"/>
          </w:r>
          <w:ins w:id="258" w:author="Andrew Instone-Cowie" w:date="2021-07-22T16:00:00Z">
            <w:r w:rsidR="00FC27D1">
              <w:rPr>
                <w:noProof/>
                <w:webHidden/>
              </w:rPr>
              <w:t>57</w:t>
            </w:r>
          </w:ins>
          <w:ins w:id="259" w:author="Andrew Instone-Cowie" w:date="2021-07-22T15:59:00Z">
            <w:r>
              <w:rPr>
                <w:noProof/>
                <w:webHidden/>
              </w:rPr>
              <w:fldChar w:fldCharType="end"/>
            </w:r>
            <w:r w:rsidRPr="00F35856">
              <w:rPr>
                <w:rStyle w:val="Hyperlink"/>
                <w:noProof/>
              </w:rPr>
              <w:fldChar w:fldCharType="end"/>
            </w:r>
          </w:ins>
        </w:p>
        <w:p w14:paraId="07C4492E" w14:textId="12437B60" w:rsidR="00C76C15" w:rsidRDefault="00C76C15">
          <w:pPr>
            <w:pStyle w:val="TOC2"/>
            <w:tabs>
              <w:tab w:val="right" w:leader="dot" w:pos="9016"/>
            </w:tabs>
            <w:rPr>
              <w:ins w:id="260" w:author="Andrew Instone-Cowie" w:date="2021-07-22T15:59:00Z"/>
              <w:rFonts w:eastAsiaTheme="minorEastAsia"/>
              <w:noProof/>
              <w:lang w:eastAsia="en-GB"/>
            </w:rPr>
          </w:pPr>
          <w:ins w:id="26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"_Toc77862061"</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Firmware Upload</w:t>
            </w:r>
            <w:r>
              <w:rPr>
                <w:noProof/>
                <w:webHidden/>
              </w:rPr>
              <w:tab/>
            </w:r>
            <w:r>
              <w:rPr>
                <w:noProof/>
                <w:webHidden/>
              </w:rPr>
              <w:fldChar w:fldCharType="begin"/>
            </w:r>
            <w:r>
              <w:rPr>
                <w:noProof/>
                <w:webHidden/>
              </w:rPr>
              <w:instrText xml:space="preserve"> PAGEREF _Toc77862061 \h </w:instrText>
            </w:r>
            <w:r>
              <w:rPr>
                <w:noProof/>
                <w:webHidden/>
              </w:rPr>
            </w:r>
          </w:ins>
          <w:r>
            <w:rPr>
              <w:noProof/>
              <w:webHidden/>
            </w:rPr>
            <w:fldChar w:fldCharType="separate"/>
          </w:r>
          <w:ins w:id="262" w:author="Andrew Instone-Cowie" w:date="2021-07-22T16:00:00Z">
            <w:r w:rsidR="00FC27D1">
              <w:rPr>
                <w:noProof/>
                <w:webHidden/>
              </w:rPr>
              <w:t>62</w:t>
            </w:r>
          </w:ins>
          <w:ins w:id="263" w:author="Andrew Instone-Cowie" w:date="2021-07-22T15:59:00Z">
            <w:r>
              <w:rPr>
                <w:noProof/>
                <w:webHidden/>
              </w:rPr>
              <w:fldChar w:fldCharType="end"/>
            </w:r>
            <w:r w:rsidRPr="00F35856">
              <w:rPr>
                <w:rStyle w:val="Hyperlink"/>
                <w:noProof/>
              </w:rPr>
              <w:fldChar w:fldCharType="end"/>
            </w:r>
          </w:ins>
        </w:p>
        <w:p w14:paraId="10382283" w14:textId="665EE69B" w:rsidR="00C76C15" w:rsidRDefault="00C76C15">
          <w:pPr>
            <w:pStyle w:val="TOC1"/>
            <w:tabs>
              <w:tab w:val="right" w:leader="dot" w:pos="9016"/>
            </w:tabs>
            <w:rPr>
              <w:ins w:id="264" w:author="Andrew Instone-Cowie" w:date="2021-07-22T15:59:00Z"/>
              <w:rFonts w:eastAsiaTheme="minorEastAsia"/>
              <w:noProof/>
              <w:lang w:eastAsia="en-GB"/>
            </w:rPr>
          </w:pPr>
          <w:ins w:id="26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"_Toc77862062"</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Simulator Installation</w:t>
            </w:r>
            <w:r>
              <w:rPr>
                <w:noProof/>
                <w:webHidden/>
              </w:rPr>
              <w:tab/>
            </w:r>
            <w:r>
              <w:rPr>
                <w:noProof/>
                <w:webHidden/>
              </w:rPr>
              <w:fldChar w:fldCharType="begin"/>
            </w:r>
            <w:r>
              <w:rPr>
                <w:noProof/>
                <w:webHidden/>
              </w:rPr>
              <w:instrText xml:space="preserve"> PAGEREF _Toc77862062 \h </w:instrText>
            </w:r>
            <w:r>
              <w:rPr>
                <w:noProof/>
                <w:webHidden/>
              </w:rPr>
            </w:r>
          </w:ins>
          <w:r>
            <w:rPr>
              <w:noProof/>
              <w:webHidden/>
            </w:rPr>
            <w:fldChar w:fldCharType="separate"/>
          </w:r>
          <w:ins w:id="266" w:author="Andrew Instone-Cowie" w:date="2021-07-22T16:00:00Z">
            <w:r w:rsidR="00FC27D1">
              <w:rPr>
                <w:noProof/>
                <w:webHidden/>
              </w:rPr>
              <w:t>64</w:t>
            </w:r>
          </w:ins>
          <w:ins w:id="267" w:author="Andrew Instone-Cowie" w:date="2021-07-22T15:59:00Z">
            <w:r>
              <w:rPr>
                <w:noProof/>
                <w:webHidden/>
              </w:rPr>
              <w:fldChar w:fldCharType="end"/>
            </w:r>
            <w:r w:rsidRPr="00F35856">
              <w:rPr>
                <w:rStyle w:val="Hyperlink"/>
                <w:noProof/>
              </w:rPr>
              <w:fldChar w:fldCharType="end"/>
            </w:r>
          </w:ins>
        </w:p>
        <w:p w14:paraId="5490A2ED" w14:textId="623BDB00" w:rsidR="00C76C15" w:rsidRDefault="00C76C15">
          <w:pPr>
            <w:pStyle w:val="TOC2"/>
            <w:tabs>
              <w:tab w:val="right" w:leader="dot" w:pos="9016"/>
            </w:tabs>
            <w:rPr>
              <w:ins w:id="268" w:author="Andrew Instone-Cowie" w:date="2021-07-22T15:59:00Z"/>
              <w:rFonts w:eastAsiaTheme="minorEastAsia"/>
              <w:noProof/>
              <w:lang w:eastAsia="en-GB"/>
            </w:rPr>
          </w:pPr>
          <w:ins w:id="269" w:author="Andrew Instone-Cowie" w:date="2021-07-22T15:59:00Z">
            <w:r w:rsidRPr="00F35856">
              <w:rPr>
                <w:rStyle w:val="Hyperlink"/>
                <w:noProof/>
              </w:rPr>
              <w:lastRenderedPageBreak/>
              <w:fldChar w:fldCharType="begin"/>
            </w:r>
            <w:r w:rsidRPr="00F35856">
              <w:rPr>
                <w:rStyle w:val="Hyperlink"/>
                <w:noProof/>
              </w:rPr>
              <w:instrText xml:space="preserve"> </w:instrText>
            </w:r>
            <w:r>
              <w:rPr>
                <w:noProof/>
              </w:rPr>
              <w:instrText>HYPERLINK \l "_Toc77862063"</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Faculty Jurisdiction Rules</w:t>
            </w:r>
            <w:r>
              <w:rPr>
                <w:noProof/>
                <w:webHidden/>
              </w:rPr>
              <w:tab/>
            </w:r>
            <w:r>
              <w:rPr>
                <w:noProof/>
                <w:webHidden/>
              </w:rPr>
              <w:fldChar w:fldCharType="begin"/>
            </w:r>
            <w:r>
              <w:rPr>
                <w:noProof/>
                <w:webHidden/>
              </w:rPr>
              <w:instrText xml:space="preserve"> PAGEREF _Toc77862063 \h </w:instrText>
            </w:r>
            <w:r>
              <w:rPr>
                <w:noProof/>
                <w:webHidden/>
              </w:rPr>
            </w:r>
          </w:ins>
          <w:r>
            <w:rPr>
              <w:noProof/>
              <w:webHidden/>
            </w:rPr>
            <w:fldChar w:fldCharType="separate"/>
          </w:r>
          <w:ins w:id="270" w:author="Andrew Instone-Cowie" w:date="2021-07-22T16:00:00Z">
            <w:r w:rsidR="00FC27D1">
              <w:rPr>
                <w:noProof/>
                <w:webHidden/>
              </w:rPr>
              <w:t>64</w:t>
            </w:r>
          </w:ins>
          <w:ins w:id="271" w:author="Andrew Instone-Cowie" w:date="2021-07-22T15:59:00Z">
            <w:r>
              <w:rPr>
                <w:noProof/>
                <w:webHidden/>
              </w:rPr>
              <w:fldChar w:fldCharType="end"/>
            </w:r>
            <w:r w:rsidRPr="00F35856">
              <w:rPr>
                <w:rStyle w:val="Hyperlink"/>
                <w:noProof/>
              </w:rPr>
              <w:fldChar w:fldCharType="end"/>
            </w:r>
          </w:ins>
        </w:p>
        <w:p w14:paraId="4BC745CC" w14:textId="122E1E91" w:rsidR="00C76C15" w:rsidRDefault="00C76C15">
          <w:pPr>
            <w:pStyle w:val="TOC3"/>
            <w:tabs>
              <w:tab w:val="right" w:leader="dot" w:pos="9016"/>
            </w:tabs>
            <w:rPr>
              <w:ins w:id="272" w:author="Andrew Instone-Cowie" w:date="2021-07-22T15:59:00Z"/>
              <w:noProof/>
              <w:lang w:val="en-GB" w:eastAsia="en-GB"/>
            </w:rPr>
          </w:pPr>
          <w:ins w:id="27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"_Toc77862064"</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List B Application</w:t>
            </w:r>
            <w:r>
              <w:rPr>
                <w:noProof/>
                <w:webHidden/>
              </w:rPr>
              <w:tab/>
            </w:r>
            <w:r>
              <w:rPr>
                <w:noProof/>
                <w:webHidden/>
              </w:rPr>
              <w:fldChar w:fldCharType="begin"/>
            </w:r>
            <w:r>
              <w:rPr>
                <w:noProof/>
                <w:webHidden/>
              </w:rPr>
              <w:instrText xml:space="preserve"> PAGEREF _Toc77862064 \h </w:instrText>
            </w:r>
            <w:r>
              <w:rPr>
                <w:noProof/>
                <w:webHidden/>
              </w:rPr>
            </w:r>
          </w:ins>
          <w:r>
            <w:rPr>
              <w:noProof/>
              <w:webHidden/>
            </w:rPr>
            <w:fldChar w:fldCharType="separate"/>
          </w:r>
          <w:ins w:id="274" w:author="Andrew Instone-Cowie" w:date="2021-07-22T16:00:00Z">
            <w:r w:rsidR="00FC27D1">
              <w:rPr>
                <w:noProof/>
                <w:webHidden/>
              </w:rPr>
              <w:t>64</w:t>
            </w:r>
          </w:ins>
          <w:ins w:id="275" w:author="Andrew Instone-Cowie" w:date="2021-07-22T15:59:00Z">
            <w:r>
              <w:rPr>
                <w:noProof/>
                <w:webHidden/>
              </w:rPr>
              <w:fldChar w:fldCharType="end"/>
            </w:r>
            <w:r w:rsidRPr="00F35856">
              <w:rPr>
                <w:rStyle w:val="Hyperlink"/>
                <w:noProof/>
              </w:rPr>
              <w:fldChar w:fldCharType="end"/>
            </w:r>
          </w:ins>
        </w:p>
        <w:p w14:paraId="36CD8BEF" w14:textId="49D95018" w:rsidR="00C76C15" w:rsidRDefault="00C76C15">
          <w:pPr>
            <w:pStyle w:val="TOC3"/>
            <w:tabs>
              <w:tab w:val="right" w:leader="dot" w:pos="9016"/>
            </w:tabs>
            <w:rPr>
              <w:ins w:id="276" w:author="Andrew Instone-Cowie" w:date="2021-07-22T15:59:00Z"/>
              <w:noProof/>
              <w:lang w:val="en-GB" w:eastAsia="en-GB"/>
            </w:rPr>
          </w:pPr>
          <w:ins w:id="27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"_Toc77862065"</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Conditions</w:t>
            </w:r>
            <w:r>
              <w:rPr>
                <w:noProof/>
                <w:webHidden/>
              </w:rPr>
              <w:tab/>
            </w:r>
            <w:r>
              <w:rPr>
                <w:noProof/>
                <w:webHidden/>
              </w:rPr>
              <w:fldChar w:fldCharType="begin"/>
            </w:r>
            <w:r>
              <w:rPr>
                <w:noProof/>
                <w:webHidden/>
              </w:rPr>
              <w:instrText xml:space="preserve"> PAGEREF _Toc77862065 \h </w:instrText>
            </w:r>
            <w:r>
              <w:rPr>
                <w:noProof/>
                <w:webHidden/>
              </w:rPr>
            </w:r>
          </w:ins>
          <w:r>
            <w:rPr>
              <w:noProof/>
              <w:webHidden/>
            </w:rPr>
            <w:fldChar w:fldCharType="separate"/>
          </w:r>
          <w:ins w:id="278" w:author="Andrew Instone-Cowie" w:date="2021-07-22T16:00:00Z">
            <w:r w:rsidR="00FC27D1">
              <w:rPr>
                <w:noProof/>
                <w:webHidden/>
              </w:rPr>
              <w:t>65</w:t>
            </w:r>
          </w:ins>
          <w:ins w:id="279" w:author="Andrew Instone-Cowie" w:date="2021-07-22T15:59:00Z">
            <w:r>
              <w:rPr>
                <w:noProof/>
                <w:webHidden/>
              </w:rPr>
              <w:fldChar w:fldCharType="end"/>
            </w:r>
            <w:r w:rsidRPr="00F35856">
              <w:rPr>
                <w:rStyle w:val="Hyperlink"/>
                <w:noProof/>
              </w:rPr>
              <w:fldChar w:fldCharType="end"/>
            </w:r>
          </w:ins>
        </w:p>
        <w:p w14:paraId="067E2E16" w14:textId="7E5566FF" w:rsidR="00C76C15" w:rsidRDefault="00C76C15">
          <w:pPr>
            <w:pStyle w:val="TOC2"/>
            <w:tabs>
              <w:tab w:val="right" w:leader="dot" w:pos="9016"/>
            </w:tabs>
            <w:rPr>
              <w:ins w:id="280" w:author="Andrew Instone-Cowie" w:date="2021-07-22T15:59:00Z"/>
              <w:rFonts w:eastAsiaTheme="minorEastAsia"/>
              <w:noProof/>
              <w:lang w:eastAsia="en-GB"/>
            </w:rPr>
          </w:pPr>
          <w:ins w:id="28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"_Toc77862066"</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Simulator Interface Module</w:t>
            </w:r>
            <w:r>
              <w:rPr>
                <w:noProof/>
                <w:webHidden/>
              </w:rPr>
              <w:tab/>
            </w:r>
            <w:r>
              <w:rPr>
                <w:noProof/>
                <w:webHidden/>
              </w:rPr>
              <w:fldChar w:fldCharType="begin"/>
            </w:r>
            <w:r>
              <w:rPr>
                <w:noProof/>
                <w:webHidden/>
              </w:rPr>
              <w:instrText xml:space="preserve"> PAGEREF _Toc77862066 \h </w:instrText>
            </w:r>
            <w:r>
              <w:rPr>
                <w:noProof/>
                <w:webHidden/>
              </w:rPr>
            </w:r>
          </w:ins>
          <w:r>
            <w:rPr>
              <w:noProof/>
              <w:webHidden/>
            </w:rPr>
            <w:fldChar w:fldCharType="separate"/>
          </w:r>
          <w:ins w:id="282" w:author="Andrew Instone-Cowie" w:date="2021-07-22T16:00:00Z">
            <w:r w:rsidR="00FC27D1">
              <w:rPr>
                <w:noProof/>
                <w:webHidden/>
              </w:rPr>
              <w:t>66</w:t>
            </w:r>
          </w:ins>
          <w:ins w:id="283" w:author="Andrew Instone-Cowie" w:date="2021-07-22T15:59:00Z">
            <w:r>
              <w:rPr>
                <w:noProof/>
                <w:webHidden/>
              </w:rPr>
              <w:fldChar w:fldCharType="end"/>
            </w:r>
            <w:r w:rsidRPr="00F35856">
              <w:rPr>
                <w:rStyle w:val="Hyperlink"/>
                <w:noProof/>
              </w:rPr>
              <w:fldChar w:fldCharType="end"/>
            </w:r>
          </w:ins>
        </w:p>
        <w:p w14:paraId="31BAC8CD" w14:textId="6B639DAA" w:rsidR="00C76C15" w:rsidRDefault="00C76C15">
          <w:pPr>
            <w:pStyle w:val="TOC2"/>
            <w:tabs>
              <w:tab w:val="right" w:leader="dot" w:pos="9016"/>
            </w:tabs>
            <w:rPr>
              <w:ins w:id="284" w:author="Andrew Instone-Cowie" w:date="2021-07-22T15:59:00Z"/>
              <w:rFonts w:eastAsiaTheme="minorEastAsia"/>
              <w:noProof/>
              <w:lang w:eastAsia="en-GB"/>
            </w:rPr>
          </w:pPr>
          <w:ins w:id="28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"_Toc77862067"</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Power Module</w:t>
            </w:r>
            <w:r>
              <w:rPr>
                <w:noProof/>
                <w:webHidden/>
              </w:rPr>
              <w:tab/>
            </w:r>
            <w:r>
              <w:rPr>
                <w:noProof/>
                <w:webHidden/>
              </w:rPr>
              <w:fldChar w:fldCharType="begin"/>
            </w:r>
            <w:r>
              <w:rPr>
                <w:noProof/>
                <w:webHidden/>
              </w:rPr>
              <w:instrText xml:space="preserve"> PAGEREF _Toc77862067 \h </w:instrText>
            </w:r>
            <w:r>
              <w:rPr>
                <w:noProof/>
                <w:webHidden/>
              </w:rPr>
            </w:r>
          </w:ins>
          <w:r>
            <w:rPr>
              <w:noProof/>
              <w:webHidden/>
            </w:rPr>
            <w:fldChar w:fldCharType="separate"/>
          </w:r>
          <w:ins w:id="286" w:author="Andrew Instone-Cowie" w:date="2021-07-22T16:00:00Z">
            <w:r w:rsidR="00FC27D1">
              <w:rPr>
                <w:noProof/>
                <w:webHidden/>
              </w:rPr>
              <w:t>66</w:t>
            </w:r>
          </w:ins>
          <w:ins w:id="287" w:author="Andrew Instone-Cowie" w:date="2021-07-22T15:59:00Z">
            <w:r>
              <w:rPr>
                <w:noProof/>
                <w:webHidden/>
              </w:rPr>
              <w:fldChar w:fldCharType="end"/>
            </w:r>
            <w:r w:rsidRPr="00F35856">
              <w:rPr>
                <w:rStyle w:val="Hyperlink"/>
                <w:noProof/>
              </w:rPr>
              <w:fldChar w:fldCharType="end"/>
            </w:r>
          </w:ins>
        </w:p>
        <w:p w14:paraId="65B62CE6" w14:textId="2AEDE3D0" w:rsidR="00C76C15" w:rsidRDefault="00C76C15">
          <w:pPr>
            <w:pStyle w:val="TOC3"/>
            <w:tabs>
              <w:tab w:val="right" w:leader="dot" w:pos="9016"/>
            </w:tabs>
            <w:rPr>
              <w:ins w:id="288" w:author="Andrew Instone-Cowie" w:date="2021-07-22T15:59:00Z"/>
              <w:noProof/>
              <w:lang w:val="en-GB" w:eastAsia="en-GB"/>
            </w:rPr>
          </w:pPr>
          <w:ins w:id="28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"_Toc77862068"</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Power Supply</w:t>
            </w:r>
            <w:r>
              <w:rPr>
                <w:noProof/>
                <w:webHidden/>
              </w:rPr>
              <w:tab/>
            </w:r>
            <w:r>
              <w:rPr>
                <w:noProof/>
                <w:webHidden/>
              </w:rPr>
              <w:fldChar w:fldCharType="begin"/>
            </w:r>
            <w:r>
              <w:rPr>
                <w:noProof/>
                <w:webHidden/>
              </w:rPr>
              <w:instrText xml:space="preserve"> PAGEREF _Toc77862068 \h </w:instrText>
            </w:r>
            <w:r>
              <w:rPr>
                <w:noProof/>
                <w:webHidden/>
              </w:rPr>
            </w:r>
          </w:ins>
          <w:r>
            <w:rPr>
              <w:noProof/>
              <w:webHidden/>
            </w:rPr>
            <w:fldChar w:fldCharType="separate"/>
          </w:r>
          <w:ins w:id="290" w:author="Andrew Instone-Cowie" w:date="2021-07-22T16:00:00Z">
            <w:r w:rsidR="00FC27D1">
              <w:rPr>
                <w:noProof/>
                <w:webHidden/>
              </w:rPr>
              <w:t>67</w:t>
            </w:r>
          </w:ins>
          <w:ins w:id="291" w:author="Andrew Instone-Cowie" w:date="2021-07-22T15:59:00Z">
            <w:r>
              <w:rPr>
                <w:noProof/>
                <w:webHidden/>
              </w:rPr>
              <w:fldChar w:fldCharType="end"/>
            </w:r>
            <w:r w:rsidRPr="00F35856">
              <w:rPr>
                <w:rStyle w:val="Hyperlink"/>
                <w:noProof/>
              </w:rPr>
              <w:fldChar w:fldCharType="end"/>
            </w:r>
          </w:ins>
        </w:p>
        <w:p w14:paraId="18E557E3" w14:textId="30C1206F" w:rsidR="00C76C15" w:rsidRDefault="00C76C15">
          <w:pPr>
            <w:pStyle w:val="TOC2"/>
            <w:tabs>
              <w:tab w:val="right" w:leader="dot" w:pos="9016"/>
            </w:tabs>
            <w:rPr>
              <w:ins w:id="292" w:author="Andrew Instone-Cowie" w:date="2021-07-22T15:59:00Z"/>
              <w:rFonts w:eastAsiaTheme="minorEastAsia"/>
              <w:noProof/>
              <w:lang w:eastAsia="en-GB"/>
            </w:rPr>
          </w:pPr>
          <w:ins w:id="29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"_Toc77862069"</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Sensor Module Mounting</w:t>
            </w:r>
            <w:r>
              <w:rPr>
                <w:noProof/>
                <w:webHidden/>
              </w:rPr>
              <w:tab/>
            </w:r>
            <w:r>
              <w:rPr>
                <w:noProof/>
                <w:webHidden/>
              </w:rPr>
              <w:fldChar w:fldCharType="begin"/>
            </w:r>
            <w:r>
              <w:rPr>
                <w:noProof/>
                <w:webHidden/>
              </w:rPr>
              <w:instrText xml:space="preserve"> PAGEREF _Toc77862069 \h </w:instrText>
            </w:r>
            <w:r>
              <w:rPr>
                <w:noProof/>
                <w:webHidden/>
              </w:rPr>
            </w:r>
          </w:ins>
          <w:r>
            <w:rPr>
              <w:noProof/>
              <w:webHidden/>
            </w:rPr>
            <w:fldChar w:fldCharType="separate"/>
          </w:r>
          <w:ins w:id="294" w:author="Andrew Instone-Cowie" w:date="2021-07-22T16:00:00Z">
            <w:r w:rsidR="00FC27D1">
              <w:rPr>
                <w:noProof/>
                <w:webHidden/>
              </w:rPr>
              <w:t>67</w:t>
            </w:r>
          </w:ins>
          <w:ins w:id="295" w:author="Andrew Instone-Cowie" w:date="2021-07-22T15:59:00Z">
            <w:r>
              <w:rPr>
                <w:noProof/>
                <w:webHidden/>
              </w:rPr>
              <w:fldChar w:fldCharType="end"/>
            </w:r>
            <w:r w:rsidRPr="00F35856">
              <w:rPr>
                <w:rStyle w:val="Hyperlink"/>
                <w:noProof/>
              </w:rPr>
              <w:fldChar w:fldCharType="end"/>
            </w:r>
          </w:ins>
        </w:p>
        <w:p w14:paraId="31695B42" w14:textId="0F59D81F" w:rsidR="00C76C15" w:rsidRDefault="00C76C15">
          <w:pPr>
            <w:pStyle w:val="TOC2"/>
            <w:tabs>
              <w:tab w:val="right" w:leader="dot" w:pos="9016"/>
            </w:tabs>
            <w:rPr>
              <w:ins w:id="296" w:author="Andrew Instone-Cowie" w:date="2021-07-22T15:59:00Z"/>
              <w:rFonts w:eastAsiaTheme="minorEastAsia"/>
              <w:noProof/>
              <w:lang w:eastAsia="en-GB"/>
            </w:rPr>
          </w:pPr>
          <w:ins w:id="29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"_Toc77862070"</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Magnet Mounting</w:t>
            </w:r>
            <w:r>
              <w:rPr>
                <w:noProof/>
                <w:webHidden/>
              </w:rPr>
              <w:tab/>
            </w:r>
            <w:r>
              <w:rPr>
                <w:noProof/>
                <w:webHidden/>
              </w:rPr>
              <w:fldChar w:fldCharType="begin"/>
            </w:r>
            <w:r>
              <w:rPr>
                <w:noProof/>
                <w:webHidden/>
              </w:rPr>
              <w:instrText xml:space="preserve"> PAGEREF _Toc77862070 \h </w:instrText>
            </w:r>
            <w:r>
              <w:rPr>
                <w:noProof/>
                <w:webHidden/>
              </w:rPr>
            </w:r>
          </w:ins>
          <w:r>
            <w:rPr>
              <w:noProof/>
              <w:webHidden/>
            </w:rPr>
            <w:fldChar w:fldCharType="separate"/>
          </w:r>
          <w:ins w:id="298" w:author="Andrew Instone-Cowie" w:date="2021-07-22T16:00:00Z">
            <w:r w:rsidR="00FC27D1">
              <w:rPr>
                <w:noProof/>
                <w:webHidden/>
              </w:rPr>
              <w:t>69</w:t>
            </w:r>
          </w:ins>
          <w:ins w:id="299" w:author="Andrew Instone-Cowie" w:date="2021-07-22T15:59:00Z">
            <w:r>
              <w:rPr>
                <w:noProof/>
                <w:webHidden/>
              </w:rPr>
              <w:fldChar w:fldCharType="end"/>
            </w:r>
            <w:r w:rsidRPr="00F35856">
              <w:rPr>
                <w:rStyle w:val="Hyperlink"/>
                <w:noProof/>
              </w:rPr>
              <w:fldChar w:fldCharType="end"/>
            </w:r>
          </w:ins>
        </w:p>
        <w:p w14:paraId="31DECADE" w14:textId="0CA2BEAE" w:rsidR="00C76C15" w:rsidRDefault="00C76C15">
          <w:pPr>
            <w:pStyle w:val="TOC2"/>
            <w:tabs>
              <w:tab w:val="right" w:leader="dot" w:pos="9016"/>
            </w:tabs>
            <w:rPr>
              <w:ins w:id="300" w:author="Andrew Instone-Cowie" w:date="2021-07-22T15:59:00Z"/>
              <w:rFonts w:eastAsiaTheme="minorEastAsia"/>
              <w:noProof/>
              <w:lang w:eastAsia="en-GB"/>
            </w:rPr>
          </w:pPr>
          <w:ins w:id="30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"_Toc77862071"</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Infra-Red Sensors</w:t>
            </w:r>
            <w:r>
              <w:rPr>
                <w:noProof/>
                <w:webHidden/>
              </w:rPr>
              <w:tab/>
            </w:r>
            <w:r>
              <w:rPr>
                <w:noProof/>
                <w:webHidden/>
              </w:rPr>
              <w:fldChar w:fldCharType="begin"/>
            </w:r>
            <w:r>
              <w:rPr>
                <w:noProof/>
                <w:webHidden/>
              </w:rPr>
              <w:instrText xml:space="preserve"> PAGEREF _Toc77862071 \h </w:instrText>
            </w:r>
            <w:r>
              <w:rPr>
                <w:noProof/>
                <w:webHidden/>
              </w:rPr>
            </w:r>
          </w:ins>
          <w:r>
            <w:rPr>
              <w:noProof/>
              <w:webHidden/>
            </w:rPr>
            <w:fldChar w:fldCharType="separate"/>
          </w:r>
          <w:ins w:id="302" w:author="Andrew Instone-Cowie" w:date="2021-07-22T16:00:00Z">
            <w:r w:rsidR="00FC27D1">
              <w:rPr>
                <w:noProof/>
                <w:webHidden/>
              </w:rPr>
              <w:t>71</w:t>
            </w:r>
          </w:ins>
          <w:ins w:id="303" w:author="Andrew Instone-Cowie" w:date="2021-07-22T15:59:00Z">
            <w:r>
              <w:rPr>
                <w:noProof/>
                <w:webHidden/>
              </w:rPr>
              <w:fldChar w:fldCharType="end"/>
            </w:r>
            <w:r w:rsidRPr="00F35856">
              <w:rPr>
                <w:rStyle w:val="Hyperlink"/>
                <w:noProof/>
              </w:rPr>
              <w:fldChar w:fldCharType="end"/>
            </w:r>
          </w:ins>
        </w:p>
        <w:p w14:paraId="4B1982F6" w14:textId="1106E713" w:rsidR="00C76C15" w:rsidRDefault="00C76C15">
          <w:pPr>
            <w:pStyle w:val="TOC3"/>
            <w:tabs>
              <w:tab w:val="right" w:leader="dot" w:pos="9016"/>
            </w:tabs>
            <w:rPr>
              <w:ins w:id="304" w:author="Andrew Instone-Cowie" w:date="2021-07-22T15:59:00Z"/>
              <w:noProof/>
              <w:lang w:val="en-GB" w:eastAsia="en-GB"/>
            </w:rPr>
          </w:pPr>
          <w:ins w:id="30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"_Toc77862072"</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Reflector</w:t>
            </w:r>
            <w:r>
              <w:rPr>
                <w:noProof/>
                <w:webHidden/>
              </w:rPr>
              <w:tab/>
            </w:r>
            <w:r>
              <w:rPr>
                <w:noProof/>
                <w:webHidden/>
              </w:rPr>
              <w:fldChar w:fldCharType="begin"/>
            </w:r>
            <w:r>
              <w:rPr>
                <w:noProof/>
                <w:webHidden/>
              </w:rPr>
              <w:instrText xml:space="preserve"> PAGEREF _Toc77862072 \h </w:instrText>
            </w:r>
            <w:r>
              <w:rPr>
                <w:noProof/>
                <w:webHidden/>
              </w:rPr>
            </w:r>
          </w:ins>
          <w:r>
            <w:rPr>
              <w:noProof/>
              <w:webHidden/>
            </w:rPr>
            <w:fldChar w:fldCharType="separate"/>
          </w:r>
          <w:ins w:id="306" w:author="Andrew Instone-Cowie" w:date="2021-07-22T16:00:00Z">
            <w:r w:rsidR="00FC27D1">
              <w:rPr>
                <w:noProof/>
                <w:webHidden/>
              </w:rPr>
              <w:t>71</w:t>
            </w:r>
          </w:ins>
          <w:ins w:id="307" w:author="Andrew Instone-Cowie" w:date="2021-07-22T15:59:00Z">
            <w:r>
              <w:rPr>
                <w:noProof/>
                <w:webHidden/>
              </w:rPr>
              <w:fldChar w:fldCharType="end"/>
            </w:r>
            <w:r w:rsidRPr="00F35856">
              <w:rPr>
                <w:rStyle w:val="Hyperlink"/>
                <w:noProof/>
              </w:rPr>
              <w:fldChar w:fldCharType="end"/>
            </w:r>
          </w:ins>
        </w:p>
        <w:p w14:paraId="2CC1E8D1" w14:textId="0E5D1777" w:rsidR="00C76C15" w:rsidRDefault="00C76C15">
          <w:pPr>
            <w:pStyle w:val="TOC3"/>
            <w:tabs>
              <w:tab w:val="right" w:leader="dot" w:pos="9016"/>
            </w:tabs>
            <w:rPr>
              <w:ins w:id="308" w:author="Andrew Instone-Cowie" w:date="2021-07-22T15:59:00Z"/>
              <w:noProof/>
              <w:lang w:val="en-GB" w:eastAsia="en-GB"/>
            </w:rPr>
          </w:pPr>
          <w:ins w:id="30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"_Toc77862073"</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Calibration</w:t>
            </w:r>
            <w:r>
              <w:rPr>
                <w:noProof/>
                <w:webHidden/>
              </w:rPr>
              <w:tab/>
            </w:r>
            <w:r>
              <w:rPr>
                <w:noProof/>
                <w:webHidden/>
              </w:rPr>
              <w:fldChar w:fldCharType="begin"/>
            </w:r>
            <w:r>
              <w:rPr>
                <w:noProof/>
                <w:webHidden/>
              </w:rPr>
              <w:instrText xml:space="preserve"> PAGEREF _Toc77862073 \h </w:instrText>
            </w:r>
            <w:r>
              <w:rPr>
                <w:noProof/>
                <w:webHidden/>
              </w:rPr>
            </w:r>
          </w:ins>
          <w:r>
            <w:rPr>
              <w:noProof/>
              <w:webHidden/>
            </w:rPr>
            <w:fldChar w:fldCharType="separate"/>
          </w:r>
          <w:ins w:id="310" w:author="Andrew Instone-Cowie" w:date="2021-07-22T16:00:00Z">
            <w:r w:rsidR="00FC27D1">
              <w:rPr>
                <w:noProof/>
                <w:webHidden/>
              </w:rPr>
              <w:t>71</w:t>
            </w:r>
          </w:ins>
          <w:ins w:id="311" w:author="Andrew Instone-Cowie" w:date="2021-07-22T15:59:00Z">
            <w:r>
              <w:rPr>
                <w:noProof/>
                <w:webHidden/>
              </w:rPr>
              <w:fldChar w:fldCharType="end"/>
            </w:r>
            <w:r w:rsidRPr="00F35856">
              <w:rPr>
                <w:rStyle w:val="Hyperlink"/>
                <w:noProof/>
              </w:rPr>
              <w:fldChar w:fldCharType="end"/>
            </w:r>
          </w:ins>
        </w:p>
        <w:p w14:paraId="260D5E6A" w14:textId="29199610" w:rsidR="00C76C15" w:rsidRDefault="00C76C15">
          <w:pPr>
            <w:pStyle w:val="TOC2"/>
            <w:tabs>
              <w:tab w:val="right" w:leader="dot" w:pos="9016"/>
            </w:tabs>
            <w:rPr>
              <w:ins w:id="312" w:author="Andrew Instone-Cowie" w:date="2021-07-22T15:59:00Z"/>
              <w:rFonts w:eastAsiaTheme="minorEastAsia"/>
              <w:noProof/>
              <w:lang w:eastAsia="en-GB"/>
            </w:rPr>
          </w:pPr>
          <w:ins w:id="31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"_Toc77862074"</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Cabling</w:t>
            </w:r>
            <w:r>
              <w:rPr>
                <w:noProof/>
                <w:webHidden/>
              </w:rPr>
              <w:tab/>
            </w:r>
            <w:r>
              <w:rPr>
                <w:noProof/>
                <w:webHidden/>
              </w:rPr>
              <w:fldChar w:fldCharType="begin"/>
            </w:r>
            <w:r>
              <w:rPr>
                <w:noProof/>
                <w:webHidden/>
              </w:rPr>
              <w:instrText xml:space="preserve"> PAGEREF _Toc77862074 \h </w:instrText>
            </w:r>
            <w:r>
              <w:rPr>
                <w:noProof/>
                <w:webHidden/>
              </w:rPr>
            </w:r>
          </w:ins>
          <w:r>
            <w:rPr>
              <w:noProof/>
              <w:webHidden/>
            </w:rPr>
            <w:fldChar w:fldCharType="separate"/>
          </w:r>
          <w:ins w:id="314" w:author="Andrew Instone-Cowie" w:date="2021-07-22T16:00:00Z">
            <w:r w:rsidR="00FC27D1">
              <w:rPr>
                <w:noProof/>
                <w:webHidden/>
              </w:rPr>
              <w:t>72</w:t>
            </w:r>
          </w:ins>
          <w:ins w:id="315" w:author="Andrew Instone-Cowie" w:date="2021-07-22T15:59:00Z">
            <w:r>
              <w:rPr>
                <w:noProof/>
                <w:webHidden/>
              </w:rPr>
              <w:fldChar w:fldCharType="end"/>
            </w:r>
            <w:r w:rsidRPr="00F35856">
              <w:rPr>
                <w:rStyle w:val="Hyperlink"/>
                <w:noProof/>
              </w:rPr>
              <w:fldChar w:fldCharType="end"/>
            </w:r>
          </w:ins>
        </w:p>
        <w:p w14:paraId="69EBBCBB" w14:textId="445792EE" w:rsidR="00C76C15" w:rsidRDefault="00C76C15">
          <w:pPr>
            <w:pStyle w:val="TOC3"/>
            <w:tabs>
              <w:tab w:val="right" w:leader="dot" w:pos="9016"/>
            </w:tabs>
            <w:rPr>
              <w:ins w:id="316" w:author="Andrew Instone-Cowie" w:date="2021-07-22T15:59:00Z"/>
              <w:noProof/>
              <w:lang w:val="en-GB" w:eastAsia="en-GB"/>
            </w:rPr>
          </w:pPr>
          <w:ins w:id="31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"_Toc77862075"</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Power/Data Cable</w:t>
            </w:r>
            <w:r>
              <w:rPr>
                <w:noProof/>
                <w:webHidden/>
              </w:rPr>
              <w:tab/>
            </w:r>
            <w:r>
              <w:rPr>
                <w:noProof/>
                <w:webHidden/>
              </w:rPr>
              <w:fldChar w:fldCharType="begin"/>
            </w:r>
            <w:r>
              <w:rPr>
                <w:noProof/>
                <w:webHidden/>
              </w:rPr>
              <w:instrText xml:space="preserve"> PAGEREF _Toc77862075 \h </w:instrText>
            </w:r>
            <w:r>
              <w:rPr>
                <w:noProof/>
                <w:webHidden/>
              </w:rPr>
            </w:r>
          </w:ins>
          <w:r>
            <w:rPr>
              <w:noProof/>
              <w:webHidden/>
            </w:rPr>
            <w:fldChar w:fldCharType="separate"/>
          </w:r>
          <w:ins w:id="318" w:author="Andrew Instone-Cowie" w:date="2021-07-22T16:00:00Z">
            <w:r w:rsidR="00FC27D1">
              <w:rPr>
                <w:noProof/>
                <w:webHidden/>
              </w:rPr>
              <w:t>72</w:t>
            </w:r>
          </w:ins>
          <w:ins w:id="319" w:author="Andrew Instone-Cowie" w:date="2021-07-22T15:59:00Z">
            <w:r>
              <w:rPr>
                <w:noProof/>
                <w:webHidden/>
              </w:rPr>
              <w:fldChar w:fldCharType="end"/>
            </w:r>
            <w:r w:rsidRPr="00F35856">
              <w:rPr>
                <w:rStyle w:val="Hyperlink"/>
                <w:noProof/>
              </w:rPr>
              <w:fldChar w:fldCharType="end"/>
            </w:r>
          </w:ins>
        </w:p>
        <w:p w14:paraId="13B442EE" w14:textId="6A8BCC49" w:rsidR="00C76C15" w:rsidRDefault="00C76C15">
          <w:pPr>
            <w:pStyle w:val="TOC3"/>
            <w:tabs>
              <w:tab w:val="right" w:leader="dot" w:pos="9016"/>
            </w:tabs>
            <w:rPr>
              <w:ins w:id="320" w:author="Andrew Instone-Cowie" w:date="2021-07-22T15:59:00Z"/>
              <w:noProof/>
              <w:lang w:val="en-GB" w:eastAsia="en-GB"/>
            </w:rPr>
          </w:pPr>
          <w:ins w:id="32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"_Toc77862076"</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Sensor Cables</w:t>
            </w:r>
            <w:r>
              <w:rPr>
                <w:noProof/>
                <w:webHidden/>
              </w:rPr>
              <w:tab/>
            </w:r>
            <w:r>
              <w:rPr>
                <w:noProof/>
                <w:webHidden/>
              </w:rPr>
              <w:fldChar w:fldCharType="begin"/>
            </w:r>
            <w:r>
              <w:rPr>
                <w:noProof/>
                <w:webHidden/>
              </w:rPr>
              <w:instrText xml:space="preserve"> PAGEREF _Toc77862076 \h </w:instrText>
            </w:r>
            <w:r>
              <w:rPr>
                <w:noProof/>
                <w:webHidden/>
              </w:rPr>
            </w:r>
          </w:ins>
          <w:r>
            <w:rPr>
              <w:noProof/>
              <w:webHidden/>
            </w:rPr>
            <w:fldChar w:fldCharType="separate"/>
          </w:r>
          <w:ins w:id="322" w:author="Andrew Instone-Cowie" w:date="2021-07-22T16:00:00Z">
            <w:r w:rsidR="00FC27D1">
              <w:rPr>
                <w:noProof/>
                <w:webHidden/>
              </w:rPr>
              <w:t>72</w:t>
            </w:r>
          </w:ins>
          <w:ins w:id="323" w:author="Andrew Instone-Cowie" w:date="2021-07-22T15:59:00Z">
            <w:r>
              <w:rPr>
                <w:noProof/>
                <w:webHidden/>
              </w:rPr>
              <w:fldChar w:fldCharType="end"/>
            </w:r>
            <w:r w:rsidRPr="00F35856">
              <w:rPr>
                <w:rStyle w:val="Hyperlink"/>
                <w:noProof/>
              </w:rPr>
              <w:fldChar w:fldCharType="end"/>
            </w:r>
          </w:ins>
        </w:p>
        <w:p w14:paraId="057854A5" w14:textId="0CC6A156" w:rsidR="00C76C15" w:rsidRDefault="00C76C15">
          <w:pPr>
            <w:pStyle w:val="TOC3"/>
            <w:tabs>
              <w:tab w:val="right" w:leader="dot" w:pos="9016"/>
            </w:tabs>
            <w:rPr>
              <w:ins w:id="324" w:author="Andrew Instone-Cowie" w:date="2021-07-22T15:59:00Z"/>
              <w:noProof/>
              <w:lang w:val="en-GB" w:eastAsia="en-GB"/>
            </w:rPr>
          </w:pPr>
          <w:ins w:id="32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"_Toc77862077"</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Computer Connection</w:t>
            </w:r>
            <w:r>
              <w:rPr>
                <w:noProof/>
                <w:webHidden/>
              </w:rPr>
              <w:tab/>
            </w:r>
            <w:r>
              <w:rPr>
                <w:noProof/>
                <w:webHidden/>
              </w:rPr>
              <w:fldChar w:fldCharType="begin"/>
            </w:r>
            <w:r>
              <w:rPr>
                <w:noProof/>
                <w:webHidden/>
              </w:rPr>
              <w:instrText xml:space="preserve"> PAGEREF _Toc77862077 \h </w:instrText>
            </w:r>
            <w:r>
              <w:rPr>
                <w:noProof/>
                <w:webHidden/>
              </w:rPr>
            </w:r>
          </w:ins>
          <w:r>
            <w:rPr>
              <w:noProof/>
              <w:webHidden/>
            </w:rPr>
            <w:fldChar w:fldCharType="separate"/>
          </w:r>
          <w:ins w:id="326" w:author="Andrew Instone-Cowie" w:date="2021-07-22T16:00:00Z">
            <w:r w:rsidR="00FC27D1">
              <w:rPr>
                <w:noProof/>
                <w:webHidden/>
              </w:rPr>
              <w:t>73</w:t>
            </w:r>
          </w:ins>
          <w:ins w:id="327" w:author="Andrew Instone-Cowie" w:date="2021-07-22T15:59:00Z">
            <w:r>
              <w:rPr>
                <w:noProof/>
                <w:webHidden/>
              </w:rPr>
              <w:fldChar w:fldCharType="end"/>
            </w:r>
            <w:r w:rsidRPr="00F35856">
              <w:rPr>
                <w:rStyle w:val="Hyperlink"/>
                <w:noProof/>
              </w:rPr>
              <w:fldChar w:fldCharType="end"/>
            </w:r>
          </w:ins>
        </w:p>
        <w:p w14:paraId="7453E98C" w14:textId="0EA86791" w:rsidR="00C76C15" w:rsidRDefault="00C76C15">
          <w:pPr>
            <w:pStyle w:val="TOC1"/>
            <w:tabs>
              <w:tab w:val="right" w:leader="dot" w:pos="9016"/>
            </w:tabs>
            <w:rPr>
              <w:ins w:id="328" w:author="Andrew Instone-Cowie" w:date="2021-07-22T15:59:00Z"/>
              <w:rFonts w:eastAsiaTheme="minorEastAsia"/>
              <w:noProof/>
              <w:lang w:eastAsia="en-GB"/>
            </w:rPr>
          </w:pPr>
          <w:ins w:id="32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"_Toc77862078"</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Interface Module Setup</w:t>
            </w:r>
            <w:r>
              <w:rPr>
                <w:noProof/>
                <w:webHidden/>
              </w:rPr>
              <w:tab/>
            </w:r>
            <w:r>
              <w:rPr>
                <w:noProof/>
                <w:webHidden/>
              </w:rPr>
              <w:fldChar w:fldCharType="begin"/>
            </w:r>
            <w:r>
              <w:rPr>
                <w:noProof/>
                <w:webHidden/>
              </w:rPr>
              <w:instrText xml:space="preserve"> PAGEREF _Toc77862078 \h </w:instrText>
            </w:r>
            <w:r>
              <w:rPr>
                <w:noProof/>
                <w:webHidden/>
              </w:rPr>
            </w:r>
          </w:ins>
          <w:r>
            <w:rPr>
              <w:noProof/>
              <w:webHidden/>
            </w:rPr>
            <w:fldChar w:fldCharType="separate"/>
          </w:r>
          <w:ins w:id="330" w:author="Andrew Instone-Cowie" w:date="2021-07-22T16:00:00Z">
            <w:r w:rsidR="00FC27D1">
              <w:rPr>
                <w:noProof/>
                <w:webHidden/>
              </w:rPr>
              <w:t>75</w:t>
            </w:r>
          </w:ins>
          <w:ins w:id="331" w:author="Andrew Instone-Cowie" w:date="2021-07-22T15:59:00Z">
            <w:r>
              <w:rPr>
                <w:noProof/>
                <w:webHidden/>
              </w:rPr>
              <w:fldChar w:fldCharType="end"/>
            </w:r>
            <w:r w:rsidRPr="00F35856">
              <w:rPr>
                <w:rStyle w:val="Hyperlink"/>
                <w:noProof/>
              </w:rPr>
              <w:fldChar w:fldCharType="end"/>
            </w:r>
          </w:ins>
        </w:p>
        <w:p w14:paraId="5233951F" w14:textId="42E47690" w:rsidR="00C76C15" w:rsidRDefault="00C76C15">
          <w:pPr>
            <w:pStyle w:val="TOC2"/>
            <w:tabs>
              <w:tab w:val="right" w:leader="dot" w:pos="9016"/>
            </w:tabs>
            <w:rPr>
              <w:ins w:id="332" w:author="Andrew Instone-Cowie" w:date="2021-07-22T15:59:00Z"/>
              <w:rFonts w:eastAsiaTheme="minorEastAsia"/>
              <w:noProof/>
              <w:lang w:eastAsia="en-GB"/>
            </w:rPr>
          </w:pPr>
          <w:ins w:id="33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"_Toc77862079"</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Connecting to the Interface Module</w:t>
            </w:r>
            <w:r>
              <w:rPr>
                <w:noProof/>
                <w:webHidden/>
              </w:rPr>
              <w:tab/>
            </w:r>
            <w:r>
              <w:rPr>
                <w:noProof/>
                <w:webHidden/>
              </w:rPr>
              <w:fldChar w:fldCharType="begin"/>
            </w:r>
            <w:r>
              <w:rPr>
                <w:noProof/>
                <w:webHidden/>
              </w:rPr>
              <w:instrText xml:space="preserve"> PAGEREF _Toc77862079 \h </w:instrText>
            </w:r>
            <w:r>
              <w:rPr>
                <w:noProof/>
                <w:webHidden/>
              </w:rPr>
            </w:r>
          </w:ins>
          <w:r>
            <w:rPr>
              <w:noProof/>
              <w:webHidden/>
            </w:rPr>
            <w:fldChar w:fldCharType="separate"/>
          </w:r>
          <w:ins w:id="334" w:author="Andrew Instone-Cowie" w:date="2021-07-22T16:00:00Z">
            <w:r w:rsidR="00FC27D1">
              <w:rPr>
                <w:noProof/>
                <w:webHidden/>
              </w:rPr>
              <w:t>75</w:t>
            </w:r>
          </w:ins>
          <w:ins w:id="335" w:author="Andrew Instone-Cowie" w:date="2021-07-22T15:59:00Z">
            <w:r>
              <w:rPr>
                <w:noProof/>
                <w:webHidden/>
              </w:rPr>
              <w:fldChar w:fldCharType="end"/>
            </w:r>
            <w:r w:rsidRPr="00F35856">
              <w:rPr>
                <w:rStyle w:val="Hyperlink"/>
                <w:noProof/>
              </w:rPr>
              <w:fldChar w:fldCharType="end"/>
            </w:r>
          </w:ins>
        </w:p>
        <w:p w14:paraId="1FECAA71" w14:textId="4E13BE14" w:rsidR="00C76C15" w:rsidRDefault="00C76C15">
          <w:pPr>
            <w:pStyle w:val="TOC2"/>
            <w:tabs>
              <w:tab w:val="right" w:leader="dot" w:pos="9016"/>
            </w:tabs>
            <w:rPr>
              <w:ins w:id="336" w:author="Andrew Instone-Cowie" w:date="2021-07-22T15:59:00Z"/>
              <w:rFonts w:eastAsiaTheme="minorEastAsia"/>
              <w:noProof/>
              <w:lang w:eastAsia="en-GB"/>
            </w:rPr>
          </w:pPr>
          <w:ins w:id="33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"_Toc77862080"</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Worked Example</w:t>
            </w:r>
            <w:r>
              <w:rPr>
                <w:noProof/>
                <w:webHidden/>
              </w:rPr>
              <w:tab/>
            </w:r>
            <w:r>
              <w:rPr>
                <w:noProof/>
                <w:webHidden/>
              </w:rPr>
              <w:fldChar w:fldCharType="begin"/>
            </w:r>
            <w:r>
              <w:rPr>
                <w:noProof/>
                <w:webHidden/>
              </w:rPr>
              <w:instrText xml:space="preserve"> PAGEREF _Toc77862080 \h </w:instrText>
            </w:r>
            <w:r>
              <w:rPr>
                <w:noProof/>
                <w:webHidden/>
              </w:rPr>
            </w:r>
          </w:ins>
          <w:r>
            <w:rPr>
              <w:noProof/>
              <w:webHidden/>
            </w:rPr>
            <w:fldChar w:fldCharType="separate"/>
          </w:r>
          <w:ins w:id="338" w:author="Andrew Instone-Cowie" w:date="2021-07-22T16:00:00Z">
            <w:r w:rsidR="00FC27D1">
              <w:rPr>
                <w:noProof/>
                <w:webHidden/>
              </w:rPr>
              <w:t>76</w:t>
            </w:r>
          </w:ins>
          <w:ins w:id="339" w:author="Andrew Instone-Cowie" w:date="2021-07-22T15:59:00Z">
            <w:r>
              <w:rPr>
                <w:noProof/>
                <w:webHidden/>
              </w:rPr>
              <w:fldChar w:fldCharType="end"/>
            </w:r>
            <w:r w:rsidRPr="00F35856">
              <w:rPr>
                <w:rStyle w:val="Hyperlink"/>
                <w:noProof/>
              </w:rPr>
              <w:fldChar w:fldCharType="end"/>
            </w:r>
          </w:ins>
        </w:p>
        <w:p w14:paraId="55538545" w14:textId="6FEDFC86" w:rsidR="00C76C15" w:rsidRDefault="00C76C15">
          <w:pPr>
            <w:pStyle w:val="TOC3"/>
            <w:tabs>
              <w:tab w:val="right" w:leader="dot" w:pos="9016"/>
            </w:tabs>
            <w:rPr>
              <w:ins w:id="340" w:author="Andrew Instone-Cowie" w:date="2021-07-22T15:59:00Z"/>
              <w:noProof/>
              <w:lang w:val="en-GB" w:eastAsia="en-GB"/>
            </w:rPr>
          </w:pPr>
          <w:ins w:id="34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"_Toc77862081"</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Sensor Channels</w:t>
            </w:r>
            <w:r>
              <w:rPr>
                <w:noProof/>
                <w:webHidden/>
              </w:rPr>
              <w:tab/>
            </w:r>
            <w:r>
              <w:rPr>
                <w:noProof/>
                <w:webHidden/>
              </w:rPr>
              <w:fldChar w:fldCharType="begin"/>
            </w:r>
            <w:r>
              <w:rPr>
                <w:noProof/>
                <w:webHidden/>
              </w:rPr>
              <w:instrText xml:space="preserve"> PAGEREF _Toc77862081 \h </w:instrText>
            </w:r>
            <w:r>
              <w:rPr>
                <w:noProof/>
                <w:webHidden/>
              </w:rPr>
            </w:r>
          </w:ins>
          <w:r>
            <w:rPr>
              <w:noProof/>
              <w:webHidden/>
            </w:rPr>
            <w:fldChar w:fldCharType="separate"/>
          </w:r>
          <w:ins w:id="342" w:author="Andrew Instone-Cowie" w:date="2021-07-22T16:00:00Z">
            <w:r w:rsidR="00FC27D1">
              <w:rPr>
                <w:noProof/>
                <w:webHidden/>
              </w:rPr>
              <w:t>76</w:t>
            </w:r>
          </w:ins>
          <w:ins w:id="343" w:author="Andrew Instone-Cowie" w:date="2021-07-22T15:59:00Z">
            <w:r>
              <w:rPr>
                <w:noProof/>
                <w:webHidden/>
              </w:rPr>
              <w:fldChar w:fldCharType="end"/>
            </w:r>
            <w:r w:rsidRPr="00F35856">
              <w:rPr>
                <w:rStyle w:val="Hyperlink"/>
                <w:noProof/>
              </w:rPr>
              <w:fldChar w:fldCharType="end"/>
            </w:r>
          </w:ins>
        </w:p>
        <w:p w14:paraId="002C8834" w14:textId="78C9C791" w:rsidR="00C76C15" w:rsidRDefault="00C76C15">
          <w:pPr>
            <w:pStyle w:val="TOC3"/>
            <w:tabs>
              <w:tab w:val="right" w:leader="dot" w:pos="9016"/>
            </w:tabs>
            <w:rPr>
              <w:ins w:id="344" w:author="Andrew Instone-Cowie" w:date="2021-07-22T15:59:00Z"/>
              <w:noProof/>
              <w:lang w:val="en-GB" w:eastAsia="en-GB"/>
            </w:rPr>
          </w:pPr>
          <w:ins w:id="34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"_Toc77862082"</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Example Installation</w:t>
            </w:r>
            <w:r>
              <w:rPr>
                <w:noProof/>
                <w:webHidden/>
              </w:rPr>
              <w:tab/>
            </w:r>
            <w:r>
              <w:rPr>
                <w:noProof/>
                <w:webHidden/>
              </w:rPr>
              <w:fldChar w:fldCharType="begin"/>
            </w:r>
            <w:r>
              <w:rPr>
                <w:noProof/>
                <w:webHidden/>
              </w:rPr>
              <w:instrText xml:space="preserve"> PAGEREF _Toc77862082 \h </w:instrText>
            </w:r>
            <w:r>
              <w:rPr>
                <w:noProof/>
                <w:webHidden/>
              </w:rPr>
            </w:r>
          </w:ins>
          <w:r>
            <w:rPr>
              <w:noProof/>
              <w:webHidden/>
            </w:rPr>
            <w:fldChar w:fldCharType="separate"/>
          </w:r>
          <w:ins w:id="346" w:author="Andrew Instone-Cowie" w:date="2021-07-22T16:00:00Z">
            <w:r w:rsidR="00FC27D1">
              <w:rPr>
                <w:noProof/>
                <w:webHidden/>
              </w:rPr>
              <w:t>78</w:t>
            </w:r>
          </w:ins>
          <w:ins w:id="347" w:author="Andrew Instone-Cowie" w:date="2021-07-22T15:59:00Z">
            <w:r>
              <w:rPr>
                <w:noProof/>
                <w:webHidden/>
              </w:rPr>
              <w:fldChar w:fldCharType="end"/>
            </w:r>
            <w:r w:rsidRPr="00F35856">
              <w:rPr>
                <w:rStyle w:val="Hyperlink"/>
                <w:noProof/>
              </w:rPr>
              <w:fldChar w:fldCharType="end"/>
            </w:r>
          </w:ins>
        </w:p>
        <w:p w14:paraId="4771E817" w14:textId="67726708" w:rsidR="00C76C15" w:rsidRDefault="00C76C15">
          <w:pPr>
            <w:pStyle w:val="TOC3"/>
            <w:tabs>
              <w:tab w:val="right" w:leader="dot" w:pos="9016"/>
            </w:tabs>
            <w:rPr>
              <w:ins w:id="348" w:author="Andrew Instone-Cowie" w:date="2021-07-22T15:59:00Z"/>
              <w:noProof/>
              <w:lang w:val="en-GB" w:eastAsia="en-GB"/>
            </w:rPr>
          </w:pPr>
          <w:ins w:id="34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"_Toc77862083"</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Default Settings</w:t>
            </w:r>
            <w:r>
              <w:rPr>
                <w:noProof/>
                <w:webHidden/>
              </w:rPr>
              <w:tab/>
            </w:r>
            <w:r>
              <w:rPr>
                <w:noProof/>
                <w:webHidden/>
              </w:rPr>
              <w:fldChar w:fldCharType="begin"/>
            </w:r>
            <w:r>
              <w:rPr>
                <w:noProof/>
                <w:webHidden/>
              </w:rPr>
              <w:instrText xml:space="preserve"> PAGEREF _Toc77862083 \h </w:instrText>
            </w:r>
            <w:r>
              <w:rPr>
                <w:noProof/>
                <w:webHidden/>
              </w:rPr>
            </w:r>
          </w:ins>
          <w:r>
            <w:rPr>
              <w:noProof/>
              <w:webHidden/>
            </w:rPr>
            <w:fldChar w:fldCharType="separate"/>
          </w:r>
          <w:ins w:id="350" w:author="Andrew Instone-Cowie" w:date="2021-07-22T16:00:00Z">
            <w:r w:rsidR="00FC27D1">
              <w:rPr>
                <w:noProof/>
                <w:webHidden/>
              </w:rPr>
              <w:t>79</w:t>
            </w:r>
          </w:ins>
          <w:ins w:id="351" w:author="Andrew Instone-Cowie" w:date="2021-07-22T15:59:00Z">
            <w:r>
              <w:rPr>
                <w:noProof/>
                <w:webHidden/>
              </w:rPr>
              <w:fldChar w:fldCharType="end"/>
            </w:r>
            <w:r w:rsidRPr="00F35856">
              <w:rPr>
                <w:rStyle w:val="Hyperlink"/>
                <w:noProof/>
              </w:rPr>
              <w:fldChar w:fldCharType="end"/>
            </w:r>
          </w:ins>
        </w:p>
        <w:p w14:paraId="77E192D8" w14:textId="0DAD2345" w:rsidR="00C76C15" w:rsidRDefault="00C76C15">
          <w:pPr>
            <w:pStyle w:val="TOC3"/>
            <w:tabs>
              <w:tab w:val="right" w:leader="dot" w:pos="9016"/>
            </w:tabs>
            <w:rPr>
              <w:ins w:id="352" w:author="Andrew Instone-Cowie" w:date="2021-07-22T15:59:00Z"/>
              <w:noProof/>
              <w:lang w:val="en-GB" w:eastAsia="en-GB"/>
            </w:rPr>
          </w:pPr>
          <w:ins w:id="35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"_Toc77862084"</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Disable Unused Channels</w:t>
            </w:r>
            <w:r>
              <w:rPr>
                <w:noProof/>
                <w:webHidden/>
              </w:rPr>
              <w:tab/>
            </w:r>
            <w:r>
              <w:rPr>
                <w:noProof/>
                <w:webHidden/>
              </w:rPr>
              <w:fldChar w:fldCharType="begin"/>
            </w:r>
            <w:r>
              <w:rPr>
                <w:noProof/>
                <w:webHidden/>
              </w:rPr>
              <w:instrText xml:space="preserve"> PAGEREF _Toc77862084 \h </w:instrText>
            </w:r>
            <w:r>
              <w:rPr>
                <w:noProof/>
                <w:webHidden/>
              </w:rPr>
            </w:r>
          </w:ins>
          <w:r>
            <w:rPr>
              <w:noProof/>
              <w:webHidden/>
            </w:rPr>
            <w:fldChar w:fldCharType="separate"/>
          </w:r>
          <w:ins w:id="354" w:author="Andrew Instone-Cowie" w:date="2021-07-22T16:00:00Z">
            <w:r w:rsidR="00FC27D1">
              <w:rPr>
                <w:noProof/>
                <w:webHidden/>
              </w:rPr>
              <w:t>80</w:t>
            </w:r>
          </w:ins>
          <w:ins w:id="355" w:author="Andrew Instone-Cowie" w:date="2021-07-22T15:59:00Z">
            <w:r>
              <w:rPr>
                <w:noProof/>
                <w:webHidden/>
              </w:rPr>
              <w:fldChar w:fldCharType="end"/>
            </w:r>
            <w:r w:rsidRPr="00F35856">
              <w:rPr>
                <w:rStyle w:val="Hyperlink"/>
                <w:noProof/>
              </w:rPr>
              <w:fldChar w:fldCharType="end"/>
            </w:r>
          </w:ins>
        </w:p>
        <w:p w14:paraId="23CB648D" w14:textId="08F2181F" w:rsidR="00C76C15" w:rsidRDefault="00C76C15">
          <w:pPr>
            <w:pStyle w:val="TOC3"/>
            <w:tabs>
              <w:tab w:val="right" w:leader="dot" w:pos="9016"/>
            </w:tabs>
            <w:rPr>
              <w:ins w:id="356" w:author="Andrew Instone-Cowie" w:date="2021-07-22T15:59:00Z"/>
              <w:noProof/>
              <w:lang w:val="en-GB" w:eastAsia="en-GB"/>
            </w:rPr>
          </w:pPr>
          <w:ins w:id="35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"_Toc77862085"</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Re-Map Channels to Bells</w:t>
            </w:r>
            <w:r>
              <w:rPr>
                <w:noProof/>
                <w:webHidden/>
              </w:rPr>
              <w:tab/>
            </w:r>
            <w:r>
              <w:rPr>
                <w:noProof/>
                <w:webHidden/>
              </w:rPr>
              <w:fldChar w:fldCharType="begin"/>
            </w:r>
            <w:r>
              <w:rPr>
                <w:noProof/>
                <w:webHidden/>
              </w:rPr>
              <w:instrText xml:space="preserve"> PAGEREF _Toc77862085 \h </w:instrText>
            </w:r>
            <w:r>
              <w:rPr>
                <w:noProof/>
                <w:webHidden/>
              </w:rPr>
            </w:r>
          </w:ins>
          <w:r>
            <w:rPr>
              <w:noProof/>
              <w:webHidden/>
            </w:rPr>
            <w:fldChar w:fldCharType="separate"/>
          </w:r>
          <w:ins w:id="358" w:author="Andrew Instone-Cowie" w:date="2021-07-22T16:00:00Z">
            <w:r w:rsidR="00FC27D1">
              <w:rPr>
                <w:noProof/>
                <w:webHidden/>
              </w:rPr>
              <w:t>81</w:t>
            </w:r>
          </w:ins>
          <w:ins w:id="359" w:author="Andrew Instone-Cowie" w:date="2021-07-22T15:59:00Z">
            <w:r>
              <w:rPr>
                <w:noProof/>
                <w:webHidden/>
              </w:rPr>
              <w:fldChar w:fldCharType="end"/>
            </w:r>
            <w:r w:rsidRPr="00F35856">
              <w:rPr>
                <w:rStyle w:val="Hyperlink"/>
                <w:noProof/>
              </w:rPr>
              <w:fldChar w:fldCharType="end"/>
            </w:r>
          </w:ins>
        </w:p>
        <w:p w14:paraId="4CDD4745" w14:textId="2F91DA78" w:rsidR="00C76C15" w:rsidRDefault="00C76C15">
          <w:pPr>
            <w:pStyle w:val="TOC3"/>
            <w:tabs>
              <w:tab w:val="right" w:leader="dot" w:pos="9016"/>
            </w:tabs>
            <w:rPr>
              <w:ins w:id="360" w:author="Andrew Instone-Cowie" w:date="2021-07-22T15:59:00Z"/>
              <w:noProof/>
              <w:lang w:val="en-GB" w:eastAsia="en-GB"/>
            </w:rPr>
          </w:pPr>
          <w:ins w:id="36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"_Toc77862086"</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Save Settings</w:t>
            </w:r>
            <w:r>
              <w:rPr>
                <w:noProof/>
                <w:webHidden/>
              </w:rPr>
              <w:tab/>
            </w:r>
            <w:r>
              <w:rPr>
                <w:noProof/>
                <w:webHidden/>
              </w:rPr>
              <w:fldChar w:fldCharType="begin"/>
            </w:r>
            <w:r>
              <w:rPr>
                <w:noProof/>
                <w:webHidden/>
              </w:rPr>
              <w:instrText xml:space="preserve"> PAGEREF _Toc77862086 \h </w:instrText>
            </w:r>
            <w:r>
              <w:rPr>
                <w:noProof/>
                <w:webHidden/>
              </w:rPr>
            </w:r>
          </w:ins>
          <w:r>
            <w:rPr>
              <w:noProof/>
              <w:webHidden/>
            </w:rPr>
            <w:fldChar w:fldCharType="separate"/>
          </w:r>
          <w:ins w:id="362" w:author="Andrew Instone-Cowie" w:date="2021-07-22T16:00:00Z">
            <w:r w:rsidR="00FC27D1">
              <w:rPr>
                <w:noProof/>
                <w:webHidden/>
              </w:rPr>
              <w:t>82</w:t>
            </w:r>
          </w:ins>
          <w:ins w:id="363" w:author="Andrew Instone-Cowie" w:date="2021-07-22T15:59:00Z">
            <w:r>
              <w:rPr>
                <w:noProof/>
                <w:webHidden/>
              </w:rPr>
              <w:fldChar w:fldCharType="end"/>
            </w:r>
            <w:r w:rsidRPr="00F35856">
              <w:rPr>
                <w:rStyle w:val="Hyperlink"/>
                <w:noProof/>
              </w:rPr>
              <w:fldChar w:fldCharType="end"/>
            </w:r>
          </w:ins>
        </w:p>
        <w:p w14:paraId="6003F7EF" w14:textId="338ADFD9" w:rsidR="00C76C15" w:rsidRDefault="00C76C15">
          <w:pPr>
            <w:pStyle w:val="TOC1"/>
            <w:tabs>
              <w:tab w:val="right" w:leader="dot" w:pos="9016"/>
            </w:tabs>
            <w:rPr>
              <w:ins w:id="364" w:author="Andrew Instone-Cowie" w:date="2021-07-22T15:59:00Z"/>
              <w:rFonts w:eastAsiaTheme="minorEastAsia"/>
              <w:noProof/>
              <w:lang w:eastAsia="en-GB"/>
            </w:rPr>
          </w:pPr>
          <w:ins w:id="365"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"_Toc77862087"</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Next Steps</w:t>
            </w:r>
            <w:r>
              <w:rPr>
                <w:noProof/>
                <w:webHidden/>
              </w:rPr>
              <w:tab/>
            </w:r>
            <w:r>
              <w:rPr>
                <w:noProof/>
                <w:webHidden/>
              </w:rPr>
              <w:fldChar w:fldCharType="begin"/>
            </w:r>
            <w:r>
              <w:rPr>
                <w:noProof/>
                <w:webHidden/>
              </w:rPr>
              <w:instrText xml:space="preserve"> PAGEREF _Toc77862087 \h </w:instrText>
            </w:r>
            <w:r>
              <w:rPr>
                <w:noProof/>
                <w:webHidden/>
              </w:rPr>
            </w:r>
          </w:ins>
          <w:r>
            <w:rPr>
              <w:noProof/>
              <w:webHidden/>
            </w:rPr>
            <w:fldChar w:fldCharType="separate"/>
          </w:r>
          <w:ins w:id="366" w:author="Andrew Instone-Cowie" w:date="2021-07-22T16:00:00Z">
            <w:r w:rsidR="00FC27D1">
              <w:rPr>
                <w:noProof/>
                <w:webHidden/>
              </w:rPr>
              <w:t>83</w:t>
            </w:r>
          </w:ins>
          <w:ins w:id="367" w:author="Andrew Instone-Cowie" w:date="2021-07-22T15:59:00Z">
            <w:r>
              <w:rPr>
                <w:noProof/>
                <w:webHidden/>
              </w:rPr>
              <w:fldChar w:fldCharType="end"/>
            </w:r>
            <w:r w:rsidRPr="00F35856">
              <w:rPr>
                <w:rStyle w:val="Hyperlink"/>
                <w:noProof/>
              </w:rPr>
              <w:fldChar w:fldCharType="end"/>
            </w:r>
          </w:ins>
        </w:p>
        <w:p w14:paraId="134B6BCF" w14:textId="12148545" w:rsidR="00C76C15" w:rsidRDefault="00C76C15">
          <w:pPr>
            <w:pStyle w:val="TOC1"/>
            <w:tabs>
              <w:tab w:val="right" w:leader="dot" w:pos="9016"/>
            </w:tabs>
            <w:rPr>
              <w:ins w:id="368" w:author="Andrew Instone-Cowie" w:date="2021-07-22T15:59:00Z"/>
              <w:rFonts w:eastAsiaTheme="minorEastAsia"/>
              <w:noProof/>
              <w:lang w:eastAsia="en-GB"/>
            </w:rPr>
          </w:pPr>
          <w:ins w:id="369"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"_Toc77862088"</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Licensing &amp; Disclaimers</w:t>
            </w:r>
            <w:r>
              <w:rPr>
                <w:noProof/>
                <w:webHidden/>
              </w:rPr>
              <w:tab/>
            </w:r>
            <w:r>
              <w:rPr>
                <w:noProof/>
                <w:webHidden/>
              </w:rPr>
              <w:fldChar w:fldCharType="begin"/>
            </w:r>
            <w:r>
              <w:rPr>
                <w:noProof/>
                <w:webHidden/>
              </w:rPr>
              <w:instrText xml:space="preserve"> PAGEREF _Toc77862088 \h </w:instrText>
            </w:r>
            <w:r>
              <w:rPr>
                <w:noProof/>
                <w:webHidden/>
              </w:rPr>
            </w:r>
          </w:ins>
          <w:r>
            <w:rPr>
              <w:noProof/>
              <w:webHidden/>
            </w:rPr>
            <w:fldChar w:fldCharType="separate"/>
          </w:r>
          <w:ins w:id="370" w:author="Andrew Instone-Cowie" w:date="2021-07-22T16:00:00Z">
            <w:r w:rsidR="00FC27D1">
              <w:rPr>
                <w:noProof/>
                <w:webHidden/>
              </w:rPr>
              <w:t>84</w:t>
            </w:r>
          </w:ins>
          <w:ins w:id="371" w:author="Andrew Instone-Cowie" w:date="2021-07-22T15:59:00Z">
            <w:r>
              <w:rPr>
                <w:noProof/>
                <w:webHidden/>
              </w:rPr>
              <w:fldChar w:fldCharType="end"/>
            </w:r>
            <w:r w:rsidRPr="00F35856">
              <w:rPr>
                <w:rStyle w:val="Hyperlink"/>
                <w:noProof/>
              </w:rPr>
              <w:fldChar w:fldCharType="end"/>
            </w:r>
          </w:ins>
        </w:p>
        <w:p w14:paraId="4F73B1D3" w14:textId="7104B845" w:rsidR="00C76C15" w:rsidRDefault="00C76C15">
          <w:pPr>
            <w:pStyle w:val="TOC2"/>
            <w:tabs>
              <w:tab w:val="right" w:leader="dot" w:pos="9016"/>
            </w:tabs>
            <w:rPr>
              <w:ins w:id="372" w:author="Andrew Instone-Cowie" w:date="2021-07-22T15:59:00Z"/>
              <w:rFonts w:eastAsiaTheme="minorEastAsia"/>
              <w:noProof/>
              <w:lang w:eastAsia="en-GB"/>
            </w:rPr>
          </w:pPr>
          <w:ins w:id="373"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"_Toc77862089"</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Documentation</w:t>
            </w:r>
            <w:r>
              <w:rPr>
                <w:noProof/>
                <w:webHidden/>
              </w:rPr>
              <w:tab/>
            </w:r>
            <w:r>
              <w:rPr>
                <w:noProof/>
                <w:webHidden/>
              </w:rPr>
              <w:fldChar w:fldCharType="begin"/>
            </w:r>
            <w:r>
              <w:rPr>
                <w:noProof/>
                <w:webHidden/>
              </w:rPr>
              <w:instrText xml:space="preserve"> PAGEREF _Toc77862089 \h </w:instrText>
            </w:r>
            <w:r>
              <w:rPr>
                <w:noProof/>
                <w:webHidden/>
              </w:rPr>
            </w:r>
          </w:ins>
          <w:r>
            <w:rPr>
              <w:noProof/>
              <w:webHidden/>
            </w:rPr>
            <w:fldChar w:fldCharType="separate"/>
          </w:r>
          <w:ins w:id="374" w:author="Andrew Instone-Cowie" w:date="2021-07-22T16:00:00Z">
            <w:r w:rsidR="00FC27D1">
              <w:rPr>
                <w:noProof/>
                <w:webHidden/>
              </w:rPr>
              <w:t>84</w:t>
            </w:r>
          </w:ins>
          <w:ins w:id="375" w:author="Andrew Instone-Cowie" w:date="2021-07-22T15:59:00Z">
            <w:r>
              <w:rPr>
                <w:noProof/>
                <w:webHidden/>
              </w:rPr>
              <w:fldChar w:fldCharType="end"/>
            </w:r>
            <w:r w:rsidRPr="00F35856">
              <w:rPr>
                <w:rStyle w:val="Hyperlink"/>
                <w:noProof/>
              </w:rPr>
              <w:fldChar w:fldCharType="end"/>
            </w:r>
          </w:ins>
        </w:p>
        <w:p w14:paraId="2479CC63" w14:textId="678A1885" w:rsidR="00C76C15" w:rsidRDefault="00C76C15">
          <w:pPr>
            <w:pStyle w:val="TOC2"/>
            <w:tabs>
              <w:tab w:val="right" w:leader="dot" w:pos="9016"/>
            </w:tabs>
            <w:rPr>
              <w:ins w:id="376" w:author="Andrew Instone-Cowie" w:date="2021-07-22T15:59:00Z"/>
              <w:rFonts w:eastAsiaTheme="minorEastAsia"/>
              <w:noProof/>
              <w:lang w:eastAsia="en-GB"/>
            </w:rPr>
          </w:pPr>
          <w:ins w:id="377"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"_Toc77862090"</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Software</w:t>
            </w:r>
            <w:r>
              <w:rPr>
                <w:noProof/>
                <w:webHidden/>
              </w:rPr>
              <w:tab/>
            </w:r>
            <w:r>
              <w:rPr>
                <w:noProof/>
                <w:webHidden/>
              </w:rPr>
              <w:fldChar w:fldCharType="begin"/>
            </w:r>
            <w:r>
              <w:rPr>
                <w:noProof/>
                <w:webHidden/>
              </w:rPr>
              <w:instrText xml:space="preserve"> PAGEREF _Toc77862090 \h </w:instrText>
            </w:r>
            <w:r>
              <w:rPr>
                <w:noProof/>
                <w:webHidden/>
              </w:rPr>
            </w:r>
          </w:ins>
          <w:r>
            <w:rPr>
              <w:noProof/>
              <w:webHidden/>
            </w:rPr>
            <w:fldChar w:fldCharType="separate"/>
          </w:r>
          <w:ins w:id="378" w:author="Andrew Instone-Cowie" w:date="2021-07-22T16:00:00Z">
            <w:r w:rsidR="00FC27D1">
              <w:rPr>
                <w:noProof/>
                <w:webHidden/>
              </w:rPr>
              <w:t>84</w:t>
            </w:r>
          </w:ins>
          <w:ins w:id="379" w:author="Andrew Instone-Cowie" w:date="2021-07-22T15:59:00Z">
            <w:r>
              <w:rPr>
                <w:noProof/>
                <w:webHidden/>
              </w:rPr>
              <w:fldChar w:fldCharType="end"/>
            </w:r>
            <w:r w:rsidRPr="00F35856">
              <w:rPr>
                <w:rStyle w:val="Hyperlink"/>
                <w:noProof/>
              </w:rPr>
              <w:fldChar w:fldCharType="end"/>
            </w:r>
          </w:ins>
        </w:p>
        <w:p w14:paraId="6FA2B88B" w14:textId="00A9ECD4" w:rsidR="00C76C15" w:rsidRDefault="00C76C15">
          <w:pPr>
            <w:pStyle w:val="TOC1"/>
            <w:tabs>
              <w:tab w:val="right" w:leader="dot" w:pos="9016"/>
            </w:tabs>
            <w:rPr>
              <w:ins w:id="380" w:author="Andrew Instone-Cowie" w:date="2021-07-22T15:59:00Z"/>
              <w:rFonts w:eastAsiaTheme="minorEastAsia"/>
              <w:noProof/>
              <w:lang w:eastAsia="en-GB"/>
            </w:rPr>
          </w:pPr>
          <w:ins w:id="381" w:author="Andrew Instone-Cowie" w:date="2021-07-22T15:59:00Z">
            <w:r w:rsidRPr="00F35856">
              <w:rPr>
                <w:rStyle w:val="Hyperlink"/>
                <w:noProof/>
              </w:rPr>
              <w:fldChar w:fldCharType="begin"/>
            </w:r>
            <w:r w:rsidRPr="00F35856">
              <w:rPr>
                <w:rStyle w:val="Hyperlink"/>
                <w:noProof/>
              </w:rPr>
              <w:instrText xml:space="preserve"> </w:instrText>
            </w:r>
            <w:r>
              <w:rPr>
                <w:noProof/>
              </w:rPr>
              <w:instrText>HYPERLINK \l "_Toc77862091"</w:instrText>
            </w:r>
            <w:r w:rsidRPr="00F35856">
              <w:rPr>
                <w:rStyle w:val="Hyperlink"/>
                <w:noProof/>
              </w:rPr>
              <w:instrText xml:space="preserve"> </w:instrText>
            </w:r>
            <w:r w:rsidRPr="00F35856">
              <w:rPr>
                <w:rStyle w:val="Hyperlink"/>
                <w:noProof/>
              </w:rPr>
            </w:r>
            <w:r w:rsidRPr="00F35856">
              <w:rPr>
                <w:rStyle w:val="Hyperlink"/>
                <w:noProof/>
              </w:rPr>
              <w:fldChar w:fldCharType="separate"/>
            </w:r>
            <w:r w:rsidRPr="00F35856">
              <w:rPr>
                <w:rStyle w:val="Hyperlink"/>
                <w:noProof/>
              </w:rPr>
              <w:t>Acknowledgements</w:t>
            </w:r>
            <w:r>
              <w:rPr>
                <w:noProof/>
                <w:webHidden/>
              </w:rPr>
              <w:tab/>
            </w:r>
            <w:r>
              <w:rPr>
                <w:noProof/>
                <w:webHidden/>
              </w:rPr>
              <w:fldChar w:fldCharType="begin"/>
            </w:r>
            <w:r>
              <w:rPr>
                <w:noProof/>
                <w:webHidden/>
              </w:rPr>
              <w:instrText xml:space="preserve"> PAGEREF _Toc77862091 \h </w:instrText>
            </w:r>
            <w:r>
              <w:rPr>
                <w:noProof/>
                <w:webHidden/>
              </w:rPr>
            </w:r>
          </w:ins>
          <w:r>
            <w:rPr>
              <w:noProof/>
              <w:webHidden/>
            </w:rPr>
            <w:fldChar w:fldCharType="separate"/>
          </w:r>
          <w:ins w:id="382" w:author="Andrew Instone-Cowie" w:date="2021-07-22T16:00:00Z">
            <w:r w:rsidR="00FC27D1">
              <w:rPr>
                <w:noProof/>
                <w:webHidden/>
              </w:rPr>
              <w:t>85</w:t>
            </w:r>
          </w:ins>
          <w:ins w:id="383" w:author="Andrew Instone-Cowie" w:date="2021-07-22T15:59:00Z">
            <w:r>
              <w:rPr>
                <w:noProof/>
                <w:webHidden/>
              </w:rPr>
              <w:fldChar w:fldCharType="end"/>
            </w:r>
            <w:r w:rsidRPr="00F35856">
              <w:rPr>
                <w:rStyle w:val="Hyperlink"/>
                <w:noProof/>
              </w:rPr>
              <w:fldChar w:fldCharType="end"/>
            </w:r>
          </w:ins>
        </w:p>
        <w:p w14:paraId="35585719" w14:textId="508EB0BE" w:rsidR="00AE2D6A" w:rsidDel="00C76C15" w:rsidRDefault="00AE2D6A">
          <w:pPr>
            <w:pStyle w:val="TOC1"/>
            <w:tabs>
              <w:tab w:val="right" w:leader="dot" w:pos="9016"/>
            </w:tabs>
            <w:rPr>
              <w:del w:id="384" w:author="Andrew Instone-Cowie" w:date="2021-07-22T15:59:00Z"/>
              <w:rFonts w:eastAsiaTheme="minorEastAsia"/>
              <w:noProof/>
              <w:lang w:eastAsia="en-GB"/>
            </w:rPr>
          </w:pPr>
          <w:del w:id="385" w:author="Andrew Instone-Cowie" w:date="2021-07-22T15:59:00Z">
            <w:r w:rsidRPr="00C76C15" w:rsidDel="00C76C15">
              <w:rPr>
                <w:rStyle w:val="Hyperlink"/>
                <w:noProof/>
                <w:rPrChange w:id="386" w:author="Andrew Instone-Cowie" w:date="2021-07-22T15:59:00Z">
                  <w:rPr>
                    <w:rStyle w:val="Hyperlink"/>
                    <w:noProof/>
                  </w:rPr>
                </w:rPrChange>
              </w:rPr>
              <w:delText>Index of Figures</w:delText>
            </w:r>
            <w:r w:rsidDel="00C76C15">
              <w:rPr>
                <w:noProof/>
                <w:webHidden/>
              </w:rPr>
              <w:tab/>
            </w:r>
            <w:r w:rsidR="00DF75D5" w:rsidDel="00C76C15">
              <w:rPr>
                <w:noProof/>
                <w:webHidden/>
              </w:rPr>
              <w:delText>4</w:delText>
            </w:r>
          </w:del>
        </w:p>
        <w:p w14:paraId="19122ED4" w14:textId="162E0630" w:rsidR="00AE2D6A" w:rsidDel="00C76C15" w:rsidRDefault="00AE2D6A">
          <w:pPr>
            <w:pStyle w:val="TOC1"/>
            <w:tabs>
              <w:tab w:val="right" w:leader="dot" w:pos="9016"/>
            </w:tabs>
            <w:rPr>
              <w:del w:id="387" w:author="Andrew Instone-Cowie" w:date="2021-07-22T15:59:00Z"/>
              <w:rFonts w:eastAsiaTheme="minorEastAsia"/>
              <w:noProof/>
              <w:lang w:eastAsia="en-GB"/>
            </w:rPr>
          </w:pPr>
          <w:del w:id="388" w:author="Andrew Instone-Cowie" w:date="2021-07-22T15:59:00Z">
            <w:r w:rsidRPr="00C76C15" w:rsidDel="00C76C15">
              <w:rPr>
                <w:rStyle w:val="Hyperlink"/>
                <w:noProof/>
                <w:rPrChange w:id="389" w:author="Andrew Instone-Cowie" w:date="2021-07-22T15:59:00Z">
                  <w:rPr>
                    <w:rStyle w:val="Hyperlink"/>
                    <w:noProof/>
                  </w:rPr>
                </w:rPrChange>
              </w:rPr>
              <w:delText>Index of Tables</w:delText>
            </w:r>
            <w:r w:rsidDel="00C76C15">
              <w:rPr>
                <w:noProof/>
                <w:webHidden/>
              </w:rPr>
              <w:tab/>
            </w:r>
            <w:r w:rsidR="00DF75D5" w:rsidDel="00C76C15">
              <w:rPr>
                <w:noProof/>
                <w:webHidden/>
              </w:rPr>
              <w:delText>7</w:delText>
            </w:r>
          </w:del>
        </w:p>
        <w:p w14:paraId="699B3F33" w14:textId="22EED0FF" w:rsidR="00AE2D6A" w:rsidDel="00C76C15" w:rsidRDefault="00AE2D6A">
          <w:pPr>
            <w:pStyle w:val="TOC1"/>
            <w:tabs>
              <w:tab w:val="right" w:leader="dot" w:pos="9016"/>
            </w:tabs>
            <w:rPr>
              <w:del w:id="390" w:author="Andrew Instone-Cowie" w:date="2021-07-22T15:59:00Z"/>
              <w:rFonts w:eastAsiaTheme="minorEastAsia"/>
              <w:noProof/>
              <w:lang w:eastAsia="en-GB"/>
            </w:rPr>
          </w:pPr>
          <w:del w:id="391" w:author="Andrew Instone-Cowie" w:date="2021-07-22T15:59:00Z">
            <w:r w:rsidRPr="00C76C15" w:rsidDel="00C76C15">
              <w:rPr>
                <w:rStyle w:val="Hyperlink"/>
                <w:noProof/>
                <w:rPrChange w:id="392" w:author="Andrew Instone-Cowie" w:date="2021-07-22T15:59:00Z">
                  <w:rPr>
                    <w:rStyle w:val="Hyperlink"/>
                    <w:noProof/>
                  </w:rPr>
                </w:rPrChange>
              </w:rPr>
              <w:delText>Document History</w:delText>
            </w:r>
            <w:r w:rsidDel="00C76C15">
              <w:rPr>
                <w:noProof/>
                <w:webHidden/>
              </w:rPr>
              <w:tab/>
            </w:r>
            <w:r w:rsidR="00DF75D5" w:rsidDel="00C76C15">
              <w:rPr>
                <w:noProof/>
                <w:webHidden/>
              </w:rPr>
              <w:delText>8</w:delText>
            </w:r>
          </w:del>
        </w:p>
        <w:p w14:paraId="03D46C9C" w14:textId="19336139" w:rsidR="00AE2D6A" w:rsidDel="00C76C15" w:rsidRDefault="00AE2D6A">
          <w:pPr>
            <w:pStyle w:val="TOC1"/>
            <w:tabs>
              <w:tab w:val="right" w:leader="dot" w:pos="9016"/>
            </w:tabs>
            <w:rPr>
              <w:del w:id="393" w:author="Andrew Instone-Cowie" w:date="2021-07-22T15:59:00Z"/>
              <w:rFonts w:eastAsiaTheme="minorEastAsia"/>
              <w:noProof/>
              <w:lang w:eastAsia="en-GB"/>
            </w:rPr>
          </w:pPr>
          <w:del w:id="394" w:author="Andrew Instone-Cowie" w:date="2021-07-22T15:59:00Z">
            <w:r w:rsidRPr="00C76C15" w:rsidDel="00C76C15">
              <w:rPr>
                <w:rStyle w:val="Hyperlink"/>
                <w:noProof/>
                <w:rPrChange w:id="395" w:author="Andrew Instone-Cowie" w:date="2021-07-22T15:59:00Z">
                  <w:rPr>
                    <w:rStyle w:val="Hyperlink"/>
                    <w:noProof/>
                  </w:rPr>
                </w:rPrChange>
              </w:rPr>
              <w:delText>Licence</w:delText>
            </w:r>
            <w:r w:rsidDel="00C76C15">
              <w:rPr>
                <w:noProof/>
                <w:webHidden/>
              </w:rPr>
              <w:tab/>
            </w:r>
            <w:r w:rsidR="00DF75D5" w:rsidDel="00C76C15">
              <w:rPr>
                <w:noProof/>
                <w:webHidden/>
              </w:rPr>
              <w:delText>9</w:delText>
            </w:r>
          </w:del>
        </w:p>
        <w:p w14:paraId="0757516D" w14:textId="509ADF31" w:rsidR="00AE2D6A" w:rsidDel="00C76C15" w:rsidRDefault="00AE2D6A">
          <w:pPr>
            <w:pStyle w:val="TOC1"/>
            <w:tabs>
              <w:tab w:val="right" w:leader="dot" w:pos="9016"/>
            </w:tabs>
            <w:rPr>
              <w:del w:id="396" w:author="Andrew Instone-Cowie" w:date="2021-07-22T15:59:00Z"/>
              <w:rFonts w:eastAsiaTheme="minorEastAsia"/>
              <w:noProof/>
              <w:lang w:eastAsia="en-GB"/>
            </w:rPr>
          </w:pPr>
          <w:del w:id="397" w:author="Andrew Instone-Cowie" w:date="2021-07-22T15:59:00Z">
            <w:r w:rsidRPr="00C76C15" w:rsidDel="00C76C15">
              <w:rPr>
                <w:rStyle w:val="Hyperlink"/>
                <w:noProof/>
                <w:rPrChange w:id="398" w:author="Andrew Instone-Cowie" w:date="2021-07-22T15:59:00Z">
                  <w:rPr>
                    <w:rStyle w:val="Hyperlink"/>
                    <w:noProof/>
                  </w:rPr>
                </w:rPrChange>
              </w:rPr>
              <w:delText>Documentation Map</w:delText>
            </w:r>
            <w:r w:rsidDel="00C76C15">
              <w:rPr>
                <w:noProof/>
                <w:webHidden/>
              </w:rPr>
              <w:tab/>
            </w:r>
            <w:r w:rsidR="00DF75D5" w:rsidDel="00C76C15">
              <w:rPr>
                <w:noProof/>
                <w:webHidden/>
              </w:rPr>
              <w:delText>10</w:delText>
            </w:r>
          </w:del>
        </w:p>
        <w:p w14:paraId="3BDB7147" w14:textId="35D9982B" w:rsidR="00AE2D6A" w:rsidDel="00C76C15" w:rsidRDefault="00AE2D6A">
          <w:pPr>
            <w:pStyle w:val="TOC1"/>
            <w:tabs>
              <w:tab w:val="right" w:leader="dot" w:pos="9016"/>
            </w:tabs>
            <w:rPr>
              <w:del w:id="399" w:author="Andrew Instone-Cowie" w:date="2021-07-22T15:59:00Z"/>
              <w:rFonts w:eastAsiaTheme="minorEastAsia"/>
              <w:noProof/>
              <w:lang w:eastAsia="en-GB"/>
            </w:rPr>
          </w:pPr>
          <w:del w:id="400" w:author="Andrew Instone-Cowie" w:date="2021-07-22T15:59:00Z">
            <w:r w:rsidRPr="00C76C15" w:rsidDel="00C76C15">
              <w:rPr>
                <w:rStyle w:val="Hyperlink"/>
                <w:noProof/>
                <w:rPrChange w:id="401" w:author="Andrew Instone-Cowie" w:date="2021-07-22T15:59:00Z">
                  <w:rPr>
                    <w:rStyle w:val="Hyperlink"/>
                    <w:noProof/>
                  </w:rPr>
                </w:rPrChange>
              </w:rPr>
              <w:delText>About This Guide</w:delText>
            </w:r>
            <w:r w:rsidDel="00C76C15">
              <w:rPr>
                <w:noProof/>
                <w:webHidden/>
              </w:rPr>
              <w:tab/>
            </w:r>
            <w:r w:rsidR="00DF75D5" w:rsidDel="00C76C15">
              <w:rPr>
                <w:noProof/>
                <w:webHidden/>
              </w:rPr>
              <w:delText>11</w:delText>
            </w:r>
          </w:del>
        </w:p>
        <w:p w14:paraId="6C9590D9" w14:textId="2265CBAF" w:rsidR="00AE2D6A" w:rsidDel="00C76C15" w:rsidRDefault="00AE2D6A">
          <w:pPr>
            <w:pStyle w:val="TOC1"/>
            <w:tabs>
              <w:tab w:val="right" w:leader="dot" w:pos="9016"/>
            </w:tabs>
            <w:rPr>
              <w:del w:id="402" w:author="Andrew Instone-Cowie" w:date="2021-07-22T15:59:00Z"/>
              <w:rFonts w:eastAsiaTheme="minorEastAsia"/>
              <w:noProof/>
              <w:lang w:eastAsia="en-GB"/>
            </w:rPr>
          </w:pPr>
          <w:del w:id="403" w:author="Andrew Instone-Cowie" w:date="2021-07-22T15:59:00Z">
            <w:r w:rsidRPr="00C76C15" w:rsidDel="00C76C15">
              <w:rPr>
                <w:rStyle w:val="Hyperlink"/>
                <w:noProof/>
                <w:rPrChange w:id="404" w:author="Andrew Instone-Cowie" w:date="2021-07-22T15:59:00Z">
                  <w:rPr>
                    <w:rStyle w:val="Hyperlink"/>
                    <w:noProof/>
                  </w:rPr>
                </w:rPrChange>
              </w:rPr>
              <w:delText>Typical Simulator Installation</w:delText>
            </w:r>
            <w:r w:rsidDel="00C76C15">
              <w:rPr>
                <w:noProof/>
                <w:webHidden/>
              </w:rPr>
              <w:tab/>
            </w:r>
            <w:r w:rsidR="00DF75D5" w:rsidDel="00C76C15">
              <w:rPr>
                <w:noProof/>
                <w:webHidden/>
              </w:rPr>
              <w:delText>12</w:delText>
            </w:r>
          </w:del>
        </w:p>
        <w:p w14:paraId="40E2CFCA" w14:textId="24B65E61" w:rsidR="00AE2D6A" w:rsidDel="00C76C15" w:rsidRDefault="00AE2D6A">
          <w:pPr>
            <w:pStyle w:val="TOC1"/>
            <w:tabs>
              <w:tab w:val="right" w:leader="dot" w:pos="9016"/>
            </w:tabs>
            <w:rPr>
              <w:del w:id="405" w:author="Andrew Instone-Cowie" w:date="2021-07-22T15:59:00Z"/>
              <w:rFonts w:eastAsiaTheme="minorEastAsia"/>
              <w:noProof/>
              <w:lang w:eastAsia="en-GB"/>
            </w:rPr>
          </w:pPr>
          <w:del w:id="406" w:author="Andrew Instone-Cowie" w:date="2021-07-22T15:59:00Z">
            <w:r w:rsidRPr="00C76C15" w:rsidDel="00C76C15">
              <w:rPr>
                <w:rStyle w:val="Hyperlink"/>
                <w:noProof/>
                <w:rPrChange w:id="407" w:author="Andrew Instone-Cowie" w:date="2021-07-22T15:59:00Z">
                  <w:rPr>
                    <w:rStyle w:val="Hyperlink"/>
                    <w:noProof/>
                  </w:rPr>
                </w:rPrChange>
              </w:rPr>
              <w:delText>What You Will Need</w:delText>
            </w:r>
            <w:r w:rsidDel="00C76C15">
              <w:rPr>
                <w:noProof/>
                <w:webHidden/>
              </w:rPr>
              <w:tab/>
            </w:r>
            <w:r w:rsidR="00DF75D5" w:rsidDel="00C76C15">
              <w:rPr>
                <w:noProof/>
                <w:webHidden/>
              </w:rPr>
              <w:delText>13</w:delText>
            </w:r>
          </w:del>
        </w:p>
        <w:p w14:paraId="584A5511" w14:textId="4A20153A" w:rsidR="00AE2D6A" w:rsidDel="00C76C15" w:rsidRDefault="00AE2D6A">
          <w:pPr>
            <w:pStyle w:val="TOC2"/>
            <w:tabs>
              <w:tab w:val="right" w:leader="dot" w:pos="9016"/>
            </w:tabs>
            <w:rPr>
              <w:del w:id="408" w:author="Andrew Instone-Cowie" w:date="2021-07-22T15:59:00Z"/>
              <w:rFonts w:eastAsiaTheme="minorEastAsia"/>
              <w:noProof/>
              <w:lang w:eastAsia="en-GB"/>
            </w:rPr>
          </w:pPr>
          <w:del w:id="409" w:author="Andrew Instone-Cowie" w:date="2021-07-22T15:59:00Z">
            <w:r w:rsidRPr="00C76C15" w:rsidDel="00C76C15">
              <w:rPr>
                <w:rStyle w:val="Hyperlink"/>
                <w:noProof/>
                <w:rPrChange w:id="410" w:author="Andrew Instone-Cowie" w:date="2021-07-22T15:59:00Z">
                  <w:rPr>
                    <w:rStyle w:val="Hyperlink"/>
                    <w:noProof/>
                  </w:rPr>
                </w:rPrChange>
              </w:rPr>
              <w:delText>Skills</w:delText>
            </w:r>
            <w:r w:rsidDel="00C76C15">
              <w:rPr>
                <w:noProof/>
                <w:webHidden/>
              </w:rPr>
              <w:tab/>
            </w:r>
            <w:r w:rsidR="00DF75D5" w:rsidDel="00C76C15">
              <w:rPr>
                <w:noProof/>
                <w:webHidden/>
              </w:rPr>
              <w:delText>13</w:delText>
            </w:r>
          </w:del>
        </w:p>
        <w:p w14:paraId="36AE6177" w14:textId="1611E771" w:rsidR="00AE2D6A" w:rsidDel="00C76C15" w:rsidRDefault="00AE2D6A">
          <w:pPr>
            <w:pStyle w:val="TOC2"/>
            <w:tabs>
              <w:tab w:val="right" w:leader="dot" w:pos="9016"/>
            </w:tabs>
            <w:rPr>
              <w:del w:id="411" w:author="Andrew Instone-Cowie" w:date="2021-07-22T15:59:00Z"/>
              <w:rFonts w:eastAsiaTheme="minorEastAsia"/>
              <w:noProof/>
              <w:lang w:eastAsia="en-GB"/>
            </w:rPr>
          </w:pPr>
          <w:del w:id="412" w:author="Andrew Instone-Cowie" w:date="2021-07-22T15:59:00Z">
            <w:r w:rsidRPr="00C76C15" w:rsidDel="00C76C15">
              <w:rPr>
                <w:rStyle w:val="Hyperlink"/>
                <w:noProof/>
                <w:rPrChange w:id="413" w:author="Andrew Instone-Cowie" w:date="2021-07-22T15:59:00Z">
                  <w:rPr>
                    <w:rStyle w:val="Hyperlink"/>
                    <w:noProof/>
                  </w:rPr>
                </w:rPrChange>
              </w:rPr>
              <w:delText>Tools</w:delText>
            </w:r>
            <w:r w:rsidDel="00C76C15">
              <w:rPr>
                <w:noProof/>
                <w:webHidden/>
              </w:rPr>
              <w:tab/>
            </w:r>
            <w:r w:rsidR="00DF75D5" w:rsidDel="00C76C15">
              <w:rPr>
                <w:noProof/>
                <w:webHidden/>
              </w:rPr>
              <w:delText>13</w:delText>
            </w:r>
          </w:del>
        </w:p>
        <w:p w14:paraId="5ADDE879" w14:textId="6F01CC95" w:rsidR="00AE2D6A" w:rsidDel="00C76C15" w:rsidRDefault="00AE2D6A">
          <w:pPr>
            <w:pStyle w:val="TOC2"/>
            <w:tabs>
              <w:tab w:val="right" w:leader="dot" w:pos="9016"/>
            </w:tabs>
            <w:rPr>
              <w:del w:id="414" w:author="Andrew Instone-Cowie" w:date="2021-07-22T15:59:00Z"/>
              <w:rFonts w:eastAsiaTheme="minorEastAsia"/>
              <w:noProof/>
              <w:lang w:eastAsia="en-GB"/>
            </w:rPr>
          </w:pPr>
          <w:del w:id="415" w:author="Andrew Instone-Cowie" w:date="2021-07-22T15:59:00Z">
            <w:r w:rsidRPr="00C76C15" w:rsidDel="00C76C15">
              <w:rPr>
                <w:rStyle w:val="Hyperlink"/>
                <w:noProof/>
                <w:rPrChange w:id="416" w:author="Andrew Instone-Cowie" w:date="2021-07-22T15:59:00Z">
                  <w:rPr>
                    <w:rStyle w:val="Hyperlink"/>
                    <w:noProof/>
                  </w:rPr>
                </w:rPrChange>
              </w:rPr>
              <w:delText>Parts</w:delText>
            </w:r>
            <w:r w:rsidDel="00C76C15">
              <w:rPr>
                <w:noProof/>
                <w:webHidden/>
              </w:rPr>
              <w:tab/>
            </w:r>
            <w:r w:rsidR="00DF75D5" w:rsidDel="00C76C15">
              <w:rPr>
                <w:noProof/>
                <w:webHidden/>
              </w:rPr>
              <w:delText>13</w:delText>
            </w:r>
          </w:del>
        </w:p>
        <w:p w14:paraId="0E2C466C" w14:textId="5134940B" w:rsidR="00AE2D6A" w:rsidDel="00C76C15" w:rsidRDefault="00AE2D6A">
          <w:pPr>
            <w:pStyle w:val="TOC2"/>
            <w:tabs>
              <w:tab w:val="right" w:leader="dot" w:pos="9016"/>
            </w:tabs>
            <w:rPr>
              <w:del w:id="417" w:author="Andrew Instone-Cowie" w:date="2021-07-22T15:59:00Z"/>
              <w:rFonts w:eastAsiaTheme="minorEastAsia"/>
              <w:noProof/>
              <w:lang w:eastAsia="en-GB"/>
            </w:rPr>
          </w:pPr>
          <w:del w:id="418" w:author="Andrew Instone-Cowie" w:date="2021-07-22T15:59:00Z">
            <w:r w:rsidRPr="00C76C15" w:rsidDel="00C76C15">
              <w:rPr>
                <w:rStyle w:val="Hyperlink"/>
                <w:noProof/>
                <w:rPrChange w:id="419" w:author="Andrew Instone-Cowie" w:date="2021-07-22T15:59:00Z">
                  <w:rPr>
                    <w:rStyle w:val="Hyperlink"/>
                    <w:noProof/>
                  </w:rPr>
                </w:rPrChange>
              </w:rPr>
              <w:delText>PCBs</w:delText>
            </w:r>
            <w:r w:rsidDel="00C76C15">
              <w:rPr>
                <w:noProof/>
                <w:webHidden/>
              </w:rPr>
              <w:tab/>
            </w:r>
            <w:r w:rsidR="00DF75D5" w:rsidDel="00C76C15">
              <w:rPr>
                <w:noProof/>
                <w:webHidden/>
              </w:rPr>
              <w:delText>13</w:delText>
            </w:r>
          </w:del>
        </w:p>
        <w:p w14:paraId="53965641" w14:textId="6D5E20DA" w:rsidR="00AE2D6A" w:rsidDel="00C76C15" w:rsidRDefault="00AE2D6A">
          <w:pPr>
            <w:pStyle w:val="TOC3"/>
            <w:tabs>
              <w:tab w:val="right" w:leader="dot" w:pos="9016"/>
            </w:tabs>
            <w:rPr>
              <w:del w:id="420" w:author="Andrew Instone-Cowie" w:date="2021-07-22T15:59:00Z"/>
              <w:noProof/>
              <w:lang w:val="en-GB" w:eastAsia="en-GB"/>
            </w:rPr>
          </w:pPr>
          <w:del w:id="421" w:author="Andrew Instone-Cowie" w:date="2021-07-22T15:59:00Z">
            <w:r w:rsidRPr="00C76C15" w:rsidDel="00C76C15">
              <w:rPr>
                <w:rStyle w:val="Hyperlink"/>
                <w:noProof/>
                <w:rPrChange w:id="422" w:author="Andrew Instone-Cowie" w:date="2021-07-22T15:59:00Z">
                  <w:rPr>
                    <w:rStyle w:val="Hyperlink"/>
                    <w:noProof/>
                  </w:rPr>
                </w:rPrChange>
              </w:rPr>
              <w:delText>JLCPCB or SeeedStudio</w:delText>
            </w:r>
            <w:r w:rsidDel="00C76C15">
              <w:rPr>
                <w:noProof/>
                <w:webHidden/>
              </w:rPr>
              <w:tab/>
            </w:r>
            <w:r w:rsidR="00DF75D5" w:rsidDel="00C76C15">
              <w:rPr>
                <w:noProof/>
                <w:webHidden/>
              </w:rPr>
              <w:delText>14</w:delText>
            </w:r>
          </w:del>
        </w:p>
        <w:p w14:paraId="4977DE38" w14:textId="73FC3A45" w:rsidR="00AE2D6A" w:rsidDel="00C76C15" w:rsidRDefault="00AE2D6A">
          <w:pPr>
            <w:pStyle w:val="TOC3"/>
            <w:tabs>
              <w:tab w:val="right" w:leader="dot" w:pos="9016"/>
            </w:tabs>
            <w:rPr>
              <w:del w:id="423" w:author="Andrew Instone-Cowie" w:date="2021-07-22T15:59:00Z"/>
              <w:noProof/>
              <w:lang w:val="en-GB" w:eastAsia="en-GB"/>
            </w:rPr>
          </w:pPr>
          <w:del w:id="424" w:author="Andrew Instone-Cowie" w:date="2021-07-22T15:59:00Z">
            <w:r w:rsidRPr="00C76C15" w:rsidDel="00C76C15">
              <w:rPr>
                <w:rStyle w:val="Hyperlink"/>
                <w:noProof/>
                <w:rPrChange w:id="425" w:author="Andrew Instone-Cowie" w:date="2021-07-22T15:59:00Z">
                  <w:rPr>
                    <w:rStyle w:val="Hyperlink"/>
                    <w:noProof/>
                  </w:rPr>
                </w:rPrChange>
              </w:rPr>
              <w:delText>OSH Park</w:delText>
            </w:r>
            <w:r w:rsidDel="00C76C15">
              <w:rPr>
                <w:noProof/>
                <w:webHidden/>
              </w:rPr>
              <w:tab/>
            </w:r>
            <w:r w:rsidR="00DF75D5" w:rsidDel="00C76C15">
              <w:rPr>
                <w:noProof/>
                <w:webHidden/>
              </w:rPr>
              <w:delText>17</w:delText>
            </w:r>
          </w:del>
        </w:p>
        <w:p w14:paraId="1694E5AF" w14:textId="0F5074C8" w:rsidR="00AE2D6A" w:rsidDel="00C76C15" w:rsidRDefault="00AE2D6A">
          <w:pPr>
            <w:pStyle w:val="TOC1"/>
            <w:tabs>
              <w:tab w:val="right" w:leader="dot" w:pos="9016"/>
            </w:tabs>
            <w:rPr>
              <w:del w:id="426" w:author="Andrew Instone-Cowie" w:date="2021-07-22T15:59:00Z"/>
              <w:rFonts w:eastAsiaTheme="minorEastAsia"/>
              <w:noProof/>
              <w:lang w:eastAsia="en-GB"/>
            </w:rPr>
          </w:pPr>
          <w:del w:id="427" w:author="Andrew Instone-Cowie" w:date="2021-07-22T15:59:00Z">
            <w:r w:rsidRPr="00C76C15" w:rsidDel="00C76C15">
              <w:rPr>
                <w:rStyle w:val="Hyperlink"/>
                <w:noProof/>
                <w:rPrChange w:id="428" w:author="Andrew Instone-Cowie" w:date="2021-07-22T15:59:00Z">
                  <w:rPr>
                    <w:rStyle w:val="Hyperlink"/>
                    <w:noProof/>
                  </w:rPr>
                </w:rPrChange>
              </w:rPr>
              <w:delText>Simulator Assembly</w:delText>
            </w:r>
            <w:r w:rsidDel="00C76C15">
              <w:rPr>
                <w:noProof/>
                <w:webHidden/>
              </w:rPr>
              <w:tab/>
            </w:r>
            <w:r w:rsidR="00DF75D5" w:rsidDel="00C76C15">
              <w:rPr>
                <w:noProof/>
                <w:webHidden/>
              </w:rPr>
              <w:delText>18</w:delText>
            </w:r>
          </w:del>
        </w:p>
        <w:p w14:paraId="693C2E28" w14:textId="2FB44622" w:rsidR="00AE2D6A" w:rsidDel="00C76C15" w:rsidRDefault="00AE2D6A">
          <w:pPr>
            <w:pStyle w:val="TOC2"/>
            <w:tabs>
              <w:tab w:val="right" w:leader="dot" w:pos="9016"/>
            </w:tabs>
            <w:rPr>
              <w:del w:id="429" w:author="Andrew Instone-Cowie" w:date="2021-07-22T15:59:00Z"/>
              <w:rFonts w:eastAsiaTheme="minorEastAsia"/>
              <w:noProof/>
              <w:lang w:eastAsia="en-GB"/>
            </w:rPr>
          </w:pPr>
          <w:del w:id="430" w:author="Andrew Instone-Cowie" w:date="2021-07-22T15:59:00Z">
            <w:r w:rsidRPr="00C76C15" w:rsidDel="00C76C15">
              <w:rPr>
                <w:rStyle w:val="Hyperlink"/>
                <w:noProof/>
                <w:rPrChange w:id="431" w:author="Andrew Instone-Cowie" w:date="2021-07-22T15:59:00Z">
                  <w:rPr>
                    <w:rStyle w:val="Hyperlink"/>
                    <w:noProof/>
                  </w:rPr>
                </w:rPrChange>
              </w:rPr>
              <w:delText>Polarised Components</w:delText>
            </w:r>
            <w:r w:rsidDel="00C76C15">
              <w:rPr>
                <w:noProof/>
                <w:webHidden/>
              </w:rPr>
              <w:tab/>
            </w:r>
            <w:r w:rsidR="00DF75D5" w:rsidDel="00C76C15">
              <w:rPr>
                <w:noProof/>
                <w:webHidden/>
              </w:rPr>
              <w:delText>18</w:delText>
            </w:r>
          </w:del>
        </w:p>
        <w:p w14:paraId="44C3AE97" w14:textId="1BFAAF74" w:rsidR="00AE2D6A" w:rsidDel="00C76C15" w:rsidRDefault="00AE2D6A">
          <w:pPr>
            <w:pStyle w:val="TOC3"/>
            <w:tabs>
              <w:tab w:val="right" w:leader="dot" w:pos="9016"/>
            </w:tabs>
            <w:rPr>
              <w:del w:id="432" w:author="Andrew Instone-Cowie" w:date="2021-07-22T15:59:00Z"/>
              <w:noProof/>
              <w:lang w:val="en-GB" w:eastAsia="en-GB"/>
            </w:rPr>
          </w:pPr>
          <w:del w:id="433" w:author="Andrew Instone-Cowie" w:date="2021-07-22T15:59:00Z">
            <w:r w:rsidRPr="00C76C15" w:rsidDel="00C76C15">
              <w:rPr>
                <w:rStyle w:val="Hyperlink"/>
                <w:noProof/>
                <w:rPrChange w:id="434" w:author="Andrew Instone-Cowie" w:date="2021-07-22T15:59:00Z">
                  <w:rPr>
                    <w:rStyle w:val="Hyperlink"/>
                    <w:noProof/>
                  </w:rPr>
                </w:rPrChange>
              </w:rPr>
              <w:delText>Voltage Regulators</w:delText>
            </w:r>
            <w:r w:rsidDel="00C76C15">
              <w:rPr>
                <w:noProof/>
                <w:webHidden/>
              </w:rPr>
              <w:tab/>
            </w:r>
            <w:r w:rsidR="00DF75D5" w:rsidDel="00C76C15">
              <w:rPr>
                <w:noProof/>
                <w:webHidden/>
              </w:rPr>
              <w:delText>18</w:delText>
            </w:r>
          </w:del>
        </w:p>
        <w:p w14:paraId="220DAC93" w14:textId="48097BB1" w:rsidR="00AE2D6A" w:rsidDel="00C76C15" w:rsidRDefault="00AE2D6A">
          <w:pPr>
            <w:pStyle w:val="TOC3"/>
            <w:tabs>
              <w:tab w:val="right" w:leader="dot" w:pos="9016"/>
            </w:tabs>
            <w:rPr>
              <w:del w:id="435" w:author="Andrew Instone-Cowie" w:date="2021-07-22T15:59:00Z"/>
              <w:noProof/>
              <w:lang w:val="en-GB" w:eastAsia="en-GB"/>
            </w:rPr>
          </w:pPr>
          <w:del w:id="436" w:author="Andrew Instone-Cowie" w:date="2021-07-22T15:59:00Z">
            <w:r w:rsidRPr="00C76C15" w:rsidDel="00C76C15">
              <w:rPr>
                <w:rStyle w:val="Hyperlink"/>
                <w:noProof/>
                <w:rPrChange w:id="437" w:author="Andrew Instone-Cowie" w:date="2021-07-22T15:59:00Z">
                  <w:rPr>
                    <w:rStyle w:val="Hyperlink"/>
                    <w:noProof/>
                  </w:rPr>
                </w:rPrChange>
              </w:rPr>
              <w:delText>Diodes</w:delText>
            </w:r>
            <w:r w:rsidDel="00C76C15">
              <w:rPr>
                <w:noProof/>
                <w:webHidden/>
              </w:rPr>
              <w:tab/>
            </w:r>
            <w:r w:rsidR="00DF75D5" w:rsidDel="00C76C15">
              <w:rPr>
                <w:noProof/>
                <w:webHidden/>
              </w:rPr>
              <w:delText>19</w:delText>
            </w:r>
          </w:del>
        </w:p>
        <w:p w14:paraId="01A25574" w14:textId="4625F5DA" w:rsidR="00AE2D6A" w:rsidDel="00C76C15" w:rsidRDefault="00AE2D6A">
          <w:pPr>
            <w:pStyle w:val="TOC3"/>
            <w:tabs>
              <w:tab w:val="right" w:leader="dot" w:pos="9016"/>
            </w:tabs>
            <w:rPr>
              <w:del w:id="438" w:author="Andrew Instone-Cowie" w:date="2021-07-22T15:59:00Z"/>
              <w:noProof/>
              <w:lang w:val="en-GB" w:eastAsia="en-GB"/>
            </w:rPr>
          </w:pPr>
          <w:del w:id="439" w:author="Andrew Instone-Cowie" w:date="2021-07-22T15:59:00Z">
            <w:r w:rsidRPr="00C76C15" w:rsidDel="00C76C15">
              <w:rPr>
                <w:rStyle w:val="Hyperlink"/>
                <w:noProof/>
                <w:rPrChange w:id="440" w:author="Andrew Instone-Cowie" w:date="2021-07-22T15:59:00Z">
                  <w:rPr>
                    <w:rStyle w:val="Hyperlink"/>
                    <w:noProof/>
                  </w:rPr>
                </w:rPrChange>
              </w:rPr>
              <w:delText>Electrolytic Capacitors</w:delText>
            </w:r>
            <w:r w:rsidDel="00C76C15">
              <w:rPr>
                <w:noProof/>
                <w:webHidden/>
              </w:rPr>
              <w:tab/>
            </w:r>
            <w:r w:rsidR="00DF75D5" w:rsidDel="00C76C15">
              <w:rPr>
                <w:noProof/>
                <w:webHidden/>
              </w:rPr>
              <w:delText>19</w:delText>
            </w:r>
          </w:del>
        </w:p>
        <w:p w14:paraId="4BB4F2A5" w14:textId="6147D68B" w:rsidR="00AE2D6A" w:rsidDel="00C76C15" w:rsidRDefault="00AE2D6A">
          <w:pPr>
            <w:pStyle w:val="TOC3"/>
            <w:tabs>
              <w:tab w:val="right" w:leader="dot" w:pos="9016"/>
            </w:tabs>
            <w:rPr>
              <w:del w:id="441" w:author="Andrew Instone-Cowie" w:date="2021-07-22T15:59:00Z"/>
              <w:noProof/>
              <w:lang w:val="en-GB" w:eastAsia="en-GB"/>
            </w:rPr>
          </w:pPr>
          <w:del w:id="442" w:author="Andrew Instone-Cowie" w:date="2021-07-22T15:59:00Z">
            <w:r w:rsidRPr="00C76C15" w:rsidDel="00C76C15">
              <w:rPr>
                <w:rStyle w:val="Hyperlink"/>
                <w:noProof/>
                <w:rPrChange w:id="443" w:author="Andrew Instone-Cowie" w:date="2021-07-22T15:59:00Z">
                  <w:rPr>
                    <w:rStyle w:val="Hyperlink"/>
                    <w:noProof/>
                  </w:rPr>
                </w:rPrChange>
              </w:rPr>
              <w:delText>Integrated Circuits</w:delText>
            </w:r>
            <w:r w:rsidDel="00C76C15">
              <w:rPr>
                <w:noProof/>
                <w:webHidden/>
              </w:rPr>
              <w:tab/>
            </w:r>
            <w:r w:rsidR="00DF75D5" w:rsidDel="00C76C15">
              <w:rPr>
                <w:noProof/>
                <w:webHidden/>
              </w:rPr>
              <w:delText>20</w:delText>
            </w:r>
          </w:del>
        </w:p>
        <w:p w14:paraId="77CD83EC" w14:textId="1C1D7204" w:rsidR="00AE2D6A" w:rsidDel="00C76C15" w:rsidRDefault="00AE2D6A">
          <w:pPr>
            <w:pStyle w:val="TOC3"/>
            <w:tabs>
              <w:tab w:val="right" w:leader="dot" w:pos="9016"/>
            </w:tabs>
            <w:rPr>
              <w:del w:id="444" w:author="Andrew Instone-Cowie" w:date="2021-07-22T15:59:00Z"/>
              <w:noProof/>
              <w:lang w:val="en-GB" w:eastAsia="en-GB"/>
            </w:rPr>
          </w:pPr>
          <w:del w:id="445" w:author="Andrew Instone-Cowie" w:date="2021-07-22T15:59:00Z">
            <w:r w:rsidRPr="00C76C15" w:rsidDel="00C76C15">
              <w:rPr>
                <w:rStyle w:val="Hyperlink"/>
                <w:noProof/>
                <w:rPrChange w:id="446" w:author="Andrew Instone-Cowie" w:date="2021-07-22T15:59:00Z">
                  <w:rPr>
                    <w:rStyle w:val="Hyperlink"/>
                    <w:noProof/>
                  </w:rPr>
                </w:rPrChange>
              </w:rPr>
              <w:delText>LEDs</w:delText>
            </w:r>
            <w:r w:rsidDel="00C76C15">
              <w:rPr>
                <w:noProof/>
                <w:webHidden/>
              </w:rPr>
              <w:tab/>
            </w:r>
            <w:r w:rsidR="00DF75D5" w:rsidDel="00C76C15">
              <w:rPr>
                <w:noProof/>
                <w:webHidden/>
              </w:rPr>
              <w:delText>20</w:delText>
            </w:r>
          </w:del>
        </w:p>
        <w:p w14:paraId="224AF431" w14:textId="58D5169E" w:rsidR="00AE2D6A" w:rsidDel="00C76C15" w:rsidRDefault="00AE2D6A">
          <w:pPr>
            <w:pStyle w:val="TOC3"/>
            <w:tabs>
              <w:tab w:val="right" w:leader="dot" w:pos="9016"/>
            </w:tabs>
            <w:rPr>
              <w:del w:id="447" w:author="Andrew Instone-Cowie" w:date="2021-07-22T15:59:00Z"/>
              <w:noProof/>
              <w:lang w:val="en-GB" w:eastAsia="en-GB"/>
            </w:rPr>
          </w:pPr>
          <w:del w:id="448" w:author="Andrew Instone-Cowie" w:date="2021-07-22T15:59:00Z">
            <w:r w:rsidRPr="00C76C15" w:rsidDel="00C76C15">
              <w:rPr>
                <w:rStyle w:val="Hyperlink"/>
                <w:noProof/>
                <w:rPrChange w:id="449" w:author="Andrew Instone-Cowie" w:date="2021-07-22T15:59:00Z">
                  <w:rPr>
                    <w:rStyle w:val="Hyperlink"/>
                    <w:noProof/>
                  </w:rPr>
                </w:rPrChange>
              </w:rPr>
              <w:delText>Magneto-Resistive Sensors</w:delText>
            </w:r>
            <w:r w:rsidDel="00C76C15">
              <w:rPr>
                <w:noProof/>
                <w:webHidden/>
              </w:rPr>
              <w:tab/>
            </w:r>
            <w:r w:rsidR="00DF75D5" w:rsidDel="00C76C15">
              <w:rPr>
                <w:noProof/>
                <w:webHidden/>
              </w:rPr>
              <w:delText>21</w:delText>
            </w:r>
          </w:del>
        </w:p>
        <w:p w14:paraId="3086AE3B" w14:textId="3F7743AE" w:rsidR="00AE2D6A" w:rsidDel="00C76C15" w:rsidRDefault="00AE2D6A">
          <w:pPr>
            <w:pStyle w:val="TOC2"/>
            <w:tabs>
              <w:tab w:val="right" w:leader="dot" w:pos="9016"/>
            </w:tabs>
            <w:rPr>
              <w:del w:id="450" w:author="Andrew Instone-Cowie" w:date="2021-07-22T15:59:00Z"/>
              <w:rFonts w:eastAsiaTheme="minorEastAsia"/>
              <w:noProof/>
              <w:lang w:eastAsia="en-GB"/>
            </w:rPr>
          </w:pPr>
          <w:del w:id="451" w:author="Andrew Instone-Cowie" w:date="2021-07-22T15:59:00Z">
            <w:r w:rsidRPr="00C76C15" w:rsidDel="00C76C15">
              <w:rPr>
                <w:rStyle w:val="Hyperlink"/>
                <w:noProof/>
                <w:rPrChange w:id="452" w:author="Andrew Instone-Cowie" w:date="2021-07-22T15:59:00Z">
                  <w:rPr>
                    <w:rStyle w:val="Hyperlink"/>
                    <w:noProof/>
                  </w:rPr>
                </w:rPrChange>
              </w:rPr>
              <w:delText>Simulator Interface Module</w:delText>
            </w:r>
            <w:r w:rsidDel="00C76C15">
              <w:rPr>
                <w:noProof/>
                <w:webHidden/>
              </w:rPr>
              <w:tab/>
            </w:r>
            <w:r w:rsidR="00DF75D5" w:rsidDel="00C76C15">
              <w:rPr>
                <w:noProof/>
                <w:webHidden/>
              </w:rPr>
              <w:delText>22</w:delText>
            </w:r>
          </w:del>
        </w:p>
        <w:p w14:paraId="39D6CA47" w14:textId="4157F4E6" w:rsidR="00AE2D6A" w:rsidDel="00C76C15" w:rsidRDefault="00AE2D6A">
          <w:pPr>
            <w:pStyle w:val="TOC3"/>
            <w:tabs>
              <w:tab w:val="right" w:leader="dot" w:pos="9016"/>
            </w:tabs>
            <w:rPr>
              <w:del w:id="453" w:author="Andrew Instone-Cowie" w:date="2021-07-22T15:59:00Z"/>
              <w:noProof/>
              <w:lang w:val="en-GB" w:eastAsia="en-GB"/>
            </w:rPr>
          </w:pPr>
          <w:del w:id="454" w:author="Andrew Instone-Cowie" w:date="2021-07-22T15:59:00Z">
            <w:r w:rsidRPr="00C76C15" w:rsidDel="00C76C15">
              <w:rPr>
                <w:rStyle w:val="Hyperlink"/>
                <w:noProof/>
                <w:rPrChange w:id="455" w:author="Andrew Instone-Cowie" w:date="2021-07-22T15:59:00Z">
                  <w:rPr>
                    <w:rStyle w:val="Hyperlink"/>
                    <w:noProof/>
                  </w:rPr>
                </w:rPrChange>
              </w:rPr>
              <w:delText>Parts List</w:delText>
            </w:r>
            <w:r w:rsidDel="00C76C15">
              <w:rPr>
                <w:noProof/>
                <w:webHidden/>
              </w:rPr>
              <w:tab/>
            </w:r>
            <w:r w:rsidR="00DF75D5" w:rsidDel="00C76C15">
              <w:rPr>
                <w:noProof/>
                <w:webHidden/>
              </w:rPr>
              <w:delText>22</w:delText>
            </w:r>
          </w:del>
        </w:p>
        <w:p w14:paraId="001ACC28" w14:textId="179C551F" w:rsidR="00AE2D6A" w:rsidDel="00C76C15" w:rsidRDefault="00AE2D6A">
          <w:pPr>
            <w:pStyle w:val="TOC3"/>
            <w:tabs>
              <w:tab w:val="right" w:leader="dot" w:pos="9016"/>
            </w:tabs>
            <w:rPr>
              <w:del w:id="456" w:author="Andrew Instone-Cowie" w:date="2021-07-22T15:59:00Z"/>
              <w:noProof/>
              <w:lang w:val="en-GB" w:eastAsia="en-GB"/>
            </w:rPr>
          </w:pPr>
          <w:del w:id="457" w:author="Andrew Instone-Cowie" w:date="2021-07-22T15:59:00Z">
            <w:r w:rsidRPr="00C76C15" w:rsidDel="00C76C15">
              <w:rPr>
                <w:rStyle w:val="Hyperlink"/>
                <w:noProof/>
                <w:rPrChange w:id="458" w:author="Andrew Instone-Cowie" w:date="2021-07-22T15:59:00Z">
                  <w:rPr>
                    <w:rStyle w:val="Hyperlink"/>
                    <w:noProof/>
                  </w:rPr>
                </w:rPrChange>
              </w:rPr>
              <w:delText>Schematic</w:delText>
            </w:r>
            <w:r w:rsidDel="00C76C15">
              <w:rPr>
                <w:noProof/>
                <w:webHidden/>
              </w:rPr>
              <w:tab/>
            </w:r>
            <w:r w:rsidR="00DF75D5" w:rsidDel="00C76C15">
              <w:rPr>
                <w:noProof/>
                <w:webHidden/>
              </w:rPr>
              <w:delText>23</w:delText>
            </w:r>
          </w:del>
        </w:p>
        <w:p w14:paraId="1F16BD27" w14:textId="4B714D4B" w:rsidR="00AE2D6A" w:rsidDel="00C76C15" w:rsidRDefault="00AE2D6A">
          <w:pPr>
            <w:pStyle w:val="TOC3"/>
            <w:tabs>
              <w:tab w:val="right" w:leader="dot" w:pos="9016"/>
            </w:tabs>
            <w:rPr>
              <w:del w:id="459" w:author="Andrew Instone-Cowie" w:date="2021-07-22T15:59:00Z"/>
              <w:noProof/>
              <w:lang w:val="en-GB" w:eastAsia="en-GB"/>
            </w:rPr>
          </w:pPr>
          <w:del w:id="460" w:author="Andrew Instone-Cowie" w:date="2021-07-22T15:59:00Z">
            <w:r w:rsidRPr="00C76C15" w:rsidDel="00C76C15">
              <w:rPr>
                <w:rStyle w:val="Hyperlink"/>
                <w:noProof/>
                <w:rPrChange w:id="461" w:author="Andrew Instone-Cowie" w:date="2021-07-22T15:59:00Z">
                  <w:rPr>
                    <w:rStyle w:val="Hyperlink"/>
                    <w:noProof/>
                  </w:rPr>
                </w:rPrChange>
              </w:rPr>
              <w:delText>Parts</w:delText>
            </w:r>
            <w:r w:rsidDel="00C76C15">
              <w:rPr>
                <w:noProof/>
                <w:webHidden/>
              </w:rPr>
              <w:tab/>
            </w:r>
            <w:r w:rsidR="00DF75D5" w:rsidDel="00C76C15">
              <w:rPr>
                <w:noProof/>
                <w:webHidden/>
              </w:rPr>
              <w:delText>24</w:delText>
            </w:r>
          </w:del>
        </w:p>
        <w:p w14:paraId="46633180" w14:textId="05074A84" w:rsidR="00AE2D6A" w:rsidDel="00C76C15" w:rsidRDefault="00AE2D6A">
          <w:pPr>
            <w:pStyle w:val="TOC3"/>
            <w:tabs>
              <w:tab w:val="right" w:leader="dot" w:pos="9016"/>
            </w:tabs>
            <w:rPr>
              <w:del w:id="462" w:author="Andrew Instone-Cowie" w:date="2021-07-22T15:59:00Z"/>
              <w:noProof/>
              <w:lang w:val="en-GB" w:eastAsia="en-GB"/>
            </w:rPr>
          </w:pPr>
          <w:del w:id="463" w:author="Andrew Instone-Cowie" w:date="2021-07-22T15:59:00Z">
            <w:r w:rsidRPr="00C76C15" w:rsidDel="00C76C15">
              <w:rPr>
                <w:rStyle w:val="Hyperlink"/>
                <w:noProof/>
                <w:rPrChange w:id="464" w:author="Andrew Instone-Cowie" w:date="2021-07-22T15:59:00Z">
                  <w:rPr>
                    <w:rStyle w:val="Hyperlink"/>
                    <w:noProof/>
                  </w:rPr>
                </w:rPrChange>
              </w:rPr>
              <w:delText>PCB Layout</w:delText>
            </w:r>
            <w:r w:rsidDel="00C76C15">
              <w:rPr>
                <w:noProof/>
                <w:webHidden/>
              </w:rPr>
              <w:tab/>
            </w:r>
            <w:r w:rsidR="00DF75D5" w:rsidDel="00C76C15">
              <w:rPr>
                <w:noProof/>
                <w:webHidden/>
              </w:rPr>
              <w:delText>24</w:delText>
            </w:r>
          </w:del>
        </w:p>
        <w:p w14:paraId="666EC36E" w14:textId="256923FC" w:rsidR="00AE2D6A" w:rsidDel="00C76C15" w:rsidRDefault="00AE2D6A">
          <w:pPr>
            <w:pStyle w:val="TOC3"/>
            <w:tabs>
              <w:tab w:val="right" w:leader="dot" w:pos="9016"/>
            </w:tabs>
            <w:rPr>
              <w:del w:id="465" w:author="Andrew Instone-Cowie" w:date="2021-07-22T15:59:00Z"/>
              <w:noProof/>
              <w:lang w:val="en-GB" w:eastAsia="en-GB"/>
            </w:rPr>
          </w:pPr>
          <w:del w:id="466" w:author="Andrew Instone-Cowie" w:date="2021-07-22T15:59:00Z">
            <w:r w:rsidRPr="00C76C15" w:rsidDel="00C76C15">
              <w:rPr>
                <w:rStyle w:val="Hyperlink"/>
                <w:noProof/>
                <w:rPrChange w:id="467" w:author="Andrew Instone-Cowie" w:date="2021-07-22T15:59:00Z">
                  <w:rPr>
                    <w:rStyle w:val="Hyperlink"/>
                    <w:noProof/>
                  </w:rPr>
                </w:rPrChange>
              </w:rPr>
              <w:delText>Construction</w:delText>
            </w:r>
            <w:r w:rsidDel="00C76C15">
              <w:rPr>
                <w:noProof/>
                <w:webHidden/>
              </w:rPr>
              <w:tab/>
            </w:r>
            <w:r w:rsidR="00DF75D5" w:rsidDel="00C76C15">
              <w:rPr>
                <w:noProof/>
                <w:webHidden/>
              </w:rPr>
              <w:delText>25</w:delText>
            </w:r>
          </w:del>
        </w:p>
        <w:p w14:paraId="424C3B30" w14:textId="64D2B18A" w:rsidR="00AE2D6A" w:rsidDel="00C76C15" w:rsidRDefault="00AE2D6A">
          <w:pPr>
            <w:pStyle w:val="TOC3"/>
            <w:tabs>
              <w:tab w:val="right" w:leader="dot" w:pos="9016"/>
            </w:tabs>
            <w:rPr>
              <w:del w:id="468" w:author="Andrew Instone-Cowie" w:date="2021-07-22T15:59:00Z"/>
              <w:noProof/>
              <w:lang w:val="en-GB" w:eastAsia="en-GB"/>
            </w:rPr>
          </w:pPr>
          <w:del w:id="469" w:author="Andrew Instone-Cowie" w:date="2021-07-22T15:59:00Z">
            <w:r w:rsidRPr="00C76C15" w:rsidDel="00C76C15">
              <w:rPr>
                <w:rStyle w:val="Hyperlink"/>
                <w:noProof/>
                <w:rPrChange w:id="470" w:author="Andrew Instone-Cowie" w:date="2021-07-22T15:59:00Z">
                  <w:rPr>
                    <w:rStyle w:val="Hyperlink"/>
                    <w:noProof/>
                  </w:rPr>
                </w:rPrChange>
              </w:rPr>
              <w:delText>Voltage Regulator</w:delText>
            </w:r>
            <w:r w:rsidDel="00C76C15">
              <w:rPr>
                <w:noProof/>
                <w:webHidden/>
              </w:rPr>
              <w:tab/>
            </w:r>
            <w:r w:rsidR="00DF75D5" w:rsidDel="00C76C15">
              <w:rPr>
                <w:noProof/>
                <w:webHidden/>
              </w:rPr>
              <w:delText>26</w:delText>
            </w:r>
          </w:del>
        </w:p>
        <w:p w14:paraId="01876D51" w14:textId="40CABA79" w:rsidR="00AE2D6A" w:rsidDel="00C76C15" w:rsidRDefault="00AE2D6A">
          <w:pPr>
            <w:pStyle w:val="TOC2"/>
            <w:tabs>
              <w:tab w:val="right" w:leader="dot" w:pos="9016"/>
            </w:tabs>
            <w:rPr>
              <w:del w:id="471" w:author="Andrew Instone-Cowie" w:date="2021-07-22T15:59:00Z"/>
              <w:rFonts w:eastAsiaTheme="minorEastAsia"/>
              <w:noProof/>
              <w:lang w:eastAsia="en-GB"/>
            </w:rPr>
          </w:pPr>
          <w:del w:id="472" w:author="Andrew Instone-Cowie" w:date="2021-07-22T15:59:00Z">
            <w:r w:rsidRPr="00C76C15" w:rsidDel="00C76C15">
              <w:rPr>
                <w:rStyle w:val="Hyperlink"/>
                <w:noProof/>
                <w:rPrChange w:id="473" w:author="Andrew Instone-Cowie" w:date="2021-07-22T15:59:00Z">
                  <w:rPr>
                    <w:rStyle w:val="Hyperlink"/>
                    <w:noProof/>
                  </w:rPr>
                </w:rPrChange>
              </w:rPr>
              <w:delText>Power Module</w:delText>
            </w:r>
            <w:r w:rsidDel="00C76C15">
              <w:rPr>
                <w:noProof/>
                <w:webHidden/>
              </w:rPr>
              <w:tab/>
            </w:r>
            <w:r w:rsidR="00DF75D5" w:rsidDel="00C76C15">
              <w:rPr>
                <w:noProof/>
                <w:webHidden/>
              </w:rPr>
              <w:delText>29</w:delText>
            </w:r>
          </w:del>
        </w:p>
        <w:p w14:paraId="43797DD7" w14:textId="4C7E78F2" w:rsidR="00AE2D6A" w:rsidDel="00C76C15" w:rsidRDefault="00AE2D6A">
          <w:pPr>
            <w:pStyle w:val="TOC3"/>
            <w:tabs>
              <w:tab w:val="right" w:leader="dot" w:pos="9016"/>
            </w:tabs>
            <w:rPr>
              <w:del w:id="474" w:author="Andrew Instone-Cowie" w:date="2021-07-22T15:59:00Z"/>
              <w:noProof/>
              <w:lang w:val="en-GB" w:eastAsia="en-GB"/>
            </w:rPr>
          </w:pPr>
          <w:del w:id="475" w:author="Andrew Instone-Cowie" w:date="2021-07-22T15:59:00Z">
            <w:r w:rsidRPr="00C76C15" w:rsidDel="00C76C15">
              <w:rPr>
                <w:rStyle w:val="Hyperlink"/>
                <w:noProof/>
                <w:rPrChange w:id="476" w:author="Andrew Instone-Cowie" w:date="2021-07-22T15:59:00Z">
                  <w:rPr>
                    <w:rStyle w:val="Hyperlink"/>
                    <w:noProof/>
                  </w:rPr>
                </w:rPrChange>
              </w:rPr>
              <w:delText>Parts List</w:delText>
            </w:r>
            <w:r w:rsidDel="00C76C15">
              <w:rPr>
                <w:noProof/>
                <w:webHidden/>
              </w:rPr>
              <w:tab/>
            </w:r>
            <w:r w:rsidR="00DF75D5" w:rsidDel="00C76C15">
              <w:rPr>
                <w:noProof/>
                <w:webHidden/>
              </w:rPr>
              <w:delText>29</w:delText>
            </w:r>
          </w:del>
        </w:p>
        <w:p w14:paraId="26DD6A8A" w14:textId="0202BD70" w:rsidR="00AE2D6A" w:rsidDel="00C76C15" w:rsidRDefault="00AE2D6A">
          <w:pPr>
            <w:pStyle w:val="TOC3"/>
            <w:tabs>
              <w:tab w:val="right" w:leader="dot" w:pos="9016"/>
            </w:tabs>
            <w:rPr>
              <w:del w:id="477" w:author="Andrew Instone-Cowie" w:date="2021-07-22T15:59:00Z"/>
              <w:noProof/>
              <w:lang w:val="en-GB" w:eastAsia="en-GB"/>
            </w:rPr>
          </w:pPr>
          <w:del w:id="478" w:author="Andrew Instone-Cowie" w:date="2021-07-22T15:59:00Z">
            <w:r w:rsidRPr="00C76C15" w:rsidDel="00C76C15">
              <w:rPr>
                <w:rStyle w:val="Hyperlink"/>
                <w:noProof/>
                <w:rPrChange w:id="479" w:author="Andrew Instone-Cowie" w:date="2021-07-22T15:59:00Z">
                  <w:rPr>
                    <w:rStyle w:val="Hyperlink"/>
                    <w:noProof/>
                  </w:rPr>
                </w:rPrChange>
              </w:rPr>
              <w:delText>Schematic</w:delText>
            </w:r>
            <w:r w:rsidDel="00C76C15">
              <w:rPr>
                <w:noProof/>
                <w:webHidden/>
              </w:rPr>
              <w:tab/>
            </w:r>
            <w:r w:rsidR="00DF75D5" w:rsidDel="00C76C15">
              <w:rPr>
                <w:noProof/>
                <w:webHidden/>
              </w:rPr>
              <w:delText>30</w:delText>
            </w:r>
          </w:del>
        </w:p>
        <w:p w14:paraId="174CEF60" w14:textId="262C1B29" w:rsidR="00AE2D6A" w:rsidDel="00C76C15" w:rsidRDefault="00AE2D6A">
          <w:pPr>
            <w:pStyle w:val="TOC3"/>
            <w:tabs>
              <w:tab w:val="right" w:leader="dot" w:pos="9016"/>
            </w:tabs>
            <w:rPr>
              <w:del w:id="480" w:author="Andrew Instone-Cowie" w:date="2021-07-22T15:59:00Z"/>
              <w:noProof/>
              <w:lang w:val="en-GB" w:eastAsia="en-GB"/>
            </w:rPr>
          </w:pPr>
          <w:del w:id="481" w:author="Andrew Instone-Cowie" w:date="2021-07-22T15:59:00Z">
            <w:r w:rsidRPr="00C76C15" w:rsidDel="00C76C15">
              <w:rPr>
                <w:rStyle w:val="Hyperlink"/>
                <w:noProof/>
                <w:rPrChange w:id="482" w:author="Andrew Instone-Cowie" w:date="2021-07-22T15:59:00Z">
                  <w:rPr>
                    <w:rStyle w:val="Hyperlink"/>
                    <w:noProof/>
                  </w:rPr>
                </w:rPrChange>
              </w:rPr>
              <w:delText>Parts</w:delText>
            </w:r>
            <w:r w:rsidDel="00C76C15">
              <w:rPr>
                <w:noProof/>
                <w:webHidden/>
              </w:rPr>
              <w:tab/>
            </w:r>
            <w:r w:rsidR="00DF75D5" w:rsidDel="00C76C15">
              <w:rPr>
                <w:noProof/>
                <w:webHidden/>
              </w:rPr>
              <w:delText>31</w:delText>
            </w:r>
          </w:del>
        </w:p>
        <w:p w14:paraId="7D87F509" w14:textId="4C980817" w:rsidR="00AE2D6A" w:rsidDel="00C76C15" w:rsidRDefault="00AE2D6A">
          <w:pPr>
            <w:pStyle w:val="TOC3"/>
            <w:tabs>
              <w:tab w:val="right" w:leader="dot" w:pos="9016"/>
            </w:tabs>
            <w:rPr>
              <w:del w:id="483" w:author="Andrew Instone-Cowie" w:date="2021-07-22T15:59:00Z"/>
              <w:noProof/>
              <w:lang w:val="en-GB" w:eastAsia="en-GB"/>
            </w:rPr>
          </w:pPr>
          <w:del w:id="484" w:author="Andrew Instone-Cowie" w:date="2021-07-22T15:59:00Z">
            <w:r w:rsidRPr="00C76C15" w:rsidDel="00C76C15">
              <w:rPr>
                <w:rStyle w:val="Hyperlink"/>
                <w:noProof/>
                <w:rPrChange w:id="485" w:author="Andrew Instone-Cowie" w:date="2021-07-22T15:59:00Z">
                  <w:rPr>
                    <w:rStyle w:val="Hyperlink"/>
                    <w:noProof/>
                  </w:rPr>
                </w:rPrChange>
              </w:rPr>
              <w:delText>PCB Layout</w:delText>
            </w:r>
            <w:r w:rsidDel="00C76C15">
              <w:rPr>
                <w:noProof/>
                <w:webHidden/>
              </w:rPr>
              <w:tab/>
            </w:r>
            <w:r w:rsidR="00DF75D5" w:rsidDel="00C76C15">
              <w:rPr>
                <w:noProof/>
                <w:webHidden/>
              </w:rPr>
              <w:delText>31</w:delText>
            </w:r>
          </w:del>
        </w:p>
        <w:p w14:paraId="63D05F31" w14:textId="61132F47" w:rsidR="00AE2D6A" w:rsidDel="00C76C15" w:rsidRDefault="00AE2D6A">
          <w:pPr>
            <w:pStyle w:val="TOC3"/>
            <w:tabs>
              <w:tab w:val="right" w:leader="dot" w:pos="9016"/>
            </w:tabs>
            <w:rPr>
              <w:del w:id="486" w:author="Andrew Instone-Cowie" w:date="2021-07-22T15:59:00Z"/>
              <w:noProof/>
              <w:lang w:val="en-GB" w:eastAsia="en-GB"/>
            </w:rPr>
          </w:pPr>
          <w:del w:id="487" w:author="Andrew Instone-Cowie" w:date="2021-07-22T15:59:00Z">
            <w:r w:rsidRPr="00C76C15" w:rsidDel="00C76C15">
              <w:rPr>
                <w:rStyle w:val="Hyperlink"/>
                <w:noProof/>
                <w:rPrChange w:id="488" w:author="Andrew Instone-Cowie" w:date="2021-07-22T15:59:00Z">
                  <w:rPr>
                    <w:rStyle w:val="Hyperlink"/>
                    <w:noProof/>
                  </w:rPr>
                </w:rPrChange>
              </w:rPr>
              <w:delText>Construction</w:delText>
            </w:r>
            <w:r w:rsidDel="00C76C15">
              <w:rPr>
                <w:noProof/>
                <w:webHidden/>
              </w:rPr>
              <w:tab/>
            </w:r>
            <w:r w:rsidR="00DF75D5" w:rsidDel="00C76C15">
              <w:rPr>
                <w:noProof/>
                <w:webHidden/>
              </w:rPr>
              <w:delText>31</w:delText>
            </w:r>
          </w:del>
        </w:p>
        <w:p w14:paraId="4BE0BDA1" w14:textId="6748CF75" w:rsidR="00AE2D6A" w:rsidDel="00C76C15" w:rsidRDefault="00AE2D6A">
          <w:pPr>
            <w:pStyle w:val="TOC2"/>
            <w:tabs>
              <w:tab w:val="right" w:leader="dot" w:pos="9016"/>
            </w:tabs>
            <w:rPr>
              <w:del w:id="489" w:author="Andrew Instone-Cowie" w:date="2021-07-22T15:59:00Z"/>
              <w:rFonts w:eastAsiaTheme="minorEastAsia"/>
              <w:noProof/>
              <w:lang w:eastAsia="en-GB"/>
            </w:rPr>
          </w:pPr>
          <w:del w:id="490" w:author="Andrew Instone-Cowie" w:date="2021-07-22T15:59:00Z">
            <w:r w:rsidRPr="00C76C15" w:rsidDel="00C76C15">
              <w:rPr>
                <w:rStyle w:val="Hyperlink"/>
                <w:noProof/>
                <w:rPrChange w:id="491" w:author="Andrew Instone-Cowie" w:date="2021-07-22T15:59:00Z">
                  <w:rPr>
                    <w:rStyle w:val="Hyperlink"/>
                    <w:noProof/>
                  </w:rPr>
                </w:rPrChange>
              </w:rPr>
              <w:delText>Magneto-Resistive Sensor Module</w:delText>
            </w:r>
            <w:r w:rsidDel="00C76C15">
              <w:rPr>
                <w:noProof/>
                <w:webHidden/>
              </w:rPr>
              <w:tab/>
            </w:r>
            <w:r w:rsidR="00DF75D5" w:rsidDel="00C76C15">
              <w:rPr>
                <w:noProof/>
                <w:webHidden/>
              </w:rPr>
              <w:delText>33</w:delText>
            </w:r>
          </w:del>
        </w:p>
        <w:p w14:paraId="07D7B9BC" w14:textId="3C140900" w:rsidR="00AE2D6A" w:rsidDel="00C76C15" w:rsidRDefault="00AE2D6A">
          <w:pPr>
            <w:pStyle w:val="TOC3"/>
            <w:tabs>
              <w:tab w:val="right" w:leader="dot" w:pos="9016"/>
            </w:tabs>
            <w:rPr>
              <w:del w:id="492" w:author="Andrew Instone-Cowie" w:date="2021-07-22T15:59:00Z"/>
              <w:noProof/>
              <w:lang w:val="en-GB" w:eastAsia="en-GB"/>
            </w:rPr>
          </w:pPr>
          <w:del w:id="493" w:author="Andrew Instone-Cowie" w:date="2021-07-22T15:59:00Z">
            <w:r w:rsidRPr="00C76C15" w:rsidDel="00C76C15">
              <w:rPr>
                <w:rStyle w:val="Hyperlink"/>
                <w:noProof/>
                <w:rPrChange w:id="494" w:author="Andrew Instone-Cowie" w:date="2021-07-22T15:59:00Z">
                  <w:rPr>
                    <w:rStyle w:val="Hyperlink"/>
                    <w:noProof/>
                  </w:rPr>
                </w:rPrChange>
              </w:rPr>
              <w:delText>Parts List</w:delText>
            </w:r>
            <w:r w:rsidDel="00C76C15">
              <w:rPr>
                <w:noProof/>
                <w:webHidden/>
              </w:rPr>
              <w:tab/>
            </w:r>
            <w:r w:rsidR="00DF75D5" w:rsidDel="00C76C15">
              <w:rPr>
                <w:noProof/>
                <w:webHidden/>
              </w:rPr>
              <w:delText>33</w:delText>
            </w:r>
          </w:del>
        </w:p>
        <w:p w14:paraId="79FD1884" w14:textId="08F6B0FA" w:rsidR="00AE2D6A" w:rsidDel="00C76C15" w:rsidRDefault="00AE2D6A">
          <w:pPr>
            <w:pStyle w:val="TOC3"/>
            <w:tabs>
              <w:tab w:val="right" w:leader="dot" w:pos="9016"/>
            </w:tabs>
            <w:rPr>
              <w:del w:id="495" w:author="Andrew Instone-Cowie" w:date="2021-07-22T15:59:00Z"/>
              <w:noProof/>
              <w:lang w:val="en-GB" w:eastAsia="en-GB"/>
            </w:rPr>
          </w:pPr>
          <w:del w:id="496" w:author="Andrew Instone-Cowie" w:date="2021-07-22T15:59:00Z">
            <w:r w:rsidRPr="00C76C15" w:rsidDel="00C76C15">
              <w:rPr>
                <w:rStyle w:val="Hyperlink"/>
                <w:noProof/>
                <w:rPrChange w:id="497" w:author="Andrew Instone-Cowie" w:date="2021-07-22T15:59:00Z">
                  <w:rPr>
                    <w:rStyle w:val="Hyperlink"/>
                    <w:noProof/>
                  </w:rPr>
                </w:rPrChange>
              </w:rPr>
              <w:delText>Schematic</w:delText>
            </w:r>
            <w:r w:rsidDel="00C76C15">
              <w:rPr>
                <w:noProof/>
                <w:webHidden/>
              </w:rPr>
              <w:tab/>
            </w:r>
            <w:r w:rsidR="00DF75D5" w:rsidDel="00C76C15">
              <w:rPr>
                <w:noProof/>
                <w:webHidden/>
              </w:rPr>
              <w:delText>34</w:delText>
            </w:r>
          </w:del>
        </w:p>
        <w:p w14:paraId="7DA27B22" w14:textId="66460137" w:rsidR="00AE2D6A" w:rsidDel="00C76C15" w:rsidRDefault="00AE2D6A">
          <w:pPr>
            <w:pStyle w:val="TOC3"/>
            <w:tabs>
              <w:tab w:val="right" w:leader="dot" w:pos="9016"/>
            </w:tabs>
            <w:rPr>
              <w:del w:id="498" w:author="Andrew Instone-Cowie" w:date="2021-07-22T15:59:00Z"/>
              <w:noProof/>
              <w:lang w:val="en-GB" w:eastAsia="en-GB"/>
            </w:rPr>
          </w:pPr>
          <w:del w:id="499" w:author="Andrew Instone-Cowie" w:date="2021-07-22T15:59:00Z">
            <w:r w:rsidRPr="00C76C15" w:rsidDel="00C76C15">
              <w:rPr>
                <w:rStyle w:val="Hyperlink"/>
                <w:noProof/>
                <w:rPrChange w:id="500" w:author="Andrew Instone-Cowie" w:date="2021-07-22T15:59:00Z">
                  <w:rPr>
                    <w:rStyle w:val="Hyperlink"/>
                    <w:noProof/>
                  </w:rPr>
                </w:rPrChange>
              </w:rPr>
              <w:delText>Parts</w:delText>
            </w:r>
            <w:r w:rsidDel="00C76C15">
              <w:rPr>
                <w:noProof/>
                <w:webHidden/>
              </w:rPr>
              <w:tab/>
            </w:r>
            <w:r w:rsidR="00DF75D5" w:rsidDel="00C76C15">
              <w:rPr>
                <w:noProof/>
                <w:webHidden/>
              </w:rPr>
              <w:delText>35</w:delText>
            </w:r>
          </w:del>
        </w:p>
        <w:p w14:paraId="5D5AB8DE" w14:textId="4E497ECE" w:rsidR="00AE2D6A" w:rsidDel="00C76C15" w:rsidRDefault="00AE2D6A">
          <w:pPr>
            <w:pStyle w:val="TOC3"/>
            <w:tabs>
              <w:tab w:val="right" w:leader="dot" w:pos="9016"/>
            </w:tabs>
            <w:rPr>
              <w:del w:id="501" w:author="Andrew Instone-Cowie" w:date="2021-07-22T15:59:00Z"/>
              <w:noProof/>
              <w:lang w:val="en-GB" w:eastAsia="en-GB"/>
            </w:rPr>
          </w:pPr>
          <w:del w:id="502" w:author="Andrew Instone-Cowie" w:date="2021-07-22T15:59:00Z">
            <w:r w:rsidRPr="00C76C15" w:rsidDel="00C76C15">
              <w:rPr>
                <w:rStyle w:val="Hyperlink"/>
                <w:noProof/>
                <w:rPrChange w:id="503" w:author="Andrew Instone-Cowie" w:date="2021-07-22T15:59:00Z">
                  <w:rPr>
                    <w:rStyle w:val="Hyperlink"/>
                    <w:noProof/>
                  </w:rPr>
                </w:rPrChange>
              </w:rPr>
              <w:delText>PCB Layout</w:delText>
            </w:r>
            <w:r w:rsidDel="00C76C15">
              <w:rPr>
                <w:noProof/>
                <w:webHidden/>
              </w:rPr>
              <w:tab/>
            </w:r>
            <w:r w:rsidR="00DF75D5" w:rsidDel="00C76C15">
              <w:rPr>
                <w:noProof/>
                <w:webHidden/>
              </w:rPr>
              <w:delText>35</w:delText>
            </w:r>
          </w:del>
        </w:p>
        <w:p w14:paraId="7C72FDAD" w14:textId="3EB09D8C" w:rsidR="00AE2D6A" w:rsidDel="00C76C15" w:rsidRDefault="00AE2D6A">
          <w:pPr>
            <w:pStyle w:val="TOC3"/>
            <w:tabs>
              <w:tab w:val="right" w:leader="dot" w:pos="9016"/>
            </w:tabs>
            <w:rPr>
              <w:del w:id="504" w:author="Andrew Instone-Cowie" w:date="2021-07-22T15:59:00Z"/>
              <w:noProof/>
              <w:lang w:val="en-GB" w:eastAsia="en-GB"/>
            </w:rPr>
          </w:pPr>
          <w:del w:id="505" w:author="Andrew Instone-Cowie" w:date="2021-07-22T15:59:00Z">
            <w:r w:rsidRPr="00C76C15" w:rsidDel="00C76C15">
              <w:rPr>
                <w:rStyle w:val="Hyperlink"/>
                <w:noProof/>
                <w:rPrChange w:id="506" w:author="Andrew Instone-Cowie" w:date="2021-07-22T15:59:00Z">
                  <w:rPr>
                    <w:rStyle w:val="Hyperlink"/>
                    <w:noProof/>
                  </w:rPr>
                </w:rPrChange>
              </w:rPr>
              <w:delText>Construction</w:delText>
            </w:r>
            <w:r w:rsidDel="00C76C15">
              <w:rPr>
                <w:noProof/>
                <w:webHidden/>
              </w:rPr>
              <w:tab/>
            </w:r>
            <w:r w:rsidR="00DF75D5" w:rsidDel="00C76C15">
              <w:rPr>
                <w:noProof/>
                <w:webHidden/>
              </w:rPr>
              <w:delText>35</w:delText>
            </w:r>
          </w:del>
        </w:p>
        <w:p w14:paraId="627ADEAA" w14:textId="2B3F2D22" w:rsidR="00AE2D6A" w:rsidDel="00C76C15" w:rsidRDefault="00AE2D6A">
          <w:pPr>
            <w:pStyle w:val="TOC2"/>
            <w:tabs>
              <w:tab w:val="right" w:leader="dot" w:pos="9016"/>
            </w:tabs>
            <w:rPr>
              <w:del w:id="507" w:author="Andrew Instone-Cowie" w:date="2021-07-22T15:59:00Z"/>
              <w:rFonts w:eastAsiaTheme="minorEastAsia"/>
              <w:noProof/>
              <w:lang w:eastAsia="en-GB"/>
            </w:rPr>
          </w:pPr>
          <w:del w:id="508" w:author="Andrew Instone-Cowie" w:date="2021-07-22T15:59:00Z">
            <w:r w:rsidRPr="00C76C15" w:rsidDel="00C76C15">
              <w:rPr>
                <w:rStyle w:val="Hyperlink"/>
                <w:noProof/>
                <w:rPrChange w:id="509" w:author="Andrew Instone-Cowie" w:date="2021-07-22T15:59:00Z">
                  <w:rPr>
                    <w:rStyle w:val="Hyperlink"/>
                    <w:noProof/>
                  </w:rPr>
                </w:rPrChange>
              </w:rPr>
              <w:delText>Infra-Red &amp; Other Sensor Modules</w:delText>
            </w:r>
            <w:r w:rsidDel="00C76C15">
              <w:rPr>
                <w:noProof/>
                <w:webHidden/>
              </w:rPr>
              <w:tab/>
            </w:r>
            <w:r w:rsidR="00DF75D5" w:rsidDel="00C76C15">
              <w:rPr>
                <w:noProof/>
                <w:webHidden/>
              </w:rPr>
              <w:delText>37</w:delText>
            </w:r>
          </w:del>
        </w:p>
        <w:p w14:paraId="1EBD13AD" w14:textId="20356F9D" w:rsidR="00AE2D6A" w:rsidDel="00C76C15" w:rsidRDefault="00AE2D6A">
          <w:pPr>
            <w:pStyle w:val="TOC3"/>
            <w:tabs>
              <w:tab w:val="right" w:leader="dot" w:pos="9016"/>
            </w:tabs>
            <w:rPr>
              <w:del w:id="510" w:author="Andrew Instone-Cowie" w:date="2021-07-22T15:59:00Z"/>
              <w:noProof/>
              <w:lang w:val="en-GB" w:eastAsia="en-GB"/>
            </w:rPr>
          </w:pPr>
          <w:del w:id="511" w:author="Andrew Instone-Cowie" w:date="2021-07-22T15:59:00Z">
            <w:r w:rsidRPr="00C76C15" w:rsidDel="00C76C15">
              <w:rPr>
                <w:rStyle w:val="Hyperlink"/>
                <w:noProof/>
                <w:rPrChange w:id="512" w:author="Andrew Instone-Cowie" w:date="2021-07-22T15:59:00Z">
                  <w:rPr>
                    <w:rStyle w:val="Hyperlink"/>
                    <w:noProof/>
                  </w:rPr>
                </w:rPrChange>
              </w:rPr>
              <w:delText>Parts List</w:delText>
            </w:r>
            <w:r w:rsidDel="00C76C15">
              <w:rPr>
                <w:noProof/>
                <w:webHidden/>
              </w:rPr>
              <w:tab/>
            </w:r>
            <w:r w:rsidR="00DF75D5" w:rsidDel="00C76C15">
              <w:rPr>
                <w:noProof/>
                <w:webHidden/>
              </w:rPr>
              <w:delText>37</w:delText>
            </w:r>
          </w:del>
        </w:p>
        <w:p w14:paraId="56A8873F" w14:textId="1EF077AC" w:rsidR="00AE2D6A" w:rsidDel="00C76C15" w:rsidRDefault="00AE2D6A">
          <w:pPr>
            <w:pStyle w:val="TOC3"/>
            <w:tabs>
              <w:tab w:val="right" w:leader="dot" w:pos="9016"/>
            </w:tabs>
            <w:rPr>
              <w:del w:id="513" w:author="Andrew Instone-Cowie" w:date="2021-07-22T15:59:00Z"/>
              <w:noProof/>
              <w:lang w:val="en-GB" w:eastAsia="en-GB"/>
            </w:rPr>
          </w:pPr>
          <w:del w:id="514" w:author="Andrew Instone-Cowie" w:date="2021-07-22T15:59:00Z">
            <w:r w:rsidRPr="00C76C15" w:rsidDel="00C76C15">
              <w:rPr>
                <w:rStyle w:val="Hyperlink"/>
                <w:noProof/>
                <w:rPrChange w:id="515" w:author="Andrew Instone-Cowie" w:date="2021-07-22T15:59:00Z">
                  <w:rPr>
                    <w:rStyle w:val="Hyperlink"/>
                    <w:noProof/>
                  </w:rPr>
                </w:rPrChange>
              </w:rPr>
              <w:delText>Schematic</w:delText>
            </w:r>
            <w:r w:rsidDel="00C76C15">
              <w:rPr>
                <w:noProof/>
                <w:webHidden/>
              </w:rPr>
              <w:tab/>
            </w:r>
            <w:r w:rsidR="00DF75D5" w:rsidDel="00C76C15">
              <w:rPr>
                <w:noProof/>
                <w:webHidden/>
              </w:rPr>
              <w:delText>38</w:delText>
            </w:r>
          </w:del>
        </w:p>
        <w:p w14:paraId="1A596CF5" w14:textId="6A32E34A" w:rsidR="00AE2D6A" w:rsidDel="00C76C15" w:rsidRDefault="00AE2D6A">
          <w:pPr>
            <w:pStyle w:val="TOC3"/>
            <w:tabs>
              <w:tab w:val="right" w:leader="dot" w:pos="9016"/>
            </w:tabs>
            <w:rPr>
              <w:del w:id="516" w:author="Andrew Instone-Cowie" w:date="2021-07-22T15:59:00Z"/>
              <w:noProof/>
              <w:lang w:val="en-GB" w:eastAsia="en-GB"/>
            </w:rPr>
          </w:pPr>
          <w:del w:id="517" w:author="Andrew Instone-Cowie" w:date="2021-07-22T15:59:00Z">
            <w:r w:rsidRPr="00C76C15" w:rsidDel="00C76C15">
              <w:rPr>
                <w:rStyle w:val="Hyperlink"/>
                <w:noProof/>
                <w:rPrChange w:id="518" w:author="Andrew Instone-Cowie" w:date="2021-07-22T15:59:00Z">
                  <w:rPr>
                    <w:rStyle w:val="Hyperlink"/>
                    <w:noProof/>
                  </w:rPr>
                </w:rPrChange>
              </w:rPr>
              <w:delText>PCB Layout</w:delText>
            </w:r>
            <w:r w:rsidDel="00C76C15">
              <w:rPr>
                <w:noProof/>
                <w:webHidden/>
              </w:rPr>
              <w:tab/>
            </w:r>
            <w:r w:rsidR="00DF75D5" w:rsidDel="00C76C15">
              <w:rPr>
                <w:noProof/>
                <w:webHidden/>
              </w:rPr>
              <w:delText>39</w:delText>
            </w:r>
          </w:del>
        </w:p>
        <w:p w14:paraId="73B5AA26" w14:textId="72B0BD01" w:rsidR="00AE2D6A" w:rsidDel="00C76C15" w:rsidRDefault="00AE2D6A">
          <w:pPr>
            <w:pStyle w:val="TOC3"/>
            <w:tabs>
              <w:tab w:val="right" w:leader="dot" w:pos="9016"/>
            </w:tabs>
            <w:rPr>
              <w:del w:id="519" w:author="Andrew Instone-Cowie" w:date="2021-07-22T15:59:00Z"/>
              <w:noProof/>
              <w:lang w:val="en-GB" w:eastAsia="en-GB"/>
            </w:rPr>
          </w:pPr>
          <w:del w:id="520" w:author="Andrew Instone-Cowie" w:date="2021-07-22T15:59:00Z">
            <w:r w:rsidRPr="00C76C15" w:rsidDel="00C76C15">
              <w:rPr>
                <w:rStyle w:val="Hyperlink"/>
                <w:noProof/>
                <w:rPrChange w:id="521" w:author="Andrew Instone-Cowie" w:date="2021-07-22T15:59:00Z">
                  <w:rPr>
                    <w:rStyle w:val="Hyperlink"/>
                    <w:noProof/>
                  </w:rPr>
                </w:rPrChange>
              </w:rPr>
              <w:delText>Construction</w:delText>
            </w:r>
            <w:r w:rsidDel="00C76C15">
              <w:rPr>
                <w:noProof/>
                <w:webHidden/>
              </w:rPr>
              <w:tab/>
            </w:r>
            <w:r w:rsidR="00DF75D5" w:rsidDel="00C76C15">
              <w:rPr>
                <w:noProof/>
                <w:webHidden/>
              </w:rPr>
              <w:delText>39</w:delText>
            </w:r>
          </w:del>
        </w:p>
        <w:p w14:paraId="1B4D6805" w14:textId="2D3CD403" w:rsidR="00AE2D6A" w:rsidDel="00C76C15" w:rsidRDefault="00AE2D6A">
          <w:pPr>
            <w:pStyle w:val="TOC3"/>
            <w:tabs>
              <w:tab w:val="right" w:leader="dot" w:pos="9016"/>
            </w:tabs>
            <w:rPr>
              <w:del w:id="522" w:author="Andrew Instone-Cowie" w:date="2021-07-22T15:59:00Z"/>
              <w:noProof/>
              <w:lang w:val="en-GB" w:eastAsia="en-GB"/>
            </w:rPr>
          </w:pPr>
          <w:del w:id="523" w:author="Andrew Instone-Cowie" w:date="2021-07-22T15:59:00Z">
            <w:r w:rsidRPr="00C76C15" w:rsidDel="00C76C15">
              <w:rPr>
                <w:rStyle w:val="Hyperlink"/>
                <w:noProof/>
                <w:rPrChange w:id="524" w:author="Andrew Instone-Cowie" w:date="2021-07-22T15:59:00Z">
                  <w:rPr>
                    <w:rStyle w:val="Hyperlink"/>
                    <w:noProof/>
                  </w:rPr>
                </w:rPrChange>
              </w:rPr>
              <w:delText>Infra-Red Sensor</w:delText>
            </w:r>
            <w:r w:rsidDel="00C76C15">
              <w:rPr>
                <w:noProof/>
                <w:webHidden/>
              </w:rPr>
              <w:tab/>
            </w:r>
            <w:r w:rsidR="00DF75D5" w:rsidDel="00C76C15">
              <w:rPr>
                <w:noProof/>
                <w:webHidden/>
              </w:rPr>
              <w:delText>41</w:delText>
            </w:r>
          </w:del>
        </w:p>
        <w:p w14:paraId="039C572B" w14:textId="1CD56081" w:rsidR="00AE2D6A" w:rsidDel="00C76C15" w:rsidRDefault="00AE2D6A">
          <w:pPr>
            <w:pStyle w:val="TOC2"/>
            <w:tabs>
              <w:tab w:val="right" w:leader="dot" w:pos="9016"/>
            </w:tabs>
            <w:rPr>
              <w:del w:id="525" w:author="Andrew Instone-Cowie" w:date="2021-07-22T15:59:00Z"/>
              <w:rFonts w:eastAsiaTheme="minorEastAsia"/>
              <w:noProof/>
              <w:lang w:eastAsia="en-GB"/>
            </w:rPr>
          </w:pPr>
          <w:del w:id="526" w:author="Andrew Instone-Cowie" w:date="2021-07-22T15:59:00Z">
            <w:r w:rsidRPr="00C76C15" w:rsidDel="00C76C15">
              <w:rPr>
                <w:rStyle w:val="Hyperlink"/>
                <w:noProof/>
                <w:rPrChange w:id="527" w:author="Andrew Instone-Cowie" w:date="2021-07-22T15:59:00Z">
                  <w:rPr>
                    <w:rStyle w:val="Hyperlink"/>
                    <w:noProof/>
                  </w:rPr>
                </w:rPrChange>
              </w:rPr>
              <w:delText>Enclosures</w:delText>
            </w:r>
            <w:r w:rsidDel="00C76C15">
              <w:rPr>
                <w:noProof/>
                <w:webHidden/>
              </w:rPr>
              <w:tab/>
            </w:r>
            <w:r w:rsidR="00DF75D5" w:rsidDel="00C76C15">
              <w:rPr>
                <w:noProof/>
                <w:webHidden/>
              </w:rPr>
              <w:delText>42</w:delText>
            </w:r>
          </w:del>
        </w:p>
        <w:p w14:paraId="1FC8CDD0" w14:textId="0ED3B1D7" w:rsidR="00AE2D6A" w:rsidDel="00C76C15" w:rsidRDefault="00AE2D6A">
          <w:pPr>
            <w:pStyle w:val="TOC3"/>
            <w:tabs>
              <w:tab w:val="right" w:leader="dot" w:pos="9016"/>
            </w:tabs>
            <w:rPr>
              <w:del w:id="528" w:author="Andrew Instone-Cowie" w:date="2021-07-22T15:59:00Z"/>
              <w:noProof/>
              <w:lang w:val="en-GB" w:eastAsia="en-GB"/>
            </w:rPr>
          </w:pPr>
          <w:del w:id="529" w:author="Andrew Instone-Cowie" w:date="2021-07-22T15:59:00Z">
            <w:r w:rsidRPr="00C76C15" w:rsidDel="00C76C15">
              <w:rPr>
                <w:rStyle w:val="Hyperlink"/>
                <w:noProof/>
                <w:rPrChange w:id="530" w:author="Andrew Instone-Cowie" w:date="2021-07-22T15:59:00Z">
                  <w:rPr>
                    <w:rStyle w:val="Hyperlink"/>
                    <w:noProof/>
                  </w:rPr>
                </w:rPrChange>
              </w:rPr>
              <w:delText>Parts List</w:delText>
            </w:r>
            <w:r w:rsidDel="00C76C15">
              <w:rPr>
                <w:noProof/>
                <w:webHidden/>
              </w:rPr>
              <w:tab/>
            </w:r>
            <w:r w:rsidR="00DF75D5" w:rsidDel="00C76C15">
              <w:rPr>
                <w:noProof/>
                <w:webHidden/>
              </w:rPr>
              <w:delText>42</w:delText>
            </w:r>
          </w:del>
        </w:p>
        <w:p w14:paraId="758C5916" w14:textId="57583C9A" w:rsidR="00AE2D6A" w:rsidDel="00C76C15" w:rsidRDefault="00AE2D6A">
          <w:pPr>
            <w:pStyle w:val="TOC3"/>
            <w:tabs>
              <w:tab w:val="right" w:leader="dot" w:pos="9016"/>
            </w:tabs>
            <w:rPr>
              <w:del w:id="531" w:author="Andrew Instone-Cowie" w:date="2021-07-22T15:59:00Z"/>
              <w:noProof/>
              <w:lang w:val="en-GB" w:eastAsia="en-GB"/>
            </w:rPr>
          </w:pPr>
          <w:del w:id="532" w:author="Andrew Instone-Cowie" w:date="2021-07-22T15:59:00Z">
            <w:r w:rsidRPr="00C76C15" w:rsidDel="00C76C15">
              <w:rPr>
                <w:rStyle w:val="Hyperlink"/>
                <w:noProof/>
                <w:rPrChange w:id="533" w:author="Andrew Instone-Cowie" w:date="2021-07-22T15:59:00Z">
                  <w:rPr>
                    <w:rStyle w:val="Hyperlink"/>
                    <w:noProof/>
                  </w:rPr>
                </w:rPrChange>
              </w:rPr>
              <w:delText>Simulator Interface &amp; Power Modules Enclosure</w:delText>
            </w:r>
            <w:r w:rsidDel="00C76C15">
              <w:rPr>
                <w:noProof/>
                <w:webHidden/>
              </w:rPr>
              <w:tab/>
            </w:r>
            <w:r w:rsidR="00DF75D5" w:rsidDel="00C76C15">
              <w:rPr>
                <w:noProof/>
                <w:webHidden/>
              </w:rPr>
              <w:delText>43</w:delText>
            </w:r>
          </w:del>
        </w:p>
        <w:p w14:paraId="2442877F" w14:textId="4BB2C999" w:rsidR="00AE2D6A" w:rsidDel="00C76C15" w:rsidRDefault="00AE2D6A">
          <w:pPr>
            <w:pStyle w:val="TOC3"/>
            <w:tabs>
              <w:tab w:val="right" w:leader="dot" w:pos="9016"/>
            </w:tabs>
            <w:rPr>
              <w:del w:id="534" w:author="Andrew Instone-Cowie" w:date="2021-07-22T15:59:00Z"/>
              <w:noProof/>
              <w:lang w:val="en-GB" w:eastAsia="en-GB"/>
            </w:rPr>
          </w:pPr>
          <w:del w:id="535" w:author="Andrew Instone-Cowie" w:date="2021-07-22T15:59:00Z">
            <w:r w:rsidRPr="00C76C15" w:rsidDel="00C76C15">
              <w:rPr>
                <w:rStyle w:val="Hyperlink"/>
                <w:noProof/>
                <w:rPrChange w:id="536" w:author="Andrew Instone-Cowie" w:date="2021-07-22T15:59:00Z">
                  <w:rPr>
                    <w:rStyle w:val="Hyperlink"/>
                    <w:noProof/>
                  </w:rPr>
                </w:rPrChange>
              </w:rPr>
              <w:delText>Magneto-Resistive Sensor Module Enclosure</w:delText>
            </w:r>
            <w:r w:rsidDel="00C76C15">
              <w:rPr>
                <w:noProof/>
                <w:webHidden/>
              </w:rPr>
              <w:tab/>
            </w:r>
            <w:r w:rsidR="00DF75D5" w:rsidDel="00C76C15">
              <w:rPr>
                <w:noProof/>
                <w:webHidden/>
              </w:rPr>
              <w:delText>43</w:delText>
            </w:r>
          </w:del>
        </w:p>
        <w:p w14:paraId="2754D932" w14:textId="57AADD64" w:rsidR="00AE2D6A" w:rsidDel="00C76C15" w:rsidRDefault="00AE2D6A">
          <w:pPr>
            <w:pStyle w:val="TOC3"/>
            <w:tabs>
              <w:tab w:val="right" w:leader="dot" w:pos="9016"/>
            </w:tabs>
            <w:rPr>
              <w:del w:id="537" w:author="Andrew Instone-Cowie" w:date="2021-07-22T15:59:00Z"/>
              <w:noProof/>
              <w:lang w:val="en-GB" w:eastAsia="en-GB"/>
            </w:rPr>
          </w:pPr>
          <w:del w:id="538" w:author="Andrew Instone-Cowie" w:date="2021-07-22T15:59:00Z">
            <w:r w:rsidRPr="00C76C15" w:rsidDel="00C76C15">
              <w:rPr>
                <w:rStyle w:val="Hyperlink"/>
                <w:noProof/>
                <w:rPrChange w:id="539" w:author="Andrew Instone-Cowie" w:date="2021-07-22T15:59:00Z">
                  <w:rPr>
                    <w:rStyle w:val="Hyperlink"/>
                    <w:noProof/>
                  </w:rPr>
                </w:rPrChange>
              </w:rPr>
              <w:delText>Infra-Red Sensor Module Enclosure</w:delText>
            </w:r>
            <w:r w:rsidDel="00C76C15">
              <w:rPr>
                <w:noProof/>
                <w:webHidden/>
              </w:rPr>
              <w:tab/>
            </w:r>
            <w:r w:rsidR="00DF75D5" w:rsidDel="00C76C15">
              <w:rPr>
                <w:noProof/>
                <w:webHidden/>
              </w:rPr>
              <w:delText>44</w:delText>
            </w:r>
          </w:del>
        </w:p>
        <w:p w14:paraId="7D1D26A1" w14:textId="73E0E118" w:rsidR="00AE2D6A" w:rsidDel="00C76C15" w:rsidRDefault="00AE2D6A">
          <w:pPr>
            <w:pStyle w:val="TOC3"/>
            <w:tabs>
              <w:tab w:val="right" w:leader="dot" w:pos="9016"/>
            </w:tabs>
            <w:rPr>
              <w:del w:id="540" w:author="Andrew Instone-Cowie" w:date="2021-07-22T15:59:00Z"/>
              <w:noProof/>
              <w:lang w:val="en-GB" w:eastAsia="en-GB"/>
            </w:rPr>
          </w:pPr>
          <w:del w:id="541" w:author="Andrew Instone-Cowie" w:date="2021-07-22T15:59:00Z">
            <w:r w:rsidRPr="00C76C15" w:rsidDel="00C76C15">
              <w:rPr>
                <w:rStyle w:val="Hyperlink"/>
                <w:noProof/>
                <w:rPrChange w:id="542" w:author="Andrew Instone-Cowie" w:date="2021-07-22T15:59:00Z">
                  <w:rPr>
                    <w:rStyle w:val="Hyperlink"/>
                    <w:noProof/>
                  </w:rPr>
                </w:rPrChange>
              </w:rPr>
              <w:delText>PCB Mounting Hardware</w:delText>
            </w:r>
            <w:r w:rsidDel="00C76C15">
              <w:rPr>
                <w:noProof/>
                <w:webHidden/>
              </w:rPr>
              <w:tab/>
            </w:r>
            <w:r w:rsidR="00DF75D5" w:rsidDel="00C76C15">
              <w:rPr>
                <w:noProof/>
                <w:webHidden/>
              </w:rPr>
              <w:delText>44</w:delText>
            </w:r>
          </w:del>
        </w:p>
        <w:p w14:paraId="625FFC07" w14:textId="76349513" w:rsidR="00AE2D6A" w:rsidDel="00C76C15" w:rsidRDefault="00AE2D6A">
          <w:pPr>
            <w:pStyle w:val="TOC3"/>
            <w:tabs>
              <w:tab w:val="right" w:leader="dot" w:pos="9016"/>
            </w:tabs>
            <w:rPr>
              <w:del w:id="543" w:author="Andrew Instone-Cowie" w:date="2021-07-22T15:59:00Z"/>
              <w:noProof/>
              <w:lang w:val="en-GB" w:eastAsia="en-GB"/>
            </w:rPr>
          </w:pPr>
          <w:del w:id="544" w:author="Andrew Instone-Cowie" w:date="2021-07-22T15:59:00Z">
            <w:r w:rsidRPr="00C76C15" w:rsidDel="00C76C15">
              <w:rPr>
                <w:rStyle w:val="Hyperlink"/>
                <w:noProof/>
                <w:rPrChange w:id="545" w:author="Andrew Instone-Cowie" w:date="2021-07-22T15:59:00Z">
                  <w:rPr>
                    <w:rStyle w:val="Hyperlink"/>
                    <w:noProof/>
                  </w:rPr>
                </w:rPrChange>
              </w:rPr>
              <w:delText>Grommets</w:delText>
            </w:r>
            <w:r w:rsidDel="00C76C15">
              <w:rPr>
                <w:noProof/>
                <w:webHidden/>
              </w:rPr>
              <w:tab/>
            </w:r>
            <w:r w:rsidR="00DF75D5" w:rsidDel="00C76C15">
              <w:rPr>
                <w:noProof/>
                <w:webHidden/>
              </w:rPr>
              <w:delText>45</w:delText>
            </w:r>
          </w:del>
        </w:p>
        <w:p w14:paraId="17547708" w14:textId="61F638FE" w:rsidR="00AE2D6A" w:rsidDel="00C76C15" w:rsidRDefault="00AE2D6A">
          <w:pPr>
            <w:pStyle w:val="TOC2"/>
            <w:tabs>
              <w:tab w:val="right" w:leader="dot" w:pos="9016"/>
            </w:tabs>
            <w:rPr>
              <w:del w:id="546" w:author="Andrew Instone-Cowie" w:date="2021-07-22T15:59:00Z"/>
              <w:rFonts w:eastAsiaTheme="minorEastAsia"/>
              <w:noProof/>
              <w:lang w:eastAsia="en-GB"/>
            </w:rPr>
          </w:pPr>
          <w:del w:id="547" w:author="Andrew Instone-Cowie" w:date="2021-07-22T15:59:00Z">
            <w:r w:rsidRPr="00C76C15" w:rsidDel="00C76C15">
              <w:rPr>
                <w:rStyle w:val="Hyperlink"/>
                <w:noProof/>
                <w:rPrChange w:id="548" w:author="Andrew Instone-Cowie" w:date="2021-07-22T15:59:00Z">
                  <w:rPr>
                    <w:rStyle w:val="Hyperlink"/>
                    <w:noProof/>
                  </w:rPr>
                </w:rPrChange>
              </w:rPr>
              <w:delText>Completed Assemblies</w:delText>
            </w:r>
            <w:r w:rsidDel="00C76C15">
              <w:rPr>
                <w:noProof/>
                <w:webHidden/>
              </w:rPr>
              <w:tab/>
            </w:r>
            <w:r w:rsidR="00DF75D5" w:rsidDel="00C76C15">
              <w:rPr>
                <w:noProof/>
                <w:webHidden/>
              </w:rPr>
              <w:delText>46</w:delText>
            </w:r>
          </w:del>
        </w:p>
        <w:p w14:paraId="1E672342" w14:textId="7F6D90AC" w:rsidR="00AE2D6A" w:rsidDel="00C76C15" w:rsidRDefault="00AE2D6A">
          <w:pPr>
            <w:pStyle w:val="TOC3"/>
            <w:tabs>
              <w:tab w:val="right" w:leader="dot" w:pos="9016"/>
            </w:tabs>
            <w:rPr>
              <w:del w:id="549" w:author="Andrew Instone-Cowie" w:date="2021-07-22T15:59:00Z"/>
              <w:noProof/>
              <w:lang w:val="en-GB" w:eastAsia="en-GB"/>
            </w:rPr>
          </w:pPr>
          <w:del w:id="550" w:author="Andrew Instone-Cowie" w:date="2021-07-22T15:59:00Z">
            <w:r w:rsidRPr="00C76C15" w:rsidDel="00C76C15">
              <w:rPr>
                <w:rStyle w:val="Hyperlink"/>
                <w:noProof/>
                <w:rPrChange w:id="551" w:author="Andrew Instone-Cowie" w:date="2021-07-22T15:59:00Z">
                  <w:rPr>
                    <w:rStyle w:val="Hyperlink"/>
                    <w:noProof/>
                  </w:rPr>
                </w:rPrChange>
              </w:rPr>
              <w:delText>Simulator Interface Module</w:delText>
            </w:r>
            <w:r w:rsidDel="00C76C15">
              <w:rPr>
                <w:noProof/>
                <w:webHidden/>
              </w:rPr>
              <w:tab/>
            </w:r>
            <w:r w:rsidR="00DF75D5" w:rsidDel="00C76C15">
              <w:rPr>
                <w:noProof/>
                <w:webHidden/>
              </w:rPr>
              <w:delText>46</w:delText>
            </w:r>
          </w:del>
        </w:p>
        <w:p w14:paraId="75C05B0A" w14:textId="0ED68455" w:rsidR="00AE2D6A" w:rsidDel="00C76C15" w:rsidRDefault="00AE2D6A">
          <w:pPr>
            <w:pStyle w:val="TOC3"/>
            <w:tabs>
              <w:tab w:val="right" w:leader="dot" w:pos="9016"/>
            </w:tabs>
            <w:rPr>
              <w:del w:id="552" w:author="Andrew Instone-Cowie" w:date="2021-07-22T15:59:00Z"/>
              <w:noProof/>
              <w:lang w:val="en-GB" w:eastAsia="en-GB"/>
            </w:rPr>
          </w:pPr>
          <w:del w:id="553" w:author="Andrew Instone-Cowie" w:date="2021-07-22T15:59:00Z">
            <w:r w:rsidRPr="00C76C15" w:rsidDel="00C76C15">
              <w:rPr>
                <w:rStyle w:val="Hyperlink"/>
                <w:noProof/>
                <w:rPrChange w:id="554" w:author="Andrew Instone-Cowie" w:date="2021-07-22T15:59:00Z">
                  <w:rPr>
                    <w:rStyle w:val="Hyperlink"/>
                    <w:noProof/>
                  </w:rPr>
                </w:rPrChange>
              </w:rPr>
              <w:delText>Power Module</w:delText>
            </w:r>
            <w:r w:rsidDel="00C76C15">
              <w:rPr>
                <w:noProof/>
                <w:webHidden/>
              </w:rPr>
              <w:tab/>
            </w:r>
            <w:r w:rsidR="00DF75D5" w:rsidDel="00C76C15">
              <w:rPr>
                <w:noProof/>
                <w:webHidden/>
              </w:rPr>
              <w:delText>46</w:delText>
            </w:r>
          </w:del>
        </w:p>
        <w:p w14:paraId="6F717415" w14:textId="69A52137" w:rsidR="00AE2D6A" w:rsidDel="00C76C15" w:rsidRDefault="00AE2D6A">
          <w:pPr>
            <w:pStyle w:val="TOC3"/>
            <w:tabs>
              <w:tab w:val="right" w:leader="dot" w:pos="9016"/>
            </w:tabs>
            <w:rPr>
              <w:del w:id="555" w:author="Andrew Instone-Cowie" w:date="2021-07-22T15:59:00Z"/>
              <w:noProof/>
              <w:lang w:val="en-GB" w:eastAsia="en-GB"/>
            </w:rPr>
          </w:pPr>
          <w:del w:id="556" w:author="Andrew Instone-Cowie" w:date="2021-07-22T15:59:00Z">
            <w:r w:rsidRPr="00C76C15" w:rsidDel="00C76C15">
              <w:rPr>
                <w:rStyle w:val="Hyperlink"/>
                <w:noProof/>
                <w:rPrChange w:id="557" w:author="Andrew Instone-Cowie" w:date="2021-07-22T15:59:00Z">
                  <w:rPr>
                    <w:rStyle w:val="Hyperlink"/>
                    <w:noProof/>
                  </w:rPr>
                </w:rPrChange>
              </w:rPr>
              <w:delText>Magneto-Resistive Sensor Module</w:delText>
            </w:r>
            <w:r w:rsidDel="00C76C15">
              <w:rPr>
                <w:noProof/>
                <w:webHidden/>
              </w:rPr>
              <w:tab/>
            </w:r>
            <w:r w:rsidR="00DF75D5" w:rsidDel="00C76C15">
              <w:rPr>
                <w:noProof/>
                <w:webHidden/>
              </w:rPr>
              <w:delText>47</w:delText>
            </w:r>
          </w:del>
        </w:p>
        <w:p w14:paraId="6E7F47BB" w14:textId="3699E602" w:rsidR="00AE2D6A" w:rsidDel="00C76C15" w:rsidRDefault="00AE2D6A">
          <w:pPr>
            <w:pStyle w:val="TOC3"/>
            <w:tabs>
              <w:tab w:val="right" w:leader="dot" w:pos="9016"/>
            </w:tabs>
            <w:rPr>
              <w:del w:id="558" w:author="Andrew Instone-Cowie" w:date="2021-07-22T15:59:00Z"/>
              <w:noProof/>
              <w:lang w:val="en-GB" w:eastAsia="en-GB"/>
            </w:rPr>
          </w:pPr>
          <w:del w:id="559" w:author="Andrew Instone-Cowie" w:date="2021-07-22T15:59:00Z">
            <w:r w:rsidRPr="00C76C15" w:rsidDel="00C76C15">
              <w:rPr>
                <w:rStyle w:val="Hyperlink"/>
                <w:noProof/>
                <w:rPrChange w:id="560" w:author="Andrew Instone-Cowie" w:date="2021-07-22T15:59:00Z">
                  <w:rPr>
                    <w:rStyle w:val="Hyperlink"/>
                    <w:noProof/>
                  </w:rPr>
                </w:rPrChange>
              </w:rPr>
              <w:delText>Infra-Red Sensor Module</w:delText>
            </w:r>
            <w:r w:rsidDel="00C76C15">
              <w:rPr>
                <w:noProof/>
                <w:webHidden/>
              </w:rPr>
              <w:tab/>
            </w:r>
            <w:r w:rsidR="00DF75D5" w:rsidDel="00C76C15">
              <w:rPr>
                <w:noProof/>
                <w:webHidden/>
              </w:rPr>
              <w:delText>47</w:delText>
            </w:r>
          </w:del>
        </w:p>
        <w:p w14:paraId="23EFC5C0" w14:textId="3E3561B8" w:rsidR="00AE2D6A" w:rsidDel="00C76C15" w:rsidRDefault="00AE2D6A">
          <w:pPr>
            <w:pStyle w:val="TOC1"/>
            <w:tabs>
              <w:tab w:val="right" w:leader="dot" w:pos="9016"/>
            </w:tabs>
            <w:rPr>
              <w:del w:id="561" w:author="Andrew Instone-Cowie" w:date="2021-07-22T15:59:00Z"/>
              <w:rFonts w:eastAsiaTheme="minorEastAsia"/>
              <w:noProof/>
              <w:lang w:eastAsia="en-GB"/>
            </w:rPr>
          </w:pPr>
          <w:del w:id="562" w:author="Andrew Instone-Cowie" w:date="2021-07-22T15:59:00Z">
            <w:r w:rsidRPr="00C76C15" w:rsidDel="00C76C15">
              <w:rPr>
                <w:rStyle w:val="Hyperlink"/>
                <w:noProof/>
                <w:rPrChange w:id="563" w:author="Andrew Instone-Cowie" w:date="2021-07-22T15:59:00Z">
                  <w:rPr>
                    <w:rStyle w:val="Hyperlink"/>
                    <w:noProof/>
                  </w:rPr>
                </w:rPrChange>
              </w:rPr>
              <w:delText>Firmware Upload</w:delText>
            </w:r>
            <w:r w:rsidDel="00C76C15">
              <w:rPr>
                <w:noProof/>
                <w:webHidden/>
              </w:rPr>
              <w:tab/>
            </w:r>
            <w:r w:rsidR="00DF75D5" w:rsidDel="00C76C15">
              <w:rPr>
                <w:noProof/>
                <w:webHidden/>
              </w:rPr>
              <w:delText>48</w:delText>
            </w:r>
          </w:del>
        </w:p>
        <w:p w14:paraId="4082111F" w14:textId="5BBAF652" w:rsidR="00AE2D6A" w:rsidDel="00C76C15" w:rsidRDefault="00AE2D6A">
          <w:pPr>
            <w:pStyle w:val="TOC2"/>
            <w:tabs>
              <w:tab w:val="right" w:leader="dot" w:pos="9016"/>
            </w:tabs>
            <w:rPr>
              <w:del w:id="564" w:author="Andrew Instone-Cowie" w:date="2021-07-22T15:59:00Z"/>
              <w:rFonts w:eastAsiaTheme="minorEastAsia"/>
              <w:noProof/>
              <w:lang w:eastAsia="en-GB"/>
            </w:rPr>
          </w:pPr>
          <w:del w:id="565" w:author="Andrew Instone-Cowie" w:date="2021-07-22T15:59:00Z">
            <w:r w:rsidRPr="00C76C15" w:rsidDel="00C76C15">
              <w:rPr>
                <w:rStyle w:val="Hyperlink"/>
                <w:noProof/>
                <w:rPrChange w:id="566" w:author="Andrew Instone-Cowie" w:date="2021-07-22T15:59:00Z">
                  <w:rPr>
                    <w:rStyle w:val="Hyperlink"/>
                    <w:noProof/>
                  </w:rPr>
                </w:rPrChange>
              </w:rPr>
              <w:delText>Hardware Programmer Options</w:delText>
            </w:r>
            <w:r w:rsidDel="00C76C15">
              <w:rPr>
                <w:noProof/>
                <w:webHidden/>
              </w:rPr>
              <w:tab/>
            </w:r>
            <w:r w:rsidR="00DF75D5" w:rsidDel="00C76C15">
              <w:rPr>
                <w:noProof/>
                <w:webHidden/>
              </w:rPr>
              <w:delText>49</w:delText>
            </w:r>
          </w:del>
        </w:p>
        <w:p w14:paraId="58D798D8" w14:textId="0D40D682" w:rsidR="00AE2D6A" w:rsidDel="00C76C15" w:rsidRDefault="00AE2D6A">
          <w:pPr>
            <w:pStyle w:val="TOC2"/>
            <w:tabs>
              <w:tab w:val="right" w:leader="dot" w:pos="9016"/>
            </w:tabs>
            <w:rPr>
              <w:del w:id="567" w:author="Andrew Instone-Cowie" w:date="2021-07-22T15:59:00Z"/>
              <w:rFonts w:eastAsiaTheme="minorEastAsia"/>
              <w:noProof/>
              <w:lang w:eastAsia="en-GB"/>
            </w:rPr>
          </w:pPr>
          <w:del w:id="568" w:author="Andrew Instone-Cowie" w:date="2021-07-22T15:59:00Z">
            <w:r w:rsidRPr="00C76C15" w:rsidDel="00C76C15">
              <w:rPr>
                <w:rStyle w:val="Hyperlink"/>
                <w:noProof/>
                <w:rPrChange w:id="569" w:author="Andrew Instone-Cowie" w:date="2021-07-22T15:59:00Z">
                  <w:rPr>
                    <w:rStyle w:val="Hyperlink"/>
                    <w:noProof/>
                  </w:rPr>
                </w:rPrChange>
              </w:rPr>
              <w:delText>Preparing the Environment</w:delText>
            </w:r>
            <w:r w:rsidDel="00C76C15">
              <w:rPr>
                <w:noProof/>
                <w:webHidden/>
              </w:rPr>
              <w:tab/>
            </w:r>
            <w:r w:rsidR="00DF75D5" w:rsidDel="00C76C15">
              <w:rPr>
                <w:noProof/>
                <w:webHidden/>
              </w:rPr>
              <w:delText>50</w:delText>
            </w:r>
          </w:del>
        </w:p>
        <w:p w14:paraId="620F745A" w14:textId="4119C392" w:rsidR="00AE2D6A" w:rsidDel="00C76C15" w:rsidRDefault="00AE2D6A">
          <w:pPr>
            <w:pStyle w:val="TOC2"/>
            <w:tabs>
              <w:tab w:val="right" w:leader="dot" w:pos="9016"/>
            </w:tabs>
            <w:rPr>
              <w:del w:id="570" w:author="Andrew Instone-Cowie" w:date="2021-07-22T15:59:00Z"/>
              <w:rFonts w:eastAsiaTheme="minorEastAsia"/>
              <w:noProof/>
              <w:lang w:eastAsia="en-GB"/>
            </w:rPr>
          </w:pPr>
          <w:del w:id="571" w:author="Andrew Instone-Cowie" w:date="2021-07-22T15:59:00Z">
            <w:r w:rsidRPr="00C76C15" w:rsidDel="00C76C15">
              <w:rPr>
                <w:rStyle w:val="Hyperlink"/>
                <w:noProof/>
                <w:rPrChange w:id="572" w:author="Andrew Instone-Cowie" w:date="2021-07-22T15:59:00Z">
                  <w:rPr>
                    <w:rStyle w:val="Hyperlink"/>
                    <w:noProof/>
                  </w:rPr>
                </w:rPrChange>
              </w:rPr>
              <w:delText>Preparing the Programmer</w:delText>
            </w:r>
            <w:r w:rsidDel="00C76C15">
              <w:rPr>
                <w:noProof/>
                <w:webHidden/>
              </w:rPr>
              <w:tab/>
            </w:r>
            <w:r w:rsidR="00DF75D5" w:rsidDel="00C76C15">
              <w:rPr>
                <w:noProof/>
                <w:webHidden/>
              </w:rPr>
              <w:delText>53</w:delText>
            </w:r>
          </w:del>
        </w:p>
        <w:p w14:paraId="05EF9164" w14:textId="3DCCDDFC" w:rsidR="00AE2D6A" w:rsidDel="00C76C15" w:rsidRDefault="00AE2D6A">
          <w:pPr>
            <w:pStyle w:val="TOC2"/>
            <w:tabs>
              <w:tab w:val="right" w:leader="dot" w:pos="9016"/>
            </w:tabs>
            <w:rPr>
              <w:del w:id="573" w:author="Andrew Instone-Cowie" w:date="2021-07-22T15:59:00Z"/>
              <w:rFonts w:eastAsiaTheme="minorEastAsia"/>
              <w:noProof/>
              <w:lang w:eastAsia="en-GB"/>
            </w:rPr>
          </w:pPr>
          <w:del w:id="574" w:author="Andrew Instone-Cowie" w:date="2021-07-22T15:59:00Z">
            <w:r w:rsidRPr="00C76C15" w:rsidDel="00C76C15">
              <w:rPr>
                <w:rStyle w:val="Hyperlink"/>
                <w:noProof/>
                <w:rPrChange w:id="575" w:author="Andrew Instone-Cowie" w:date="2021-07-22T15:59:00Z">
                  <w:rPr>
                    <w:rStyle w:val="Hyperlink"/>
                    <w:noProof/>
                  </w:rPr>
                </w:rPrChange>
              </w:rPr>
              <w:delText>Setting the Fuses</w:delText>
            </w:r>
            <w:r w:rsidDel="00C76C15">
              <w:rPr>
                <w:noProof/>
                <w:webHidden/>
              </w:rPr>
              <w:tab/>
            </w:r>
            <w:r w:rsidR="00DF75D5" w:rsidDel="00C76C15">
              <w:rPr>
                <w:noProof/>
                <w:webHidden/>
              </w:rPr>
              <w:delText>57</w:delText>
            </w:r>
          </w:del>
        </w:p>
        <w:p w14:paraId="52A963FF" w14:textId="7B28C37A" w:rsidR="00AE2D6A" w:rsidDel="00C76C15" w:rsidRDefault="00AE2D6A">
          <w:pPr>
            <w:pStyle w:val="TOC2"/>
            <w:tabs>
              <w:tab w:val="right" w:leader="dot" w:pos="9016"/>
            </w:tabs>
            <w:rPr>
              <w:del w:id="576" w:author="Andrew Instone-Cowie" w:date="2021-07-22T15:59:00Z"/>
              <w:rFonts w:eastAsiaTheme="minorEastAsia"/>
              <w:noProof/>
              <w:lang w:eastAsia="en-GB"/>
            </w:rPr>
          </w:pPr>
          <w:del w:id="577" w:author="Andrew Instone-Cowie" w:date="2021-07-22T15:59:00Z">
            <w:r w:rsidRPr="00C76C15" w:rsidDel="00C76C15">
              <w:rPr>
                <w:rStyle w:val="Hyperlink"/>
                <w:noProof/>
                <w:rPrChange w:id="578" w:author="Andrew Instone-Cowie" w:date="2021-07-22T15:59:00Z">
                  <w:rPr>
                    <w:rStyle w:val="Hyperlink"/>
                    <w:noProof/>
                  </w:rPr>
                </w:rPrChange>
              </w:rPr>
              <w:delText>Firmware Upload</w:delText>
            </w:r>
            <w:r w:rsidDel="00C76C15">
              <w:rPr>
                <w:noProof/>
                <w:webHidden/>
              </w:rPr>
              <w:tab/>
            </w:r>
            <w:r w:rsidR="00DF75D5" w:rsidDel="00C76C15">
              <w:rPr>
                <w:noProof/>
                <w:webHidden/>
              </w:rPr>
              <w:delText>62</w:delText>
            </w:r>
          </w:del>
        </w:p>
        <w:p w14:paraId="476E1018" w14:textId="6C7A3F0B" w:rsidR="00AE2D6A" w:rsidDel="00C76C15" w:rsidRDefault="00AE2D6A">
          <w:pPr>
            <w:pStyle w:val="TOC1"/>
            <w:tabs>
              <w:tab w:val="right" w:leader="dot" w:pos="9016"/>
            </w:tabs>
            <w:rPr>
              <w:del w:id="579" w:author="Andrew Instone-Cowie" w:date="2021-07-22T15:59:00Z"/>
              <w:rFonts w:eastAsiaTheme="minorEastAsia"/>
              <w:noProof/>
              <w:lang w:eastAsia="en-GB"/>
            </w:rPr>
          </w:pPr>
          <w:del w:id="580" w:author="Andrew Instone-Cowie" w:date="2021-07-22T15:59:00Z">
            <w:r w:rsidRPr="00C76C15" w:rsidDel="00C76C15">
              <w:rPr>
                <w:rStyle w:val="Hyperlink"/>
                <w:noProof/>
                <w:rPrChange w:id="581" w:author="Andrew Instone-Cowie" w:date="2021-07-22T15:59:00Z">
                  <w:rPr>
                    <w:rStyle w:val="Hyperlink"/>
                    <w:noProof/>
                  </w:rPr>
                </w:rPrChange>
              </w:rPr>
              <w:delText>Simulator Installation</w:delText>
            </w:r>
            <w:r w:rsidDel="00C76C15">
              <w:rPr>
                <w:noProof/>
                <w:webHidden/>
              </w:rPr>
              <w:tab/>
            </w:r>
            <w:r w:rsidR="00DF75D5" w:rsidDel="00C76C15">
              <w:rPr>
                <w:noProof/>
                <w:webHidden/>
              </w:rPr>
              <w:delText>64</w:delText>
            </w:r>
          </w:del>
        </w:p>
        <w:p w14:paraId="646C361E" w14:textId="681341D5" w:rsidR="00AE2D6A" w:rsidDel="00C76C15" w:rsidRDefault="00AE2D6A">
          <w:pPr>
            <w:pStyle w:val="TOC2"/>
            <w:tabs>
              <w:tab w:val="right" w:leader="dot" w:pos="9016"/>
            </w:tabs>
            <w:rPr>
              <w:del w:id="582" w:author="Andrew Instone-Cowie" w:date="2021-07-22T15:59:00Z"/>
              <w:rFonts w:eastAsiaTheme="minorEastAsia"/>
              <w:noProof/>
              <w:lang w:eastAsia="en-GB"/>
            </w:rPr>
          </w:pPr>
          <w:del w:id="583" w:author="Andrew Instone-Cowie" w:date="2021-07-22T15:59:00Z">
            <w:r w:rsidRPr="00C76C15" w:rsidDel="00C76C15">
              <w:rPr>
                <w:rStyle w:val="Hyperlink"/>
                <w:noProof/>
                <w:rPrChange w:id="584" w:author="Andrew Instone-Cowie" w:date="2021-07-22T15:59:00Z">
                  <w:rPr>
                    <w:rStyle w:val="Hyperlink"/>
                    <w:noProof/>
                  </w:rPr>
                </w:rPrChange>
              </w:rPr>
              <w:delText>Simulator Interface Module</w:delText>
            </w:r>
            <w:r w:rsidDel="00C76C15">
              <w:rPr>
                <w:noProof/>
                <w:webHidden/>
              </w:rPr>
              <w:tab/>
            </w:r>
            <w:r w:rsidR="00DF75D5" w:rsidDel="00C76C15">
              <w:rPr>
                <w:noProof/>
                <w:webHidden/>
              </w:rPr>
              <w:delText>64</w:delText>
            </w:r>
          </w:del>
        </w:p>
        <w:p w14:paraId="26650F17" w14:textId="62A2C866" w:rsidR="00AE2D6A" w:rsidDel="00C76C15" w:rsidRDefault="00AE2D6A">
          <w:pPr>
            <w:pStyle w:val="TOC2"/>
            <w:tabs>
              <w:tab w:val="right" w:leader="dot" w:pos="9016"/>
            </w:tabs>
            <w:rPr>
              <w:del w:id="585" w:author="Andrew Instone-Cowie" w:date="2021-07-22T15:59:00Z"/>
              <w:rFonts w:eastAsiaTheme="minorEastAsia"/>
              <w:noProof/>
              <w:lang w:eastAsia="en-GB"/>
            </w:rPr>
          </w:pPr>
          <w:del w:id="586" w:author="Andrew Instone-Cowie" w:date="2021-07-22T15:59:00Z">
            <w:r w:rsidRPr="00C76C15" w:rsidDel="00C76C15">
              <w:rPr>
                <w:rStyle w:val="Hyperlink"/>
                <w:noProof/>
                <w:rPrChange w:id="587" w:author="Andrew Instone-Cowie" w:date="2021-07-22T15:59:00Z">
                  <w:rPr>
                    <w:rStyle w:val="Hyperlink"/>
                    <w:noProof/>
                  </w:rPr>
                </w:rPrChange>
              </w:rPr>
              <w:delText>Power Module</w:delText>
            </w:r>
            <w:r w:rsidDel="00C76C15">
              <w:rPr>
                <w:noProof/>
                <w:webHidden/>
              </w:rPr>
              <w:tab/>
            </w:r>
            <w:r w:rsidR="00DF75D5" w:rsidDel="00C76C15">
              <w:rPr>
                <w:noProof/>
                <w:webHidden/>
              </w:rPr>
              <w:delText>65</w:delText>
            </w:r>
          </w:del>
        </w:p>
        <w:p w14:paraId="0E00B84E" w14:textId="1C88E935" w:rsidR="00AE2D6A" w:rsidDel="00C76C15" w:rsidRDefault="00AE2D6A">
          <w:pPr>
            <w:pStyle w:val="TOC3"/>
            <w:tabs>
              <w:tab w:val="right" w:leader="dot" w:pos="9016"/>
            </w:tabs>
            <w:rPr>
              <w:del w:id="588" w:author="Andrew Instone-Cowie" w:date="2021-07-22T15:59:00Z"/>
              <w:noProof/>
              <w:lang w:val="en-GB" w:eastAsia="en-GB"/>
            </w:rPr>
          </w:pPr>
          <w:del w:id="589" w:author="Andrew Instone-Cowie" w:date="2021-07-22T15:59:00Z">
            <w:r w:rsidRPr="00C76C15" w:rsidDel="00C76C15">
              <w:rPr>
                <w:rStyle w:val="Hyperlink"/>
                <w:noProof/>
                <w:rPrChange w:id="590" w:author="Andrew Instone-Cowie" w:date="2021-07-22T15:59:00Z">
                  <w:rPr>
                    <w:rStyle w:val="Hyperlink"/>
                    <w:noProof/>
                  </w:rPr>
                </w:rPrChange>
              </w:rPr>
              <w:delText>Power Supply</w:delText>
            </w:r>
            <w:r w:rsidDel="00C76C15">
              <w:rPr>
                <w:noProof/>
                <w:webHidden/>
              </w:rPr>
              <w:tab/>
            </w:r>
            <w:r w:rsidR="00DF75D5" w:rsidDel="00C76C15">
              <w:rPr>
                <w:noProof/>
                <w:webHidden/>
              </w:rPr>
              <w:delText>65</w:delText>
            </w:r>
          </w:del>
        </w:p>
        <w:p w14:paraId="4CAB3EBC" w14:textId="08A746D7" w:rsidR="00AE2D6A" w:rsidDel="00C76C15" w:rsidRDefault="00AE2D6A">
          <w:pPr>
            <w:pStyle w:val="TOC2"/>
            <w:tabs>
              <w:tab w:val="right" w:leader="dot" w:pos="9016"/>
            </w:tabs>
            <w:rPr>
              <w:del w:id="591" w:author="Andrew Instone-Cowie" w:date="2021-07-22T15:59:00Z"/>
              <w:rFonts w:eastAsiaTheme="minorEastAsia"/>
              <w:noProof/>
              <w:lang w:eastAsia="en-GB"/>
            </w:rPr>
          </w:pPr>
          <w:del w:id="592" w:author="Andrew Instone-Cowie" w:date="2021-07-22T15:59:00Z">
            <w:r w:rsidRPr="00C76C15" w:rsidDel="00C76C15">
              <w:rPr>
                <w:rStyle w:val="Hyperlink"/>
                <w:noProof/>
                <w:rPrChange w:id="593" w:author="Andrew Instone-Cowie" w:date="2021-07-22T15:59:00Z">
                  <w:rPr>
                    <w:rStyle w:val="Hyperlink"/>
                    <w:noProof/>
                  </w:rPr>
                </w:rPrChange>
              </w:rPr>
              <w:delText>Sensor Module Mounting</w:delText>
            </w:r>
            <w:r w:rsidDel="00C76C15">
              <w:rPr>
                <w:noProof/>
                <w:webHidden/>
              </w:rPr>
              <w:tab/>
            </w:r>
            <w:r w:rsidR="00DF75D5" w:rsidDel="00C76C15">
              <w:rPr>
                <w:noProof/>
                <w:webHidden/>
              </w:rPr>
              <w:delText>65</w:delText>
            </w:r>
          </w:del>
        </w:p>
        <w:p w14:paraId="60928730" w14:textId="06617602" w:rsidR="00AE2D6A" w:rsidDel="00C76C15" w:rsidRDefault="00AE2D6A">
          <w:pPr>
            <w:pStyle w:val="TOC2"/>
            <w:tabs>
              <w:tab w:val="right" w:leader="dot" w:pos="9016"/>
            </w:tabs>
            <w:rPr>
              <w:del w:id="594" w:author="Andrew Instone-Cowie" w:date="2021-07-22T15:59:00Z"/>
              <w:rFonts w:eastAsiaTheme="minorEastAsia"/>
              <w:noProof/>
              <w:lang w:eastAsia="en-GB"/>
            </w:rPr>
          </w:pPr>
          <w:del w:id="595" w:author="Andrew Instone-Cowie" w:date="2021-07-22T15:59:00Z">
            <w:r w:rsidRPr="00C76C15" w:rsidDel="00C76C15">
              <w:rPr>
                <w:rStyle w:val="Hyperlink"/>
                <w:noProof/>
                <w:rPrChange w:id="596" w:author="Andrew Instone-Cowie" w:date="2021-07-22T15:59:00Z">
                  <w:rPr>
                    <w:rStyle w:val="Hyperlink"/>
                    <w:noProof/>
                  </w:rPr>
                </w:rPrChange>
              </w:rPr>
              <w:delText>Magnet Mounting</w:delText>
            </w:r>
            <w:r w:rsidDel="00C76C15">
              <w:rPr>
                <w:noProof/>
                <w:webHidden/>
              </w:rPr>
              <w:tab/>
            </w:r>
            <w:r w:rsidR="00DF75D5" w:rsidDel="00C76C15">
              <w:rPr>
                <w:noProof/>
                <w:webHidden/>
              </w:rPr>
              <w:delText>67</w:delText>
            </w:r>
          </w:del>
        </w:p>
        <w:p w14:paraId="705934EB" w14:textId="4DF6838A" w:rsidR="00AE2D6A" w:rsidDel="00C76C15" w:rsidRDefault="00AE2D6A">
          <w:pPr>
            <w:pStyle w:val="TOC2"/>
            <w:tabs>
              <w:tab w:val="right" w:leader="dot" w:pos="9016"/>
            </w:tabs>
            <w:rPr>
              <w:del w:id="597" w:author="Andrew Instone-Cowie" w:date="2021-07-22T15:59:00Z"/>
              <w:rFonts w:eastAsiaTheme="minorEastAsia"/>
              <w:noProof/>
              <w:lang w:eastAsia="en-GB"/>
            </w:rPr>
          </w:pPr>
          <w:del w:id="598" w:author="Andrew Instone-Cowie" w:date="2021-07-22T15:59:00Z">
            <w:r w:rsidRPr="00C76C15" w:rsidDel="00C76C15">
              <w:rPr>
                <w:rStyle w:val="Hyperlink"/>
                <w:noProof/>
                <w:rPrChange w:id="599" w:author="Andrew Instone-Cowie" w:date="2021-07-22T15:59:00Z">
                  <w:rPr>
                    <w:rStyle w:val="Hyperlink"/>
                    <w:noProof/>
                  </w:rPr>
                </w:rPrChange>
              </w:rPr>
              <w:delText>Infra-Red Sensors</w:delText>
            </w:r>
            <w:r w:rsidDel="00C76C15">
              <w:rPr>
                <w:noProof/>
                <w:webHidden/>
              </w:rPr>
              <w:tab/>
            </w:r>
            <w:r w:rsidR="00DF75D5" w:rsidDel="00C76C15">
              <w:rPr>
                <w:noProof/>
                <w:webHidden/>
              </w:rPr>
              <w:delText>69</w:delText>
            </w:r>
          </w:del>
        </w:p>
        <w:p w14:paraId="29501E92" w14:textId="151B7988" w:rsidR="00AE2D6A" w:rsidDel="00C76C15" w:rsidRDefault="00AE2D6A">
          <w:pPr>
            <w:pStyle w:val="TOC3"/>
            <w:tabs>
              <w:tab w:val="right" w:leader="dot" w:pos="9016"/>
            </w:tabs>
            <w:rPr>
              <w:del w:id="600" w:author="Andrew Instone-Cowie" w:date="2021-07-22T15:59:00Z"/>
              <w:noProof/>
              <w:lang w:val="en-GB" w:eastAsia="en-GB"/>
            </w:rPr>
          </w:pPr>
          <w:del w:id="601" w:author="Andrew Instone-Cowie" w:date="2021-07-22T15:59:00Z">
            <w:r w:rsidRPr="00C76C15" w:rsidDel="00C76C15">
              <w:rPr>
                <w:rStyle w:val="Hyperlink"/>
                <w:noProof/>
                <w:rPrChange w:id="602" w:author="Andrew Instone-Cowie" w:date="2021-07-22T15:59:00Z">
                  <w:rPr>
                    <w:rStyle w:val="Hyperlink"/>
                    <w:noProof/>
                  </w:rPr>
                </w:rPrChange>
              </w:rPr>
              <w:delText>Reflector</w:delText>
            </w:r>
            <w:r w:rsidDel="00C76C15">
              <w:rPr>
                <w:noProof/>
                <w:webHidden/>
              </w:rPr>
              <w:tab/>
            </w:r>
            <w:r w:rsidR="00DF75D5" w:rsidDel="00C76C15">
              <w:rPr>
                <w:noProof/>
                <w:webHidden/>
              </w:rPr>
              <w:delText>69</w:delText>
            </w:r>
          </w:del>
        </w:p>
        <w:p w14:paraId="01B1A2FB" w14:textId="34C6286F" w:rsidR="00AE2D6A" w:rsidDel="00C76C15" w:rsidRDefault="00AE2D6A">
          <w:pPr>
            <w:pStyle w:val="TOC3"/>
            <w:tabs>
              <w:tab w:val="right" w:leader="dot" w:pos="9016"/>
            </w:tabs>
            <w:rPr>
              <w:del w:id="603" w:author="Andrew Instone-Cowie" w:date="2021-07-22T15:59:00Z"/>
              <w:noProof/>
              <w:lang w:val="en-GB" w:eastAsia="en-GB"/>
            </w:rPr>
          </w:pPr>
          <w:del w:id="604" w:author="Andrew Instone-Cowie" w:date="2021-07-22T15:59:00Z">
            <w:r w:rsidRPr="00C76C15" w:rsidDel="00C76C15">
              <w:rPr>
                <w:rStyle w:val="Hyperlink"/>
                <w:noProof/>
                <w:rPrChange w:id="605" w:author="Andrew Instone-Cowie" w:date="2021-07-22T15:59:00Z">
                  <w:rPr>
                    <w:rStyle w:val="Hyperlink"/>
                    <w:noProof/>
                  </w:rPr>
                </w:rPrChange>
              </w:rPr>
              <w:delText>Calibration</w:delText>
            </w:r>
            <w:r w:rsidDel="00C76C15">
              <w:rPr>
                <w:noProof/>
                <w:webHidden/>
              </w:rPr>
              <w:tab/>
            </w:r>
            <w:r w:rsidR="00DF75D5" w:rsidDel="00C76C15">
              <w:rPr>
                <w:noProof/>
                <w:webHidden/>
              </w:rPr>
              <w:delText>69</w:delText>
            </w:r>
          </w:del>
        </w:p>
        <w:p w14:paraId="16C625CB" w14:textId="38AFA36E" w:rsidR="00AE2D6A" w:rsidDel="00C76C15" w:rsidRDefault="00AE2D6A">
          <w:pPr>
            <w:pStyle w:val="TOC2"/>
            <w:tabs>
              <w:tab w:val="right" w:leader="dot" w:pos="9016"/>
            </w:tabs>
            <w:rPr>
              <w:del w:id="606" w:author="Andrew Instone-Cowie" w:date="2021-07-22T15:59:00Z"/>
              <w:rFonts w:eastAsiaTheme="minorEastAsia"/>
              <w:noProof/>
              <w:lang w:eastAsia="en-GB"/>
            </w:rPr>
          </w:pPr>
          <w:del w:id="607" w:author="Andrew Instone-Cowie" w:date="2021-07-22T15:59:00Z">
            <w:r w:rsidRPr="00C76C15" w:rsidDel="00C76C15">
              <w:rPr>
                <w:rStyle w:val="Hyperlink"/>
                <w:noProof/>
                <w:rPrChange w:id="608" w:author="Andrew Instone-Cowie" w:date="2021-07-22T15:59:00Z">
                  <w:rPr>
                    <w:rStyle w:val="Hyperlink"/>
                    <w:noProof/>
                  </w:rPr>
                </w:rPrChange>
              </w:rPr>
              <w:delText>Cabling</w:delText>
            </w:r>
            <w:r w:rsidDel="00C76C15">
              <w:rPr>
                <w:noProof/>
                <w:webHidden/>
              </w:rPr>
              <w:tab/>
            </w:r>
            <w:r w:rsidR="00DF75D5" w:rsidDel="00C76C15">
              <w:rPr>
                <w:noProof/>
                <w:webHidden/>
              </w:rPr>
              <w:delText>70</w:delText>
            </w:r>
          </w:del>
        </w:p>
        <w:p w14:paraId="4AA48F79" w14:textId="66153761" w:rsidR="00AE2D6A" w:rsidDel="00C76C15" w:rsidRDefault="00AE2D6A">
          <w:pPr>
            <w:pStyle w:val="TOC3"/>
            <w:tabs>
              <w:tab w:val="right" w:leader="dot" w:pos="9016"/>
            </w:tabs>
            <w:rPr>
              <w:del w:id="609" w:author="Andrew Instone-Cowie" w:date="2021-07-22T15:59:00Z"/>
              <w:noProof/>
              <w:lang w:val="en-GB" w:eastAsia="en-GB"/>
            </w:rPr>
          </w:pPr>
          <w:del w:id="610" w:author="Andrew Instone-Cowie" w:date="2021-07-22T15:59:00Z">
            <w:r w:rsidRPr="00C76C15" w:rsidDel="00C76C15">
              <w:rPr>
                <w:rStyle w:val="Hyperlink"/>
                <w:noProof/>
                <w:rPrChange w:id="611" w:author="Andrew Instone-Cowie" w:date="2021-07-22T15:59:00Z">
                  <w:rPr>
                    <w:rStyle w:val="Hyperlink"/>
                    <w:noProof/>
                  </w:rPr>
                </w:rPrChange>
              </w:rPr>
              <w:delText>Power/Data Cable</w:delText>
            </w:r>
            <w:r w:rsidDel="00C76C15">
              <w:rPr>
                <w:noProof/>
                <w:webHidden/>
              </w:rPr>
              <w:tab/>
            </w:r>
            <w:r w:rsidR="00DF75D5" w:rsidDel="00C76C15">
              <w:rPr>
                <w:noProof/>
                <w:webHidden/>
              </w:rPr>
              <w:delText>70</w:delText>
            </w:r>
          </w:del>
        </w:p>
        <w:p w14:paraId="262104AD" w14:textId="6C115A61" w:rsidR="00AE2D6A" w:rsidDel="00C76C15" w:rsidRDefault="00AE2D6A">
          <w:pPr>
            <w:pStyle w:val="TOC3"/>
            <w:tabs>
              <w:tab w:val="right" w:leader="dot" w:pos="9016"/>
            </w:tabs>
            <w:rPr>
              <w:del w:id="612" w:author="Andrew Instone-Cowie" w:date="2021-07-22T15:59:00Z"/>
              <w:noProof/>
              <w:lang w:val="en-GB" w:eastAsia="en-GB"/>
            </w:rPr>
          </w:pPr>
          <w:del w:id="613" w:author="Andrew Instone-Cowie" w:date="2021-07-22T15:59:00Z">
            <w:r w:rsidRPr="00C76C15" w:rsidDel="00C76C15">
              <w:rPr>
                <w:rStyle w:val="Hyperlink"/>
                <w:noProof/>
                <w:rPrChange w:id="614" w:author="Andrew Instone-Cowie" w:date="2021-07-22T15:59:00Z">
                  <w:rPr>
                    <w:rStyle w:val="Hyperlink"/>
                    <w:noProof/>
                  </w:rPr>
                </w:rPrChange>
              </w:rPr>
              <w:delText>Sensor Cables</w:delText>
            </w:r>
            <w:r w:rsidDel="00C76C15">
              <w:rPr>
                <w:noProof/>
                <w:webHidden/>
              </w:rPr>
              <w:tab/>
            </w:r>
            <w:r w:rsidR="00DF75D5" w:rsidDel="00C76C15">
              <w:rPr>
                <w:noProof/>
                <w:webHidden/>
              </w:rPr>
              <w:delText>70</w:delText>
            </w:r>
          </w:del>
        </w:p>
        <w:p w14:paraId="5BBD3404" w14:textId="3CCE54F8" w:rsidR="00AE2D6A" w:rsidDel="00C76C15" w:rsidRDefault="00AE2D6A">
          <w:pPr>
            <w:pStyle w:val="TOC3"/>
            <w:tabs>
              <w:tab w:val="right" w:leader="dot" w:pos="9016"/>
            </w:tabs>
            <w:rPr>
              <w:del w:id="615" w:author="Andrew Instone-Cowie" w:date="2021-07-22T15:59:00Z"/>
              <w:noProof/>
              <w:lang w:val="en-GB" w:eastAsia="en-GB"/>
            </w:rPr>
          </w:pPr>
          <w:del w:id="616" w:author="Andrew Instone-Cowie" w:date="2021-07-22T15:59:00Z">
            <w:r w:rsidRPr="00C76C15" w:rsidDel="00C76C15">
              <w:rPr>
                <w:rStyle w:val="Hyperlink"/>
                <w:noProof/>
                <w:rPrChange w:id="617" w:author="Andrew Instone-Cowie" w:date="2021-07-22T15:59:00Z">
                  <w:rPr>
                    <w:rStyle w:val="Hyperlink"/>
                    <w:noProof/>
                  </w:rPr>
                </w:rPrChange>
              </w:rPr>
              <w:delText>Computer Connection</w:delText>
            </w:r>
            <w:r w:rsidDel="00C76C15">
              <w:rPr>
                <w:noProof/>
                <w:webHidden/>
              </w:rPr>
              <w:tab/>
            </w:r>
            <w:r w:rsidR="00DF75D5" w:rsidDel="00C76C15">
              <w:rPr>
                <w:noProof/>
                <w:webHidden/>
              </w:rPr>
              <w:delText>71</w:delText>
            </w:r>
          </w:del>
        </w:p>
        <w:p w14:paraId="04816F20" w14:textId="2F61A84D" w:rsidR="00AE2D6A" w:rsidDel="00C76C15" w:rsidRDefault="00AE2D6A">
          <w:pPr>
            <w:pStyle w:val="TOC1"/>
            <w:tabs>
              <w:tab w:val="right" w:leader="dot" w:pos="9016"/>
            </w:tabs>
            <w:rPr>
              <w:del w:id="618" w:author="Andrew Instone-Cowie" w:date="2021-07-22T15:59:00Z"/>
              <w:rFonts w:eastAsiaTheme="minorEastAsia"/>
              <w:noProof/>
              <w:lang w:eastAsia="en-GB"/>
            </w:rPr>
          </w:pPr>
          <w:del w:id="619" w:author="Andrew Instone-Cowie" w:date="2021-07-22T15:59:00Z">
            <w:r w:rsidRPr="00C76C15" w:rsidDel="00C76C15">
              <w:rPr>
                <w:rStyle w:val="Hyperlink"/>
                <w:noProof/>
                <w:rPrChange w:id="620" w:author="Andrew Instone-Cowie" w:date="2021-07-22T15:59:00Z">
                  <w:rPr>
                    <w:rStyle w:val="Hyperlink"/>
                    <w:noProof/>
                  </w:rPr>
                </w:rPrChange>
              </w:rPr>
              <w:delText>Interface Module Setup</w:delText>
            </w:r>
            <w:r w:rsidDel="00C76C15">
              <w:rPr>
                <w:noProof/>
                <w:webHidden/>
              </w:rPr>
              <w:tab/>
            </w:r>
            <w:r w:rsidR="00DF75D5" w:rsidDel="00C76C15">
              <w:rPr>
                <w:noProof/>
                <w:webHidden/>
              </w:rPr>
              <w:delText>73</w:delText>
            </w:r>
          </w:del>
        </w:p>
        <w:p w14:paraId="7490C0CA" w14:textId="57EF79EF" w:rsidR="00AE2D6A" w:rsidDel="00C76C15" w:rsidRDefault="00AE2D6A">
          <w:pPr>
            <w:pStyle w:val="TOC2"/>
            <w:tabs>
              <w:tab w:val="right" w:leader="dot" w:pos="9016"/>
            </w:tabs>
            <w:rPr>
              <w:del w:id="621" w:author="Andrew Instone-Cowie" w:date="2021-07-22T15:59:00Z"/>
              <w:rFonts w:eastAsiaTheme="minorEastAsia"/>
              <w:noProof/>
              <w:lang w:eastAsia="en-GB"/>
            </w:rPr>
          </w:pPr>
          <w:del w:id="622" w:author="Andrew Instone-Cowie" w:date="2021-07-22T15:59:00Z">
            <w:r w:rsidRPr="00C76C15" w:rsidDel="00C76C15">
              <w:rPr>
                <w:rStyle w:val="Hyperlink"/>
                <w:noProof/>
                <w:rPrChange w:id="623" w:author="Andrew Instone-Cowie" w:date="2021-07-22T15:59:00Z">
                  <w:rPr>
                    <w:rStyle w:val="Hyperlink"/>
                    <w:noProof/>
                  </w:rPr>
                </w:rPrChange>
              </w:rPr>
              <w:delText>Connecting to the Interface Module</w:delText>
            </w:r>
            <w:r w:rsidDel="00C76C15">
              <w:rPr>
                <w:noProof/>
                <w:webHidden/>
              </w:rPr>
              <w:tab/>
            </w:r>
            <w:r w:rsidR="00DF75D5" w:rsidDel="00C76C15">
              <w:rPr>
                <w:noProof/>
                <w:webHidden/>
              </w:rPr>
              <w:delText>73</w:delText>
            </w:r>
          </w:del>
        </w:p>
        <w:p w14:paraId="7040FEFD" w14:textId="26EDE4BD" w:rsidR="00AE2D6A" w:rsidDel="00C76C15" w:rsidRDefault="00AE2D6A">
          <w:pPr>
            <w:pStyle w:val="TOC2"/>
            <w:tabs>
              <w:tab w:val="right" w:leader="dot" w:pos="9016"/>
            </w:tabs>
            <w:rPr>
              <w:del w:id="624" w:author="Andrew Instone-Cowie" w:date="2021-07-22T15:59:00Z"/>
              <w:rFonts w:eastAsiaTheme="minorEastAsia"/>
              <w:noProof/>
              <w:lang w:eastAsia="en-GB"/>
            </w:rPr>
          </w:pPr>
          <w:del w:id="625" w:author="Andrew Instone-Cowie" w:date="2021-07-22T15:59:00Z">
            <w:r w:rsidRPr="00C76C15" w:rsidDel="00C76C15">
              <w:rPr>
                <w:rStyle w:val="Hyperlink"/>
                <w:noProof/>
                <w:rPrChange w:id="626" w:author="Andrew Instone-Cowie" w:date="2021-07-22T15:59:00Z">
                  <w:rPr>
                    <w:rStyle w:val="Hyperlink"/>
                    <w:noProof/>
                  </w:rPr>
                </w:rPrChange>
              </w:rPr>
              <w:delText>Worked Example</w:delText>
            </w:r>
            <w:r w:rsidDel="00C76C15">
              <w:rPr>
                <w:noProof/>
                <w:webHidden/>
              </w:rPr>
              <w:tab/>
            </w:r>
            <w:r w:rsidR="00DF75D5" w:rsidDel="00C76C15">
              <w:rPr>
                <w:noProof/>
                <w:webHidden/>
              </w:rPr>
              <w:delText>74</w:delText>
            </w:r>
          </w:del>
        </w:p>
        <w:p w14:paraId="088328A0" w14:textId="30E0616A" w:rsidR="00AE2D6A" w:rsidDel="00C76C15" w:rsidRDefault="00AE2D6A">
          <w:pPr>
            <w:pStyle w:val="TOC3"/>
            <w:tabs>
              <w:tab w:val="right" w:leader="dot" w:pos="9016"/>
            </w:tabs>
            <w:rPr>
              <w:del w:id="627" w:author="Andrew Instone-Cowie" w:date="2021-07-22T15:59:00Z"/>
              <w:noProof/>
              <w:lang w:val="en-GB" w:eastAsia="en-GB"/>
            </w:rPr>
          </w:pPr>
          <w:del w:id="628" w:author="Andrew Instone-Cowie" w:date="2021-07-22T15:59:00Z">
            <w:r w:rsidRPr="00C76C15" w:rsidDel="00C76C15">
              <w:rPr>
                <w:rStyle w:val="Hyperlink"/>
                <w:noProof/>
                <w:rPrChange w:id="629" w:author="Andrew Instone-Cowie" w:date="2021-07-22T15:59:00Z">
                  <w:rPr>
                    <w:rStyle w:val="Hyperlink"/>
                    <w:noProof/>
                  </w:rPr>
                </w:rPrChange>
              </w:rPr>
              <w:delText>Sensor Channels</w:delText>
            </w:r>
            <w:r w:rsidDel="00C76C15">
              <w:rPr>
                <w:noProof/>
                <w:webHidden/>
              </w:rPr>
              <w:tab/>
            </w:r>
            <w:r w:rsidR="00DF75D5" w:rsidDel="00C76C15">
              <w:rPr>
                <w:noProof/>
                <w:webHidden/>
              </w:rPr>
              <w:delText>74</w:delText>
            </w:r>
          </w:del>
        </w:p>
        <w:p w14:paraId="2ABA2737" w14:textId="61DF443E" w:rsidR="00AE2D6A" w:rsidDel="00C76C15" w:rsidRDefault="00AE2D6A">
          <w:pPr>
            <w:pStyle w:val="TOC3"/>
            <w:tabs>
              <w:tab w:val="right" w:leader="dot" w:pos="9016"/>
            </w:tabs>
            <w:rPr>
              <w:del w:id="630" w:author="Andrew Instone-Cowie" w:date="2021-07-22T15:59:00Z"/>
              <w:noProof/>
              <w:lang w:val="en-GB" w:eastAsia="en-GB"/>
            </w:rPr>
          </w:pPr>
          <w:del w:id="631" w:author="Andrew Instone-Cowie" w:date="2021-07-22T15:59:00Z">
            <w:r w:rsidRPr="00C76C15" w:rsidDel="00C76C15">
              <w:rPr>
                <w:rStyle w:val="Hyperlink"/>
                <w:noProof/>
                <w:rPrChange w:id="632" w:author="Andrew Instone-Cowie" w:date="2021-07-22T15:59:00Z">
                  <w:rPr>
                    <w:rStyle w:val="Hyperlink"/>
                    <w:noProof/>
                  </w:rPr>
                </w:rPrChange>
              </w:rPr>
              <w:delText>Example Installation</w:delText>
            </w:r>
            <w:r w:rsidDel="00C76C15">
              <w:rPr>
                <w:noProof/>
                <w:webHidden/>
              </w:rPr>
              <w:tab/>
            </w:r>
            <w:r w:rsidR="00DF75D5" w:rsidDel="00C76C15">
              <w:rPr>
                <w:noProof/>
                <w:webHidden/>
              </w:rPr>
              <w:delText>76</w:delText>
            </w:r>
          </w:del>
        </w:p>
        <w:p w14:paraId="427F3F73" w14:textId="146C3874" w:rsidR="00AE2D6A" w:rsidDel="00C76C15" w:rsidRDefault="00AE2D6A">
          <w:pPr>
            <w:pStyle w:val="TOC3"/>
            <w:tabs>
              <w:tab w:val="right" w:leader="dot" w:pos="9016"/>
            </w:tabs>
            <w:rPr>
              <w:del w:id="633" w:author="Andrew Instone-Cowie" w:date="2021-07-22T15:59:00Z"/>
              <w:noProof/>
              <w:lang w:val="en-GB" w:eastAsia="en-GB"/>
            </w:rPr>
          </w:pPr>
          <w:del w:id="634" w:author="Andrew Instone-Cowie" w:date="2021-07-22T15:59:00Z">
            <w:r w:rsidRPr="00C76C15" w:rsidDel="00C76C15">
              <w:rPr>
                <w:rStyle w:val="Hyperlink"/>
                <w:noProof/>
                <w:rPrChange w:id="635" w:author="Andrew Instone-Cowie" w:date="2021-07-22T15:59:00Z">
                  <w:rPr>
                    <w:rStyle w:val="Hyperlink"/>
                    <w:noProof/>
                  </w:rPr>
                </w:rPrChange>
              </w:rPr>
              <w:delText>Default Settings</w:delText>
            </w:r>
            <w:r w:rsidDel="00C76C15">
              <w:rPr>
                <w:noProof/>
                <w:webHidden/>
              </w:rPr>
              <w:tab/>
            </w:r>
            <w:r w:rsidR="00DF75D5" w:rsidDel="00C76C15">
              <w:rPr>
                <w:noProof/>
                <w:webHidden/>
              </w:rPr>
              <w:delText>77</w:delText>
            </w:r>
          </w:del>
        </w:p>
        <w:p w14:paraId="26B1E9C8" w14:textId="462EED16" w:rsidR="00AE2D6A" w:rsidDel="00C76C15" w:rsidRDefault="00AE2D6A">
          <w:pPr>
            <w:pStyle w:val="TOC3"/>
            <w:tabs>
              <w:tab w:val="right" w:leader="dot" w:pos="9016"/>
            </w:tabs>
            <w:rPr>
              <w:del w:id="636" w:author="Andrew Instone-Cowie" w:date="2021-07-22T15:59:00Z"/>
              <w:noProof/>
              <w:lang w:val="en-GB" w:eastAsia="en-GB"/>
            </w:rPr>
          </w:pPr>
          <w:del w:id="637" w:author="Andrew Instone-Cowie" w:date="2021-07-22T15:59:00Z">
            <w:r w:rsidRPr="00C76C15" w:rsidDel="00C76C15">
              <w:rPr>
                <w:rStyle w:val="Hyperlink"/>
                <w:noProof/>
                <w:rPrChange w:id="638" w:author="Andrew Instone-Cowie" w:date="2021-07-22T15:59:00Z">
                  <w:rPr>
                    <w:rStyle w:val="Hyperlink"/>
                    <w:noProof/>
                  </w:rPr>
                </w:rPrChange>
              </w:rPr>
              <w:delText>Disable Unused Channels</w:delText>
            </w:r>
            <w:r w:rsidDel="00C76C15">
              <w:rPr>
                <w:noProof/>
                <w:webHidden/>
              </w:rPr>
              <w:tab/>
            </w:r>
            <w:r w:rsidR="00DF75D5" w:rsidDel="00C76C15">
              <w:rPr>
                <w:noProof/>
                <w:webHidden/>
              </w:rPr>
              <w:delText>78</w:delText>
            </w:r>
          </w:del>
        </w:p>
        <w:p w14:paraId="126270AE" w14:textId="159F259C" w:rsidR="00AE2D6A" w:rsidDel="00C76C15" w:rsidRDefault="00AE2D6A">
          <w:pPr>
            <w:pStyle w:val="TOC3"/>
            <w:tabs>
              <w:tab w:val="right" w:leader="dot" w:pos="9016"/>
            </w:tabs>
            <w:rPr>
              <w:del w:id="639" w:author="Andrew Instone-Cowie" w:date="2021-07-22T15:59:00Z"/>
              <w:noProof/>
              <w:lang w:val="en-GB" w:eastAsia="en-GB"/>
            </w:rPr>
          </w:pPr>
          <w:del w:id="640" w:author="Andrew Instone-Cowie" w:date="2021-07-22T15:59:00Z">
            <w:r w:rsidRPr="00C76C15" w:rsidDel="00C76C15">
              <w:rPr>
                <w:rStyle w:val="Hyperlink"/>
                <w:noProof/>
                <w:rPrChange w:id="641" w:author="Andrew Instone-Cowie" w:date="2021-07-22T15:59:00Z">
                  <w:rPr>
                    <w:rStyle w:val="Hyperlink"/>
                    <w:noProof/>
                  </w:rPr>
                </w:rPrChange>
              </w:rPr>
              <w:delText>Re-Map Channels to Bells</w:delText>
            </w:r>
            <w:r w:rsidDel="00C76C15">
              <w:rPr>
                <w:noProof/>
                <w:webHidden/>
              </w:rPr>
              <w:tab/>
            </w:r>
            <w:r w:rsidR="00DF75D5" w:rsidDel="00C76C15">
              <w:rPr>
                <w:noProof/>
                <w:webHidden/>
              </w:rPr>
              <w:delText>79</w:delText>
            </w:r>
          </w:del>
        </w:p>
        <w:p w14:paraId="65898093" w14:textId="094B8254" w:rsidR="00AE2D6A" w:rsidDel="00C76C15" w:rsidRDefault="00AE2D6A">
          <w:pPr>
            <w:pStyle w:val="TOC3"/>
            <w:tabs>
              <w:tab w:val="right" w:leader="dot" w:pos="9016"/>
            </w:tabs>
            <w:rPr>
              <w:del w:id="642" w:author="Andrew Instone-Cowie" w:date="2021-07-22T15:59:00Z"/>
              <w:noProof/>
              <w:lang w:val="en-GB" w:eastAsia="en-GB"/>
            </w:rPr>
          </w:pPr>
          <w:del w:id="643" w:author="Andrew Instone-Cowie" w:date="2021-07-22T15:59:00Z">
            <w:r w:rsidRPr="00C76C15" w:rsidDel="00C76C15">
              <w:rPr>
                <w:rStyle w:val="Hyperlink"/>
                <w:noProof/>
                <w:rPrChange w:id="644" w:author="Andrew Instone-Cowie" w:date="2021-07-22T15:59:00Z">
                  <w:rPr>
                    <w:rStyle w:val="Hyperlink"/>
                    <w:noProof/>
                  </w:rPr>
                </w:rPrChange>
              </w:rPr>
              <w:delText>Save Settings</w:delText>
            </w:r>
            <w:r w:rsidDel="00C76C15">
              <w:rPr>
                <w:noProof/>
                <w:webHidden/>
              </w:rPr>
              <w:tab/>
            </w:r>
            <w:r w:rsidR="00DF75D5" w:rsidDel="00C76C15">
              <w:rPr>
                <w:noProof/>
                <w:webHidden/>
              </w:rPr>
              <w:delText>80</w:delText>
            </w:r>
          </w:del>
        </w:p>
        <w:p w14:paraId="67167E89" w14:textId="40BECF62" w:rsidR="00AE2D6A" w:rsidDel="00C76C15" w:rsidRDefault="00AE2D6A">
          <w:pPr>
            <w:pStyle w:val="TOC1"/>
            <w:tabs>
              <w:tab w:val="right" w:leader="dot" w:pos="9016"/>
            </w:tabs>
            <w:rPr>
              <w:del w:id="645" w:author="Andrew Instone-Cowie" w:date="2021-07-22T15:59:00Z"/>
              <w:rFonts w:eastAsiaTheme="minorEastAsia"/>
              <w:noProof/>
              <w:lang w:eastAsia="en-GB"/>
            </w:rPr>
          </w:pPr>
          <w:del w:id="646" w:author="Andrew Instone-Cowie" w:date="2021-07-22T15:59:00Z">
            <w:r w:rsidRPr="00C76C15" w:rsidDel="00C76C15">
              <w:rPr>
                <w:rStyle w:val="Hyperlink"/>
                <w:noProof/>
                <w:rPrChange w:id="647" w:author="Andrew Instone-Cowie" w:date="2021-07-22T15:59:00Z">
                  <w:rPr>
                    <w:rStyle w:val="Hyperlink"/>
                    <w:noProof/>
                  </w:rPr>
                </w:rPrChange>
              </w:rPr>
              <w:delText>Next Steps</w:delText>
            </w:r>
            <w:r w:rsidDel="00C76C15">
              <w:rPr>
                <w:noProof/>
                <w:webHidden/>
              </w:rPr>
              <w:tab/>
            </w:r>
            <w:r w:rsidR="00DF75D5" w:rsidDel="00C76C15">
              <w:rPr>
                <w:noProof/>
                <w:webHidden/>
              </w:rPr>
              <w:delText>81</w:delText>
            </w:r>
          </w:del>
        </w:p>
        <w:p w14:paraId="650146A0" w14:textId="3DD63E5D" w:rsidR="00AE2D6A" w:rsidDel="00C76C15" w:rsidRDefault="00AE2D6A">
          <w:pPr>
            <w:pStyle w:val="TOC1"/>
            <w:tabs>
              <w:tab w:val="right" w:leader="dot" w:pos="9016"/>
            </w:tabs>
            <w:rPr>
              <w:del w:id="648" w:author="Andrew Instone-Cowie" w:date="2021-07-22T15:59:00Z"/>
              <w:rFonts w:eastAsiaTheme="minorEastAsia"/>
              <w:noProof/>
              <w:lang w:eastAsia="en-GB"/>
            </w:rPr>
          </w:pPr>
          <w:del w:id="649" w:author="Andrew Instone-Cowie" w:date="2021-07-22T15:59:00Z">
            <w:r w:rsidRPr="00C76C15" w:rsidDel="00C76C15">
              <w:rPr>
                <w:rStyle w:val="Hyperlink"/>
                <w:noProof/>
                <w:rPrChange w:id="650" w:author="Andrew Instone-Cowie" w:date="2021-07-22T15:59:00Z">
                  <w:rPr>
                    <w:rStyle w:val="Hyperlink"/>
                    <w:noProof/>
                  </w:rPr>
                </w:rPrChange>
              </w:rPr>
              <w:delText>Licensing &amp; Disclaimers</w:delText>
            </w:r>
            <w:r w:rsidDel="00C76C15">
              <w:rPr>
                <w:noProof/>
                <w:webHidden/>
              </w:rPr>
              <w:tab/>
            </w:r>
            <w:r w:rsidR="00DF75D5" w:rsidDel="00C76C15">
              <w:rPr>
                <w:noProof/>
                <w:webHidden/>
              </w:rPr>
              <w:delText>82</w:delText>
            </w:r>
          </w:del>
        </w:p>
        <w:p w14:paraId="7CFF67CD" w14:textId="43A3E07A" w:rsidR="00AE2D6A" w:rsidDel="00C76C15" w:rsidRDefault="00AE2D6A">
          <w:pPr>
            <w:pStyle w:val="TOC2"/>
            <w:tabs>
              <w:tab w:val="right" w:leader="dot" w:pos="9016"/>
            </w:tabs>
            <w:rPr>
              <w:del w:id="651" w:author="Andrew Instone-Cowie" w:date="2021-07-22T15:59:00Z"/>
              <w:rFonts w:eastAsiaTheme="minorEastAsia"/>
              <w:noProof/>
              <w:lang w:eastAsia="en-GB"/>
            </w:rPr>
          </w:pPr>
          <w:del w:id="652" w:author="Andrew Instone-Cowie" w:date="2021-07-22T15:59:00Z">
            <w:r w:rsidRPr="00C76C15" w:rsidDel="00C76C15">
              <w:rPr>
                <w:rStyle w:val="Hyperlink"/>
                <w:noProof/>
                <w:rPrChange w:id="653" w:author="Andrew Instone-Cowie" w:date="2021-07-22T15:59:00Z">
                  <w:rPr>
                    <w:rStyle w:val="Hyperlink"/>
                    <w:noProof/>
                  </w:rPr>
                </w:rPrChange>
              </w:rPr>
              <w:delText>Documentation</w:delText>
            </w:r>
            <w:r w:rsidDel="00C76C15">
              <w:rPr>
                <w:noProof/>
                <w:webHidden/>
              </w:rPr>
              <w:tab/>
            </w:r>
            <w:r w:rsidR="00DF75D5" w:rsidDel="00C76C15">
              <w:rPr>
                <w:noProof/>
                <w:webHidden/>
              </w:rPr>
              <w:delText>82</w:delText>
            </w:r>
          </w:del>
        </w:p>
        <w:p w14:paraId="6D3E1117" w14:textId="326839D0" w:rsidR="00AE2D6A" w:rsidDel="00C76C15" w:rsidRDefault="00AE2D6A">
          <w:pPr>
            <w:pStyle w:val="TOC2"/>
            <w:tabs>
              <w:tab w:val="right" w:leader="dot" w:pos="9016"/>
            </w:tabs>
            <w:rPr>
              <w:del w:id="654" w:author="Andrew Instone-Cowie" w:date="2021-07-22T15:59:00Z"/>
              <w:rFonts w:eastAsiaTheme="minorEastAsia"/>
              <w:noProof/>
              <w:lang w:eastAsia="en-GB"/>
            </w:rPr>
          </w:pPr>
          <w:del w:id="655" w:author="Andrew Instone-Cowie" w:date="2021-07-22T15:59:00Z">
            <w:r w:rsidRPr="00C76C15" w:rsidDel="00C76C15">
              <w:rPr>
                <w:rStyle w:val="Hyperlink"/>
                <w:noProof/>
                <w:rPrChange w:id="656" w:author="Andrew Instone-Cowie" w:date="2021-07-22T15:59:00Z">
                  <w:rPr>
                    <w:rStyle w:val="Hyperlink"/>
                    <w:noProof/>
                  </w:rPr>
                </w:rPrChange>
              </w:rPr>
              <w:delText>Software</w:delText>
            </w:r>
            <w:r w:rsidDel="00C76C15">
              <w:rPr>
                <w:noProof/>
                <w:webHidden/>
              </w:rPr>
              <w:tab/>
            </w:r>
            <w:r w:rsidR="00DF75D5" w:rsidDel="00C76C15">
              <w:rPr>
                <w:noProof/>
                <w:webHidden/>
              </w:rPr>
              <w:delText>82</w:delText>
            </w:r>
          </w:del>
        </w:p>
        <w:p w14:paraId="012295AC" w14:textId="3D872048" w:rsidR="00AE2D6A" w:rsidDel="00C76C15" w:rsidRDefault="00AE2D6A">
          <w:pPr>
            <w:pStyle w:val="TOC1"/>
            <w:tabs>
              <w:tab w:val="right" w:leader="dot" w:pos="9016"/>
            </w:tabs>
            <w:rPr>
              <w:del w:id="657" w:author="Andrew Instone-Cowie" w:date="2021-07-22T15:59:00Z"/>
              <w:rFonts w:eastAsiaTheme="minorEastAsia"/>
              <w:noProof/>
              <w:lang w:eastAsia="en-GB"/>
            </w:rPr>
          </w:pPr>
          <w:del w:id="658" w:author="Andrew Instone-Cowie" w:date="2021-07-22T15:59:00Z">
            <w:r w:rsidRPr="00C76C15" w:rsidDel="00C76C15">
              <w:rPr>
                <w:rStyle w:val="Hyperlink"/>
                <w:noProof/>
                <w:rPrChange w:id="659" w:author="Andrew Instone-Cowie" w:date="2021-07-22T15:59:00Z">
                  <w:rPr>
                    <w:rStyle w:val="Hyperlink"/>
                    <w:noProof/>
                  </w:rPr>
                </w:rPrChange>
              </w:rPr>
              <w:delText>Acknowledgements</w:delText>
            </w:r>
            <w:r w:rsidDel="00C76C15">
              <w:rPr>
                <w:noProof/>
                <w:webHidden/>
              </w:rPr>
              <w:tab/>
            </w:r>
            <w:r w:rsidR="00DF75D5" w:rsidDel="00C76C15">
              <w:rPr>
                <w:noProof/>
                <w:webHidden/>
              </w:rPr>
              <w:delText>83</w:delText>
            </w:r>
          </w:del>
        </w:p>
        <w:p w14:paraId="3829239B" w14:textId="40932124" w:rsidR="001060D5" w:rsidRDefault="004A19E5" w:rsidP="00D16CF7">
          <w:pPr>
            <w:rPr>
              <w:noProof/>
            </w:rPr>
          </w:pPr>
          <w:r>
            <w:rPr>
              <w:b/>
              <w:bCs/>
              <w:noProof/>
            </w:rPr>
            <w:fldChar w:fldCharType="end"/>
          </w:r>
        </w:p>
      </w:sdtContent>
    </w:sdt>
    <w:p w14:paraId="1D47D27E" w14:textId="77777777" w:rsidR="003A3D10" w:rsidRPr="00787764" w:rsidRDefault="00B7322D" w:rsidP="001E1F78">
      <w:pPr>
        <w:pStyle w:val="Heading1"/>
        <w:spacing w:after="100"/>
      </w:pPr>
      <w:bookmarkStart w:id="660" w:name="_Toc77861997"/>
      <w:r>
        <w:t>I</w:t>
      </w:r>
      <w:r w:rsidR="00E35852">
        <w:t>ndex</w:t>
      </w:r>
      <w:r w:rsidR="003A3D10">
        <w:t xml:space="preserve"> of Figures</w:t>
      </w:r>
      <w:bookmarkEnd w:id="660"/>
    </w:p>
    <w:p w14:paraId="474D5E68" w14:textId="75661222" w:rsidR="00AE2D6A" w:rsidRDefault="003A3D10" w:rsidP="00166FBD">
      <w:pPr>
        <w:pStyle w:val="TableofFigures"/>
        <w:tabs>
          <w:tab w:val="right" w:leader="dot" w:pos="9016"/>
        </w:tabs>
        <w:spacing w:after="100"/>
        <w:rPr>
          <w:rFonts w:eastAsiaTheme="minorEastAsia"/>
          <w:noProof/>
          <w:lang w:eastAsia="en-GB"/>
        </w:rPr>
      </w:pPr>
      <w:r>
        <w:rPr>
          <w:i/>
        </w:rPr>
        <w:fldChar w:fldCharType="begin"/>
      </w:r>
      <w:r>
        <w:rPr>
          <w:i/>
        </w:rPr>
        <w:instrText xml:space="preserve"> TOC \h \z \c "Figure" </w:instrText>
      </w:r>
      <w:r>
        <w:rPr>
          <w:i/>
        </w:rPr>
        <w:fldChar w:fldCharType="separate"/>
      </w:r>
      <w:r w:rsidR="00AE2D6A" w:rsidRPr="00C43638">
        <w:rPr>
          <w:rStyle w:val="Hyperlink"/>
          <w:noProof/>
        </w:rPr>
        <w:fldChar w:fldCharType="begin"/>
      </w:r>
      <w:r w:rsidR="00AE2D6A" w:rsidRPr="00C43638">
        <w:rPr>
          <w:rStyle w:val="Hyperlink"/>
          <w:noProof/>
        </w:rPr>
        <w:instrText xml:space="preserve"> </w:instrText>
      </w:r>
      <w:r w:rsidR="00AE2D6A">
        <w:rPr>
          <w:noProof/>
        </w:rPr>
        <w:instrText>HYPERLINK \l "_Toc20774377"</w:instrText>
      </w:r>
      <w:r w:rsidR="00AE2D6A" w:rsidRPr="00C43638">
        <w:rPr>
          <w:rStyle w:val="Hyperlink"/>
          <w:noProof/>
        </w:rPr>
        <w:instrText xml:space="preserve"> </w:instrText>
      </w:r>
      <w:ins w:id="661" w:author="Andrew Instone-Cowie" w:date="2021-07-22T15:59:00Z">
        <w:r w:rsidR="00C76C15" w:rsidRPr="00C43638">
          <w:rPr>
            <w:rStyle w:val="Hyperlink"/>
            <w:noProof/>
          </w:rPr>
        </w:r>
      </w:ins>
      <w:r w:rsidR="00AE2D6A" w:rsidRPr="00C43638">
        <w:rPr>
          <w:rStyle w:val="Hyperlink"/>
          <w:noProof/>
        </w:rPr>
        <w:fldChar w:fldCharType="separate"/>
      </w:r>
      <w:r w:rsidR="00AE2D6A" w:rsidRPr="00C43638">
        <w:rPr>
          <w:rStyle w:val="Hyperlink"/>
          <w:noProof/>
        </w:rPr>
        <w:t>Figure 1 – Documentation Map</w:t>
      </w:r>
      <w:r w:rsidR="00AE2D6A">
        <w:rPr>
          <w:noProof/>
          <w:webHidden/>
        </w:rPr>
        <w:tab/>
      </w:r>
      <w:r w:rsidR="00AE2D6A">
        <w:rPr>
          <w:noProof/>
          <w:webHidden/>
        </w:rPr>
        <w:fldChar w:fldCharType="begin"/>
      </w:r>
      <w:r w:rsidR="00AE2D6A">
        <w:rPr>
          <w:noProof/>
          <w:webHidden/>
        </w:rPr>
        <w:instrText xml:space="preserve"> PAGEREF _Toc20774377 \h </w:instrText>
      </w:r>
      <w:r w:rsidR="00AE2D6A">
        <w:rPr>
          <w:noProof/>
          <w:webHidden/>
        </w:rPr>
      </w:r>
      <w:r w:rsidR="00AE2D6A">
        <w:rPr>
          <w:noProof/>
          <w:webHidden/>
        </w:rPr>
        <w:fldChar w:fldCharType="separate"/>
      </w:r>
      <w:r w:rsidR="00FC27D1">
        <w:rPr>
          <w:noProof/>
          <w:webHidden/>
        </w:rPr>
        <w:t>10</w:t>
      </w:r>
      <w:r w:rsidR="00AE2D6A">
        <w:rPr>
          <w:noProof/>
          <w:webHidden/>
        </w:rPr>
        <w:fldChar w:fldCharType="end"/>
      </w:r>
      <w:r w:rsidR="00AE2D6A" w:rsidRPr="00C43638">
        <w:rPr>
          <w:rStyle w:val="Hyperlink"/>
          <w:noProof/>
        </w:rPr>
        <w:fldChar w:fldCharType="end"/>
      </w:r>
    </w:p>
    <w:p w14:paraId="7E2B92EB" w14:textId="158DC087"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"_Toc20774378"</w:instrText>
      </w:r>
      <w:r w:rsidRPr="00C43638">
        <w:rPr>
          <w:rStyle w:val="Hyperlink"/>
          <w:noProof/>
        </w:rPr>
        <w:instrText xml:space="preserve"> </w:instrText>
      </w:r>
      <w:ins w:id="662"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2 – Simulator General Arrangement</w:t>
      </w:r>
      <w:r>
        <w:rPr>
          <w:noProof/>
          <w:webHidden/>
        </w:rPr>
        <w:tab/>
      </w:r>
      <w:r>
        <w:rPr>
          <w:noProof/>
          <w:webHidden/>
        </w:rPr>
        <w:fldChar w:fldCharType="begin"/>
      </w:r>
      <w:r>
        <w:rPr>
          <w:noProof/>
          <w:webHidden/>
        </w:rPr>
        <w:instrText xml:space="preserve"> PAGEREF _Toc20774378 \h </w:instrText>
      </w:r>
      <w:r>
        <w:rPr>
          <w:noProof/>
          <w:webHidden/>
        </w:rPr>
      </w:r>
      <w:r>
        <w:rPr>
          <w:noProof/>
          <w:webHidden/>
        </w:rPr>
        <w:fldChar w:fldCharType="separate"/>
      </w:r>
      <w:r w:rsidR="00FC27D1">
        <w:rPr>
          <w:noProof/>
          <w:webHidden/>
        </w:rPr>
        <w:t>12</w:t>
      </w:r>
      <w:r>
        <w:rPr>
          <w:noProof/>
          <w:webHidden/>
        </w:rPr>
        <w:fldChar w:fldCharType="end"/>
      </w:r>
      <w:r w:rsidRPr="00C43638">
        <w:rPr>
          <w:rStyle w:val="Hyperlink"/>
          <w:noProof/>
        </w:rPr>
        <w:fldChar w:fldCharType="end"/>
      </w:r>
    </w:p>
    <w:p w14:paraId="68B04B16" w14:textId="2D31CD9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lastRenderedPageBreak/>
        <w:fldChar w:fldCharType="begin"/>
      </w:r>
      <w:r w:rsidRPr="00C43638">
        <w:rPr>
          <w:rStyle w:val="Hyperlink"/>
          <w:noProof/>
        </w:rPr>
        <w:instrText xml:space="preserve"> </w:instrText>
      </w:r>
      <w:r>
        <w:rPr>
          <w:noProof/>
        </w:rPr>
        <w:instrText>HYPERLINK \l "_Toc20774379"</w:instrText>
      </w:r>
      <w:r w:rsidRPr="00C43638">
        <w:rPr>
          <w:rStyle w:val="Hyperlink"/>
          <w:noProof/>
        </w:rPr>
        <w:instrText xml:space="preserve"> </w:instrText>
      </w:r>
      <w:ins w:id="663"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3 – PCB Panels of Sensor Boards</w:t>
      </w:r>
      <w:r>
        <w:rPr>
          <w:noProof/>
          <w:webHidden/>
        </w:rPr>
        <w:tab/>
      </w:r>
      <w:r>
        <w:rPr>
          <w:noProof/>
          <w:webHidden/>
        </w:rPr>
        <w:fldChar w:fldCharType="begin"/>
      </w:r>
      <w:r>
        <w:rPr>
          <w:noProof/>
          <w:webHidden/>
        </w:rPr>
        <w:instrText xml:space="preserve"> PAGEREF _Toc20774379 \h </w:instrText>
      </w:r>
      <w:r>
        <w:rPr>
          <w:noProof/>
          <w:webHidden/>
        </w:rPr>
      </w:r>
      <w:r>
        <w:rPr>
          <w:noProof/>
          <w:webHidden/>
        </w:rPr>
        <w:fldChar w:fldCharType="separate"/>
      </w:r>
      <w:r w:rsidR="00FC27D1">
        <w:rPr>
          <w:noProof/>
          <w:webHidden/>
        </w:rPr>
        <w:t>14</w:t>
      </w:r>
      <w:r>
        <w:rPr>
          <w:noProof/>
          <w:webHidden/>
        </w:rPr>
        <w:fldChar w:fldCharType="end"/>
      </w:r>
      <w:r w:rsidRPr="00C43638">
        <w:rPr>
          <w:rStyle w:val="Hyperlink"/>
          <w:noProof/>
        </w:rPr>
        <w:fldChar w:fldCharType="end"/>
      </w:r>
    </w:p>
    <w:p w14:paraId="4E3D85CD" w14:textId="6325C93F"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"_Toc20774380"</w:instrText>
      </w:r>
      <w:r w:rsidRPr="00C43638">
        <w:rPr>
          <w:rStyle w:val="Hyperlink"/>
          <w:noProof/>
        </w:rPr>
        <w:instrText xml:space="preserve"> </w:instrText>
      </w:r>
      <w:ins w:id="664"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4 – SeeedStudio Upload Box</w:t>
      </w:r>
      <w:r>
        <w:rPr>
          <w:noProof/>
          <w:webHidden/>
        </w:rPr>
        <w:tab/>
      </w:r>
      <w:r>
        <w:rPr>
          <w:noProof/>
          <w:webHidden/>
        </w:rPr>
        <w:fldChar w:fldCharType="begin"/>
      </w:r>
      <w:r>
        <w:rPr>
          <w:noProof/>
          <w:webHidden/>
        </w:rPr>
        <w:instrText xml:space="preserve"> PAGEREF _Toc20774380 \h </w:instrText>
      </w:r>
      <w:r>
        <w:rPr>
          <w:noProof/>
          <w:webHidden/>
        </w:rPr>
      </w:r>
      <w:r>
        <w:rPr>
          <w:noProof/>
          <w:webHidden/>
        </w:rPr>
        <w:fldChar w:fldCharType="separate"/>
      </w:r>
      <w:r w:rsidR="00FC27D1">
        <w:rPr>
          <w:noProof/>
          <w:webHidden/>
        </w:rPr>
        <w:t>15</w:t>
      </w:r>
      <w:r>
        <w:rPr>
          <w:noProof/>
          <w:webHidden/>
        </w:rPr>
        <w:fldChar w:fldCharType="end"/>
      </w:r>
      <w:r w:rsidRPr="00C43638">
        <w:rPr>
          <w:rStyle w:val="Hyperlink"/>
          <w:noProof/>
        </w:rPr>
        <w:fldChar w:fldCharType="end"/>
      </w:r>
    </w:p>
    <w:p w14:paraId="2942D826" w14:textId="79837F4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"_Toc20774381"</w:instrText>
      </w:r>
      <w:r w:rsidRPr="00C43638">
        <w:rPr>
          <w:rStyle w:val="Hyperlink"/>
          <w:noProof/>
        </w:rPr>
        <w:instrText xml:space="preserve"> </w:instrText>
      </w:r>
      <w:ins w:id="665"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5 – SeeedStudio Gerber Viewer</w:t>
      </w:r>
      <w:r>
        <w:rPr>
          <w:noProof/>
          <w:webHidden/>
        </w:rPr>
        <w:tab/>
      </w:r>
      <w:r>
        <w:rPr>
          <w:noProof/>
          <w:webHidden/>
        </w:rPr>
        <w:fldChar w:fldCharType="begin"/>
      </w:r>
      <w:r>
        <w:rPr>
          <w:noProof/>
          <w:webHidden/>
        </w:rPr>
        <w:instrText xml:space="preserve"> PAGEREF _Toc20774381 \h </w:instrText>
      </w:r>
      <w:r>
        <w:rPr>
          <w:noProof/>
          <w:webHidden/>
        </w:rPr>
      </w:r>
      <w:r>
        <w:rPr>
          <w:noProof/>
          <w:webHidden/>
        </w:rPr>
        <w:fldChar w:fldCharType="separate"/>
      </w:r>
      <w:r w:rsidR="00FC27D1">
        <w:rPr>
          <w:noProof/>
          <w:webHidden/>
        </w:rPr>
        <w:t>15</w:t>
      </w:r>
      <w:r>
        <w:rPr>
          <w:noProof/>
          <w:webHidden/>
        </w:rPr>
        <w:fldChar w:fldCharType="end"/>
      </w:r>
      <w:r w:rsidRPr="00C43638">
        <w:rPr>
          <w:rStyle w:val="Hyperlink"/>
          <w:noProof/>
        </w:rPr>
        <w:fldChar w:fldCharType="end"/>
      </w:r>
    </w:p>
    <w:p w14:paraId="046AF902" w14:textId="0C45B44D"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"_Toc20774382"</w:instrText>
      </w:r>
      <w:r w:rsidRPr="00C43638">
        <w:rPr>
          <w:rStyle w:val="Hyperlink"/>
          <w:noProof/>
        </w:rPr>
        <w:instrText xml:space="preserve"> </w:instrText>
      </w:r>
      <w:ins w:id="666"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6 – SeeedStudio Order Form</w:t>
      </w:r>
      <w:r>
        <w:rPr>
          <w:noProof/>
          <w:webHidden/>
        </w:rPr>
        <w:tab/>
      </w:r>
      <w:r>
        <w:rPr>
          <w:noProof/>
          <w:webHidden/>
        </w:rPr>
        <w:fldChar w:fldCharType="begin"/>
      </w:r>
      <w:r>
        <w:rPr>
          <w:noProof/>
          <w:webHidden/>
        </w:rPr>
        <w:instrText xml:space="preserve"> PAGEREF _Toc20774382 \h </w:instrText>
      </w:r>
      <w:r>
        <w:rPr>
          <w:noProof/>
          <w:webHidden/>
        </w:rPr>
      </w:r>
      <w:r>
        <w:rPr>
          <w:noProof/>
          <w:webHidden/>
        </w:rPr>
        <w:fldChar w:fldCharType="separate"/>
      </w:r>
      <w:r w:rsidR="00FC27D1">
        <w:rPr>
          <w:noProof/>
          <w:webHidden/>
        </w:rPr>
        <w:t>16</w:t>
      </w:r>
      <w:r>
        <w:rPr>
          <w:noProof/>
          <w:webHidden/>
        </w:rPr>
        <w:fldChar w:fldCharType="end"/>
      </w:r>
      <w:r w:rsidRPr="00C43638">
        <w:rPr>
          <w:rStyle w:val="Hyperlink"/>
          <w:noProof/>
        </w:rPr>
        <w:fldChar w:fldCharType="end"/>
      </w:r>
    </w:p>
    <w:p w14:paraId="16DF74FB" w14:textId="73D1855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"_Toc20774383"</w:instrText>
      </w:r>
      <w:r w:rsidRPr="00C43638">
        <w:rPr>
          <w:rStyle w:val="Hyperlink"/>
          <w:noProof/>
        </w:rPr>
        <w:instrText xml:space="preserve"> </w:instrText>
      </w:r>
      <w:ins w:id="667"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7 – Voltage Regulator Orientation</w:t>
      </w:r>
      <w:r>
        <w:rPr>
          <w:noProof/>
          <w:webHidden/>
        </w:rPr>
        <w:tab/>
      </w:r>
      <w:r>
        <w:rPr>
          <w:noProof/>
          <w:webHidden/>
        </w:rPr>
        <w:fldChar w:fldCharType="begin"/>
      </w:r>
      <w:r>
        <w:rPr>
          <w:noProof/>
          <w:webHidden/>
        </w:rPr>
        <w:instrText xml:space="preserve"> PAGEREF _Toc20774383 \h </w:instrText>
      </w:r>
      <w:r>
        <w:rPr>
          <w:noProof/>
          <w:webHidden/>
        </w:rPr>
      </w:r>
      <w:r>
        <w:rPr>
          <w:noProof/>
          <w:webHidden/>
        </w:rPr>
        <w:fldChar w:fldCharType="separate"/>
      </w:r>
      <w:r w:rsidR="00FC27D1">
        <w:rPr>
          <w:noProof/>
          <w:webHidden/>
        </w:rPr>
        <w:t>18</w:t>
      </w:r>
      <w:r>
        <w:rPr>
          <w:noProof/>
          <w:webHidden/>
        </w:rPr>
        <w:fldChar w:fldCharType="end"/>
      </w:r>
      <w:r w:rsidRPr="00C43638">
        <w:rPr>
          <w:rStyle w:val="Hyperlink"/>
          <w:noProof/>
        </w:rPr>
        <w:fldChar w:fldCharType="end"/>
      </w:r>
    </w:p>
    <w:p w14:paraId="15977DF4" w14:textId="1A53250B"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"_Toc20774384"</w:instrText>
      </w:r>
      <w:r w:rsidRPr="00C43638">
        <w:rPr>
          <w:rStyle w:val="Hyperlink"/>
          <w:noProof/>
        </w:rPr>
        <w:instrText xml:space="preserve"> </w:instrText>
      </w:r>
      <w:ins w:id="668"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8 – Diode Orientation</w:t>
      </w:r>
      <w:r>
        <w:rPr>
          <w:noProof/>
          <w:webHidden/>
        </w:rPr>
        <w:tab/>
      </w:r>
      <w:r>
        <w:rPr>
          <w:noProof/>
          <w:webHidden/>
        </w:rPr>
        <w:fldChar w:fldCharType="begin"/>
      </w:r>
      <w:r>
        <w:rPr>
          <w:noProof/>
          <w:webHidden/>
        </w:rPr>
        <w:instrText xml:space="preserve"> PAGEREF _Toc20774384 \h </w:instrText>
      </w:r>
      <w:r>
        <w:rPr>
          <w:noProof/>
          <w:webHidden/>
        </w:rPr>
      </w:r>
      <w:r>
        <w:rPr>
          <w:noProof/>
          <w:webHidden/>
        </w:rPr>
        <w:fldChar w:fldCharType="separate"/>
      </w:r>
      <w:r w:rsidR="00FC27D1">
        <w:rPr>
          <w:noProof/>
          <w:webHidden/>
        </w:rPr>
        <w:t>19</w:t>
      </w:r>
      <w:r>
        <w:rPr>
          <w:noProof/>
          <w:webHidden/>
        </w:rPr>
        <w:fldChar w:fldCharType="end"/>
      </w:r>
      <w:r w:rsidRPr="00C43638">
        <w:rPr>
          <w:rStyle w:val="Hyperlink"/>
          <w:noProof/>
        </w:rPr>
        <w:fldChar w:fldCharType="end"/>
      </w:r>
    </w:p>
    <w:p w14:paraId="6FC7B907" w14:textId="3ACAE29E"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"_Toc20774385"</w:instrText>
      </w:r>
      <w:r w:rsidRPr="00C43638">
        <w:rPr>
          <w:rStyle w:val="Hyperlink"/>
          <w:noProof/>
        </w:rPr>
        <w:instrText xml:space="preserve"> </w:instrText>
      </w:r>
      <w:ins w:id="669"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9 – Electrolytic Capacitor Orientation</w:t>
      </w:r>
      <w:r>
        <w:rPr>
          <w:noProof/>
          <w:webHidden/>
        </w:rPr>
        <w:tab/>
      </w:r>
      <w:r>
        <w:rPr>
          <w:noProof/>
          <w:webHidden/>
        </w:rPr>
        <w:fldChar w:fldCharType="begin"/>
      </w:r>
      <w:r>
        <w:rPr>
          <w:noProof/>
          <w:webHidden/>
        </w:rPr>
        <w:instrText xml:space="preserve"> PAGEREF _Toc20774385 \h </w:instrText>
      </w:r>
      <w:r>
        <w:rPr>
          <w:noProof/>
          <w:webHidden/>
        </w:rPr>
      </w:r>
      <w:r>
        <w:rPr>
          <w:noProof/>
          <w:webHidden/>
        </w:rPr>
        <w:fldChar w:fldCharType="separate"/>
      </w:r>
      <w:r w:rsidR="00FC27D1">
        <w:rPr>
          <w:noProof/>
          <w:webHidden/>
        </w:rPr>
        <w:t>19</w:t>
      </w:r>
      <w:r>
        <w:rPr>
          <w:noProof/>
          <w:webHidden/>
        </w:rPr>
        <w:fldChar w:fldCharType="end"/>
      </w:r>
      <w:r w:rsidRPr="00C43638">
        <w:rPr>
          <w:rStyle w:val="Hyperlink"/>
          <w:noProof/>
        </w:rPr>
        <w:fldChar w:fldCharType="end"/>
      </w:r>
    </w:p>
    <w:p w14:paraId="5C123502" w14:textId="74ACDCC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"_Toc20774386"</w:instrText>
      </w:r>
      <w:r w:rsidRPr="00C43638">
        <w:rPr>
          <w:rStyle w:val="Hyperlink"/>
          <w:noProof/>
        </w:rPr>
        <w:instrText xml:space="preserve"> </w:instrText>
      </w:r>
      <w:ins w:id="670"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10 – Integrated Circuit Orientation</w:t>
      </w:r>
      <w:r>
        <w:rPr>
          <w:noProof/>
          <w:webHidden/>
        </w:rPr>
        <w:tab/>
      </w:r>
      <w:r>
        <w:rPr>
          <w:noProof/>
          <w:webHidden/>
        </w:rPr>
        <w:fldChar w:fldCharType="begin"/>
      </w:r>
      <w:r>
        <w:rPr>
          <w:noProof/>
          <w:webHidden/>
        </w:rPr>
        <w:instrText xml:space="preserve"> PAGEREF _Toc20774386 \h </w:instrText>
      </w:r>
      <w:r>
        <w:rPr>
          <w:noProof/>
          <w:webHidden/>
        </w:rPr>
      </w:r>
      <w:r>
        <w:rPr>
          <w:noProof/>
          <w:webHidden/>
        </w:rPr>
        <w:fldChar w:fldCharType="separate"/>
      </w:r>
      <w:r w:rsidR="00FC27D1">
        <w:rPr>
          <w:noProof/>
          <w:webHidden/>
        </w:rPr>
        <w:t>20</w:t>
      </w:r>
      <w:r>
        <w:rPr>
          <w:noProof/>
          <w:webHidden/>
        </w:rPr>
        <w:fldChar w:fldCharType="end"/>
      </w:r>
      <w:r w:rsidRPr="00C43638">
        <w:rPr>
          <w:rStyle w:val="Hyperlink"/>
          <w:noProof/>
        </w:rPr>
        <w:fldChar w:fldCharType="end"/>
      </w:r>
    </w:p>
    <w:p w14:paraId="4188641E" w14:textId="26EFAAC8"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"_Toc20774387"</w:instrText>
      </w:r>
      <w:r w:rsidRPr="00C43638">
        <w:rPr>
          <w:rStyle w:val="Hyperlink"/>
          <w:noProof/>
        </w:rPr>
        <w:instrText xml:space="preserve"> </w:instrText>
      </w:r>
      <w:ins w:id="671"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11 – LED Orientation</w:t>
      </w:r>
      <w:r>
        <w:rPr>
          <w:noProof/>
          <w:webHidden/>
        </w:rPr>
        <w:tab/>
      </w:r>
      <w:r>
        <w:rPr>
          <w:noProof/>
          <w:webHidden/>
        </w:rPr>
        <w:fldChar w:fldCharType="begin"/>
      </w:r>
      <w:r>
        <w:rPr>
          <w:noProof/>
          <w:webHidden/>
        </w:rPr>
        <w:instrText xml:space="preserve"> PAGEREF _Toc20774387 \h </w:instrText>
      </w:r>
      <w:r>
        <w:rPr>
          <w:noProof/>
          <w:webHidden/>
        </w:rPr>
      </w:r>
      <w:r>
        <w:rPr>
          <w:noProof/>
          <w:webHidden/>
        </w:rPr>
        <w:fldChar w:fldCharType="separate"/>
      </w:r>
      <w:r w:rsidR="00FC27D1">
        <w:rPr>
          <w:noProof/>
          <w:webHidden/>
        </w:rPr>
        <w:t>20</w:t>
      </w:r>
      <w:r>
        <w:rPr>
          <w:noProof/>
          <w:webHidden/>
        </w:rPr>
        <w:fldChar w:fldCharType="end"/>
      </w:r>
      <w:r w:rsidRPr="00C43638">
        <w:rPr>
          <w:rStyle w:val="Hyperlink"/>
          <w:noProof/>
        </w:rPr>
        <w:fldChar w:fldCharType="end"/>
      </w:r>
    </w:p>
    <w:p w14:paraId="2875BD4C" w14:textId="2AE51C3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"_Toc20774388"</w:instrText>
      </w:r>
      <w:r w:rsidRPr="00C43638">
        <w:rPr>
          <w:rStyle w:val="Hyperlink"/>
          <w:noProof/>
        </w:rPr>
        <w:instrText xml:space="preserve"> </w:instrText>
      </w:r>
      <w:ins w:id="672"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12 – Magneto-Resistive Sensor Orientation</w:t>
      </w:r>
      <w:r>
        <w:rPr>
          <w:noProof/>
          <w:webHidden/>
        </w:rPr>
        <w:tab/>
      </w:r>
      <w:r>
        <w:rPr>
          <w:noProof/>
          <w:webHidden/>
        </w:rPr>
        <w:fldChar w:fldCharType="begin"/>
      </w:r>
      <w:r>
        <w:rPr>
          <w:noProof/>
          <w:webHidden/>
        </w:rPr>
        <w:instrText xml:space="preserve"> PAGEREF _Toc20774388 \h </w:instrText>
      </w:r>
      <w:r>
        <w:rPr>
          <w:noProof/>
          <w:webHidden/>
        </w:rPr>
      </w:r>
      <w:r>
        <w:rPr>
          <w:noProof/>
          <w:webHidden/>
        </w:rPr>
        <w:fldChar w:fldCharType="separate"/>
      </w:r>
      <w:r w:rsidR="00FC27D1">
        <w:rPr>
          <w:noProof/>
          <w:webHidden/>
        </w:rPr>
        <w:t>21</w:t>
      </w:r>
      <w:r>
        <w:rPr>
          <w:noProof/>
          <w:webHidden/>
        </w:rPr>
        <w:fldChar w:fldCharType="end"/>
      </w:r>
      <w:r w:rsidRPr="00C43638">
        <w:rPr>
          <w:rStyle w:val="Hyperlink"/>
          <w:noProof/>
        </w:rPr>
        <w:fldChar w:fldCharType="end"/>
      </w:r>
    </w:p>
    <w:p w14:paraId="47EBE3C0" w14:textId="3525BA6E"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"_Toc20774389"</w:instrText>
      </w:r>
      <w:r w:rsidRPr="00C43638">
        <w:rPr>
          <w:rStyle w:val="Hyperlink"/>
          <w:noProof/>
        </w:rPr>
        <w:instrText xml:space="preserve"> </w:instrText>
      </w:r>
      <w:ins w:id="673"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13 – Simulator Interface Parts</w:t>
      </w:r>
      <w:r>
        <w:rPr>
          <w:noProof/>
          <w:webHidden/>
        </w:rPr>
        <w:tab/>
      </w:r>
      <w:r>
        <w:rPr>
          <w:noProof/>
          <w:webHidden/>
        </w:rPr>
        <w:fldChar w:fldCharType="begin"/>
      </w:r>
      <w:r>
        <w:rPr>
          <w:noProof/>
          <w:webHidden/>
        </w:rPr>
        <w:instrText xml:space="preserve"> PAGEREF _Toc20774389 \h </w:instrText>
      </w:r>
      <w:r>
        <w:rPr>
          <w:noProof/>
          <w:webHidden/>
        </w:rPr>
      </w:r>
      <w:r>
        <w:rPr>
          <w:noProof/>
          <w:webHidden/>
        </w:rPr>
        <w:fldChar w:fldCharType="separate"/>
      </w:r>
      <w:r w:rsidR="00FC27D1">
        <w:rPr>
          <w:noProof/>
          <w:webHidden/>
        </w:rPr>
        <w:t>24</w:t>
      </w:r>
      <w:r>
        <w:rPr>
          <w:noProof/>
          <w:webHidden/>
        </w:rPr>
        <w:fldChar w:fldCharType="end"/>
      </w:r>
      <w:r w:rsidRPr="00C43638">
        <w:rPr>
          <w:rStyle w:val="Hyperlink"/>
          <w:noProof/>
        </w:rPr>
        <w:fldChar w:fldCharType="end"/>
      </w:r>
    </w:p>
    <w:p w14:paraId="3F8D201B" w14:textId="2B904791"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"_Toc20774390"</w:instrText>
      </w:r>
      <w:r w:rsidRPr="00C43638">
        <w:rPr>
          <w:rStyle w:val="Hyperlink"/>
          <w:noProof/>
        </w:rPr>
        <w:instrText xml:space="preserve"> </w:instrText>
      </w:r>
      <w:ins w:id="674"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14 – Simulator Interface Board Layout</w:t>
      </w:r>
      <w:r>
        <w:rPr>
          <w:noProof/>
          <w:webHidden/>
        </w:rPr>
        <w:tab/>
      </w:r>
      <w:r>
        <w:rPr>
          <w:noProof/>
          <w:webHidden/>
        </w:rPr>
        <w:fldChar w:fldCharType="begin"/>
      </w:r>
      <w:r>
        <w:rPr>
          <w:noProof/>
          <w:webHidden/>
        </w:rPr>
        <w:instrText xml:space="preserve"> PAGEREF _Toc20774390 \h </w:instrText>
      </w:r>
      <w:r>
        <w:rPr>
          <w:noProof/>
          <w:webHidden/>
        </w:rPr>
      </w:r>
      <w:r>
        <w:rPr>
          <w:noProof/>
          <w:webHidden/>
        </w:rPr>
        <w:fldChar w:fldCharType="separate"/>
      </w:r>
      <w:r w:rsidR="00FC27D1">
        <w:rPr>
          <w:noProof/>
          <w:webHidden/>
        </w:rPr>
        <w:t>24</w:t>
      </w:r>
      <w:r>
        <w:rPr>
          <w:noProof/>
          <w:webHidden/>
        </w:rPr>
        <w:fldChar w:fldCharType="end"/>
      </w:r>
      <w:r w:rsidRPr="00C43638">
        <w:rPr>
          <w:rStyle w:val="Hyperlink"/>
          <w:noProof/>
        </w:rPr>
        <w:fldChar w:fldCharType="end"/>
      </w:r>
    </w:p>
    <w:p w14:paraId="2415801B" w14:textId="48AECFE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"_Toc20774391"</w:instrText>
      </w:r>
      <w:r w:rsidRPr="00C43638">
        <w:rPr>
          <w:rStyle w:val="Hyperlink"/>
          <w:noProof/>
        </w:rPr>
        <w:instrText xml:space="preserve"> </w:instrText>
      </w:r>
      <w:ins w:id="675"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15 – Voltage Check Pin Locations</w:t>
      </w:r>
      <w:r>
        <w:rPr>
          <w:noProof/>
          <w:webHidden/>
        </w:rPr>
        <w:tab/>
      </w:r>
      <w:r>
        <w:rPr>
          <w:noProof/>
          <w:webHidden/>
        </w:rPr>
        <w:fldChar w:fldCharType="begin"/>
      </w:r>
      <w:r>
        <w:rPr>
          <w:noProof/>
          <w:webHidden/>
        </w:rPr>
        <w:instrText xml:space="preserve"> PAGEREF _Toc20774391 \h </w:instrText>
      </w:r>
      <w:r>
        <w:rPr>
          <w:noProof/>
          <w:webHidden/>
        </w:rPr>
      </w:r>
      <w:r>
        <w:rPr>
          <w:noProof/>
          <w:webHidden/>
        </w:rPr>
        <w:fldChar w:fldCharType="separate"/>
      </w:r>
      <w:r w:rsidR="00FC27D1">
        <w:rPr>
          <w:noProof/>
          <w:webHidden/>
        </w:rPr>
        <w:t>26</w:t>
      </w:r>
      <w:r>
        <w:rPr>
          <w:noProof/>
          <w:webHidden/>
        </w:rPr>
        <w:fldChar w:fldCharType="end"/>
      </w:r>
      <w:r w:rsidRPr="00C43638">
        <w:rPr>
          <w:rStyle w:val="Hyperlink"/>
          <w:noProof/>
        </w:rPr>
        <w:fldChar w:fldCharType="end"/>
      </w:r>
    </w:p>
    <w:p w14:paraId="67E04C8B" w14:textId="0C9D8AF8"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"_Toc20774392"</w:instrText>
      </w:r>
      <w:r w:rsidRPr="00C43638">
        <w:rPr>
          <w:rStyle w:val="Hyperlink"/>
          <w:noProof/>
        </w:rPr>
        <w:instrText xml:space="preserve"> </w:instrText>
      </w:r>
      <w:ins w:id="676"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16 – Bending Voltage Regulator Pins</w:t>
      </w:r>
      <w:r>
        <w:rPr>
          <w:noProof/>
          <w:webHidden/>
        </w:rPr>
        <w:tab/>
      </w:r>
      <w:r>
        <w:rPr>
          <w:noProof/>
          <w:webHidden/>
        </w:rPr>
        <w:fldChar w:fldCharType="begin"/>
      </w:r>
      <w:r>
        <w:rPr>
          <w:noProof/>
          <w:webHidden/>
        </w:rPr>
        <w:instrText xml:space="preserve"> PAGEREF _Toc20774392 \h </w:instrText>
      </w:r>
      <w:r>
        <w:rPr>
          <w:noProof/>
          <w:webHidden/>
        </w:rPr>
      </w:r>
      <w:r>
        <w:rPr>
          <w:noProof/>
          <w:webHidden/>
        </w:rPr>
        <w:fldChar w:fldCharType="separate"/>
      </w:r>
      <w:r w:rsidR="00FC27D1">
        <w:rPr>
          <w:noProof/>
          <w:webHidden/>
        </w:rPr>
        <w:t>27</w:t>
      </w:r>
      <w:r>
        <w:rPr>
          <w:noProof/>
          <w:webHidden/>
        </w:rPr>
        <w:fldChar w:fldCharType="end"/>
      </w:r>
      <w:r w:rsidRPr="00C43638">
        <w:rPr>
          <w:rStyle w:val="Hyperlink"/>
          <w:noProof/>
        </w:rPr>
        <w:fldChar w:fldCharType="end"/>
      </w:r>
    </w:p>
    <w:p w14:paraId="22E56E4E" w14:textId="116D4106"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"_Toc20774393"</w:instrText>
      </w:r>
      <w:r w:rsidRPr="00C43638">
        <w:rPr>
          <w:rStyle w:val="Hyperlink"/>
          <w:noProof/>
        </w:rPr>
        <w:instrText xml:space="preserve"> </w:instrText>
      </w:r>
      <w:ins w:id="677"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17 – Voltage Regulator Heatsink</w:t>
      </w:r>
      <w:r>
        <w:rPr>
          <w:noProof/>
          <w:webHidden/>
        </w:rPr>
        <w:tab/>
      </w:r>
      <w:r>
        <w:rPr>
          <w:noProof/>
          <w:webHidden/>
        </w:rPr>
        <w:fldChar w:fldCharType="begin"/>
      </w:r>
      <w:r>
        <w:rPr>
          <w:noProof/>
          <w:webHidden/>
        </w:rPr>
        <w:instrText xml:space="preserve"> PAGEREF _Toc20774393 \h </w:instrText>
      </w:r>
      <w:r>
        <w:rPr>
          <w:noProof/>
          <w:webHidden/>
        </w:rPr>
      </w:r>
      <w:r>
        <w:rPr>
          <w:noProof/>
          <w:webHidden/>
        </w:rPr>
        <w:fldChar w:fldCharType="separate"/>
      </w:r>
      <w:r w:rsidR="00FC27D1">
        <w:rPr>
          <w:noProof/>
          <w:webHidden/>
        </w:rPr>
        <w:t>27</w:t>
      </w:r>
      <w:r>
        <w:rPr>
          <w:noProof/>
          <w:webHidden/>
        </w:rPr>
        <w:fldChar w:fldCharType="end"/>
      </w:r>
      <w:r w:rsidRPr="00C43638">
        <w:rPr>
          <w:rStyle w:val="Hyperlink"/>
          <w:noProof/>
        </w:rPr>
        <w:fldChar w:fldCharType="end"/>
      </w:r>
    </w:p>
    <w:p w14:paraId="56C558D6" w14:textId="496C69E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"_Toc20774394"</w:instrText>
      </w:r>
      <w:r w:rsidRPr="00C43638">
        <w:rPr>
          <w:rStyle w:val="Hyperlink"/>
          <w:noProof/>
        </w:rPr>
        <w:instrText xml:space="preserve"> </w:instrText>
      </w:r>
      <w:ins w:id="678"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18 – Completed Simulator Interface Module PCB</w:t>
      </w:r>
      <w:r>
        <w:rPr>
          <w:noProof/>
          <w:webHidden/>
        </w:rPr>
        <w:tab/>
      </w:r>
      <w:r>
        <w:rPr>
          <w:noProof/>
          <w:webHidden/>
        </w:rPr>
        <w:fldChar w:fldCharType="begin"/>
      </w:r>
      <w:r>
        <w:rPr>
          <w:noProof/>
          <w:webHidden/>
        </w:rPr>
        <w:instrText xml:space="preserve"> PAGEREF _Toc20774394 \h </w:instrText>
      </w:r>
      <w:r>
        <w:rPr>
          <w:noProof/>
          <w:webHidden/>
        </w:rPr>
      </w:r>
      <w:r>
        <w:rPr>
          <w:noProof/>
          <w:webHidden/>
        </w:rPr>
        <w:fldChar w:fldCharType="separate"/>
      </w:r>
      <w:r w:rsidR="00FC27D1">
        <w:rPr>
          <w:noProof/>
          <w:webHidden/>
        </w:rPr>
        <w:t>28</w:t>
      </w:r>
      <w:r>
        <w:rPr>
          <w:noProof/>
          <w:webHidden/>
        </w:rPr>
        <w:fldChar w:fldCharType="end"/>
      </w:r>
      <w:r w:rsidRPr="00C43638">
        <w:rPr>
          <w:rStyle w:val="Hyperlink"/>
          <w:noProof/>
        </w:rPr>
        <w:fldChar w:fldCharType="end"/>
      </w:r>
    </w:p>
    <w:p w14:paraId="6BEDF3EA" w14:textId="01E5983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"_Toc20774395"</w:instrText>
      </w:r>
      <w:r w:rsidRPr="00C43638">
        <w:rPr>
          <w:rStyle w:val="Hyperlink"/>
          <w:noProof/>
        </w:rPr>
        <w:instrText xml:space="preserve"> </w:instrText>
      </w:r>
      <w:ins w:id="679"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19 – Power Board Parts</w:t>
      </w:r>
      <w:r>
        <w:rPr>
          <w:noProof/>
          <w:webHidden/>
        </w:rPr>
        <w:tab/>
      </w:r>
      <w:r>
        <w:rPr>
          <w:noProof/>
          <w:webHidden/>
        </w:rPr>
        <w:fldChar w:fldCharType="begin"/>
      </w:r>
      <w:r>
        <w:rPr>
          <w:noProof/>
          <w:webHidden/>
        </w:rPr>
        <w:instrText xml:space="preserve"> PAGEREF _Toc20774395 \h </w:instrText>
      </w:r>
      <w:r>
        <w:rPr>
          <w:noProof/>
          <w:webHidden/>
        </w:rPr>
      </w:r>
      <w:r>
        <w:rPr>
          <w:noProof/>
          <w:webHidden/>
        </w:rPr>
        <w:fldChar w:fldCharType="separate"/>
      </w:r>
      <w:r w:rsidR="00FC27D1">
        <w:rPr>
          <w:noProof/>
          <w:webHidden/>
        </w:rPr>
        <w:t>31</w:t>
      </w:r>
      <w:r>
        <w:rPr>
          <w:noProof/>
          <w:webHidden/>
        </w:rPr>
        <w:fldChar w:fldCharType="end"/>
      </w:r>
      <w:r w:rsidRPr="00C43638">
        <w:rPr>
          <w:rStyle w:val="Hyperlink"/>
          <w:noProof/>
        </w:rPr>
        <w:fldChar w:fldCharType="end"/>
      </w:r>
    </w:p>
    <w:p w14:paraId="22B3409C" w14:textId="62B7461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"_Toc20774396"</w:instrText>
      </w:r>
      <w:r w:rsidRPr="00C43638">
        <w:rPr>
          <w:rStyle w:val="Hyperlink"/>
          <w:noProof/>
        </w:rPr>
        <w:instrText xml:space="preserve"> </w:instrText>
      </w:r>
      <w:ins w:id="680"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20 – Power Board Layout</w:t>
      </w:r>
      <w:r>
        <w:rPr>
          <w:noProof/>
          <w:webHidden/>
        </w:rPr>
        <w:tab/>
      </w:r>
      <w:r>
        <w:rPr>
          <w:noProof/>
          <w:webHidden/>
        </w:rPr>
        <w:fldChar w:fldCharType="begin"/>
      </w:r>
      <w:r>
        <w:rPr>
          <w:noProof/>
          <w:webHidden/>
        </w:rPr>
        <w:instrText xml:space="preserve"> PAGEREF _Toc20774396 \h </w:instrText>
      </w:r>
      <w:r>
        <w:rPr>
          <w:noProof/>
          <w:webHidden/>
        </w:rPr>
      </w:r>
      <w:r>
        <w:rPr>
          <w:noProof/>
          <w:webHidden/>
        </w:rPr>
        <w:fldChar w:fldCharType="separate"/>
      </w:r>
      <w:r w:rsidR="00FC27D1">
        <w:rPr>
          <w:noProof/>
          <w:webHidden/>
        </w:rPr>
        <w:t>31</w:t>
      </w:r>
      <w:r>
        <w:rPr>
          <w:noProof/>
          <w:webHidden/>
        </w:rPr>
        <w:fldChar w:fldCharType="end"/>
      </w:r>
      <w:r w:rsidRPr="00C43638">
        <w:rPr>
          <w:rStyle w:val="Hyperlink"/>
          <w:noProof/>
        </w:rPr>
        <w:fldChar w:fldCharType="end"/>
      </w:r>
    </w:p>
    <w:p w14:paraId="51C26A07" w14:textId="593A135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"_Toc20774397"</w:instrText>
      </w:r>
      <w:r w:rsidRPr="00C43638">
        <w:rPr>
          <w:rStyle w:val="Hyperlink"/>
          <w:noProof/>
        </w:rPr>
        <w:instrText xml:space="preserve"> </w:instrText>
      </w:r>
      <w:ins w:id="681"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21 – Completed Power Module PCB</w:t>
      </w:r>
      <w:r>
        <w:rPr>
          <w:noProof/>
          <w:webHidden/>
        </w:rPr>
        <w:tab/>
      </w:r>
      <w:r>
        <w:rPr>
          <w:noProof/>
          <w:webHidden/>
        </w:rPr>
        <w:fldChar w:fldCharType="begin"/>
      </w:r>
      <w:r>
        <w:rPr>
          <w:noProof/>
          <w:webHidden/>
        </w:rPr>
        <w:instrText xml:space="preserve"> PAGEREF _Toc20774397 \h </w:instrText>
      </w:r>
      <w:r>
        <w:rPr>
          <w:noProof/>
          <w:webHidden/>
        </w:rPr>
      </w:r>
      <w:r>
        <w:rPr>
          <w:noProof/>
          <w:webHidden/>
        </w:rPr>
        <w:fldChar w:fldCharType="separate"/>
      </w:r>
      <w:r w:rsidR="00FC27D1">
        <w:rPr>
          <w:noProof/>
          <w:webHidden/>
        </w:rPr>
        <w:t>32</w:t>
      </w:r>
      <w:r>
        <w:rPr>
          <w:noProof/>
          <w:webHidden/>
        </w:rPr>
        <w:fldChar w:fldCharType="end"/>
      </w:r>
      <w:r w:rsidRPr="00C43638">
        <w:rPr>
          <w:rStyle w:val="Hyperlink"/>
          <w:noProof/>
        </w:rPr>
        <w:fldChar w:fldCharType="end"/>
      </w:r>
    </w:p>
    <w:p w14:paraId="2A6A61B7" w14:textId="54A97A77"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"_Toc20774398"</w:instrText>
      </w:r>
      <w:r w:rsidRPr="00C43638">
        <w:rPr>
          <w:rStyle w:val="Hyperlink"/>
          <w:noProof/>
        </w:rPr>
        <w:instrText xml:space="preserve"> </w:instrText>
      </w:r>
      <w:ins w:id="682"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22 – Magneto-Resistive Sensor Demonstration</w:t>
      </w:r>
      <w:r>
        <w:rPr>
          <w:noProof/>
          <w:webHidden/>
        </w:rPr>
        <w:tab/>
      </w:r>
      <w:r>
        <w:rPr>
          <w:noProof/>
          <w:webHidden/>
        </w:rPr>
        <w:fldChar w:fldCharType="begin"/>
      </w:r>
      <w:r>
        <w:rPr>
          <w:noProof/>
          <w:webHidden/>
        </w:rPr>
        <w:instrText xml:space="preserve"> PAGEREF _Toc20774398 \h </w:instrText>
      </w:r>
      <w:r>
        <w:rPr>
          <w:noProof/>
          <w:webHidden/>
        </w:rPr>
      </w:r>
      <w:r>
        <w:rPr>
          <w:noProof/>
          <w:webHidden/>
        </w:rPr>
        <w:fldChar w:fldCharType="separate"/>
      </w:r>
      <w:r w:rsidR="00FC27D1">
        <w:rPr>
          <w:noProof/>
          <w:webHidden/>
        </w:rPr>
        <w:t>33</w:t>
      </w:r>
      <w:r>
        <w:rPr>
          <w:noProof/>
          <w:webHidden/>
        </w:rPr>
        <w:fldChar w:fldCharType="end"/>
      </w:r>
      <w:r w:rsidRPr="00C43638">
        <w:rPr>
          <w:rStyle w:val="Hyperlink"/>
          <w:noProof/>
        </w:rPr>
        <w:fldChar w:fldCharType="end"/>
      </w:r>
    </w:p>
    <w:p w14:paraId="4E3374C8" w14:textId="20C5078D"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"_Toc20774399"</w:instrText>
      </w:r>
      <w:r w:rsidRPr="00C43638">
        <w:rPr>
          <w:rStyle w:val="Hyperlink"/>
          <w:noProof/>
        </w:rPr>
        <w:instrText xml:space="preserve"> </w:instrText>
      </w:r>
      <w:ins w:id="683"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23 – Magneto-Resistive Sensor Board Parts</w:t>
      </w:r>
      <w:r>
        <w:rPr>
          <w:noProof/>
          <w:webHidden/>
        </w:rPr>
        <w:tab/>
      </w:r>
      <w:r>
        <w:rPr>
          <w:noProof/>
          <w:webHidden/>
        </w:rPr>
        <w:fldChar w:fldCharType="begin"/>
      </w:r>
      <w:r>
        <w:rPr>
          <w:noProof/>
          <w:webHidden/>
        </w:rPr>
        <w:instrText xml:space="preserve"> PAGEREF _Toc20774399 \h </w:instrText>
      </w:r>
      <w:r>
        <w:rPr>
          <w:noProof/>
          <w:webHidden/>
        </w:rPr>
      </w:r>
      <w:r>
        <w:rPr>
          <w:noProof/>
          <w:webHidden/>
        </w:rPr>
        <w:fldChar w:fldCharType="separate"/>
      </w:r>
      <w:r w:rsidR="00FC27D1">
        <w:rPr>
          <w:noProof/>
          <w:webHidden/>
        </w:rPr>
        <w:t>35</w:t>
      </w:r>
      <w:r>
        <w:rPr>
          <w:noProof/>
          <w:webHidden/>
        </w:rPr>
        <w:fldChar w:fldCharType="end"/>
      </w:r>
      <w:r w:rsidRPr="00C43638">
        <w:rPr>
          <w:rStyle w:val="Hyperlink"/>
          <w:noProof/>
        </w:rPr>
        <w:fldChar w:fldCharType="end"/>
      </w:r>
    </w:p>
    <w:p w14:paraId="27140B8D" w14:textId="6739F70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"_Toc20774400"</w:instrText>
      </w:r>
      <w:r w:rsidRPr="00C43638">
        <w:rPr>
          <w:rStyle w:val="Hyperlink"/>
          <w:noProof/>
        </w:rPr>
        <w:instrText xml:space="preserve"> </w:instrText>
      </w:r>
      <w:ins w:id="684"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24 – Magneto-Resistive Sensor Board Layout</w:t>
      </w:r>
      <w:r>
        <w:rPr>
          <w:noProof/>
          <w:webHidden/>
        </w:rPr>
        <w:tab/>
      </w:r>
      <w:r>
        <w:rPr>
          <w:noProof/>
          <w:webHidden/>
        </w:rPr>
        <w:fldChar w:fldCharType="begin"/>
      </w:r>
      <w:r>
        <w:rPr>
          <w:noProof/>
          <w:webHidden/>
        </w:rPr>
        <w:instrText xml:space="preserve"> PAGEREF _Toc20774400 \h </w:instrText>
      </w:r>
      <w:r>
        <w:rPr>
          <w:noProof/>
          <w:webHidden/>
        </w:rPr>
      </w:r>
      <w:r>
        <w:rPr>
          <w:noProof/>
          <w:webHidden/>
        </w:rPr>
        <w:fldChar w:fldCharType="separate"/>
      </w:r>
      <w:r w:rsidR="00FC27D1">
        <w:rPr>
          <w:noProof/>
          <w:webHidden/>
        </w:rPr>
        <w:t>35</w:t>
      </w:r>
      <w:r>
        <w:rPr>
          <w:noProof/>
          <w:webHidden/>
        </w:rPr>
        <w:fldChar w:fldCharType="end"/>
      </w:r>
      <w:r w:rsidRPr="00C43638">
        <w:rPr>
          <w:rStyle w:val="Hyperlink"/>
          <w:noProof/>
        </w:rPr>
        <w:fldChar w:fldCharType="end"/>
      </w:r>
    </w:p>
    <w:p w14:paraId="470BF378" w14:textId="0FAB5C42"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"_Toc20774401"</w:instrText>
      </w:r>
      <w:r w:rsidRPr="00C43638">
        <w:rPr>
          <w:rStyle w:val="Hyperlink"/>
          <w:noProof/>
        </w:rPr>
        <w:instrText xml:space="preserve"> </w:instrText>
      </w:r>
      <w:ins w:id="685"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25 – Completed Magneto-Resistive Sensor Module PCB (Right-Handed)</w:t>
      </w:r>
      <w:r>
        <w:rPr>
          <w:noProof/>
          <w:webHidden/>
        </w:rPr>
        <w:tab/>
      </w:r>
      <w:r>
        <w:rPr>
          <w:noProof/>
          <w:webHidden/>
        </w:rPr>
        <w:fldChar w:fldCharType="begin"/>
      </w:r>
      <w:r>
        <w:rPr>
          <w:noProof/>
          <w:webHidden/>
        </w:rPr>
        <w:instrText xml:space="preserve"> PAGEREF _Toc20774401 \h </w:instrText>
      </w:r>
      <w:r>
        <w:rPr>
          <w:noProof/>
          <w:webHidden/>
        </w:rPr>
      </w:r>
      <w:r>
        <w:rPr>
          <w:noProof/>
          <w:webHidden/>
        </w:rPr>
        <w:fldChar w:fldCharType="separate"/>
      </w:r>
      <w:r w:rsidR="00FC27D1">
        <w:rPr>
          <w:noProof/>
          <w:webHidden/>
        </w:rPr>
        <w:t>36</w:t>
      </w:r>
      <w:r>
        <w:rPr>
          <w:noProof/>
          <w:webHidden/>
        </w:rPr>
        <w:fldChar w:fldCharType="end"/>
      </w:r>
      <w:r w:rsidRPr="00C43638">
        <w:rPr>
          <w:rStyle w:val="Hyperlink"/>
          <w:noProof/>
        </w:rPr>
        <w:fldChar w:fldCharType="end"/>
      </w:r>
    </w:p>
    <w:p w14:paraId="308814DE" w14:textId="4000B8A7"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"_Toc20774402"</w:instrText>
      </w:r>
      <w:r w:rsidRPr="00C43638">
        <w:rPr>
          <w:rStyle w:val="Hyperlink"/>
          <w:noProof/>
        </w:rPr>
        <w:instrText xml:space="preserve"> </w:instrText>
      </w:r>
      <w:ins w:id="686"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26 – Magneto-Resistive Sensor Board Layout</w:t>
      </w:r>
      <w:r>
        <w:rPr>
          <w:noProof/>
          <w:webHidden/>
        </w:rPr>
        <w:tab/>
      </w:r>
      <w:r>
        <w:rPr>
          <w:noProof/>
          <w:webHidden/>
        </w:rPr>
        <w:fldChar w:fldCharType="begin"/>
      </w:r>
      <w:r>
        <w:rPr>
          <w:noProof/>
          <w:webHidden/>
        </w:rPr>
        <w:instrText xml:space="preserve"> PAGEREF _Toc20774402 \h </w:instrText>
      </w:r>
      <w:r>
        <w:rPr>
          <w:noProof/>
          <w:webHidden/>
        </w:rPr>
      </w:r>
      <w:r>
        <w:rPr>
          <w:noProof/>
          <w:webHidden/>
        </w:rPr>
        <w:fldChar w:fldCharType="separate"/>
      </w:r>
      <w:r w:rsidR="00FC27D1">
        <w:rPr>
          <w:noProof/>
          <w:webHidden/>
        </w:rPr>
        <w:t>39</w:t>
      </w:r>
      <w:r>
        <w:rPr>
          <w:noProof/>
          <w:webHidden/>
        </w:rPr>
        <w:fldChar w:fldCharType="end"/>
      </w:r>
      <w:r w:rsidRPr="00C43638">
        <w:rPr>
          <w:rStyle w:val="Hyperlink"/>
          <w:noProof/>
        </w:rPr>
        <w:fldChar w:fldCharType="end"/>
      </w:r>
    </w:p>
    <w:p w14:paraId="6F954D0E" w14:textId="2491672C"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"_Toc20774403"</w:instrText>
      </w:r>
      <w:r w:rsidRPr="00C43638">
        <w:rPr>
          <w:rStyle w:val="Hyperlink"/>
          <w:noProof/>
        </w:rPr>
        <w:instrText xml:space="preserve"> </w:instrText>
      </w:r>
      <w:ins w:id="687"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27 – Completed Generic Sensor Module PCB</w:t>
      </w:r>
      <w:r>
        <w:rPr>
          <w:noProof/>
          <w:webHidden/>
        </w:rPr>
        <w:tab/>
      </w:r>
      <w:r>
        <w:rPr>
          <w:noProof/>
          <w:webHidden/>
        </w:rPr>
        <w:fldChar w:fldCharType="begin"/>
      </w:r>
      <w:r>
        <w:rPr>
          <w:noProof/>
          <w:webHidden/>
        </w:rPr>
        <w:instrText xml:space="preserve"> PAGEREF _Toc20774403 \h </w:instrText>
      </w:r>
      <w:r>
        <w:rPr>
          <w:noProof/>
          <w:webHidden/>
        </w:rPr>
      </w:r>
      <w:r>
        <w:rPr>
          <w:noProof/>
          <w:webHidden/>
        </w:rPr>
        <w:fldChar w:fldCharType="separate"/>
      </w:r>
      <w:r w:rsidR="00FC27D1">
        <w:rPr>
          <w:noProof/>
          <w:webHidden/>
        </w:rPr>
        <w:t>40</w:t>
      </w:r>
      <w:r>
        <w:rPr>
          <w:noProof/>
          <w:webHidden/>
        </w:rPr>
        <w:fldChar w:fldCharType="end"/>
      </w:r>
      <w:r w:rsidRPr="00C43638">
        <w:rPr>
          <w:rStyle w:val="Hyperlink"/>
          <w:noProof/>
        </w:rPr>
        <w:fldChar w:fldCharType="end"/>
      </w:r>
    </w:p>
    <w:p w14:paraId="4DBA0C12" w14:textId="39184047"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"_Toc20774404"</w:instrText>
      </w:r>
      <w:r w:rsidRPr="00C43638">
        <w:rPr>
          <w:rStyle w:val="Hyperlink"/>
          <w:noProof/>
        </w:rPr>
        <w:instrText xml:space="preserve"> </w:instrText>
      </w:r>
      <w:ins w:id="688"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28 – Infra-Red Sensor Wiring</w:t>
      </w:r>
      <w:r>
        <w:rPr>
          <w:noProof/>
          <w:webHidden/>
        </w:rPr>
        <w:tab/>
      </w:r>
      <w:r>
        <w:rPr>
          <w:noProof/>
          <w:webHidden/>
        </w:rPr>
        <w:fldChar w:fldCharType="begin"/>
      </w:r>
      <w:r>
        <w:rPr>
          <w:noProof/>
          <w:webHidden/>
        </w:rPr>
        <w:instrText xml:space="preserve"> PAGEREF _Toc20774404 \h </w:instrText>
      </w:r>
      <w:r>
        <w:rPr>
          <w:noProof/>
          <w:webHidden/>
        </w:rPr>
      </w:r>
      <w:r>
        <w:rPr>
          <w:noProof/>
          <w:webHidden/>
        </w:rPr>
        <w:fldChar w:fldCharType="separate"/>
      </w:r>
      <w:r w:rsidR="00FC27D1">
        <w:rPr>
          <w:noProof/>
          <w:webHidden/>
        </w:rPr>
        <w:t>41</w:t>
      </w:r>
      <w:r>
        <w:rPr>
          <w:noProof/>
          <w:webHidden/>
        </w:rPr>
        <w:fldChar w:fldCharType="end"/>
      </w:r>
      <w:r w:rsidRPr="00C43638">
        <w:rPr>
          <w:rStyle w:val="Hyperlink"/>
          <w:noProof/>
        </w:rPr>
        <w:fldChar w:fldCharType="end"/>
      </w:r>
    </w:p>
    <w:p w14:paraId="756DDD49" w14:textId="69AB4B5A"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"_Toc20774405"</w:instrText>
      </w:r>
      <w:r w:rsidRPr="00C43638">
        <w:rPr>
          <w:rStyle w:val="Hyperlink"/>
          <w:noProof/>
        </w:rPr>
        <w:instrText xml:space="preserve"> </w:instrText>
      </w:r>
      <w:ins w:id="689"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29 – Simulator Interface &amp; Power Module Enclosure Drilling Guide</w:t>
      </w:r>
      <w:r>
        <w:rPr>
          <w:noProof/>
          <w:webHidden/>
        </w:rPr>
        <w:tab/>
      </w:r>
      <w:r>
        <w:rPr>
          <w:noProof/>
          <w:webHidden/>
        </w:rPr>
        <w:fldChar w:fldCharType="begin"/>
      </w:r>
      <w:r>
        <w:rPr>
          <w:noProof/>
          <w:webHidden/>
        </w:rPr>
        <w:instrText xml:space="preserve"> PAGEREF _Toc20774405 \h </w:instrText>
      </w:r>
      <w:r>
        <w:rPr>
          <w:noProof/>
          <w:webHidden/>
        </w:rPr>
      </w:r>
      <w:r>
        <w:rPr>
          <w:noProof/>
          <w:webHidden/>
        </w:rPr>
        <w:fldChar w:fldCharType="separate"/>
      </w:r>
      <w:r w:rsidR="00FC27D1">
        <w:rPr>
          <w:noProof/>
          <w:webHidden/>
        </w:rPr>
        <w:t>43</w:t>
      </w:r>
      <w:r>
        <w:rPr>
          <w:noProof/>
          <w:webHidden/>
        </w:rPr>
        <w:fldChar w:fldCharType="end"/>
      </w:r>
      <w:r w:rsidRPr="00C43638">
        <w:rPr>
          <w:rStyle w:val="Hyperlink"/>
          <w:noProof/>
        </w:rPr>
        <w:fldChar w:fldCharType="end"/>
      </w:r>
    </w:p>
    <w:p w14:paraId="12CF360E" w14:textId="40397018"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"_Toc20774406"</w:instrText>
      </w:r>
      <w:r w:rsidRPr="00C43638">
        <w:rPr>
          <w:rStyle w:val="Hyperlink"/>
          <w:noProof/>
        </w:rPr>
        <w:instrText xml:space="preserve"> </w:instrText>
      </w:r>
      <w:ins w:id="690"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30 – Magneto-Resistive Sensor Module Enclosure Drilling Guide</w:t>
      </w:r>
      <w:r>
        <w:rPr>
          <w:noProof/>
          <w:webHidden/>
        </w:rPr>
        <w:tab/>
      </w:r>
      <w:r>
        <w:rPr>
          <w:noProof/>
          <w:webHidden/>
        </w:rPr>
        <w:fldChar w:fldCharType="begin"/>
      </w:r>
      <w:r>
        <w:rPr>
          <w:noProof/>
          <w:webHidden/>
        </w:rPr>
        <w:instrText xml:space="preserve"> PAGEREF _Toc20774406 \h </w:instrText>
      </w:r>
      <w:r>
        <w:rPr>
          <w:noProof/>
          <w:webHidden/>
        </w:rPr>
      </w:r>
      <w:r>
        <w:rPr>
          <w:noProof/>
          <w:webHidden/>
        </w:rPr>
        <w:fldChar w:fldCharType="separate"/>
      </w:r>
      <w:r w:rsidR="00FC27D1">
        <w:rPr>
          <w:noProof/>
          <w:webHidden/>
        </w:rPr>
        <w:t>43</w:t>
      </w:r>
      <w:r>
        <w:rPr>
          <w:noProof/>
          <w:webHidden/>
        </w:rPr>
        <w:fldChar w:fldCharType="end"/>
      </w:r>
      <w:r w:rsidRPr="00C43638">
        <w:rPr>
          <w:rStyle w:val="Hyperlink"/>
          <w:noProof/>
        </w:rPr>
        <w:fldChar w:fldCharType="end"/>
      </w:r>
    </w:p>
    <w:p w14:paraId="3259665E" w14:textId="481AFF3D"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"_Toc20774407"</w:instrText>
      </w:r>
      <w:r w:rsidRPr="00C43638">
        <w:rPr>
          <w:rStyle w:val="Hyperlink"/>
          <w:noProof/>
        </w:rPr>
        <w:instrText xml:space="preserve"> </w:instrText>
      </w:r>
      <w:ins w:id="691"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31 – Infra-Red Sensor Module Enclosure Drilling Guide</w:t>
      </w:r>
      <w:r>
        <w:rPr>
          <w:noProof/>
          <w:webHidden/>
        </w:rPr>
        <w:tab/>
      </w:r>
      <w:r>
        <w:rPr>
          <w:noProof/>
          <w:webHidden/>
        </w:rPr>
        <w:fldChar w:fldCharType="begin"/>
      </w:r>
      <w:r>
        <w:rPr>
          <w:noProof/>
          <w:webHidden/>
        </w:rPr>
        <w:instrText xml:space="preserve"> PAGEREF _Toc20774407 \h </w:instrText>
      </w:r>
      <w:r>
        <w:rPr>
          <w:noProof/>
          <w:webHidden/>
        </w:rPr>
      </w:r>
      <w:r>
        <w:rPr>
          <w:noProof/>
          <w:webHidden/>
        </w:rPr>
        <w:fldChar w:fldCharType="separate"/>
      </w:r>
      <w:r w:rsidR="00FC27D1">
        <w:rPr>
          <w:noProof/>
          <w:webHidden/>
        </w:rPr>
        <w:t>44</w:t>
      </w:r>
      <w:r>
        <w:rPr>
          <w:noProof/>
          <w:webHidden/>
        </w:rPr>
        <w:fldChar w:fldCharType="end"/>
      </w:r>
      <w:r w:rsidRPr="00C43638">
        <w:rPr>
          <w:rStyle w:val="Hyperlink"/>
          <w:noProof/>
        </w:rPr>
        <w:fldChar w:fldCharType="end"/>
      </w:r>
    </w:p>
    <w:p w14:paraId="2AB8EF3A" w14:textId="02A64981"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"_Toc20774408"</w:instrText>
      </w:r>
      <w:r w:rsidRPr="00C43638">
        <w:rPr>
          <w:rStyle w:val="Hyperlink"/>
          <w:noProof/>
        </w:rPr>
        <w:instrText xml:space="preserve"> </w:instrText>
      </w:r>
      <w:ins w:id="692"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32 – PCB Mounting Hardware</w:t>
      </w:r>
      <w:r>
        <w:rPr>
          <w:noProof/>
          <w:webHidden/>
        </w:rPr>
        <w:tab/>
      </w:r>
      <w:r>
        <w:rPr>
          <w:noProof/>
          <w:webHidden/>
        </w:rPr>
        <w:fldChar w:fldCharType="begin"/>
      </w:r>
      <w:r>
        <w:rPr>
          <w:noProof/>
          <w:webHidden/>
        </w:rPr>
        <w:instrText xml:space="preserve"> PAGEREF _Toc20774408 \h </w:instrText>
      </w:r>
      <w:r>
        <w:rPr>
          <w:noProof/>
          <w:webHidden/>
        </w:rPr>
      </w:r>
      <w:r>
        <w:rPr>
          <w:noProof/>
          <w:webHidden/>
        </w:rPr>
        <w:fldChar w:fldCharType="separate"/>
      </w:r>
      <w:r w:rsidR="00FC27D1">
        <w:rPr>
          <w:noProof/>
          <w:webHidden/>
        </w:rPr>
        <w:t>44</w:t>
      </w:r>
      <w:r>
        <w:rPr>
          <w:noProof/>
          <w:webHidden/>
        </w:rPr>
        <w:fldChar w:fldCharType="end"/>
      </w:r>
      <w:r w:rsidRPr="00C43638">
        <w:rPr>
          <w:rStyle w:val="Hyperlink"/>
          <w:noProof/>
        </w:rPr>
        <w:fldChar w:fldCharType="end"/>
      </w:r>
    </w:p>
    <w:p w14:paraId="13BE5E10" w14:textId="049AE8B8"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"_Toc20774409"</w:instrText>
      </w:r>
      <w:r w:rsidRPr="00C43638">
        <w:rPr>
          <w:rStyle w:val="Hyperlink"/>
          <w:noProof/>
        </w:rPr>
        <w:instrText xml:space="preserve"> </w:instrText>
      </w:r>
      <w:ins w:id="693"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33 – Grommets Drilled &amp; Cut</w:t>
      </w:r>
      <w:r>
        <w:rPr>
          <w:noProof/>
          <w:webHidden/>
        </w:rPr>
        <w:tab/>
      </w:r>
      <w:r>
        <w:rPr>
          <w:noProof/>
          <w:webHidden/>
        </w:rPr>
        <w:fldChar w:fldCharType="begin"/>
      </w:r>
      <w:r>
        <w:rPr>
          <w:noProof/>
          <w:webHidden/>
        </w:rPr>
        <w:instrText xml:space="preserve"> PAGEREF _Toc20774409 \h </w:instrText>
      </w:r>
      <w:r>
        <w:rPr>
          <w:noProof/>
          <w:webHidden/>
        </w:rPr>
      </w:r>
      <w:r>
        <w:rPr>
          <w:noProof/>
          <w:webHidden/>
        </w:rPr>
        <w:fldChar w:fldCharType="separate"/>
      </w:r>
      <w:r w:rsidR="00FC27D1">
        <w:rPr>
          <w:noProof/>
          <w:webHidden/>
        </w:rPr>
        <w:t>45</w:t>
      </w:r>
      <w:r>
        <w:rPr>
          <w:noProof/>
          <w:webHidden/>
        </w:rPr>
        <w:fldChar w:fldCharType="end"/>
      </w:r>
      <w:r w:rsidRPr="00C43638">
        <w:rPr>
          <w:rStyle w:val="Hyperlink"/>
          <w:noProof/>
        </w:rPr>
        <w:fldChar w:fldCharType="end"/>
      </w:r>
    </w:p>
    <w:p w14:paraId="092B4510" w14:textId="037FEE9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"_Toc20774410"</w:instrText>
      </w:r>
      <w:r w:rsidRPr="00C43638">
        <w:rPr>
          <w:rStyle w:val="Hyperlink"/>
          <w:noProof/>
        </w:rPr>
        <w:instrText xml:space="preserve"> </w:instrText>
      </w:r>
      <w:ins w:id="694"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34 – Completed Sensor Interface Module</w:t>
      </w:r>
      <w:r>
        <w:rPr>
          <w:noProof/>
          <w:webHidden/>
        </w:rPr>
        <w:tab/>
      </w:r>
      <w:r>
        <w:rPr>
          <w:noProof/>
          <w:webHidden/>
        </w:rPr>
        <w:fldChar w:fldCharType="begin"/>
      </w:r>
      <w:r>
        <w:rPr>
          <w:noProof/>
          <w:webHidden/>
        </w:rPr>
        <w:instrText xml:space="preserve"> PAGEREF _Toc20774410 \h </w:instrText>
      </w:r>
      <w:r>
        <w:rPr>
          <w:noProof/>
          <w:webHidden/>
        </w:rPr>
      </w:r>
      <w:r>
        <w:rPr>
          <w:noProof/>
          <w:webHidden/>
        </w:rPr>
        <w:fldChar w:fldCharType="separate"/>
      </w:r>
      <w:r w:rsidR="00FC27D1">
        <w:rPr>
          <w:noProof/>
          <w:webHidden/>
        </w:rPr>
        <w:t>46</w:t>
      </w:r>
      <w:r>
        <w:rPr>
          <w:noProof/>
          <w:webHidden/>
        </w:rPr>
        <w:fldChar w:fldCharType="end"/>
      </w:r>
      <w:r w:rsidRPr="00C43638">
        <w:rPr>
          <w:rStyle w:val="Hyperlink"/>
          <w:noProof/>
        </w:rPr>
        <w:fldChar w:fldCharType="end"/>
      </w:r>
    </w:p>
    <w:p w14:paraId="5C052198" w14:textId="5239959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"_Toc20774411"</w:instrText>
      </w:r>
      <w:r w:rsidRPr="00C43638">
        <w:rPr>
          <w:rStyle w:val="Hyperlink"/>
          <w:noProof/>
        </w:rPr>
        <w:instrText xml:space="preserve"> </w:instrText>
      </w:r>
      <w:ins w:id="695"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35 – Completed Power Board</w:t>
      </w:r>
      <w:r>
        <w:rPr>
          <w:noProof/>
          <w:webHidden/>
        </w:rPr>
        <w:tab/>
      </w:r>
      <w:r>
        <w:rPr>
          <w:noProof/>
          <w:webHidden/>
        </w:rPr>
        <w:fldChar w:fldCharType="begin"/>
      </w:r>
      <w:r>
        <w:rPr>
          <w:noProof/>
          <w:webHidden/>
        </w:rPr>
        <w:instrText xml:space="preserve"> PAGEREF _Toc20774411 \h </w:instrText>
      </w:r>
      <w:r>
        <w:rPr>
          <w:noProof/>
          <w:webHidden/>
        </w:rPr>
      </w:r>
      <w:r>
        <w:rPr>
          <w:noProof/>
          <w:webHidden/>
        </w:rPr>
        <w:fldChar w:fldCharType="separate"/>
      </w:r>
      <w:r w:rsidR="00FC27D1">
        <w:rPr>
          <w:noProof/>
          <w:webHidden/>
        </w:rPr>
        <w:t>46</w:t>
      </w:r>
      <w:r>
        <w:rPr>
          <w:noProof/>
          <w:webHidden/>
        </w:rPr>
        <w:fldChar w:fldCharType="end"/>
      </w:r>
      <w:r w:rsidRPr="00C43638">
        <w:rPr>
          <w:rStyle w:val="Hyperlink"/>
          <w:noProof/>
        </w:rPr>
        <w:fldChar w:fldCharType="end"/>
      </w:r>
    </w:p>
    <w:p w14:paraId="4BE6B98E" w14:textId="68C520F8"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"_Toc20774412"</w:instrText>
      </w:r>
      <w:r w:rsidRPr="00C43638">
        <w:rPr>
          <w:rStyle w:val="Hyperlink"/>
          <w:noProof/>
        </w:rPr>
        <w:instrText xml:space="preserve"> </w:instrText>
      </w:r>
      <w:ins w:id="696"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36 – Completed Magneto-Resistive Sensor Module</w:t>
      </w:r>
      <w:r>
        <w:rPr>
          <w:noProof/>
          <w:webHidden/>
        </w:rPr>
        <w:tab/>
      </w:r>
      <w:r>
        <w:rPr>
          <w:noProof/>
          <w:webHidden/>
        </w:rPr>
        <w:fldChar w:fldCharType="begin"/>
      </w:r>
      <w:r>
        <w:rPr>
          <w:noProof/>
          <w:webHidden/>
        </w:rPr>
        <w:instrText xml:space="preserve"> PAGEREF _Toc20774412 \h </w:instrText>
      </w:r>
      <w:r>
        <w:rPr>
          <w:noProof/>
          <w:webHidden/>
        </w:rPr>
      </w:r>
      <w:r>
        <w:rPr>
          <w:noProof/>
          <w:webHidden/>
        </w:rPr>
        <w:fldChar w:fldCharType="separate"/>
      </w:r>
      <w:r w:rsidR="00FC27D1">
        <w:rPr>
          <w:noProof/>
          <w:webHidden/>
        </w:rPr>
        <w:t>47</w:t>
      </w:r>
      <w:r>
        <w:rPr>
          <w:noProof/>
          <w:webHidden/>
        </w:rPr>
        <w:fldChar w:fldCharType="end"/>
      </w:r>
      <w:r w:rsidRPr="00C43638">
        <w:rPr>
          <w:rStyle w:val="Hyperlink"/>
          <w:noProof/>
        </w:rPr>
        <w:fldChar w:fldCharType="end"/>
      </w:r>
    </w:p>
    <w:p w14:paraId="6D6967A8" w14:textId="15562C7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lastRenderedPageBreak/>
        <w:fldChar w:fldCharType="begin"/>
      </w:r>
      <w:r w:rsidRPr="00C43638">
        <w:rPr>
          <w:rStyle w:val="Hyperlink"/>
          <w:noProof/>
        </w:rPr>
        <w:instrText xml:space="preserve"> </w:instrText>
      </w:r>
      <w:r>
        <w:rPr>
          <w:noProof/>
        </w:rPr>
        <w:instrText>HYPERLINK \l "_Toc20774413"</w:instrText>
      </w:r>
      <w:r w:rsidRPr="00C43638">
        <w:rPr>
          <w:rStyle w:val="Hyperlink"/>
          <w:noProof/>
        </w:rPr>
        <w:instrText xml:space="preserve"> </w:instrText>
      </w:r>
      <w:ins w:id="697"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37 – Completed Infra-Red Sensor Module</w:t>
      </w:r>
      <w:r>
        <w:rPr>
          <w:noProof/>
          <w:webHidden/>
        </w:rPr>
        <w:tab/>
      </w:r>
      <w:r>
        <w:rPr>
          <w:noProof/>
          <w:webHidden/>
        </w:rPr>
        <w:fldChar w:fldCharType="begin"/>
      </w:r>
      <w:r>
        <w:rPr>
          <w:noProof/>
          <w:webHidden/>
        </w:rPr>
        <w:instrText xml:space="preserve"> PAGEREF _Toc20774413 \h </w:instrText>
      </w:r>
      <w:r>
        <w:rPr>
          <w:noProof/>
          <w:webHidden/>
        </w:rPr>
      </w:r>
      <w:r>
        <w:rPr>
          <w:noProof/>
          <w:webHidden/>
        </w:rPr>
        <w:fldChar w:fldCharType="separate"/>
      </w:r>
      <w:r w:rsidR="00FC27D1">
        <w:rPr>
          <w:noProof/>
          <w:webHidden/>
        </w:rPr>
        <w:t>47</w:t>
      </w:r>
      <w:r>
        <w:rPr>
          <w:noProof/>
          <w:webHidden/>
        </w:rPr>
        <w:fldChar w:fldCharType="end"/>
      </w:r>
      <w:r w:rsidRPr="00C43638">
        <w:rPr>
          <w:rStyle w:val="Hyperlink"/>
          <w:noProof/>
        </w:rPr>
        <w:fldChar w:fldCharType="end"/>
      </w:r>
    </w:p>
    <w:p w14:paraId="7FBA8785" w14:textId="0924AB9F"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"_Toc20774414"</w:instrText>
      </w:r>
      <w:r w:rsidRPr="00C43638">
        <w:rPr>
          <w:rStyle w:val="Hyperlink"/>
          <w:noProof/>
        </w:rPr>
        <w:instrText xml:space="preserve"> </w:instrText>
      </w:r>
      <w:ins w:id="698"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38 – Examples of Hardware Programmers</w:t>
      </w:r>
      <w:r>
        <w:rPr>
          <w:noProof/>
          <w:webHidden/>
        </w:rPr>
        <w:tab/>
      </w:r>
      <w:r>
        <w:rPr>
          <w:noProof/>
          <w:webHidden/>
        </w:rPr>
        <w:fldChar w:fldCharType="begin"/>
      </w:r>
      <w:r>
        <w:rPr>
          <w:noProof/>
          <w:webHidden/>
        </w:rPr>
        <w:instrText xml:space="preserve"> PAGEREF _Toc20774414 \h </w:instrText>
      </w:r>
      <w:r>
        <w:rPr>
          <w:noProof/>
          <w:webHidden/>
        </w:rPr>
      </w:r>
      <w:r>
        <w:rPr>
          <w:noProof/>
          <w:webHidden/>
        </w:rPr>
        <w:fldChar w:fldCharType="separate"/>
      </w:r>
      <w:r w:rsidR="00FC27D1">
        <w:rPr>
          <w:noProof/>
          <w:webHidden/>
        </w:rPr>
        <w:t>49</w:t>
      </w:r>
      <w:r>
        <w:rPr>
          <w:noProof/>
          <w:webHidden/>
        </w:rPr>
        <w:fldChar w:fldCharType="end"/>
      </w:r>
      <w:r w:rsidRPr="00C43638">
        <w:rPr>
          <w:rStyle w:val="Hyperlink"/>
          <w:noProof/>
        </w:rPr>
        <w:fldChar w:fldCharType="end"/>
      </w:r>
    </w:p>
    <w:p w14:paraId="31EE044F" w14:textId="39E3F30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"_Toc20774415"</w:instrText>
      </w:r>
      <w:r w:rsidRPr="00C43638">
        <w:rPr>
          <w:rStyle w:val="Hyperlink"/>
          <w:noProof/>
        </w:rPr>
        <w:instrText xml:space="preserve"> </w:instrText>
      </w:r>
      <w:ins w:id="699"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39 – Arduino IDE Preferences Menu</w:t>
      </w:r>
      <w:r>
        <w:rPr>
          <w:noProof/>
          <w:webHidden/>
        </w:rPr>
        <w:tab/>
      </w:r>
      <w:r>
        <w:rPr>
          <w:noProof/>
          <w:webHidden/>
        </w:rPr>
        <w:fldChar w:fldCharType="begin"/>
      </w:r>
      <w:r>
        <w:rPr>
          <w:noProof/>
          <w:webHidden/>
        </w:rPr>
        <w:instrText xml:space="preserve"> PAGEREF _Toc20774415 \h </w:instrText>
      </w:r>
      <w:r>
        <w:rPr>
          <w:noProof/>
          <w:webHidden/>
        </w:rPr>
      </w:r>
      <w:r>
        <w:rPr>
          <w:noProof/>
          <w:webHidden/>
        </w:rPr>
        <w:fldChar w:fldCharType="separate"/>
      </w:r>
      <w:r w:rsidR="00FC27D1">
        <w:rPr>
          <w:noProof/>
          <w:webHidden/>
        </w:rPr>
        <w:t>50</w:t>
      </w:r>
      <w:r>
        <w:rPr>
          <w:noProof/>
          <w:webHidden/>
        </w:rPr>
        <w:fldChar w:fldCharType="end"/>
      </w:r>
      <w:r w:rsidRPr="00C43638">
        <w:rPr>
          <w:rStyle w:val="Hyperlink"/>
          <w:noProof/>
        </w:rPr>
        <w:fldChar w:fldCharType="end"/>
      </w:r>
    </w:p>
    <w:p w14:paraId="13282271" w14:textId="7F4FDD26"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"_Toc20774416"</w:instrText>
      </w:r>
      <w:r w:rsidRPr="00C43638">
        <w:rPr>
          <w:rStyle w:val="Hyperlink"/>
          <w:noProof/>
        </w:rPr>
        <w:instrText xml:space="preserve"> </w:instrText>
      </w:r>
      <w:ins w:id="700"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40 – Arduino IDE Sketchbook Location</w:t>
      </w:r>
      <w:r>
        <w:rPr>
          <w:noProof/>
          <w:webHidden/>
        </w:rPr>
        <w:tab/>
      </w:r>
      <w:r>
        <w:rPr>
          <w:noProof/>
          <w:webHidden/>
        </w:rPr>
        <w:fldChar w:fldCharType="begin"/>
      </w:r>
      <w:r>
        <w:rPr>
          <w:noProof/>
          <w:webHidden/>
        </w:rPr>
        <w:instrText xml:space="preserve"> PAGEREF _Toc20774416 \h </w:instrText>
      </w:r>
      <w:r>
        <w:rPr>
          <w:noProof/>
          <w:webHidden/>
        </w:rPr>
      </w:r>
      <w:r>
        <w:rPr>
          <w:noProof/>
          <w:webHidden/>
        </w:rPr>
        <w:fldChar w:fldCharType="separate"/>
      </w:r>
      <w:r w:rsidR="00FC27D1">
        <w:rPr>
          <w:noProof/>
          <w:webHidden/>
        </w:rPr>
        <w:t>51</w:t>
      </w:r>
      <w:r>
        <w:rPr>
          <w:noProof/>
          <w:webHidden/>
        </w:rPr>
        <w:fldChar w:fldCharType="end"/>
      </w:r>
      <w:r w:rsidRPr="00C43638">
        <w:rPr>
          <w:rStyle w:val="Hyperlink"/>
          <w:noProof/>
        </w:rPr>
        <w:fldChar w:fldCharType="end"/>
      </w:r>
    </w:p>
    <w:p w14:paraId="05BE176E" w14:textId="046C6123"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"_Toc20774417"</w:instrText>
      </w:r>
      <w:r w:rsidRPr="00C43638">
        <w:rPr>
          <w:rStyle w:val="Hyperlink"/>
          <w:noProof/>
        </w:rPr>
        <w:instrText xml:space="preserve"> </w:instrText>
      </w:r>
      <w:ins w:id="701"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41 – Arduino IDE Boards Manager Menu</w:t>
      </w:r>
      <w:r>
        <w:rPr>
          <w:noProof/>
          <w:webHidden/>
        </w:rPr>
        <w:tab/>
      </w:r>
      <w:r>
        <w:rPr>
          <w:noProof/>
          <w:webHidden/>
        </w:rPr>
        <w:fldChar w:fldCharType="begin"/>
      </w:r>
      <w:r>
        <w:rPr>
          <w:noProof/>
          <w:webHidden/>
        </w:rPr>
        <w:instrText xml:space="preserve"> PAGEREF _Toc20774417 \h </w:instrText>
      </w:r>
      <w:r>
        <w:rPr>
          <w:noProof/>
          <w:webHidden/>
        </w:rPr>
      </w:r>
      <w:r>
        <w:rPr>
          <w:noProof/>
          <w:webHidden/>
        </w:rPr>
        <w:fldChar w:fldCharType="separate"/>
      </w:r>
      <w:r w:rsidR="00FC27D1">
        <w:rPr>
          <w:noProof/>
          <w:webHidden/>
        </w:rPr>
        <w:t>52</w:t>
      </w:r>
      <w:r>
        <w:rPr>
          <w:noProof/>
          <w:webHidden/>
        </w:rPr>
        <w:fldChar w:fldCharType="end"/>
      </w:r>
      <w:r w:rsidRPr="00C43638">
        <w:rPr>
          <w:rStyle w:val="Hyperlink"/>
          <w:noProof/>
        </w:rPr>
        <w:fldChar w:fldCharType="end"/>
      </w:r>
    </w:p>
    <w:p w14:paraId="68958A49" w14:textId="73577DB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"_Toc20774418"</w:instrText>
      </w:r>
      <w:r w:rsidRPr="00C43638">
        <w:rPr>
          <w:rStyle w:val="Hyperlink"/>
          <w:noProof/>
        </w:rPr>
        <w:instrText xml:space="preserve"> </w:instrText>
      </w:r>
      <w:ins w:id="702"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42 – Arduino IDE Board Manager</w:t>
      </w:r>
      <w:r>
        <w:rPr>
          <w:noProof/>
          <w:webHidden/>
        </w:rPr>
        <w:tab/>
      </w:r>
      <w:r>
        <w:rPr>
          <w:noProof/>
          <w:webHidden/>
        </w:rPr>
        <w:fldChar w:fldCharType="begin"/>
      </w:r>
      <w:r>
        <w:rPr>
          <w:noProof/>
          <w:webHidden/>
        </w:rPr>
        <w:instrText xml:space="preserve"> PAGEREF _Toc20774418 \h </w:instrText>
      </w:r>
      <w:r>
        <w:rPr>
          <w:noProof/>
          <w:webHidden/>
        </w:rPr>
      </w:r>
      <w:r>
        <w:rPr>
          <w:noProof/>
          <w:webHidden/>
        </w:rPr>
        <w:fldChar w:fldCharType="separate"/>
      </w:r>
      <w:r w:rsidR="00FC27D1">
        <w:rPr>
          <w:noProof/>
          <w:webHidden/>
        </w:rPr>
        <w:t>53</w:t>
      </w:r>
      <w:r>
        <w:rPr>
          <w:noProof/>
          <w:webHidden/>
        </w:rPr>
        <w:fldChar w:fldCharType="end"/>
      </w:r>
      <w:r w:rsidRPr="00C43638">
        <w:rPr>
          <w:rStyle w:val="Hyperlink"/>
          <w:noProof/>
        </w:rPr>
        <w:fldChar w:fldCharType="end"/>
      </w:r>
    </w:p>
    <w:p w14:paraId="4BE6FC9E" w14:textId="5505EB72"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"_Toc20774419"</w:instrText>
      </w:r>
      <w:r w:rsidRPr="00C43638">
        <w:rPr>
          <w:rStyle w:val="Hyperlink"/>
          <w:noProof/>
        </w:rPr>
        <w:instrText xml:space="preserve"> </w:instrText>
      </w:r>
      <w:ins w:id="703"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43 – Arduino USB Cable</w:t>
      </w:r>
      <w:r>
        <w:rPr>
          <w:noProof/>
          <w:webHidden/>
        </w:rPr>
        <w:tab/>
      </w:r>
      <w:r>
        <w:rPr>
          <w:noProof/>
          <w:webHidden/>
        </w:rPr>
        <w:fldChar w:fldCharType="begin"/>
      </w:r>
      <w:r>
        <w:rPr>
          <w:noProof/>
          <w:webHidden/>
        </w:rPr>
        <w:instrText xml:space="preserve"> PAGEREF _Toc20774419 \h </w:instrText>
      </w:r>
      <w:r>
        <w:rPr>
          <w:noProof/>
          <w:webHidden/>
        </w:rPr>
      </w:r>
      <w:r>
        <w:rPr>
          <w:noProof/>
          <w:webHidden/>
        </w:rPr>
        <w:fldChar w:fldCharType="separate"/>
      </w:r>
      <w:r w:rsidR="00FC27D1">
        <w:rPr>
          <w:noProof/>
          <w:webHidden/>
        </w:rPr>
        <w:t>53</w:t>
      </w:r>
      <w:r>
        <w:rPr>
          <w:noProof/>
          <w:webHidden/>
        </w:rPr>
        <w:fldChar w:fldCharType="end"/>
      </w:r>
      <w:r w:rsidRPr="00C43638">
        <w:rPr>
          <w:rStyle w:val="Hyperlink"/>
          <w:noProof/>
        </w:rPr>
        <w:fldChar w:fldCharType="end"/>
      </w:r>
    </w:p>
    <w:p w14:paraId="77761B07" w14:textId="5CE25648"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"_Toc20774420"</w:instrText>
      </w:r>
      <w:r w:rsidRPr="00C43638">
        <w:rPr>
          <w:rStyle w:val="Hyperlink"/>
          <w:noProof/>
        </w:rPr>
        <w:instrText xml:space="preserve"> </w:instrText>
      </w:r>
      <w:ins w:id="704"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44 – Arduino IDE ISP Sketch Loading</w:t>
      </w:r>
      <w:r>
        <w:rPr>
          <w:noProof/>
          <w:webHidden/>
        </w:rPr>
        <w:tab/>
      </w:r>
      <w:r>
        <w:rPr>
          <w:noProof/>
          <w:webHidden/>
        </w:rPr>
        <w:fldChar w:fldCharType="begin"/>
      </w:r>
      <w:r>
        <w:rPr>
          <w:noProof/>
          <w:webHidden/>
        </w:rPr>
        <w:instrText xml:space="preserve"> PAGEREF _Toc20774420 \h </w:instrText>
      </w:r>
      <w:r>
        <w:rPr>
          <w:noProof/>
          <w:webHidden/>
        </w:rPr>
      </w:r>
      <w:r>
        <w:rPr>
          <w:noProof/>
          <w:webHidden/>
        </w:rPr>
        <w:fldChar w:fldCharType="separate"/>
      </w:r>
      <w:r w:rsidR="00FC27D1">
        <w:rPr>
          <w:noProof/>
          <w:webHidden/>
        </w:rPr>
        <w:t>54</w:t>
      </w:r>
      <w:r>
        <w:rPr>
          <w:noProof/>
          <w:webHidden/>
        </w:rPr>
        <w:fldChar w:fldCharType="end"/>
      </w:r>
      <w:r w:rsidRPr="00C43638">
        <w:rPr>
          <w:rStyle w:val="Hyperlink"/>
          <w:noProof/>
        </w:rPr>
        <w:fldChar w:fldCharType="end"/>
      </w:r>
    </w:p>
    <w:p w14:paraId="08F7CF63" w14:textId="2936E26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"_Toc20774421"</w:instrText>
      </w:r>
      <w:r w:rsidRPr="00C43638">
        <w:rPr>
          <w:rStyle w:val="Hyperlink"/>
          <w:noProof/>
        </w:rPr>
        <w:instrText xml:space="preserve"> </w:instrText>
      </w:r>
      <w:ins w:id="705"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45 – Arduino Programmer Board Selection</w:t>
      </w:r>
      <w:r>
        <w:rPr>
          <w:noProof/>
          <w:webHidden/>
        </w:rPr>
        <w:tab/>
      </w:r>
      <w:r>
        <w:rPr>
          <w:noProof/>
          <w:webHidden/>
        </w:rPr>
        <w:fldChar w:fldCharType="begin"/>
      </w:r>
      <w:r>
        <w:rPr>
          <w:noProof/>
          <w:webHidden/>
        </w:rPr>
        <w:instrText xml:space="preserve"> PAGEREF _Toc20774421 \h </w:instrText>
      </w:r>
      <w:r>
        <w:rPr>
          <w:noProof/>
          <w:webHidden/>
        </w:rPr>
      </w:r>
      <w:r>
        <w:rPr>
          <w:noProof/>
          <w:webHidden/>
        </w:rPr>
        <w:fldChar w:fldCharType="separate"/>
      </w:r>
      <w:r w:rsidR="00FC27D1">
        <w:rPr>
          <w:noProof/>
          <w:webHidden/>
        </w:rPr>
        <w:t>55</w:t>
      </w:r>
      <w:r>
        <w:rPr>
          <w:noProof/>
          <w:webHidden/>
        </w:rPr>
        <w:fldChar w:fldCharType="end"/>
      </w:r>
      <w:r w:rsidRPr="00C43638">
        <w:rPr>
          <w:rStyle w:val="Hyperlink"/>
          <w:noProof/>
        </w:rPr>
        <w:fldChar w:fldCharType="end"/>
      </w:r>
    </w:p>
    <w:p w14:paraId="25DBB58D" w14:textId="14CE745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"_Toc20774422"</w:instrText>
      </w:r>
      <w:r w:rsidRPr="00C43638">
        <w:rPr>
          <w:rStyle w:val="Hyperlink"/>
          <w:noProof/>
        </w:rPr>
        <w:instrText xml:space="preserve"> </w:instrText>
      </w:r>
      <w:ins w:id="706"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46 – Arduino Programmer Port Selection</w:t>
      </w:r>
      <w:r>
        <w:rPr>
          <w:noProof/>
          <w:webHidden/>
        </w:rPr>
        <w:tab/>
      </w:r>
      <w:r>
        <w:rPr>
          <w:noProof/>
          <w:webHidden/>
        </w:rPr>
        <w:fldChar w:fldCharType="begin"/>
      </w:r>
      <w:r>
        <w:rPr>
          <w:noProof/>
          <w:webHidden/>
        </w:rPr>
        <w:instrText xml:space="preserve"> PAGEREF _Toc20774422 \h </w:instrText>
      </w:r>
      <w:r>
        <w:rPr>
          <w:noProof/>
          <w:webHidden/>
        </w:rPr>
      </w:r>
      <w:r>
        <w:rPr>
          <w:noProof/>
          <w:webHidden/>
        </w:rPr>
        <w:fldChar w:fldCharType="separate"/>
      </w:r>
      <w:r w:rsidR="00FC27D1">
        <w:rPr>
          <w:noProof/>
          <w:webHidden/>
        </w:rPr>
        <w:t>55</w:t>
      </w:r>
      <w:r>
        <w:rPr>
          <w:noProof/>
          <w:webHidden/>
        </w:rPr>
        <w:fldChar w:fldCharType="end"/>
      </w:r>
      <w:r w:rsidRPr="00C43638">
        <w:rPr>
          <w:rStyle w:val="Hyperlink"/>
          <w:noProof/>
        </w:rPr>
        <w:fldChar w:fldCharType="end"/>
      </w:r>
    </w:p>
    <w:p w14:paraId="78D0989E" w14:textId="06D502D2"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"_Toc20774423"</w:instrText>
      </w:r>
      <w:r w:rsidRPr="00C43638">
        <w:rPr>
          <w:rStyle w:val="Hyperlink"/>
          <w:noProof/>
        </w:rPr>
        <w:instrText xml:space="preserve"> </w:instrText>
      </w:r>
      <w:ins w:id="707"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47 – Arduino IDE ISP Upload</w:t>
      </w:r>
      <w:r>
        <w:rPr>
          <w:noProof/>
          <w:webHidden/>
        </w:rPr>
        <w:tab/>
      </w:r>
      <w:r>
        <w:rPr>
          <w:noProof/>
          <w:webHidden/>
        </w:rPr>
        <w:fldChar w:fldCharType="begin"/>
      </w:r>
      <w:r>
        <w:rPr>
          <w:noProof/>
          <w:webHidden/>
        </w:rPr>
        <w:instrText xml:space="preserve"> PAGEREF _Toc20774423 \h </w:instrText>
      </w:r>
      <w:r>
        <w:rPr>
          <w:noProof/>
          <w:webHidden/>
        </w:rPr>
      </w:r>
      <w:r>
        <w:rPr>
          <w:noProof/>
          <w:webHidden/>
        </w:rPr>
        <w:fldChar w:fldCharType="separate"/>
      </w:r>
      <w:r w:rsidR="00FC27D1">
        <w:rPr>
          <w:noProof/>
          <w:webHidden/>
        </w:rPr>
        <w:t>56</w:t>
      </w:r>
      <w:r>
        <w:rPr>
          <w:noProof/>
          <w:webHidden/>
        </w:rPr>
        <w:fldChar w:fldCharType="end"/>
      </w:r>
      <w:r w:rsidRPr="00C43638">
        <w:rPr>
          <w:rStyle w:val="Hyperlink"/>
          <w:noProof/>
        </w:rPr>
        <w:fldChar w:fldCharType="end"/>
      </w:r>
    </w:p>
    <w:p w14:paraId="757BE0A7" w14:textId="286CC99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"_Toc20774424"</w:instrText>
      </w:r>
      <w:r w:rsidRPr="00C43638">
        <w:rPr>
          <w:rStyle w:val="Hyperlink"/>
          <w:noProof/>
        </w:rPr>
        <w:instrText xml:space="preserve"> </w:instrText>
      </w:r>
      <w:ins w:id="708"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48 – Programmer with Capacitor</w:t>
      </w:r>
      <w:r>
        <w:rPr>
          <w:noProof/>
          <w:webHidden/>
        </w:rPr>
        <w:tab/>
      </w:r>
      <w:r>
        <w:rPr>
          <w:noProof/>
          <w:webHidden/>
        </w:rPr>
        <w:fldChar w:fldCharType="begin"/>
      </w:r>
      <w:r>
        <w:rPr>
          <w:noProof/>
          <w:webHidden/>
        </w:rPr>
        <w:instrText xml:space="preserve"> PAGEREF _Toc20774424 \h </w:instrText>
      </w:r>
      <w:r>
        <w:rPr>
          <w:noProof/>
          <w:webHidden/>
        </w:rPr>
      </w:r>
      <w:r>
        <w:rPr>
          <w:noProof/>
          <w:webHidden/>
        </w:rPr>
        <w:fldChar w:fldCharType="separate"/>
      </w:r>
      <w:r w:rsidR="00FC27D1">
        <w:rPr>
          <w:noProof/>
          <w:webHidden/>
        </w:rPr>
        <w:t>57</w:t>
      </w:r>
      <w:r>
        <w:rPr>
          <w:noProof/>
          <w:webHidden/>
        </w:rPr>
        <w:fldChar w:fldCharType="end"/>
      </w:r>
      <w:r w:rsidRPr="00C43638">
        <w:rPr>
          <w:rStyle w:val="Hyperlink"/>
          <w:noProof/>
        </w:rPr>
        <w:fldChar w:fldCharType="end"/>
      </w:r>
    </w:p>
    <w:p w14:paraId="2C665F3B" w14:textId="1686BE8D"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"_Toc20774425"</w:instrText>
      </w:r>
      <w:r w:rsidRPr="00C43638">
        <w:rPr>
          <w:rStyle w:val="Hyperlink"/>
          <w:noProof/>
        </w:rPr>
        <w:instrText xml:space="preserve"> </w:instrText>
      </w:r>
      <w:ins w:id="709"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49 – Programmer Connections</w:t>
      </w:r>
      <w:r>
        <w:rPr>
          <w:noProof/>
          <w:webHidden/>
        </w:rPr>
        <w:tab/>
      </w:r>
      <w:r>
        <w:rPr>
          <w:noProof/>
          <w:webHidden/>
        </w:rPr>
        <w:fldChar w:fldCharType="begin"/>
      </w:r>
      <w:r>
        <w:rPr>
          <w:noProof/>
          <w:webHidden/>
        </w:rPr>
        <w:instrText xml:space="preserve"> PAGEREF _Toc20774425 \h </w:instrText>
      </w:r>
      <w:r>
        <w:rPr>
          <w:noProof/>
          <w:webHidden/>
        </w:rPr>
      </w:r>
      <w:r>
        <w:rPr>
          <w:noProof/>
          <w:webHidden/>
        </w:rPr>
        <w:fldChar w:fldCharType="separate"/>
      </w:r>
      <w:r w:rsidR="00FC27D1">
        <w:rPr>
          <w:noProof/>
          <w:webHidden/>
        </w:rPr>
        <w:t>57</w:t>
      </w:r>
      <w:r>
        <w:rPr>
          <w:noProof/>
          <w:webHidden/>
        </w:rPr>
        <w:fldChar w:fldCharType="end"/>
      </w:r>
      <w:r w:rsidRPr="00C43638">
        <w:rPr>
          <w:rStyle w:val="Hyperlink"/>
          <w:noProof/>
        </w:rPr>
        <w:fldChar w:fldCharType="end"/>
      </w:r>
    </w:p>
    <w:p w14:paraId="6E6017F2" w14:textId="6A22BDDE"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"_Toc20774426"</w:instrText>
      </w:r>
      <w:r w:rsidRPr="00C43638">
        <w:rPr>
          <w:rStyle w:val="Hyperlink"/>
          <w:noProof/>
        </w:rPr>
        <w:instrText xml:space="preserve"> </w:instrText>
      </w:r>
      <w:ins w:id="710"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50 – Programmer Connected to Interface Board</w:t>
      </w:r>
      <w:r>
        <w:rPr>
          <w:noProof/>
          <w:webHidden/>
        </w:rPr>
        <w:tab/>
      </w:r>
      <w:r>
        <w:rPr>
          <w:noProof/>
          <w:webHidden/>
        </w:rPr>
        <w:fldChar w:fldCharType="begin"/>
      </w:r>
      <w:r>
        <w:rPr>
          <w:noProof/>
          <w:webHidden/>
        </w:rPr>
        <w:instrText xml:space="preserve"> PAGEREF _Toc20774426 \h </w:instrText>
      </w:r>
      <w:r>
        <w:rPr>
          <w:noProof/>
          <w:webHidden/>
        </w:rPr>
      </w:r>
      <w:r>
        <w:rPr>
          <w:noProof/>
          <w:webHidden/>
        </w:rPr>
        <w:fldChar w:fldCharType="separate"/>
      </w:r>
      <w:r w:rsidR="00FC27D1">
        <w:rPr>
          <w:noProof/>
          <w:webHidden/>
        </w:rPr>
        <w:t>58</w:t>
      </w:r>
      <w:r>
        <w:rPr>
          <w:noProof/>
          <w:webHidden/>
        </w:rPr>
        <w:fldChar w:fldCharType="end"/>
      </w:r>
      <w:r w:rsidRPr="00C43638">
        <w:rPr>
          <w:rStyle w:val="Hyperlink"/>
          <w:noProof/>
        </w:rPr>
        <w:fldChar w:fldCharType="end"/>
      </w:r>
    </w:p>
    <w:p w14:paraId="7783A3FC" w14:textId="533A8007"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"_Toc20774427"</w:instrText>
      </w:r>
      <w:r w:rsidRPr="00C43638">
        <w:rPr>
          <w:rStyle w:val="Hyperlink"/>
          <w:noProof/>
        </w:rPr>
        <w:instrText xml:space="preserve"> </w:instrText>
      </w:r>
      <w:ins w:id="711"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51 – Arduino IDE Target Board Selection</w:t>
      </w:r>
      <w:r>
        <w:rPr>
          <w:noProof/>
          <w:webHidden/>
        </w:rPr>
        <w:tab/>
      </w:r>
      <w:r>
        <w:rPr>
          <w:noProof/>
          <w:webHidden/>
        </w:rPr>
        <w:fldChar w:fldCharType="begin"/>
      </w:r>
      <w:r>
        <w:rPr>
          <w:noProof/>
          <w:webHidden/>
        </w:rPr>
        <w:instrText xml:space="preserve"> PAGEREF _Toc20774427 \h </w:instrText>
      </w:r>
      <w:r>
        <w:rPr>
          <w:noProof/>
          <w:webHidden/>
        </w:rPr>
      </w:r>
      <w:r>
        <w:rPr>
          <w:noProof/>
          <w:webHidden/>
        </w:rPr>
        <w:fldChar w:fldCharType="separate"/>
      </w:r>
      <w:r w:rsidR="00FC27D1">
        <w:rPr>
          <w:noProof/>
          <w:webHidden/>
        </w:rPr>
        <w:t>59</w:t>
      </w:r>
      <w:r>
        <w:rPr>
          <w:noProof/>
          <w:webHidden/>
        </w:rPr>
        <w:fldChar w:fldCharType="end"/>
      </w:r>
      <w:r w:rsidRPr="00C43638">
        <w:rPr>
          <w:rStyle w:val="Hyperlink"/>
          <w:noProof/>
        </w:rPr>
        <w:fldChar w:fldCharType="end"/>
      </w:r>
    </w:p>
    <w:p w14:paraId="1036EB2B" w14:textId="08C60EC3"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"_Toc20774428"</w:instrText>
      </w:r>
      <w:r w:rsidRPr="00C43638">
        <w:rPr>
          <w:rStyle w:val="Hyperlink"/>
          <w:noProof/>
        </w:rPr>
        <w:instrText xml:space="preserve"> </w:instrText>
      </w:r>
      <w:ins w:id="712"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52 – Arduino IDE Programmer Selection</w:t>
      </w:r>
      <w:r>
        <w:rPr>
          <w:noProof/>
          <w:webHidden/>
        </w:rPr>
        <w:tab/>
      </w:r>
      <w:r>
        <w:rPr>
          <w:noProof/>
          <w:webHidden/>
        </w:rPr>
        <w:fldChar w:fldCharType="begin"/>
      </w:r>
      <w:r>
        <w:rPr>
          <w:noProof/>
          <w:webHidden/>
        </w:rPr>
        <w:instrText xml:space="preserve"> PAGEREF _Toc20774428 \h </w:instrText>
      </w:r>
      <w:r>
        <w:rPr>
          <w:noProof/>
          <w:webHidden/>
        </w:rPr>
      </w:r>
      <w:r>
        <w:rPr>
          <w:noProof/>
          <w:webHidden/>
        </w:rPr>
        <w:fldChar w:fldCharType="separate"/>
      </w:r>
      <w:r w:rsidR="00FC27D1">
        <w:rPr>
          <w:noProof/>
          <w:webHidden/>
        </w:rPr>
        <w:t>60</w:t>
      </w:r>
      <w:r>
        <w:rPr>
          <w:noProof/>
          <w:webHidden/>
        </w:rPr>
        <w:fldChar w:fldCharType="end"/>
      </w:r>
      <w:r w:rsidRPr="00C43638">
        <w:rPr>
          <w:rStyle w:val="Hyperlink"/>
          <w:noProof/>
        </w:rPr>
        <w:fldChar w:fldCharType="end"/>
      </w:r>
    </w:p>
    <w:p w14:paraId="25E88466" w14:textId="3DA90C53"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"_Toc20774429"</w:instrText>
      </w:r>
      <w:r w:rsidRPr="00C43638">
        <w:rPr>
          <w:rStyle w:val="Hyperlink"/>
          <w:noProof/>
        </w:rPr>
        <w:instrText xml:space="preserve"> </w:instrText>
      </w:r>
      <w:ins w:id="713"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53 – Arduino IDE Burn Bootloader</w:t>
      </w:r>
      <w:r>
        <w:rPr>
          <w:noProof/>
          <w:webHidden/>
        </w:rPr>
        <w:tab/>
      </w:r>
      <w:r>
        <w:rPr>
          <w:noProof/>
          <w:webHidden/>
        </w:rPr>
        <w:fldChar w:fldCharType="begin"/>
      </w:r>
      <w:r>
        <w:rPr>
          <w:noProof/>
          <w:webHidden/>
        </w:rPr>
        <w:instrText xml:space="preserve"> PAGEREF _Toc20774429 \h </w:instrText>
      </w:r>
      <w:r>
        <w:rPr>
          <w:noProof/>
          <w:webHidden/>
        </w:rPr>
      </w:r>
      <w:r>
        <w:rPr>
          <w:noProof/>
          <w:webHidden/>
        </w:rPr>
        <w:fldChar w:fldCharType="separate"/>
      </w:r>
      <w:r w:rsidR="00FC27D1">
        <w:rPr>
          <w:noProof/>
          <w:webHidden/>
        </w:rPr>
        <w:t>61</w:t>
      </w:r>
      <w:r>
        <w:rPr>
          <w:noProof/>
          <w:webHidden/>
        </w:rPr>
        <w:fldChar w:fldCharType="end"/>
      </w:r>
      <w:r w:rsidRPr="00C43638">
        <w:rPr>
          <w:rStyle w:val="Hyperlink"/>
          <w:noProof/>
        </w:rPr>
        <w:fldChar w:fldCharType="end"/>
      </w:r>
    </w:p>
    <w:p w14:paraId="642C043C" w14:textId="6155C15B"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"_Toc20774430"</w:instrText>
      </w:r>
      <w:r w:rsidRPr="00C43638">
        <w:rPr>
          <w:rStyle w:val="Hyperlink"/>
          <w:noProof/>
        </w:rPr>
        <w:instrText xml:space="preserve"> </w:instrText>
      </w:r>
      <w:ins w:id="714"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54 – Arduino IDE Add Library</w:t>
      </w:r>
      <w:r>
        <w:rPr>
          <w:noProof/>
          <w:webHidden/>
        </w:rPr>
        <w:tab/>
      </w:r>
      <w:r>
        <w:rPr>
          <w:noProof/>
          <w:webHidden/>
        </w:rPr>
        <w:fldChar w:fldCharType="begin"/>
      </w:r>
      <w:r>
        <w:rPr>
          <w:noProof/>
          <w:webHidden/>
        </w:rPr>
        <w:instrText xml:space="preserve"> PAGEREF _Toc20774430 \h </w:instrText>
      </w:r>
      <w:r>
        <w:rPr>
          <w:noProof/>
          <w:webHidden/>
        </w:rPr>
      </w:r>
      <w:r>
        <w:rPr>
          <w:noProof/>
          <w:webHidden/>
        </w:rPr>
        <w:fldChar w:fldCharType="separate"/>
      </w:r>
      <w:r w:rsidR="00FC27D1">
        <w:rPr>
          <w:noProof/>
          <w:webHidden/>
        </w:rPr>
        <w:t>62</w:t>
      </w:r>
      <w:r>
        <w:rPr>
          <w:noProof/>
          <w:webHidden/>
        </w:rPr>
        <w:fldChar w:fldCharType="end"/>
      </w:r>
      <w:r w:rsidRPr="00C43638">
        <w:rPr>
          <w:rStyle w:val="Hyperlink"/>
          <w:noProof/>
        </w:rPr>
        <w:fldChar w:fldCharType="end"/>
      </w:r>
    </w:p>
    <w:p w14:paraId="07AB6112" w14:textId="1F35852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"_Toc20774431"</w:instrText>
      </w:r>
      <w:r w:rsidRPr="00C43638">
        <w:rPr>
          <w:rStyle w:val="Hyperlink"/>
          <w:noProof/>
        </w:rPr>
        <w:instrText xml:space="preserve"> </w:instrText>
      </w:r>
      <w:ins w:id="715"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55 – Arduino IDE Firmware Upload</w:t>
      </w:r>
      <w:r>
        <w:rPr>
          <w:noProof/>
          <w:webHidden/>
        </w:rPr>
        <w:tab/>
      </w:r>
      <w:r>
        <w:rPr>
          <w:noProof/>
          <w:webHidden/>
        </w:rPr>
        <w:fldChar w:fldCharType="begin"/>
      </w:r>
      <w:r>
        <w:rPr>
          <w:noProof/>
          <w:webHidden/>
        </w:rPr>
        <w:instrText xml:space="preserve"> PAGEREF _Toc20774431 \h </w:instrText>
      </w:r>
      <w:r>
        <w:rPr>
          <w:noProof/>
          <w:webHidden/>
        </w:rPr>
      </w:r>
      <w:r>
        <w:rPr>
          <w:noProof/>
          <w:webHidden/>
        </w:rPr>
        <w:fldChar w:fldCharType="separate"/>
      </w:r>
      <w:r w:rsidR="00FC27D1">
        <w:rPr>
          <w:noProof/>
          <w:webHidden/>
        </w:rPr>
        <w:t>63</w:t>
      </w:r>
      <w:r>
        <w:rPr>
          <w:noProof/>
          <w:webHidden/>
        </w:rPr>
        <w:fldChar w:fldCharType="end"/>
      </w:r>
      <w:r w:rsidRPr="00C43638">
        <w:rPr>
          <w:rStyle w:val="Hyperlink"/>
          <w:noProof/>
        </w:rPr>
        <w:fldChar w:fldCharType="end"/>
      </w:r>
    </w:p>
    <w:p w14:paraId="54B798E6" w14:textId="6055B46D"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"_Toc20774432"</w:instrText>
      </w:r>
      <w:r w:rsidRPr="00C43638">
        <w:rPr>
          <w:rStyle w:val="Hyperlink"/>
          <w:noProof/>
        </w:rPr>
        <w:instrText xml:space="preserve"> </w:instrText>
      </w:r>
      <w:ins w:id="716"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56 – Installed Simulator Interface</w:t>
      </w:r>
      <w:r>
        <w:rPr>
          <w:noProof/>
          <w:webHidden/>
        </w:rPr>
        <w:tab/>
      </w:r>
      <w:r>
        <w:rPr>
          <w:noProof/>
          <w:webHidden/>
        </w:rPr>
        <w:fldChar w:fldCharType="begin"/>
      </w:r>
      <w:r>
        <w:rPr>
          <w:noProof/>
          <w:webHidden/>
        </w:rPr>
        <w:instrText xml:space="preserve"> PAGEREF _Toc20774432 \h </w:instrText>
      </w:r>
      <w:r>
        <w:rPr>
          <w:noProof/>
          <w:webHidden/>
        </w:rPr>
      </w:r>
      <w:r>
        <w:rPr>
          <w:noProof/>
          <w:webHidden/>
        </w:rPr>
        <w:fldChar w:fldCharType="separate"/>
      </w:r>
      <w:ins w:id="717" w:author="Andrew Instone-Cowie" w:date="2021-07-22T16:00:00Z">
        <w:r w:rsidR="00FC27D1">
          <w:rPr>
            <w:noProof/>
            <w:webHidden/>
          </w:rPr>
          <w:t>66</w:t>
        </w:r>
      </w:ins>
      <w:del w:id="718" w:author="Andrew Instone-Cowie" w:date="2021-07-22T15:59:00Z">
        <w:r w:rsidR="00DF75D5" w:rsidDel="00C76C15">
          <w:rPr>
            <w:noProof/>
            <w:webHidden/>
          </w:rPr>
          <w:delText>64</w:delText>
        </w:r>
      </w:del>
      <w:r>
        <w:rPr>
          <w:noProof/>
          <w:webHidden/>
        </w:rPr>
        <w:fldChar w:fldCharType="end"/>
      </w:r>
      <w:r w:rsidRPr="00C43638">
        <w:rPr>
          <w:rStyle w:val="Hyperlink"/>
          <w:noProof/>
        </w:rPr>
        <w:fldChar w:fldCharType="end"/>
      </w:r>
    </w:p>
    <w:p w14:paraId="22719396" w14:textId="039D0ACA"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"_Toc20774433"</w:instrText>
      </w:r>
      <w:r w:rsidRPr="00C43638">
        <w:rPr>
          <w:rStyle w:val="Hyperlink"/>
          <w:noProof/>
        </w:rPr>
        <w:instrText xml:space="preserve"> </w:instrText>
      </w:r>
      <w:ins w:id="719"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57 – Installed Sensor (Lois Weedon 4</w:t>
      </w:r>
      <w:r w:rsidRPr="00C43638">
        <w:rPr>
          <w:rStyle w:val="Hyperlink"/>
          <w:noProof/>
          <w:vertAlign w:val="superscript"/>
        </w:rPr>
        <w:t>th</w:t>
      </w:r>
      <w:r w:rsidRPr="00C43638">
        <w:rPr>
          <w:rStyle w:val="Hyperlink"/>
          <w:noProof/>
        </w:rPr>
        <w:t>)</w:t>
      </w:r>
      <w:r>
        <w:rPr>
          <w:noProof/>
          <w:webHidden/>
        </w:rPr>
        <w:tab/>
      </w:r>
      <w:r>
        <w:rPr>
          <w:noProof/>
          <w:webHidden/>
        </w:rPr>
        <w:fldChar w:fldCharType="begin"/>
      </w:r>
      <w:r>
        <w:rPr>
          <w:noProof/>
          <w:webHidden/>
        </w:rPr>
        <w:instrText xml:space="preserve"> PAGEREF _Toc20774433 \h </w:instrText>
      </w:r>
      <w:r>
        <w:rPr>
          <w:noProof/>
          <w:webHidden/>
        </w:rPr>
      </w:r>
      <w:r>
        <w:rPr>
          <w:noProof/>
          <w:webHidden/>
        </w:rPr>
        <w:fldChar w:fldCharType="separate"/>
      </w:r>
      <w:ins w:id="720" w:author="Andrew Instone-Cowie" w:date="2021-07-22T16:00:00Z">
        <w:r w:rsidR="00FC27D1">
          <w:rPr>
            <w:noProof/>
            <w:webHidden/>
          </w:rPr>
          <w:t>67</w:t>
        </w:r>
      </w:ins>
      <w:del w:id="721" w:author="Andrew Instone-Cowie" w:date="2021-07-22T15:59:00Z">
        <w:r w:rsidR="00DF75D5" w:rsidDel="00C76C15">
          <w:rPr>
            <w:noProof/>
            <w:webHidden/>
          </w:rPr>
          <w:delText>65</w:delText>
        </w:r>
      </w:del>
      <w:r>
        <w:rPr>
          <w:noProof/>
          <w:webHidden/>
        </w:rPr>
        <w:fldChar w:fldCharType="end"/>
      </w:r>
      <w:r w:rsidRPr="00C43638">
        <w:rPr>
          <w:rStyle w:val="Hyperlink"/>
          <w:noProof/>
        </w:rPr>
        <w:fldChar w:fldCharType="end"/>
      </w:r>
    </w:p>
    <w:p w14:paraId="7A37A7C6" w14:textId="154ED25C"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"_Toc20774434"</w:instrText>
      </w:r>
      <w:r w:rsidRPr="00C43638">
        <w:rPr>
          <w:rStyle w:val="Hyperlink"/>
          <w:noProof/>
        </w:rPr>
        <w:instrText xml:space="preserve"> </w:instrText>
      </w:r>
      <w:ins w:id="722"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58 – Installed Sensor (Lois Weedon 6</w:t>
      </w:r>
      <w:r w:rsidRPr="00C43638">
        <w:rPr>
          <w:rStyle w:val="Hyperlink"/>
          <w:noProof/>
          <w:vertAlign w:val="superscript"/>
        </w:rPr>
        <w:t>th</w:t>
      </w:r>
      <w:r w:rsidRPr="00C43638">
        <w:rPr>
          <w:rStyle w:val="Hyperlink"/>
          <w:noProof/>
        </w:rPr>
        <w:t>)</w:t>
      </w:r>
      <w:r>
        <w:rPr>
          <w:noProof/>
          <w:webHidden/>
        </w:rPr>
        <w:tab/>
      </w:r>
      <w:r>
        <w:rPr>
          <w:noProof/>
          <w:webHidden/>
        </w:rPr>
        <w:fldChar w:fldCharType="begin"/>
      </w:r>
      <w:r>
        <w:rPr>
          <w:noProof/>
          <w:webHidden/>
        </w:rPr>
        <w:instrText xml:space="preserve"> PAGEREF _Toc20774434 \h </w:instrText>
      </w:r>
      <w:r>
        <w:rPr>
          <w:noProof/>
          <w:webHidden/>
        </w:rPr>
      </w:r>
      <w:r>
        <w:rPr>
          <w:noProof/>
          <w:webHidden/>
        </w:rPr>
        <w:fldChar w:fldCharType="separate"/>
      </w:r>
      <w:ins w:id="723" w:author="Andrew Instone-Cowie" w:date="2021-07-22T16:00:00Z">
        <w:r w:rsidR="00FC27D1">
          <w:rPr>
            <w:noProof/>
            <w:webHidden/>
          </w:rPr>
          <w:t>68</w:t>
        </w:r>
      </w:ins>
      <w:del w:id="724" w:author="Andrew Instone-Cowie" w:date="2021-07-22T15:59:00Z">
        <w:r w:rsidR="00DF75D5" w:rsidDel="00C76C15">
          <w:rPr>
            <w:noProof/>
            <w:webHidden/>
          </w:rPr>
          <w:delText>66</w:delText>
        </w:r>
      </w:del>
      <w:r>
        <w:rPr>
          <w:noProof/>
          <w:webHidden/>
        </w:rPr>
        <w:fldChar w:fldCharType="end"/>
      </w:r>
      <w:r w:rsidRPr="00C43638">
        <w:rPr>
          <w:rStyle w:val="Hyperlink"/>
          <w:noProof/>
        </w:rPr>
        <w:fldChar w:fldCharType="end"/>
      </w:r>
    </w:p>
    <w:p w14:paraId="442C3F4E" w14:textId="7B87FE3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"_Toc20774435"</w:instrText>
      </w:r>
      <w:r w:rsidRPr="00C43638">
        <w:rPr>
          <w:rStyle w:val="Hyperlink"/>
          <w:noProof/>
        </w:rPr>
        <w:instrText xml:space="preserve"> </w:instrText>
      </w:r>
      <w:ins w:id="725"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59 – Installed Sensor (Chirk)</w:t>
      </w:r>
      <w:r>
        <w:rPr>
          <w:noProof/>
          <w:webHidden/>
        </w:rPr>
        <w:tab/>
      </w:r>
      <w:r>
        <w:rPr>
          <w:noProof/>
          <w:webHidden/>
        </w:rPr>
        <w:fldChar w:fldCharType="begin"/>
      </w:r>
      <w:r>
        <w:rPr>
          <w:noProof/>
          <w:webHidden/>
        </w:rPr>
        <w:instrText xml:space="preserve"> PAGEREF _Toc20774435 \h </w:instrText>
      </w:r>
      <w:r>
        <w:rPr>
          <w:noProof/>
          <w:webHidden/>
        </w:rPr>
      </w:r>
      <w:r>
        <w:rPr>
          <w:noProof/>
          <w:webHidden/>
        </w:rPr>
        <w:fldChar w:fldCharType="separate"/>
      </w:r>
      <w:ins w:id="726" w:author="Andrew Instone-Cowie" w:date="2021-07-22T16:00:00Z">
        <w:r w:rsidR="00FC27D1">
          <w:rPr>
            <w:noProof/>
            <w:webHidden/>
          </w:rPr>
          <w:t>68</w:t>
        </w:r>
      </w:ins>
      <w:del w:id="727" w:author="Andrew Instone-Cowie" w:date="2021-07-22T15:59:00Z">
        <w:r w:rsidR="00DF75D5" w:rsidDel="00C76C15">
          <w:rPr>
            <w:noProof/>
            <w:webHidden/>
          </w:rPr>
          <w:delText>66</w:delText>
        </w:r>
      </w:del>
      <w:r>
        <w:rPr>
          <w:noProof/>
          <w:webHidden/>
        </w:rPr>
        <w:fldChar w:fldCharType="end"/>
      </w:r>
      <w:r w:rsidRPr="00C43638">
        <w:rPr>
          <w:rStyle w:val="Hyperlink"/>
          <w:noProof/>
        </w:rPr>
        <w:fldChar w:fldCharType="end"/>
      </w:r>
    </w:p>
    <w:p w14:paraId="70856E39" w14:textId="7295E337"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"_Toc20774436"</w:instrText>
      </w:r>
      <w:r w:rsidRPr="00C43638">
        <w:rPr>
          <w:rStyle w:val="Hyperlink"/>
          <w:noProof/>
        </w:rPr>
        <w:instrText xml:space="preserve"> </w:instrText>
      </w:r>
      <w:ins w:id="728"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60 – Magnet Mounting Dimensions</w:t>
      </w:r>
      <w:r>
        <w:rPr>
          <w:noProof/>
          <w:webHidden/>
        </w:rPr>
        <w:tab/>
      </w:r>
      <w:r>
        <w:rPr>
          <w:noProof/>
          <w:webHidden/>
        </w:rPr>
        <w:fldChar w:fldCharType="begin"/>
      </w:r>
      <w:r>
        <w:rPr>
          <w:noProof/>
          <w:webHidden/>
        </w:rPr>
        <w:instrText xml:space="preserve"> PAGEREF _Toc20774436 \h </w:instrText>
      </w:r>
      <w:r>
        <w:rPr>
          <w:noProof/>
          <w:webHidden/>
        </w:rPr>
      </w:r>
      <w:r>
        <w:rPr>
          <w:noProof/>
          <w:webHidden/>
        </w:rPr>
        <w:fldChar w:fldCharType="separate"/>
      </w:r>
      <w:ins w:id="729" w:author="Andrew Instone-Cowie" w:date="2021-07-22T16:00:00Z">
        <w:r w:rsidR="00FC27D1">
          <w:rPr>
            <w:noProof/>
            <w:webHidden/>
          </w:rPr>
          <w:t>69</w:t>
        </w:r>
      </w:ins>
      <w:del w:id="730" w:author="Andrew Instone-Cowie" w:date="2021-07-22T15:59:00Z">
        <w:r w:rsidR="00DF75D5" w:rsidDel="00C76C15">
          <w:rPr>
            <w:noProof/>
            <w:webHidden/>
          </w:rPr>
          <w:delText>67</w:delText>
        </w:r>
      </w:del>
      <w:r>
        <w:rPr>
          <w:noProof/>
          <w:webHidden/>
        </w:rPr>
        <w:fldChar w:fldCharType="end"/>
      </w:r>
      <w:r w:rsidRPr="00C43638">
        <w:rPr>
          <w:rStyle w:val="Hyperlink"/>
          <w:noProof/>
        </w:rPr>
        <w:fldChar w:fldCharType="end"/>
      </w:r>
    </w:p>
    <w:p w14:paraId="49E26735" w14:textId="14F54D08"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"_Toc20774437"</w:instrText>
      </w:r>
      <w:r w:rsidRPr="00C43638">
        <w:rPr>
          <w:rStyle w:val="Hyperlink"/>
          <w:noProof/>
        </w:rPr>
        <w:instrText xml:space="preserve"> </w:instrText>
      </w:r>
      <w:ins w:id="731"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61 – Magnet Mounting Construction</w:t>
      </w:r>
      <w:r>
        <w:rPr>
          <w:noProof/>
          <w:webHidden/>
        </w:rPr>
        <w:tab/>
      </w:r>
      <w:r>
        <w:rPr>
          <w:noProof/>
          <w:webHidden/>
        </w:rPr>
        <w:fldChar w:fldCharType="begin"/>
      </w:r>
      <w:r>
        <w:rPr>
          <w:noProof/>
          <w:webHidden/>
        </w:rPr>
        <w:instrText xml:space="preserve"> PAGEREF _Toc20774437 \h </w:instrText>
      </w:r>
      <w:r>
        <w:rPr>
          <w:noProof/>
          <w:webHidden/>
        </w:rPr>
      </w:r>
      <w:r>
        <w:rPr>
          <w:noProof/>
          <w:webHidden/>
        </w:rPr>
        <w:fldChar w:fldCharType="separate"/>
      </w:r>
      <w:ins w:id="732" w:author="Andrew Instone-Cowie" w:date="2021-07-22T16:00:00Z">
        <w:r w:rsidR="00FC27D1">
          <w:rPr>
            <w:noProof/>
            <w:webHidden/>
          </w:rPr>
          <w:t>70</w:t>
        </w:r>
      </w:ins>
      <w:del w:id="733" w:author="Andrew Instone-Cowie" w:date="2021-07-22T15:59:00Z">
        <w:r w:rsidR="00DF75D5" w:rsidDel="00C76C15">
          <w:rPr>
            <w:noProof/>
            <w:webHidden/>
          </w:rPr>
          <w:delText>68</w:delText>
        </w:r>
      </w:del>
      <w:r>
        <w:rPr>
          <w:noProof/>
          <w:webHidden/>
        </w:rPr>
        <w:fldChar w:fldCharType="end"/>
      </w:r>
      <w:r w:rsidRPr="00C43638">
        <w:rPr>
          <w:rStyle w:val="Hyperlink"/>
          <w:noProof/>
        </w:rPr>
        <w:fldChar w:fldCharType="end"/>
      </w:r>
    </w:p>
    <w:p w14:paraId="0D9E48AE" w14:textId="004B8973"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"_Toc20774438"</w:instrText>
      </w:r>
      <w:r w:rsidRPr="00C43638">
        <w:rPr>
          <w:rStyle w:val="Hyperlink"/>
          <w:noProof/>
        </w:rPr>
        <w:instrText xml:space="preserve"> </w:instrText>
      </w:r>
      <w:ins w:id="734"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62 – Completed Magnet Mounting</w:t>
      </w:r>
      <w:r>
        <w:rPr>
          <w:noProof/>
          <w:webHidden/>
        </w:rPr>
        <w:tab/>
      </w:r>
      <w:r>
        <w:rPr>
          <w:noProof/>
          <w:webHidden/>
        </w:rPr>
        <w:fldChar w:fldCharType="begin"/>
      </w:r>
      <w:r>
        <w:rPr>
          <w:noProof/>
          <w:webHidden/>
        </w:rPr>
        <w:instrText xml:space="preserve"> PAGEREF _Toc20774438 \h </w:instrText>
      </w:r>
      <w:r>
        <w:rPr>
          <w:noProof/>
          <w:webHidden/>
        </w:rPr>
      </w:r>
      <w:r>
        <w:rPr>
          <w:noProof/>
          <w:webHidden/>
        </w:rPr>
        <w:fldChar w:fldCharType="separate"/>
      </w:r>
      <w:ins w:id="735" w:author="Andrew Instone-Cowie" w:date="2021-07-22T16:00:00Z">
        <w:r w:rsidR="00FC27D1">
          <w:rPr>
            <w:noProof/>
            <w:webHidden/>
          </w:rPr>
          <w:t>70</w:t>
        </w:r>
      </w:ins>
      <w:del w:id="736" w:author="Andrew Instone-Cowie" w:date="2021-07-22T15:59:00Z">
        <w:r w:rsidR="00DF75D5" w:rsidDel="00C76C15">
          <w:rPr>
            <w:noProof/>
            <w:webHidden/>
          </w:rPr>
          <w:delText>68</w:delText>
        </w:r>
      </w:del>
      <w:r>
        <w:rPr>
          <w:noProof/>
          <w:webHidden/>
        </w:rPr>
        <w:fldChar w:fldCharType="end"/>
      </w:r>
      <w:r w:rsidRPr="00C43638">
        <w:rPr>
          <w:rStyle w:val="Hyperlink"/>
          <w:noProof/>
        </w:rPr>
        <w:fldChar w:fldCharType="end"/>
      </w:r>
    </w:p>
    <w:p w14:paraId="0C56E852" w14:textId="1E87A068"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"_Toc20774439"</w:instrText>
      </w:r>
      <w:r w:rsidRPr="00C43638">
        <w:rPr>
          <w:rStyle w:val="Hyperlink"/>
          <w:noProof/>
        </w:rPr>
        <w:instrText xml:space="preserve"> </w:instrText>
      </w:r>
      <w:ins w:id="737"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63 – Sensor Daisy Chain</w:t>
      </w:r>
      <w:r>
        <w:rPr>
          <w:noProof/>
          <w:webHidden/>
        </w:rPr>
        <w:tab/>
      </w:r>
      <w:r>
        <w:rPr>
          <w:noProof/>
          <w:webHidden/>
        </w:rPr>
        <w:fldChar w:fldCharType="begin"/>
      </w:r>
      <w:r>
        <w:rPr>
          <w:noProof/>
          <w:webHidden/>
        </w:rPr>
        <w:instrText xml:space="preserve"> PAGEREF _Toc20774439 \h </w:instrText>
      </w:r>
      <w:r>
        <w:rPr>
          <w:noProof/>
          <w:webHidden/>
        </w:rPr>
      </w:r>
      <w:r>
        <w:rPr>
          <w:noProof/>
          <w:webHidden/>
        </w:rPr>
        <w:fldChar w:fldCharType="separate"/>
      </w:r>
      <w:ins w:id="738" w:author="Andrew Instone-Cowie" w:date="2021-07-22T16:00:00Z">
        <w:r w:rsidR="00FC27D1">
          <w:rPr>
            <w:noProof/>
            <w:webHidden/>
          </w:rPr>
          <w:t>72</w:t>
        </w:r>
      </w:ins>
      <w:del w:id="739" w:author="Andrew Instone-Cowie" w:date="2021-07-22T15:59:00Z">
        <w:r w:rsidR="00DF75D5" w:rsidDel="00C76C15">
          <w:rPr>
            <w:noProof/>
            <w:webHidden/>
          </w:rPr>
          <w:delText>70</w:delText>
        </w:r>
      </w:del>
      <w:r>
        <w:rPr>
          <w:noProof/>
          <w:webHidden/>
        </w:rPr>
        <w:fldChar w:fldCharType="end"/>
      </w:r>
      <w:r w:rsidRPr="00C43638">
        <w:rPr>
          <w:rStyle w:val="Hyperlink"/>
          <w:noProof/>
        </w:rPr>
        <w:fldChar w:fldCharType="end"/>
      </w:r>
    </w:p>
    <w:p w14:paraId="7D1B5299" w14:textId="24B82DA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"_Toc20774440"</w:instrText>
      </w:r>
      <w:r w:rsidRPr="00C43638">
        <w:rPr>
          <w:rStyle w:val="Hyperlink"/>
          <w:noProof/>
        </w:rPr>
        <w:instrText xml:space="preserve"> </w:instrText>
      </w:r>
      <w:ins w:id="740"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64 – 9-Pin Serial Port</w:t>
      </w:r>
      <w:r>
        <w:rPr>
          <w:noProof/>
          <w:webHidden/>
        </w:rPr>
        <w:tab/>
      </w:r>
      <w:r>
        <w:rPr>
          <w:noProof/>
          <w:webHidden/>
        </w:rPr>
        <w:fldChar w:fldCharType="begin"/>
      </w:r>
      <w:r>
        <w:rPr>
          <w:noProof/>
          <w:webHidden/>
        </w:rPr>
        <w:instrText xml:space="preserve"> PAGEREF _Toc20774440 \h </w:instrText>
      </w:r>
      <w:r>
        <w:rPr>
          <w:noProof/>
          <w:webHidden/>
        </w:rPr>
      </w:r>
      <w:r>
        <w:rPr>
          <w:noProof/>
          <w:webHidden/>
        </w:rPr>
        <w:fldChar w:fldCharType="separate"/>
      </w:r>
      <w:ins w:id="741" w:author="Andrew Instone-Cowie" w:date="2021-07-22T16:00:00Z">
        <w:r w:rsidR="00FC27D1">
          <w:rPr>
            <w:noProof/>
            <w:webHidden/>
          </w:rPr>
          <w:t>73</w:t>
        </w:r>
      </w:ins>
      <w:del w:id="742" w:author="Andrew Instone-Cowie" w:date="2021-07-22T15:59:00Z">
        <w:r w:rsidR="00DF75D5" w:rsidDel="00C76C15">
          <w:rPr>
            <w:noProof/>
            <w:webHidden/>
          </w:rPr>
          <w:delText>71</w:delText>
        </w:r>
      </w:del>
      <w:r>
        <w:rPr>
          <w:noProof/>
          <w:webHidden/>
        </w:rPr>
        <w:fldChar w:fldCharType="end"/>
      </w:r>
      <w:r w:rsidRPr="00C43638">
        <w:rPr>
          <w:rStyle w:val="Hyperlink"/>
          <w:noProof/>
        </w:rPr>
        <w:fldChar w:fldCharType="end"/>
      </w:r>
    </w:p>
    <w:p w14:paraId="1C3CBC5C" w14:textId="6A32E073"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"_Toc20774441"</w:instrText>
      </w:r>
      <w:r w:rsidRPr="00C43638">
        <w:rPr>
          <w:rStyle w:val="Hyperlink"/>
          <w:noProof/>
        </w:rPr>
        <w:instrText xml:space="preserve"> </w:instrText>
      </w:r>
      <w:ins w:id="743"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65 – 9-Pin Serial Cable</w:t>
      </w:r>
      <w:r>
        <w:rPr>
          <w:noProof/>
          <w:webHidden/>
        </w:rPr>
        <w:tab/>
      </w:r>
      <w:r>
        <w:rPr>
          <w:noProof/>
          <w:webHidden/>
        </w:rPr>
        <w:fldChar w:fldCharType="begin"/>
      </w:r>
      <w:r>
        <w:rPr>
          <w:noProof/>
          <w:webHidden/>
        </w:rPr>
        <w:instrText xml:space="preserve"> PAGEREF _Toc20774441 \h </w:instrText>
      </w:r>
      <w:r>
        <w:rPr>
          <w:noProof/>
          <w:webHidden/>
        </w:rPr>
      </w:r>
      <w:r>
        <w:rPr>
          <w:noProof/>
          <w:webHidden/>
        </w:rPr>
        <w:fldChar w:fldCharType="separate"/>
      </w:r>
      <w:ins w:id="744" w:author="Andrew Instone-Cowie" w:date="2021-07-22T16:00:00Z">
        <w:r w:rsidR="00FC27D1">
          <w:rPr>
            <w:noProof/>
            <w:webHidden/>
          </w:rPr>
          <w:t>73</w:t>
        </w:r>
      </w:ins>
      <w:del w:id="745" w:author="Andrew Instone-Cowie" w:date="2021-07-22T15:59:00Z">
        <w:r w:rsidR="00DF75D5" w:rsidDel="00C76C15">
          <w:rPr>
            <w:noProof/>
            <w:webHidden/>
          </w:rPr>
          <w:delText>71</w:delText>
        </w:r>
      </w:del>
      <w:r>
        <w:rPr>
          <w:noProof/>
          <w:webHidden/>
        </w:rPr>
        <w:fldChar w:fldCharType="end"/>
      </w:r>
      <w:r w:rsidRPr="00C43638">
        <w:rPr>
          <w:rStyle w:val="Hyperlink"/>
          <w:noProof/>
        </w:rPr>
        <w:fldChar w:fldCharType="end"/>
      </w:r>
    </w:p>
    <w:p w14:paraId="6112C3CD" w14:textId="0175D28D"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"_Toc20774442"</w:instrText>
      </w:r>
      <w:r w:rsidRPr="00C43638">
        <w:rPr>
          <w:rStyle w:val="Hyperlink"/>
          <w:noProof/>
        </w:rPr>
        <w:instrText xml:space="preserve"> </w:instrText>
      </w:r>
      <w:ins w:id="746"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66 – PC USB Ports</w:t>
      </w:r>
      <w:r>
        <w:rPr>
          <w:noProof/>
          <w:webHidden/>
        </w:rPr>
        <w:tab/>
      </w:r>
      <w:r>
        <w:rPr>
          <w:noProof/>
          <w:webHidden/>
        </w:rPr>
        <w:fldChar w:fldCharType="begin"/>
      </w:r>
      <w:r>
        <w:rPr>
          <w:noProof/>
          <w:webHidden/>
        </w:rPr>
        <w:instrText xml:space="preserve"> PAGEREF _Toc20774442 \h </w:instrText>
      </w:r>
      <w:r>
        <w:rPr>
          <w:noProof/>
          <w:webHidden/>
        </w:rPr>
      </w:r>
      <w:r>
        <w:rPr>
          <w:noProof/>
          <w:webHidden/>
        </w:rPr>
        <w:fldChar w:fldCharType="separate"/>
      </w:r>
      <w:ins w:id="747" w:author="Andrew Instone-Cowie" w:date="2021-07-22T16:00:00Z">
        <w:r w:rsidR="00FC27D1">
          <w:rPr>
            <w:noProof/>
            <w:webHidden/>
          </w:rPr>
          <w:t>74</w:t>
        </w:r>
      </w:ins>
      <w:del w:id="748" w:author="Andrew Instone-Cowie" w:date="2021-07-22T15:59:00Z">
        <w:r w:rsidR="00DF75D5" w:rsidDel="00C76C15">
          <w:rPr>
            <w:noProof/>
            <w:webHidden/>
          </w:rPr>
          <w:delText>72</w:delText>
        </w:r>
      </w:del>
      <w:r>
        <w:rPr>
          <w:noProof/>
          <w:webHidden/>
        </w:rPr>
        <w:fldChar w:fldCharType="end"/>
      </w:r>
      <w:r w:rsidRPr="00C43638">
        <w:rPr>
          <w:rStyle w:val="Hyperlink"/>
          <w:noProof/>
        </w:rPr>
        <w:fldChar w:fldCharType="end"/>
      </w:r>
    </w:p>
    <w:p w14:paraId="27EE7A06" w14:textId="4C783F10"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"_Toc20774443"</w:instrText>
      </w:r>
      <w:r w:rsidRPr="00C43638">
        <w:rPr>
          <w:rStyle w:val="Hyperlink"/>
          <w:noProof/>
        </w:rPr>
        <w:instrText xml:space="preserve"> </w:instrText>
      </w:r>
      <w:ins w:id="749"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67 – USB to Serial Adapter</w:t>
      </w:r>
      <w:r>
        <w:rPr>
          <w:noProof/>
          <w:webHidden/>
        </w:rPr>
        <w:tab/>
      </w:r>
      <w:r>
        <w:rPr>
          <w:noProof/>
          <w:webHidden/>
        </w:rPr>
        <w:fldChar w:fldCharType="begin"/>
      </w:r>
      <w:r>
        <w:rPr>
          <w:noProof/>
          <w:webHidden/>
        </w:rPr>
        <w:instrText xml:space="preserve"> PAGEREF _Toc20774443 \h </w:instrText>
      </w:r>
      <w:r>
        <w:rPr>
          <w:noProof/>
          <w:webHidden/>
        </w:rPr>
      </w:r>
      <w:r>
        <w:rPr>
          <w:noProof/>
          <w:webHidden/>
        </w:rPr>
        <w:fldChar w:fldCharType="separate"/>
      </w:r>
      <w:ins w:id="750" w:author="Andrew Instone-Cowie" w:date="2021-07-22T16:00:00Z">
        <w:r w:rsidR="00FC27D1">
          <w:rPr>
            <w:noProof/>
            <w:webHidden/>
          </w:rPr>
          <w:t>74</w:t>
        </w:r>
      </w:ins>
      <w:del w:id="751" w:author="Andrew Instone-Cowie" w:date="2021-07-22T15:59:00Z">
        <w:r w:rsidR="00DF75D5" w:rsidDel="00C76C15">
          <w:rPr>
            <w:noProof/>
            <w:webHidden/>
          </w:rPr>
          <w:delText>72</w:delText>
        </w:r>
      </w:del>
      <w:r>
        <w:rPr>
          <w:noProof/>
          <w:webHidden/>
        </w:rPr>
        <w:fldChar w:fldCharType="end"/>
      </w:r>
      <w:r w:rsidRPr="00C43638">
        <w:rPr>
          <w:rStyle w:val="Hyperlink"/>
          <w:noProof/>
        </w:rPr>
        <w:fldChar w:fldCharType="end"/>
      </w:r>
    </w:p>
    <w:p w14:paraId="02CBF6E6" w14:textId="02C71B89"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"_Toc20774444"</w:instrText>
      </w:r>
      <w:r w:rsidRPr="00C43638">
        <w:rPr>
          <w:rStyle w:val="Hyperlink"/>
          <w:noProof/>
        </w:rPr>
        <w:instrText xml:space="preserve"> </w:instrText>
      </w:r>
      <w:ins w:id="752"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68 – PuTTY Configuration Dialogue</w:t>
      </w:r>
      <w:r>
        <w:rPr>
          <w:noProof/>
          <w:webHidden/>
        </w:rPr>
        <w:tab/>
      </w:r>
      <w:r>
        <w:rPr>
          <w:noProof/>
          <w:webHidden/>
        </w:rPr>
        <w:fldChar w:fldCharType="begin"/>
      </w:r>
      <w:r>
        <w:rPr>
          <w:noProof/>
          <w:webHidden/>
        </w:rPr>
        <w:instrText xml:space="preserve"> PAGEREF _Toc20774444 \h </w:instrText>
      </w:r>
      <w:r>
        <w:rPr>
          <w:noProof/>
          <w:webHidden/>
        </w:rPr>
      </w:r>
      <w:r>
        <w:rPr>
          <w:noProof/>
          <w:webHidden/>
        </w:rPr>
        <w:fldChar w:fldCharType="separate"/>
      </w:r>
      <w:ins w:id="753" w:author="Andrew Instone-Cowie" w:date="2021-07-22T16:00:00Z">
        <w:r w:rsidR="00FC27D1">
          <w:rPr>
            <w:noProof/>
            <w:webHidden/>
          </w:rPr>
          <w:t>75</w:t>
        </w:r>
      </w:ins>
      <w:del w:id="754" w:author="Andrew Instone-Cowie" w:date="2021-07-22T15:59:00Z">
        <w:r w:rsidR="00DF75D5" w:rsidDel="00C76C15">
          <w:rPr>
            <w:noProof/>
            <w:webHidden/>
          </w:rPr>
          <w:delText>73</w:delText>
        </w:r>
      </w:del>
      <w:r>
        <w:rPr>
          <w:noProof/>
          <w:webHidden/>
        </w:rPr>
        <w:fldChar w:fldCharType="end"/>
      </w:r>
      <w:r w:rsidRPr="00C43638">
        <w:rPr>
          <w:rStyle w:val="Hyperlink"/>
          <w:noProof/>
        </w:rPr>
        <w:fldChar w:fldCharType="end"/>
      </w:r>
    </w:p>
    <w:p w14:paraId="65CB8A4D" w14:textId="3705A65F"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"_Toc20774445"</w:instrText>
      </w:r>
      <w:r w:rsidRPr="00C43638">
        <w:rPr>
          <w:rStyle w:val="Hyperlink"/>
          <w:noProof/>
        </w:rPr>
        <w:instrText xml:space="preserve"> </w:instrText>
      </w:r>
      <w:ins w:id="755"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69 – Display Interface Settings</w:t>
      </w:r>
      <w:r>
        <w:rPr>
          <w:noProof/>
          <w:webHidden/>
        </w:rPr>
        <w:tab/>
      </w:r>
      <w:r>
        <w:rPr>
          <w:noProof/>
          <w:webHidden/>
        </w:rPr>
        <w:fldChar w:fldCharType="begin"/>
      </w:r>
      <w:r>
        <w:rPr>
          <w:noProof/>
          <w:webHidden/>
        </w:rPr>
        <w:instrText xml:space="preserve"> PAGEREF _Toc20774445 \h </w:instrText>
      </w:r>
      <w:r>
        <w:rPr>
          <w:noProof/>
          <w:webHidden/>
        </w:rPr>
      </w:r>
      <w:r>
        <w:rPr>
          <w:noProof/>
          <w:webHidden/>
        </w:rPr>
        <w:fldChar w:fldCharType="separate"/>
      </w:r>
      <w:ins w:id="756" w:author="Andrew Instone-Cowie" w:date="2021-07-22T16:00:00Z">
        <w:r w:rsidR="00FC27D1">
          <w:rPr>
            <w:noProof/>
            <w:webHidden/>
          </w:rPr>
          <w:t>76</w:t>
        </w:r>
      </w:ins>
      <w:del w:id="757" w:author="Andrew Instone-Cowie" w:date="2021-07-22T15:59:00Z">
        <w:r w:rsidR="00DF75D5" w:rsidDel="00C76C15">
          <w:rPr>
            <w:noProof/>
            <w:webHidden/>
          </w:rPr>
          <w:delText>74</w:delText>
        </w:r>
      </w:del>
      <w:r>
        <w:rPr>
          <w:noProof/>
          <w:webHidden/>
        </w:rPr>
        <w:fldChar w:fldCharType="end"/>
      </w:r>
      <w:r w:rsidRPr="00C43638">
        <w:rPr>
          <w:rStyle w:val="Hyperlink"/>
          <w:noProof/>
        </w:rPr>
        <w:fldChar w:fldCharType="end"/>
      </w:r>
    </w:p>
    <w:p w14:paraId="4C85A762" w14:textId="32B9BC4A"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"_Toc20774446"</w:instrText>
      </w:r>
      <w:r w:rsidRPr="00C43638">
        <w:rPr>
          <w:rStyle w:val="Hyperlink"/>
          <w:noProof/>
        </w:rPr>
        <w:instrText xml:space="preserve"> </w:instrText>
      </w:r>
      <w:ins w:id="758"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70 – Interface Channel Numbers</w:t>
      </w:r>
      <w:r>
        <w:rPr>
          <w:noProof/>
          <w:webHidden/>
        </w:rPr>
        <w:tab/>
      </w:r>
      <w:r>
        <w:rPr>
          <w:noProof/>
          <w:webHidden/>
        </w:rPr>
        <w:fldChar w:fldCharType="begin"/>
      </w:r>
      <w:r>
        <w:rPr>
          <w:noProof/>
          <w:webHidden/>
        </w:rPr>
        <w:instrText xml:space="preserve"> PAGEREF _Toc20774446 \h </w:instrText>
      </w:r>
      <w:r>
        <w:rPr>
          <w:noProof/>
          <w:webHidden/>
        </w:rPr>
      </w:r>
      <w:r>
        <w:rPr>
          <w:noProof/>
          <w:webHidden/>
        </w:rPr>
        <w:fldChar w:fldCharType="separate"/>
      </w:r>
      <w:ins w:id="759" w:author="Andrew Instone-Cowie" w:date="2021-07-22T16:00:00Z">
        <w:r w:rsidR="00FC27D1">
          <w:rPr>
            <w:noProof/>
            <w:webHidden/>
          </w:rPr>
          <w:t>77</w:t>
        </w:r>
      </w:ins>
      <w:del w:id="760" w:author="Andrew Instone-Cowie" w:date="2021-07-22T15:59:00Z">
        <w:r w:rsidR="00DF75D5" w:rsidDel="00C76C15">
          <w:rPr>
            <w:noProof/>
            <w:webHidden/>
          </w:rPr>
          <w:delText>75</w:delText>
        </w:r>
      </w:del>
      <w:r>
        <w:rPr>
          <w:noProof/>
          <w:webHidden/>
        </w:rPr>
        <w:fldChar w:fldCharType="end"/>
      </w:r>
      <w:r w:rsidRPr="00C43638">
        <w:rPr>
          <w:rStyle w:val="Hyperlink"/>
          <w:noProof/>
        </w:rPr>
        <w:fldChar w:fldCharType="end"/>
      </w:r>
    </w:p>
    <w:p w14:paraId="3E732B4D" w14:textId="37C51AC2"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lastRenderedPageBreak/>
        <w:fldChar w:fldCharType="begin"/>
      </w:r>
      <w:r w:rsidRPr="00C43638">
        <w:rPr>
          <w:rStyle w:val="Hyperlink"/>
          <w:noProof/>
        </w:rPr>
        <w:instrText xml:space="preserve"> </w:instrText>
      </w:r>
      <w:r>
        <w:rPr>
          <w:noProof/>
        </w:rPr>
        <w:instrText>HYPERLINK \l "_Toc20774447"</w:instrText>
      </w:r>
      <w:r w:rsidRPr="00C43638">
        <w:rPr>
          <w:rStyle w:val="Hyperlink"/>
          <w:noProof/>
        </w:rPr>
        <w:instrText xml:space="preserve"> </w:instrText>
      </w:r>
      <w:ins w:id="761"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71 – Example Sensor Cabling</w:t>
      </w:r>
      <w:r>
        <w:rPr>
          <w:noProof/>
          <w:webHidden/>
        </w:rPr>
        <w:tab/>
      </w:r>
      <w:r>
        <w:rPr>
          <w:noProof/>
          <w:webHidden/>
        </w:rPr>
        <w:fldChar w:fldCharType="begin"/>
      </w:r>
      <w:r>
        <w:rPr>
          <w:noProof/>
          <w:webHidden/>
        </w:rPr>
        <w:instrText xml:space="preserve"> PAGEREF _Toc20774447 \h </w:instrText>
      </w:r>
      <w:r>
        <w:rPr>
          <w:noProof/>
          <w:webHidden/>
        </w:rPr>
      </w:r>
      <w:r>
        <w:rPr>
          <w:noProof/>
          <w:webHidden/>
        </w:rPr>
        <w:fldChar w:fldCharType="separate"/>
      </w:r>
      <w:ins w:id="762" w:author="Andrew Instone-Cowie" w:date="2021-07-22T16:00:00Z">
        <w:r w:rsidR="00FC27D1">
          <w:rPr>
            <w:noProof/>
            <w:webHidden/>
          </w:rPr>
          <w:t>78</w:t>
        </w:r>
      </w:ins>
      <w:del w:id="763" w:author="Andrew Instone-Cowie" w:date="2021-07-22T15:59:00Z">
        <w:r w:rsidR="00DF75D5" w:rsidDel="00C76C15">
          <w:rPr>
            <w:noProof/>
            <w:webHidden/>
          </w:rPr>
          <w:delText>76</w:delText>
        </w:r>
      </w:del>
      <w:r>
        <w:rPr>
          <w:noProof/>
          <w:webHidden/>
        </w:rPr>
        <w:fldChar w:fldCharType="end"/>
      </w:r>
      <w:r w:rsidRPr="00C43638">
        <w:rPr>
          <w:rStyle w:val="Hyperlink"/>
          <w:noProof/>
        </w:rPr>
        <w:fldChar w:fldCharType="end"/>
      </w:r>
    </w:p>
    <w:p w14:paraId="6350F480" w14:textId="67858D21"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"_Toc20774448"</w:instrText>
      </w:r>
      <w:r w:rsidRPr="00C43638">
        <w:rPr>
          <w:rStyle w:val="Hyperlink"/>
          <w:noProof/>
        </w:rPr>
        <w:instrText xml:space="preserve"> </w:instrText>
      </w:r>
      <w:ins w:id="764"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72 – Example Channel Connections</w:t>
      </w:r>
      <w:r>
        <w:rPr>
          <w:noProof/>
          <w:webHidden/>
        </w:rPr>
        <w:tab/>
      </w:r>
      <w:r>
        <w:rPr>
          <w:noProof/>
          <w:webHidden/>
        </w:rPr>
        <w:fldChar w:fldCharType="begin"/>
      </w:r>
      <w:r>
        <w:rPr>
          <w:noProof/>
          <w:webHidden/>
        </w:rPr>
        <w:instrText xml:space="preserve"> PAGEREF _Toc20774448 \h </w:instrText>
      </w:r>
      <w:r>
        <w:rPr>
          <w:noProof/>
          <w:webHidden/>
        </w:rPr>
      </w:r>
      <w:r>
        <w:rPr>
          <w:noProof/>
          <w:webHidden/>
        </w:rPr>
        <w:fldChar w:fldCharType="separate"/>
      </w:r>
      <w:ins w:id="765" w:author="Andrew Instone-Cowie" w:date="2021-07-22T16:00:00Z">
        <w:r w:rsidR="00FC27D1">
          <w:rPr>
            <w:noProof/>
            <w:webHidden/>
          </w:rPr>
          <w:t>78</w:t>
        </w:r>
      </w:ins>
      <w:del w:id="766" w:author="Andrew Instone-Cowie" w:date="2021-07-22T15:59:00Z">
        <w:r w:rsidR="00DF75D5" w:rsidDel="00C76C15">
          <w:rPr>
            <w:noProof/>
            <w:webHidden/>
          </w:rPr>
          <w:delText>76</w:delText>
        </w:r>
      </w:del>
      <w:r>
        <w:rPr>
          <w:noProof/>
          <w:webHidden/>
        </w:rPr>
        <w:fldChar w:fldCharType="end"/>
      </w:r>
      <w:r w:rsidRPr="00C43638">
        <w:rPr>
          <w:rStyle w:val="Hyperlink"/>
          <w:noProof/>
        </w:rPr>
        <w:fldChar w:fldCharType="end"/>
      </w:r>
    </w:p>
    <w:p w14:paraId="33C0AFF0" w14:textId="2AF33115"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"_Toc20774449"</w:instrText>
      </w:r>
      <w:r w:rsidRPr="00C43638">
        <w:rPr>
          <w:rStyle w:val="Hyperlink"/>
          <w:noProof/>
        </w:rPr>
        <w:instrText xml:space="preserve"> </w:instrText>
      </w:r>
      <w:ins w:id="767"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73 – Disabled Channels</w:t>
      </w:r>
      <w:r>
        <w:rPr>
          <w:noProof/>
          <w:webHidden/>
        </w:rPr>
        <w:tab/>
      </w:r>
      <w:r>
        <w:rPr>
          <w:noProof/>
          <w:webHidden/>
        </w:rPr>
        <w:fldChar w:fldCharType="begin"/>
      </w:r>
      <w:r>
        <w:rPr>
          <w:noProof/>
          <w:webHidden/>
        </w:rPr>
        <w:instrText xml:space="preserve"> PAGEREF _Toc20774449 \h </w:instrText>
      </w:r>
      <w:r>
        <w:rPr>
          <w:noProof/>
          <w:webHidden/>
        </w:rPr>
      </w:r>
      <w:r>
        <w:rPr>
          <w:noProof/>
          <w:webHidden/>
        </w:rPr>
        <w:fldChar w:fldCharType="separate"/>
      </w:r>
      <w:ins w:id="768" w:author="Andrew Instone-Cowie" w:date="2021-07-22T16:00:00Z">
        <w:r w:rsidR="00FC27D1">
          <w:rPr>
            <w:noProof/>
            <w:webHidden/>
          </w:rPr>
          <w:t>79</w:t>
        </w:r>
      </w:ins>
      <w:del w:id="769" w:author="Andrew Instone-Cowie" w:date="2021-07-22T15:59:00Z">
        <w:r w:rsidR="00DF75D5" w:rsidDel="00C76C15">
          <w:rPr>
            <w:noProof/>
            <w:webHidden/>
          </w:rPr>
          <w:delText>77</w:delText>
        </w:r>
      </w:del>
      <w:r>
        <w:rPr>
          <w:noProof/>
          <w:webHidden/>
        </w:rPr>
        <w:fldChar w:fldCharType="end"/>
      </w:r>
      <w:r w:rsidRPr="00C43638">
        <w:rPr>
          <w:rStyle w:val="Hyperlink"/>
          <w:noProof/>
        </w:rPr>
        <w:fldChar w:fldCharType="end"/>
      </w:r>
    </w:p>
    <w:p w14:paraId="022A5113" w14:textId="2148FBE4"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"_Toc20774450"</w:instrText>
      </w:r>
      <w:r w:rsidRPr="00C43638">
        <w:rPr>
          <w:rStyle w:val="Hyperlink"/>
          <w:noProof/>
        </w:rPr>
        <w:instrText xml:space="preserve"> </w:instrText>
      </w:r>
      <w:ins w:id="770"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74 – Default Settings</w:t>
      </w:r>
      <w:r>
        <w:rPr>
          <w:noProof/>
          <w:webHidden/>
        </w:rPr>
        <w:tab/>
      </w:r>
      <w:r>
        <w:rPr>
          <w:noProof/>
          <w:webHidden/>
        </w:rPr>
        <w:fldChar w:fldCharType="begin"/>
      </w:r>
      <w:r>
        <w:rPr>
          <w:noProof/>
          <w:webHidden/>
        </w:rPr>
        <w:instrText xml:space="preserve"> PAGEREF _Toc20774450 \h </w:instrText>
      </w:r>
      <w:r>
        <w:rPr>
          <w:noProof/>
          <w:webHidden/>
        </w:rPr>
      </w:r>
      <w:r>
        <w:rPr>
          <w:noProof/>
          <w:webHidden/>
        </w:rPr>
        <w:fldChar w:fldCharType="separate"/>
      </w:r>
      <w:ins w:id="771" w:author="Andrew Instone-Cowie" w:date="2021-07-22T16:00:00Z">
        <w:r w:rsidR="00FC27D1">
          <w:rPr>
            <w:noProof/>
            <w:webHidden/>
          </w:rPr>
          <w:t>79</w:t>
        </w:r>
      </w:ins>
      <w:del w:id="772" w:author="Andrew Instone-Cowie" w:date="2021-07-22T15:59:00Z">
        <w:r w:rsidR="00DF75D5" w:rsidDel="00C76C15">
          <w:rPr>
            <w:noProof/>
            <w:webHidden/>
          </w:rPr>
          <w:delText>77</w:delText>
        </w:r>
      </w:del>
      <w:r>
        <w:rPr>
          <w:noProof/>
          <w:webHidden/>
        </w:rPr>
        <w:fldChar w:fldCharType="end"/>
      </w:r>
      <w:r w:rsidRPr="00C43638">
        <w:rPr>
          <w:rStyle w:val="Hyperlink"/>
          <w:noProof/>
        </w:rPr>
        <w:fldChar w:fldCharType="end"/>
      </w:r>
    </w:p>
    <w:p w14:paraId="2C74F2F0" w14:textId="3B4FDCBF"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"_Toc20774451"</w:instrText>
      </w:r>
      <w:r w:rsidRPr="00C43638">
        <w:rPr>
          <w:rStyle w:val="Hyperlink"/>
          <w:noProof/>
        </w:rPr>
        <w:instrText xml:space="preserve"> </w:instrText>
      </w:r>
      <w:ins w:id="773"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75 – Disabling Channels Example</w:t>
      </w:r>
      <w:r>
        <w:rPr>
          <w:noProof/>
          <w:webHidden/>
        </w:rPr>
        <w:tab/>
      </w:r>
      <w:r>
        <w:rPr>
          <w:noProof/>
          <w:webHidden/>
        </w:rPr>
        <w:fldChar w:fldCharType="begin"/>
      </w:r>
      <w:r>
        <w:rPr>
          <w:noProof/>
          <w:webHidden/>
        </w:rPr>
        <w:instrText xml:space="preserve"> PAGEREF _Toc20774451 \h </w:instrText>
      </w:r>
      <w:r>
        <w:rPr>
          <w:noProof/>
          <w:webHidden/>
        </w:rPr>
      </w:r>
      <w:r>
        <w:rPr>
          <w:noProof/>
          <w:webHidden/>
        </w:rPr>
        <w:fldChar w:fldCharType="separate"/>
      </w:r>
      <w:ins w:id="774" w:author="Andrew Instone-Cowie" w:date="2021-07-22T16:00:00Z">
        <w:r w:rsidR="00FC27D1">
          <w:rPr>
            <w:noProof/>
            <w:webHidden/>
          </w:rPr>
          <w:t>80</w:t>
        </w:r>
      </w:ins>
      <w:del w:id="775" w:author="Andrew Instone-Cowie" w:date="2021-07-22T15:59:00Z">
        <w:r w:rsidR="00DF75D5" w:rsidDel="00C76C15">
          <w:rPr>
            <w:noProof/>
            <w:webHidden/>
          </w:rPr>
          <w:delText>78</w:delText>
        </w:r>
      </w:del>
      <w:r>
        <w:rPr>
          <w:noProof/>
          <w:webHidden/>
        </w:rPr>
        <w:fldChar w:fldCharType="end"/>
      </w:r>
      <w:r w:rsidRPr="00C43638">
        <w:rPr>
          <w:rStyle w:val="Hyperlink"/>
          <w:noProof/>
        </w:rPr>
        <w:fldChar w:fldCharType="end"/>
      </w:r>
    </w:p>
    <w:p w14:paraId="1D989B09" w14:textId="4B61BD92"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"_Toc20774452"</w:instrText>
      </w:r>
      <w:r w:rsidRPr="00C43638">
        <w:rPr>
          <w:rStyle w:val="Hyperlink"/>
          <w:noProof/>
        </w:rPr>
        <w:instrText xml:space="preserve"> </w:instrText>
      </w:r>
      <w:ins w:id="776"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76 – Channel Re-Mapping Example</w:t>
      </w:r>
      <w:r>
        <w:rPr>
          <w:noProof/>
          <w:webHidden/>
        </w:rPr>
        <w:tab/>
      </w:r>
      <w:r>
        <w:rPr>
          <w:noProof/>
          <w:webHidden/>
        </w:rPr>
        <w:fldChar w:fldCharType="begin"/>
      </w:r>
      <w:r>
        <w:rPr>
          <w:noProof/>
          <w:webHidden/>
        </w:rPr>
        <w:instrText xml:space="preserve"> PAGEREF _Toc20774452 \h </w:instrText>
      </w:r>
      <w:r>
        <w:rPr>
          <w:noProof/>
          <w:webHidden/>
        </w:rPr>
      </w:r>
      <w:r>
        <w:rPr>
          <w:noProof/>
          <w:webHidden/>
        </w:rPr>
        <w:fldChar w:fldCharType="separate"/>
      </w:r>
      <w:ins w:id="777" w:author="Andrew Instone-Cowie" w:date="2021-07-22T16:00:00Z">
        <w:r w:rsidR="00FC27D1">
          <w:rPr>
            <w:noProof/>
            <w:webHidden/>
          </w:rPr>
          <w:t>82</w:t>
        </w:r>
      </w:ins>
      <w:del w:id="778" w:author="Andrew Instone-Cowie" w:date="2021-07-22T15:59:00Z">
        <w:r w:rsidR="00DF75D5" w:rsidDel="00C76C15">
          <w:rPr>
            <w:noProof/>
            <w:webHidden/>
          </w:rPr>
          <w:delText>80</w:delText>
        </w:r>
      </w:del>
      <w:r>
        <w:rPr>
          <w:noProof/>
          <w:webHidden/>
        </w:rPr>
        <w:fldChar w:fldCharType="end"/>
      </w:r>
      <w:r w:rsidRPr="00C43638">
        <w:rPr>
          <w:rStyle w:val="Hyperlink"/>
          <w:noProof/>
        </w:rPr>
        <w:fldChar w:fldCharType="end"/>
      </w:r>
    </w:p>
    <w:p w14:paraId="02807B72" w14:textId="7A8ECD53" w:rsidR="00AE2D6A" w:rsidRDefault="00AE2D6A" w:rsidP="00166FBD">
      <w:pPr>
        <w:pStyle w:val="TableofFigures"/>
        <w:tabs>
          <w:tab w:val="right" w:leader="dot" w:pos="9016"/>
        </w:tabs>
        <w:spacing w:after="100"/>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"_Toc20774453"</w:instrText>
      </w:r>
      <w:r w:rsidRPr="00C43638">
        <w:rPr>
          <w:rStyle w:val="Hyperlink"/>
          <w:noProof/>
        </w:rPr>
        <w:instrText xml:space="preserve"> </w:instrText>
      </w:r>
      <w:ins w:id="779"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77 – Example Channel Connections</w:t>
      </w:r>
      <w:r>
        <w:rPr>
          <w:noProof/>
          <w:webHidden/>
        </w:rPr>
        <w:tab/>
      </w:r>
      <w:r>
        <w:rPr>
          <w:noProof/>
          <w:webHidden/>
        </w:rPr>
        <w:fldChar w:fldCharType="begin"/>
      </w:r>
      <w:r>
        <w:rPr>
          <w:noProof/>
          <w:webHidden/>
        </w:rPr>
        <w:instrText xml:space="preserve"> PAGEREF _Toc20774453 \h </w:instrText>
      </w:r>
      <w:r>
        <w:rPr>
          <w:noProof/>
          <w:webHidden/>
        </w:rPr>
      </w:r>
      <w:r>
        <w:rPr>
          <w:noProof/>
          <w:webHidden/>
        </w:rPr>
        <w:fldChar w:fldCharType="separate"/>
      </w:r>
      <w:ins w:id="780" w:author="Andrew Instone-Cowie" w:date="2021-07-22T16:00:00Z">
        <w:r w:rsidR="00FC27D1">
          <w:rPr>
            <w:noProof/>
            <w:webHidden/>
          </w:rPr>
          <w:t>82</w:t>
        </w:r>
      </w:ins>
      <w:del w:id="781" w:author="Andrew Instone-Cowie" w:date="2021-07-22T15:59:00Z">
        <w:r w:rsidR="00DF75D5" w:rsidDel="00C76C15">
          <w:rPr>
            <w:noProof/>
            <w:webHidden/>
          </w:rPr>
          <w:delText>80</w:delText>
        </w:r>
      </w:del>
      <w:r>
        <w:rPr>
          <w:noProof/>
          <w:webHidden/>
        </w:rPr>
        <w:fldChar w:fldCharType="end"/>
      </w:r>
      <w:r w:rsidRPr="00C43638">
        <w:rPr>
          <w:rStyle w:val="Hyperlink"/>
          <w:noProof/>
        </w:rPr>
        <w:fldChar w:fldCharType="end"/>
      </w:r>
    </w:p>
    <w:p w14:paraId="160C695B" w14:textId="50D84330" w:rsidR="00AE2D6A" w:rsidRDefault="00AE2D6A">
      <w:pPr>
        <w:pStyle w:val="TableofFigures"/>
        <w:tabs>
          <w:tab w:val="right" w:leader="dot" w:pos="9016"/>
        </w:tabs>
        <w:rPr>
          <w:rFonts w:eastAsiaTheme="minorEastAsia"/>
          <w:noProof/>
          <w:lang w:eastAsia="en-GB"/>
        </w:rPr>
      </w:pPr>
      <w:r w:rsidRPr="00C43638">
        <w:rPr>
          <w:rStyle w:val="Hyperlink"/>
          <w:noProof/>
        </w:rPr>
        <w:fldChar w:fldCharType="begin"/>
      </w:r>
      <w:r w:rsidRPr="00C43638">
        <w:rPr>
          <w:rStyle w:val="Hyperlink"/>
          <w:noProof/>
        </w:rPr>
        <w:instrText xml:space="preserve"> </w:instrText>
      </w:r>
      <w:r>
        <w:rPr>
          <w:noProof/>
        </w:rPr>
        <w:instrText>HYPERLINK \l "_Toc20774454"</w:instrText>
      </w:r>
      <w:r w:rsidRPr="00C43638">
        <w:rPr>
          <w:rStyle w:val="Hyperlink"/>
          <w:noProof/>
        </w:rPr>
        <w:instrText xml:space="preserve"> </w:instrText>
      </w:r>
      <w:ins w:id="782" w:author="Andrew Instone-Cowie" w:date="2021-07-22T15:59:00Z">
        <w:r w:rsidR="00C76C15" w:rsidRPr="00C43638">
          <w:rPr>
            <w:rStyle w:val="Hyperlink"/>
            <w:noProof/>
          </w:rPr>
        </w:r>
      </w:ins>
      <w:r w:rsidRPr="00C43638">
        <w:rPr>
          <w:rStyle w:val="Hyperlink"/>
          <w:noProof/>
        </w:rPr>
        <w:fldChar w:fldCharType="separate"/>
      </w:r>
      <w:r w:rsidRPr="00C43638">
        <w:rPr>
          <w:rStyle w:val="Hyperlink"/>
          <w:noProof/>
        </w:rPr>
        <w:t>Figure 78 – Saving Interface Settings</w:t>
      </w:r>
      <w:r>
        <w:rPr>
          <w:noProof/>
          <w:webHidden/>
        </w:rPr>
        <w:tab/>
      </w:r>
      <w:r>
        <w:rPr>
          <w:noProof/>
          <w:webHidden/>
        </w:rPr>
        <w:fldChar w:fldCharType="begin"/>
      </w:r>
      <w:r>
        <w:rPr>
          <w:noProof/>
          <w:webHidden/>
        </w:rPr>
        <w:instrText xml:space="preserve"> PAGEREF _Toc20774454 \h </w:instrText>
      </w:r>
      <w:r>
        <w:rPr>
          <w:noProof/>
          <w:webHidden/>
        </w:rPr>
      </w:r>
      <w:r>
        <w:rPr>
          <w:noProof/>
          <w:webHidden/>
        </w:rPr>
        <w:fldChar w:fldCharType="separate"/>
      </w:r>
      <w:ins w:id="783" w:author="Andrew Instone-Cowie" w:date="2021-07-22T16:00:00Z">
        <w:r w:rsidR="00FC27D1">
          <w:rPr>
            <w:noProof/>
            <w:webHidden/>
          </w:rPr>
          <w:t>83</w:t>
        </w:r>
      </w:ins>
      <w:del w:id="784" w:author="Andrew Instone-Cowie" w:date="2021-07-22T15:59:00Z">
        <w:r w:rsidR="00DF75D5" w:rsidDel="00C76C15">
          <w:rPr>
            <w:noProof/>
            <w:webHidden/>
          </w:rPr>
          <w:delText>81</w:delText>
        </w:r>
      </w:del>
      <w:r>
        <w:rPr>
          <w:noProof/>
          <w:webHidden/>
        </w:rPr>
        <w:fldChar w:fldCharType="end"/>
      </w:r>
      <w:r w:rsidRPr="00C43638">
        <w:rPr>
          <w:rStyle w:val="Hyperlink"/>
          <w:noProof/>
        </w:rPr>
        <w:fldChar w:fldCharType="end"/>
      </w:r>
    </w:p>
    <w:p w14:paraId="6CF22875" w14:textId="296F5765" w:rsidR="003A3D10" w:rsidRDefault="003A3D10" w:rsidP="004E080F">
      <w:pPr>
        <w:pStyle w:val="Heading1"/>
        <w:spacing w:after="100"/>
      </w:pPr>
      <w:r>
        <w:fldChar w:fldCharType="end"/>
      </w:r>
      <w:bookmarkStart w:id="785" w:name="_Toc77861998"/>
      <w:r w:rsidR="00E35852">
        <w:t>Index of Tables</w:t>
      </w:r>
      <w:bookmarkEnd w:id="785"/>
    </w:p>
    <w:p w14:paraId="0DB4A2ED" w14:textId="2E327BA6" w:rsidR="00AE2D6A" w:rsidRDefault="00E35852" w:rsidP="00166FBD">
      <w:pPr>
        <w:pStyle w:val="TableofFigures"/>
        <w:tabs>
          <w:tab w:val="right" w:leader="dot" w:pos="9016"/>
        </w:tabs>
        <w:spacing w:after="100"/>
        <w:rPr>
          <w:rFonts w:eastAsiaTheme="minorEastAsia"/>
          <w:noProof/>
          <w:lang w:eastAsia="en-GB"/>
        </w:rPr>
      </w:pPr>
      <w:r>
        <w:fldChar w:fldCharType="begin"/>
      </w:r>
      <w:r>
        <w:instrText xml:space="preserve"> TOC \h \z \c "Table" </w:instrText>
      </w:r>
      <w:r>
        <w:fldChar w:fldCharType="separate"/>
      </w:r>
      <w:r w:rsidR="00AE2D6A" w:rsidRPr="00964E33">
        <w:rPr>
          <w:rStyle w:val="Hyperlink"/>
          <w:noProof/>
        </w:rPr>
        <w:fldChar w:fldCharType="begin"/>
      </w:r>
      <w:r w:rsidR="00AE2D6A" w:rsidRPr="00964E33">
        <w:rPr>
          <w:rStyle w:val="Hyperlink"/>
          <w:noProof/>
        </w:rPr>
        <w:instrText xml:space="preserve"> </w:instrText>
      </w:r>
      <w:r w:rsidR="00AE2D6A">
        <w:rPr>
          <w:noProof/>
        </w:rPr>
        <w:instrText>HYPERLINK \l "_Toc20774455"</w:instrText>
      </w:r>
      <w:r w:rsidR="00AE2D6A" w:rsidRPr="00964E33">
        <w:rPr>
          <w:rStyle w:val="Hyperlink"/>
          <w:noProof/>
        </w:rPr>
        <w:instrText xml:space="preserve"> </w:instrText>
      </w:r>
      <w:ins w:id="786" w:author="Andrew Instone-Cowie" w:date="2021-07-22T15:59:00Z">
        <w:r w:rsidR="00C76C15" w:rsidRPr="00964E33">
          <w:rPr>
            <w:rStyle w:val="Hyperlink"/>
            <w:noProof/>
          </w:rPr>
        </w:r>
      </w:ins>
      <w:r w:rsidR="00AE2D6A" w:rsidRPr="00964E33">
        <w:rPr>
          <w:rStyle w:val="Hyperlink"/>
          <w:noProof/>
        </w:rPr>
        <w:fldChar w:fldCharType="separate"/>
      </w:r>
      <w:r w:rsidR="00AE2D6A" w:rsidRPr="00964E33">
        <w:rPr>
          <w:rStyle w:val="Hyperlink"/>
          <w:noProof/>
        </w:rPr>
        <w:t>Table 1 – Simulator Interface Module Parts List</w:t>
      </w:r>
      <w:r w:rsidR="00AE2D6A">
        <w:rPr>
          <w:noProof/>
          <w:webHidden/>
        </w:rPr>
        <w:tab/>
      </w:r>
      <w:r w:rsidR="00AE2D6A">
        <w:rPr>
          <w:noProof/>
          <w:webHidden/>
        </w:rPr>
        <w:fldChar w:fldCharType="begin"/>
      </w:r>
      <w:r w:rsidR="00AE2D6A">
        <w:rPr>
          <w:noProof/>
          <w:webHidden/>
        </w:rPr>
        <w:instrText xml:space="preserve"> PAGEREF _Toc20774455 \h </w:instrText>
      </w:r>
      <w:r w:rsidR="00AE2D6A">
        <w:rPr>
          <w:noProof/>
          <w:webHidden/>
        </w:rPr>
      </w:r>
      <w:r w:rsidR="00AE2D6A">
        <w:rPr>
          <w:noProof/>
          <w:webHidden/>
        </w:rPr>
        <w:fldChar w:fldCharType="separate"/>
      </w:r>
      <w:r w:rsidR="00FC27D1">
        <w:rPr>
          <w:noProof/>
          <w:webHidden/>
        </w:rPr>
        <w:t>22</w:t>
      </w:r>
      <w:r w:rsidR="00AE2D6A">
        <w:rPr>
          <w:noProof/>
          <w:webHidden/>
        </w:rPr>
        <w:fldChar w:fldCharType="end"/>
      </w:r>
      <w:r w:rsidR="00AE2D6A" w:rsidRPr="00964E33">
        <w:rPr>
          <w:rStyle w:val="Hyperlink"/>
          <w:noProof/>
        </w:rPr>
        <w:fldChar w:fldCharType="end"/>
      </w:r>
    </w:p>
    <w:p w14:paraId="65DB0402" w14:textId="5E0BA22F" w:rsidR="00AE2D6A" w:rsidRDefault="00AE2D6A" w:rsidP="00166FBD">
      <w:pPr>
        <w:pStyle w:val="TableofFigures"/>
        <w:tabs>
          <w:tab w:val="right" w:leader="dot" w:pos="9016"/>
        </w:tabs>
        <w:spacing w:after="100"/>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"_Toc20774456"</w:instrText>
      </w:r>
      <w:r w:rsidRPr="00964E33">
        <w:rPr>
          <w:rStyle w:val="Hyperlink"/>
          <w:noProof/>
        </w:rPr>
        <w:instrText xml:space="preserve"> </w:instrText>
      </w:r>
      <w:ins w:id="787" w:author="Andrew Instone-Cowie" w:date="2021-07-22T15:59:00Z">
        <w:r w:rsidR="00C76C15" w:rsidRPr="00964E33">
          <w:rPr>
            <w:rStyle w:val="Hyperlink"/>
            <w:noProof/>
          </w:rPr>
        </w:r>
      </w:ins>
      <w:r w:rsidRPr="00964E33">
        <w:rPr>
          <w:rStyle w:val="Hyperlink"/>
          <w:noProof/>
        </w:rPr>
        <w:fldChar w:fldCharType="separate"/>
      </w:r>
      <w:r w:rsidRPr="00964E33">
        <w:rPr>
          <w:rStyle w:val="Hyperlink"/>
          <w:noProof/>
        </w:rPr>
        <w:t>Table 2 – Power Module PCB Parts List</w:t>
      </w:r>
      <w:r>
        <w:rPr>
          <w:noProof/>
          <w:webHidden/>
        </w:rPr>
        <w:tab/>
      </w:r>
      <w:r>
        <w:rPr>
          <w:noProof/>
          <w:webHidden/>
        </w:rPr>
        <w:fldChar w:fldCharType="begin"/>
      </w:r>
      <w:r>
        <w:rPr>
          <w:noProof/>
          <w:webHidden/>
        </w:rPr>
        <w:instrText xml:space="preserve"> PAGEREF _Toc20774456 \h </w:instrText>
      </w:r>
      <w:r>
        <w:rPr>
          <w:noProof/>
          <w:webHidden/>
        </w:rPr>
      </w:r>
      <w:r>
        <w:rPr>
          <w:noProof/>
          <w:webHidden/>
        </w:rPr>
        <w:fldChar w:fldCharType="separate"/>
      </w:r>
      <w:r w:rsidR="00FC27D1">
        <w:rPr>
          <w:noProof/>
          <w:webHidden/>
        </w:rPr>
        <w:t>29</w:t>
      </w:r>
      <w:r>
        <w:rPr>
          <w:noProof/>
          <w:webHidden/>
        </w:rPr>
        <w:fldChar w:fldCharType="end"/>
      </w:r>
      <w:r w:rsidRPr="00964E33">
        <w:rPr>
          <w:rStyle w:val="Hyperlink"/>
          <w:noProof/>
        </w:rPr>
        <w:fldChar w:fldCharType="end"/>
      </w:r>
    </w:p>
    <w:p w14:paraId="1E35BD7C" w14:textId="349B7F0A" w:rsidR="00AE2D6A" w:rsidRDefault="00AE2D6A" w:rsidP="00166FBD">
      <w:pPr>
        <w:pStyle w:val="TableofFigures"/>
        <w:tabs>
          <w:tab w:val="right" w:leader="dot" w:pos="9016"/>
        </w:tabs>
        <w:spacing w:after="100"/>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"_Toc20774457"</w:instrText>
      </w:r>
      <w:r w:rsidRPr="00964E33">
        <w:rPr>
          <w:rStyle w:val="Hyperlink"/>
          <w:noProof/>
        </w:rPr>
        <w:instrText xml:space="preserve"> </w:instrText>
      </w:r>
      <w:ins w:id="788" w:author="Andrew Instone-Cowie" w:date="2021-07-22T15:59:00Z">
        <w:r w:rsidR="00C76C15" w:rsidRPr="00964E33">
          <w:rPr>
            <w:rStyle w:val="Hyperlink"/>
            <w:noProof/>
          </w:rPr>
        </w:r>
      </w:ins>
      <w:r w:rsidRPr="00964E33">
        <w:rPr>
          <w:rStyle w:val="Hyperlink"/>
          <w:noProof/>
        </w:rPr>
        <w:fldChar w:fldCharType="separate"/>
      </w:r>
      <w:r w:rsidRPr="00964E33">
        <w:rPr>
          <w:rStyle w:val="Hyperlink"/>
          <w:noProof/>
        </w:rPr>
        <w:t>Table 3 – Magneto-Resistive Sensor Module Parts List</w:t>
      </w:r>
      <w:r>
        <w:rPr>
          <w:noProof/>
          <w:webHidden/>
        </w:rPr>
        <w:tab/>
      </w:r>
      <w:r>
        <w:rPr>
          <w:noProof/>
          <w:webHidden/>
        </w:rPr>
        <w:fldChar w:fldCharType="begin"/>
      </w:r>
      <w:r>
        <w:rPr>
          <w:noProof/>
          <w:webHidden/>
        </w:rPr>
        <w:instrText xml:space="preserve"> PAGEREF _Toc20774457 \h </w:instrText>
      </w:r>
      <w:r>
        <w:rPr>
          <w:noProof/>
          <w:webHidden/>
        </w:rPr>
      </w:r>
      <w:r>
        <w:rPr>
          <w:noProof/>
          <w:webHidden/>
        </w:rPr>
        <w:fldChar w:fldCharType="separate"/>
      </w:r>
      <w:r w:rsidR="00FC27D1">
        <w:rPr>
          <w:noProof/>
          <w:webHidden/>
        </w:rPr>
        <w:t>33</w:t>
      </w:r>
      <w:r>
        <w:rPr>
          <w:noProof/>
          <w:webHidden/>
        </w:rPr>
        <w:fldChar w:fldCharType="end"/>
      </w:r>
      <w:r w:rsidRPr="00964E33">
        <w:rPr>
          <w:rStyle w:val="Hyperlink"/>
          <w:noProof/>
        </w:rPr>
        <w:fldChar w:fldCharType="end"/>
      </w:r>
    </w:p>
    <w:p w14:paraId="0EB30216" w14:textId="68EFA776" w:rsidR="00AE2D6A" w:rsidRDefault="00AE2D6A" w:rsidP="00166FBD">
      <w:pPr>
        <w:pStyle w:val="TableofFigures"/>
        <w:tabs>
          <w:tab w:val="right" w:leader="dot" w:pos="9016"/>
        </w:tabs>
        <w:spacing w:after="100"/>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"_Toc20774458"</w:instrText>
      </w:r>
      <w:r w:rsidRPr="00964E33">
        <w:rPr>
          <w:rStyle w:val="Hyperlink"/>
          <w:noProof/>
        </w:rPr>
        <w:instrText xml:space="preserve"> </w:instrText>
      </w:r>
      <w:ins w:id="789" w:author="Andrew Instone-Cowie" w:date="2021-07-22T15:59:00Z">
        <w:r w:rsidR="00C76C15" w:rsidRPr="00964E33">
          <w:rPr>
            <w:rStyle w:val="Hyperlink"/>
            <w:noProof/>
          </w:rPr>
        </w:r>
      </w:ins>
      <w:r w:rsidRPr="00964E33">
        <w:rPr>
          <w:rStyle w:val="Hyperlink"/>
          <w:noProof/>
        </w:rPr>
        <w:fldChar w:fldCharType="separate"/>
      </w:r>
      <w:r w:rsidRPr="00964E33">
        <w:rPr>
          <w:rStyle w:val="Hyperlink"/>
          <w:noProof/>
        </w:rPr>
        <w:t>Table 4 – Generic Sensor Module Parts List</w:t>
      </w:r>
      <w:r>
        <w:rPr>
          <w:noProof/>
          <w:webHidden/>
        </w:rPr>
        <w:tab/>
      </w:r>
      <w:r>
        <w:rPr>
          <w:noProof/>
          <w:webHidden/>
        </w:rPr>
        <w:fldChar w:fldCharType="begin"/>
      </w:r>
      <w:r>
        <w:rPr>
          <w:noProof/>
          <w:webHidden/>
        </w:rPr>
        <w:instrText xml:space="preserve"> PAGEREF _Toc20774458 \h </w:instrText>
      </w:r>
      <w:r>
        <w:rPr>
          <w:noProof/>
          <w:webHidden/>
        </w:rPr>
      </w:r>
      <w:r>
        <w:rPr>
          <w:noProof/>
          <w:webHidden/>
        </w:rPr>
        <w:fldChar w:fldCharType="separate"/>
      </w:r>
      <w:r w:rsidR="00FC27D1">
        <w:rPr>
          <w:noProof/>
          <w:webHidden/>
        </w:rPr>
        <w:t>37</w:t>
      </w:r>
      <w:r>
        <w:rPr>
          <w:noProof/>
          <w:webHidden/>
        </w:rPr>
        <w:fldChar w:fldCharType="end"/>
      </w:r>
      <w:r w:rsidRPr="00964E33">
        <w:rPr>
          <w:rStyle w:val="Hyperlink"/>
          <w:noProof/>
        </w:rPr>
        <w:fldChar w:fldCharType="end"/>
      </w:r>
    </w:p>
    <w:p w14:paraId="0463B6C6" w14:textId="6951B382" w:rsidR="00AE2D6A" w:rsidRDefault="00AE2D6A" w:rsidP="00166FBD">
      <w:pPr>
        <w:pStyle w:val="TableofFigures"/>
        <w:tabs>
          <w:tab w:val="right" w:leader="dot" w:pos="9016"/>
        </w:tabs>
        <w:spacing w:after="100"/>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"_Toc20774459"</w:instrText>
      </w:r>
      <w:r w:rsidRPr="00964E33">
        <w:rPr>
          <w:rStyle w:val="Hyperlink"/>
          <w:noProof/>
        </w:rPr>
        <w:instrText xml:space="preserve"> </w:instrText>
      </w:r>
      <w:ins w:id="790" w:author="Andrew Instone-Cowie" w:date="2021-07-22T15:59:00Z">
        <w:r w:rsidR="00C76C15" w:rsidRPr="00964E33">
          <w:rPr>
            <w:rStyle w:val="Hyperlink"/>
            <w:noProof/>
          </w:rPr>
        </w:r>
      </w:ins>
      <w:r w:rsidRPr="00964E33">
        <w:rPr>
          <w:rStyle w:val="Hyperlink"/>
          <w:noProof/>
        </w:rPr>
        <w:fldChar w:fldCharType="separate"/>
      </w:r>
      <w:r w:rsidRPr="00964E33">
        <w:rPr>
          <w:rStyle w:val="Hyperlink"/>
          <w:noProof/>
        </w:rPr>
        <w:t>Table 5 – Enclosures Parts List</w:t>
      </w:r>
      <w:r>
        <w:rPr>
          <w:noProof/>
          <w:webHidden/>
        </w:rPr>
        <w:tab/>
      </w:r>
      <w:r>
        <w:rPr>
          <w:noProof/>
          <w:webHidden/>
        </w:rPr>
        <w:fldChar w:fldCharType="begin"/>
      </w:r>
      <w:r>
        <w:rPr>
          <w:noProof/>
          <w:webHidden/>
        </w:rPr>
        <w:instrText xml:space="preserve"> PAGEREF _Toc20774459 \h </w:instrText>
      </w:r>
      <w:r>
        <w:rPr>
          <w:noProof/>
          <w:webHidden/>
        </w:rPr>
      </w:r>
      <w:r>
        <w:rPr>
          <w:noProof/>
          <w:webHidden/>
        </w:rPr>
        <w:fldChar w:fldCharType="separate"/>
      </w:r>
      <w:r w:rsidR="00FC27D1">
        <w:rPr>
          <w:noProof/>
          <w:webHidden/>
        </w:rPr>
        <w:t>42</w:t>
      </w:r>
      <w:r>
        <w:rPr>
          <w:noProof/>
          <w:webHidden/>
        </w:rPr>
        <w:fldChar w:fldCharType="end"/>
      </w:r>
      <w:r w:rsidRPr="00964E33">
        <w:rPr>
          <w:rStyle w:val="Hyperlink"/>
          <w:noProof/>
        </w:rPr>
        <w:fldChar w:fldCharType="end"/>
      </w:r>
    </w:p>
    <w:p w14:paraId="006786ED" w14:textId="56EE8DD7" w:rsidR="00AE2D6A" w:rsidRDefault="00AE2D6A" w:rsidP="00166FBD">
      <w:pPr>
        <w:pStyle w:val="TableofFigures"/>
        <w:tabs>
          <w:tab w:val="right" w:leader="dot" w:pos="9016"/>
        </w:tabs>
        <w:spacing w:after="100"/>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"_Toc20774460"</w:instrText>
      </w:r>
      <w:r w:rsidRPr="00964E33">
        <w:rPr>
          <w:rStyle w:val="Hyperlink"/>
          <w:noProof/>
        </w:rPr>
        <w:instrText xml:space="preserve"> </w:instrText>
      </w:r>
      <w:ins w:id="791" w:author="Andrew Instone-Cowie" w:date="2021-07-22T15:59:00Z">
        <w:r w:rsidR="00C76C15" w:rsidRPr="00964E33">
          <w:rPr>
            <w:rStyle w:val="Hyperlink"/>
            <w:noProof/>
          </w:rPr>
        </w:r>
      </w:ins>
      <w:r w:rsidRPr="00964E33">
        <w:rPr>
          <w:rStyle w:val="Hyperlink"/>
          <w:noProof/>
        </w:rPr>
        <w:fldChar w:fldCharType="separate"/>
      </w:r>
      <w:r w:rsidRPr="00964E33">
        <w:rPr>
          <w:rStyle w:val="Hyperlink"/>
          <w:noProof/>
        </w:rPr>
        <w:t>Table 6 – Example Channel Mapping</w:t>
      </w:r>
      <w:r>
        <w:rPr>
          <w:noProof/>
          <w:webHidden/>
        </w:rPr>
        <w:tab/>
      </w:r>
      <w:r>
        <w:rPr>
          <w:noProof/>
          <w:webHidden/>
        </w:rPr>
        <w:fldChar w:fldCharType="begin"/>
      </w:r>
      <w:r>
        <w:rPr>
          <w:noProof/>
          <w:webHidden/>
        </w:rPr>
        <w:instrText xml:space="preserve"> PAGEREF _Toc20774460 \h </w:instrText>
      </w:r>
      <w:r>
        <w:rPr>
          <w:noProof/>
          <w:webHidden/>
        </w:rPr>
      </w:r>
      <w:r>
        <w:rPr>
          <w:noProof/>
          <w:webHidden/>
        </w:rPr>
        <w:fldChar w:fldCharType="separate"/>
      </w:r>
      <w:ins w:id="792" w:author="Andrew Instone-Cowie" w:date="2021-07-22T16:00:00Z">
        <w:r w:rsidR="00FC27D1">
          <w:rPr>
            <w:noProof/>
            <w:webHidden/>
          </w:rPr>
          <w:t>81</w:t>
        </w:r>
      </w:ins>
      <w:del w:id="793" w:author="Andrew Instone-Cowie" w:date="2021-07-22T15:59:00Z">
        <w:r w:rsidR="00DF75D5" w:rsidDel="00C76C15">
          <w:rPr>
            <w:noProof/>
            <w:webHidden/>
          </w:rPr>
          <w:delText>79</w:delText>
        </w:r>
      </w:del>
      <w:r>
        <w:rPr>
          <w:noProof/>
          <w:webHidden/>
        </w:rPr>
        <w:fldChar w:fldCharType="end"/>
      </w:r>
      <w:r w:rsidRPr="00964E33">
        <w:rPr>
          <w:rStyle w:val="Hyperlink"/>
          <w:noProof/>
        </w:rPr>
        <w:fldChar w:fldCharType="end"/>
      </w:r>
    </w:p>
    <w:p w14:paraId="1EAFE008" w14:textId="3E566DC2" w:rsidR="00AE2D6A" w:rsidRDefault="00AE2D6A">
      <w:pPr>
        <w:pStyle w:val="TableofFigures"/>
        <w:tabs>
          <w:tab w:val="right" w:leader="dot" w:pos="9016"/>
        </w:tabs>
        <w:rPr>
          <w:rFonts w:eastAsiaTheme="minorEastAsia"/>
          <w:noProof/>
          <w:lang w:eastAsia="en-GB"/>
        </w:rPr>
      </w:pPr>
      <w:r w:rsidRPr="00964E33">
        <w:rPr>
          <w:rStyle w:val="Hyperlink"/>
          <w:noProof/>
        </w:rPr>
        <w:fldChar w:fldCharType="begin"/>
      </w:r>
      <w:r w:rsidRPr="00964E33">
        <w:rPr>
          <w:rStyle w:val="Hyperlink"/>
          <w:noProof/>
        </w:rPr>
        <w:instrText xml:space="preserve"> </w:instrText>
      </w:r>
      <w:r>
        <w:rPr>
          <w:noProof/>
        </w:rPr>
        <w:instrText>HYPERLINK \l "_Toc20774461"</w:instrText>
      </w:r>
      <w:r w:rsidRPr="00964E33">
        <w:rPr>
          <w:rStyle w:val="Hyperlink"/>
          <w:noProof/>
        </w:rPr>
        <w:instrText xml:space="preserve"> </w:instrText>
      </w:r>
      <w:ins w:id="794" w:author="Andrew Instone-Cowie" w:date="2021-07-22T15:59:00Z">
        <w:r w:rsidR="00C76C15" w:rsidRPr="00964E33">
          <w:rPr>
            <w:rStyle w:val="Hyperlink"/>
            <w:noProof/>
          </w:rPr>
        </w:r>
      </w:ins>
      <w:r w:rsidRPr="00964E33">
        <w:rPr>
          <w:rStyle w:val="Hyperlink"/>
          <w:noProof/>
        </w:rPr>
        <w:fldChar w:fldCharType="separate"/>
      </w:r>
      <w:r w:rsidRPr="00964E33">
        <w:rPr>
          <w:rStyle w:val="Hyperlink"/>
          <w:noProof/>
        </w:rPr>
        <w:t>Table 7 – Bell Numbers &amp; Letters</w:t>
      </w:r>
      <w:r>
        <w:rPr>
          <w:noProof/>
          <w:webHidden/>
        </w:rPr>
        <w:tab/>
      </w:r>
      <w:r>
        <w:rPr>
          <w:noProof/>
          <w:webHidden/>
        </w:rPr>
        <w:fldChar w:fldCharType="begin"/>
      </w:r>
      <w:r>
        <w:rPr>
          <w:noProof/>
          <w:webHidden/>
        </w:rPr>
        <w:instrText xml:space="preserve"> PAGEREF _Toc20774461 \h </w:instrText>
      </w:r>
      <w:r>
        <w:rPr>
          <w:noProof/>
          <w:webHidden/>
        </w:rPr>
      </w:r>
      <w:r>
        <w:rPr>
          <w:noProof/>
          <w:webHidden/>
        </w:rPr>
        <w:fldChar w:fldCharType="separate"/>
      </w:r>
      <w:ins w:id="795" w:author="Andrew Instone-Cowie" w:date="2021-07-22T16:00:00Z">
        <w:r w:rsidR="00FC27D1">
          <w:rPr>
            <w:noProof/>
            <w:webHidden/>
          </w:rPr>
          <w:t>81</w:t>
        </w:r>
      </w:ins>
      <w:del w:id="796" w:author="Andrew Instone-Cowie" w:date="2021-07-22T15:59:00Z">
        <w:r w:rsidR="00DF75D5" w:rsidDel="00C76C15">
          <w:rPr>
            <w:noProof/>
            <w:webHidden/>
          </w:rPr>
          <w:delText>79</w:delText>
        </w:r>
      </w:del>
      <w:r>
        <w:rPr>
          <w:noProof/>
          <w:webHidden/>
        </w:rPr>
        <w:fldChar w:fldCharType="end"/>
      </w:r>
      <w:r w:rsidRPr="00964E33">
        <w:rPr>
          <w:rStyle w:val="Hyperlink"/>
          <w:noProof/>
        </w:rPr>
        <w:fldChar w:fldCharType="end"/>
      </w:r>
    </w:p>
    <w:p w14:paraId="1473B8C8" w14:textId="096350C6" w:rsidR="004D7582" w:rsidRPr="00787764" w:rsidRDefault="00E35852" w:rsidP="004E080F">
      <w:pPr>
        <w:pStyle w:val="Heading1"/>
        <w:pageBreakBefore/>
        <w:spacing w:after="100"/>
      </w:pPr>
      <w:r>
        <w:lastRenderedPageBreak/>
        <w:fldChar w:fldCharType="end"/>
      </w:r>
      <w:bookmarkStart w:id="797" w:name="_Toc77861999"/>
      <w:r w:rsidR="004D7582">
        <w:t>Document History</w:t>
      </w:r>
      <w:bookmarkEnd w:id="79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77777777" w:rsidR="00483BB7" w:rsidRPr="00212D29" w:rsidRDefault="00D57358" w:rsidP="00483BB7">
            <w:pPr>
              <w:contextualSpacing/>
            </w:pPr>
            <w:r w:rsidRPr="00212D29">
              <w:t>0.1</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49871B78" w:rsidR="00483BB7" w:rsidRPr="00212D29" w:rsidRDefault="009E4E3F">
            <w:pPr>
              <w:contextualSpacing/>
            </w:pPr>
            <w:r>
              <w:t>10</w:t>
            </w:r>
            <w:r w:rsidR="00D230DD" w:rsidRPr="00212D29">
              <w:t>/09</w:t>
            </w:r>
            <w:r w:rsidR="00483BB7" w:rsidRPr="00212D29">
              <w:t>/201</w:t>
            </w:r>
            <w:r w:rsidR="00D57358" w:rsidRPr="00212D29">
              <w:t>8</w:t>
            </w:r>
          </w:p>
        </w:tc>
        <w:tc>
          <w:tcPr>
            <w:tcW w:w="4931" w:type="dxa"/>
          </w:tcPr>
          <w:p w14:paraId="66D448E8" w14:textId="77777777" w:rsidR="00483BB7" w:rsidRPr="00212D29" w:rsidRDefault="00C508EE">
            <w:pPr>
              <w:contextualSpacing/>
            </w:pPr>
            <w:r w:rsidRPr="00212D29">
              <w:t xml:space="preserve">First </w:t>
            </w:r>
            <w:r w:rsidR="00D57358" w:rsidRPr="00212D29">
              <w:t>Draft</w:t>
            </w:r>
            <w:r w:rsidR="00172EEB" w:rsidRPr="00212D29">
              <w:t>.</w:t>
            </w:r>
          </w:p>
        </w:tc>
      </w:tr>
      <w:tr w:rsidR="003455F9" w:rsidRPr="00D57358" w14:paraId="3ADFC153" w14:textId="77777777" w:rsidTr="003A2793">
        <w:tc>
          <w:tcPr>
            <w:tcW w:w="991" w:type="dxa"/>
          </w:tcPr>
          <w:p w14:paraId="3C194B41" w14:textId="30B4EED9" w:rsidR="003455F9" w:rsidRPr="00212D29" w:rsidRDefault="003455F9" w:rsidP="003455F9">
            <w:pPr>
              <w:contextualSpacing/>
            </w:pPr>
            <w:r>
              <w:t>0.2</w:t>
            </w:r>
          </w:p>
        </w:tc>
        <w:tc>
          <w:tcPr>
            <w:tcW w:w="1822" w:type="dxa"/>
          </w:tcPr>
          <w:p w14:paraId="3168D28F" w14:textId="5A83D38D" w:rsidR="003455F9" w:rsidRPr="00212D29" w:rsidRDefault="003455F9" w:rsidP="003455F9">
            <w:pPr>
              <w:contextualSpacing/>
            </w:pPr>
            <w:r w:rsidRPr="00212D29">
              <w:t>A J Instone-Cowie</w:t>
            </w:r>
          </w:p>
        </w:tc>
        <w:tc>
          <w:tcPr>
            <w:tcW w:w="1390" w:type="dxa"/>
          </w:tcPr>
          <w:p w14:paraId="1D62788A" w14:textId="33AFBF97" w:rsidR="003455F9" w:rsidRPr="00212D29" w:rsidRDefault="003455F9" w:rsidP="003455F9">
            <w:pPr>
              <w:contextualSpacing/>
            </w:pPr>
            <w:r>
              <w:t>27</w:t>
            </w:r>
            <w:r w:rsidRPr="00212D29">
              <w:t>/</w:t>
            </w:r>
            <w:r>
              <w:t>10</w:t>
            </w:r>
            <w:r w:rsidRPr="00212D29">
              <w:t>/2018</w:t>
            </w:r>
          </w:p>
        </w:tc>
        <w:tc>
          <w:tcPr>
            <w:tcW w:w="4931" w:type="dxa"/>
          </w:tcPr>
          <w:p w14:paraId="65B70FA3" w14:textId="56BA13BC" w:rsidR="003455F9" w:rsidRPr="00212D29" w:rsidRDefault="003455F9" w:rsidP="003455F9">
            <w:pPr>
              <w:contextualSpacing/>
            </w:pPr>
            <w:r>
              <w:t xml:space="preserve">Minor </w:t>
            </w:r>
            <w:r w:rsidR="007837A3">
              <w:t>corrections, PCB ordering, voltage regulator</w:t>
            </w:r>
            <w:r>
              <w:t>.</w:t>
            </w:r>
          </w:p>
        </w:tc>
      </w:tr>
      <w:tr w:rsidR="003545D0" w:rsidRPr="00D57358" w14:paraId="1D60D5E5" w14:textId="77777777" w:rsidTr="003A2793">
        <w:tc>
          <w:tcPr>
            <w:tcW w:w="991" w:type="dxa"/>
          </w:tcPr>
          <w:p w14:paraId="35085037" w14:textId="605E5378" w:rsidR="003545D0" w:rsidRPr="00212D29" w:rsidRDefault="003545D0" w:rsidP="003545D0">
            <w:pPr>
              <w:contextualSpacing/>
            </w:pPr>
            <w:r>
              <w:t>0.3</w:t>
            </w:r>
          </w:p>
        </w:tc>
        <w:tc>
          <w:tcPr>
            <w:tcW w:w="1822" w:type="dxa"/>
          </w:tcPr>
          <w:p w14:paraId="1AFA1743" w14:textId="78B192E9" w:rsidR="003545D0" w:rsidRPr="00212D29" w:rsidRDefault="003545D0" w:rsidP="003545D0">
            <w:pPr>
              <w:contextualSpacing/>
            </w:pPr>
            <w:r w:rsidRPr="00212D29">
              <w:t>A J Instone-Cowie</w:t>
            </w:r>
          </w:p>
        </w:tc>
        <w:tc>
          <w:tcPr>
            <w:tcW w:w="1390" w:type="dxa"/>
          </w:tcPr>
          <w:p w14:paraId="075B318C" w14:textId="462F9639" w:rsidR="003545D0" w:rsidRPr="00212D29" w:rsidRDefault="003545D0" w:rsidP="003545D0">
            <w:pPr>
              <w:contextualSpacing/>
            </w:pPr>
            <w:r>
              <w:t>02/11</w:t>
            </w:r>
            <w:r w:rsidRPr="00212D29">
              <w:t>/2018</w:t>
            </w:r>
          </w:p>
        </w:tc>
        <w:tc>
          <w:tcPr>
            <w:tcW w:w="4931" w:type="dxa"/>
          </w:tcPr>
          <w:p w14:paraId="508870EB" w14:textId="7906D35F" w:rsidR="003545D0" w:rsidRPr="00212D29" w:rsidRDefault="003545D0" w:rsidP="003545D0">
            <w:pPr>
              <w:contextualSpacing/>
            </w:pPr>
            <w:r>
              <w:t>Changed Farnell 1N4001 part code for a more available UK stocked item.</w:t>
            </w:r>
          </w:p>
        </w:tc>
      </w:tr>
      <w:tr w:rsidR="00C9246B" w:rsidRPr="00D57358" w14:paraId="6CC25F77" w14:textId="77777777" w:rsidTr="003A2793">
        <w:tc>
          <w:tcPr>
            <w:tcW w:w="991" w:type="dxa"/>
          </w:tcPr>
          <w:p w14:paraId="4D2C026A" w14:textId="18BF0B88" w:rsidR="00C9246B" w:rsidRDefault="00C9246B" w:rsidP="003545D0">
            <w:pPr>
              <w:contextualSpacing/>
            </w:pPr>
            <w:r>
              <w:t>0.4</w:t>
            </w:r>
          </w:p>
        </w:tc>
        <w:tc>
          <w:tcPr>
            <w:tcW w:w="1822" w:type="dxa"/>
          </w:tcPr>
          <w:p w14:paraId="2C656F01" w14:textId="6BCD1E04" w:rsidR="00C9246B" w:rsidRPr="00212D29" w:rsidRDefault="00C9246B" w:rsidP="003545D0">
            <w:pPr>
              <w:contextualSpacing/>
            </w:pPr>
            <w:r>
              <w:t>A J Instone-Cowie</w:t>
            </w:r>
          </w:p>
        </w:tc>
        <w:tc>
          <w:tcPr>
            <w:tcW w:w="1390" w:type="dxa"/>
          </w:tcPr>
          <w:p w14:paraId="4A6052AD" w14:textId="6A876BE8" w:rsidR="00C9246B" w:rsidRDefault="0099187C" w:rsidP="003545D0">
            <w:pPr>
              <w:contextualSpacing/>
            </w:pPr>
            <w:r>
              <w:t>24</w:t>
            </w:r>
            <w:r w:rsidR="00C9246B">
              <w:t>/01/2019</w:t>
            </w:r>
          </w:p>
        </w:tc>
        <w:tc>
          <w:tcPr>
            <w:tcW w:w="4931" w:type="dxa"/>
          </w:tcPr>
          <w:p w14:paraId="6C50A477" w14:textId="6843868F" w:rsidR="00C9246B" w:rsidRDefault="00C9246B" w:rsidP="003545D0">
            <w:pPr>
              <w:contextualSpacing/>
            </w:pPr>
            <w:r>
              <w:t>Minor corrections, updated interface PCB</w:t>
            </w:r>
            <w:r w:rsidR="0099187C">
              <w:t xml:space="preserve"> to Rev D, added guidance on polarised components.</w:t>
            </w:r>
          </w:p>
        </w:tc>
      </w:tr>
      <w:tr w:rsidR="00A7651F" w:rsidRPr="00D57358" w14:paraId="6E485EC7" w14:textId="77777777" w:rsidTr="003A2793">
        <w:tc>
          <w:tcPr>
            <w:tcW w:w="991" w:type="dxa"/>
          </w:tcPr>
          <w:p w14:paraId="046AC9E6" w14:textId="6D290F03" w:rsidR="00A7651F" w:rsidRDefault="00A7651F" w:rsidP="00A7651F">
            <w:pPr>
              <w:contextualSpacing/>
            </w:pPr>
            <w:r>
              <w:t>0.5</w:t>
            </w:r>
          </w:p>
        </w:tc>
        <w:tc>
          <w:tcPr>
            <w:tcW w:w="1822" w:type="dxa"/>
          </w:tcPr>
          <w:p w14:paraId="0FD02B3D" w14:textId="69B6FC11" w:rsidR="00A7651F" w:rsidRDefault="00A7651F" w:rsidP="00A7651F">
            <w:pPr>
              <w:contextualSpacing/>
            </w:pPr>
            <w:r>
              <w:t>A J Instone-Cowie</w:t>
            </w:r>
          </w:p>
        </w:tc>
        <w:tc>
          <w:tcPr>
            <w:tcW w:w="1390" w:type="dxa"/>
          </w:tcPr>
          <w:p w14:paraId="40177CDB" w14:textId="5652B5D2" w:rsidR="00A7651F" w:rsidRDefault="00A7651F" w:rsidP="00A7651F">
            <w:pPr>
              <w:contextualSpacing/>
            </w:pPr>
            <w:r>
              <w:t>05/02/2019</w:t>
            </w:r>
          </w:p>
        </w:tc>
        <w:tc>
          <w:tcPr>
            <w:tcW w:w="4931" w:type="dxa"/>
          </w:tcPr>
          <w:p w14:paraId="601DB227" w14:textId="40F452A1" w:rsidR="00A7651F" w:rsidRDefault="00A7651F" w:rsidP="00A7651F">
            <w:pPr>
              <w:contextualSpacing/>
            </w:pPr>
            <w:r>
              <w:t xml:space="preserve">Replaced Amphenol RJHSE-5080-02 (no longer stocked by Farnell) with AMP TE Connectivity </w:t>
            </w:r>
            <w:r w:rsidRPr="00A7651F">
              <w:t>5406526-1</w:t>
            </w:r>
            <w:r>
              <w:t>.</w:t>
            </w:r>
            <w:r w:rsidR="00961938">
              <w:br/>
              <w:t>Remove references to the Boardstuff programming shield, which is no longer available, and replace with examples of generic hardware programmers.</w:t>
            </w:r>
          </w:p>
        </w:tc>
      </w:tr>
      <w:tr w:rsidR="00514E8C" w:rsidRPr="00D57358" w14:paraId="7AE974E9" w14:textId="77777777" w:rsidTr="003A2793">
        <w:tc>
          <w:tcPr>
            <w:tcW w:w="991" w:type="dxa"/>
          </w:tcPr>
          <w:p w14:paraId="2C3B8C68" w14:textId="3C807B6B" w:rsidR="00514E8C" w:rsidRDefault="00514E8C" w:rsidP="00514E8C">
            <w:pPr>
              <w:contextualSpacing/>
            </w:pPr>
            <w:r>
              <w:t>0.</w:t>
            </w:r>
            <w:r w:rsidR="00E804E5">
              <w:t>6</w:t>
            </w:r>
          </w:p>
        </w:tc>
        <w:tc>
          <w:tcPr>
            <w:tcW w:w="1822" w:type="dxa"/>
          </w:tcPr>
          <w:p w14:paraId="038630BA" w14:textId="06B02418" w:rsidR="00514E8C" w:rsidRDefault="00514E8C" w:rsidP="00514E8C">
            <w:pPr>
              <w:contextualSpacing/>
            </w:pPr>
            <w:r>
              <w:t>A J Instone-Cowie</w:t>
            </w:r>
          </w:p>
        </w:tc>
        <w:tc>
          <w:tcPr>
            <w:tcW w:w="1390" w:type="dxa"/>
          </w:tcPr>
          <w:p w14:paraId="4E07F2DC" w14:textId="71655DF6" w:rsidR="00514E8C" w:rsidRDefault="00514E8C" w:rsidP="00514E8C">
            <w:pPr>
              <w:contextualSpacing/>
            </w:pPr>
            <w:r>
              <w:t>10/02/2019</w:t>
            </w:r>
          </w:p>
        </w:tc>
        <w:tc>
          <w:tcPr>
            <w:tcW w:w="4931" w:type="dxa"/>
          </w:tcPr>
          <w:p w14:paraId="535841AC" w14:textId="77777777" w:rsidR="00514E8C" w:rsidRDefault="00514E8C" w:rsidP="00514E8C">
            <w:pPr>
              <w:contextualSpacing/>
            </w:pPr>
            <w:r>
              <w:t>Add diagram identifying pins for voltage checks.</w:t>
            </w:r>
          </w:p>
          <w:p w14:paraId="21FCD0F8" w14:textId="7E3C142B" w:rsidR="00357EE3" w:rsidRDefault="00357EE3" w:rsidP="00514E8C">
            <w:pPr>
              <w:contextualSpacing/>
            </w:pPr>
            <w:r>
              <w:t>Add link to GitHub repository Issues log.</w:t>
            </w:r>
          </w:p>
        </w:tc>
      </w:tr>
      <w:tr w:rsidR="00E804E5" w:rsidRPr="00D57358" w14:paraId="0C8F5F8A" w14:textId="77777777" w:rsidTr="003A2793">
        <w:tc>
          <w:tcPr>
            <w:tcW w:w="991" w:type="dxa"/>
          </w:tcPr>
          <w:p w14:paraId="483C3E92" w14:textId="6A810AE9" w:rsidR="00E804E5" w:rsidRDefault="00E804E5" w:rsidP="00E804E5">
            <w:pPr>
              <w:contextualSpacing/>
            </w:pPr>
            <w:r>
              <w:t>0.</w:t>
            </w:r>
            <w:r w:rsidR="00D52F9C">
              <w:t>7</w:t>
            </w:r>
          </w:p>
        </w:tc>
        <w:tc>
          <w:tcPr>
            <w:tcW w:w="1822" w:type="dxa"/>
          </w:tcPr>
          <w:p w14:paraId="4A394F7D" w14:textId="619C0EF9" w:rsidR="00E804E5" w:rsidRDefault="00E804E5" w:rsidP="00E804E5">
            <w:pPr>
              <w:contextualSpacing/>
            </w:pPr>
            <w:r>
              <w:t>A J Instone-Cowie</w:t>
            </w:r>
          </w:p>
        </w:tc>
        <w:tc>
          <w:tcPr>
            <w:tcW w:w="1390" w:type="dxa"/>
          </w:tcPr>
          <w:p w14:paraId="13AB5032" w14:textId="050B99DE" w:rsidR="00E804E5" w:rsidRDefault="00E804E5" w:rsidP="00E804E5">
            <w:pPr>
              <w:contextualSpacing/>
            </w:pPr>
            <w:r>
              <w:t>17/02/2019</w:t>
            </w:r>
          </w:p>
        </w:tc>
        <w:tc>
          <w:tcPr>
            <w:tcW w:w="4931" w:type="dxa"/>
          </w:tcPr>
          <w:p w14:paraId="2E304337" w14:textId="4E2D6508" w:rsidR="00E804E5" w:rsidRDefault="00E804E5" w:rsidP="00E804E5">
            <w:pPr>
              <w:contextualSpacing/>
            </w:pPr>
            <w:r>
              <w:t>Correct diagram identifying pins for voltage checks.</w:t>
            </w:r>
          </w:p>
        </w:tc>
      </w:tr>
      <w:tr w:rsidR="00D52F9C" w:rsidRPr="00D57358" w14:paraId="5AB9DE4F" w14:textId="77777777" w:rsidTr="003A2793">
        <w:tc>
          <w:tcPr>
            <w:tcW w:w="991" w:type="dxa"/>
          </w:tcPr>
          <w:p w14:paraId="250FA6D0" w14:textId="68E5C6F5" w:rsidR="00D52F9C" w:rsidRDefault="00D52F9C" w:rsidP="00D52F9C">
            <w:pPr>
              <w:contextualSpacing/>
            </w:pPr>
            <w:r>
              <w:t>0.8</w:t>
            </w:r>
          </w:p>
        </w:tc>
        <w:tc>
          <w:tcPr>
            <w:tcW w:w="1822" w:type="dxa"/>
          </w:tcPr>
          <w:p w14:paraId="647F337B" w14:textId="55B83560" w:rsidR="00D52F9C" w:rsidRDefault="00D52F9C" w:rsidP="00D52F9C">
            <w:pPr>
              <w:contextualSpacing/>
            </w:pPr>
            <w:r>
              <w:t>A J Instone-Cowie</w:t>
            </w:r>
          </w:p>
        </w:tc>
        <w:tc>
          <w:tcPr>
            <w:tcW w:w="1390" w:type="dxa"/>
          </w:tcPr>
          <w:p w14:paraId="7EE6DF2E" w14:textId="4FDE7E30" w:rsidR="00D52F9C" w:rsidRDefault="00D52F9C" w:rsidP="00D52F9C">
            <w:pPr>
              <w:contextualSpacing/>
            </w:pPr>
            <w:r>
              <w:t>24/02/2019</w:t>
            </w:r>
          </w:p>
        </w:tc>
        <w:tc>
          <w:tcPr>
            <w:tcW w:w="4931" w:type="dxa"/>
          </w:tcPr>
          <w:p w14:paraId="7A0CDE52" w14:textId="3AF9822F" w:rsidR="00D52F9C" w:rsidRDefault="00D52F9C" w:rsidP="00D52F9C">
            <w:pPr>
              <w:contextualSpacing/>
            </w:pPr>
            <w:r>
              <w:t>Rev C Power Board</w:t>
            </w:r>
            <w:r w:rsidR="00445C76">
              <w:t>: Updated OSH Park link and board render.</w:t>
            </w:r>
          </w:p>
        </w:tc>
      </w:tr>
      <w:tr w:rsidR="007A5B4D" w:rsidRPr="00D57358" w14:paraId="58167A5D" w14:textId="77777777" w:rsidTr="003A2793">
        <w:tc>
          <w:tcPr>
            <w:tcW w:w="991" w:type="dxa"/>
          </w:tcPr>
          <w:p w14:paraId="30A001A1" w14:textId="79C0A34F" w:rsidR="007A5B4D" w:rsidRDefault="007A5B4D" w:rsidP="007A5B4D">
            <w:pPr>
              <w:contextualSpacing/>
            </w:pPr>
            <w:r>
              <w:t>0.9</w:t>
            </w:r>
          </w:p>
        </w:tc>
        <w:tc>
          <w:tcPr>
            <w:tcW w:w="1822" w:type="dxa"/>
          </w:tcPr>
          <w:p w14:paraId="056B5529" w14:textId="2293253E" w:rsidR="007A5B4D" w:rsidRDefault="007A5B4D" w:rsidP="007A5B4D">
            <w:pPr>
              <w:contextualSpacing/>
            </w:pPr>
            <w:r>
              <w:t>A J Instone-Cowie</w:t>
            </w:r>
          </w:p>
        </w:tc>
        <w:tc>
          <w:tcPr>
            <w:tcW w:w="1390" w:type="dxa"/>
          </w:tcPr>
          <w:p w14:paraId="01AEA6F1" w14:textId="373D93AC" w:rsidR="007A5B4D" w:rsidRDefault="007A5B4D" w:rsidP="007A5B4D">
            <w:pPr>
              <w:contextualSpacing/>
            </w:pPr>
            <w:r>
              <w:t>12/05/2019</w:t>
            </w:r>
          </w:p>
        </w:tc>
        <w:tc>
          <w:tcPr>
            <w:tcW w:w="4931" w:type="dxa"/>
          </w:tcPr>
          <w:p w14:paraId="24472300" w14:textId="79930309" w:rsidR="007A5B4D" w:rsidRDefault="007A5B4D" w:rsidP="007A5B4D">
            <w:pPr>
              <w:contextualSpacing/>
            </w:pPr>
            <w:r>
              <w:t xml:space="preserve">Add support for </w:t>
            </w:r>
            <w:r w:rsidR="00470523">
              <w:t xml:space="preserve">Second </w:t>
            </w:r>
            <w:r>
              <w:t>PC Board.</w:t>
            </w:r>
          </w:p>
        </w:tc>
      </w:tr>
      <w:tr w:rsidR="00E83890" w:rsidRPr="00D57358" w14:paraId="6A8CFA8E" w14:textId="77777777" w:rsidTr="003A2793">
        <w:tc>
          <w:tcPr>
            <w:tcW w:w="991" w:type="dxa"/>
          </w:tcPr>
          <w:p w14:paraId="020DCEC3" w14:textId="79E09620" w:rsidR="00E83890" w:rsidRDefault="00E83890" w:rsidP="00E83890">
            <w:pPr>
              <w:contextualSpacing/>
            </w:pPr>
            <w:r>
              <w:t>0.10</w:t>
            </w:r>
          </w:p>
        </w:tc>
        <w:tc>
          <w:tcPr>
            <w:tcW w:w="1822" w:type="dxa"/>
          </w:tcPr>
          <w:p w14:paraId="66C1CF47" w14:textId="7232944F" w:rsidR="00E83890" w:rsidRDefault="00E83890" w:rsidP="00E83890">
            <w:pPr>
              <w:contextualSpacing/>
            </w:pPr>
            <w:r>
              <w:t>A J Instone-Cowie</w:t>
            </w:r>
          </w:p>
        </w:tc>
        <w:tc>
          <w:tcPr>
            <w:tcW w:w="1390" w:type="dxa"/>
          </w:tcPr>
          <w:p w14:paraId="3439B8BA" w14:textId="463496B6" w:rsidR="00E83890" w:rsidRDefault="00AF72D9" w:rsidP="00E83890">
            <w:pPr>
              <w:contextualSpacing/>
            </w:pPr>
            <w:r>
              <w:t>09/06</w:t>
            </w:r>
            <w:r w:rsidR="00E83890">
              <w:t>/2019</w:t>
            </w:r>
          </w:p>
        </w:tc>
        <w:tc>
          <w:tcPr>
            <w:tcW w:w="4931" w:type="dxa"/>
          </w:tcPr>
          <w:p w14:paraId="1D010612" w14:textId="6BBA649F" w:rsidR="00E83890" w:rsidRDefault="005D0F57" w:rsidP="00E83890">
            <w:pPr>
              <w:contextualSpacing/>
            </w:pPr>
            <w:r>
              <w:t>Updated i</w:t>
            </w:r>
            <w:r w:rsidR="00E83890">
              <w:t xml:space="preserve">nterface PCB </w:t>
            </w:r>
            <w:r>
              <w:t xml:space="preserve">to </w:t>
            </w:r>
            <w:r w:rsidR="00E83890">
              <w:t xml:space="preserve">Rev E, </w:t>
            </w:r>
            <w:r>
              <w:t>added</w:t>
            </w:r>
            <w:r w:rsidR="00E83890">
              <w:t xml:space="preserve"> ceramic resonator as part of fix for Issue #3.</w:t>
            </w:r>
          </w:p>
          <w:p w14:paraId="25709190" w14:textId="3646755E" w:rsidR="00E83890" w:rsidRDefault="00E83890" w:rsidP="00E83890">
            <w:pPr>
              <w:contextualSpacing/>
            </w:pPr>
            <w:r>
              <w:t>Added link to JLCPCB PCB manufacturer.</w:t>
            </w:r>
          </w:p>
        </w:tc>
      </w:tr>
      <w:tr w:rsidR="00405050" w:rsidRPr="00D57358" w14:paraId="1A589918" w14:textId="77777777" w:rsidTr="003A2793">
        <w:tc>
          <w:tcPr>
            <w:tcW w:w="991" w:type="dxa"/>
          </w:tcPr>
          <w:p w14:paraId="68A995D8" w14:textId="08ACB76C" w:rsidR="00405050" w:rsidRDefault="00405050" w:rsidP="00405050">
            <w:pPr>
              <w:contextualSpacing/>
            </w:pPr>
            <w:r>
              <w:t>1.0</w:t>
            </w:r>
          </w:p>
        </w:tc>
        <w:tc>
          <w:tcPr>
            <w:tcW w:w="1822" w:type="dxa"/>
          </w:tcPr>
          <w:p w14:paraId="4CE66D9D" w14:textId="79465B55" w:rsidR="00405050" w:rsidRDefault="00405050" w:rsidP="00405050">
            <w:pPr>
              <w:contextualSpacing/>
            </w:pPr>
            <w:r>
              <w:t>A J Instone-Cowie</w:t>
            </w:r>
          </w:p>
        </w:tc>
        <w:tc>
          <w:tcPr>
            <w:tcW w:w="1390" w:type="dxa"/>
          </w:tcPr>
          <w:p w14:paraId="3F07FA53" w14:textId="08D2949C" w:rsidR="00405050" w:rsidRDefault="00405050" w:rsidP="00405050">
            <w:pPr>
              <w:contextualSpacing/>
            </w:pPr>
            <w:r>
              <w:t>03/08/2019</w:t>
            </w:r>
          </w:p>
        </w:tc>
        <w:tc>
          <w:tcPr>
            <w:tcW w:w="4931" w:type="dxa"/>
          </w:tcPr>
          <w:p w14:paraId="08CFCD82" w14:textId="2A0F2BE6" w:rsidR="00405050" w:rsidRDefault="00405050" w:rsidP="00405050">
            <w:pPr>
              <w:contextualSpacing/>
            </w:pPr>
            <w:r>
              <w:t>First Release. Updated Power Board to Rev D, Second PC to Rev B, both with improved surge protection.</w:t>
            </w:r>
            <w:r w:rsidR="00A72C76">
              <w:t xml:space="preserve"> Remove OSH Park permalinks,</w:t>
            </w:r>
          </w:p>
          <w:p w14:paraId="301B1746" w14:textId="3B8223B8" w:rsidR="00405050" w:rsidRDefault="00405050">
            <w:pPr>
              <w:contextualSpacing/>
            </w:pPr>
            <w:r>
              <w:t>Fixed dimension error on IR sensor enclosure.</w:t>
            </w:r>
            <w:r w:rsidR="005B1C6D">
              <w:t xml:space="preserve"> Add reference to enclosure drilling templates.</w:t>
            </w:r>
          </w:p>
        </w:tc>
      </w:tr>
      <w:tr w:rsidR="00C33018" w:rsidRPr="00D57358" w14:paraId="166AFC37" w14:textId="77777777" w:rsidTr="003A2793">
        <w:tc>
          <w:tcPr>
            <w:tcW w:w="991" w:type="dxa"/>
          </w:tcPr>
          <w:p w14:paraId="5AB8E003" w14:textId="7D4C47C4" w:rsidR="00C33018" w:rsidRDefault="00C33018" w:rsidP="00C33018">
            <w:pPr>
              <w:contextualSpacing/>
            </w:pPr>
            <w:r>
              <w:t>1.1</w:t>
            </w:r>
          </w:p>
        </w:tc>
        <w:tc>
          <w:tcPr>
            <w:tcW w:w="1822" w:type="dxa"/>
          </w:tcPr>
          <w:p w14:paraId="0176BA6C" w14:textId="7B927418" w:rsidR="00C33018" w:rsidRDefault="00C33018" w:rsidP="00C33018">
            <w:pPr>
              <w:contextualSpacing/>
            </w:pPr>
            <w:r>
              <w:t>A J Instone-Cowie</w:t>
            </w:r>
          </w:p>
        </w:tc>
        <w:tc>
          <w:tcPr>
            <w:tcW w:w="1390" w:type="dxa"/>
          </w:tcPr>
          <w:p w14:paraId="42DA60DB" w14:textId="69E6F4BC" w:rsidR="00C33018" w:rsidRDefault="00C33018" w:rsidP="00C33018">
            <w:pPr>
              <w:contextualSpacing/>
            </w:pPr>
            <w:r>
              <w:t>30/09/2019</w:t>
            </w:r>
          </w:p>
        </w:tc>
        <w:tc>
          <w:tcPr>
            <w:tcW w:w="4931" w:type="dxa"/>
          </w:tcPr>
          <w:p w14:paraId="4EC27E10" w14:textId="2BF94EAD" w:rsidR="00C33018" w:rsidRDefault="00C33018">
            <w:pPr>
              <w:contextualSpacing/>
            </w:pPr>
            <w:r>
              <w:t>Moved Second PC Board to new Multi-PC Guide.</w:t>
            </w:r>
          </w:p>
        </w:tc>
      </w:tr>
      <w:tr w:rsidR="00166FBD" w:rsidRPr="00D57358" w14:paraId="55B744CB" w14:textId="77777777" w:rsidTr="003A2793">
        <w:tc>
          <w:tcPr>
            <w:tcW w:w="991" w:type="dxa"/>
          </w:tcPr>
          <w:p w14:paraId="4B9A308C" w14:textId="2E3F5424" w:rsidR="00166FBD" w:rsidRDefault="00166FBD" w:rsidP="00C33018">
            <w:pPr>
              <w:contextualSpacing/>
            </w:pPr>
            <w:r>
              <w:t>1.2</w:t>
            </w:r>
          </w:p>
        </w:tc>
        <w:tc>
          <w:tcPr>
            <w:tcW w:w="1822" w:type="dxa"/>
          </w:tcPr>
          <w:p w14:paraId="7545369C" w14:textId="54479370" w:rsidR="00166FBD" w:rsidRDefault="00166FBD" w:rsidP="00C33018">
            <w:pPr>
              <w:contextualSpacing/>
            </w:pPr>
            <w:r>
              <w:t>A J Instone-Cowie</w:t>
            </w:r>
          </w:p>
        </w:tc>
        <w:tc>
          <w:tcPr>
            <w:tcW w:w="1390" w:type="dxa"/>
          </w:tcPr>
          <w:p w14:paraId="7B4CF102" w14:textId="39B802E3" w:rsidR="00166FBD" w:rsidRDefault="00166FBD" w:rsidP="00C33018">
            <w:pPr>
              <w:contextualSpacing/>
            </w:pPr>
            <w:r>
              <w:t>18/08/2020</w:t>
            </w:r>
          </w:p>
        </w:tc>
        <w:tc>
          <w:tcPr>
            <w:tcW w:w="4931" w:type="dxa"/>
          </w:tcPr>
          <w:p w14:paraId="51C6E11F" w14:textId="305A4D40" w:rsidR="00166FBD" w:rsidRDefault="00166FBD">
            <w:pPr>
              <w:contextualSpacing/>
            </w:pPr>
            <w:r>
              <w:t>Minor update.</w:t>
            </w:r>
          </w:p>
        </w:tc>
      </w:tr>
      <w:tr w:rsidR="00B46AB5" w:rsidRPr="00D57358" w14:paraId="4EDC3E92" w14:textId="77777777" w:rsidTr="003A2793">
        <w:trPr>
          <w:ins w:id="798" w:author="Andrew Instone-Cowie" w:date="2021-07-22T14:45:00Z"/>
        </w:trPr>
        <w:tc>
          <w:tcPr>
            <w:tcW w:w="991" w:type="dxa"/>
          </w:tcPr>
          <w:p w14:paraId="1B737D95" w14:textId="5AA96B0D" w:rsidR="00B46AB5" w:rsidRDefault="00B46AB5" w:rsidP="00B46AB5">
            <w:pPr>
              <w:contextualSpacing/>
              <w:rPr>
                <w:ins w:id="799" w:author="Andrew Instone-Cowie" w:date="2021-07-22T14:45:00Z"/>
              </w:rPr>
            </w:pPr>
            <w:ins w:id="800" w:author="Andrew Instone-Cowie" w:date="2021-07-22T14:45:00Z">
              <w:r>
                <w:t>1.3</w:t>
              </w:r>
            </w:ins>
          </w:p>
        </w:tc>
        <w:tc>
          <w:tcPr>
            <w:tcW w:w="1822" w:type="dxa"/>
          </w:tcPr>
          <w:p w14:paraId="38A57F5E" w14:textId="0EE7C3EB" w:rsidR="00B46AB5" w:rsidRDefault="00B46AB5" w:rsidP="00B46AB5">
            <w:pPr>
              <w:contextualSpacing/>
              <w:rPr>
                <w:ins w:id="801" w:author="Andrew Instone-Cowie" w:date="2021-07-22T14:45:00Z"/>
              </w:rPr>
            </w:pPr>
            <w:ins w:id="802" w:author="Andrew Instone-Cowie" w:date="2021-07-22T14:45:00Z">
              <w:r>
                <w:t>A J Instone-Cowie</w:t>
              </w:r>
            </w:ins>
          </w:p>
        </w:tc>
        <w:tc>
          <w:tcPr>
            <w:tcW w:w="1390" w:type="dxa"/>
          </w:tcPr>
          <w:p w14:paraId="40140281" w14:textId="69F225EE" w:rsidR="00B46AB5" w:rsidRDefault="00B46AB5" w:rsidP="00B46AB5">
            <w:pPr>
              <w:contextualSpacing/>
              <w:rPr>
                <w:ins w:id="803" w:author="Andrew Instone-Cowie" w:date="2021-07-22T14:45:00Z"/>
              </w:rPr>
            </w:pPr>
            <w:ins w:id="804" w:author="Andrew Instone-Cowie" w:date="2021-07-22T14:45:00Z">
              <w:r>
                <w:t>22/07/2021</w:t>
              </w:r>
            </w:ins>
          </w:p>
        </w:tc>
        <w:tc>
          <w:tcPr>
            <w:tcW w:w="4931" w:type="dxa"/>
          </w:tcPr>
          <w:p w14:paraId="5AB0E208" w14:textId="3DBF9DF8" w:rsidR="00B46AB5" w:rsidRDefault="00B46AB5" w:rsidP="00B46AB5">
            <w:pPr>
              <w:contextualSpacing/>
              <w:rPr>
                <w:ins w:id="805" w:author="Andrew Instone-Cowie" w:date="2021-07-22T14:45:00Z"/>
              </w:rPr>
            </w:pPr>
            <w:ins w:id="806" w:author="Andrew Instone-Cowie" w:date="2021-07-22T14:45:00Z">
              <w:r>
                <w:t>Add notes about Faculty Jurisdiction, remove references to COVID-19.</w:t>
              </w:r>
            </w:ins>
          </w:p>
        </w:tc>
      </w:tr>
    </w:tbl>
    <w:p w14:paraId="26FA6299" w14:textId="77777777" w:rsidR="006C2C39" w:rsidRDefault="006C2C39" w:rsidP="00756131">
      <w:pPr>
        <w:rPr>
          <w:i/>
          <w:color w:val="00B050"/>
        </w:rPr>
      </w:pPr>
    </w:p>
    <w:p w14:paraId="6EA54818" w14:textId="422FF512" w:rsidR="002663FF" w:rsidRPr="00212D29" w:rsidRDefault="002663FF" w:rsidP="00756131">
      <w:pPr>
        <w:rPr>
          <w:i/>
        </w:rPr>
      </w:pPr>
      <w:r w:rsidRPr="00212D29">
        <w:rPr>
          <w:i/>
        </w:rPr>
        <w:t>Copyright ©201</w:t>
      </w:r>
      <w:r w:rsidR="00D57358" w:rsidRPr="00212D29">
        <w:rPr>
          <w:i/>
        </w:rPr>
        <w:t>8</w:t>
      </w:r>
      <w:r w:rsidR="00C9246B">
        <w:rPr>
          <w:i/>
        </w:rPr>
        <w:t>-</w:t>
      </w:r>
      <w:r w:rsidR="00166FBD">
        <w:rPr>
          <w:i/>
        </w:rPr>
        <w:t>2</w:t>
      </w:r>
      <w:ins w:id="807" w:author="Andrew Instone-Cowie" w:date="2021-07-22T14:45:00Z">
        <w:r w:rsidR="00B46AB5">
          <w:rPr>
            <w:i/>
          </w:rPr>
          <w:t>1</w:t>
        </w:r>
      </w:ins>
      <w:del w:id="808" w:author="Andrew Instone-Cowie" w:date="2021-07-22T14:45:00Z">
        <w:r w:rsidR="00166FBD" w:rsidDel="00B46AB5">
          <w:rPr>
            <w:i/>
          </w:rPr>
          <w:delText>0</w:delText>
        </w:r>
      </w:del>
      <w:r w:rsidRPr="00212D29">
        <w:rPr>
          <w:i/>
        </w:rPr>
        <w:t xml:space="preserve"> Andrew Instone-Cowie.</w:t>
      </w:r>
    </w:p>
    <w:p w14:paraId="55CBA99E" w14:textId="2336DD3C" w:rsidR="007023D1" w:rsidRDefault="007023D1" w:rsidP="00756131">
      <w:pPr>
        <w:rPr>
          <w:i/>
        </w:rPr>
      </w:pPr>
      <w:r w:rsidRPr="00212D29">
        <w:rPr>
          <w:i/>
        </w:rPr>
        <w:t>Cover photograph: A completed</w:t>
      </w:r>
      <w:r w:rsidR="00D230DD" w:rsidRPr="00212D29">
        <w:rPr>
          <w:i/>
        </w:rPr>
        <w:t xml:space="preserve"> Type 2</w:t>
      </w:r>
      <w:r w:rsidRPr="00212D29">
        <w:rPr>
          <w:i/>
        </w:rPr>
        <w:t xml:space="preserve"> Simulator Interface</w:t>
      </w:r>
      <w:r w:rsidR="006C2C39" w:rsidRPr="00212D29">
        <w:rPr>
          <w:i/>
        </w:rPr>
        <w:t xml:space="preserve"> Board</w:t>
      </w:r>
      <w:r w:rsidRPr="00212D29">
        <w:rPr>
          <w:i/>
        </w:rPr>
        <w:t>.</w:t>
      </w:r>
    </w:p>
    <w:p w14:paraId="0AD21BD8" w14:textId="6FCDF5CB" w:rsidR="006E0931" w:rsidRPr="00212D29" w:rsidRDefault="006E0931" w:rsidP="00756131">
      <w:pPr>
        <w:rPr>
          <w:i/>
        </w:rPr>
      </w:pPr>
      <w:r w:rsidRPr="006E0931">
        <w:rPr>
          <w:i/>
        </w:rPr>
        <w:t xml:space="preserve">PC ports vector graphic design by </w:t>
      </w:r>
      <w:r w:rsidR="00612FA9">
        <w:fldChar w:fldCharType="begin"/>
      </w:r>
      <w:r w:rsidR="00612FA9">
        <w:instrText xml:space="preserve"> HYPERLINK "https://www.vecteezy.com" </w:instrText>
      </w:r>
      <w:ins w:id="809" w:author="Andrew Instone-Cowie" w:date="2021-07-22T15:59:00Z"/>
      <w:r w:rsidR="00612FA9">
        <w:fldChar w:fldCharType="separate"/>
      </w:r>
      <w:r w:rsidRPr="00AC2A14">
        <w:rPr>
          <w:rStyle w:val="Hyperlink"/>
          <w:i/>
        </w:rPr>
        <w:t>https://www.vecteezy.com</w:t>
      </w:r>
      <w:r w:rsidR="00612FA9">
        <w:rPr>
          <w:rStyle w:val="Hyperlink"/>
          <w:i/>
        </w:rPr>
        <w:fldChar w:fldCharType="end"/>
      </w:r>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810" w:name="_Toc77862000"/>
      <w:r>
        <w:lastRenderedPageBreak/>
        <w:t>Licence</w:t>
      </w:r>
      <w:bookmarkEnd w:id="810"/>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Pr="00212D29" w:rsidRDefault="00C146CF" w:rsidP="00C146CF">
      <w:pPr>
        <w:rPr>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D163D89" w14:textId="77777777" w:rsidR="00212D29" w:rsidRDefault="004E080F" w:rsidP="00212D29">
      <w:pPr>
        <w:pStyle w:val="Heading1"/>
      </w:pPr>
      <w:bookmarkStart w:id="811" w:name="_Toc77862001"/>
      <w:r>
        <w:lastRenderedPageBreak/>
        <w:t>Documentation Map</w:t>
      </w:r>
      <w:bookmarkEnd w:id="811"/>
    </w:p>
    <w:p w14:paraId="5943A3DC" w14:textId="77777777" w:rsidR="00212D29" w:rsidRPr="00212D29" w:rsidRDefault="00212D29" w:rsidP="00212D29">
      <w:pPr>
        <w:keepNext/>
      </w:pPr>
    </w:p>
    <w:p w14:paraId="4B293322" w14:textId="0C7B7284" w:rsidR="00D30D7C" w:rsidRDefault="00C33018" w:rsidP="00D30D7C">
      <w:pPr>
        <w:keepNext/>
        <w:jc w:val="center"/>
      </w:pPr>
      <w:r>
        <w:rPr>
          <w:noProof/>
          <w:lang w:eastAsia="en-GB"/>
        </w:rPr>
        <w:drawing>
          <wp:inline distT="0" distB="0" distL="0" distR="0" wp14:anchorId="5293DA47" wp14:editId="13F19125">
            <wp:extent cx="4752000" cy="5832000"/>
            <wp:effectExtent l="19050" t="19050" r="10795" b="165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 DocMap 2 Build Install 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761E2110" w:rsidR="004E080F" w:rsidRDefault="00D30D7C" w:rsidP="00D30D7C">
      <w:pPr>
        <w:pStyle w:val="Caption"/>
        <w:jc w:val="center"/>
      </w:pPr>
      <w:bookmarkStart w:id="812" w:name="_Toc20774377"/>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FC27D1">
        <w:rPr>
          <w:noProof/>
        </w:rPr>
        <w:t>1</w:t>
      </w:r>
      <w:r w:rsidR="00927EE7">
        <w:rPr>
          <w:noProof/>
        </w:rPr>
        <w:fldChar w:fldCharType="end"/>
      </w:r>
      <w:r>
        <w:t xml:space="preserve"> – Documentation Map</w:t>
      </w:r>
      <w:bookmarkEnd w:id="812"/>
    </w:p>
    <w:p w14:paraId="6A46F282" w14:textId="77777777" w:rsidR="004E080F" w:rsidRPr="004E080F" w:rsidRDefault="000306A5" w:rsidP="004E080F">
      <w:pPr>
        <w:pStyle w:val="Heading1"/>
        <w:pageBreakBefore/>
      </w:pPr>
      <w:bookmarkStart w:id="813" w:name="_Toc77862002"/>
      <w:r>
        <w:lastRenderedPageBreak/>
        <w:t>About This Guide</w:t>
      </w:r>
      <w:bookmarkEnd w:id="813"/>
    </w:p>
    <w:p w14:paraId="3ED264FB" w14:textId="336C0E98" w:rsidR="004E57EF" w:rsidRDefault="0038103D" w:rsidP="00CF28E1">
      <w:r>
        <w:t xml:space="preserve">The </w:t>
      </w:r>
      <w:r w:rsidR="000E3FE4" w:rsidRPr="00212D29">
        <w:t>Type 2 Liverpool Ringing Simulator</w:t>
      </w:r>
      <w:r w:rsidR="00CF28E1" w:rsidRPr="00212D29">
        <w:t xml:space="preserve"> allows sensors</w:t>
      </w:r>
      <w:r w:rsidR="008B7DA0" w:rsidRPr="00212D29">
        <w:t>,</w:t>
      </w:r>
      <w:r w:rsidR="00CF28E1" w:rsidRPr="00212D29">
        <w:t xml:space="preserve"> attached to </w:t>
      </w:r>
      <w:r w:rsidR="000103DC" w:rsidRPr="00212D29">
        <w:t xml:space="preserve">one or more </w:t>
      </w:r>
      <w:r w:rsidR="00CF28E1" w:rsidRPr="00212D29">
        <w:t>real tower bells or teaching dumb bells</w:t>
      </w:r>
      <w:r w:rsidR="008B7DA0" w:rsidRPr="00212D29">
        <w:t>,</w:t>
      </w:r>
      <w:r w:rsidR="00CF28E1" w:rsidRPr="00212D29">
        <w:t xml:space="preserve"> to be connected to a computer </w:t>
      </w:r>
      <w:r>
        <w:t>S</w:t>
      </w:r>
      <w:r w:rsidR="00CF28E1" w:rsidRPr="00212D29">
        <w:t xml:space="preserve">imulator </w:t>
      </w:r>
      <w:r>
        <w:t>Software P</w:t>
      </w:r>
      <w:r w:rsidR="00CF28E1" w:rsidRPr="00212D29">
        <w:t>ackage such as Abel</w:t>
      </w:r>
      <w:r w:rsidR="00C508EE" w:rsidRPr="00212D29">
        <w:rPr>
          <w:rStyle w:val="FootnoteReference"/>
        </w:rPr>
        <w:footnoteReference w:id="2"/>
      </w:r>
      <w:r w:rsidR="00CF28E1" w:rsidRPr="00212D29">
        <w:t>, Beltower</w:t>
      </w:r>
      <w:r w:rsidR="00C508EE" w:rsidRPr="00212D29">
        <w:rPr>
          <w:rStyle w:val="FootnoteReference"/>
        </w:rPr>
        <w:footnoteReference w:id="3"/>
      </w:r>
      <w:r w:rsidR="00CF28E1" w:rsidRPr="00212D29">
        <w:t xml:space="preserve"> or Virtual Belfry</w:t>
      </w:r>
      <w:r w:rsidR="00C508EE" w:rsidRPr="00212D29">
        <w:rPr>
          <w:rStyle w:val="FootnoteReference"/>
        </w:rPr>
        <w:footnoteReference w:id="4"/>
      </w:r>
      <w:r w:rsidR="00CF28E1" w:rsidRPr="00212D29">
        <w:t>.</w:t>
      </w:r>
      <w:r w:rsidR="00FC43B0" w:rsidRPr="00212D29">
        <w:t xml:space="preserve"> This allows you to extend and augment the teaching and practice opportunities in your tower.</w:t>
      </w:r>
    </w:p>
    <w:p w14:paraId="13FCB1A3" w14:textId="6AE81786" w:rsidR="0038103D" w:rsidRPr="00212D29" w:rsidRDefault="00405050" w:rsidP="00CF28E1">
      <w:r>
        <w:t xml:space="preserve">The simulator is modular. </w:t>
      </w:r>
      <w:r w:rsidR="0038103D" w:rsidRPr="00212D29">
        <w:t xml:space="preserve">This </w:t>
      </w:r>
      <w:r w:rsidR="0038103D" w:rsidRPr="00133866">
        <w:rPr>
          <w:b/>
          <w:i/>
        </w:rPr>
        <w:t xml:space="preserve">Build &amp; Installation Guide </w:t>
      </w:r>
      <w:r w:rsidR="00CC4315">
        <w:t>shows</w:t>
      </w:r>
      <w:r w:rsidR="0038103D" w:rsidRPr="00212D29">
        <w:t xml:space="preserve"> you how to build and install the </w:t>
      </w:r>
      <w:r w:rsidR="0038103D">
        <w:t>Simulator I</w:t>
      </w:r>
      <w:r w:rsidR="0038103D" w:rsidRPr="00212D29">
        <w:t>nterface</w:t>
      </w:r>
      <w:r w:rsidR="00112429">
        <w:t xml:space="preserve"> module</w:t>
      </w:r>
      <w:r w:rsidR="0038103D">
        <w:t xml:space="preserve">, Power </w:t>
      </w:r>
      <w:r w:rsidR="00112429">
        <w:t xml:space="preserve">module </w:t>
      </w:r>
      <w:r w:rsidR="0038103D" w:rsidRPr="00212D29">
        <w:t>and</w:t>
      </w:r>
      <w:r w:rsidR="008F3DF9">
        <w:t xml:space="preserve"> S</w:t>
      </w:r>
      <w:r w:rsidR="0038103D" w:rsidRPr="00212D29">
        <w:t xml:space="preserve">ensor </w:t>
      </w:r>
      <w:r w:rsidR="00112429">
        <w:t xml:space="preserve">modules </w:t>
      </w:r>
      <w:r w:rsidR="0038103D" w:rsidRPr="00212D29">
        <w:t>hardware</w:t>
      </w:r>
      <w:r w:rsidR="0038103D">
        <w:t>, install it in the tower, and set it up ready for your chosen Simulator Software Package.</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1DE3534A" w14:textId="0994C21D" w:rsidR="00011217" w:rsidRPr="00212D29" w:rsidRDefault="00011217" w:rsidP="006C4A3A">
      <w:pPr>
        <w:pStyle w:val="ListParagraph"/>
        <w:numPr>
          <w:ilvl w:val="0"/>
          <w:numId w:val="10"/>
        </w:numPr>
      </w:pPr>
      <w:r w:rsidRPr="00212D29">
        <w:t>Links to suggested sources of parts, including ready-made printed circuit boards</w:t>
      </w:r>
      <w:r w:rsidR="008F3DF9">
        <w:t xml:space="preserve"> and cables</w:t>
      </w:r>
      <w:r w:rsidRPr="00212D29">
        <w:t>.</w:t>
      </w:r>
    </w:p>
    <w:p w14:paraId="34FF1267" w14:textId="77777777" w:rsidR="004E57EF" w:rsidRPr="00212D29" w:rsidRDefault="004E57EF" w:rsidP="006C4A3A">
      <w:pPr>
        <w:pStyle w:val="ListParagraph"/>
        <w:numPr>
          <w:ilvl w:val="0"/>
          <w:numId w:val="10"/>
        </w:numPr>
      </w:pPr>
      <w:r w:rsidRPr="00212D29">
        <w:t xml:space="preserve">Links </w:t>
      </w:r>
      <w:r w:rsidR="00FC43B0" w:rsidRPr="00212D29">
        <w:t xml:space="preserve">to download the </w:t>
      </w:r>
      <w:r w:rsidRPr="00212D29">
        <w:t xml:space="preserve">associated firmware source code, PCB CAD files and other supporting data hosted on GitHub. </w:t>
      </w:r>
    </w:p>
    <w:p w14:paraId="3871CF10" w14:textId="77777777" w:rsidR="00FC43B0" w:rsidRPr="00212D29" w:rsidRDefault="00FC43B0" w:rsidP="006C4A3A">
      <w:pPr>
        <w:pStyle w:val="ListParagraph"/>
        <w:numPr>
          <w:ilvl w:val="0"/>
          <w:numId w:val="10"/>
        </w:numPr>
      </w:pPr>
      <w:r w:rsidRPr="00212D29">
        <w:t>Guidance on installing the simulator hardware in the tower.</w:t>
      </w:r>
    </w:p>
    <w:p w14:paraId="012163E5" w14:textId="29D1BF69" w:rsidR="00FC43B0" w:rsidRDefault="00FC43B0" w:rsidP="00FC43B0">
      <w:r w:rsidRPr="00212D29">
        <w:t xml:space="preserve">Configuration guides for the main Simulator Software Packages are available separately, as is a detailed </w:t>
      </w:r>
      <w:r w:rsidRPr="00133866">
        <w:rPr>
          <w:b/>
          <w:i/>
        </w:rPr>
        <w:t>Technical Reference Guide</w:t>
      </w:r>
      <w:r w:rsidRPr="00212D29">
        <w:t>.</w:t>
      </w:r>
    </w:p>
    <w:p w14:paraId="6EA8D889" w14:textId="0684D55D" w:rsidR="00112429" w:rsidRPr="00212D29" w:rsidRDefault="00112429" w:rsidP="00FC43B0">
      <w:r>
        <w:t xml:space="preserve">The </w:t>
      </w:r>
      <w:r w:rsidRPr="00112429">
        <w:rPr>
          <w:b/>
          <w:bCs/>
          <w:i/>
          <w:iCs/>
        </w:rPr>
        <w:t>Multi-PC Guide</w:t>
      </w:r>
      <w:r>
        <w:t xml:space="preserve"> contains information on building the Second PC module or the Basic Serial Splitter module to allow multiple PCs to be used concurrently. If you are planning to run multiple PCs, it is strongly recommended that you complete and test the core Simulator modules first (Power, Interface, Sensors), before moving on to build the multiple PC modules.</w:t>
      </w:r>
    </w:p>
    <w:p w14:paraId="7901FBD0" w14:textId="09F80C03" w:rsidR="00011217" w:rsidRDefault="00FC43B0" w:rsidP="00FC43B0">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4247805F" w14:textId="1670895A" w:rsidR="00166FBD" w:rsidDel="00B46AB5" w:rsidRDefault="00166FBD" w:rsidP="00166FBD">
      <w:pPr>
        <w:rPr>
          <w:del w:id="814" w:author="Andrew Instone-Cowie" w:date="2021-07-22T14:47:00Z"/>
        </w:rPr>
      </w:pPr>
      <w:del w:id="815" w:author="Andrew Instone-Cowie" w:date="2021-07-22T14:47:00Z">
        <w:r w:rsidDel="00B46AB5">
          <w:delText xml:space="preserve">In view of the restrictions on ringing arising from COVID-19, there are currently no plans for further development of the </w:delText>
        </w:r>
        <w:r w:rsidRPr="001564E9" w:rsidDel="00B46AB5">
          <w:delText>Liverpool Simulator</w:delText>
        </w:r>
        <w:r w:rsidDel="00B46AB5">
          <w:delText>.</w:delText>
        </w:r>
      </w:del>
    </w:p>
    <w:p w14:paraId="64523EFE" w14:textId="77777777" w:rsidR="00166FBD" w:rsidRPr="00212D29" w:rsidRDefault="00166FBD" w:rsidP="00FC43B0"/>
    <w:p w14:paraId="5C266089" w14:textId="77777777" w:rsidR="0060312C" w:rsidRDefault="0060312C" w:rsidP="00CF647B">
      <w:pPr>
        <w:pStyle w:val="Heading1"/>
        <w:pageBreakBefore/>
      </w:pPr>
      <w:bookmarkStart w:id="816" w:name="_Toc77862003"/>
      <w:r w:rsidRPr="00970EDC">
        <w:lastRenderedPageBreak/>
        <w:t xml:space="preserve">Typical </w:t>
      </w:r>
      <w:r w:rsidR="00E2398C">
        <w:t>Simulator Installation</w:t>
      </w:r>
      <w:bookmarkEnd w:id="816"/>
    </w:p>
    <w:p w14:paraId="47524475" w14:textId="77777777" w:rsidR="00970EDC" w:rsidRPr="00212D29" w:rsidRDefault="00970EDC" w:rsidP="00970EDC">
      <w:r w:rsidRPr="00212D29">
        <w:t>The following diagram illustrates the general arrangement of a Simulator installation using a sensor aggregation hardware interface</w:t>
      </w:r>
      <w:r w:rsidR="00CF647B" w:rsidRPr="00212D29">
        <w:t xml:space="preserve"> like the Liverpool Ringing Simulator</w:t>
      </w:r>
      <w:r w:rsidRPr="00212D29">
        <w:t xml:space="preserve">. </w:t>
      </w:r>
    </w:p>
    <w:p w14:paraId="3A190A6E" w14:textId="4EF8DE86" w:rsidR="00970EDC" w:rsidRPr="00212D29" w:rsidRDefault="00970EDC" w:rsidP="00970EDC">
      <w:pPr>
        <w:keepNext/>
      </w:pPr>
      <w:r w:rsidRPr="00212D29">
        <w:t xml:space="preserve">Multiple Sensor </w:t>
      </w:r>
      <w:r w:rsidR="00112429">
        <w:t>modules</w:t>
      </w:r>
      <w:r w:rsidR="00112429" w:rsidRPr="00212D29">
        <w:t xml:space="preserve"> </w:t>
      </w:r>
      <w:r w:rsidRPr="00212D29">
        <w:t>in the belfry</w:t>
      </w:r>
      <w:r w:rsidR="00CF647B" w:rsidRPr="00212D29">
        <w:t>, one per bell,</w:t>
      </w:r>
      <w:r w:rsidRPr="00212D29">
        <w:t xml:space="preserve"> are connected to a Simulator Interface</w:t>
      </w:r>
      <w:r w:rsidR="00112429">
        <w:t xml:space="preserve"> module</w:t>
      </w:r>
      <w:r w:rsidRPr="00212D29">
        <w:t xml:space="preserve">. A single data cable transmits the aggregated signals from the Simulator Interface </w:t>
      </w:r>
      <w:r w:rsidR="00112429">
        <w:t xml:space="preserve">module </w:t>
      </w:r>
      <w:r w:rsidRPr="00212D29">
        <w:t>to the Simulator PC</w:t>
      </w:r>
      <w:r w:rsidR="00CF647B" w:rsidRPr="00212D29">
        <w:t xml:space="preserve"> in the ringing room</w:t>
      </w:r>
      <w:r w:rsidRPr="00212D29">
        <w:t xml:space="preserve">. The same cable feeds power from a low voltage power supply </w:t>
      </w:r>
      <w:r w:rsidR="00882400" w:rsidRPr="00212D29">
        <w:t xml:space="preserve">in the ringing room </w:t>
      </w:r>
      <w:r w:rsidRPr="00212D29">
        <w:t>back up to the Simulator Interface to power both Interface and Sensor</w:t>
      </w:r>
      <w:r w:rsidR="00112429">
        <w:t xml:space="preserve"> modules</w:t>
      </w:r>
      <w:r w:rsidRPr="00212D29">
        <w:t>.</w:t>
      </w:r>
      <w:r w:rsidR="00212D29">
        <w:t xml:space="preserve"> The Type 2 simulator supports up to 16 sensors.</w:t>
      </w:r>
    </w:p>
    <w:p w14:paraId="6DB1F433" w14:textId="77777777" w:rsidR="00E2398C" w:rsidRPr="00212D29" w:rsidRDefault="00E2398C" w:rsidP="00970EDC">
      <w:pPr>
        <w:keepNext/>
      </w:pPr>
      <w:r w:rsidRPr="00212D29">
        <w:t>In the ringing room, a PC runs a Simulator Software Package which interprets the received signals and turns them into the simulated sound of bells.</w:t>
      </w:r>
    </w:p>
    <w:p w14:paraId="5EF24B5A" w14:textId="77777777" w:rsidR="003A3D10" w:rsidRDefault="000306A5" w:rsidP="003A3D10">
      <w:pPr>
        <w:keepNext/>
        <w:jc w:val="center"/>
      </w:pPr>
      <w:r>
        <w:rPr>
          <w:noProof/>
          <w:lang w:eastAsia="en-GB"/>
        </w:rPr>
        <w:drawing>
          <wp:inline distT="0" distB="0" distL="0" distR="0" wp14:anchorId="5BD3BAE8" wp14:editId="64B62C72">
            <wp:extent cx="5731200" cy="3844800"/>
            <wp:effectExtent l="19050" t="19050" r="22225"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Overview Diagram v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844800"/>
                    </a:xfrm>
                    <a:prstGeom prst="rect">
                      <a:avLst/>
                    </a:prstGeom>
                    <a:ln w="12700">
                      <a:solidFill>
                        <a:schemeClr val="tx1"/>
                      </a:solidFill>
                    </a:ln>
                  </pic:spPr>
                </pic:pic>
              </a:graphicData>
            </a:graphic>
          </wp:inline>
        </w:drawing>
      </w:r>
    </w:p>
    <w:p w14:paraId="10419B3B" w14:textId="4FED135C" w:rsidR="000F6726" w:rsidRPr="000F6726" w:rsidRDefault="003A3D10" w:rsidP="003A3D10">
      <w:pPr>
        <w:pStyle w:val="Caption"/>
        <w:jc w:val="center"/>
      </w:pPr>
      <w:bookmarkStart w:id="817" w:name="_Toc2077437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2</w:t>
      </w:r>
      <w:r w:rsidR="00D15F53">
        <w:rPr>
          <w:noProof/>
        </w:rPr>
        <w:fldChar w:fldCharType="end"/>
      </w:r>
      <w:r>
        <w:t xml:space="preserve"> </w:t>
      </w:r>
      <w:r w:rsidR="003A2793">
        <w:t>–</w:t>
      </w:r>
      <w:r>
        <w:t xml:space="preserve"> Simulator General Arrangement</w:t>
      </w:r>
      <w:bookmarkEnd w:id="817"/>
    </w:p>
    <w:p w14:paraId="3FECF09D" w14:textId="6DA0372B" w:rsidR="006A02C6" w:rsidRPr="00212D29" w:rsidRDefault="006A02C6" w:rsidP="006A02C6">
      <w:r w:rsidRPr="00212D29">
        <w:t xml:space="preserve">This </w:t>
      </w:r>
      <w:r w:rsidR="00CF647B" w:rsidRPr="00212D29">
        <w:t>guide</w:t>
      </w:r>
      <w:r w:rsidRPr="00212D29">
        <w:t xml:space="preserve"> </w:t>
      </w:r>
      <w:r w:rsidR="00CF647B" w:rsidRPr="00212D29">
        <w:t xml:space="preserve">provides detailed build and installation information for the </w:t>
      </w:r>
      <w:r w:rsidRPr="00212D29">
        <w:t>Simulator Interface</w:t>
      </w:r>
      <w:r w:rsidR="00112429">
        <w:t xml:space="preserve"> module</w:t>
      </w:r>
      <w:r w:rsidR="008F3DF9">
        <w:t xml:space="preserve">, Power </w:t>
      </w:r>
      <w:r w:rsidR="00112429">
        <w:t xml:space="preserve">module </w:t>
      </w:r>
      <w:r w:rsidR="00CF647B" w:rsidRPr="00212D29">
        <w:t>and the Sensor</w:t>
      </w:r>
      <w:r w:rsidR="008F3DF9">
        <w:t xml:space="preserve"> </w:t>
      </w:r>
      <w:r w:rsidR="00112429">
        <w:t>modules</w:t>
      </w:r>
      <w:r w:rsidRPr="00212D29">
        <w:t>.</w:t>
      </w:r>
      <w:r w:rsidR="00470523">
        <w:t xml:space="preserve"> As an option, </w:t>
      </w:r>
      <w:r w:rsidR="00C33018">
        <w:t xml:space="preserve">multiple </w:t>
      </w:r>
      <w:r w:rsidR="00470523">
        <w:t xml:space="preserve">Simulator PCs may be used concurrently; the </w:t>
      </w:r>
      <w:r w:rsidR="00C33018">
        <w:t xml:space="preserve">options and </w:t>
      </w:r>
      <w:r w:rsidR="00470523">
        <w:t xml:space="preserve">setup for this </w:t>
      </w:r>
      <w:r w:rsidR="00C33018">
        <w:t xml:space="preserve">are </w:t>
      </w:r>
      <w:r w:rsidR="00470523">
        <w:t xml:space="preserve">described in </w:t>
      </w:r>
      <w:r w:rsidR="00C33018">
        <w:t>the</w:t>
      </w:r>
      <w:r w:rsidR="00112429">
        <w:t xml:space="preserve"> separate</w:t>
      </w:r>
      <w:r w:rsidR="00C33018">
        <w:t xml:space="preserve"> </w:t>
      </w:r>
      <w:r w:rsidR="00C33018" w:rsidRPr="00166FBD">
        <w:rPr>
          <w:b/>
          <w:bCs/>
          <w:i/>
          <w:iCs/>
        </w:rPr>
        <w:t>Multi-PC Guide</w:t>
      </w:r>
      <w:r w:rsidR="00470523">
        <w:t>.</w:t>
      </w:r>
    </w:p>
    <w:p w14:paraId="7FD78A21" w14:textId="77777777" w:rsidR="0051426B" w:rsidRDefault="006C2C39" w:rsidP="00CF647B">
      <w:pPr>
        <w:pStyle w:val="Heading1"/>
        <w:pageBreakBefore/>
      </w:pPr>
      <w:bookmarkStart w:id="818" w:name="_Toc77862004"/>
      <w:r>
        <w:lastRenderedPageBreak/>
        <w:t>What You Will Need</w:t>
      </w:r>
      <w:bookmarkEnd w:id="818"/>
      <w:r w:rsidR="00A13BF5">
        <w:t xml:space="preserve"> </w:t>
      </w:r>
    </w:p>
    <w:p w14:paraId="0ADAFEB1" w14:textId="77777777" w:rsidR="00F2560A" w:rsidRDefault="00F2560A" w:rsidP="006C2C39">
      <w:pPr>
        <w:pStyle w:val="Heading2"/>
      </w:pPr>
      <w:bookmarkStart w:id="819" w:name="_Toc77862005"/>
      <w:r>
        <w:t>Skills</w:t>
      </w:r>
      <w:bookmarkEnd w:id="819"/>
    </w:p>
    <w:p w14:paraId="0E697298" w14:textId="269B9725" w:rsidR="00F2560A" w:rsidRPr="00212D29" w:rsidRDefault="00F2560A" w:rsidP="00F2560A">
      <w:r w:rsidRPr="00212D29">
        <w:t xml:space="preserve">The Liverpool Ringing Simulator is a Build-it-Yourself project. Based on feedback from constructors, the Type 2 simulator </w:t>
      </w:r>
      <w:r w:rsidR="008F3DF9">
        <w:t>has been re-</w:t>
      </w:r>
      <w:r w:rsidRPr="00212D29">
        <w:t xml:space="preserve">designed to be easier to construct and install than the original version, particularly </w:t>
      </w:r>
      <w:r w:rsidR="008F3DF9">
        <w:t xml:space="preserve">around the </w:t>
      </w:r>
      <w:r w:rsidRPr="00212D29">
        <w:t xml:space="preserve">cabling and enclosures. </w:t>
      </w:r>
    </w:p>
    <w:p w14:paraId="7E5DDDB9" w14:textId="77777777" w:rsidR="00797B39" w:rsidRPr="00212D29" w:rsidRDefault="00F2560A" w:rsidP="00F2560A">
      <w:r w:rsidRPr="00212D29">
        <w:t xml:space="preserve">Some </w:t>
      </w:r>
      <w:r w:rsidR="00797B39" w:rsidRPr="00212D29">
        <w:t xml:space="preserve">prior </w:t>
      </w:r>
      <w:r w:rsidRPr="00212D29">
        <w:t xml:space="preserve">experience of </w:t>
      </w:r>
      <w:r w:rsidR="00797B39" w:rsidRPr="00212D29">
        <w:t xml:space="preserve">soldering and </w:t>
      </w:r>
      <w:r w:rsidRPr="00212D29">
        <w:t xml:space="preserve">basic electronics kit construction will be helpful </w:t>
      </w:r>
      <w:r w:rsidR="00797B39" w:rsidRPr="00212D29">
        <w:t xml:space="preserve">before </w:t>
      </w:r>
      <w:r w:rsidRPr="00212D29">
        <w:t xml:space="preserve">you build the </w:t>
      </w:r>
      <w:r w:rsidR="00797B39" w:rsidRPr="00212D29">
        <w:t xml:space="preserve">Type 2 </w:t>
      </w:r>
      <w:r w:rsidRPr="00212D29">
        <w:t xml:space="preserve">Liverpool Ringing Simulator, but there is nothing complex </w:t>
      </w:r>
      <w:r w:rsidR="00797B39" w:rsidRPr="00212D29">
        <w:t xml:space="preserve">in the design, and there are no surface mount components or cables to solder. </w:t>
      </w:r>
    </w:p>
    <w:p w14:paraId="7F94A7ED" w14:textId="77777777" w:rsidR="008F3DF9" w:rsidRDefault="00797B39" w:rsidP="00F2560A">
      <w:r w:rsidRPr="00212D29">
        <w:t xml:space="preserve">The ability to make simple voltage and resistance measurements with a multimeter will be helpful in troubleshooting, but more advanced diagnostic equipment is not required. </w:t>
      </w:r>
    </w:p>
    <w:p w14:paraId="6A9E0EDF" w14:textId="77777777" w:rsidR="006C2C39" w:rsidRDefault="006C2C39" w:rsidP="006C2C39">
      <w:pPr>
        <w:pStyle w:val="Heading2"/>
      </w:pPr>
      <w:bookmarkStart w:id="820" w:name="_Toc77862006"/>
      <w:r>
        <w:t>Tools</w:t>
      </w:r>
      <w:bookmarkEnd w:id="820"/>
    </w:p>
    <w:p w14:paraId="4CAD802A" w14:textId="39250362" w:rsidR="008A35FF" w:rsidRPr="00212D29" w:rsidRDefault="00CF647B" w:rsidP="006C4A3A">
      <w:pPr>
        <w:pStyle w:val="ListParagraph"/>
        <w:numPr>
          <w:ilvl w:val="0"/>
          <w:numId w:val="20"/>
        </w:numPr>
      </w:pPr>
      <w:r w:rsidRPr="00212D29">
        <w:t>A small s</w:t>
      </w:r>
      <w:r w:rsidR="008A35FF" w:rsidRPr="00212D29">
        <w:t>oldering iron</w:t>
      </w:r>
      <w:r w:rsidRPr="00212D29">
        <w:t xml:space="preserve"> suitable for electronics use –</w:t>
      </w:r>
      <w:r w:rsidR="008F3DF9">
        <w:t xml:space="preserve"> </w:t>
      </w:r>
      <w:r w:rsidRPr="00212D29">
        <w:t>around 15 Watts is fine.</w:t>
      </w:r>
    </w:p>
    <w:p w14:paraId="371AAE77" w14:textId="77777777" w:rsidR="008A35FF" w:rsidRPr="00212D29" w:rsidRDefault="00CF647B" w:rsidP="006C4A3A">
      <w:pPr>
        <w:pStyle w:val="ListParagraph"/>
        <w:numPr>
          <w:ilvl w:val="0"/>
          <w:numId w:val="20"/>
        </w:numPr>
      </w:pPr>
      <w:r w:rsidRPr="00212D29">
        <w:t xml:space="preserve">Fine rosin-cored </w:t>
      </w:r>
      <w:r w:rsidR="00797B39" w:rsidRPr="00212D29">
        <w:t xml:space="preserve">electronics </w:t>
      </w:r>
      <w:r w:rsidR="008A35FF" w:rsidRPr="00212D29">
        <w:t>solder</w:t>
      </w:r>
      <w:r w:rsidRPr="00212D29">
        <w:t xml:space="preserve"> – NOT plumbers’ acid core solder.</w:t>
      </w:r>
    </w:p>
    <w:p w14:paraId="15A3D197" w14:textId="77777777" w:rsidR="008A35FF" w:rsidRPr="00212D29" w:rsidRDefault="00CF647B" w:rsidP="006C4A3A">
      <w:pPr>
        <w:pStyle w:val="ListParagraph"/>
        <w:numPr>
          <w:ilvl w:val="0"/>
          <w:numId w:val="20"/>
        </w:numPr>
      </w:pPr>
      <w:r w:rsidRPr="00212D29">
        <w:t>A small pair of s</w:t>
      </w:r>
      <w:r w:rsidR="008A35FF" w:rsidRPr="00212D29">
        <w:t>ide cutters</w:t>
      </w:r>
      <w:r w:rsidRPr="00212D29">
        <w:t>.</w:t>
      </w:r>
    </w:p>
    <w:p w14:paraId="48AC56D6" w14:textId="77777777" w:rsidR="008A35FF" w:rsidRPr="00212D29" w:rsidRDefault="00CF647B" w:rsidP="006C4A3A">
      <w:pPr>
        <w:pStyle w:val="ListParagraph"/>
        <w:numPr>
          <w:ilvl w:val="0"/>
          <w:numId w:val="20"/>
        </w:numPr>
      </w:pPr>
      <w:r w:rsidRPr="00212D29">
        <w:t>A small pair of n</w:t>
      </w:r>
      <w:r w:rsidR="008A35FF" w:rsidRPr="00212D29">
        <w:t>eedle nose pliers</w:t>
      </w:r>
    </w:p>
    <w:p w14:paraId="168C2670" w14:textId="77777777" w:rsidR="00C2783A" w:rsidRPr="00212D29" w:rsidRDefault="00CF647B" w:rsidP="006C4A3A">
      <w:pPr>
        <w:pStyle w:val="ListParagraph"/>
        <w:numPr>
          <w:ilvl w:val="0"/>
          <w:numId w:val="20"/>
        </w:numPr>
      </w:pPr>
      <w:r w:rsidRPr="00212D29">
        <w:t xml:space="preserve">A </w:t>
      </w:r>
      <w:r w:rsidR="00C2783A" w:rsidRPr="00212D29">
        <w:t>20mm hole saw</w:t>
      </w:r>
      <w:r w:rsidR="00D1085C" w:rsidRPr="00212D29">
        <w:t xml:space="preserve"> &amp; arbor (eg Screwfix </w:t>
      </w:r>
      <w:r w:rsidRPr="00212D29">
        <w:t xml:space="preserve">parts </w:t>
      </w:r>
      <w:r w:rsidR="00D1085C" w:rsidRPr="00212D29">
        <w:t>22647 &amp; 11336)</w:t>
      </w:r>
      <w:r w:rsidRPr="00212D29">
        <w:t>.</w:t>
      </w:r>
    </w:p>
    <w:p w14:paraId="19AB503C" w14:textId="77777777" w:rsidR="00D1085C" w:rsidRPr="00212D29" w:rsidRDefault="00CF647B" w:rsidP="006C4A3A">
      <w:pPr>
        <w:pStyle w:val="ListParagraph"/>
        <w:numPr>
          <w:ilvl w:val="0"/>
          <w:numId w:val="20"/>
        </w:numPr>
      </w:pPr>
      <w:r w:rsidRPr="00212D29">
        <w:t>A s</w:t>
      </w:r>
      <w:r w:rsidR="00D1085C" w:rsidRPr="00212D29">
        <w:t xml:space="preserve">harp </w:t>
      </w:r>
      <w:r w:rsidRPr="00212D29">
        <w:t xml:space="preserve">utility </w:t>
      </w:r>
      <w:r w:rsidR="00D1085C" w:rsidRPr="00212D29">
        <w:t>knife</w:t>
      </w:r>
      <w:r w:rsidRPr="00212D29">
        <w:t>.</w:t>
      </w:r>
    </w:p>
    <w:p w14:paraId="5C31D474" w14:textId="77777777" w:rsidR="00C2783A" w:rsidRPr="00212D29" w:rsidRDefault="00CF647B" w:rsidP="006C4A3A">
      <w:pPr>
        <w:pStyle w:val="ListParagraph"/>
        <w:numPr>
          <w:ilvl w:val="0"/>
          <w:numId w:val="20"/>
        </w:numPr>
      </w:pPr>
      <w:r w:rsidRPr="00212D29">
        <w:t xml:space="preserve">A </w:t>
      </w:r>
      <w:r w:rsidR="00C2783A" w:rsidRPr="00212D29">
        <w:t>4.5mm drill</w:t>
      </w:r>
      <w:r w:rsidRPr="00212D29">
        <w:t xml:space="preserve"> bit.</w:t>
      </w:r>
    </w:p>
    <w:p w14:paraId="7EB04AFE" w14:textId="10D47C80" w:rsidR="00CF647B" w:rsidRPr="00212D29" w:rsidRDefault="00CF647B" w:rsidP="006C4A3A">
      <w:pPr>
        <w:pStyle w:val="ListParagraph"/>
        <w:numPr>
          <w:ilvl w:val="0"/>
          <w:numId w:val="20"/>
        </w:numPr>
      </w:pPr>
      <w:r w:rsidRPr="00212D29">
        <w:t xml:space="preserve">An electric drill – a bench mounted drill is best, but a </w:t>
      </w:r>
      <w:r w:rsidR="007837A3" w:rsidRPr="00212D29">
        <w:t>hand-held</w:t>
      </w:r>
      <w:r w:rsidRPr="00212D29">
        <w:t xml:space="preserve"> drill can be used with care.</w:t>
      </w:r>
    </w:p>
    <w:p w14:paraId="4C39DED8" w14:textId="77777777" w:rsidR="00C2783A" w:rsidRPr="00212D29" w:rsidRDefault="00C2783A" w:rsidP="006C4A3A">
      <w:pPr>
        <w:pStyle w:val="ListParagraph"/>
        <w:numPr>
          <w:ilvl w:val="0"/>
          <w:numId w:val="20"/>
        </w:numPr>
      </w:pPr>
      <w:r w:rsidRPr="00212D29">
        <w:t>Opt</w:t>
      </w:r>
      <w:r w:rsidR="00CF647B" w:rsidRPr="00212D29">
        <w:t>ional for optical sensors</w:t>
      </w:r>
      <w:r w:rsidRPr="00212D29">
        <w:t xml:space="preserve">: </w:t>
      </w:r>
      <w:r w:rsidR="00CF647B" w:rsidRPr="00212D29">
        <w:t xml:space="preserve">An </w:t>
      </w:r>
      <w:r w:rsidRPr="00212D29">
        <w:t>18mm hole saw</w:t>
      </w:r>
      <w:r w:rsidR="00D1085C" w:rsidRPr="00212D29">
        <w:t xml:space="preserve"> (eBay)</w:t>
      </w:r>
      <w:r w:rsidR="00CF647B" w:rsidRPr="00212D29">
        <w:t>.</w:t>
      </w:r>
    </w:p>
    <w:p w14:paraId="6326E5F3" w14:textId="77777777" w:rsidR="005E14A6" w:rsidRPr="00212D29" w:rsidRDefault="005E14A6" w:rsidP="006C4A3A">
      <w:pPr>
        <w:pStyle w:val="ListParagraph"/>
        <w:numPr>
          <w:ilvl w:val="0"/>
          <w:numId w:val="20"/>
        </w:numPr>
      </w:pPr>
      <w:r w:rsidRPr="00212D29">
        <w:t>Rec</w:t>
      </w:r>
      <w:r w:rsidR="00CF647B" w:rsidRPr="00212D29">
        <w:t>ommended</w:t>
      </w:r>
      <w:r w:rsidRPr="00212D29">
        <w:t xml:space="preserve">: </w:t>
      </w:r>
      <w:r w:rsidR="00CF647B" w:rsidRPr="00212D29">
        <w:t>A basic m</w:t>
      </w:r>
      <w:r w:rsidRPr="00212D29">
        <w:t>ultimeter with DC voltage and resistance ranges</w:t>
      </w:r>
      <w:r w:rsidR="00CF647B" w:rsidRPr="00212D29">
        <w:t>.</w:t>
      </w:r>
    </w:p>
    <w:p w14:paraId="6650812E" w14:textId="5C996E5E" w:rsidR="006C2C39" w:rsidRDefault="006C2C39" w:rsidP="006C2C39">
      <w:pPr>
        <w:pStyle w:val="Heading2"/>
      </w:pPr>
      <w:bookmarkStart w:id="821" w:name="_Toc77862007"/>
      <w:r>
        <w:t>Parts</w:t>
      </w:r>
      <w:bookmarkEnd w:id="821"/>
    </w:p>
    <w:p w14:paraId="39789CC0" w14:textId="652C6D1D" w:rsidR="00F2560A" w:rsidRPr="00212D29" w:rsidRDefault="00CF647B" w:rsidP="00CF647B">
      <w:r w:rsidRPr="00212D29">
        <w:t>With the demise of Maplin, availability of electronic components from high street stores has been drastically reduced</w:t>
      </w:r>
      <w:r w:rsidR="00F2560A" w:rsidRPr="00212D29">
        <w:t xml:space="preserve">, and you will </w:t>
      </w:r>
      <w:r w:rsidR="008F3DF9">
        <w:t xml:space="preserve">probably </w:t>
      </w:r>
      <w:r w:rsidR="00F2560A" w:rsidRPr="00212D29">
        <w:t xml:space="preserve">need to source parts online. Suggested online suppliers include Farnell </w:t>
      </w:r>
      <w:r w:rsidR="008F3DF9">
        <w:t xml:space="preserve">(and their CPC consumer division – particularly useful for cables) </w:t>
      </w:r>
      <w:r w:rsidR="00F2560A" w:rsidRPr="00212D29">
        <w:t>and Rapid Electronics. Parts may be also be sourced from reputable suppliers on eBay.</w:t>
      </w:r>
    </w:p>
    <w:p w14:paraId="63223FD3" w14:textId="6656680E" w:rsidR="005E14A6" w:rsidRDefault="005E14A6" w:rsidP="006C4A3A">
      <w:pPr>
        <w:pStyle w:val="ListParagraph"/>
        <w:numPr>
          <w:ilvl w:val="0"/>
          <w:numId w:val="21"/>
        </w:numPr>
      </w:pPr>
      <w:r>
        <w:t>Farnell</w:t>
      </w:r>
      <w:r w:rsidR="00CF647B">
        <w:t xml:space="preserve"> – </w:t>
      </w:r>
      <w:r w:rsidR="00612FA9">
        <w:fldChar w:fldCharType="begin"/>
      </w:r>
      <w:r w:rsidR="00612FA9">
        <w:instrText xml:space="preserve"> HYPERLINK "https://uk.farnell.com" </w:instrText>
      </w:r>
      <w:ins w:id="822" w:author="Andrew Instone-Cowie" w:date="2021-07-22T15:59:00Z"/>
      <w:r w:rsidR="00612FA9">
        <w:fldChar w:fldCharType="separate"/>
      </w:r>
      <w:r w:rsidR="00CF647B" w:rsidRPr="007B1C53">
        <w:rPr>
          <w:rStyle w:val="Hyperlink"/>
        </w:rPr>
        <w:t>https://uk.farnell.com</w:t>
      </w:r>
      <w:r w:rsidR="00612FA9">
        <w:rPr>
          <w:rStyle w:val="Hyperlink"/>
        </w:rPr>
        <w:fldChar w:fldCharType="end"/>
      </w:r>
      <w:r w:rsidR="00CF647B">
        <w:t xml:space="preserve"> </w:t>
      </w:r>
    </w:p>
    <w:p w14:paraId="764D5C82" w14:textId="1BE2D839" w:rsidR="008F3DF9" w:rsidRDefault="008F3DF9" w:rsidP="008F3DF9">
      <w:pPr>
        <w:pStyle w:val="ListParagraph"/>
        <w:numPr>
          <w:ilvl w:val="0"/>
          <w:numId w:val="21"/>
        </w:numPr>
      </w:pPr>
      <w:r>
        <w:t xml:space="preserve">CPC – </w:t>
      </w:r>
      <w:r w:rsidR="00612FA9">
        <w:fldChar w:fldCharType="begin"/>
      </w:r>
      <w:r w:rsidR="00612FA9">
        <w:instrText xml:space="preserve"> HYPERLINK "https://cpc.farnell.com" </w:instrText>
      </w:r>
      <w:ins w:id="823" w:author="Andrew Instone-Cowie" w:date="2021-07-22T15:59:00Z"/>
      <w:r w:rsidR="00612FA9">
        <w:fldChar w:fldCharType="separate"/>
      </w:r>
      <w:r w:rsidRPr="00E53D47">
        <w:rPr>
          <w:rStyle w:val="Hyperlink"/>
        </w:rPr>
        <w:t>https://cpc.farnell.com</w:t>
      </w:r>
      <w:r w:rsidR="00612FA9">
        <w:rPr>
          <w:rStyle w:val="Hyperlink"/>
        </w:rPr>
        <w:fldChar w:fldCharType="end"/>
      </w:r>
    </w:p>
    <w:p w14:paraId="33F765D5" w14:textId="688DD533" w:rsidR="005E14A6" w:rsidRDefault="005E14A6" w:rsidP="006C4A3A">
      <w:pPr>
        <w:pStyle w:val="ListParagraph"/>
        <w:numPr>
          <w:ilvl w:val="0"/>
          <w:numId w:val="21"/>
        </w:numPr>
      </w:pPr>
      <w:r>
        <w:t>Rapid</w:t>
      </w:r>
      <w:r w:rsidR="00CF647B">
        <w:t xml:space="preserve"> Electronics - </w:t>
      </w:r>
      <w:r w:rsidR="00612FA9">
        <w:fldChar w:fldCharType="begin"/>
      </w:r>
      <w:r w:rsidR="00612FA9">
        <w:instrText xml:space="preserve"> HYPERLINK "https://www.rapidonline.com" </w:instrText>
      </w:r>
      <w:ins w:id="824" w:author="Andrew Instone-Cowie" w:date="2021-07-22T15:59:00Z"/>
      <w:r w:rsidR="00612FA9">
        <w:fldChar w:fldCharType="separate"/>
      </w:r>
      <w:r w:rsidR="00F2560A">
        <w:rPr>
          <w:rStyle w:val="Hyperlink"/>
        </w:rPr>
        <w:t>https://www.rapidonline.com</w:t>
      </w:r>
      <w:r w:rsidR="00612FA9">
        <w:rPr>
          <w:rStyle w:val="Hyperlink"/>
        </w:rPr>
        <w:fldChar w:fldCharType="end"/>
      </w:r>
    </w:p>
    <w:p w14:paraId="350A7099" w14:textId="24390535" w:rsidR="005E14A6" w:rsidRDefault="005E14A6" w:rsidP="006C4A3A">
      <w:pPr>
        <w:pStyle w:val="ListParagraph"/>
        <w:numPr>
          <w:ilvl w:val="0"/>
          <w:numId w:val="21"/>
        </w:numPr>
      </w:pPr>
      <w:r>
        <w:t>eBay</w:t>
      </w:r>
      <w:r w:rsidR="00CF647B">
        <w:t xml:space="preserve"> – </w:t>
      </w:r>
      <w:r w:rsidR="00612FA9">
        <w:fldChar w:fldCharType="begin"/>
      </w:r>
      <w:r w:rsidR="00612FA9">
        <w:instrText xml:space="preserve"> HYPERLINK "https://www.ebay.co.uk" </w:instrText>
      </w:r>
      <w:ins w:id="825" w:author="Andrew Instone-Cowie" w:date="2021-07-22T15:59:00Z"/>
      <w:r w:rsidR="00612FA9">
        <w:fldChar w:fldCharType="separate"/>
      </w:r>
      <w:r w:rsidR="00CF647B" w:rsidRPr="007B1C53">
        <w:rPr>
          <w:rStyle w:val="Hyperlink"/>
        </w:rPr>
        <w:t>https://www.ebay.co.uk</w:t>
      </w:r>
      <w:r w:rsidR="00612FA9">
        <w:rPr>
          <w:rStyle w:val="Hyperlink"/>
        </w:rPr>
        <w:fldChar w:fldCharType="end"/>
      </w:r>
      <w:r w:rsidR="00CF647B">
        <w:t xml:space="preserve"> </w:t>
      </w:r>
    </w:p>
    <w:p w14:paraId="6C8E7DB6" w14:textId="2FE5A871" w:rsidR="005E14A6" w:rsidRDefault="00F2560A" w:rsidP="005E14A6">
      <w:r w:rsidRPr="00212D29">
        <w:t>Where possible, Farnell</w:t>
      </w:r>
      <w:r w:rsidR="008F3DF9">
        <w:t xml:space="preserve"> or CPC</w:t>
      </w:r>
      <w:r w:rsidRPr="00212D29">
        <w:t xml:space="preserve"> part numbers have been given. Note that </w:t>
      </w:r>
      <w:r w:rsidR="00797B39" w:rsidRPr="00212D29">
        <w:t xml:space="preserve">some smaller </w:t>
      </w:r>
      <w:r w:rsidRPr="00212D29">
        <w:t>parts will only be available in larger quantities than are required for a single simulator. You may want to use the left overs to build</w:t>
      </w:r>
      <w:r w:rsidR="008F3DF9">
        <w:t xml:space="preserve"> more</w:t>
      </w:r>
      <w:r w:rsidRPr="00212D29">
        <w:t xml:space="preserve"> simulators for </w:t>
      </w:r>
      <w:r w:rsidR="008F3DF9">
        <w:t xml:space="preserve">other </w:t>
      </w:r>
      <w:r w:rsidRPr="00212D29">
        <w:t>local towers.</w:t>
      </w:r>
    </w:p>
    <w:p w14:paraId="5B654436" w14:textId="12DDC5C5" w:rsidR="007E1723" w:rsidRPr="00212D29" w:rsidDel="00D02421" w:rsidRDefault="007E1723" w:rsidP="005E14A6">
      <w:pPr>
        <w:rPr>
          <w:del w:id="826" w:author="Andrew Instone-Cowie" w:date="2021-07-22T15:32:00Z"/>
        </w:rPr>
      </w:pPr>
    </w:p>
    <w:p w14:paraId="3179B10B" w14:textId="7325CE4A" w:rsidR="006C2C39" w:rsidRDefault="006C2C39" w:rsidP="00C9246B">
      <w:pPr>
        <w:pStyle w:val="Heading2"/>
      </w:pPr>
      <w:bookmarkStart w:id="827" w:name="_Toc77862008"/>
      <w:r>
        <w:t>PCBs</w:t>
      </w:r>
      <w:bookmarkEnd w:id="827"/>
    </w:p>
    <w:p w14:paraId="07A0B1F5" w14:textId="77777777" w:rsidR="00811CBE" w:rsidRPr="00811CBE" w:rsidRDefault="00811CBE" w:rsidP="00811CBE">
      <w:pPr>
        <w:rPr>
          <w:rStyle w:val="Hyperlink"/>
          <w:b/>
          <w:color w:val="auto"/>
          <w:u w:val="none"/>
        </w:rPr>
      </w:pPr>
      <w:r w:rsidRPr="00811CBE">
        <w:rPr>
          <w:rStyle w:val="Hyperlink"/>
          <w:b/>
          <w:color w:val="auto"/>
          <w:u w:val="none"/>
        </w:rPr>
        <w:t>Surplus development PCBs may be available from the Liverpool Ringing Simulator Project, please enquire about availability via the contact form on the website.</w:t>
      </w:r>
    </w:p>
    <w:p w14:paraId="2489CBA3" w14:textId="35D351DA" w:rsidR="00797B39" w:rsidRPr="00212D29" w:rsidRDefault="00797B39" w:rsidP="00797B39">
      <w:r w:rsidRPr="00212D29">
        <w:lastRenderedPageBreak/>
        <w:t xml:space="preserve">The </w:t>
      </w:r>
      <w:r w:rsidR="00C33018">
        <w:t xml:space="preserve">core </w:t>
      </w:r>
      <w:r w:rsidRPr="00212D29">
        <w:t>Type 2 simulator</w:t>
      </w:r>
      <w:r w:rsidR="00112429">
        <w:t xml:space="preserve"> modules</w:t>
      </w:r>
      <w:r w:rsidRPr="00212D29">
        <w:t xml:space="preserve"> uses three </w:t>
      </w:r>
      <w:r w:rsidR="00470523">
        <w:t xml:space="preserve">or four basic </w:t>
      </w:r>
      <w:r w:rsidRPr="00212D29">
        <w:t>types of PCB</w:t>
      </w:r>
      <w:r w:rsidR="00990D1C" w:rsidRPr="00212D29">
        <w:rPr>
          <w:rStyle w:val="FootnoteReference"/>
        </w:rPr>
        <w:footnoteReference w:id="5"/>
      </w:r>
      <w:r w:rsidRPr="00212D29">
        <w:t>:</w:t>
      </w:r>
    </w:p>
    <w:p w14:paraId="5556017B" w14:textId="77777777" w:rsidR="00797B39" w:rsidRPr="00212D29" w:rsidRDefault="00797B39" w:rsidP="006C4A3A">
      <w:pPr>
        <w:pStyle w:val="ListParagraph"/>
        <w:numPr>
          <w:ilvl w:val="0"/>
          <w:numId w:val="22"/>
        </w:numPr>
      </w:pPr>
      <w:r w:rsidRPr="00212D29">
        <w:t xml:space="preserve">Simulator Interface Board – 1 </w:t>
      </w:r>
      <w:r w:rsidR="00990D1C" w:rsidRPr="00212D29">
        <w:t xml:space="preserve">required </w:t>
      </w:r>
      <w:r w:rsidRPr="00212D29">
        <w:t>per installation</w:t>
      </w:r>
    </w:p>
    <w:p w14:paraId="5F83C0A5" w14:textId="77777777" w:rsidR="00797B39" w:rsidRPr="00212D29" w:rsidRDefault="00797B39" w:rsidP="006C4A3A">
      <w:pPr>
        <w:pStyle w:val="ListParagraph"/>
        <w:numPr>
          <w:ilvl w:val="0"/>
          <w:numId w:val="22"/>
        </w:numPr>
      </w:pPr>
      <w:r w:rsidRPr="00212D29">
        <w:t xml:space="preserve">Power Board – 1 </w:t>
      </w:r>
      <w:r w:rsidR="00990D1C" w:rsidRPr="00212D29">
        <w:t xml:space="preserve">required </w:t>
      </w:r>
      <w:r w:rsidRPr="00212D29">
        <w:t>per installation</w:t>
      </w:r>
    </w:p>
    <w:p w14:paraId="4B519891" w14:textId="41320FD3" w:rsidR="00057FAF" w:rsidRDefault="00797B39" w:rsidP="00C9246B">
      <w:pPr>
        <w:pStyle w:val="ListParagraph"/>
        <w:numPr>
          <w:ilvl w:val="0"/>
          <w:numId w:val="22"/>
        </w:numPr>
      </w:pPr>
      <w:r w:rsidRPr="00212D29">
        <w:t xml:space="preserve">Sensor Boards – 1 </w:t>
      </w:r>
      <w:r w:rsidR="00990D1C" w:rsidRPr="00212D29">
        <w:t xml:space="preserve">required </w:t>
      </w:r>
      <w:r w:rsidRPr="00212D29">
        <w:t>per bell</w:t>
      </w:r>
      <w:r w:rsidR="00990D1C" w:rsidRPr="00212D29">
        <w:t>,</w:t>
      </w:r>
      <w:r w:rsidRPr="00212D29">
        <w:t xml:space="preserve"> per installation</w:t>
      </w:r>
    </w:p>
    <w:p w14:paraId="6C6B909E" w14:textId="1A2340FC" w:rsidR="001F4FB7" w:rsidRDefault="00A72C76" w:rsidP="00797B39">
      <w:r>
        <w:t>S</w:t>
      </w:r>
      <w:r w:rsidR="003B6A4C">
        <w:t xml:space="preserve">uggested sources of PCBs are </w:t>
      </w:r>
      <w:r>
        <w:t xml:space="preserve">JLCPCB and </w:t>
      </w:r>
      <w:r w:rsidR="00797B39" w:rsidRPr="00212D29">
        <w:t>SeeedStudio</w:t>
      </w:r>
      <w:r w:rsidR="003B6A4C">
        <w:t xml:space="preserve"> in China, and </w:t>
      </w:r>
      <w:r w:rsidR="00861139">
        <w:t>OSH Park in the USA.</w:t>
      </w:r>
      <w:r w:rsidR="003B6A4C">
        <w:t xml:space="preserve"> </w:t>
      </w:r>
      <w:r>
        <w:t xml:space="preserve">All </w:t>
      </w:r>
      <w:r w:rsidR="003B6A4C">
        <w:t>take typically around three weeks to deliver PCBs to the UK</w:t>
      </w:r>
      <w:r>
        <w:t xml:space="preserve"> at lowest shipping cost, expedited options are available.</w:t>
      </w:r>
      <w:r w:rsidR="003B6A4C">
        <w:t xml:space="preserve"> </w:t>
      </w:r>
      <w:r w:rsidR="00990D1C" w:rsidRPr="00212D29">
        <w:t>PCB d</w:t>
      </w:r>
      <w:r w:rsidR="00797B39" w:rsidRPr="00212D29">
        <w:t>esign files, known as “Gerber files”</w:t>
      </w:r>
      <w:r w:rsidR="003B6A4C">
        <w:t>, customised for each supplier,</w:t>
      </w:r>
      <w:r w:rsidR="00797B39" w:rsidRPr="00212D29">
        <w:t xml:space="preserve"> are available from the project GitHub repository</w:t>
      </w:r>
      <w:r w:rsidR="001F4FB7">
        <w:t>:</w:t>
      </w:r>
    </w:p>
    <w:p w14:paraId="7597E6AB" w14:textId="3A898983" w:rsidR="00990D1C" w:rsidRPr="001F4FB7" w:rsidRDefault="00612FA9" w:rsidP="006C4A3A">
      <w:pPr>
        <w:pStyle w:val="ListParagraph"/>
        <w:numPr>
          <w:ilvl w:val="0"/>
          <w:numId w:val="23"/>
        </w:numPr>
        <w:rPr>
          <w:rStyle w:val="Hyperlink"/>
          <w:color w:val="auto"/>
        </w:rPr>
      </w:pPr>
      <w:r>
        <w:fldChar w:fldCharType="begin"/>
      </w:r>
      <w:r>
        <w:instrText xml:space="preserve"> HYPERLINK "https://github.com/Simulators/simulator-type2" </w:instrText>
      </w:r>
      <w:ins w:id="828" w:author="Andrew Instone-Cowie" w:date="2021-07-22T15:59:00Z"/>
      <w:r>
        <w:fldChar w:fldCharType="separate"/>
      </w:r>
      <w:r w:rsidR="001F4FB7" w:rsidRPr="001F4FB7">
        <w:rPr>
          <w:rStyle w:val="Hyperlink"/>
        </w:rPr>
        <w:t>https://github.com/Simulators/simulator-type2</w:t>
      </w:r>
      <w:r>
        <w:rPr>
          <w:rStyle w:val="Hyperlink"/>
        </w:rPr>
        <w:fldChar w:fldCharType="end"/>
      </w:r>
    </w:p>
    <w:p w14:paraId="15D03037" w14:textId="56FABB1D" w:rsidR="00057FAF" w:rsidRDefault="00A72C76" w:rsidP="00C9246B">
      <w:pPr>
        <w:pStyle w:val="Heading3"/>
        <w:rPr>
          <w:rStyle w:val="Hyperlink"/>
          <w:rFonts w:asciiTheme="minorHAnsi" w:eastAsiaTheme="minorHAnsi" w:hAnsiTheme="minorHAnsi" w:cstheme="minorBidi"/>
          <w:b w:val="0"/>
          <w:bCs w:val="0"/>
          <w:color w:val="4F81BD" w:themeColor="accent1"/>
          <w:u w:val="none"/>
        </w:rPr>
      </w:pPr>
      <w:bookmarkStart w:id="829" w:name="_Toc77862009"/>
      <w:r>
        <w:rPr>
          <w:rStyle w:val="Hyperlink"/>
          <w:color w:val="4F81BD" w:themeColor="accent1"/>
          <w:u w:val="none"/>
        </w:rPr>
        <w:t xml:space="preserve">JLCPCB or </w:t>
      </w:r>
      <w:r w:rsidR="00057FAF" w:rsidRPr="00C9246B">
        <w:rPr>
          <w:rStyle w:val="Hyperlink"/>
          <w:color w:val="4F81BD" w:themeColor="accent1"/>
          <w:u w:val="none"/>
        </w:rPr>
        <w:t>SeeedStudio</w:t>
      </w:r>
      <w:bookmarkEnd w:id="829"/>
    </w:p>
    <w:p w14:paraId="16A59F1B" w14:textId="74F37632" w:rsidR="00057FAF" w:rsidRPr="00C9246B" w:rsidRDefault="00057FAF">
      <w:r w:rsidRPr="00212D29">
        <w:t xml:space="preserve">The most cost-effective way of obtaining PCBs is to order them from a Chinese PCB fabrication house, such as </w:t>
      </w:r>
      <w:r w:rsidR="00A72C76">
        <w:t xml:space="preserve">JLCPCB, or </w:t>
      </w:r>
      <w:r w:rsidRPr="00212D29">
        <w:t>SeeedStudio</w:t>
      </w:r>
      <w:r>
        <w:t>’s “Fusion</w:t>
      </w:r>
      <w:r w:rsidR="00A228E9">
        <w:t xml:space="preserve"> PCB</w:t>
      </w:r>
      <w:r>
        <w:t>” service</w:t>
      </w:r>
      <w:r w:rsidRPr="00212D29">
        <w:t>. At the time of writing, 10 PCBs</w:t>
      </w:r>
      <w:r w:rsidR="003B6A4C">
        <w:rPr>
          <w:rStyle w:val="FootnoteReference"/>
        </w:rPr>
        <w:footnoteReference w:id="6"/>
      </w:r>
      <w:r w:rsidRPr="00212D29">
        <w:t xml:space="preserve"> of a single design are available for $4.90 US, plus postage.</w:t>
      </w:r>
      <w:r>
        <w:t xml:space="preserve"> </w:t>
      </w:r>
    </w:p>
    <w:p w14:paraId="5F793644" w14:textId="40395210" w:rsidR="00990D1C" w:rsidRPr="00212D29" w:rsidRDefault="00990D1C" w:rsidP="00797B39">
      <w:pPr>
        <w:rPr>
          <w:rStyle w:val="Hyperlink"/>
          <w:color w:val="auto"/>
          <w:u w:val="none"/>
        </w:rPr>
      </w:pPr>
      <w:r w:rsidRPr="00212D29">
        <w:rPr>
          <w:rStyle w:val="Hyperlink"/>
          <w:color w:val="auto"/>
          <w:u w:val="none"/>
        </w:rPr>
        <w:t xml:space="preserve">The smaller Power and Sensor boards are designed as “panels” </w:t>
      </w:r>
      <w:r w:rsidR="00212D29">
        <w:rPr>
          <w:rStyle w:val="Hyperlink"/>
          <w:color w:val="auto"/>
          <w:u w:val="none"/>
        </w:rPr>
        <w:t xml:space="preserve">each </w:t>
      </w:r>
      <w:r w:rsidRPr="00212D29">
        <w:rPr>
          <w:rStyle w:val="Hyperlink"/>
          <w:color w:val="auto"/>
          <w:u w:val="none"/>
        </w:rPr>
        <w:t xml:space="preserve">containing multiple boards, four Power Boards or six Sensor Boards per panel. Each panel is treated as a single PCB by the fabricator, </w:t>
      </w:r>
      <w:r w:rsidR="00811CBE">
        <w:rPr>
          <w:rStyle w:val="Hyperlink"/>
          <w:color w:val="auto"/>
          <w:u w:val="none"/>
        </w:rPr>
        <w:t xml:space="preserve">further reducing the total cost, </w:t>
      </w:r>
      <w:r w:rsidRPr="00212D29">
        <w:rPr>
          <w:rStyle w:val="Hyperlink"/>
          <w:color w:val="auto"/>
          <w:u w:val="none"/>
        </w:rPr>
        <w:t xml:space="preserve">so </w:t>
      </w:r>
      <w:r w:rsidR="003B6A4C">
        <w:rPr>
          <w:rStyle w:val="Hyperlink"/>
          <w:color w:val="auto"/>
          <w:u w:val="none"/>
        </w:rPr>
        <w:t xml:space="preserve">for example </w:t>
      </w:r>
      <w:r w:rsidRPr="00212D29">
        <w:rPr>
          <w:rStyle w:val="Hyperlink"/>
          <w:color w:val="auto"/>
          <w:u w:val="none"/>
        </w:rPr>
        <w:t>an order of 10 PCBs will result in enough boards for 60 sensors.</w:t>
      </w:r>
    </w:p>
    <w:p w14:paraId="4823AA31" w14:textId="2742E303" w:rsidR="00990D1C" w:rsidRPr="00212D29" w:rsidRDefault="00990D1C" w:rsidP="00990D1C">
      <w:pPr>
        <w:keepNext/>
      </w:pPr>
      <w:r w:rsidRPr="00212D29">
        <w:t>The following photograph shows panel</w:t>
      </w:r>
      <w:r w:rsidR="00861139">
        <w:t>s</w:t>
      </w:r>
      <w:r w:rsidRPr="00212D29">
        <w:t xml:space="preserve"> of </w:t>
      </w:r>
      <w:r w:rsidR="00861139">
        <w:t xml:space="preserve">six </w:t>
      </w:r>
      <w:r w:rsidRPr="00212D29">
        <w:t>Sensor Boards</w:t>
      </w:r>
      <w:r w:rsidR="000E117B">
        <w:t xml:space="preserve"> manufactured by SeeedStudio</w:t>
      </w:r>
      <w:r w:rsidRPr="00212D29">
        <w:t>. These can easily be split into separate boards.</w:t>
      </w:r>
    </w:p>
    <w:p w14:paraId="1B44EB53" w14:textId="4C0BA0B6" w:rsidR="00990D1C" w:rsidRDefault="00861139" w:rsidP="00990D1C">
      <w:pPr>
        <w:keepNext/>
        <w:jc w:val="center"/>
      </w:pPr>
      <w:r>
        <w:rPr>
          <w:noProof/>
        </w:rPr>
        <w:drawing>
          <wp:inline distT="0" distB="0" distL="0" distR="0" wp14:anchorId="4481FFF4" wp14:editId="65850687">
            <wp:extent cx="4078800" cy="1900800"/>
            <wp:effectExtent l="19050" t="19050" r="1714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56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8800" cy="1900800"/>
                    </a:xfrm>
                    <a:prstGeom prst="rect">
                      <a:avLst/>
                    </a:prstGeom>
                    <a:ln w="12700">
                      <a:solidFill>
                        <a:schemeClr val="tx1"/>
                      </a:solidFill>
                    </a:ln>
                  </pic:spPr>
                </pic:pic>
              </a:graphicData>
            </a:graphic>
          </wp:inline>
        </w:drawing>
      </w:r>
    </w:p>
    <w:p w14:paraId="3E049A9B" w14:textId="119EBF16" w:rsidR="00990D1C" w:rsidRPr="009B5FE2" w:rsidRDefault="00990D1C" w:rsidP="00990D1C">
      <w:pPr>
        <w:pStyle w:val="Caption"/>
        <w:jc w:val="center"/>
      </w:pPr>
      <w:bookmarkStart w:id="830" w:name="_Toc20774379"/>
      <w:r>
        <w:t xml:space="preserve">Figure </w:t>
      </w:r>
      <w:r>
        <w:rPr>
          <w:noProof/>
        </w:rPr>
        <w:fldChar w:fldCharType="begin"/>
      </w:r>
      <w:r>
        <w:rPr>
          <w:noProof/>
        </w:rPr>
        <w:instrText xml:space="preserve"> SEQ Figure \* ARABIC </w:instrText>
      </w:r>
      <w:r>
        <w:rPr>
          <w:noProof/>
        </w:rPr>
        <w:fldChar w:fldCharType="separate"/>
      </w:r>
      <w:r w:rsidR="00FC27D1">
        <w:rPr>
          <w:noProof/>
        </w:rPr>
        <w:t>3</w:t>
      </w:r>
      <w:r>
        <w:rPr>
          <w:noProof/>
        </w:rPr>
        <w:fldChar w:fldCharType="end"/>
      </w:r>
      <w:r>
        <w:t xml:space="preserve"> – PCB Panel</w:t>
      </w:r>
      <w:r w:rsidR="00861139">
        <w:t>s</w:t>
      </w:r>
      <w:r w:rsidR="00212D29">
        <w:t xml:space="preserve"> of Sensor Boards</w:t>
      </w:r>
      <w:bookmarkEnd w:id="830"/>
    </w:p>
    <w:p w14:paraId="493E0AC6" w14:textId="3B0A4597" w:rsidR="00A228E9" w:rsidRDefault="00A228E9" w:rsidP="00990D1C">
      <w:pPr>
        <w:rPr>
          <w:rStyle w:val="Hyperlink"/>
          <w:color w:val="auto"/>
          <w:u w:val="none"/>
        </w:rPr>
      </w:pPr>
      <w:r>
        <w:rPr>
          <w:rStyle w:val="Hyperlink"/>
          <w:color w:val="auto"/>
          <w:u w:val="none"/>
        </w:rPr>
        <w:t xml:space="preserve">To order from </w:t>
      </w:r>
      <w:r w:rsidR="00A72C76">
        <w:rPr>
          <w:rStyle w:val="Hyperlink"/>
          <w:color w:val="auto"/>
          <w:u w:val="none"/>
        </w:rPr>
        <w:t xml:space="preserve">JLCPCB or </w:t>
      </w:r>
      <w:r>
        <w:rPr>
          <w:rStyle w:val="Hyperlink"/>
          <w:color w:val="auto"/>
          <w:u w:val="none"/>
        </w:rPr>
        <w:t>SeeedStudio, download the Gerber files</w:t>
      </w:r>
      <w:r w:rsidR="00E83890">
        <w:rPr>
          <w:rStyle w:val="FootnoteReference"/>
        </w:rPr>
        <w:footnoteReference w:id="7"/>
      </w:r>
      <w:r>
        <w:rPr>
          <w:rStyle w:val="Hyperlink"/>
          <w:color w:val="auto"/>
          <w:u w:val="none"/>
        </w:rPr>
        <w:t xml:space="preserve"> from the project GitHub repository, then browse the following link to the service:</w:t>
      </w:r>
    </w:p>
    <w:p w14:paraId="4F1FFD55" w14:textId="4556E5DF" w:rsidR="00861139" w:rsidRPr="00405050" w:rsidRDefault="00612FA9" w:rsidP="00A228E9">
      <w:pPr>
        <w:pStyle w:val="ListParagraph"/>
        <w:numPr>
          <w:ilvl w:val="0"/>
          <w:numId w:val="23"/>
        </w:numPr>
        <w:rPr>
          <w:rStyle w:val="Hyperlink"/>
          <w:color w:val="auto"/>
          <w:u w:val="none"/>
        </w:rPr>
      </w:pPr>
      <w:r>
        <w:fldChar w:fldCharType="begin"/>
      </w:r>
      <w:r>
        <w:instrText xml:space="preserve"> HYPERLINK "https://www.seeedstudio.com/fusion_pcb.html" </w:instrText>
      </w:r>
      <w:ins w:id="831" w:author="Andrew Instone-Cowie" w:date="2021-07-22T15:59:00Z"/>
      <w:r>
        <w:fldChar w:fldCharType="separate"/>
      </w:r>
      <w:r w:rsidR="003B6A4C" w:rsidRPr="00290BB6">
        <w:rPr>
          <w:rStyle w:val="Hyperlink"/>
        </w:rPr>
        <w:t>https://www.seeedstudio.com/fusion_pcb.html</w:t>
      </w:r>
      <w:r>
        <w:rPr>
          <w:rStyle w:val="Hyperlink"/>
        </w:rPr>
        <w:fldChar w:fldCharType="end"/>
      </w:r>
    </w:p>
    <w:p w14:paraId="7A77B26C" w14:textId="31BD8882" w:rsidR="00E83890" w:rsidRDefault="00612FA9" w:rsidP="00A228E9">
      <w:pPr>
        <w:pStyle w:val="ListParagraph"/>
        <w:numPr>
          <w:ilvl w:val="0"/>
          <w:numId w:val="23"/>
        </w:numPr>
        <w:rPr>
          <w:rStyle w:val="Hyperlink"/>
          <w:color w:val="auto"/>
          <w:u w:val="none"/>
        </w:rPr>
      </w:pPr>
      <w:r>
        <w:fldChar w:fldCharType="begin"/>
      </w:r>
      <w:r>
        <w:instrText xml:space="preserve"> HYPERLINK "https://jlcpcb.com/" </w:instrText>
      </w:r>
      <w:ins w:id="832" w:author="Andrew Instone-Cowie" w:date="2021-07-22T15:59:00Z"/>
      <w:r>
        <w:fldChar w:fldCharType="separate"/>
      </w:r>
      <w:r w:rsidR="00E83890" w:rsidRPr="00BA6E11">
        <w:rPr>
          <w:rStyle w:val="Hyperlink"/>
        </w:rPr>
        <w:t>https://jlcpcb.com/</w:t>
      </w:r>
      <w:r>
        <w:rPr>
          <w:rStyle w:val="Hyperlink"/>
        </w:rPr>
        <w:fldChar w:fldCharType="end"/>
      </w:r>
      <w:r w:rsidR="00E83890">
        <w:rPr>
          <w:rStyle w:val="Hyperlink"/>
          <w:color w:val="auto"/>
          <w:u w:val="none"/>
        </w:rPr>
        <w:t xml:space="preserve"> </w:t>
      </w:r>
    </w:p>
    <w:p w14:paraId="414DACBD" w14:textId="1FD53DB1" w:rsidR="00E83890" w:rsidRDefault="00E83890" w:rsidP="00A228E9">
      <w:pPr>
        <w:rPr>
          <w:rStyle w:val="Hyperlink"/>
          <w:color w:val="auto"/>
          <w:u w:val="none"/>
        </w:rPr>
      </w:pPr>
      <w:r>
        <w:rPr>
          <w:rStyle w:val="Hyperlink"/>
          <w:color w:val="auto"/>
          <w:u w:val="none"/>
        </w:rPr>
        <w:lastRenderedPageBreak/>
        <w:t>The ordering website for both manufacturers looks very similar, so only one is shown in the following examples.</w:t>
      </w:r>
    </w:p>
    <w:p w14:paraId="402E3C23" w14:textId="2637AF52" w:rsidR="000E117B" w:rsidRDefault="007837A3" w:rsidP="00A228E9">
      <w:pPr>
        <w:rPr>
          <w:rStyle w:val="Hyperlink"/>
          <w:color w:val="auto"/>
          <w:u w:val="none"/>
        </w:rPr>
      </w:pPr>
      <w:r>
        <w:rPr>
          <w:rStyle w:val="Hyperlink"/>
          <w:color w:val="auto"/>
          <w:u w:val="none"/>
        </w:rPr>
        <w:t xml:space="preserve">For each </w:t>
      </w:r>
      <w:r w:rsidR="00A228E9">
        <w:rPr>
          <w:rStyle w:val="Hyperlink"/>
          <w:color w:val="auto"/>
          <w:u w:val="none"/>
        </w:rPr>
        <w:t>zipped Gerber file in turn</w:t>
      </w:r>
      <w:r>
        <w:rPr>
          <w:rStyle w:val="Hyperlink"/>
          <w:color w:val="auto"/>
          <w:u w:val="none"/>
        </w:rPr>
        <w:t>, upload</w:t>
      </w:r>
      <w:r w:rsidR="000E117B">
        <w:rPr>
          <w:rStyle w:val="Hyperlink"/>
          <w:color w:val="auto"/>
          <w:u w:val="none"/>
        </w:rPr>
        <w:t xml:space="preserve"> by clicking the </w:t>
      </w:r>
      <w:r w:rsidR="000E117B" w:rsidRPr="00C9246B">
        <w:rPr>
          <w:rStyle w:val="Hyperlink"/>
          <w:i/>
          <w:color w:val="auto"/>
          <w:u w:val="none"/>
        </w:rPr>
        <w:t>Add Gerber Files</w:t>
      </w:r>
      <w:r w:rsidR="000E117B">
        <w:rPr>
          <w:rStyle w:val="Hyperlink"/>
          <w:color w:val="auto"/>
          <w:u w:val="none"/>
        </w:rPr>
        <w:t xml:space="preserve"> button</w:t>
      </w:r>
      <w:r w:rsidR="00A228E9">
        <w:rPr>
          <w:rStyle w:val="Hyperlink"/>
          <w:color w:val="auto"/>
          <w:u w:val="none"/>
        </w:rPr>
        <w:t xml:space="preserve">, complete the order form, and add the boards to the shopping cart. </w:t>
      </w:r>
      <w:r w:rsidR="000E117B">
        <w:rPr>
          <w:rStyle w:val="Hyperlink"/>
          <w:color w:val="auto"/>
          <w:u w:val="none"/>
        </w:rPr>
        <w:t xml:space="preserve">Repeat the process </w:t>
      </w:r>
      <w:r>
        <w:rPr>
          <w:rStyle w:val="Hyperlink"/>
          <w:color w:val="auto"/>
          <w:u w:val="none"/>
        </w:rPr>
        <w:t xml:space="preserve">with the Gerber file </w:t>
      </w:r>
      <w:r w:rsidR="000E117B">
        <w:rPr>
          <w:rStyle w:val="Hyperlink"/>
          <w:color w:val="auto"/>
          <w:u w:val="none"/>
        </w:rPr>
        <w:t xml:space="preserve">for each type of board you want to order. Before confirming </w:t>
      </w:r>
      <w:r>
        <w:rPr>
          <w:rStyle w:val="Hyperlink"/>
          <w:color w:val="auto"/>
          <w:u w:val="none"/>
        </w:rPr>
        <w:t>each board</w:t>
      </w:r>
      <w:r w:rsidR="000E117B">
        <w:rPr>
          <w:rStyle w:val="Hyperlink"/>
          <w:color w:val="auto"/>
          <w:u w:val="none"/>
        </w:rPr>
        <w:t xml:space="preserve">, use the online Gerber Viewer to check that the board looks as it should. Follow the </w:t>
      </w:r>
      <w:r w:rsidR="000E117B" w:rsidRPr="00C9246B">
        <w:rPr>
          <w:rStyle w:val="Hyperlink"/>
          <w:i/>
          <w:color w:val="auto"/>
          <w:u w:val="none"/>
        </w:rPr>
        <w:t>Gerber Viewer</w:t>
      </w:r>
      <w:r w:rsidR="000E117B">
        <w:rPr>
          <w:rStyle w:val="Hyperlink"/>
          <w:color w:val="auto"/>
          <w:u w:val="none"/>
        </w:rPr>
        <w:t xml:space="preserve"> link in the upload box.</w:t>
      </w:r>
    </w:p>
    <w:p w14:paraId="1B7CF597" w14:textId="25D79162" w:rsidR="000E117B" w:rsidRDefault="000E117B" w:rsidP="00C9246B">
      <w:pPr>
        <w:keepNext/>
        <w:jc w:val="center"/>
        <w:rPr>
          <w:rStyle w:val="Hyperlink"/>
          <w:color w:val="auto"/>
          <w:u w:val="none"/>
        </w:rPr>
      </w:pPr>
      <w:r>
        <w:rPr>
          <w:noProof/>
        </w:rPr>
        <w:drawing>
          <wp:inline distT="0" distB="0" distL="0" distR="0" wp14:anchorId="36A0377A" wp14:editId="0BDF1BBF">
            <wp:extent cx="4320000" cy="1260000"/>
            <wp:effectExtent l="19050" t="19050" r="2349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eedAddGerber_Annotated.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1260000"/>
                    </a:xfrm>
                    <a:prstGeom prst="rect">
                      <a:avLst/>
                    </a:prstGeom>
                    <a:ln w="12700">
                      <a:solidFill>
                        <a:schemeClr val="tx1"/>
                      </a:solidFill>
                    </a:ln>
                  </pic:spPr>
                </pic:pic>
              </a:graphicData>
            </a:graphic>
          </wp:inline>
        </w:drawing>
      </w:r>
    </w:p>
    <w:p w14:paraId="63FEC4E6" w14:textId="4FA8F9F3" w:rsidR="000E117B" w:rsidRPr="00D859C8" w:rsidRDefault="000E117B" w:rsidP="00D859C8">
      <w:pPr>
        <w:pStyle w:val="Caption"/>
        <w:jc w:val="center"/>
      </w:pPr>
      <w:bookmarkStart w:id="833" w:name="_Toc20774380"/>
      <w:r>
        <w:t xml:space="preserve">Figure </w:t>
      </w:r>
      <w:r>
        <w:rPr>
          <w:noProof/>
        </w:rPr>
        <w:fldChar w:fldCharType="begin"/>
      </w:r>
      <w:r>
        <w:rPr>
          <w:noProof/>
        </w:rPr>
        <w:instrText xml:space="preserve"> SEQ Figure \* ARABIC </w:instrText>
      </w:r>
      <w:r>
        <w:rPr>
          <w:noProof/>
        </w:rPr>
        <w:fldChar w:fldCharType="separate"/>
      </w:r>
      <w:r w:rsidR="00FC27D1">
        <w:rPr>
          <w:noProof/>
        </w:rPr>
        <w:t>4</w:t>
      </w:r>
      <w:r>
        <w:rPr>
          <w:noProof/>
        </w:rPr>
        <w:fldChar w:fldCharType="end"/>
      </w:r>
      <w:r>
        <w:t xml:space="preserve"> – SeeedStudio Upload Box</w:t>
      </w:r>
      <w:bookmarkEnd w:id="833"/>
    </w:p>
    <w:p w14:paraId="31441D2A" w14:textId="15FE3971" w:rsidR="000E117B" w:rsidRDefault="000E117B" w:rsidP="00C9246B">
      <w:pPr>
        <w:keepNext/>
        <w:jc w:val="center"/>
      </w:pPr>
      <w:r>
        <w:rPr>
          <w:noProof/>
        </w:rPr>
        <w:drawing>
          <wp:inline distT="0" distB="0" distL="0" distR="0" wp14:anchorId="112BC18E" wp14:editId="3E3BE539">
            <wp:extent cx="4320000" cy="1936800"/>
            <wp:effectExtent l="19050" t="19050" r="23495"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eedViewGerb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936800"/>
                    </a:xfrm>
                    <a:prstGeom prst="rect">
                      <a:avLst/>
                    </a:prstGeom>
                    <a:ln w="12700">
                      <a:solidFill>
                        <a:schemeClr val="tx1"/>
                      </a:solidFill>
                    </a:ln>
                  </pic:spPr>
                </pic:pic>
              </a:graphicData>
            </a:graphic>
          </wp:inline>
        </w:drawing>
      </w:r>
    </w:p>
    <w:p w14:paraId="29535735" w14:textId="34E97F3A" w:rsidR="000E117B" w:rsidRDefault="000E117B" w:rsidP="000E117B">
      <w:pPr>
        <w:pStyle w:val="Caption"/>
        <w:jc w:val="center"/>
      </w:pPr>
      <w:bookmarkStart w:id="834" w:name="_Toc20774381"/>
      <w:r>
        <w:t xml:space="preserve">Figure </w:t>
      </w:r>
      <w:r>
        <w:rPr>
          <w:noProof/>
        </w:rPr>
        <w:fldChar w:fldCharType="begin"/>
      </w:r>
      <w:r>
        <w:rPr>
          <w:noProof/>
        </w:rPr>
        <w:instrText xml:space="preserve"> SEQ Figure \* ARABIC </w:instrText>
      </w:r>
      <w:r>
        <w:rPr>
          <w:noProof/>
        </w:rPr>
        <w:fldChar w:fldCharType="separate"/>
      </w:r>
      <w:r w:rsidR="00FC27D1">
        <w:rPr>
          <w:noProof/>
        </w:rPr>
        <w:t>5</w:t>
      </w:r>
      <w:r>
        <w:rPr>
          <w:noProof/>
        </w:rPr>
        <w:fldChar w:fldCharType="end"/>
      </w:r>
      <w:r>
        <w:t xml:space="preserve"> – SeeedStudio Gerber Viewer</w:t>
      </w:r>
      <w:bookmarkEnd w:id="834"/>
    </w:p>
    <w:p w14:paraId="3E0968D3" w14:textId="3122F1A0" w:rsidR="00A228E9" w:rsidRDefault="00A228E9" w:rsidP="00C9246B">
      <w:pPr>
        <w:keepNext/>
        <w:rPr>
          <w:rStyle w:val="Hyperlink"/>
          <w:b/>
          <w:bCs/>
          <w:color w:val="auto"/>
          <w:sz w:val="18"/>
          <w:szCs w:val="18"/>
          <w:u w:val="none"/>
        </w:rPr>
      </w:pPr>
      <w:r>
        <w:rPr>
          <w:rStyle w:val="Hyperlink"/>
          <w:color w:val="auto"/>
          <w:u w:val="none"/>
        </w:rPr>
        <w:lastRenderedPageBreak/>
        <w:t>An example of a completed order form (for an Interface Board) is shown below:</w:t>
      </w:r>
    </w:p>
    <w:p w14:paraId="39C6A732" w14:textId="19C308C0" w:rsidR="003E2C39" w:rsidRDefault="003E2C39" w:rsidP="00C9246B">
      <w:pPr>
        <w:jc w:val="center"/>
        <w:rPr>
          <w:rStyle w:val="Hyperlink"/>
          <w:color w:val="auto"/>
          <w:u w:val="none"/>
        </w:rPr>
      </w:pPr>
      <w:r>
        <w:rPr>
          <w:noProof/>
        </w:rPr>
        <w:drawing>
          <wp:inline distT="0" distB="0" distL="0" distR="0" wp14:anchorId="1B6F34B5" wp14:editId="54F25941">
            <wp:extent cx="5731510" cy="6638290"/>
            <wp:effectExtent l="19050" t="19050" r="2159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eedForm_Annotated.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6638290"/>
                    </a:xfrm>
                    <a:prstGeom prst="rect">
                      <a:avLst/>
                    </a:prstGeom>
                    <a:ln w="12700">
                      <a:solidFill>
                        <a:schemeClr val="tx1"/>
                      </a:solidFill>
                    </a:ln>
                  </pic:spPr>
                </pic:pic>
              </a:graphicData>
            </a:graphic>
          </wp:inline>
        </w:drawing>
      </w:r>
    </w:p>
    <w:p w14:paraId="1BC0E03D" w14:textId="003FBBF6" w:rsidR="003E2C39" w:rsidRPr="009B5FE2" w:rsidRDefault="003E2C39" w:rsidP="003E2C39">
      <w:pPr>
        <w:pStyle w:val="Caption"/>
        <w:jc w:val="center"/>
      </w:pPr>
      <w:bookmarkStart w:id="835" w:name="_Toc20774382"/>
      <w:r>
        <w:t xml:space="preserve">Figure </w:t>
      </w:r>
      <w:r>
        <w:rPr>
          <w:noProof/>
        </w:rPr>
        <w:fldChar w:fldCharType="begin"/>
      </w:r>
      <w:r>
        <w:rPr>
          <w:noProof/>
        </w:rPr>
        <w:instrText xml:space="preserve"> SEQ Figure \* ARABIC </w:instrText>
      </w:r>
      <w:r>
        <w:rPr>
          <w:noProof/>
        </w:rPr>
        <w:fldChar w:fldCharType="separate"/>
      </w:r>
      <w:r w:rsidR="00FC27D1">
        <w:rPr>
          <w:noProof/>
        </w:rPr>
        <w:t>6</w:t>
      </w:r>
      <w:r>
        <w:rPr>
          <w:noProof/>
        </w:rPr>
        <w:fldChar w:fldCharType="end"/>
      </w:r>
      <w:r>
        <w:t xml:space="preserve"> – SeeedStudio Order Form</w:t>
      </w:r>
      <w:bookmarkEnd w:id="835"/>
    </w:p>
    <w:p w14:paraId="6A335B28" w14:textId="282DF5F9" w:rsidR="003E2C39" w:rsidRPr="00D859C8" w:rsidRDefault="000E117B" w:rsidP="00C9246B">
      <w:pPr>
        <w:pStyle w:val="ListParagraph"/>
        <w:numPr>
          <w:ilvl w:val="0"/>
          <w:numId w:val="23"/>
        </w:numPr>
        <w:rPr>
          <w:rStyle w:val="Hyperlink"/>
          <w:b/>
          <w:bCs/>
          <w:color w:val="auto"/>
          <w:sz w:val="18"/>
          <w:szCs w:val="18"/>
          <w:u w:val="none"/>
        </w:rPr>
      </w:pPr>
      <w:r w:rsidRPr="00D859C8">
        <w:rPr>
          <w:rStyle w:val="Hyperlink"/>
          <w:color w:val="auto"/>
          <w:u w:val="none"/>
        </w:rPr>
        <w:t xml:space="preserve">The </w:t>
      </w:r>
      <w:r w:rsidRPr="00C9246B">
        <w:rPr>
          <w:rStyle w:val="Hyperlink"/>
          <w:i/>
          <w:color w:val="auto"/>
          <w:u w:val="none"/>
        </w:rPr>
        <w:t>PCB Dimensions</w:t>
      </w:r>
      <w:r w:rsidRPr="00D859C8">
        <w:rPr>
          <w:rStyle w:val="Hyperlink"/>
          <w:color w:val="auto"/>
          <w:u w:val="none"/>
        </w:rPr>
        <w:t xml:space="preserve"> should be detected automatically from the uploaded file.</w:t>
      </w:r>
    </w:p>
    <w:p w14:paraId="0642132C" w14:textId="0E71DA37" w:rsidR="000E117B" w:rsidRDefault="000E117B" w:rsidP="000E117B">
      <w:pPr>
        <w:pStyle w:val="ListParagraph"/>
        <w:numPr>
          <w:ilvl w:val="0"/>
          <w:numId w:val="23"/>
        </w:numPr>
        <w:rPr>
          <w:rStyle w:val="Hyperlink"/>
          <w:color w:val="auto"/>
          <w:u w:val="none"/>
        </w:rPr>
      </w:pPr>
      <w:r w:rsidRPr="00D859C8">
        <w:rPr>
          <w:rStyle w:val="Hyperlink"/>
          <w:color w:val="auto"/>
          <w:u w:val="none"/>
        </w:rPr>
        <w:t xml:space="preserve">The </w:t>
      </w:r>
      <w:r w:rsidRPr="00C9246B">
        <w:rPr>
          <w:rStyle w:val="Hyperlink"/>
          <w:i/>
          <w:color w:val="auto"/>
          <w:u w:val="none"/>
        </w:rPr>
        <w:t>Number of Different Designs</w:t>
      </w:r>
      <w:r w:rsidRPr="00D859C8">
        <w:rPr>
          <w:rStyle w:val="Hyperlink"/>
          <w:color w:val="auto"/>
          <w:u w:val="none"/>
        </w:rPr>
        <w:t xml:space="preserve"> is always 1, even </w:t>
      </w:r>
      <w:r w:rsidR="007837A3">
        <w:rPr>
          <w:rStyle w:val="Hyperlink"/>
          <w:color w:val="auto"/>
          <w:u w:val="none"/>
        </w:rPr>
        <w:t>for</w:t>
      </w:r>
      <w:r w:rsidRPr="00D859C8">
        <w:rPr>
          <w:rStyle w:val="Hyperlink"/>
          <w:color w:val="auto"/>
          <w:u w:val="none"/>
        </w:rPr>
        <w:t xml:space="preserve"> the panelised PCBs.</w:t>
      </w:r>
    </w:p>
    <w:p w14:paraId="6FE0AC67" w14:textId="4C58AA53" w:rsidR="003B6A4C" w:rsidRDefault="000E117B" w:rsidP="00C9246B">
      <w:pPr>
        <w:pStyle w:val="ListParagraph"/>
        <w:numPr>
          <w:ilvl w:val="0"/>
          <w:numId w:val="23"/>
        </w:numPr>
        <w:rPr>
          <w:rStyle w:val="Hyperlink"/>
          <w:color w:val="auto"/>
          <w:u w:val="none"/>
        </w:rPr>
      </w:pPr>
      <w:r>
        <w:rPr>
          <w:rStyle w:val="Hyperlink"/>
          <w:color w:val="auto"/>
          <w:u w:val="none"/>
        </w:rPr>
        <w:t>All other settings should be as shown above.</w:t>
      </w:r>
    </w:p>
    <w:p w14:paraId="7060AC11" w14:textId="77777777" w:rsidR="00A72C76" w:rsidRPr="00D859C8" w:rsidRDefault="00A72C76" w:rsidP="00A72C76">
      <w:pPr>
        <w:pStyle w:val="Heading3"/>
        <w:rPr>
          <w:rStyle w:val="Hyperlink"/>
          <w:color w:val="4F81BD" w:themeColor="accent1"/>
          <w:u w:val="none"/>
        </w:rPr>
      </w:pPr>
      <w:bookmarkStart w:id="836" w:name="_Toc77862010"/>
      <w:r w:rsidRPr="00D859C8">
        <w:rPr>
          <w:rStyle w:val="Hyperlink"/>
          <w:color w:val="4F81BD" w:themeColor="accent1"/>
          <w:u w:val="none"/>
        </w:rPr>
        <w:lastRenderedPageBreak/>
        <w:t>OSH Park</w:t>
      </w:r>
      <w:bookmarkEnd w:id="836"/>
    </w:p>
    <w:p w14:paraId="47B5EAB5" w14:textId="42EFF54E" w:rsidR="00A72C76" w:rsidRDefault="00A72C76" w:rsidP="00A72C76">
      <w:pPr>
        <w:rPr>
          <w:rStyle w:val="Hyperlink"/>
          <w:color w:val="auto"/>
          <w:u w:val="none"/>
        </w:rPr>
      </w:pPr>
      <w:r>
        <w:rPr>
          <w:rStyle w:val="Hyperlink"/>
          <w:color w:val="auto"/>
          <w:u w:val="none"/>
        </w:rPr>
        <w:t xml:space="preserve">PCBs can be obtained from the OSH Park service in the USA, and links to each board type are listed below. OSH Park produce very high quality “ENIG finish” boards, and currently charge $5 (US) per square inch for three copies of a single type of board, including international airmail shipping. </w:t>
      </w:r>
    </w:p>
    <w:p w14:paraId="28FA01BD" w14:textId="77777777" w:rsidR="00A72C76" w:rsidRDefault="00A72C76" w:rsidP="00A72C76">
      <w:pPr>
        <w:rPr>
          <w:rStyle w:val="Hyperlink"/>
          <w:color w:val="auto"/>
          <w:u w:val="none"/>
        </w:rPr>
      </w:pPr>
      <w:r>
        <w:rPr>
          <w:rStyle w:val="Hyperlink"/>
          <w:color w:val="auto"/>
          <w:u w:val="none"/>
        </w:rPr>
        <w:t>Do NOT try to order panelised PCBs from OSH Park using the SeeedStudio Gerber files! There is no cost advantage to doing so, and as OSH Park are themselves a panelisation service, trying to order panelised PCBs will most likely result in your order being rejected.</w:t>
      </w:r>
    </w:p>
    <w:p w14:paraId="1A217D4A" w14:textId="77777777" w:rsidR="00A72C76" w:rsidRDefault="00A72C76" w:rsidP="00A72C76">
      <w:pPr>
        <w:rPr>
          <w:rStyle w:val="Hyperlink"/>
          <w:color w:val="auto"/>
          <w:u w:val="none"/>
        </w:rPr>
      </w:pPr>
      <w:r>
        <w:rPr>
          <w:rStyle w:val="Hyperlink"/>
          <w:color w:val="auto"/>
          <w:u w:val="none"/>
        </w:rPr>
        <w:t>To order from JLCPCB or SeeedStudio, download the OSH Park Gerber files</w:t>
      </w:r>
      <w:r>
        <w:rPr>
          <w:rStyle w:val="FootnoteReference"/>
        </w:rPr>
        <w:footnoteReference w:id="8"/>
      </w:r>
      <w:r>
        <w:rPr>
          <w:rStyle w:val="Hyperlink"/>
          <w:color w:val="auto"/>
          <w:u w:val="none"/>
        </w:rPr>
        <w:t xml:space="preserve"> from the project GitHub repository, then browse the following link to the service and follow the instructions:</w:t>
      </w:r>
    </w:p>
    <w:p w14:paraId="11D03A41" w14:textId="17486C8B" w:rsidR="00A72C76" w:rsidRPr="009523C3" w:rsidRDefault="00612FA9" w:rsidP="00A72C76">
      <w:pPr>
        <w:pStyle w:val="ListParagraph"/>
        <w:numPr>
          <w:ilvl w:val="0"/>
          <w:numId w:val="23"/>
        </w:numPr>
        <w:rPr>
          <w:rStyle w:val="Hyperlink"/>
          <w:color w:val="auto"/>
          <w:u w:val="none"/>
        </w:rPr>
      </w:pPr>
      <w:r>
        <w:fldChar w:fldCharType="begin"/>
      </w:r>
      <w:r>
        <w:instrText xml:space="preserve"> HYPERLINK "https://oshpark.com/" </w:instrText>
      </w:r>
      <w:ins w:id="837" w:author="Andrew Instone-Cowie" w:date="2021-07-22T15:59:00Z"/>
      <w:r>
        <w:fldChar w:fldCharType="separate"/>
      </w:r>
      <w:r w:rsidR="00A72C76">
        <w:rPr>
          <w:rStyle w:val="Hyperlink"/>
        </w:rPr>
        <w:t>https://oshpark.com/</w:t>
      </w:r>
      <w:r>
        <w:rPr>
          <w:rStyle w:val="Hyperlink"/>
        </w:rPr>
        <w:fldChar w:fldCharType="end"/>
      </w:r>
      <w:r w:rsidR="00A72C76" w:rsidRPr="009523C3">
        <w:rPr>
          <w:rStyle w:val="Hyperlink"/>
          <w:color w:val="auto"/>
          <w:u w:val="none"/>
        </w:rPr>
        <w:t xml:space="preserve"> </w:t>
      </w:r>
    </w:p>
    <w:p w14:paraId="008B058D" w14:textId="77777777" w:rsidR="00A72C76" w:rsidRPr="00D859C8" w:rsidRDefault="00A72C76" w:rsidP="00C33018">
      <w:pPr>
        <w:pStyle w:val="ListParagraph"/>
        <w:rPr>
          <w:rStyle w:val="Hyperlink"/>
          <w:color w:val="auto"/>
          <w:u w:val="none"/>
        </w:rPr>
      </w:pPr>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77777777" w:rsidR="001E1F78" w:rsidRDefault="006C2C39" w:rsidP="00A13BF5">
      <w:pPr>
        <w:pStyle w:val="Heading1"/>
        <w:pageBreakBefore/>
      </w:pPr>
      <w:bookmarkStart w:id="838" w:name="_Toc77862011"/>
      <w:r>
        <w:lastRenderedPageBreak/>
        <w:t xml:space="preserve">Simulator </w:t>
      </w:r>
      <w:r w:rsidR="00733A4D">
        <w:t>Assembly</w:t>
      </w:r>
      <w:bookmarkEnd w:id="838"/>
    </w:p>
    <w:p w14:paraId="41B8C21E" w14:textId="05EDD455" w:rsidR="009030AD" w:rsidRDefault="00CB469A" w:rsidP="009030AD">
      <w:r w:rsidRPr="00212D29">
        <w:t>Th</w:t>
      </w:r>
      <w:r w:rsidR="00811CBE">
        <w:t xml:space="preserve">is section </w:t>
      </w:r>
      <w:r w:rsidRPr="00212D29">
        <w:t>describe</w:t>
      </w:r>
      <w:r w:rsidR="00811CBE">
        <w:t>s</w:t>
      </w:r>
      <w:r w:rsidRPr="00212D29">
        <w:t xml:space="preserve"> the </w:t>
      </w:r>
      <w:r w:rsidR="00733A4D" w:rsidRPr="00212D29">
        <w:t>assembly</w:t>
      </w:r>
      <w:r w:rsidRPr="00212D29">
        <w:t xml:space="preserve"> of the Simulator Interface</w:t>
      </w:r>
      <w:r w:rsidR="00152C2B" w:rsidRPr="00212D29">
        <w:t xml:space="preserve"> </w:t>
      </w:r>
      <w:r w:rsidR="00112429">
        <w:t>module</w:t>
      </w:r>
      <w:r w:rsidR="00152C2B" w:rsidRPr="00212D29">
        <w:t xml:space="preserve">, Power </w:t>
      </w:r>
      <w:r w:rsidR="00112429">
        <w:t>module</w:t>
      </w:r>
      <w:r w:rsidR="00152C2B" w:rsidRPr="00212D29">
        <w:t xml:space="preserve">, and </w:t>
      </w:r>
      <w:r w:rsidR="00CA2E9E" w:rsidRPr="00212D29">
        <w:t xml:space="preserve">the </w:t>
      </w:r>
      <w:r w:rsidR="00152C2B" w:rsidRPr="00212D29">
        <w:t xml:space="preserve">Sensor </w:t>
      </w:r>
      <w:r w:rsidR="00112429">
        <w:t>modules</w:t>
      </w:r>
      <w:r w:rsidRPr="00212D29">
        <w:t>.</w:t>
      </w:r>
      <w:r w:rsidR="00811CBE">
        <w:t xml:space="preserve"> It also covers the suggested enclosures.</w:t>
      </w:r>
      <w:r w:rsidR="00470523">
        <w:t xml:space="preserve"> </w:t>
      </w:r>
    </w:p>
    <w:p w14:paraId="76306410" w14:textId="391EA819" w:rsidR="00357EE3" w:rsidRDefault="00357EE3" w:rsidP="00357EE3">
      <w:r>
        <w:t xml:space="preserve">Before you start construction of the Simulator hardware, check the log on </w:t>
      </w:r>
      <w:r w:rsidRPr="00212D29">
        <w:t>the project GitHub repository</w:t>
      </w:r>
      <w:r>
        <w:t xml:space="preserve"> for any open or late-breaking issues which may affect your build:</w:t>
      </w:r>
    </w:p>
    <w:p w14:paraId="397BAA48" w14:textId="5078D55B" w:rsidR="00357EE3" w:rsidRDefault="00612FA9" w:rsidP="00357EE3">
      <w:pPr>
        <w:pStyle w:val="ListParagraph"/>
        <w:numPr>
          <w:ilvl w:val="0"/>
          <w:numId w:val="29"/>
        </w:numPr>
      </w:pPr>
      <w:r>
        <w:fldChar w:fldCharType="begin"/>
      </w:r>
      <w:r>
        <w:instrText xml:space="preserve"> HYPERLINK "https://github.com/Simulators/simulator-type2/issues" </w:instrText>
      </w:r>
      <w:ins w:id="839" w:author="Andrew Instone-Cowie" w:date="2021-07-22T15:59:00Z"/>
      <w:r>
        <w:fldChar w:fldCharType="separate"/>
      </w:r>
      <w:r w:rsidR="00357EE3">
        <w:rPr>
          <w:rStyle w:val="Hyperlink"/>
        </w:rPr>
        <w:t>https://github.com/Simulators/simulator-type2/issues</w:t>
      </w:r>
      <w:r>
        <w:rPr>
          <w:rStyle w:val="Hyperlink"/>
        </w:rPr>
        <w:fldChar w:fldCharType="end"/>
      </w:r>
    </w:p>
    <w:p w14:paraId="67FBCB64" w14:textId="39133B64" w:rsidR="00364667" w:rsidRDefault="00364667" w:rsidP="009030AD">
      <w:r w:rsidRPr="00212D29">
        <w:t xml:space="preserve">It is recommended to give the completed Simulator Interface and Sensor </w:t>
      </w:r>
      <w:r w:rsidR="00C9246B">
        <w:t>PCBs</w:t>
      </w:r>
      <w:r w:rsidR="00C9246B" w:rsidRPr="00212D29">
        <w:t xml:space="preserve"> </w:t>
      </w:r>
      <w:r w:rsidRPr="00212D29">
        <w:t xml:space="preserve">a coat of protective </w:t>
      </w:r>
      <w:r w:rsidR="00351C18" w:rsidRPr="00212D29">
        <w:t xml:space="preserve">spray </w:t>
      </w:r>
      <w:r w:rsidRPr="00212D29">
        <w:t>lacquer on both sides before installation</w:t>
      </w:r>
      <w:r w:rsidR="00811CBE">
        <w:t>, as a protection against damp</w:t>
      </w:r>
      <w:r w:rsidRPr="00212D29">
        <w:t xml:space="preserve">. A suitable lacquer is Electrolube CPL200H (Farnell 521462). Protect </w:t>
      </w:r>
      <w:r w:rsidR="00351C18" w:rsidRPr="00212D29">
        <w:t xml:space="preserve">the connectors </w:t>
      </w:r>
      <w:r w:rsidR="0037469B" w:rsidRPr="00405050">
        <w:rPr>
          <w:b/>
          <w:bCs/>
        </w:rPr>
        <w:t>and the ceramic resonator</w:t>
      </w:r>
      <w:r w:rsidR="0037469B">
        <w:t xml:space="preserve"> </w:t>
      </w:r>
      <w:r w:rsidR="00351C18" w:rsidRPr="00212D29">
        <w:t>with masking tape before spraying.</w:t>
      </w:r>
    </w:p>
    <w:p w14:paraId="789FA4E7" w14:textId="77777777" w:rsidR="00A242A8" w:rsidRDefault="00A242A8" w:rsidP="00A7651F">
      <w:pPr>
        <w:pStyle w:val="Heading2"/>
      </w:pPr>
      <w:bookmarkStart w:id="840" w:name="_Toc77862012"/>
      <w:r>
        <w:t>Polarised Components</w:t>
      </w:r>
      <w:bookmarkEnd w:id="840"/>
    </w:p>
    <w:p w14:paraId="1F8619D9" w14:textId="4B56B74C" w:rsidR="00A242A8" w:rsidRDefault="00A242A8" w:rsidP="00A242A8">
      <w:r>
        <w:t xml:space="preserve">A number of the components of the Simulator are </w:t>
      </w:r>
      <w:r w:rsidR="0099187C">
        <w:t>polarised and</w:t>
      </w:r>
      <w:r>
        <w:t xml:space="preserve"> must be fitted the right way </w:t>
      </w:r>
      <w:r w:rsidR="005D0F57">
        <w:t>round</w:t>
      </w:r>
      <w:r>
        <w:t xml:space="preserve"> for correct operation.</w:t>
      </w:r>
      <w:r w:rsidR="0099187C">
        <w:t xml:space="preserve"> Guidance is given below on correct orientation of the polarised components, but if in any doubt consult the component supplier or the manufacturer’s data sheets. Fitting a polarised component the wrong may round may result in damage to the component.</w:t>
      </w:r>
    </w:p>
    <w:p w14:paraId="769A4AE8" w14:textId="77777777" w:rsidR="00A242A8" w:rsidRDefault="00A242A8" w:rsidP="00A7651F">
      <w:pPr>
        <w:pStyle w:val="Heading3"/>
      </w:pPr>
      <w:bookmarkStart w:id="841" w:name="_Toc77862013"/>
      <w:r>
        <w:t>Voltage Regulators</w:t>
      </w:r>
      <w:bookmarkEnd w:id="841"/>
    </w:p>
    <w:p w14:paraId="1838A583" w14:textId="14FA2B24" w:rsidR="00A242A8" w:rsidRPr="00C84BBE" w:rsidRDefault="00A242A8" w:rsidP="00A242A8">
      <w:pPr>
        <w:keepNext/>
      </w:pPr>
      <w:r>
        <w:t xml:space="preserve">The standard voltage regulator is fitted to the PCB with the metal tab flat against the surface of the board. The alternative </w:t>
      </w:r>
      <w:r w:rsidRPr="00212D29">
        <w:t>Traco Power TSR 1-2450</w:t>
      </w:r>
      <w:r>
        <w:t xml:space="preserve"> regulator has pin 1 indicated with a white dot. </w:t>
      </w:r>
      <w:r w:rsidR="0099187C">
        <w:t xml:space="preserve">If used, the alternative </w:t>
      </w:r>
      <w:r>
        <w:t>regulator must be fitted so that pin 1 is closest to the edge of the board, as shown in the following photograph.</w:t>
      </w:r>
    </w:p>
    <w:p w14:paraId="5032568D" w14:textId="77777777" w:rsidR="00A242A8" w:rsidRDefault="00A242A8" w:rsidP="00A242A8">
      <w:pPr>
        <w:keepNext/>
        <w:jc w:val="center"/>
      </w:pPr>
      <w:r>
        <w:rPr>
          <w:noProof/>
        </w:rPr>
        <w:drawing>
          <wp:inline distT="0" distB="0" distL="0" distR="0" wp14:anchorId="594119EA" wp14:editId="706BD2AE">
            <wp:extent cx="3600000" cy="2178000"/>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593.jpg"/>
                    <pic:cNvPicPr/>
                  </pic:nvPicPr>
                  <pic:blipFill>
                    <a:blip r:embed="rId16">
                      <a:extLst>
                        <a:ext uri="{28A0092B-C50C-407E-A947-70E740481C1C}">
                          <a14:useLocalDpi xmlns:a14="http://schemas.microsoft.com/office/drawing/2010/main" val="0"/>
                        </a:ext>
                      </a:extLst>
                    </a:blip>
                    <a:stretch>
                      <a:fillRect/>
                    </a:stretch>
                  </pic:blipFill>
                  <pic:spPr>
                    <a:xfrm>
                      <a:off x="0" y="0"/>
                      <a:ext cx="3600000" cy="2178000"/>
                    </a:xfrm>
                    <a:prstGeom prst="rect">
                      <a:avLst/>
                    </a:prstGeom>
                    <a:ln w="12700">
                      <a:solidFill>
                        <a:schemeClr val="tx1"/>
                      </a:solidFill>
                    </a:ln>
                  </pic:spPr>
                </pic:pic>
              </a:graphicData>
            </a:graphic>
          </wp:inline>
        </w:drawing>
      </w:r>
    </w:p>
    <w:p w14:paraId="362F2F66" w14:textId="1ACCD108" w:rsidR="00A242A8" w:rsidRDefault="00A242A8" w:rsidP="00A242A8">
      <w:pPr>
        <w:pStyle w:val="Caption"/>
        <w:jc w:val="center"/>
      </w:pPr>
      <w:bookmarkStart w:id="842" w:name="_Toc20774383"/>
      <w:r>
        <w:t xml:space="preserve">Figure </w:t>
      </w:r>
      <w:r>
        <w:rPr>
          <w:noProof/>
        </w:rPr>
        <w:fldChar w:fldCharType="begin"/>
      </w:r>
      <w:r>
        <w:rPr>
          <w:noProof/>
        </w:rPr>
        <w:instrText xml:space="preserve"> SEQ Figure \* ARABIC </w:instrText>
      </w:r>
      <w:r>
        <w:rPr>
          <w:noProof/>
        </w:rPr>
        <w:fldChar w:fldCharType="separate"/>
      </w:r>
      <w:r w:rsidR="00FC27D1">
        <w:rPr>
          <w:noProof/>
        </w:rPr>
        <w:t>7</w:t>
      </w:r>
      <w:r>
        <w:rPr>
          <w:noProof/>
        </w:rPr>
        <w:fldChar w:fldCharType="end"/>
      </w:r>
      <w:r>
        <w:t xml:space="preserve"> – Voltage Regulator Orientation</w:t>
      </w:r>
      <w:bookmarkEnd w:id="842"/>
    </w:p>
    <w:p w14:paraId="4B3A1D2B" w14:textId="77777777" w:rsidR="00A242A8" w:rsidRDefault="00A242A8" w:rsidP="00A7651F">
      <w:pPr>
        <w:pStyle w:val="Heading3"/>
      </w:pPr>
      <w:bookmarkStart w:id="843" w:name="_Toc77862014"/>
      <w:r>
        <w:lastRenderedPageBreak/>
        <w:t>Diodes</w:t>
      </w:r>
      <w:bookmarkEnd w:id="843"/>
    </w:p>
    <w:p w14:paraId="0F7DCE8B" w14:textId="0D296AF6" w:rsidR="00A242A8" w:rsidRPr="00C84BBE" w:rsidRDefault="00A242A8" w:rsidP="00A242A8">
      <w:pPr>
        <w:keepNext/>
      </w:pPr>
      <w:r>
        <w:t>The cathodes of the 1N4001 and SA5.0A diodes are indicated by a white band on the package</w:t>
      </w:r>
      <w:r w:rsidR="0099187C">
        <w:t>s</w:t>
      </w:r>
      <w:r>
        <w:t>. The diodes must be fitted so that the white band aligns with the corresponding white band printed on the PCB, as shown in the following photograph.</w:t>
      </w:r>
    </w:p>
    <w:p w14:paraId="68696EC1" w14:textId="77777777" w:rsidR="00A242A8" w:rsidRDefault="00A242A8" w:rsidP="00A242A8">
      <w:pPr>
        <w:keepNext/>
        <w:jc w:val="center"/>
      </w:pPr>
      <w:r>
        <w:rPr>
          <w:noProof/>
        </w:rPr>
        <w:drawing>
          <wp:inline distT="0" distB="0" distL="0" distR="0" wp14:anchorId="64AEE4CF" wp14:editId="5C55C244">
            <wp:extent cx="2160000" cy="1998000"/>
            <wp:effectExtent l="19050" t="19050" r="1206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594.jpg"/>
                    <pic:cNvPicPr/>
                  </pic:nvPicPr>
                  <pic:blipFill>
                    <a:blip r:embed="rId17">
                      <a:extLst>
                        <a:ext uri="{28A0092B-C50C-407E-A947-70E740481C1C}">
                          <a14:useLocalDpi xmlns:a14="http://schemas.microsoft.com/office/drawing/2010/main" val="0"/>
                        </a:ext>
                      </a:extLst>
                    </a:blip>
                    <a:stretch>
                      <a:fillRect/>
                    </a:stretch>
                  </pic:blipFill>
                  <pic:spPr>
                    <a:xfrm>
                      <a:off x="0" y="0"/>
                      <a:ext cx="2160000" cy="1998000"/>
                    </a:xfrm>
                    <a:prstGeom prst="rect">
                      <a:avLst/>
                    </a:prstGeom>
                    <a:ln w="12700">
                      <a:solidFill>
                        <a:schemeClr val="tx1"/>
                      </a:solidFill>
                    </a:ln>
                  </pic:spPr>
                </pic:pic>
              </a:graphicData>
            </a:graphic>
          </wp:inline>
        </w:drawing>
      </w:r>
    </w:p>
    <w:p w14:paraId="2FCACE29" w14:textId="1EC263FA" w:rsidR="00A242A8" w:rsidRDefault="00A242A8" w:rsidP="00A242A8">
      <w:pPr>
        <w:pStyle w:val="Caption"/>
        <w:jc w:val="center"/>
      </w:pPr>
      <w:bookmarkStart w:id="844" w:name="_Toc20774384"/>
      <w:r>
        <w:t xml:space="preserve">Figure </w:t>
      </w:r>
      <w:r>
        <w:rPr>
          <w:noProof/>
        </w:rPr>
        <w:fldChar w:fldCharType="begin"/>
      </w:r>
      <w:r>
        <w:rPr>
          <w:noProof/>
        </w:rPr>
        <w:instrText xml:space="preserve"> SEQ Figure \* ARABIC </w:instrText>
      </w:r>
      <w:r>
        <w:rPr>
          <w:noProof/>
        </w:rPr>
        <w:fldChar w:fldCharType="separate"/>
      </w:r>
      <w:r w:rsidR="00FC27D1">
        <w:rPr>
          <w:noProof/>
        </w:rPr>
        <w:t>8</w:t>
      </w:r>
      <w:r>
        <w:rPr>
          <w:noProof/>
        </w:rPr>
        <w:fldChar w:fldCharType="end"/>
      </w:r>
      <w:r>
        <w:t xml:space="preserve"> – Diode Orientation</w:t>
      </w:r>
      <w:bookmarkEnd w:id="844"/>
    </w:p>
    <w:p w14:paraId="34A7C6E2" w14:textId="77777777" w:rsidR="00A242A8" w:rsidRDefault="00A242A8" w:rsidP="00A7651F">
      <w:pPr>
        <w:pStyle w:val="Heading3"/>
      </w:pPr>
      <w:bookmarkStart w:id="845" w:name="_Toc77862015"/>
      <w:r>
        <w:t>Electrolytic Capacitors</w:t>
      </w:r>
      <w:bookmarkEnd w:id="845"/>
    </w:p>
    <w:p w14:paraId="2385A8A4" w14:textId="6B57ACDE" w:rsidR="00A242A8" w:rsidRPr="00C84BBE" w:rsidRDefault="00A242A8" w:rsidP="00A242A8">
      <w:pPr>
        <w:keepNext/>
      </w:pPr>
      <w:r>
        <w:t xml:space="preserve">The negative </w:t>
      </w:r>
      <w:r w:rsidR="0099187C">
        <w:t>side</w:t>
      </w:r>
      <w:r>
        <w:t xml:space="preserve"> of electrolytic capacitors </w:t>
      </w:r>
      <w:r w:rsidR="0099187C">
        <w:t>is</w:t>
      </w:r>
      <w:r>
        <w:t xml:space="preserve"> usually indicated by a shorter lead, and by negative markings on the side of the component. The electrolytic capacitors must be fitted with the negative lead through the hole marked with the corresponding negative sign and white dot printed on the PCB, as shown in the following photograph.</w:t>
      </w:r>
    </w:p>
    <w:p w14:paraId="59A35B91" w14:textId="77777777" w:rsidR="00A242A8" w:rsidRDefault="00A242A8" w:rsidP="00A242A8">
      <w:pPr>
        <w:keepNext/>
        <w:jc w:val="center"/>
      </w:pPr>
      <w:r>
        <w:rPr>
          <w:noProof/>
        </w:rPr>
        <w:drawing>
          <wp:inline distT="0" distB="0" distL="0" distR="0" wp14:anchorId="4957E348" wp14:editId="08F91518">
            <wp:extent cx="3600000" cy="3301200"/>
            <wp:effectExtent l="19050" t="19050" r="1968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596.jpg"/>
                    <pic:cNvPicPr/>
                  </pic:nvPicPr>
                  <pic:blipFill>
                    <a:blip r:embed="rId18">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6AFCA828" w14:textId="4C6CB9E6" w:rsidR="00A242A8" w:rsidRDefault="00A242A8" w:rsidP="00A242A8">
      <w:pPr>
        <w:pStyle w:val="Caption"/>
        <w:jc w:val="center"/>
      </w:pPr>
      <w:bookmarkStart w:id="846" w:name="_Toc20774385"/>
      <w:r>
        <w:t xml:space="preserve">Figure </w:t>
      </w:r>
      <w:r>
        <w:rPr>
          <w:noProof/>
        </w:rPr>
        <w:fldChar w:fldCharType="begin"/>
      </w:r>
      <w:r>
        <w:rPr>
          <w:noProof/>
        </w:rPr>
        <w:instrText xml:space="preserve"> SEQ Figure \* ARABIC </w:instrText>
      </w:r>
      <w:r>
        <w:rPr>
          <w:noProof/>
        </w:rPr>
        <w:fldChar w:fldCharType="separate"/>
      </w:r>
      <w:r w:rsidR="00FC27D1">
        <w:rPr>
          <w:noProof/>
        </w:rPr>
        <w:t>9</w:t>
      </w:r>
      <w:r>
        <w:rPr>
          <w:noProof/>
        </w:rPr>
        <w:fldChar w:fldCharType="end"/>
      </w:r>
      <w:r>
        <w:t xml:space="preserve"> – Electrolytic Capacitor Orientation</w:t>
      </w:r>
      <w:bookmarkEnd w:id="846"/>
    </w:p>
    <w:p w14:paraId="79CC089B" w14:textId="77777777" w:rsidR="00A242A8" w:rsidRDefault="00A242A8" w:rsidP="00A242A8"/>
    <w:p w14:paraId="237308BD" w14:textId="77777777" w:rsidR="00A242A8" w:rsidRDefault="00A242A8" w:rsidP="00A7651F">
      <w:pPr>
        <w:pStyle w:val="Heading3"/>
      </w:pPr>
      <w:bookmarkStart w:id="847" w:name="_Toc77862016"/>
      <w:r>
        <w:lastRenderedPageBreak/>
        <w:t>Integrated Circuits</w:t>
      </w:r>
      <w:bookmarkEnd w:id="847"/>
    </w:p>
    <w:p w14:paraId="0F22F9D4" w14:textId="4EC6285E" w:rsidR="00A242A8" w:rsidRPr="00C84BBE" w:rsidRDefault="00A242A8" w:rsidP="00A242A8">
      <w:pPr>
        <w:keepNext/>
      </w:pPr>
      <w:r>
        <w:t>The two integrated circuits have pin 1 marked with a dot, and</w:t>
      </w:r>
      <w:r w:rsidR="0099187C">
        <w:t>/or</w:t>
      </w:r>
      <w:r>
        <w:t xml:space="preserve"> a notch in the end of the package. The ICs must be fitted with the notch</w:t>
      </w:r>
      <w:r w:rsidR="0099187C">
        <w:t>/dot</w:t>
      </w:r>
      <w:r>
        <w:t xml:space="preserve"> aligned with the notch and white dot printed on the PCB, as shown in the following photograph.</w:t>
      </w:r>
    </w:p>
    <w:p w14:paraId="4BD6F236" w14:textId="77777777" w:rsidR="00A242A8" w:rsidRDefault="00A242A8" w:rsidP="00A242A8">
      <w:pPr>
        <w:keepNext/>
        <w:jc w:val="center"/>
      </w:pPr>
      <w:r>
        <w:rPr>
          <w:noProof/>
        </w:rPr>
        <w:drawing>
          <wp:inline distT="0" distB="0" distL="0" distR="0" wp14:anchorId="4A42FDEE" wp14:editId="1D8FC2BA">
            <wp:extent cx="3600000" cy="1983600"/>
            <wp:effectExtent l="19050" t="19050" r="1968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595.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1983600"/>
                    </a:xfrm>
                    <a:prstGeom prst="rect">
                      <a:avLst/>
                    </a:prstGeom>
                    <a:ln w="12700">
                      <a:solidFill>
                        <a:schemeClr val="tx1"/>
                      </a:solidFill>
                    </a:ln>
                  </pic:spPr>
                </pic:pic>
              </a:graphicData>
            </a:graphic>
          </wp:inline>
        </w:drawing>
      </w:r>
    </w:p>
    <w:p w14:paraId="1016E44D" w14:textId="42B01C84" w:rsidR="00A242A8" w:rsidRDefault="00A242A8" w:rsidP="00A242A8">
      <w:pPr>
        <w:pStyle w:val="Caption"/>
        <w:jc w:val="center"/>
      </w:pPr>
      <w:bookmarkStart w:id="848" w:name="_Toc20774386"/>
      <w:r>
        <w:t xml:space="preserve">Figure </w:t>
      </w:r>
      <w:r>
        <w:rPr>
          <w:noProof/>
        </w:rPr>
        <w:fldChar w:fldCharType="begin"/>
      </w:r>
      <w:r>
        <w:rPr>
          <w:noProof/>
        </w:rPr>
        <w:instrText xml:space="preserve"> SEQ Figure \* ARABIC </w:instrText>
      </w:r>
      <w:r>
        <w:rPr>
          <w:noProof/>
        </w:rPr>
        <w:fldChar w:fldCharType="separate"/>
      </w:r>
      <w:r w:rsidR="00FC27D1">
        <w:rPr>
          <w:noProof/>
        </w:rPr>
        <w:t>10</w:t>
      </w:r>
      <w:r>
        <w:rPr>
          <w:noProof/>
        </w:rPr>
        <w:fldChar w:fldCharType="end"/>
      </w:r>
      <w:r>
        <w:t xml:space="preserve"> – Integrated Circuit Orientation</w:t>
      </w:r>
      <w:bookmarkEnd w:id="848"/>
    </w:p>
    <w:p w14:paraId="2AA909F3" w14:textId="2C9D4699" w:rsidR="00A242A8" w:rsidRDefault="00A242A8" w:rsidP="00A7651F">
      <w:pPr>
        <w:pStyle w:val="Heading3"/>
      </w:pPr>
      <w:bookmarkStart w:id="849" w:name="_Toc77862017"/>
      <w:r>
        <w:t>LEDs</w:t>
      </w:r>
      <w:bookmarkEnd w:id="849"/>
    </w:p>
    <w:p w14:paraId="31EF6A66" w14:textId="1C4C572B" w:rsidR="00A242A8" w:rsidRPr="00C84BBE" w:rsidRDefault="00A242A8" w:rsidP="00A242A8">
      <w:pPr>
        <w:keepNext/>
      </w:pPr>
      <w:r>
        <w:t xml:space="preserve">The cathode of the LEDs is usually indicated by a shorter lead, and/or by a flat on the side of the </w:t>
      </w:r>
      <w:r w:rsidR="0099187C">
        <w:t xml:space="preserve">plastic </w:t>
      </w:r>
      <w:r>
        <w:t>flange. The LED</w:t>
      </w:r>
      <w:r w:rsidR="0099187C">
        <w:t>s</w:t>
      </w:r>
      <w:r>
        <w:t xml:space="preserve"> must be fitted with the cathode through the hole marked with the corresponding white dot printed on the PCB, as shown in the following photograph.</w:t>
      </w:r>
    </w:p>
    <w:p w14:paraId="48D18A98" w14:textId="77777777" w:rsidR="00A242A8" w:rsidRDefault="00A242A8" w:rsidP="00A242A8">
      <w:pPr>
        <w:keepNext/>
        <w:jc w:val="center"/>
      </w:pPr>
      <w:r>
        <w:rPr>
          <w:noProof/>
        </w:rPr>
        <w:drawing>
          <wp:inline distT="0" distB="0" distL="0" distR="0" wp14:anchorId="03CBBC66" wp14:editId="1FF66381">
            <wp:extent cx="3600000" cy="3758400"/>
            <wp:effectExtent l="19050" t="19050" r="1968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0600.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3758400"/>
                    </a:xfrm>
                    <a:prstGeom prst="rect">
                      <a:avLst/>
                    </a:prstGeom>
                    <a:ln w="12700">
                      <a:solidFill>
                        <a:schemeClr val="tx1"/>
                      </a:solidFill>
                    </a:ln>
                  </pic:spPr>
                </pic:pic>
              </a:graphicData>
            </a:graphic>
          </wp:inline>
        </w:drawing>
      </w:r>
    </w:p>
    <w:p w14:paraId="29BEC442" w14:textId="0569E229" w:rsidR="00A242A8" w:rsidRDefault="00A242A8" w:rsidP="00A242A8">
      <w:pPr>
        <w:pStyle w:val="Caption"/>
        <w:jc w:val="center"/>
      </w:pPr>
      <w:bookmarkStart w:id="850" w:name="_Toc20774387"/>
      <w:r>
        <w:t xml:space="preserve">Figure </w:t>
      </w:r>
      <w:r>
        <w:rPr>
          <w:noProof/>
        </w:rPr>
        <w:fldChar w:fldCharType="begin"/>
      </w:r>
      <w:r>
        <w:rPr>
          <w:noProof/>
        </w:rPr>
        <w:instrText xml:space="preserve"> SEQ Figure \* ARABIC </w:instrText>
      </w:r>
      <w:r>
        <w:rPr>
          <w:noProof/>
        </w:rPr>
        <w:fldChar w:fldCharType="separate"/>
      </w:r>
      <w:r w:rsidR="00FC27D1">
        <w:rPr>
          <w:noProof/>
        </w:rPr>
        <w:t>11</w:t>
      </w:r>
      <w:r>
        <w:rPr>
          <w:noProof/>
        </w:rPr>
        <w:fldChar w:fldCharType="end"/>
      </w:r>
      <w:r>
        <w:t xml:space="preserve"> – LED Orientation</w:t>
      </w:r>
      <w:bookmarkEnd w:id="850"/>
    </w:p>
    <w:p w14:paraId="167BE60E" w14:textId="37B8BE39" w:rsidR="00A242A8" w:rsidRDefault="00A242A8" w:rsidP="00A7651F">
      <w:pPr>
        <w:pStyle w:val="Heading3"/>
      </w:pPr>
      <w:bookmarkStart w:id="851" w:name="_Toc77862018"/>
      <w:r>
        <w:lastRenderedPageBreak/>
        <w:t>Magneto-Resistive Sensor</w:t>
      </w:r>
      <w:r w:rsidR="0099187C">
        <w:t>s</w:t>
      </w:r>
      <w:bookmarkEnd w:id="851"/>
    </w:p>
    <w:p w14:paraId="2A3564E7" w14:textId="508D9B6C" w:rsidR="00A242A8" w:rsidRPr="00C84BBE" w:rsidRDefault="00A242A8" w:rsidP="00A242A8">
      <w:pPr>
        <w:keepNext/>
      </w:pPr>
      <w:r>
        <w:t>The magneto-resistive sensor</w:t>
      </w:r>
      <w:r w:rsidR="0099187C">
        <w:t xml:space="preserve">s are </w:t>
      </w:r>
      <w:r>
        <w:t>mounted flat on the PCB, with the chamfered and printed side uppermost, as shown in the following photograph.</w:t>
      </w:r>
    </w:p>
    <w:p w14:paraId="5D6CC623" w14:textId="77777777" w:rsidR="00A242A8" w:rsidRDefault="00A242A8" w:rsidP="00A242A8">
      <w:pPr>
        <w:keepNext/>
        <w:jc w:val="center"/>
      </w:pPr>
      <w:r>
        <w:rPr>
          <w:noProof/>
        </w:rPr>
        <w:drawing>
          <wp:inline distT="0" distB="0" distL="0" distR="0" wp14:anchorId="44429D68" wp14:editId="456673FD">
            <wp:extent cx="3600000" cy="2664000"/>
            <wp:effectExtent l="19050" t="19050" r="1968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0601.jpg"/>
                    <pic:cNvPicPr/>
                  </pic:nvPicPr>
                  <pic:blipFill>
                    <a:blip r:embed="rId21">
                      <a:extLst>
                        <a:ext uri="{28A0092B-C50C-407E-A947-70E740481C1C}">
                          <a14:useLocalDpi xmlns:a14="http://schemas.microsoft.com/office/drawing/2010/main" val="0"/>
                        </a:ext>
                      </a:extLst>
                    </a:blip>
                    <a:stretch>
                      <a:fillRect/>
                    </a:stretch>
                  </pic:blipFill>
                  <pic:spPr>
                    <a:xfrm>
                      <a:off x="0" y="0"/>
                      <a:ext cx="3600000" cy="2664000"/>
                    </a:xfrm>
                    <a:prstGeom prst="rect">
                      <a:avLst/>
                    </a:prstGeom>
                    <a:ln w="12700">
                      <a:solidFill>
                        <a:schemeClr val="tx1"/>
                      </a:solidFill>
                    </a:ln>
                  </pic:spPr>
                </pic:pic>
              </a:graphicData>
            </a:graphic>
          </wp:inline>
        </w:drawing>
      </w:r>
    </w:p>
    <w:p w14:paraId="30FA0CD9" w14:textId="70361041" w:rsidR="00A242A8" w:rsidRDefault="00A242A8" w:rsidP="00A242A8">
      <w:pPr>
        <w:pStyle w:val="Caption"/>
        <w:jc w:val="center"/>
      </w:pPr>
      <w:bookmarkStart w:id="852" w:name="_Toc20774388"/>
      <w:r>
        <w:t xml:space="preserve">Figure </w:t>
      </w:r>
      <w:r>
        <w:rPr>
          <w:noProof/>
        </w:rPr>
        <w:fldChar w:fldCharType="begin"/>
      </w:r>
      <w:r>
        <w:rPr>
          <w:noProof/>
        </w:rPr>
        <w:instrText xml:space="preserve"> SEQ Figure \* ARABIC </w:instrText>
      </w:r>
      <w:r>
        <w:rPr>
          <w:noProof/>
        </w:rPr>
        <w:fldChar w:fldCharType="separate"/>
      </w:r>
      <w:r w:rsidR="00FC27D1">
        <w:rPr>
          <w:noProof/>
        </w:rPr>
        <w:t>12</w:t>
      </w:r>
      <w:r>
        <w:rPr>
          <w:noProof/>
        </w:rPr>
        <w:fldChar w:fldCharType="end"/>
      </w:r>
      <w:r>
        <w:t xml:space="preserve"> – Magnet</w:t>
      </w:r>
      <w:r w:rsidR="0099187C">
        <w:t>o</w:t>
      </w:r>
      <w:r>
        <w:t>-Resistive Sensor Orientation</w:t>
      </w:r>
      <w:bookmarkEnd w:id="852"/>
    </w:p>
    <w:p w14:paraId="41B6BB02" w14:textId="0FF77542" w:rsidR="001E1F78" w:rsidRDefault="00C5143D" w:rsidP="00A7651F">
      <w:pPr>
        <w:pStyle w:val="Heading2"/>
        <w:pageBreakBefore/>
      </w:pPr>
      <w:bookmarkStart w:id="853" w:name="_Toc77862019"/>
      <w:r>
        <w:lastRenderedPageBreak/>
        <w:t xml:space="preserve">Simulator </w:t>
      </w:r>
      <w:r w:rsidR="004408BF">
        <w:t>Interface</w:t>
      </w:r>
      <w:r w:rsidR="001E1F78">
        <w:t xml:space="preserve"> </w:t>
      </w:r>
      <w:r w:rsidR="00112429">
        <w:t>Module</w:t>
      </w:r>
      <w:bookmarkEnd w:id="853"/>
    </w:p>
    <w:p w14:paraId="1A3102FC" w14:textId="6CBF337C" w:rsidR="00231358" w:rsidRPr="00212D29" w:rsidRDefault="009030AD" w:rsidP="009030AD">
      <w:r w:rsidRPr="00212D29">
        <w:t xml:space="preserve">The </w:t>
      </w:r>
      <w:r w:rsidR="00231358" w:rsidRPr="00212D29">
        <w:t xml:space="preserve">Simulator Interface </w:t>
      </w:r>
      <w:r w:rsidR="00112429">
        <w:t>module</w:t>
      </w:r>
      <w:r w:rsidR="00112429" w:rsidRPr="00212D29">
        <w:t xml:space="preserve"> </w:t>
      </w:r>
      <w:r w:rsidR="00231358" w:rsidRPr="00212D29">
        <w:t xml:space="preserve">contains the power supply for the interface and Sensor </w:t>
      </w:r>
      <w:r w:rsidR="00112429">
        <w:t>modules</w:t>
      </w:r>
      <w:r w:rsidR="00231358" w:rsidRPr="00212D29">
        <w:t>, the microcontroller, a RS</w:t>
      </w:r>
      <w:r w:rsidR="008B7DA0" w:rsidRPr="00212D29">
        <w:t>-</w:t>
      </w:r>
      <w:r w:rsidR="00231358" w:rsidRPr="00212D29">
        <w:t xml:space="preserve">232 serial line driver, plus </w:t>
      </w:r>
      <w:r w:rsidR="00A50D46" w:rsidRPr="00212D29">
        <w:t>power and</w:t>
      </w:r>
      <w:r w:rsidR="00231358" w:rsidRPr="00212D29">
        <w:t xml:space="preserve"> </w:t>
      </w:r>
      <w:r w:rsidRPr="00212D29">
        <w:t>diagnostic LEDs</w:t>
      </w:r>
      <w:r w:rsidR="00231358" w:rsidRPr="00212D29">
        <w:t>, and an ICSP</w:t>
      </w:r>
      <w:r w:rsidR="009642B2" w:rsidRPr="00212D29">
        <w:rPr>
          <w:rStyle w:val="FootnoteReference"/>
        </w:rPr>
        <w:footnoteReference w:id="9"/>
      </w:r>
      <w:r w:rsidR="00231358" w:rsidRPr="00212D29">
        <w:t xml:space="preserve"> programming interface</w:t>
      </w:r>
      <w:r w:rsidR="00152A9A" w:rsidRPr="00212D29">
        <w:t xml:space="preserve"> for firmware upload</w:t>
      </w:r>
      <w:r w:rsidR="00231358" w:rsidRPr="00212D29">
        <w:t>.</w:t>
      </w:r>
    </w:p>
    <w:p w14:paraId="654C4D6B" w14:textId="77777777" w:rsidR="00FB1524" w:rsidRDefault="00FB1524" w:rsidP="00783608">
      <w:pPr>
        <w:pStyle w:val="Heading3"/>
      </w:pPr>
      <w:bookmarkStart w:id="854" w:name="_Toc77862020"/>
      <w:r>
        <w:t>Parts List</w:t>
      </w:r>
      <w:bookmarkEnd w:id="854"/>
    </w:p>
    <w:p w14:paraId="3B42F3D6" w14:textId="278C0C7C" w:rsidR="00FB1524" w:rsidRPr="00393B25" w:rsidRDefault="00FB1524" w:rsidP="00FB1524">
      <w:pPr>
        <w:pStyle w:val="Caption"/>
        <w:keepNext/>
      </w:pPr>
      <w:bookmarkStart w:id="855" w:name="_Toc20774455"/>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FC27D1">
        <w:rPr>
          <w:noProof/>
        </w:rPr>
        <w:t>1</w:t>
      </w:r>
      <w:r w:rsidR="00D15F53">
        <w:rPr>
          <w:noProof/>
        </w:rPr>
        <w:fldChar w:fldCharType="end"/>
      </w:r>
      <w:r>
        <w:t xml:space="preserve"> – Simulator Interface</w:t>
      </w:r>
      <w:r w:rsidR="00152C2B">
        <w:t xml:space="preserve"> </w:t>
      </w:r>
      <w:r w:rsidR="00112429">
        <w:t xml:space="preserve">Module </w:t>
      </w:r>
      <w:r>
        <w:t>Parts List</w:t>
      </w:r>
      <w:bookmarkEnd w:id="8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212D29" w:rsidRDefault="00FB1524" w:rsidP="001631DF">
            <w:pPr>
              <w:contextualSpacing/>
            </w:pPr>
            <w:r w:rsidRPr="00212D29">
              <w:t>PCB</w:t>
            </w:r>
          </w:p>
        </w:tc>
        <w:tc>
          <w:tcPr>
            <w:tcW w:w="4252" w:type="dxa"/>
          </w:tcPr>
          <w:p w14:paraId="4588EEA0" w14:textId="77777777" w:rsidR="00FB1524" w:rsidRPr="00212D29" w:rsidRDefault="00783608" w:rsidP="001631DF">
            <w:pPr>
              <w:contextualSpacing/>
            </w:pPr>
            <w:r w:rsidRPr="00212D29">
              <w:t xml:space="preserve">Type 2 </w:t>
            </w:r>
            <w:r w:rsidR="00733A4D" w:rsidRPr="00212D29">
              <w:t>Simulator Interface PCB</w:t>
            </w:r>
          </w:p>
        </w:tc>
        <w:tc>
          <w:tcPr>
            <w:tcW w:w="2897" w:type="dxa"/>
          </w:tcPr>
          <w:p w14:paraId="31374877" w14:textId="77777777" w:rsidR="00FB1524" w:rsidRPr="00212D29" w:rsidRDefault="00FB1524" w:rsidP="001631DF">
            <w:pPr>
              <w:contextualSpacing/>
            </w:pPr>
          </w:p>
        </w:tc>
      </w:tr>
      <w:tr w:rsidR="00FB1524" w:rsidRPr="007A4ECF" w14:paraId="5CC1988B" w14:textId="77777777" w:rsidTr="001631DF">
        <w:tc>
          <w:tcPr>
            <w:tcW w:w="1985" w:type="dxa"/>
          </w:tcPr>
          <w:p w14:paraId="30A1B4FF" w14:textId="77777777" w:rsidR="00FB1524" w:rsidRPr="00212D29" w:rsidRDefault="00FB1524" w:rsidP="001631DF">
            <w:pPr>
              <w:contextualSpacing/>
            </w:pPr>
            <w:r w:rsidRPr="00212D29">
              <w:t>R1</w:t>
            </w:r>
          </w:p>
        </w:tc>
        <w:tc>
          <w:tcPr>
            <w:tcW w:w="4252" w:type="dxa"/>
          </w:tcPr>
          <w:p w14:paraId="46A9615E" w14:textId="77777777" w:rsidR="00FB1524" w:rsidRPr="00212D29" w:rsidRDefault="00FB1524" w:rsidP="00FD7B98">
            <w:pPr>
              <w:contextualSpacing/>
            </w:pPr>
            <w:r w:rsidRPr="00212D29">
              <w:t>10k</w:t>
            </w:r>
            <w:r w:rsidRPr="00212D29">
              <w:rPr>
                <w:rFonts w:cs="Calibri"/>
              </w:rPr>
              <w:t>Ω 0.</w:t>
            </w:r>
            <w:r w:rsidR="00FD7B98" w:rsidRPr="00212D29">
              <w:rPr>
                <w:rFonts w:cs="Calibri"/>
              </w:rPr>
              <w:t>25</w:t>
            </w:r>
            <w:r w:rsidRPr="00212D29">
              <w:rPr>
                <w:rFonts w:cs="Calibri"/>
              </w:rPr>
              <w:t>W Metal Film</w:t>
            </w:r>
          </w:p>
        </w:tc>
        <w:tc>
          <w:tcPr>
            <w:tcW w:w="2897" w:type="dxa"/>
          </w:tcPr>
          <w:p w14:paraId="6B093EF8" w14:textId="77777777" w:rsidR="00FB1524" w:rsidRPr="00212D29" w:rsidRDefault="001631DF" w:rsidP="001631DF">
            <w:pPr>
              <w:contextualSpacing/>
            </w:pPr>
            <w:r w:rsidRPr="00212D29">
              <w:t>Farnell 9341110</w:t>
            </w:r>
          </w:p>
        </w:tc>
      </w:tr>
      <w:tr w:rsidR="00FB1524" w:rsidRPr="007A4ECF" w14:paraId="6951C12D" w14:textId="77777777" w:rsidTr="001631DF">
        <w:tc>
          <w:tcPr>
            <w:tcW w:w="1985" w:type="dxa"/>
          </w:tcPr>
          <w:p w14:paraId="0A05EE6E" w14:textId="77777777" w:rsidR="00FB1524" w:rsidRPr="00212D29" w:rsidRDefault="00FB1524" w:rsidP="001631DF">
            <w:pPr>
              <w:contextualSpacing/>
            </w:pPr>
            <w:r w:rsidRPr="00212D29">
              <w:t>R2, R3</w:t>
            </w:r>
          </w:p>
        </w:tc>
        <w:tc>
          <w:tcPr>
            <w:tcW w:w="4252" w:type="dxa"/>
          </w:tcPr>
          <w:p w14:paraId="2098B4F3" w14:textId="77777777" w:rsidR="00FB1524" w:rsidRPr="00212D29" w:rsidRDefault="00FB1524" w:rsidP="00FD7B98">
            <w:pPr>
              <w:contextualSpacing/>
            </w:pPr>
            <w:r w:rsidRPr="00212D29">
              <w:t>1k</w:t>
            </w:r>
            <w:r w:rsidRPr="00212D29">
              <w:rPr>
                <w:rFonts w:cs="Calibri"/>
              </w:rPr>
              <w:t>Ω 0.</w:t>
            </w:r>
            <w:r w:rsidR="00FD7B98" w:rsidRPr="00212D29">
              <w:rPr>
                <w:rFonts w:cs="Calibri"/>
              </w:rPr>
              <w:t>25</w:t>
            </w:r>
            <w:r w:rsidRPr="00212D29">
              <w:rPr>
                <w:rFonts w:cs="Calibri"/>
              </w:rPr>
              <w:t>W Metal Film</w:t>
            </w:r>
          </w:p>
        </w:tc>
        <w:tc>
          <w:tcPr>
            <w:tcW w:w="2897" w:type="dxa"/>
          </w:tcPr>
          <w:p w14:paraId="1D629097" w14:textId="77777777" w:rsidR="00FB1524" w:rsidRPr="00212D29" w:rsidRDefault="001631DF" w:rsidP="001631DF">
            <w:pPr>
              <w:contextualSpacing/>
            </w:pPr>
            <w:r w:rsidRPr="00212D29">
              <w:t>Farnell 9341102</w:t>
            </w:r>
          </w:p>
        </w:tc>
      </w:tr>
      <w:tr w:rsidR="00FB1524" w:rsidRPr="007A4ECF" w14:paraId="1A1D9B9F" w14:textId="77777777" w:rsidTr="001631DF">
        <w:tc>
          <w:tcPr>
            <w:tcW w:w="1985" w:type="dxa"/>
          </w:tcPr>
          <w:p w14:paraId="006CD0C4" w14:textId="77777777" w:rsidR="00FB1524" w:rsidRPr="00212D29" w:rsidRDefault="00FB1524" w:rsidP="001631DF">
            <w:pPr>
              <w:contextualSpacing/>
            </w:pPr>
            <w:r w:rsidRPr="00212D29">
              <w:t>C1, C2</w:t>
            </w:r>
          </w:p>
        </w:tc>
        <w:tc>
          <w:tcPr>
            <w:tcW w:w="4252" w:type="dxa"/>
          </w:tcPr>
          <w:p w14:paraId="69919484" w14:textId="5FCAFEB7" w:rsidR="00FB1524" w:rsidRPr="00212D29" w:rsidRDefault="00FB1524" w:rsidP="00FD7B98">
            <w:pPr>
              <w:contextualSpacing/>
            </w:pPr>
            <w:r w:rsidRPr="00212D29">
              <w:t>100</w:t>
            </w:r>
            <w:r w:rsidRPr="00212D29">
              <w:rPr>
                <w:rFonts w:cs="Calibri"/>
              </w:rPr>
              <w:t>µF</w:t>
            </w:r>
            <w:r w:rsidR="00FD7B98" w:rsidRPr="00212D29">
              <w:t xml:space="preserve"> 25V </w:t>
            </w:r>
            <w:r w:rsidR="00811CBE" w:rsidRPr="00212D29">
              <w:t>Electrolytic (</w:t>
            </w:r>
            <w:r w:rsidR="00FD7B98" w:rsidRPr="00212D29">
              <w:t>6.3</w:t>
            </w:r>
            <w:r w:rsidRPr="00212D29">
              <w:t>mm Radial)</w:t>
            </w:r>
          </w:p>
        </w:tc>
        <w:tc>
          <w:tcPr>
            <w:tcW w:w="2897" w:type="dxa"/>
          </w:tcPr>
          <w:p w14:paraId="10FB7754" w14:textId="77777777" w:rsidR="00FB1524" w:rsidRPr="00212D29" w:rsidRDefault="001631DF" w:rsidP="00FD7B98">
            <w:pPr>
              <w:contextualSpacing/>
            </w:pPr>
            <w:r w:rsidRPr="00212D29">
              <w:t xml:space="preserve">Farnell </w:t>
            </w:r>
            <w:r w:rsidR="00FD7B98" w:rsidRPr="00212D29">
              <w:t>9451188</w:t>
            </w:r>
          </w:p>
        </w:tc>
      </w:tr>
      <w:tr w:rsidR="00FB1524" w:rsidRPr="007A4ECF" w14:paraId="13710560" w14:textId="77777777" w:rsidTr="001631DF">
        <w:tc>
          <w:tcPr>
            <w:tcW w:w="1985" w:type="dxa"/>
          </w:tcPr>
          <w:p w14:paraId="7CE7EEE3" w14:textId="77777777" w:rsidR="00FB1524" w:rsidRPr="00212D29" w:rsidRDefault="00FB1524" w:rsidP="001631DF">
            <w:pPr>
              <w:contextualSpacing/>
            </w:pPr>
            <w:r w:rsidRPr="00212D29">
              <w:t>C3, C4, C5, C6</w:t>
            </w:r>
          </w:p>
        </w:tc>
        <w:tc>
          <w:tcPr>
            <w:tcW w:w="4252" w:type="dxa"/>
          </w:tcPr>
          <w:p w14:paraId="68C46948" w14:textId="77777777" w:rsidR="00FB1524" w:rsidRPr="00212D29" w:rsidRDefault="00FB1524" w:rsidP="001631DF">
            <w:pPr>
              <w:contextualSpacing/>
            </w:pPr>
            <w:r w:rsidRPr="00212D29">
              <w:t xml:space="preserve">100nF </w:t>
            </w:r>
            <w:r w:rsidR="00F75438" w:rsidRPr="00212D29">
              <w:t>(0.1</w:t>
            </w:r>
            <w:r w:rsidR="00F75438" w:rsidRPr="00212D29">
              <w:rPr>
                <w:rFonts w:cs="Calibri"/>
              </w:rPr>
              <w:t>µF</w:t>
            </w:r>
            <w:r w:rsidR="00F75438" w:rsidRPr="00212D29">
              <w:t xml:space="preserve">) </w:t>
            </w:r>
            <w:r w:rsidRPr="00212D29">
              <w:t>50V MLCC</w:t>
            </w:r>
            <w:r w:rsidR="00F75438" w:rsidRPr="00212D29">
              <w:rPr>
                <w:rStyle w:val="FootnoteReference"/>
              </w:rPr>
              <w:footnoteReference w:id="10"/>
            </w:r>
            <w:r w:rsidRPr="00212D29">
              <w:t xml:space="preserve"> </w:t>
            </w:r>
            <w:r w:rsidR="00783608" w:rsidRPr="00212D29">
              <w:t xml:space="preserve"> </w:t>
            </w:r>
            <w:r w:rsidRPr="00212D29">
              <w:t>(2.54mm Radial)</w:t>
            </w:r>
          </w:p>
        </w:tc>
        <w:tc>
          <w:tcPr>
            <w:tcW w:w="2897" w:type="dxa"/>
          </w:tcPr>
          <w:p w14:paraId="5207E1DF" w14:textId="77777777" w:rsidR="00FB1524" w:rsidRPr="00212D29" w:rsidRDefault="001631DF" w:rsidP="001631DF">
            <w:pPr>
              <w:contextualSpacing/>
            </w:pPr>
            <w:r w:rsidRPr="00212D29">
              <w:t>Farnell 1457655</w:t>
            </w:r>
          </w:p>
        </w:tc>
      </w:tr>
      <w:tr w:rsidR="00FB1524" w:rsidRPr="007A4ECF" w14:paraId="471D1204" w14:textId="77777777" w:rsidTr="001631DF">
        <w:tc>
          <w:tcPr>
            <w:tcW w:w="1985" w:type="dxa"/>
          </w:tcPr>
          <w:p w14:paraId="71E7F3C9" w14:textId="77777777" w:rsidR="00FB1524" w:rsidRPr="00212D29" w:rsidRDefault="00FB1524" w:rsidP="001631DF">
            <w:pPr>
              <w:contextualSpacing/>
            </w:pPr>
            <w:r w:rsidRPr="00212D29">
              <w:t>D1</w:t>
            </w:r>
          </w:p>
        </w:tc>
        <w:tc>
          <w:tcPr>
            <w:tcW w:w="4252" w:type="dxa"/>
          </w:tcPr>
          <w:p w14:paraId="6A8063E6" w14:textId="77777777" w:rsidR="00FB1524" w:rsidRPr="00212D29" w:rsidRDefault="00FB1524" w:rsidP="001631DF">
            <w:pPr>
              <w:contextualSpacing/>
            </w:pPr>
            <w:r w:rsidRPr="00212D29">
              <w:t>1N4001</w:t>
            </w:r>
          </w:p>
        </w:tc>
        <w:tc>
          <w:tcPr>
            <w:tcW w:w="2897" w:type="dxa"/>
          </w:tcPr>
          <w:p w14:paraId="5A854E63" w14:textId="2DC33D70" w:rsidR="00FB1524" w:rsidRPr="00212D29" w:rsidRDefault="000C396F" w:rsidP="001631DF">
            <w:pPr>
              <w:contextualSpacing/>
            </w:pPr>
            <w:r w:rsidRPr="00212D29">
              <w:t xml:space="preserve">Farnell </w:t>
            </w:r>
            <w:r w:rsidR="002F37C2">
              <w:t>145</w:t>
            </w:r>
            <w:r w:rsidR="003545D0">
              <w:t>8986</w:t>
            </w:r>
          </w:p>
        </w:tc>
      </w:tr>
      <w:tr w:rsidR="00FB1524" w:rsidRPr="007A4ECF" w14:paraId="05850F07" w14:textId="77777777" w:rsidTr="001631DF">
        <w:tc>
          <w:tcPr>
            <w:tcW w:w="1985" w:type="dxa"/>
          </w:tcPr>
          <w:p w14:paraId="41490C6E" w14:textId="77777777" w:rsidR="00FB1524" w:rsidRPr="00212D29" w:rsidRDefault="00FB1524" w:rsidP="001631DF">
            <w:pPr>
              <w:contextualSpacing/>
            </w:pPr>
            <w:r w:rsidRPr="00212D29">
              <w:t>D2</w:t>
            </w:r>
          </w:p>
        </w:tc>
        <w:tc>
          <w:tcPr>
            <w:tcW w:w="4252" w:type="dxa"/>
          </w:tcPr>
          <w:p w14:paraId="2A6E9DCC" w14:textId="77777777" w:rsidR="00FB1524" w:rsidRPr="00212D29" w:rsidRDefault="00FB1524" w:rsidP="001631DF">
            <w:pPr>
              <w:contextualSpacing/>
            </w:pPr>
            <w:r w:rsidRPr="00212D29">
              <w:t>SA5.0A</w:t>
            </w:r>
          </w:p>
        </w:tc>
        <w:tc>
          <w:tcPr>
            <w:tcW w:w="2897" w:type="dxa"/>
          </w:tcPr>
          <w:p w14:paraId="70A859AC" w14:textId="77777777" w:rsidR="00FB1524" w:rsidRPr="00212D29" w:rsidRDefault="00CD4E00" w:rsidP="001631DF">
            <w:pPr>
              <w:contextualSpacing/>
            </w:pPr>
            <w:r w:rsidRPr="00212D29">
              <w:t>Farnell 1886342</w:t>
            </w:r>
          </w:p>
        </w:tc>
      </w:tr>
      <w:tr w:rsidR="00FB1524" w:rsidRPr="007A4ECF" w14:paraId="248E2C6F" w14:textId="77777777" w:rsidTr="001631DF">
        <w:tc>
          <w:tcPr>
            <w:tcW w:w="1985" w:type="dxa"/>
          </w:tcPr>
          <w:p w14:paraId="5C9E369D" w14:textId="77777777" w:rsidR="00FB1524" w:rsidRPr="00212D29" w:rsidRDefault="00FB1524" w:rsidP="001631DF">
            <w:pPr>
              <w:contextualSpacing/>
            </w:pPr>
            <w:r w:rsidRPr="00212D29">
              <w:t>IC1</w:t>
            </w:r>
          </w:p>
        </w:tc>
        <w:tc>
          <w:tcPr>
            <w:tcW w:w="4252" w:type="dxa"/>
          </w:tcPr>
          <w:p w14:paraId="3CA21248" w14:textId="77777777" w:rsidR="00FB1524" w:rsidRPr="00212D29" w:rsidRDefault="000C396F" w:rsidP="005E14A6">
            <w:pPr>
              <w:contextualSpacing/>
            </w:pPr>
            <w:r w:rsidRPr="00212D29">
              <w:t>LM340T-5.0</w:t>
            </w:r>
            <w:r w:rsidR="00D81B86" w:rsidRPr="00212D29">
              <w:t xml:space="preserve"> (replacement for LM7805)</w:t>
            </w:r>
            <w:r w:rsidR="00D81B86" w:rsidRPr="00212D29">
              <w:br/>
              <w:t>(Alternative: Traco</w:t>
            </w:r>
            <w:r w:rsidR="005E14A6" w:rsidRPr="00212D29">
              <w:t xml:space="preserve"> P</w:t>
            </w:r>
            <w:r w:rsidR="00D81B86" w:rsidRPr="00212D29">
              <w:t>ower TSR 1-2450)</w:t>
            </w:r>
          </w:p>
        </w:tc>
        <w:tc>
          <w:tcPr>
            <w:tcW w:w="2897" w:type="dxa"/>
          </w:tcPr>
          <w:p w14:paraId="30A4278D" w14:textId="77777777" w:rsidR="00FB1524" w:rsidRPr="00212D29" w:rsidRDefault="000C396F" w:rsidP="00D81B86">
            <w:pPr>
              <w:contextualSpacing/>
            </w:pPr>
            <w:r w:rsidRPr="00212D29">
              <w:t>Farnell 9490175</w:t>
            </w:r>
            <w:r w:rsidRPr="00212D29">
              <w:br/>
            </w:r>
            <w:r w:rsidR="00D81B86" w:rsidRPr="00212D29">
              <w:t>(Farnell 1696320)</w:t>
            </w:r>
          </w:p>
        </w:tc>
      </w:tr>
      <w:tr w:rsidR="00FB1524" w:rsidRPr="007A4ECF" w14:paraId="271F13DE" w14:textId="77777777" w:rsidTr="001631DF">
        <w:tc>
          <w:tcPr>
            <w:tcW w:w="1985" w:type="dxa"/>
          </w:tcPr>
          <w:p w14:paraId="7D4B5A7D" w14:textId="77777777" w:rsidR="00FB1524" w:rsidRPr="00212D29" w:rsidRDefault="00FB1524" w:rsidP="001631DF">
            <w:pPr>
              <w:contextualSpacing/>
            </w:pPr>
            <w:r w:rsidRPr="00212D29">
              <w:t>IC2</w:t>
            </w:r>
          </w:p>
        </w:tc>
        <w:tc>
          <w:tcPr>
            <w:tcW w:w="4252" w:type="dxa"/>
          </w:tcPr>
          <w:p w14:paraId="4EDB6824" w14:textId="77777777" w:rsidR="00FB1524" w:rsidRPr="00212D29" w:rsidRDefault="00FB1524" w:rsidP="001631DF">
            <w:pPr>
              <w:contextualSpacing/>
            </w:pPr>
            <w:r w:rsidRPr="00212D29">
              <w:t>MAX233EPP</w:t>
            </w:r>
            <w:r w:rsidR="00FD7B98" w:rsidRPr="00212D29">
              <w:t>+G36</w:t>
            </w:r>
          </w:p>
        </w:tc>
        <w:tc>
          <w:tcPr>
            <w:tcW w:w="2897" w:type="dxa"/>
          </w:tcPr>
          <w:p w14:paraId="52371B4C" w14:textId="77777777" w:rsidR="00FB1524" w:rsidRPr="00212D29" w:rsidRDefault="00FD7B98" w:rsidP="001631DF">
            <w:pPr>
              <w:contextualSpacing/>
            </w:pPr>
            <w:r w:rsidRPr="00212D29">
              <w:t>Farnell 2519158</w:t>
            </w:r>
          </w:p>
        </w:tc>
      </w:tr>
      <w:tr w:rsidR="00FB1524" w:rsidRPr="007A4ECF" w14:paraId="2EC3071E" w14:textId="77777777" w:rsidTr="001631DF">
        <w:tc>
          <w:tcPr>
            <w:tcW w:w="1985" w:type="dxa"/>
          </w:tcPr>
          <w:p w14:paraId="6E49FCA5" w14:textId="77777777" w:rsidR="00FB1524" w:rsidRPr="00212D29" w:rsidRDefault="00FB1524" w:rsidP="001631DF">
            <w:pPr>
              <w:contextualSpacing/>
            </w:pPr>
            <w:r w:rsidRPr="00212D29">
              <w:t>IC3</w:t>
            </w:r>
          </w:p>
        </w:tc>
        <w:tc>
          <w:tcPr>
            <w:tcW w:w="4252" w:type="dxa"/>
          </w:tcPr>
          <w:p w14:paraId="276E2D58" w14:textId="77777777" w:rsidR="00FB1524" w:rsidRPr="00212D29" w:rsidRDefault="00FB1524" w:rsidP="001631DF">
            <w:pPr>
              <w:contextualSpacing/>
            </w:pPr>
            <w:r w:rsidRPr="00212D29">
              <w:t>ATmega328P-PU</w:t>
            </w:r>
          </w:p>
        </w:tc>
        <w:tc>
          <w:tcPr>
            <w:tcW w:w="2897" w:type="dxa"/>
          </w:tcPr>
          <w:p w14:paraId="48CE55EB" w14:textId="77777777" w:rsidR="00FB1524" w:rsidRPr="00212D29" w:rsidRDefault="000C396F" w:rsidP="001631DF">
            <w:pPr>
              <w:contextualSpacing/>
            </w:pPr>
            <w:r w:rsidRPr="00212D29">
              <w:t>Farnell 1715487</w:t>
            </w:r>
          </w:p>
        </w:tc>
      </w:tr>
      <w:tr w:rsidR="00E83890" w:rsidRPr="007A4ECF" w14:paraId="0CBC56E3" w14:textId="77777777" w:rsidTr="001631DF">
        <w:tc>
          <w:tcPr>
            <w:tcW w:w="1985" w:type="dxa"/>
          </w:tcPr>
          <w:p w14:paraId="4D9DD891" w14:textId="7D5CDFAE" w:rsidR="00E83890" w:rsidRPr="00212D29" w:rsidRDefault="00E83890" w:rsidP="001631DF">
            <w:pPr>
              <w:contextualSpacing/>
            </w:pPr>
            <w:r>
              <w:t>Q1</w:t>
            </w:r>
            <w:r w:rsidR="00AF72D9">
              <w:rPr>
                <w:rStyle w:val="FootnoteReference"/>
              </w:rPr>
              <w:footnoteReference w:id="11"/>
            </w:r>
          </w:p>
        </w:tc>
        <w:tc>
          <w:tcPr>
            <w:tcW w:w="4252" w:type="dxa"/>
          </w:tcPr>
          <w:p w14:paraId="3B89FFED" w14:textId="04EFC4C8" w:rsidR="00E83890" w:rsidRPr="00212D29" w:rsidRDefault="00E83890" w:rsidP="00E83890">
            <w:pPr>
              <w:contextualSpacing/>
            </w:pPr>
            <w:r>
              <w:t xml:space="preserve">Murata </w:t>
            </w:r>
            <w:r w:rsidR="003A1049">
              <w:t>8</w:t>
            </w:r>
            <w:r w:rsidR="00AF72D9">
              <w:t>MHz Resonator</w:t>
            </w:r>
            <w:r>
              <w:t xml:space="preserve"> CSTLS8M00G53-A0</w:t>
            </w:r>
          </w:p>
        </w:tc>
        <w:tc>
          <w:tcPr>
            <w:tcW w:w="2897" w:type="dxa"/>
          </w:tcPr>
          <w:p w14:paraId="382C0B5A" w14:textId="747FACD5" w:rsidR="00E83890" w:rsidRPr="00212D29" w:rsidRDefault="00E83890" w:rsidP="001631DF">
            <w:pPr>
              <w:contextualSpacing/>
            </w:pPr>
            <w:r>
              <w:t xml:space="preserve">Farnell </w:t>
            </w:r>
            <w:r w:rsidR="003A1049">
              <w:t>2443273</w:t>
            </w:r>
          </w:p>
        </w:tc>
      </w:tr>
      <w:tr w:rsidR="00FB1524" w:rsidRPr="007A4ECF" w14:paraId="67FA7ECE" w14:textId="77777777" w:rsidTr="001631DF">
        <w:tc>
          <w:tcPr>
            <w:tcW w:w="1985" w:type="dxa"/>
          </w:tcPr>
          <w:p w14:paraId="0AF4CF36" w14:textId="77777777" w:rsidR="00FB1524" w:rsidRPr="00212D29" w:rsidRDefault="00783608" w:rsidP="001631DF">
            <w:pPr>
              <w:contextualSpacing/>
            </w:pPr>
            <w:r w:rsidRPr="00212D29">
              <w:t xml:space="preserve">PC </w:t>
            </w:r>
            <w:r w:rsidR="00152C2B" w:rsidRPr="00212D29">
              <w:t>Connector</w:t>
            </w:r>
          </w:p>
        </w:tc>
        <w:tc>
          <w:tcPr>
            <w:tcW w:w="4252" w:type="dxa"/>
          </w:tcPr>
          <w:p w14:paraId="6CBDFEC4" w14:textId="77777777" w:rsidR="00FB1524" w:rsidRPr="00212D29" w:rsidRDefault="00783608" w:rsidP="00CD4E00">
            <w:pPr>
              <w:contextualSpacing/>
            </w:pPr>
            <w:r w:rsidRPr="00212D29">
              <w:t>Amphenol RJHSE-5084</w:t>
            </w:r>
          </w:p>
        </w:tc>
        <w:tc>
          <w:tcPr>
            <w:tcW w:w="2897" w:type="dxa"/>
          </w:tcPr>
          <w:p w14:paraId="4FE38F3A" w14:textId="77777777" w:rsidR="00FB1524" w:rsidRPr="00212D29" w:rsidRDefault="00CD4E00" w:rsidP="001631DF">
            <w:pPr>
              <w:contextualSpacing/>
            </w:pPr>
            <w:r w:rsidRPr="00212D29">
              <w:t>Farnell 1860578</w:t>
            </w:r>
          </w:p>
        </w:tc>
      </w:tr>
      <w:tr w:rsidR="00FB1524" w:rsidRPr="007A4ECF" w14:paraId="25A7F15A" w14:textId="77777777" w:rsidTr="001631DF">
        <w:tc>
          <w:tcPr>
            <w:tcW w:w="1985" w:type="dxa"/>
          </w:tcPr>
          <w:p w14:paraId="0FDFA3C5" w14:textId="77777777" w:rsidR="00FB1524" w:rsidRPr="00212D29" w:rsidRDefault="00783608" w:rsidP="001631DF">
            <w:pPr>
              <w:contextualSpacing/>
            </w:pPr>
            <w:r w:rsidRPr="00212D29">
              <w:t xml:space="preserve">Sensors </w:t>
            </w:r>
            <w:r w:rsidR="00152C2B" w:rsidRPr="00212D29">
              <w:t>Connector</w:t>
            </w:r>
          </w:p>
        </w:tc>
        <w:tc>
          <w:tcPr>
            <w:tcW w:w="4252" w:type="dxa"/>
          </w:tcPr>
          <w:p w14:paraId="119A6482" w14:textId="77777777" w:rsidR="00FB1524" w:rsidRPr="00212D29" w:rsidRDefault="00783608" w:rsidP="00CD4E00">
            <w:pPr>
              <w:contextualSpacing/>
            </w:pPr>
            <w:r w:rsidRPr="00212D29">
              <w:t>Amphenol RJHSE-5080-04</w:t>
            </w:r>
          </w:p>
        </w:tc>
        <w:tc>
          <w:tcPr>
            <w:tcW w:w="2897" w:type="dxa"/>
          </w:tcPr>
          <w:p w14:paraId="6B0E7B95" w14:textId="77777777" w:rsidR="00FB1524" w:rsidRPr="00212D29" w:rsidRDefault="00CD4E00" w:rsidP="001631DF">
            <w:pPr>
              <w:contextualSpacing/>
            </w:pPr>
            <w:r w:rsidRPr="00212D29">
              <w:t>Farnell 2709010</w:t>
            </w:r>
          </w:p>
        </w:tc>
      </w:tr>
      <w:tr w:rsidR="00FB1524" w:rsidRPr="007A4ECF" w14:paraId="5178A1BC" w14:textId="77777777" w:rsidTr="001631DF">
        <w:tc>
          <w:tcPr>
            <w:tcW w:w="1985" w:type="dxa"/>
          </w:tcPr>
          <w:p w14:paraId="36E2C4AA" w14:textId="4F0CB311" w:rsidR="00FB1524" w:rsidRPr="00212D29" w:rsidRDefault="00FB1524" w:rsidP="001631DF">
            <w:pPr>
              <w:contextualSpacing/>
            </w:pPr>
            <w:r w:rsidRPr="00212D29">
              <w:t>ICSP Header</w:t>
            </w:r>
            <w:r w:rsidR="000E6CD5">
              <w:rPr>
                <w:rStyle w:val="FootnoteReference"/>
              </w:rPr>
              <w:footnoteReference w:id="12"/>
            </w:r>
          </w:p>
        </w:tc>
        <w:tc>
          <w:tcPr>
            <w:tcW w:w="4252" w:type="dxa"/>
          </w:tcPr>
          <w:p w14:paraId="349F85BA" w14:textId="67C0CC0F" w:rsidR="00FB1524" w:rsidRPr="00212D29" w:rsidRDefault="00FB1524" w:rsidP="00D81B86">
            <w:pPr>
              <w:contextualSpacing/>
            </w:pPr>
            <w:r w:rsidRPr="00212D29">
              <w:t>2x3-pin 0.1” Male Header</w:t>
            </w:r>
            <w:r w:rsidR="00D81B86" w:rsidRPr="00212D29">
              <w:br/>
              <w:t>(cut from a longer strip</w:t>
            </w:r>
            <w:r w:rsidR="006316C5">
              <w:rPr>
                <w:rStyle w:val="FootnoteReference"/>
              </w:rPr>
              <w:footnoteReference w:id="13"/>
            </w:r>
            <w:r w:rsidR="00D81B86" w:rsidRPr="00212D29">
              <w:t>)</w:t>
            </w:r>
          </w:p>
        </w:tc>
        <w:tc>
          <w:tcPr>
            <w:tcW w:w="2897" w:type="dxa"/>
          </w:tcPr>
          <w:p w14:paraId="66D9ED7C" w14:textId="35B3EC64" w:rsidR="00FB1524" w:rsidRPr="00212D29" w:rsidRDefault="00D27B45" w:rsidP="001631DF">
            <w:pPr>
              <w:contextualSpacing/>
            </w:pPr>
            <w:r>
              <w:t>Farnell 1462888,</w:t>
            </w:r>
            <w:r>
              <w:br/>
            </w:r>
            <w:r w:rsidR="000E6CD5">
              <w:t xml:space="preserve">CPC </w:t>
            </w:r>
            <w:r w:rsidR="000E6CD5" w:rsidRPr="000E6CD5">
              <w:t>CN18761</w:t>
            </w:r>
            <w:r>
              <w:t>,</w:t>
            </w:r>
            <w:r w:rsidR="000E6CD5">
              <w:t xml:space="preserve"> or </w:t>
            </w:r>
            <w:r w:rsidR="00D81B86" w:rsidRPr="00212D29">
              <w:t>eBay</w:t>
            </w:r>
          </w:p>
        </w:tc>
      </w:tr>
      <w:tr w:rsidR="00FB1524" w:rsidRPr="007A4ECF" w14:paraId="4709D253" w14:textId="77777777" w:rsidTr="001631DF">
        <w:tc>
          <w:tcPr>
            <w:tcW w:w="1985" w:type="dxa"/>
          </w:tcPr>
          <w:p w14:paraId="1BE19486" w14:textId="77777777" w:rsidR="00FB1524" w:rsidRPr="00212D29" w:rsidRDefault="00FB1524" w:rsidP="001631DF">
            <w:pPr>
              <w:contextualSpacing/>
            </w:pPr>
            <w:r w:rsidRPr="00212D29">
              <w:t>IC Socket</w:t>
            </w:r>
          </w:p>
        </w:tc>
        <w:tc>
          <w:tcPr>
            <w:tcW w:w="4252" w:type="dxa"/>
          </w:tcPr>
          <w:p w14:paraId="380B8962" w14:textId="77777777" w:rsidR="00FB1524" w:rsidRPr="00212D29" w:rsidRDefault="00FB1524" w:rsidP="001631DF">
            <w:pPr>
              <w:contextualSpacing/>
            </w:pPr>
            <w:r w:rsidRPr="00212D29">
              <w:t>20-pin, 0.3” pitch</w:t>
            </w:r>
          </w:p>
        </w:tc>
        <w:tc>
          <w:tcPr>
            <w:tcW w:w="2897" w:type="dxa"/>
          </w:tcPr>
          <w:p w14:paraId="2DA250FD" w14:textId="77777777" w:rsidR="00FB1524" w:rsidRPr="00212D29" w:rsidRDefault="000C396F" w:rsidP="001631DF">
            <w:pPr>
              <w:contextualSpacing/>
            </w:pPr>
            <w:r w:rsidRPr="00212D29">
              <w:t>Farnell 2445624</w:t>
            </w:r>
          </w:p>
        </w:tc>
      </w:tr>
      <w:tr w:rsidR="00FB1524" w:rsidRPr="007A4ECF" w14:paraId="6D9C7282" w14:textId="77777777" w:rsidTr="001631DF">
        <w:tc>
          <w:tcPr>
            <w:tcW w:w="1985" w:type="dxa"/>
          </w:tcPr>
          <w:p w14:paraId="5ED6A0E1" w14:textId="77777777" w:rsidR="00FB1524" w:rsidRPr="00212D29" w:rsidRDefault="00FB1524" w:rsidP="001631DF">
            <w:pPr>
              <w:contextualSpacing/>
            </w:pPr>
            <w:r w:rsidRPr="00212D29">
              <w:t>IC Socket</w:t>
            </w:r>
          </w:p>
        </w:tc>
        <w:tc>
          <w:tcPr>
            <w:tcW w:w="4252" w:type="dxa"/>
          </w:tcPr>
          <w:p w14:paraId="6AE6B2B3" w14:textId="77777777" w:rsidR="00FB1524" w:rsidRPr="00212D29" w:rsidRDefault="00FB1524" w:rsidP="001631DF">
            <w:pPr>
              <w:contextualSpacing/>
            </w:pPr>
            <w:r w:rsidRPr="00212D29">
              <w:t>28-pin, 0.3” pitch</w:t>
            </w:r>
          </w:p>
        </w:tc>
        <w:tc>
          <w:tcPr>
            <w:tcW w:w="2897" w:type="dxa"/>
          </w:tcPr>
          <w:p w14:paraId="2F626A80" w14:textId="77777777" w:rsidR="00FD7B98" w:rsidRPr="00212D29" w:rsidRDefault="00FD7B98" w:rsidP="001631DF">
            <w:pPr>
              <w:contextualSpacing/>
            </w:pPr>
            <w:r w:rsidRPr="00212D29">
              <w:t>Farnell 2445626</w:t>
            </w:r>
          </w:p>
        </w:tc>
      </w:tr>
      <w:tr w:rsidR="00CA2E9E" w:rsidRPr="007A4ECF" w14:paraId="7B5EB962" w14:textId="77777777" w:rsidTr="001631DF">
        <w:tc>
          <w:tcPr>
            <w:tcW w:w="1985" w:type="dxa"/>
          </w:tcPr>
          <w:p w14:paraId="25E1E668" w14:textId="3618AFBB" w:rsidR="00CA2E9E" w:rsidRPr="00212D29" w:rsidRDefault="00B96BEE" w:rsidP="001631DF">
            <w:pPr>
              <w:contextualSpacing/>
            </w:pPr>
            <w:r>
              <w:t>Hardware</w:t>
            </w:r>
          </w:p>
        </w:tc>
        <w:tc>
          <w:tcPr>
            <w:tcW w:w="4252" w:type="dxa"/>
          </w:tcPr>
          <w:p w14:paraId="6650DCF3" w14:textId="6C1A5BB1" w:rsidR="00CA2E9E" w:rsidRPr="00212D29" w:rsidRDefault="00DC3C21" w:rsidP="001631DF">
            <w:pPr>
              <w:contextualSpacing/>
            </w:pPr>
            <w:r w:rsidRPr="00212D29">
              <w:t xml:space="preserve">M3 </w:t>
            </w:r>
            <w:r w:rsidR="007A1D88">
              <w:t xml:space="preserve">Bolt (6mm/9mm) </w:t>
            </w:r>
            <w:r w:rsidRPr="00212D29">
              <w:t>Nut, &amp; Washer</w:t>
            </w:r>
          </w:p>
        </w:tc>
        <w:tc>
          <w:tcPr>
            <w:tcW w:w="2897" w:type="dxa"/>
          </w:tcPr>
          <w:p w14:paraId="473946D2" w14:textId="61200FC4" w:rsidR="00CA2E9E" w:rsidRPr="00212D29" w:rsidRDefault="00B96BEE" w:rsidP="001631DF">
            <w:pPr>
              <w:contextualSpacing/>
            </w:pPr>
            <w:r>
              <w:t xml:space="preserve">Use </w:t>
            </w:r>
            <w:r w:rsidR="007A1D88">
              <w:t>9mm if fitting a heatsink</w:t>
            </w:r>
          </w:p>
        </w:tc>
      </w:tr>
      <w:tr w:rsidR="000E7AE8" w:rsidRPr="007A4ECF" w14:paraId="535E3E37" w14:textId="77777777" w:rsidTr="001631DF">
        <w:tc>
          <w:tcPr>
            <w:tcW w:w="1985" w:type="dxa"/>
          </w:tcPr>
          <w:p w14:paraId="03898307" w14:textId="460B8CA7" w:rsidR="000E7AE8" w:rsidRPr="00212D29" w:rsidRDefault="000E7AE8" w:rsidP="001631DF">
            <w:pPr>
              <w:contextualSpacing/>
            </w:pPr>
            <w:r>
              <w:t>Heatsink</w:t>
            </w:r>
          </w:p>
        </w:tc>
        <w:tc>
          <w:tcPr>
            <w:tcW w:w="4252" w:type="dxa"/>
          </w:tcPr>
          <w:p w14:paraId="4D744C74" w14:textId="5A3BBD41" w:rsidR="000E7AE8" w:rsidRPr="00212D29" w:rsidRDefault="000E7AE8" w:rsidP="001631DF">
            <w:pPr>
              <w:contextualSpacing/>
            </w:pPr>
            <w:r>
              <w:t>TO-220 Heatsink (Optional)</w:t>
            </w:r>
          </w:p>
        </w:tc>
        <w:tc>
          <w:tcPr>
            <w:tcW w:w="2897" w:type="dxa"/>
          </w:tcPr>
          <w:p w14:paraId="01A5DEBA" w14:textId="4EAAB752" w:rsidR="000E7AE8" w:rsidRDefault="000E7AE8" w:rsidP="001631DF">
            <w:pPr>
              <w:contextualSpacing/>
            </w:pPr>
            <w:r>
              <w:t xml:space="preserve">Farnell </w:t>
            </w:r>
            <w:r w:rsidR="00B96BEE" w:rsidRPr="00C9246B">
              <w:t>1703172</w:t>
            </w:r>
          </w:p>
        </w:tc>
      </w:tr>
    </w:tbl>
    <w:p w14:paraId="7BFACF4C" w14:textId="77777777" w:rsidR="00FB1524" w:rsidRPr="009030AD" w:rsidRDefault="00FB1524" w:rsidP="006C4A3A">
      <w:pPr>
        <w:pStyle w:val="ListParagraph"/>
        <w:numPr>
          <w:ilvl w:val="0"/>
          <w:numId w:val="3"/>
        </w:numPr>
        <w:sectPr w:rsidR="00FB1524" w:rsidRPr="009030AD" w:rsidSect="00E832C8">
          <w:headerReference w:type="even" r:id="rId22"/>
          <w:headerReference w:type="default" r:id="rId23"/>
          <w:footerReference w:type="even" r:id="rId24"/>
          <w:footerReference w:type="default" r:id="rId25"/>
          <w:footerReference w:type="first" r:id="rId26"/>
          <w:endnotePr>
            <w:numFmt w:val="decimal"/>
          </w:endnotePr>
          <w:pgSz w:w="11906" w:h="16838"/>
          <w:pgMar w:top="1440" w:right="1440" w:bottom="1440" w:left="1440" w:header="709" w:footer="709" w:gutter="0"/>
          <w:cols w:space="708"/>
          <w:titlePg/>
          <w:docGrid w:linePitch="360"/>
        </w:sectPr>
      </w:pPr>
    </w:p>
    <w:p w14:paraId="5FEF899F" w14:textId="77777777" w:rsidR="001E1F78" w:rsidRDefault="001E1F78" w:rsidP="00557FB7">
      <w:pPr>
        <w:pStyle w:val="Heading3"/>
      </w:pPr>
      <w:bookmarkStart w:id="860" w:name="_Toc77862021"/>
      <w:r>
        <w:lastRenderedPageBreak/>
        <w:t>Schematic</w:t>
      </w:r>
      <w:bookmarkEnd w:id="860"/>
    </w:p>
    <w:p w14:paraId="037F9213" w14:textId="58C2C064" w:rsidR="001818BB" w:rsidRPr="001818BB" w:rsidRDefault="00AF72D9" w:rsidP="00783608">
      <w:pPr>
        <w:jc w:val="center"/>
      </w:pPr>
      <w:r>
        <w:rPr>
          <w:noProof/>
        </w:rPr>
        <w:drawing>
          <wp:inline distT="0" distB="0" distL="0" distR="0" wp14:anchorId="72C52763" wp14:editId="3299480F">
            <wp:extent cx="8235070" cy="5486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T2InterfaceRevE_s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45602" cy="5493417"/>
                    </a:xfrm>
                    <a:prstGeom prst="rect">
                      <a:avLst/>
                    </a:prstGeom>
                  </pic:spPr>
                </pic:pic>
              </a:graphicData>
            </a:graphic>
          </wp:inline>
        </w:drawing>
      </w:r>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861" w:name="_Toc77862022"/>
      <w:r>
        <w:lastRenderedPageBreak/>
        <w:t>Parts</w:t>
      </w:r>
      <w:bookmarkEnd w:id="861"/>
    </w:p>
    <w:p w14:paraId="0F545DC6" w14:textId="77777777" w:rsidR="00D230DD" w:rsidRPr="00212D29" w:rsidRDefault="00D230DD" w:rsidP="00D230DD">
      <w:pPr>
        <w:keepNext/>
      </w:pPr>
      <w:r w:rsidRPr="00212D29">
        <w:t xml:space="preserve">The following photograph shows the complete set of parts </w:t>
      </w:r>
      <w:r w:rsidR="00212D29">
        <w:t xml:space="preserve">required </w:t>
      </w:r>
      <w:r w:rsidRPr="00212D29">
        <w:t xml:space="preserve">for the Simulator Interface PCB. </w:t>
      </w:r>
    </w:p>
    <w:p w14:paraId="329E2B67" w14:textId="2A997D5E" w:rsidR="00D230DD" w:rsidRDefault="00AF72D9" w:rsidP="00D230DD">
      <w:pPr>
        <w:keepNext/>
        <w:jc w:val="center"/>
      </w:pPr>
      <w:r>
        <w:rPr>
          <w:noProof/>
        </w:rPr>
        <w:drawing>
          <wp:inline distT="0" distB="0" distL="0" distR="0" wp14:anchorId="031C7401" wp14:editId="1E4126A8">
            <wp:extent cx="3600000" cy="2656800"/>
            <wp:effectExtent l="19050" t="19050" r="19685" b="10795"/>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E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656800"/>
                    </a:xfrm>
                    <a:prstGeom prst="rect">
                      <a:avLst/>
                    </a:prstGeom>
                    <a:ln w="12700">
                      <a:solidFill>
                        <a:schemeClr val="tx1"/>
                      </a:solidFill>
                    </a:ln>
                  </pic:spPr>
                </pic:pic>
              </a:graphicData>
            </a:graphic>
          </wp:inline>
        </w:drawing>
      </w:r>
    </w:p>
    <w:p w14:paraId="78F3EA47" w14:textId="2302A65B" w:rsidR="00D230DD" w:rsidRPr="009B5FE2" w:rsidRDefault="00D230DD" w:rsidP="00D230DD">
      <w:pPr>
        <w:pStyle w:val="Caption"/>
        <w:jc w:val="center"/>
      </w:pPr>
      <w:bookmarkStart w:id="862" w:name="_Toc20774389"/>
      <w:r>
        <w:t xml:space="preserve">Figure </w:t>
      </w:r>
      <w:r>
        <w:rPr>
          <w:noProof/>
        </w:rPr>
        <w:fldChar w:fldCharType="begin"/>
      </w:r>
      <w:r>
        <w:rPr>
          <w:noProof/>
        </w:rPr>
        <w:instrText xml:space="preserve"> SEQ Figure \* ARABIC </w:instrText>
      </w:r>
      <w:r>
        <w:rPr>
          <w:noProof/>
        </w:rPr>
        <w:fldChar w:fldCharType="separate"/>
      </w:r>
      <w:r w:rsidR="00FC27D1">
        <w:rPr>
          <w:noProof/>
        </w:rPr>
        <w:t>13</w:t>
      </w:r>
      <w:r>
        <w:rPr>
          <w:noProof/>
        </w:rPr>
        <w:fldChar w:fldCharType="end"/>
      </w:r>
      <w:r>
        <w:t xml:space="preserve"> – Simulator Interface Parts</w:t>
      </w:r>
      <w:bookmarkEnd w:id="862"/>
    </w:p>
    <w:p w14:paraId="406F9A28" w14:textId="77777777" w:rsidR="001E1F78" w:rsidRDefault="009B5FE2" w:rsidP="00557FB7">
      <w:pPr>
        <w:pStyle w:val="Heading3"/>
      </w:pPr>
      <w:bookmarkStart w:id="863" w:name="_Toc77862023"/>
      <w:r>
        <w:t>PCB Layout</w:t>
      </w:r>
      <w:bookmarkEnd w:id="863"/>
    </w:p>
    <w:p w14:paraId="1479CDD2" w14:textId="77777777" w:rsidR="004408BF" w:rsidRPr="00212D29" w:rsidRDefault="00C5143D" w:rsidP="004408BF">
      <w:pPr>
        <w:keepNext/>
      </w:pPr>
      <w:r w:rsidRPr="00212D29">
        <w:t xml:space="preserve">The following diagram shows the layout of the </w:t>
      </w:r>
      <w:r w:rsidR="009030AD" w:rsidRPr="00212D29">
        <w:t xml:space="preserve">Simulator </w:t>
      </w:r>
      <w:r w:rsidRPr="00212D29">
        <w:t xml:space="preserve">Interface PCB. All components are mounted on the top </w:t>
      </w:r>
      <w:r w:rsidR="009030AD" w:rsidRPr="00212D29">
        <w:t xml:space="preserve">(silkscreen) </w:t>
      </w:r>
      <w:r w:rsidRPr="00212D29">
        <w:t>side of the board.</w:t>
      </w:r>
    </w:p>
    <w:p w14:paraId="1FD9AA3D" w14:textId="54FEC3FD" w:rsidR="009030AD" w:rsidRDefault="00AF72D9" w:rsidP="009030AD">
      <w:pPr>
        <w:keepNext/>
        <w:jc w:val="center"/>
      </w:pPr>
      <w:r>
        <w:rPr>
          <w:noProof/>
        </w:rPr>
        <w:drawing>
          <wp:inline distT="0" distB="0" distL="0" distR="0" wp14:anchorId="380B4388" wp14:editId="66C6E777">
            <wp:extent cx="3600000" cy="3576923"/>
            <wp:effectExtent l="19050" t="19050" r="19685" b="24130"/>
            <wp:docPr id="81" name="Picture 8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mulatorT2InterfaceRevE_brd.png"/>
                    <pic:cNvPicPr/>
                  </pic:nvPicPr>
                  <pic:blipFill>
                    <a:blip r:embed="rId29">
                      <a:extLst>
                        <a:ext uri="{28A0092B-C50C-407E-A947-70E740481C1C}">
                          <a14:useLocalDpi xmlns:a14="http://schemas.microsoft.com/office/drawing/2010/main" val="0"/>
                        </a:ext>
                      </a:extLst>
                    </a:blip>
                    <a:stretch>
                      <a:fillRect/>
                    </a:stretch>
                  </pic:blipFill>
                  <pic:spPr>
                    <a:xfrm>
                      <a:off x="0" y="0"/>
                      <a:ext cx="3600000" cy="3576923"/>
                    </a:xfrm>
                    <a:prstGeom prst="rect">
                      <a:avLst/>
                    </a:prstGeom>
                    <a:ln w="12700">
                      <a:solidFill>
                        <a:schemeClr val="tx1"/>
                      </a:solidFill>
                    </a:ln>
                  </pic:spPr>
                </pic:pic>
              </a:graphicData>
            </a:graphic>
          </wp:inline>
        </w:drawing>
      </w:r>
    </w:p>
    <w:p w14:paraId="7C649B6E" w14:textId="0611CC6A" w:rsidR="009B5FE2" w:rsidRPr="009B5FE2" w:rsidRDefault="009030AD" w:rsidP="009030AD">
      <w:pPr>
        <w:pStyle w:val="Caption"/>
        <w:jc w:val="center"/>
      </w:pPr>
      <w:bookmarkStart w:id="864" w:name="_Toc2077439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14</w:t>
      </w:r>
      <w:r w:rsidR="00D15F53">
        <w:rPr>
          <w:noProof/>
        </w:rPr>
        <w:fldChar w:fldCharType="end"/>
      </w:r>
      <w:r>
        <w:t xml:space="preserve"> – Simulator Interface Board Layout</w:t>
      </w:r>
      <w:bookmarkEnd w:id="864"/>
    </w:p>
    <w:p w14:paraId="3AABD0C9" w14:textId="77777777" w:rsidR="001E1F78" w:rsidRDefault="001E1F78" w:rsidP="00557FB7">
      <w:pPr>
        <w:pStyle w:val="Heading3"/>
      </w:pPr>
      <w:bookmarkStart w:id="865" w:name="_Toc77862024"/>
      <w:r>
        <w:lastRenderedPageBreak/>
        <w:t>Construction</w:t>
      </w:r>
      <w:bookmarkEnd w:id="865"/>
    </w:p>
    <w:p w14:paraId="6C757261" w14:textId="6F573DAB" w:rsidR="00152A9A" w:rsidRPr="00212D29" w:rsidRDefault="00152A9A" w:rsidP="00152A9A">
      <w:r w:rsidRPr="00212D29">
        <w:t xml:space="preserve">All the components on the Simulator Interface </w:t>
      </w:r>
      <w:r w:rsidR="00112429">
        <w:t>module</w:t>
      </w:r>
      <w:r w:rsidR="00112429" w:rsidRPr="00212D29">
        <w:t xml:space="preserve"> </w:t>
      </w:r>
      <w:r w:rsidRPr="00212D29">
        <w:t>are mounted on top, silkscreen, side of the board.</w:t>
      </w:r>
    </w:p>
    <w:p w14:paraId="70B1D864" w14:textId="77777777" w:rsidR="00152A9A" w:rsidRPr="00212D29" w:rsidRDefault="00152A9A" w:rsidP="006C4A3A">
      <w:pPr>
        <w:pStyle w:val="ListParagraph"/>
        <w:numPr>
          <w:ilvl w:val="0"/>
          <w:numId w:val="6"/>
        </w:numPr>
      </w:pPr>
      <w:r w:rsidRPr="00212D29">
        <w:t xml:space="preserve">Start by soldering the components with the lowest profile (resistors, ceramic capacitors), then the remainder of the components in order of increasing height, ending with the </w:t>
      </w:r>
      <w:r w:rsidR="00CA2E9E" w:rsidRPr="00212D29">
        <w:t>RJ45 sockets</w:t>
      </w:r>
      <w:r w:rsidRPr="00212D29">
        <w:t>.</w:t>
      </w:r>
    </w:p>
    <w:p w14:paraId="71C7568E" w14:textId="77777777" w:rsidR="00152A9A" w:rsidRPr="00212D29" w:rsidRDefault="00152A9A" w:rsidP="006C4A3A">
      <w:pPr>
        <w:pStyle w:val="ListParagraph"/>
        <w:numPr>
          <w:ilvl w:val="0"/>
          <w:numId w:val="6"/>
        </w:numPr>
      </w:pPr>
      <w:r w:rsidRPr="00212D29">
        <w:t>The use of IC sockets for IC2 &amp; IC3 is strongly recommended.</w:t>
      </w:r>
    </w:p>
    <w:p w14:paraId="07508AE3" w14:textId="5C0DFD35" w:rsidR="00CA2E9E" w:rsidRPr="00212D29" w:rsidRDefault="00CA2E9E" w:rsidP="006C4A3A">
      <w:pPr>
        <w:pStyle w:val="ListParagraph"/>
        <w:numPr>
          <w:ilvl w:val="0"/>
          <w:numId w:val="6"/>
        </w:numPr>
      </w:pPr>
      <w:r w:rsidRPr="00212D29">
        <w:t xml:space="preserve">When fitting the voltage regulator, carefully bend the pins through 90 degrees, </w:t>
      </w:r>
      <w:r w:rsidR="00861139">
        <w:t xml:space="preserve">as described below, </w:t>
      </w:r>
      <w:r w:rsidRPr="00212D29">
        <w:t xml:space="preserve">so that the mounting hole in the tab lines up with the mounting hole in the PCB. Secure the regulator to the board with an M3 nut, bolt and washer </w:t>
      </w:r>
      <w:r w:rsidRPr="00212D29">
        <w:rPr>
          <w:u w:val="single"/>
        </w:rPr>
        <w:t>before</w:t>
      </w:r>
      <w:r w:rsidRPr="00212D29">
        <w:t xml:space="preserve"> soldering the pins. A tiny smear of heatsink compound between the tab and board will improve heatsinking.</w:t>
      </w:r>
    </w:p>
    <w:p w14:paraId="37ECDF56" w14:textId="77777777" w:rsidR="00CA2E9E" w:rsidRPr="00212D29" w:rsidRDefault="00CA2E9E" w:rsidP="006C4A3A">
      <w:pPr>
        <w:pStyle w:val="ListParagraph"/>
        <w:numPr>
          <w:ilvl w:val="0"/>
          <w:numId w:val="1"/>
        </w:numPr>
      </w:pPr>
      <w:r w:rsidRPr="00212D29">
        <w:t>There is no need to fit pins to any of the test point holes TP1 – TP7.</w:t>
      </w:r>
    </w:p>
    <w:p w14:paraId="1540BAEA" w14:textId="77777777" w:rsidR="00152A9A" w:rsidRPr="00212D29" w:rsidRDefault="00CA2E9E" w:rsidP="006C4A3A">
      <w:pPr>
        <w:pStyle w:val="ListParagraph"/>
        <w:numPr>
          <w:ilvl w:val="0"/>
          <w:numId w:val="1"/>
        </w:numPr>
      </w:pPr>
      <w:r w:rsidRPr="00212D29">
        <w:t>If you plan to upload the firmware to the microcontroller in-situ using the method described below, fit the 2 x 3-pin ICSP header pins. These can be omitted if you are using a separate programmer or have obtained a microcontroller with the firmware already loaded.</w:t>
      </w:r>
    </w:p>
    <w:p w14:paraId="6F4F6039" w14:textId="77777777" w:rsidR="00152A9A" w:rsidRPr="00212D29" w:rsidRDefault="00152A9A" w:rsidP="006C4A3A">
      <w:pPr>
        <w:pStyle w:val="ListParagraph"/>
        <w:numPr>
          <w:ilvl w:val="0"/>
          <w:numId w:val="1"/>
        </w:numPr>
      </w:pPr>
      <w:r w:rsidRPr="00212D29">
        <w:t xml:space="preserve">For high current installations, i.e. those with large numbers of </w:t>
      </w:r>
      <w:r w:rsidR="00CA2E9E" w:rsidRPr="00212D29">
        <w:t xml:space="preserve">optical </w:t>
      </w:r>
      <w:r w:rsidRPr="00212D29">
        <w:t xml:space="preserve">sensors and/or very short power/data cable runs, consider replacing the linear regulator with a </w:t>
      </w:r>
      <w:r w:rsidR="00714478" w:rsidRPr="00212D29">
        <w:t xml:space="preserve">switched buck regulator such as the </w:t>
      </w:r>
      <w:r w:rsidRPr="00212D29">
        <w:t>Traco</w:t>
      </w:r>
      <w:r w:rsidR="005E14A6" w:rsidRPr="00212D29">
        <w:t xml:space="preserve"> P</w:t>
      </w:r>
      <w:r w:rsidRPr="00212D29">
        <w:t xml:space="preserve">ower TSR 1-2450. This is a direct drop-in replacement for the </w:t>
      </w:r>
      <w:r w:rsidR="008A236E" w:rsidRPr="00212D29">
        <w:t xml:space="preserve">standard </w:t>
      </w:r>
      <w:r w:rsidRPr="00212D29">
        <w:t xml:space="preserve">TO-220 package regulator. The buck regulator is much more efficient than the linear version, and </w:t>
      </w:r>
      <w:r w:rsidR="00CA2E9E" w:rsidRPr="00212D29">
        <w:t>reduces the heat dissipation</w:t>
      </w:r>
      <w:r w:rsidRPr="00212D29">
        <w:t xml:space="preserve">. </w:t>
      </w:r>
    </w:p>
    <w:p w14:paraId="532B53E8" w14:textId="77777777" w:rsidR="00152A9A" w:rsidRPr="00212D29" w:rsidRDefault="00152A9A" w:rsidP="006C4A3A">
      <w:pPr>
        <w:pStyle w:val="ListParagraph"/>
        <w:numPr>
          <w:ilvl w:val="0"/>
          <w:numId w:val="1"/>
        </w:numPr>
      </w:pPr>
      <w:r w:rsidRPr="00212D29">
        <w:t xml:space="preserve">A </w:t>
      </w:r>
      <w:r w:rsidR="00CA2E9E" w:rsidRPr="00212D29">
        <w:t xml:space="preserve">small </w:t>
      </w:r>
      <w:r w:rsidRPr="00212D29">
        <w:t xml:space="preserve">heatsink </w:t>
      </w:r>
      <w:r w:rsidR="00CA2E9E" w:rsidRPr="00212D29">
        <w:t xml:space="preserve">may </w:t>
      </w:r>
      <w:r w:rsidRPr="00212D29">
        <w:t xml:space="preserve">be required for the </w:t>
      </w:r>
      <w:r w:rsidR="00CA2E9E" w:rsidRPr="00212D29">
        <w:t>voltage regulator, particularly in larger installations with higher current (e.g. optical) sensors. Consider using a buck regulator instead</w:t>
      </w:r>
      <w:r w:rsidRPr="00212D29">
        <w:t>.</w:t>
      </w:r>
      <w:r w:rsidR="00CA2E9E" w:rsidRPr="00212D29">
        <w:t xml:space="preserve"> A heatsink is not generally required for installations using the lower current magneto-resistive sensors.</w:t>
      </w:r>
    </w:p>
    <w:p w14:paraId="403EC605" w14:textId="61A93E40" w:rsidR="00A62A0F" w:rsidRDefault="00A62A0F" w:rsidP="00E804E5">
      <w:pPr>
        <w:pStyle w:val="ListParagraph"/>
        <w:keepNext/>
        <w:numPr>
          <w:ilvl w:val="0"/>
          <w:numId w:val="1"/>
        </w:numPr>
        <w:ind w:left="714" w:hanging="357"/>
      </w:pPr>
      <w:r w:rsidRPr="00212D29">
        <w:lastRenderedPageBreak/>
        <w:t>Before fitting the socketed ICs, connect the board to a power supply</w:t>
      </w:r>
      <w:r w:rsidR="008A35FF" w:rsidRPr="00212D29">
        <w:t xml:space="preserve"> (using the </w:t>
      </w:r>
      <w:r w:rsidR="009B47B0" w:rsidRPr="00212D29">
        <w:t>P</w:t>
      </w:r>
      <w:r w:rsidR="008A35FF" w:rsidRPr="00212D29">
        <w:t xml:space="preserve">ower </w:t>
      </w:r>
      <w:r w:rsidR="009B47B0" w:rsidRPr="00212D29">
        <w:t>B</w:t>
      </w:r>
      <w:r w:rsidR="008A35FF" w:rsidRPr="00212D29">
        <w:t>oard and a short RJ45 cable)</w:t>
      </w:r>
      <w:r w:rsidRPr="00212D29">
        <w:t xml:space="preserve"> and check </w:t>
      </w:r>
      <w:r w:rsidR="000E6CD5">
        <w:t xml:space="preserve">using a multimeter </w:t>
      </w:r>
      <w:r w:rsidRPr="00212D29">
        <w:t xml:space="preserve">that </w:t>
      </w:r>
      <w:r w:rsidR="00514E8C">
        <w:t>the supply voltage appears on the pins o</w:t>
      </w:r>
      <w:r w:rsidR="00DD635C">
        <w:t>f</w:t>
      </w:r>
      <w:r w:rsidR="00514E8C">
        <w:t xml:space="preserve"> TP6, and that </w:t>
      </w:r>
      <w:r w:rsidRPr="00212D29">
        <w:t xml:space="preserve">+5V and 0V appear on the correct pins of the </w:t>
      </w:r>
      <w:r w:rsidR="00514E8C">
        <w:t xml:space="preserve">IC </w:t>
      </w:r>
      <w:r w:rsidRPr="00212D29">
        <w:t>sockets</w:t>
      </w:r>
      <w:r w:rsidR="00A960F8" w:rsidRPr="00212D29">
        <w:t>.</w:t>
      </w:r>
      <w:r w:rsidR="00514E8C">
        <w:t xml:space="preserve"> The pins are identified in the diagram below.</w:t>
      </w:r>
      <w:r w:rsidR="00A960F8" w:rsidRPr="00212D29">
        <w:t xml:space="preserve"> </w:t>
      </w:r>
      <w:r w:rsidR="008A35FF" w:rsidRPr="00212D29">
        <w:t xml:space="preserve">The green power LED in the “PC” RJ45 connector should also light. </w:t>
      </w:r>
      <w:r w:rsidR="00A960F8" w:rsidRPr="00212D29">
        <w:t>Disconnect the power supply and fit the ICs.</w:t>
      </w:r>
    </w:p>
    <w:p w14:paraId="355580BF" w14:textId="1766BB49" w:rsidR="00514E8C" w:rsidRDefault="00E804E5" w:rsidP="00E804E5">
      <w:pPr>
        <w:pStyle w:val="ListParagraph"/>
        <w:keepNext/>
        <w:jc w:val="center"/>
      </w:pPr>
      <w:r>
        <w:rPr>
          <w:noProof/>
        </w:rPr>
        <w:drawing>
          <wp:inline distT="0" distB="0" distL="0" distR="0" wp14:anchorId="506074FE" wp14:editId="27E7F7F8">
            <wp:extent cx="3380400" cy="29484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 Voltag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0400" cy="2948400"/>
                    </a:xfrm>
                    <a:prstGeom prst="rect">
                      <a:avLst/>
                    </a:prstGeom>
                  </pic:spPr>
                </pic:pic>
              </a:graphicData>
            </a:graphic>
          </wp:inline>
        </w:drawing>
      </w:r>
    </w:p>
    <w:p w14:paraId="7D954A96" w14:textId="74775371" w:rsidR="00514E8C" w:rsidRPr="00152A9A" w:rsidRDefault="00514E8C" w:rsidP="00E804E5">
      <w:pPr>
        <w:pStyle w:val="Caption"/>
        <w:ind w:left="720"/>
        <w:jc w:val="center"/>
      </w:pPr>
      <w:bookmarkStart w:id="866" w:name="_Toc20774391"/>
      <w:r>
        <w:t xml:space="preserve">Figure </w:t>
      </w:r>
      <w:r>
        <w:rPr>
          <w:noProof/>
        </w:rPr>
        <w:fldChar w:fldCharType="begin"/>
      </w:r>
      <w:r>
        <w:rPr>
          <w:noProof/>
        </w:rPr>
        <w:instrText xml:space="preserve"> SEQ Figure \* ARABIC </w:instrText>
      </w:r>
      <w:r>
        <w:rPr>
          <w:noProof/>
        </w:rPr>
        <w:fldChar w:fldCharType="separate"/>
      </w:r>
      <w:r w:rsidR="00FC27D1">
        <w:rPr>
          <w:noProof/>
        </w:rPr>
        <w:t>15</w:t>
      </w:r>
      <w:r>
        <w:rPr>
          <w:noProof/>
        </w:rPr>
        <w:fldChar w:fldCharType="end"/>
      </w:r>
      <w:r>
        <w:t xml:space="preserve"> – Voltage Check Pin Locations</w:t>
      </w:r>
      <w:bookmarkEnd w:id="866"/>
    </w:p>
    <w:p w14:paraId="433F8662" w14:textId="77777777" w:rsidR="00A960F8" w:rsidRPr="00212D29" w:rsidRDefault="00A960F8" w:rsidP="006C4A3A">
      <w:pPr>
        <w:pStyle w:val="ListParagraph"/>
        <w:numPr>
          <w:ilvl w:val="0"/>
          <w:numId w:val="1"/>
        </w:numPr>
      </w:pPr>
      <w:r w:rsidRPr="00212D29">
        <w:t>If the board is powered up at this point</w:t>
      </w:r>
      <w:r w:rsidR="008A35FF" w:rsidRPr="00212D29">
        <w:t xml:space="preserve"> with no firmware installed on the microcontroller</w:t>
      </w:r>
      <w:r w:rsidRPr="00212D29">
        <w:t xml:space="preserve">, there will be no indication from the </w:t>
      </w:r>
      <w:r w:rsidR="008A35FF" w:rsidRPr="00212D29">
        <w:t xml:space="preserve">yellow </w:t>
      </w:r>
      <w:r w:rsidR="00714478" w:rsidRPr="00212D29">
        <w:t xml:space="preserve">diagnostic </w:t>
      </w:r>
      <w:r w:rsidR="008A35FF" w:rsidRPr="00212D29">
        <w:t>LED</w:t>
      </w:r>
      <w:r w:rsidRPr="00212D29">
        <w:t>. This is normal</w:t>
      </w:r>
      <w:r w:rsidR="008A35FF" w:rsidRPr="00212D29">
        <w:t>.</w:t>
      </w:r>
    </w:p>
    <w:p w14:paraId="77132BE6" w14:textId="7423D27A" w:rsidR="00F75438" w:rsidRPr="00212D29" w:rsidRDefault="00F75438" w:rsidP="006C4A3A">
      <w:pPr>
        <w:pStyle w:val="ListParagraph"/>
        <w:numPr>
          <w:ilvl w:val="0"/>
          <w:numId w:val="1"/>
        </w:numPr>
      </w:pPr>
      <w:r w:rsidRPr="00212D29">
        <w:t xml:space="preserve">Pay </w:t>
      </w:r>
      <w:r w:rsidR="000E6CD5">
        <w:t>close</w:t>
      </w:r>
      <w:r w:rsidRPr="00212D29">
        <w:t xml:space="preserve"> attention to the correct orientation of the polarised components D1, </w:t>
      </w:r>
      <w:r w:rsidR="00EE1BC3" w:rsidRPr="00212D29">
        <w:t xml:space="preserve">D2, </w:t>
      </w:r>
      <w:r w:rsidRPr="00212D29">
        <w:t>C1, C2, IC1, IC2 &amp; IC3.</w:t>
      </w:r>
    </w:p>
    <w:p w14:paraId="35880FA4" w14:textId="77777777" w:rsidR="008A35FF" w:rsidRPr="00212D29" w:rsidRDefault="008A35FF" w:rsidP="006C4A3A">
      <w:pPr>
        <w:pStyle w:val="ListParagraph"/>
        <w:numPr>
          <w:ilvl w:val="0"/>
          <w:numId w:val="1"/>
        </w:numPr>
      </w:pPr>
      <w:r w:rsidRPr="00212D29">
        <w:t>The mounting lugs of the RJ45 connectors clip into the holes in the PCB. Make sure the connector pins are correctly aligned with the holes before clipping the connector into the board</w:t>
      </w:r>
      <w:r w:rsidR="00212D29">
        <w:t>, and then soldering the pins.</w:t>
      </w:r>
    </w:p>
    <w:p w14:paraId="3FCCCE6F" w14:textId="4BBBF812" w:rsidR="008A35FF" w:rsidRDefault="008A35FF" w:rsidP="006C4A3A">
      <w:pPr>
        <w:pStyle w:val="ListParagraph"/>
        <w:numPr>
          <w:ilvl w:val="0"/>
          <w:numId w:val="1"/>
        </w:numPr>
      </w:pPr>
      <w:r w:rsidRPr="00212D29">
        <w:t xml:space="preserve">Note that the connectors </w:t>
      </w:r>
      <w:r w:rsidR="00DC3C21" w:rsidRPr="00212D29">
        <w:t xml:space="preserve">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016543DD" w14:textId="240EA812" w:rsidR="003455F9" w:rsidRDefault="003455F9" w:rsidP="003455F9">
      <w:pPr>
        <w:pStyle w:val="Heading3"/>
      </w:pPr>
      <w:bookmarkStart w:id="867" w:name="_Toc77862025"/>
      <w:r>
        <w:t>Voltage Regulator</w:t>
      </w:r>
      <w:bookmarkEnd w:id="867"/>
    </w:p>
    <w:p w14:paraId="3E449768" w14:textId="2F0431F6" w:rsidR="003455F9" w:rsidRDefault="003455F9" w:rsidP="00C9246B">
      <w:pPr>
        <w:pStyle w:val="Heading4"/>
      </w:pPr>
      <w:r>
        <w:t>Bending Pins</w:t>
      </w:r>
    </w:p>
    <w:p w14:paraId="24E937C0" w14:textId="23444136" w:rsidR="003455F9" w:rsidRPr="00212D29" w:rsidRDefault="003455F9" w:rsidP="003455F9">
      <w:r>
        <w:t xml:space="preserve">The </w:t>
      </w:r>
      <w:r w:rsidRPr="00212D29">
        <w:t xml:space="preserve">Simulator Interface Board </w:t>
      </w:r>
      <w:r>
        <w:t>PCB includes a</w:t>
      </w:r>
      <w:r w:rsidR="007837A3">
        <w:t>n</w:t>
      </w:r>
      <w:r>
        <w:t xml:space="preserve"> </w:t>
      </w:r>
      <w:r w:rsidR="000E7AE8">
        <w:t>alignment jig</w:t>
      </w:r>
      <w:r>
        <w:t xml:space="preserve"> to assist you in bending the voltage regulator pins accurately</w:t>
      </w:r>
      <w:r w:rsidR="0069605D">
        <w:rPr>
          <w:rStyle w:val="FootnoteReference"/>
        </w:rPr>
        <w:footnoteReference w:id="14"/>
      </w:r>
      <w:r>
        <w:t>.</w:t>
      </w:r>
    </w:p>
    <w:p w14:paraId="11683059" w14:textId="77777777" w:rsidR="003455F9" w:rsidRDefault="003455F9" w:rsidP="003455F9">
      <w:pPr>
        <w:pStyle w:val="ListParagraph"/>
        <w:numPr>
          <w:ilvl w:val="0"/>
          <w:numId w:val="6"/>
        </w:numPr>
      </w:pPr>
      <w:r>
        <w:t>Bolt the voltage regulator to the reverse side of the board, at 90 degrees to its final position, so that the pins hang over the edge of the board.</w:t>
      </w:r>
    </w:p>
    <w:p w14:paraId="67271CD2" w14:textId="77777777" w:rsidR="003455F9" w:rsidRDefault="003455F9" w:rsidP="003455F9">
      <w:pPr>
        <w:pStyle w:val="ListParagraph"/>
        <w:numPr>
          <w:ilvl w:val="0"/>
          <w:numId w:val="6"/>
        </w:numPr>
      </w:pPr>
      <w:r>
        <w:t>Support the pins close to the body of the voltage regulator with a matchstick, and then bend the pins carefully through 90 degrees, using the edge of the PCB as a guide.</w:t>
      </w:r>
    </w:p>
    <w:p w14:paraId="43BCAF4D" w14:textId="68EF1D8C" w:rsidR="003455F9" w:rsidRDefault="003455F9" w:rsidP="003455F9">
      <w:pPr>
        <w:pStyle w:val="ListParagraph"/>
        <w:numPr>
          <w:ilvl w:val="0"/>
          <w:numId w:val="6"/>
        </w:numPr>
      </w:pPr>
      <w:r>
        <w:lastRenderedPageBreak/>
        <w:t xml:space="preserve">Fit the voltage regulator to the right side of the </w:t>
      </w:r>
      <w:r w:rsidR="007A1D88">
        <w:t>PCB</w:t>
      </w:r>
      <w:r>
        <w:t>, and the pins and fixing hole should be properly aligned.</w:t>
      </w:r>
    </w:p>
    <w:p w14:paraId="220C78A6" w14:textId="41985614" w:rsidR="003455F9" w:rsidRDefault="003455F9" w:rsidP="003455F9">
      <w:pPr>
        <w:pStyle w:val="ListParagraph"/>
        <w:numPr>
          <w:ilvl w:val="0"/>
          <w:numId w:val="6"/>
        </w:numPr>
      </w:pPr>
      <w:r>
        <w:t xml:space="preserve">Bolt the voltage regulator to the PCB </w:t>
      </w:r>
      <w:r w:rsidR="007A1D88">
        <w:t>before soldering the pins.</w:t>
      </w:r>
    </w:p>
    <w:p w14:paraId="51289D31" w14:textId="0107627F" w:rsidR="003455F9" w:rsidRPr="00212D29" w:rsidRDefault="007A1D88" w:rsidP="003455F9">
      <w:pPr>
        <w:pStyle w:val="ListParagraph"/>
        <w:keepNext/>
        <w:numPr>
          <w:ilvl w:val="0"/>
          <w:numId w:val="6"/>
        </w:numPr>
      </w:pPr>
      <w:r>
        <w:t xml:space="preserve">The process is illustrated in the </w:t>
      </w:r>
      <w:r w:rsidR="003455F9" w:rsidRPr="00212D29">
        <w:t>following photograph.</w:t>
      </w:r>
    </w:p>
    <w:p w14:paraId="1E23315A" w14:textId="6C9E32CE" w:rsidR="003455F9" w:rsidRPr="00C9246B" w:rsidRDefault="003455F9" w:rsidP="00C9246B">
      <w:pPr>
        <w:keepNext/>
        <w:ind w:left="360"/>
        <w:jc w:val="center"/>
        <w:rPr>
          <w:color w:val="00B050"/>
        </w:rPr>
      </w:pPr>
      <w:r>
        <w:rPr>
          <w:noProof/>
        </w:rPr>
        <w:drawing>
          <wp:inline distT="0" distB="0" distL="0" distR="0" wp14:anchorId="0C0FEF44" wp14:editId="6543B0AF">
            <wp:extent cx="3600000" cy="2401200"/>
            <wp:effectExtent l="19050" t="19050" r="1968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_leg_guide.png"/>
                    <pic:cNvPicPr/>
                  </pic:nvPicPr>
                  <pic:blipFill>
                    <a:blip r:embed="rId31">
                      <a:extLst>
                        <a:ext uri="{28A0092B-C50C-407E-A947-70E740481C1C}">
                          <a14:useLocalDpi xmlns:a14="http://schemas.microsoft.com/office/drawing/2010/main" val="0"/>
                        </a:ext>
                      </a:extLst>
                    </a:blip>
                    <a:stretch>
                      <a:fillRect/>
                    </a:stretch>
                  </pic:blipFill>
                  <pic:spPr>
                    <a:xfrm>
                      <a:off x="0" y="0"/>
                      <a:ext cx="3600000" cy="2401200"/>
                    </a:xfrm>
                    <a:prstGeom prst="rect">
                      <a:avLst/>
                    </a:prstGeom>
                    <a:ln w="9525">
                      <a:solidFill>
                        <a:schemeClr val="tx1"/>
                      </a:solidFill>
                    </a:ln>
                  </pic:spPr>
                </pic:pic>
              </a:graphicData>
            </a:graphic>
          </wp:inline>
        </w:drawing>
      </w:r>
    </w:p>
    <w:p w14:paraId="47290749" w14:textId="7BF2D920" w:rsidR="003455F9" w:rsidRPr="00152A9A" w:rsidRDefault="003455F9" w:rsidP="00C9246B">
      <w:pPr>
        <w:pStyle w:val="Caption"/>
        <w:ind w:left="360"/>
        <w:jc w:val="center"/>
      </w:pPr>
      <w:bookmarkStart w:id="868" w:name="_Toc20774392"/>
      <w:r>
        <w:t xml:space="preserve">Figure </w:t>
      </w:r>
      <w:r>
        <w:rPr>
          <w:noProof/>
        </w:rPr>
        <w:fldChar w:fldCharType="begin"/>
      </w:r>
      <w:r>
        <w:rPr>
          <w:noProof/>
        </w:rPr>
        <w:instrText xml:space="preserve"> SEQ Figure \* ARABIC </w:instrText>
      </w:r>
      <w:r>
        <w:rPr>
          <w:noProof/>
        </w:rPr>
        <w:fldChar w:fldCharType="separate"/>
      </w:r>
      <w:r w:rsidR="00FC27D1">
        <w:rPr>
          <w:noProof/>
        </w:rPr>
        <w:t>16</w:t>
      </w:r>
      <w:r>
        <w:rPr>
          <w:noProof/>
        </w:rPr>
        <w:fldChar w:fldCharType="end"/>
      </w:r>
      <w:r>
        <w:t xml:space="preserve"> – Bending Voltage Regulator Pins</w:t>
      </w:r>
      <w:bookmarkEnd w:id="868"/>
    </w:p>
    <w:p w14:paraId="1A05EB5E" w14:textId="7A0F3A5B" w:rsidR="007A1D88" w:rsidRDefault="00861139" w:rsidP="00C9246B">
      <w:pPr>
        <w:pStyle w:val="Heading4"/>
      </w:pPr>
      <w:r>
        <w:t>Heatsink</w:t>
      </w:r>
    </w:p>
    <w:p w14:paraId="6F857DF8" w14:textId="03BD13E6" w:rsidR="007A1D88" w:rsidRPr="00212D29" w:rsidRDefault="007A1D88" w:rsidP="00C9246B">
      <w:pPr>
        <w:keepNext/>
      </w:pPr>
      <w:r>
        <w:t xml:space="preserve">If you are </w:t>
      </w:r>
      <w:r w:rsidR="00861139">
        <w:t>fitting</w:t>
      </w:r>
      <w:r>
        <w:t xml:space="preserve"> an additional heatsink </w:t>
      </w:r>
      <w:r w:rsidR="00861139">
        <w:t xml:space="preserve">to </w:t>
      </w:r>
      <w:r>
        <w:t xml:space="preserve">the voltage regulator, bolt the voltage regulator and heatsink to the PCB </w:t>
      </w:r>
      <w:r w:rsidRPr="00C9246B">
        <w:rPr>
          <w:u w:val="single"/>
        </w:rPr>
        <w:t>before</w:t>
      </w:r>
      <w:r>
        <w:t xml:space="preserve"> soldering the pins. Make sure that the heatsink is not touching the PCB solder pads for the voltage regulator pins. A 9mm bolt is required if fitting a heatsink.</w:t>
      </w:r>
    </w:p>
    <w:p w14:paraId="6F3E7CD1" w14:textId="09D1F68E" w:rsidR="007A1D88" w:rsidRPr="00C9246B" w:rsidRDefault="007A1D88" w:rsidP="00C9246B">
      <w:pPr>
        <w:keepNext/>
        <w:jc w:val="center"/>
        <w:rPr>
          <w:color w:val="00B050"/>
        </w:rPr>
      </w:pPr>
      <w:r>
        <w:rPr>
          <w:noProof/>
        </w:rPr>
        <w:drawing>
          <wp:inline distT="0" distB="0" distL="0" distR="0" wp14:anchorId="56EC5E88" wp14:editId="5CE1CEBA">
            <wp:extent cx="3600000" cy="2304000"/>
            <wp:effectExtent l="19050" t="19050" r="1968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580.jpg"/>
                    <pic:cNvPicPr/>
                  </pic:nvPicPr>
                  <pic:blipFill>
                    <a:blip r:embed="rId32">
                      <a:extLst>
                        <a:ext uri="{28A0092B-C50C-407E-A947-70E740481C1C}">
                          <a14:useLocalDpi xmlns:a14="http://schemas.microsoft.com/office/drawing/2010/main" val="0"/>
                        </a:ext>
                      </a:extLst>
                    </a:blip>
                    <a:stretch>
                      <a:fillRect/>
                    </a:stretch>
                  </pic:blipFill>
                  <pic:spPr>
                    <a:xfrm>
                      <a:off x="0" y="0"/>
                      <a:ext cx="3600000" cy="2304000"/>
                    </a:xfrm>
                    <a:prstGeom prst="rect">
                      <a:avLst/>
                    </a:prstGeom>
                    <a:ln w="12700">
                      <a:solidFill>
                        <a:schemeClr val="tx1"/>
                      </a:solidFill>
                    </a:ln>
                  </pic:spPr>
                </pic:pic>
              </a:graphicData>
            </a:graphic>
          </wp:inline>
        </w:drawing>
      </w:r>
    </w:p>
    <w:p w14:paraId="0D73441D" w14:textId="784AF44D" w:rsidR="007A1D88" w:rsidRPr="00212D29" w:rsidRDefault="007A1D88" w:rsidP="00C9246B">
      <w:pPr>
        <w:pStyle w:val="Caption"/>
        <w:jc w:val="center"/>
      </w:pPr>
      <w:bookmarkStart w:id="869" w:name="_Toc20774393"/>
      <w:r>
        <w:t xml:space="preserve">Figure </w:t>
      </w:r>
      <w:r>
        <w:rPr>
          <w:noProof/>
        </w:rPr>
        <w:fldChar w:fldCharType="begin"/>
      </w:r>
      <w:r>
        <w:rPr>
          <w:noProof/>
        </w:rPr>
        <w:instrText xml:space="preserve"> SEQ Figure \* ARABIC </w:instrText>
      </w:r>
      <w:r>
        <w:rPr>
          <w:noProof/>
        </w:rPr>
        <w:fldChar w:fldCharType="separate"/>
      </w:r>
      <w:r w:rsidR="00FC27D1">
        <w:rPr>
          <w:noProof/>
        </w:rPr>
        <w:t>17</w:t>
      </w:r>
      <w:r>
        <w:rPr>
          <w:noProof/>
        </w:rPr>
        <w:fldChar w:fldCharType="end"/>
      </w:r>
      <w:r>
        <w:t xml:space="preserve"> –</w:t>
      </w:r>
      <w:r w:rsidR="0099187C">
        <w:t xml:space="preserve"> </w:t>
      </w:r>
      <w:r>
        <w:t>Voltage Regulator Heatsink</w:t>
      </w:r>
      <w:bookmarkEnd w:id="869"/>
    </w:p>
    <w:p w14:paraId="2F185995" w14:textId="77777777" w:rsidR="00152A9A" w:rsidRPr="00212D29" w:rsidRDefault="00FB1524" w:rsidP="00172EEB">
      <w:pPr>
        <w:keepNext/>
      </w:pPr>
      <w:r w:rsidRPr="00212D29">
        <w:lastRenderedPageBreak/>
        <w:t xml:space="preserve">A completed Simulator Interface </w:t>
      </w:r>
      <w:r w:rsidR="00152C2B" w:rsidRPr="00212D29">
        <w:t xml:space="preserve">Board </w:t>
      </w:r>
      <w:r w:rsidRPr="00212D29">
        <w:t xml:space="preserve">PCB </w:t>
      </w:r>
      <w:r w:rsidR="008A236E" w:rsidRPr="00212D29">
        <w:t>is shown</w:t>
      </w:r>
      <w:r w:rsidRPr="00212D29">
        <w:t xml:space="preserve"> in the following photograph.</w:t>
      </w:r>
    </w:p>
    <w:p w14:paraId="54317A20" w14:textId="018C1083" w:rsidR="00E21E80" w:rsidRPr="00152C2B" w:rsidRDefault="00AF72D9" w:rsidP="00E21E80">
      <w:pPr>
        <w:keepNext/>
        <w:jc w:val="center"/>
        <w:rPr>
          <w:color w:val="00B050"/>
        </w:rPr>
      </w:pPr>
      <w:r>
        <w:rPr>
          <w:noProof/>
          <w:color w:val="00B050"/>
          <w:lang w:eastAsia="en-GB"/>
        </w:rPr>
        <w:drawing>
          <wp:inline distT="0" distB="0" distL="0" distR="0" wp14:anchorId="79C63862" wp14:editId="76BD67B6">
            <wp:extent cx="4320000" cy="3700800"/>
            <wp:effectExtent l="19050" t="19050" r="23495" b="13970"/>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12700">
                      <a:solidFill>
                        <a:schemeClr val="tx1"/>
                      </a:solidFill>
                    </a:ln>
                  </pic:spPr>
                </pic:pic>
              </a:graphicData>
            </a:graphic>
          </wp:inline>
        </w:drawing>
      </w:r>
    </w:p>
    <w:p w14:paraId="09270508" w14:textId="541B86DF" w:rsidR="00152A9A" w:rsidRDefault="00152A9A" w:rsidP="00152A9A">
      <w:pPr>
        <w:pStyle w:val="Caption"/>
        <w:jc w:val="center"/>
      </w:pPr>
      <w:bookmarkStart w:id="870" w:name="_Toc2077439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18</w:t>
      </w:r>
      <w:r w:rsidR="00D15F53">
        <w:rPr>
          <w:noProof/>
        </w:rPr>
        <w:fldChar w:fldCharType="end"/>
      </w:r>
      <w:r>
        <w:t xml:space="preserve"> – Completed Simulator Interface </w:t>
      </w:r>
      <w:r w:rsidR="004E19AE">
        <w:t xml:space="preserve">Module </w:t>
      </w:r>
      <w:r>
        <w:t>PCB</w:t>
      </w:r>
      <w:bookmarkEnd w:id="870"/>
    </w:p>
    <w:p w14:paraId="02B3F967" w14:textId="77777777" w:rsidR="00EA7EB9" w:rsidRPr="00A7651F" w:rsidRDefault="00EA7EB9" w:rsidP="00A7651F"/>
    <w:p w14:paraId="38F8AA7F" w14:textId="77777777" w:rsidR="009F0812" w:rsidRDefault="009F0812" w:rsidP="009F0812">
      <w:pPr>
        <w:pStyle w:val="ListParagraph"/>
      </w:pPr>
    </w:p>
    <w:p w14:paraId="36B19285" w14:textId="736C96C5" w:rsidR="00152C2B" w:rsidRDefault="00152C2B" w:rsidP="00DC3C21">
      <w:pPr>
        <w:pStyle w:val="Heading2"/>
        <w:pageBreakBefore/>
      </w:pPr>
      <w:bookmarkStart w:id="871" w:name="_Toc77862026"/>
      <w:r>
        <w:lastRenderedPageBreak/>
        <w:t xml:space="preserve">Power </w:t>
      </w:r>
      <w:r w:rsidR="00112429">
        <w:t>Module</w:t>
      </w:r>
      <w:bookmarkEnd w:id="871"/>
    </w:p>
    <w:p w14:paraId="554EBDA0" w14:textId="703F5A9B" w:rsidR="00152C2B" w:rsidRPr="00212D29" w:rsidRDefault="00152C2B" w:rsidP="00152C2B">
      <w:r w:rsidRPr="00212D29">
        <w:t xml:space="preserve">The Power </w:t>
      </w:r>
      <w:r w:rsidR="00112429">
        <w:t>module</w:t>
      </w:r>
      <w:r w:rsidR="00112429" w:rsidRPr="00212D29">
        <w:t xml:space="preserve"> </w:t>
      </w:r>
      <w:r w:rsidR="00DC3C21" w:rsidRPr="00212D29">
        <w:t xml:space="preserve">is intended to be located close to the </w:t>
      </w:r>
      <w:r w:rsidR="000E6CD5" w:rsidRPr="00212D29">
        <w:t>Simulator PC and</w:t>
      </w:r>
      <w:r w:rsidR="00DC3C21" w:rsidRPr="00212D29">
        <w:t xml:space="preserve"> enables t</w:t>
      </w:r>
      <w:r w:rsidR="009B47B0" w:rsidRPr="00212D29">
        <w:t>he PC serial port (</w:t>
      </w:r>
      <w:r w:rsidR="00DC3C21" w:rsidRPr="00212D29">
        <w:t>or a USB-Serial adapter)</w:t>
      </w:r>
      <w:r w:rsidR="000E6CD5">
        <w:t>,</w:t>
      </w:r>
      <w:r w:rsidR="00DC3C21" w:rsidRPr="00212D29">
        <w:t xml:space="preserve"> and the power supply</w:t>
      </w:r>
      <w:r w:rsidR="000E6CD5">
        <w:t>,</w:t>
      </w:r>
      <w:r w:rsidR="00DC3C21" w:rsidRPr="00212D29">
        <w:t xml:space="preserve"> to be connected to the power/data cable which runs up to the Simulator Interface in the belfry. It also provides a protective fuse</w:t>
      </w:r>
      <w:r w:rsidR="00987488">
        <w:t>, and surge protection diodes on the power and serial lines.</w:t>
      </w:r>
    </w:p>
    <w:p w14:paraId="48CD7DA3" w14:textId="77777777" w:rsidR="00152C2B" w:rsidRDefault="00152C2B" w:rsidP="00152C2B">
      <w:pPr>
        <w:pStyle w:val="Heading3"/>
      </w:pPr>
      <w:bookmarkStart w:id="872" w:name="_Toc77862027"/>
      <w:r>
        <w:t>Parts List</w:t>
      </w:r>
      <w:bookmarkEnd w:id="872"/>
    </w:p>
    <w:p w14:paraId="0E59C03E" w14:textId="2E509F93" w:rsidR="00152C2B" w:rsidRPr="00393B25" w:rsidRDefault="00152C2B" w:rsidP="00152C2B">
      <w:pPr>
        <w:pStyle w:val="Caption"/>
        <w:keepNext/>
      </w:pPr>
      <w:bookmarkStart w:id="873" w:name="_Toc20774456"/>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FC27D1">
        <w:rPr>
          <w:noProof/>
        </w:rPr>
        <w:t>2</w:t>
      </w:r>
      <w:r w:rsidR="00D15F53">
        <w:rPr>
          <w:noProof/>
        </w:rPr>
        <w:fldChar w:fldCharType="end"/>
      </w:r>
      <w:r>
        <w:t xml:space="preserve"> – Power </w:t>
      </w:r>
      <w:r w:rsidR="004E19AE">
        <w:t xml:space="preserve">Module </w:t>
      </w:r>
      <w:r>
        <w:t>PCB Parts List</w:t>
      </w:r>
      <w:bookmarkEnd w:id="87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152C2B" w:rsidRPr="00AE25BB" w14:paraId="5DD863D4" w14:textId="77777777" w:rsidTr="00152C2B">
        <w:tc>
          <w:tcPr>
            <w:tcW w:w="2127" w:type="dxa"/>
            <w:shd w:val="clear" w:color="auto" w:fill="D9D9D9" w:themeFill="background1" w:themeFillShade="D9"/>
          </w:tcPr>
          <w:p w14:paraId="2430BED3" w14:textId="77777777" w:rsidR="00152C2B" w:rsidRPr="008B7DA0" w:rsidRDefault="00152C2B" w:rsidP="00F002DD">
            <w:pPr>
              <w:contextualSpacing/>
              <w:rPr>
                <w:b/>
              </w:rPr>
            </w:pPr>
            <w:r w:rsidRPr="008B7DA0">
              <w:rPr>
                <w:b/>
              </w:rPr>
              <w:t>Reference</w:t>
            </w:r>
          </w:p>
        </w:tc>
        <w:tc>
          <w:tcPr>
            <w:tcW w:w="3969" w:type="dxa"/>
            <w:shd w:val="clear" w:color="auto" w:fill="D9D9D9" w:themeFill="background1" w:themeFillShade="D9"/>
          </w:tcPr>
          <w:p w14:paraId="7D15763F" w14:textId="77777777" w:rsidR="00152C2B" w:rsidRPr="008B7DA0" w:rsidRDefault="00152C2B" w:rsidP="00F002DD">
            <w:pPr>
              <w:contextualSpacing/>
              <w:rPr>
                <w:b/>
              </w:rPr>
            </w:pPr>
            <w:r w:rsidRPr="008B7DA0">
              <w:rPr>
                <w:b/>
              </w:rPr>
              <w:t>Component</w:t>
            </w:r>
          </w:p>
        </w:tc>
        <w:tc>
          <w:tcPr>
            <w:tcW w:w="3038" w:type="dxa"/>
            <w:shd w:val="clear" w:color="auto" w:fill="D9D9D9" w:themeFill="background1" w:themeFillShade="D9"/>
          </w:tcPr>
          <w:p w14:paraId="3B6647AC" w14:textId="77777777" w:rsidR="00152C2B" w:rsidRPr="008B7DA0" w:rsidRDefault="00152C2B" w:rsidP="00F002DD">
            <w:pPr>
              <w:contextualSpacing/>
              <w:rPr>
                <w:b/>
              </w:rPr>
            </w:pPr>
            <w:r w:rsidRPr="008B7DA0">
              <w:rPr>
                <w:b/>
              </w:rPr>
              <w:t>Notes</w:t>
            </w:r>
          </w:p>
        </w:tc>
      </w:tr>
      <w:tr w:rsidR="00152C2B" w:rsidRPr="007A4ECF" w14:paraId="163E3190" w14:textId="77777777" w:rsidTr="00152C2B">
        <w:tc>
          <w:tcPr>
            <w:tcW w:w="2127" w:type="dxa"/>
          </w:tcPr>
          <w:p w14:paraId="517AADC2" w14:textId="77777777" w:rsidR="00152C2B" w:rsidRPr="00212D29" w:rsidRDefault="00152C2B" w:rsidP="00F002DD">
            <w:pPr>
              <w:contextualSpacing/>
            </w:pPr>
            <w:r w:rsidRPr="00212D29">
              <w:t>PCB</w:t>
            </w:r>
          </w:p>
        </w:tc>
        <w:tc>
          <w:tcPr>
            <w:tcW w:w="3969" w:type="dxa"/>
          </w:tcPr>
          <w:p w14:paraId="6A68BAF9" w14:textId="77777777" w:rsidR="00152C2B" w:rsidRPr="00212D29" w:rsidRDefault="00152C2B" w:rsidP="00733A4D">
            <w:pPr>
              <w:contextualSpacing/>
            </w:pPr>
            <w:r w:rsidRPr="00212D29">
              <w:t xml:space="preserve">Type 2 Power Board </w:t>
            </w:r>
            <w:r w:rsidR="00733A4D" w:rsidRPr="00212D29">
              <w:t>PCB</w:t>
            </w:r>
          </w:p>
        </w:tc>
        <w:tc>
          <w:tcPr>
            <w:tcW w:w="3038" w:type="dxa"/>
          </w:tcPr>
          <w:p w14:paraId="4ED9D7F2" w14:textId="77777777" w:rsidR="00152C2B" w:rsidRPr="00212D29" w:rsidRDefault="00152C2B" w:rsidP="00F002DD">
            <w:pPr>
              <w:contextualSpacing/>
            </w:pPr>
          </w:p>
        </w:tc>
      </w:tr>
      <w:tr w:rsidR="00152C2B" w:rsidRPr="007A4ECF" w14:paraId="664867C9" w14:textId="77777777" w:rsidTr="00152C2B">
        <w:tc>
          <w:tcPr>
            <w:tcW w:w="2127" w:type="dxa"/>
          </w:tcPr>
          <w:p w14:paraId="6B002233" w14:textId="77777777" w:rsidR="00152C2B" w:rsidRPr="00212D29" w:rsidRDefault="00152C2B" w:rsidP="00F002DD">
            <w:pPr>
              <w:contextualSpacing/>
            </w:pPr>
            <w:r w:rsidRPr="00212D29">
              <w:t>PC Connector</w:t>
            </w:r>
          </w:p>
        </w:tc>
        <w:tc>
          <w:tcPr>
            <w:tcW w:w="3969" w:type="dxa"/>
          </w:tcPr>
          <w:p w14:paraId="7F2CE3E7" w14:textId="77777777" w:rsidR="00152C2B" w:rsidRPr="00212D29" w:rsidRDefault="00CD4E00" w:rsidP="00F002DD">
            <w:pPr>
              <w:contextualSpacing/>
            </w:pPr>
            <w:r w:rsidRPr="00212D29">
              <w:t>Right Angle PCB D Sub Connector 9 Pin</w:t>
            </w:r>
          </w:p>
        </w:tc>
        <w:tc>
          <w:tcPr>
            <w:tcW w:w="3038" w:type="dxa"/>
          </w:tcPr>
          <w:p w14:paraId="78300BFA" w14:textId="77777777" w:rsidR="00152C2B" w:rsidRPr="00212D29" w:rsidRDefault="00CD4E00" w:rsidP="00F002DD">
            <w:pPr>
              <w:contextualSpacing/>
            </w:pPr>
            <w:r w:rsidRPr="00212D29">
              <w:t>Farnell 1848372</w:t>
            </w:r>
          </w:p>
        </w:tc>
      </w:tr>
      <w:tr w:rsidR="00152C2B" w:rsidRPr="007A4ECF" w14:paraId="34A5A2B2" w14:textId="77777777" w:rsidTr="00152C2B">
        <w:tc>
          <w:tcPr>
            <w:tcW w:w="2127" w:type="dxa"/>
          </w:tcPr>
          <w:p w14:paraId="02C26E81" w14:textId="77777777" w:rsidR="00152C2B" w:rsidRPr="00212D29" w:rsidRDefault="00152C2B" w:rsidP="00F002DD">
            <w:pPr>
              <w:contextualSpacing/>
            </w:pPr>
            <w:r w:rsidRPr="00212D29">
              <w:t>Interface Connector</w:t>
            </w:r>
          </w:p>
        </w:tc>
        <w:tc>
          <w:tcPr>
            <w:tcW w:w="3969" w:type="dxa"/>
          </w:tcPr>
          <w:p w14:paraId="7815EE3A" w14:textId="77777777" w:rsidR="00152C2B" w:rsidRPr="00212D29" w:rsidRDefault="00CD4E00" w:rsidP="00CD4E00">
            <w:pPr>
              <w:contextualSpacing/>
            </w:pPr>
            <w:r w:rsidRPr="00212D29">
              <w:t xml:space="preserve">Amphenol </w:t>
            </w:r>
            <w:r w:rsidR="00152C2B" w:rsidRPr="00212D29">
              <w:t>RJHSE-5080</w:t>
            </w:r>
          </w:p>
        </w:tc>
        <w:tc>
          <w:tcPr>
            <w:tcW w:w="3038" w:type="dxa"/>
          </w:tcPr>
          <w:p w14:paraId="7C611D15" w14:textId="77777777" w:rsidR="00152C2B" w:rsidRPr="00212D29" w:rsidRDefault="00CD4E00" w:rsidP="00F002DD">
            <w:pPr>
              <w:contextualSpacing/>
            </w:pPr>
            <w:r w:rsidRPr="00212D29">
              <w:t>Farnell 1860577</w:t>
            </w:r>
          </w:p>
        </w:tc>
      </w:tr>
      <w:tr w:rsidR="00152C2B" w:rsidRPr="007A4ECF" w14:paraId="5393C404" w14:textId="77777777" w:rsidTr="00152C2B">
        <w:tc>
          <w:tcPr>
            <w:tcW w:w="2127" w:type="dxa"/>
          </w:tcPr>
          <w:p w14:paraId="515F4813" w14:textId="77777777" w:rsidR="00152C2B" w:rsidRPr="00212D29" w:rsidRDefault="00152C2B" w:rsidP="00F002DD">
            <w:pPr>
              <w:contextualSpacing/>
            </w:pPr>
            <w:r w:rsidRPr="00212D29">
              <w:t>Power Connector</w:t>
            </w:r>
          </w:p>
        </w:tc>
        <w:tc>
          <w:tcPr>
            <w:tcW w:w="3969" w:type="dxa"/>
          </w:tcPr>
          <w:p w14:paraId="4F5CF0B2" w14:textId="77777777" w:rsidR="00152C2B" w:rsidRPr="00212D29" w:rsidRDefault="00CD4E00" w:rsidP="00152C2B">
            <w:pPr>
              <w:contextualSpacing/>
            </w:pPr>
            <w:r w:rsidRPr="00212D29">
              <w:t>DC Power Connector 5mm PCB Mount</w:t>
            </w:r>
          </w:p>
        </w:tc>
        <w:tc>
          <w:tcPr>
            <w:tcW w:w="3038" w:type="dxa"/>
          </w:tcPr>
          <w:p w14:paraId="3B8AB6CE" w14:textId="77777777" w:rsidR="00152C2B" w:rsidRPr="00212D29" w:rsidRDefault="00CD4E00" w:rsidP="00F002DD">
            <w:pPr>
              <w:contextualSpacing/>
            </w:pPr>
            <w:r w:rsidRPr="00212D29">
              <w:t>Farnell 1854512</w:t>
            </w:r>
          </w:p>
        </w:tc>
      </w:tr>
      <w:tr w:rsidR="00F002DD" w:rsidRPr="007A4ECF" w14:paraId="4914B20E" w14:textId="77777777" w:rsidTr="00152C2B">
        <w:tc>
          <w:tcPr>
            <w:tcW w:w="2127" w:type="dxa"/>
          </w:tcPr>
          <w:p w14:paraId="66D3BCB8" w14:textId="77777777" w:rsidR="00F002DD" w:rsidRPr="00212D29" w:rsidRDefault="00F002DD" w:rsidP="00F002DD">
            <w:pPr>
              <w:contextualSpacing/>
            </w:pPr>
            <w:r w:rsidRPr="00212D29">
              <w:t>Fuse Holder</w:t>
            </w:r>
          </w:p>
        </w:tc>
        <w:tc>
          <w:tcPr>
            <w:tcW w:w="3969" w:type="dxa"/>
          </w:tcPr>
          <w:p w14:paraId="63FBD4EE" w14:textId="77777777" w:rsidR="00F002DD" w:rsidRPr="00212D29" w:rsidRDefault="00F002DD" w:rsidP="00F002DD">
            <w:pPr>
              <w:contextualSpacing/>
            </w:pPr>
            <w:r w:rsidRPr="00212D29">
              <w:t>20mm PCB Mount Fuse Holder</w:t>
            </w:r>
          </w:p>
        </w:tc>
        <w:tc>
          <w:tcPr>
            <w:tcW w:w="3038" w:type="dxa"/>
          </w:tcPr>
          <w:p w14:paraId="4F24927D" w14:textId="77777777" w:rsidR="00F002DD" w:rsidRPr="00212D29" w:rsidRDefault="00CD4E00" w:rsidP="00F002DD">
            <w:pPr>
              <w:contextualSpacing/>
            </w:pPr>
            <w:r w:rsidRPr="00212D29">
              <w:t>Farnell 2461158</w:t>
            </w:r>
          </w:p>
        </w:tc>
      </w:tr>
      <w:tr w:rsidR="00F002DD" w:rsidRPr="007A4ECF" w14:paraId="1DF03B91" w14:textId="77777777" w:rsidTr="00152C2B">
        <w:tc>
          <w:tcPr>
            <w:tcW w:w="2127" w:type="dxa"/>
          </w:tcPr>
          <w:p w14:paraId="39FFAB76" w14:textId="77777777" w:rsidR="00F002DD" w:rsidRPr="00212D29" w:rsidRDefault="00F002DD" w:rsidP="00F002DD">
            <w:pPr>
              <w:contextualSpacing/>
            </w:pPr>
            <w:r w:rsidRPr="00212D29">
              <w:t>Fuse</w:t>
            </w:r>
          </w:p>
        </w:tc>
        <w:tc>
          <w:tcPr>
            <w:tcW w:w="3969" w:type="dxa"/>
          </w:tcPr>
          <w:p w14:paraId="2061A8AF" w14:textId="77777777" w:rsidR="00F002DD" w:rsidRPr="00212D29" w:rsidRDefault="00F002DD" w:rsidP="00F002DD">
            <w:pPr>
              <w:contextualSpacing/>
            </w:pPr>
            <w:r w:rsidRPr="00212D29">
              <w:t>20mm 800mA Quick Blow Fuse</w:t>
            </w:r>
          </w:p>
        </w:tc>
        <w:tc>
          <w:tcPr>
            <w:tcW w:w="3038" w:type="dxa"/>
          </w:tcPr>
          <w:p w14:paraId="5D90FABE" w14:textId="77777777" w:rsidR="00F002DD" w:rsidRPr="00212D29" w:rsidRDefault="004B4F9B" w:rsidP="00F002DD">
            <w:pPr>
              <w:contextualSpacing/>
            </w:pPr>
            <w:r w:rsidRPr="00212D29">
              <w:t>Farnell 2461215</w:t>
            </w:r>
          </w:p>
        </w:tc>
      </w:tr>
      <w:tr w:rsidR="00405050" w:rsidRPr="007A4ECF" w14:paraId="6D2CF38E" w14:textId="77777777" w:rsidTr="00152C2B">
        <w:tc>
          <w:tcPr>
            <w:tcW w:w="2127" w:type="dxa"/>
          </w:tcPr>
          <w:p w14:paraId="09859A5A" w14:textId="5178865A" w:rsidR="00405050" w:rsidRPr="00212D29" w:rsidRDefault="00405050" w:rsidP="00405050">
            <w:pPr>
              <w:contextualSpacing/>
            </w:pPr>
            <w:r>
              <w:t>D1</w:t>
            </w:r>
          </w:p>
        </w:tc>
        <w:tc>
          <w:tcPr>
            <w:tcW w:w="3969" w:type="dxa"/>
          </w:tcPr>
          <w:p w14:paraId="657F19DA" w14:textId="69912313" w:rsidR="00405050" w:rsidRPr="00212D29" w:rsidRDefault="00405050" w:rsidP="00405050">
            <w:pPr>
              <w:contextualSpacing/>
            </w:pPr>
            <w:r w:rsidRPr="00212D29">
              <w:t>SA</w:t>
            </w:r>
            <w:r>
              <w:t>12</w:t>
            </w:r>
            <w:r w:rsidRPr="00212D29">
              <w:t>A</w:t>
            </w:r>
          </w:p>
        </w:tc>
        <w:tc>
          <w:tcPr>
            <w:tcW w:w="3038" w:type="dxa"/>
          </w:tcPr>
          <w:p w14:paraId="580FB203" w14:textId="7311B8AF" w:rsidR="00405050" w:rsidRPr="00212D29" w:rsidRDefault="00405050" w:rsidP="00405050">
            <w:pPr>
              <w:contextualSpacing/>
            </w:pPr>
            <w:r w:rsidRPr="00212D29">
              <w:t xml:space="preserve">Farnell </w:t>
            </w:r>
            <w:r>
              <w:t>2679618</w:t>
            </w:r>
          </w:p>
        </w:tc>
      </w:tr>
      <w:tr w:rsidR="00405050" w:rsidRPr="007A4ECF" w14:paraId="611995D0" w14:textId="77777777" w:rsidTr="00152C2B">
        <w:tc>
          <w:tcPr>
            <w:tcW w:w="2127" w:type="dxa"/>
          </w:tcPr>
          <w:p w14:paraId="42271729" w14:textId="17AC83F1" w:rsidR="00405050" w:rsidRPr="00212D29" w:rsidRDefault="00405050" w:rsidP="00405050">
            <w:pPr>
              <w:contextualSpacing/>
            </w:pPr>
            <w:r>
              <w:t>D2, D3, D4</w:t>
            </w:r>
          </w:p>
        </w:tc>
        <w:tc>
          <w:tcPr>
            <w:tcW w:w="3969" w:type="dxa"/>
          </w:tcPr>
          <w:p w14:paraId="70B04EA4" w14:textId="72752809" w:rsidR="00405050" w:rsidRPr="00212D29" w:rsidRDefault="00405050" w:rsidP="00405050">
            <w:pPr>
              <w:contextualSpacing/>
            </w:pPr>
            <w:r w:rsidRPr="00212D29">
              <w:t>SA</w:t>
            </w:r>
            <w:r>
              <w:t>15CA</w:t>
            </w:r>
          </w:p>
        </w:tc>
        <w:tc>
          <w:tcPr>
            <w:tcW w:w="3038" w:type="dxa"/>
          </w:tcPr>
          <w:p w14:paraId="36C5E61C" w14:textId="6B1DD8C4" w:rsidR="00405050" w:rsidRPr="00212D29" w:rsidRDefault="00405050" w:rsidP="00405050">
            <w:pPr>
              <w:contextualSpacing/>
            </w:pPr>
            <w:r w:rsidRPr="00212D29">
              <w:t xml:space="preserve">Farnell </w:t>
            </w:r>
            <w:r>
              <w:t>2762809</w:t>
            </w:r>
          </w:p>
        </w:tc>
      </w:tr>
    </w:tbl>
    <w:p w14:paraId="2429FCC6" w14:textId="77777777" w:rsidR="00994514" w:rsidRDefault="00994514" w:rsidP="00152C2B">
      <w:pPr>
        <w:pStyle w:val="Heading3"/>
        <w:sectPr w:rsidR="00994514" w:rsidSect="00733A4D">
          <w:footerReference w:type="even" r:id="rId33"/>
          <w:footerReference w:type="default" r:id="rId34"/>
          <w:headerReference w:type="first" r:id="rId35"/>
          <w:footerReference w:type="first" r:id="rId36"/>
          <w:endnotePr>
            <w:numFmt w:val="decimal"/>
          </w:endnotePr>
          <w:pgSz w:w="11906" w:h="16838"/>
          <w:pgMar w:top="1440" w:right="1440" w:bottom="1440" w:left="1440" w:header="709" w:footer="709" w:gutter="0"/>
          <w:cols w:space="708"/>
          <w:docGrid w:linePitch="360"/>
        </w:sectPr>
      </w:pPr>
    </w:p>
    <w:p w14:paraId="79D2FC43" w14:textId="77777777" w:rsidR="00152C2B" w:rsidRDefault="00152C2B" w:rsidP="00152C2B">
      <w:pPr>
        <w:pStyle w:val="Heading3"/>
      </w:pPr>
      <w:bookmarkStart w:id="874" w:name="_Toc77862028"/>
      <w:r>
        <w:lastRenderedPageBreak/>
        <w:t>Schematic</w:t>
      </w:r>
      <w:bookmarkEnd w:id="874"/>
    </w:p>
    <w:p w14:paraId="2E24895B" w14:textId="3BC4DAA0" w:rsidR="00152C2B" w:rsidRDefault="00987488" w:rsidP="00994514">
      <w:pPr>
        <w:jc w:val="center"/>
      </w:pPr>
      <w:r>
        <w:rPr>
          <w:noProof/>
        </w:rPr>
        <w:drawing>
          <wp:inline distT="0" distB="0" distL="0" distR="0" wp14:anchorId="7EB5259C" wp14:editId="4810A1DE">
            <wp:extent cx="8107200" cy="5400000"/>
            <wp:effectExtent l="0" t="0" r="8255"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mulatorT2PowerRevD_sc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p>
    <w:p w14:paraId="4AB63B01" w14:textId="77777777" w:rsidR="00994514" w:rsidRDefault="00994514" w:rsidP="00152C2B">
      <w:pPr>
        <w:pStyle w:val="Heading3"/>
        <w:sectPr w:rsidR="00994514" w:rsidSect="00733A4D">
          <w:endnotePr>
            <w:numFmt w:val="decimal"/>
          </w:endnotePr>
          <w:pgSz w:w="16838" w:h="11906" w:orient="landscape"/>
          <w:pgMar w:top="1440" w:right="1440" w:bottom="1440" w:left="1440" w:header="709" w:footer="709" w:gutter="0"/>
          <w:cols w:space="708"/>
          <w:docGrid w:linePitch="360"/>
        </w:sectPr>
      </w:pPr>
    </w:p>
    <w:p w14:paraId="4C027220" w14:textId="77777777" w:rsidR="00D230DD" w:rsidRDefault="00D230DD" w:rsidP="00D230DD">
      <w:pPr>
        <w:pStyle w:val="Heading3"/>
      </w:pPr>
      <w:bookmarkStart w:id="875" w:name="_Toc77862029"/>
      <w:r>
        <w:lastRenderedPageBreak/>
        <w:t>Parts</w:t>
      </w:r>
      <w:bookmarkEnd w:id="875"/>
    </w:p>
    <w:p w14:paraId="14E10A86" w14:textId="77777777" w:rsidR="00D230DD" w:rsidRPr="00212D29" w:rsidRDefault="00D230DD" w:rsidP="00D230DD">
      <w:pPr>
        <w:keepNext/>
      </w:pPr>
      <w:r w:rsidRPr="00212D29">
        <w:t xml:space="preserve">The following photograph shows the complete set of parts </w:t>
      </w:r>
      <w:r w:rsidR="00212D29" w:rsidRPr="00212D29">
        <w:t xml:space="preserve">required </w:t>
      </w:r>
      <w:r w:rsidRPr="00212D29">
        <w:t xml:space="preserve">for the Power Board PCB. </w:t>
      </w:r>
    </w:p>
    <w:p w14:paraId="185D6271" w14:textId="4FF47CF8" w:rsidR="00D230DD" w:rsidRDefault="00987488" w:rsidP="00D230DD">
      <w:pPr>
        <w:keepNext/>
        <w:jc w:val="center"/>
      </w:pPr>
      <w:r>
        <w:rPr>
          <w:noProof/>
        </w:rPr>
        <w:drawing>
          <wp:inline distT="0" distB="0" distL="0" distR="0" wp14:anchorId="442A8B3E" wp14:editId="2D0CDD9F">
            <wp:extent cx="3600000" cy="2624400"/>
            <wp:effectExtent l="19050" t="19050" r="19685" b="24130"/>
            <wp:docPr id="92" name="Picture 9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065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624400"/>
                    </a:xfrm>
                    <a:prstGeom prst="rect">
                      <a:avLst/>
                    </a:prstGeom>
                    <a:ln w="12700">
                      <a:solidFill>
                        <a:schemeClr val="tx1"/>
                      </a:solidFill>
                    </a:ln>
                  </pic:spPr>
                </pic:pic>
              </a:graphicData>
            </a:graphic>
          </wp:inline>
        </w:drawing>
      </w:r>
    </w:p>
    <w:p w14:paraId="51963F86" w14:textId="0396C55B" w:rsidR="00D230DD" w:rsidRPr="009B5FE2" w:rsidRDefault="00D230DD" w:rsidP="00D230DD">
      <w:pPr>
        <w:pStyle w:val="Caption"/>
        <w:jc w:val="center"/>
      </w:pPr>
      <w:bookmarkStart w:id="876" w:name="_Toc20774395"/>
      <w:r>
        <w:t xml:space="preserve">Figure </w:t>
      </w:r>
      <w:r>
        <w:rPr>
          <w:noProof/>
        </w:rPr>
        <w:fldChar w:fldCharType="begin"/>
      </w:r>
      <w:r>
        <w:rPr>
          <w:noProof/>
        </w:rPr>
        <w:instrText xml:space="preserve"> SEQ Figure \* ARABIC </w:instrText>
      </w:r>
      <w:r>
        <w:rPr>
          <w:noProof/>
        </w:rPr>
        <w:fldChar w:fldCharType="separate"/>
      </w:r>
      <w:r w:rsidR="00FC27D1">
        <w:rPr>
          <w:noProof/>
        </w:rPr>
        <w:t>19</w:t>
      </w:r>
      <w:r>
        <w:rPr>
          <w:noProof/>
        </w:rPr>
        <w:fldChar w:fldCharType="end"/>
      </w:r>
      <w:r>
        <w:t xml:space="preserve"> – Power Board Parts</w:t>
      </w:r>
      <w:bookmarkEnd w:id="876"/>
    </w:p>
    <w:p w14:paraId="0C0FD38C" w14:textId="77777777" w:rsidR="00152C2B" w:rsidRDefault="00152C2B" w:rsidP="00152C2B">
      <w:pPr>
        <w:pStyle w:val="Heading3"/>
      </w:pPr>
      <w:bookmarkStart w:id="877" w:name="_Toc77862030"/>
      <w:r>
        <w:t>PCB Layout</w:t>
      </w:r>
      <w:bookmarkEnd w:id="877"/>
    </w:p>
    <w:p w14:paraId="5633497F" w14:textId="77777777" w:rsidR="00152C2B" w:rsidRPr="00212D29" w:rsidRDefault="00152C2B" w:rsidP="00152C2B">
      <w:pPr>
        <w:keepNext/>
      </w:pPr>
      <w:r w:rsidRPr="00212D29">
        <w:t>The following diagram shows the layout of the Power Board PCB. All components are mounted on the top (silkscreen) side of the board.</w:t>
      </w:r>
    </w:p>
    <w:p w14:paraId="08976A5A" w14:textId="5111B365" w:rsidR="00152C2B" w:rsidRDefault="005B1C6D" w:rsidP="00152C2B">
      <w:pPr>
        <w:keepNext/>
        <w:jc w:val="center"/>
      </w:pPr>
      <w:r>
        <w:rPr>
          <w:noProof/>
        </w:rPr>
        <w:drawing>
          <wp:inline distT="0" distB="0" distL="0" distR="0" wp14:anchorId="65981DF0" wp14:editId="4485A0F4">
            <wp:extent cx="2736923" cy="2764615"/>
            <wp:effectExtent l="19050" t="19050" r="25400" b="17145"/>
            <wp:docPr id="107" name="Picture 10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mulatorT2PowerRevD_brd - white.png"/>
                    <pic:cNvPicPr/>
                  </pic:nvPicPr>
                  <pic:blipFill>
                    <a:blip r:embed="rId39">
                      <a:extLst>
                        <a:ext uri="{28A0092B-C50C-407E-A947-70E740481C1C}">
                          <a14:useLocalDpi xmlns:a14="http://schemas.microsoft.com/office/drawing/2010/main" val="0"/>
                        </a:ext>
                      </a:extLst>
                    </a:blip>
                    <a:stretch>
                      <a:fillRect/>
                    </a:stretch>
                  </pic:blipFill>
                  <pic:spPr>
                    <a:xfrm>
                      <a:off x="0" y="0"/>
                      <a:ext cx="2736923" cy="2764615"/>
                    </a:xfrm>
                    <a:prstGeom prst="rect">
                      <a:avLst/>
                    </a:prstGeom>
                    <a:ln w="12700">
                      <a:solidFill>
                        <a:schemeClr val="tx1"/>
                      </a:solidFill>
                    </a:ln>
                  </pic:spPr>
                </pic:pic>
              </a:graphicData>
            </a:graphic>
          </wp:inline>
        </w:drawing>
      </w:r>
    </w:p>
    <w:p w14:paraId="33D7B0AC" w14:textId="405C7111" w:rsidR="00E21E80" w:rsidRPr="009B5FE2" w:rsidRDefault="00E21E80" w:rsidP="00E21E80">
      <w:pPr>
        <w:pStyle w:val="Caption"/>
        <w:jc w:val="center"/>
      </w:pPr>
      <w:bookmarkStart w:id="878" w:name="_Toc2077439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20</w:t>
      </w:r>
      <w:r w:rsidR="00D15F53">
        <w:rPr>
          <w:noProof/>
        </w:rPr>
        <w:fldChar w:fldCharType="end"/>
      </w:r>
      <w:r>
        <w:t xml:space="preserve"> – Power Board Layout</w:t>
      </w:r>
      <w:bookmarkEnd w:id="878"/>
    </w:p>
    <w:p w14:paraId="74A1963D" w14:textId="77777777" w:rsidR="00152C2B" w:rsidRDefault="00152C2B" w:rsidP="00152C2B">
      <w:pPr>
        <w:pStyle w:val="Heading3"/>
      </w:pPr>
      <w:bookmarkStart w:id="879" w:name="_Toc77862031"/>
      <w:r>
        <w:t>Construction</w:t>
      </w:r>
      <w:bookmarkEnd w:id="879"/>
    </w:p>
    <w:p w14:paraId="760DA79B" w14:textId="7B61729A" w:rsidR="00152C2B" w:rsidRPr="00212D29" w:rsidRDefault="00152C2B" w:rsidP="00152C2B">
      <w:r w:rsidRPr="00212D29">
        <w:t xml:space="preserve">All the components on the </w:t>
      </w:r>
      <w:r w:rsidR="008A35FF" w:rsidRPr="00212D29">
        <w:t xml:space="preserve">Power </w:t>
      </w:r>
      <w:r w:rsidR="004E19AE">
        <w:t>module</w:t>
      </w:r>
      <w:r w:rsidR="004E19AE" w:rsidRPr="00212D29">
        <w:t xml:space="preserve"> </w:t>
      </w:r>
      <w:r w:rsidRPr="00212D29">
        <w:t>are mounted on top, silkscreen, side of the board.</w:t>
      </w:r>
    </w:p>
    <w:p w14:paraId="04E3D27C" w14:textId="77777777" w:rsidR="00DC3C21" w:rsidRPr="00212D29" w:rsidRDefault="00DC3C21" w:rsidP="006C4A3A">
      <w:pPr>
        <w:pStyle w:val="ListParagraph"/>
        <w:numPr>
          <w:ilvl w:val="0"/>
          <w:numId w:val="6"/>
        </w:numPr>
      </w:pPr>
      <w:r w:rsidRPr="00212D29">
        <w:t>If your Power Board came from a panelized PCB, lightly file down any remaining nibs from the edges of the board.</w:t>
      </w:r>
    </w:p>
    <w:p w14:paraId="330E8530" w14:textId="57113F93" w:rsidR="00152C2B" w:rsidRDefault="00152C2B" w:rsidP="006C4A3A">
      <w:pPr>
        <w:pStyle w:val="ListParagraph"/>
        <w:numPr>
          <w:ilvl w:val="0"/>
          <w:numId w:val="6"/>
        </w:numPr>
      </w:pPr>
      <w:r w:rsidRPr="00212D29">
        <w:lastRenderedPageBreak/>
        <w:t>Start by soldering the components with the lowest profile, then the remainder of the components in order of increasing height</w:t>
      </w:r>
      <w:r w:rsidR="008A35FF" w:rsidRPr="00212D29">
        <w:t>.</w:t>
      </w:r>
    </w:p>
    <w:p w14:paraId="2B368D55" w14:textId="4DDAC324" w:rsidR="00987488" w:rsidRPr="00212D29" w:rsidRDefault="00987488" w:rsidP="00987488">
      <w:pPr>
        <w:pStyle w:val="ListParagraph"/>
        <w:numPr>
          <w:ilvl w:val="0"/>
          <w:numId w:val="6"/>
        </w:numPr>
      </w:pPr>
      <w:r w:rsidRPr="00212D29">
        <w:t xml:space="preserve">Pay </w:t>
      </w:r>
      <w:r>
        <w:t>close</w:t>
      </w:r>
      <w:r w:rsidRPr="00212D29">
        <w:t xml:space="preserve"> attention to the correct orientation of the polarised </w:t>
      </w:r>
      <w:r>
        <w:t>diode</w:t>
      </w:r>
      <w:r w:rsidRPr="00212D29">
        <w:t xml:space="preserve"> D1</w:t>
      </w:r>
      <w:r>
        <w:t>. D2, D3 &amp; D4 are not polarised.</w:t>
      </w:r>
    </w:p>
    <w:p w14:paraId="4F18475F" w14:textId="77777777" w:rsidR="008A35FF" w:rsidRPr="00212D29" w:rsidRDefault="008A35FF" w:rsidP="006C4A3A">
      <w:pPr>
        <w:pStyle w:val="ListParagraph"/>
        <w:numPr>
          <w:ilvl w:val="0"/>
          <w:numId w:val="6"/>
        </w:numPr>
      </w:pPr>
      <w:r w:rsidRPr="00212D29">
        <w:t>There is no need to fit pins to the test point holes TP1 – TP2.</w:t>
      </w:r>
    </w:p>
    <w:p w14:paraId="7176E58B" w14:textId="77777777" w:rsidR="008A35FF" w:rsidRPr="00212D29" w:rsidRDefault="008A35FF" w:rsidP="006C4A3A">
      <w:pPr>
        <w:pStyle w:val="ListParagraph"/>
        <w:numPr>
          <w:ilvl w:val="0"/>
          <w:numId w:val="6"/>
        </w:numPr>
      </w:pPr>
      <w:r w:rsidRPr="00212D29">
        <w:t>Fit a 20mm 800mA quick blow fuse to the fuse holder.</w:t>
      </w:r>
    </w:p>
    <w:p w14:paraId="7951041F" w14:textId="67A2387E" w:rsidR="00152C2B" w:rsidRPr="00212D29" w:rsidRDefault="008A35FF" w:rsidP="006C4A3A">
      <w:pPr>
        <w:pStyle w:val="ListParagraph"/>
        <w:numPr>
          <w:ilvl w:val="0"/>
          <w:numId w:val="1"/>
        </w:numPr>
      </w:pPr>
      <w:r w:rsidRPr="00212D29">
        <w:t>Note that the connectors</w:t>
      </w:r>
      <w:r w:rsidR="00DC3C21" w:rsidRPr="00212D29">
        <w:t xml:space="preserve"> 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34181891" w14:textId="77777777" w:rsidR="00152C2B" w:rsidRPr="00212D29" w:rsidRDefault="00152C2B" w:rsidP="00152C2B">
      <w:pPr>
        <w:keepNext/>
      </w:pPr>
      <w:r w:rsidRPr="00212D29">
        <w:t>A completed Power Board PCB is shown in the following photograph.</w:t>
      </w:r>
    </w:p>
    <w:p w14:paraId="1B733D88" w14:textId="5A7A6FB0" w:rsidR="00152C2B" w:rsidRDefault="00987488" w:rsidP="00152C2B">
      <w:pPr>
        <w:keepNext/>
        <w:jc w:val="center"/>
      </w:pPr>
      <w:r>
        <w:rPr>
          <w:noProof/>
        </w:rPr>
        <w:drawing>
          <wp:inline distT="0" distB="0" distL="0" distR="0" wp14:anchorId="3ECDDCCF" wp14:editId="31F31FA1">
            <wp:extent cx="3600000" cy="2743200"/>
            <wp:effectExtent l="19050" t="19050" r="19685" b="19050"/>
            <wp:docPr id="97" name="Picture 9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66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743200"/>
                    </a:xfrm>
                    <a:prstGeom prst="rect">
                      <a:avLst/>
                    </a:prstGeom>
                    <a:ln w="12700">
                      <a:solidFill>
                        <a:schemeClr val="tx1"/>
                      </a:solidFill>
                    </a:ln>
                  </pic:spPr>
                </pic:pic>
              </a:graphicData>
            </a:graphic>
          </wp:inline>
        </w:drawing>
      </w:r>
    </w:p>
    <w:p w14:paraId="2F0C4F7E" w14:textId="57C554D2" w:rsidR="00152C2B" w:rsidRDefault="00152C2B" w:rsidP="00152C2B">
      <w:pPr>
        <w:pStyle w:val="Caption"/>
        <w:jc w:val="center"/>
      </w:pPr>
      <w:bookmarkStart w:id="880" w:name="_Toc2077439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21</w:t>
      </w:r>
      <w:r w:rsidR="00D15F53">
        <w:rPr>
          <w:noProof/>
        </w:rPr>
        <w:fldChar w:fldCharType="end"/>
      </w:r>
      <w:r>
        <w:t xml:space="preserve"> – Completed </w:t>
      </w:r>
      <w:r w:rsidR="00E21E80">
        <w:t xml:space="preserve">Power </w:t>
      </w:r>
      <w:r w:rsidR="004E19AE">
        <w:t xml:space="preserve">Module </w:t>
      </w:r>
      <w:r>
        <w:t>PCB</w:t>
      </w:r>
      <w:bookmarkEnd w:id="880"/>
    </w:p>
    <w:p w14:paraId="06525A63" w14:textId="2CC2F7B9" w:rsidR="00E21E80" w:rsidRDefault="00E21E80" w:rsidP="00994514">
      <w:pPr>
        <w:pStyle w:val="Heading2"/>
        <w:pageBreakBefore/>
      </w:pPr>
      <w:bookmarkStart w:id="881" w:name="_Toc77862032"/>
      <w:r>
        <w:lastRenderedPageBreak/>
        <w:t xml:space="preserve">Magneto-Resistive Sensor </w:t>
      </w:r>
      <w:r w:rsidR="004E19AE">
        <w:t>Module</w:t>
      </w:r>
      <w:bookmarkEnd w:id="881"/>
    </w:p>
    <w:p w14:paraId="206231A1" w14:textId="753D9C94" w:rsidR="00DC3C21" w:rsidRPr="00212D29" w:rsidRDefault="00DC3C21" w:rsidP="00DC3C21">
      <w:r w:rsidRPr="00212D29">
        <w:t xml:space="preserve">The magneto-resistive </w:t>
      </w:r>
      <w:r w:rsidR="008E418D" w:rsidRPr="00212D29">
        <w:t>s</w:t>
      </w:r>
      <w:r w:rsidRPr="00212D29">
        <w:t>ensor</w:t>
      </w:r>
      <w:r w:rsidR="004E19AE">
        <w:t xml:space="preserve"> module</w:t>
      </w:r>
      <w:r w:rsidRPr="00212D29">
        <w:t>, which is based on a design</w:t>
      </w:r>
      <w:r w:rsidRPr="00212D29">
        <w:rPr>
          <w:rStyle w:val="FootnoteReference"/>
        </w:rPr>
        <w:footnoteReference w:id="15"/>
      </w:r>
      <w:r w:rsidRPr="00212D29">
        <w:t xml:space="preserve"> by Aidan Hedley, uses a Honeywell magneto-resistive sensor IC</w:t>
      </w:r>
      <w:r w:rsidRPr="00212D29">
        <w:rPr>
          <w:rStyle w:val="FootnoteReference"/>
        </w:rPr>
        <w:footnoteReference w:id="16"/>
      </w:r>
      <w:r w:rsidRPr="00212D29">
        <w:t xml:space="preserve">, activated by a small, powerful rare earth magnet mounted on the wheel shroud. This sensor has no moving or optical </w:t>
      </w:r>
      <w:r w:rsidR="000E6CD5" w:rsidRPr="00212D29">
        <w:t>parts and</w:t>
      </w:r>
      <w:r w:rsidRPr="00212D29">
        <w:t xml:space="preserve"> is completely free of optical interference. It also draws much less current than </w:t>
      </w:r>
      <w:r w:rsidR="009B7054" w:rsidRPr="00212D29">
        <w:t>most</w:t>
      </w:r>
      <w:r w:rsidRPr="00212D29">
        <w:t xml:space="preserve"> optical sensor</w:t>
      </w:r>
      <w:r w:rsidR="009B7054" w:rsidRPr="00212D29">
        <w:t>s</w:t>
      </w:r>
      <w:r w:rsidRPr="00212D29">
        <w:t>.</w:t>
      </w:r>
    </w:p>
    <w:p w14:paraId="7216A0A9" w14:textId="241678E3" w:rsidR="00DC3C21" w:rsidRPr="00212D29" w:rsidRDefault="00DC3C21" w:rsidP="00DC3C21">
      <w:r w:rsidRPr="00212D29">
        <w:t xml:space="preserve">Using a magnet of the type suggested below, the </w:t>
      </w:r>
      <w:r w:rsidR="009B7054" w:rsidRPr="00212D29">
        <w:t xml:space="preserve">absolute </w:t>
      </w:r>
      <w:r w:rsidRPr="00212D29">
        <w:t xml:space="preserve">maximum operating distance of the prototype </w:t>
      </w:r>
      <w:r w:rsidR="000E6CD5">
        <w:t>is</w:t>
      </w:r>
      <w:r w:rsidRPr="00212D29">
        <w:t xml:space="preserve"> approximately 60mm (face of magnet to face of </w:t>
      </w:r>
      <w:r w:rsidR="009B7054" w:rsidRPr="00212D29">
        <w:t>sensor</w:t>
      </w:r>
      <w:r w:rsidRPr="00212D29">
        <w:t>). In practice a</w:t>
      </w:r>
      <w:r w:rsidR="009B7054" w:rsidRPr="00212D29">
        <w:t xml:space="preserve"> maximum operating</w:t>
      </w:r>
      <w:r w:rsidRPr="00212D29">
        <w:t xml:space="preserve"> distance of approximately </w:t>
      </w:r>
      <w:r w:rsidR="009B7054" w:rsidRPr="00212D29">
        <w:t>30-</w:t>
      </w:r>
      <w:r w:rsidRPr="00212D29">
        <w:t xml:space="preserve">40mm </w:t>
      </w:r>
      <w:r w:rsidR="009B7054" w:rsidRPr="00212D29">
        <w:t>is recommended</w:t>
      </w:r>
      <w:r w:rsidRPr="00212D29">
        <w:t>.</w:t>
      </w:r>
    </w:p>
    <w:p w14:paraId="691E75EB" w14:textId="77777777" w:rsidR="00DC3C21" w:rsidRDefault="009B7054" w:rsidP="00DC3C21">
      <w:pPr>
        <w:keepNext/>
        <w:jc w:val="center"/>
      </w:pPr>
      <w:r>
        <w:rPr>
          <w:noProof/>
          <w:lang w:eastAsia="en-GB"/>
        </w:rPr>
        <w:drawing>
          <wp:inline distT="0" distB="0" distL="0" distR="0" wp14:anchorId="5D79D1C8" wp14:editId="2571CC89">
            <wp:extent cx="3600000" cy="198000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4.jpg"/>
                    <pic:cNvPicPr/>
                  </pic:nvPicPr>
                  <pic:blipFill>
                    <a:blip r:embed="rId41">
                      <a:extLst>
                        <a:ext uri="{28A0092B-C50C-407E-A947-70E740481C1C}">
                          <a14:useLocalDpi xmlns:a14="http://schemas.microsoft.com/office/drawing/2010/main" val="0"/>
                        </a:ext>
                      </a:extLst>
                    </a:blip>
                    <a:stretch>
                      <a:fillRect/>
                    </a:stretch>
                  </pic:blipFill>
                  <pic:spPr>
                    <a:xfrm>
                      <a:off x="0" y="0"/>
                      <a:ext cx="3600000" cy="1980000"/>
                    </a:xfrm>
                    <a:prstGeom prst="rect">
                      <a:avLst/>
                    </a:prstGeom>
                    <a:ln w="12700">
                      <a:solidFill>
                        <a:schemeClr val="tx1"/>
                      </a:solidFill>
                    </a:ln>
                  </pic:spPr>
                </pic:pic>
              </a:graphicData>
            </a:graphic>
          </wp:inline>
        </w:drawing>
      </w:r>
    </w:p>
    <w:p w14:paraId="509EA265" w14:textId="21DC606E" w:rsidR="00DC3C21" w:rsidRDefault="00DC3C21" w:rsidP="00DC3C21">
      <w:pPr>
        <w:pStyle w:val="Caption"/>
        <w:jc w:val="center"/>
        <w:rPr>
          <w:color w:val="00B050"/>
        </w:rPr>
      </w:pPr>
      <w:bookmarkStart w:id="882" w:name="_Toc472626756"/>
      <w:bookmarkStart w:id="883" w:name="_Toc2077439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22</w:t>
      </w:r>
      <w:r w:rsidR="00D15F53">
        <w:rPr>
          <w:noProof/>
        </w:rPr>
        <w:fldChar w:fldCharType="end"/>
      </w:r>
      <w:r>
        <w:t xml:space="preserve"> – Magneto-Resistive Sensor Demonstration</w:t>
      </w:r>
      <w:bookmarkEnd w:id="882"/>
      <w:bookmarkEnd w:id="883"/>
    </w:p>
    <w:p w14:paraId="70C8D75A" w14:textId="77777777" w:rsidR="00E21E80" w:rsidRPr="00212D29" w:rsidRDefault="00DC3C21" w:rsidP="00E21E80">
      <w:r w:rsidRPr="00212D29">
        <w:t>The sensor PCB contains all the components of the sensor, including the magneto-resistive sensor itself, a diagnostic LED, and associated components.</w:t>
      </w:r>
      <w:r w:rsidR="008E418D" w:rsidRPr="00212D29">
        <w:t xml:space="preserve"> Build one sensor PCB for each bell you want to connect to the simulator.</w:t>
      </w:r>
    </w:p>
    <w:p w14:paraId="63FA8FA7" w14:textId="77777777" w:rsidR="00E21E80" w:rsidRDefault="00E21E80" w:rsidP="00E21E80">
      <w:pPr>
        <w:pStyle w:val="Heading3"/>
      </w:pPr>
      <w:bookmarkStart w:id="884" w:name="_Toc77862033"/>
      <w:r>
        <w:t>Parts List</w:t>
      </w:r>
      <w:bookmarkEnd w:id="884"/>
    </w:p>
    <w:p w14:paraId="1E65F288" w14:textId="2DE28AF9" w:rsidR="00E21E80" w:rsidRPr="00393B25" w:rsidRDefault="00E21E80" w:rsidP="00E21E80">
      <w:pPr>
        <w:pStyle w:val="Caption"/>
        <w:keepNext/>
      </w:pPr>
      <w:bookmarkStart w:id="885" w:name="_Toc20774457"/>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FC27D1">
        <w:rPr>
          <w:noProof/>
        </w:rPr>
        <w:t>3</w:t>
      </w:r>
      <w:r w:rsidR="00D15F53">
        <w:rPr>
          <w:noProof/>
        </w:rPr>
        <w:fldChar w:fldCharType="end"/>
      </w:r>
      <w:r>
        <w:t xml:space="preserve"> – Magneto-Resistive Sensor </w:t>
      </w:r>
      <w:r w:rsidR="004E19AE">
        <w:t xml:space="preserve">Module </w:t>
      </w:r>
      <w:r>
        <w:t>Parts List</w:t>
      </w:r>
      <w:bookmarkEnd w:id="88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394"/>
        <w:gridCol w:w="2755"/>
      </w:tblGrid>
      <w:tr w:rsidR="00E21E80" w:rsidRPr="00AE25BB" w14:paraId="02EB9499" w14:textId="77777777" w:rsidTr="0061073A">
        <w:tc>
          <w:tcPr>
            <w:tcW w:w="1985" w:type="dxa"/>
            <w:shd w:val="clear" w:color="auto" w:fill="D9D9D9" w:themeFill="background1" w:themeFillShade="D9"/>
          </w:tcPr>
          <w:p w14:paraId="4815FE5B" w14:textId="77777777" w:rsidR="00E21E80" w:rsidRPr="00212D29" w:rsidRDefault="00E21E80" w:rsidP="00F002DD">
            <w:pPr>
              <w:contextualSpacing/>
              <w:rPr>
                <w:b/>
              </w:rPr>
            </w:pPr>
            <w:r w:rsidRPr="00212D29">
              <w:rPr>
                <w:b/>
              </w:rPr>
              <w:t>Reference</w:t>
            </w:r>
          </w:p>
        </w:tc>
        <w:tc>
          <w:tcPr>
            <w:tcW w:w="4394" w:type="dxa"/>
            <w:shd w:val="clear" w:color="auto" w:fill="D9D9D9" w:themeFill="background1" w:themeFillShade="D9"/>
          </w:tcPr>
          <w:p w14:paraId="0ECBD6AF" w14:textId="77777777" w:rsidR="00E21E80" w:rsidRPr="00212D29" w:rsidRDefault="00E21E80" w:rsidP="00F002DD">
            <w:pPr>
              <w:contextualSpacing/>
              <w:rPr>
                <w:b/>
              </w:rPr>
            </w:pPr>
            <w:r w:rsidRPr="00212D29">
              <w:rPr>
                <w:b/>
              </w:rPr>
              <w:t>Component</w:t>
            </w:r>
          </w:p>
        </w:tc>
        <w:tc>
          <w:tcPr>
            <w:tcW w:w="2755" w:type="dxa"/>
            <w:shd w:val="clear" w:color="auto" w:fill="D9D9D9" w:themeFill="background1" w:themeFillShade="D9"/>
          </w:tcPr>
          <w:p w14:paraId="3CF7A116" w14:textId="77777777" w:rsidR="00E21E80" w:rsidRPr="00212D29" w:rsidRDefault="00E21E80" w:rsidP="00F002DD">
            <w:pPr>
              <w:contextualSpacing/>
              <w:rPr>
                <w:b/>
              </w:rPr>
            </w:pPr>
            <w:r w:rsidRPr="00212D29">
              <w:rPr>
                <w:b/>
              </w:rPr>
              <w:t>Notes</w:t>
            </w:r>
          </w:p>
        </w:tc>
      </w:tr>
      <w:tr w:rsidR="00E21E80" w:rsidRPr="007A4ECF" w14:paraId="266A91C8" w14:textId="77777777" w:rsidTr="0061073A">
        <w:tc>
          <w:tcPr>
            <w:tcW w:w="1985" w:type="dxa"/>
          </w:tcPr>
          <w:p w14:paraId="22B06FA0" w14:textId="77777777" w:rsidR="00E21E80" w:rsidRPr="00212D29" w:rsidRDefault="00E21E80" w:rsidP="00F002DD">
            <w:pPr>
              <w:contextualSpacing/>
            </w:pPr>
            <w:r w:rsidRPr="00212D29">
              <w:t>PCB</w:t>
            </w:r>
          </w:p>
        </w:tc>
        <w:tc>
          <w:tcPr>
            <w:tcW w:w="4394" w:type="dxa"/>
          </w:tcPr>
          <w:p w14:paraId="65B70FE3" w14:textId="77777777" w:rsidR="00E21E80" w:rsidRPr="00212D29" w:rsidRDefault="00E21E80" w:rsidP="00994514">
            <w:pPr>
              <w:contextualSpacing/>
            </w:pPr>
            <w:r w:rsidRPr="00212D29">
              <w:t xml:space="preserve">Type 2 </w:t>
            </w:r>
            <w:r w:rsidR="00994514" w:rsidRPr="00212D29">
              <w:t>Magneto-Resistive Sensor PCB</w:t>
            </w:r>
          </w:p>
        </w:tc>
        <w:tc>
          <w:tcPr>
            <w:tcW w:w="2755" w:type="dxa"/>
          </w:tcPr>
          <w:p w14:paraId="3AE9623D" w14:textId="77777777" w:rsidR="00E21E80" w:rsidRPr="00212D29" w:rsidRDefault="00E21E80" w:rsidP="00F002DD">
            <w:pPr>
              <w:contextualSpacing/>
            </w:pPr>
          </w:p>
        </w:tc>
      </w:tr>
      <w:tr w:rsidR="00E21E80" w:rsidRPr="007A4ECF" w14:paraId="3A5C9312" w14:textId="77777777" w:rsidTr="0061073A">
        <w:tc>
          <w:tcPr>
            <w:tcW w:w="1985" w:type="dxa"/>
          </w:tcPr>
          <w:p w14:paraId="61677467" w14:textId="77777777" w:rsidR="00E21E80" w:rsidRPr="00212D29" w:rsidRDefault="00E21E80" w:rsidP="00F002DD">
            <w:pPr>
              <w:contextualSpacing/>
            </w:pPr>
            <w:r w:rsidRPr="00212D29">
              <w:t>R1</w:t>
            </w:r>
          </w:p>
        </w:tc>
        <w:tc>
          <w:tcPr>
            <w:tcW w:w="4394" w:type="dxa"/>
          </w:tcPr>
          <w:p w14:paraId="58E98FF3" w14:textId="77777777" w:rsidR="00E21E80" w:rsidRPr="00212D29" w:rsidRDefault="00E21E80" w:rsidP="004B4F9B">
            <w:pPr>
              <w:contextualSpacing/>
            </w:pPr>
            <w:r w:rsidRPr="00212D29">
              <w:t>100</w:t>
            </w:r>
            <w:r w:rsidRPr="00212D29">
              <w:rPr>
                <w:rFonts w:cs="Calibri"/>
              </w:rPr>
              <w:t>Ω 0.</w:t>
            </w:r>
            <w:r w:rsidR="004B4F9B" w:rsidRPr="00212D29">
              <w:rPr>
                <w:rFonts w:cs="Calibri"/>
              </w:rPr>
              <w:t>25</w:t>
            </w:r>
            <w:r w:rsidRPr="00212D29">
              <w:rPr>
                <w:rFonts w:cs="Calibri"/>
              </w:rPr>
              <w:t>W Metal Film</w:t>
            </w:r>
          </w:p>
        </w:tc>
        <w:tc>
          <w:tcPr>
            <w:tcW w:w="2755" w:type="dxa"/>
          </w:tcPr>
          <w:p w14:paraId="134432C6" w14:textId="77777777" w:rsidR="00E21E80" w:rsidRPr="00212D29" w:rsidRDefault="00FD7B98" w:rsidP="00F002DD">
            <w:pPr>
              <w:contextualSpacing/>
            </w:pPr>
            <w:r w:rsidRPr="00212D29">
              <w:t>Farnell 9341099</w:t>
            </w:r>
          </w:p>
        </w:tc>
      </w:tr>
      <w:tr w:rsidR="004B4F9B" w:rsidRPr="007A4ECF" w14:paraId="7935DB34" w14:textId="77777777" w:rsidTr="0061073A">
        <w:tc>
          <w:tcPr>
            <w:tcW w:w="1985" w:type="dxa"/>
          </w:tcPr>
          <w:p w14:paraId="0C82FBC6" w14:textId="77777777" w:rsidR="004B4F9B" w:rsidRPr="00212D29" w:rsidRDefault="004B4F9B" w:rsidP="00F002DD">
            <w:pPr>
              <w:contextualSpacing/>
            </w:pPr>
            <w:r w:rsidRPr="00212D29">
              <w:t>R2</w:t>
            </w:r>
          </w:p>
        </w:tc>
        <w:tc>
          <w:tcPr>
            <w:tcW w:w="4394" w:type="dxa"/>
          </w:tcPr>
          <w:p w14:paraId="1801936E" w14:textId="77777777" w:rsidR="004B4F9B" w:rsidRPr="00212D29" w:rsidRDefault="004B4F9B" w:rsidP="004B4F9B">
            <w:pPr>
              <w:contextualSpacing/>
            </w:pPr>
            <w:r w:rsidRPr="00212D29">
              <w:t>1k</w:t>
            </w:r>
            <w:r w:rsidRPr="00212D29">
              <w:rPr>
                <w:rFonts w:cs="Calibri"/>
              </w:rPr>
              <w:t>Ω 0.25W Metal Film</w:t>
            </w:r>
          </w:p>
        </w:tc>
        <w:tc>
          <w:tcPr>
            <w:tcW w:w="2755" w:type="dxa"/>
          </w:tcPr>
          <w:p w14:paraId="0F8194CB" w14:textId="77777777" w:rsidR="004B4F9B" w:rsidRPr="00212D29" w:rsidRDefault="004B4F9B" w:rsidP="00C16666">
            <w:pPr>
              <w:contextualSpacing/>
            </w:pPr>
            <w:r w:rsidRPr="00212D29">
              <w:t>Farnell 9341102</w:t>
            </w:r>
          </w:p>
        </w:tc>
      </w:tr>
      <w:tr w:rsidR="004B4F9B" w:rsidRPr="007A4ECF" w14:paraId="486B24A4" w14:textId="77777777" w:rsidTr="0061073A">
        <w:tc>
          <w:tcPr>
            <w:tcW w:w="1985" w:type="dxa"/>
          </w:tcPr>
          <w:p w14:paraId="22274138" w14:textId="77777777" w:rsidR="004B4F9B" w:rsidRPr="00212D29" w:rsidRDefault="004B4F9B" w:rsidP="00F002DD">
            <w:pPr>
              <w:contextualSpacing/>
            </w:pPr>
            <w:r w:rsidRPr="00212D29">
              <w:t>R3</w:t>
            </w:r>
          </w:p>
        </w:tc>
        <w:tc>
          <w:tcPr>
            <w:tcW w:w="4394" w:type="dxa"/>
          </w:tcPr>
          <w:p w14:paraId="56FDC767" w14:textId="77777777" w:rsidR="004B4F9B" w:rsidRPr="00212D29" w:rsidRDefault="004B4F9B" w:rsidP="004B4F9B">
            <w:pPr>
              <w:contextualSpacing/>
            </w:pPr>
            <w:r w:rsidRPr="00212D29">
              <w:t>10k</w:t>
            </w:r>
            <w:r w:rsidRPr="00212D29">
              <w:rPr>
                <w:rFonts w:cs="Calibri"/>
              </w:rPr>
              <w:t>Ω 0.25W Metal Film</w:t>
            </w:r>
          </w:p>
        </w:tc>
        <w:tc>
          <w:tcPr>
            <w:tcW w:w="2755" w:type="dxa"/>
          </w:tcPr>
          <w:p w14:paraId="60D78DE3" w14:textId="77777777" w:rsidR="004B4F9B" w:rsidRPr="00212D29" w:rsidRDefault="004B4F9B" w:rsidP="00C16666">
            <w:pPr>
              <w:contextualSpacing/>
            </w:pPr>
            <w:r w:rsidRPr="00212D29">
              <w:t>Farnell 9341110</w:t>
            </w:r>
          </w:p>
        </w:tc>
      </w:tr>
      <w:tr w:rsidR="004B4F9B" w:rsidRPr="007A4ECF" w14:paraId="52B8770F" w14:textId="77777777" w:rsidTr="0061073A">
        <w:tc>
          <w:tcPr>
            <w:tcW w:w="1985" w:type="dxa"/>
          </w:tcPr>
          <w:p w14:paraId="516985FD" w14:textId="77777777" w:rsidR="004B4F9B" w:rsidRPr="00212D29" w:rsidRDefault="004B4F9B" w:rsidP="00E21E80">
            <w:pPr>
              <w:contextualSpacing/>
            </w:pPr>
            <w:r w:rsidRPr="00212D29">
              <w:t>C1</w:t>
            </w:r>
          </w:p>
        </w:tc>
        <w:tc>
          <w:tcPr>
            <w:tcW w:w="4394" w:type="dxa"/>
          </w:tcPr>
          <w:p w14:paraId="58460FA7" w14:textId="610DC583" w:rsidR="004B4F9B" w:rsidRPr="00212D29" w:rsidRDefault="004B4F9B" w:rsidP="00E21E80">
            <w:pPr>
              <w:contextualSpacing/>
            </w:pPr>
            <w:r w:rsidRPr="00212D29">
              <w:t>100nF (0.1</w:t>
            </w:r>
            <w:r w:rsidRPr="00212D29">
              <w:rPr>
                <w:rFonts w:cs="Calibri"/>
              </w:rPr>
              <w:t>µF</w:t>
            </w:r>
            <w:r w:rsidRPr="00212D29">
              <w:t xml:space="preserve">) 50V </w:t>
            </w:r>
            <w:r w:rsidR="000E6CD5" w:rsidRPr="00212D29">
              <w:t>MLCC (</w:t>
            </w:r>
            <w:r w:rsidRPr="00212D29">
              <w:t>2.54mm Radial)</w:t>
            </w:r>
          </w:p>
        </w:tc>
        <w:tc>
          <w:tcPr>
            <w:tcW w:w="2755" w:type="dxa"/>
          </w:tcPr>
          <w:p w14:paraId="12D36438" w14:textId="77777777" w:rsidR="004B4F9B" w:rsidRPr="00212D29" w:rsidRDefault="004B4F9B" w:rsidP="00C16666">
            <w:pPr>
              <w:contextualSpacing/>
            </w:pPr>
            <w:r w:rsidRPr="00212D29">
              <w:t>Farnell 1457655</w:t>
            </w:r>
          </w:p>
        </w:tc>
      </w:tr>
      <w:tr w:rsidR="004B4F9B" w:rsidRPr="007A4ECF" w14:paraId="51C4047E" w14:textId="77777777" w:rsidTr="0061073A">
        <w:tc>
          <w:tcPr>
            <w:tcW w:w="1985" w:type="dxa"/>
          </w:tcPr>
          <w:p w14:paraId="09BC5591" w14:textId="77777777" w:rsidR="004B4F9B" w:rsidRPr="00212D29" w:rsidRDefault="004B4F9B" w:rsidP="00F002DD">
            <w:pPr>
              <w:contextualSpacing/>
            </w:pPr>
            <w:r w:rsidRPr="00212D29">
              <w:t>LED1</w:t>
            </w:r>
          </w:p>
        </w:tc>
        <w:tc>
          <w:tcPr>
            <w:tcW w:w="4394" w:type="dxa"/>
          </w:tcPr>
          <w:p w14:paraId="192B4A5C" w14:textId="77777777" w:rsidR="004B4F9B" w:rsidRPr="00212D29" w:rsidRDefault="004B4F9B" w:rsidP="00F002DD">
            <w:pPr>
              <w:contextualSpacing/>
            </w:pPr>
            <w:r w:rsidRPr="00212D29">
              <w:t>Blue 3mm</w:t>
            </w:r>
          </w:p>
        </w:tc>
        <w:tc>
          <w:tcPr>
            <w:tcW w:w="2755" w:type="dxa"/>
          </w:tcPr>
          <w:p w14:paraId="2CD0651E" w14:textId="77777777" w:rsidR="004B4F9B" w:rsidRPr="00212D29" w:rsidRDefault="004B4F9B" w:rsidP="00F002DD">
            <w:pPr>
              <w:contextualSpacing/>
            </w:pPr>
            <w:r w:rsidRPr="00212D29">
              <w:t>Farnell 1863182</w:t>
            </w:r>
          </w:p>
        </w:tc>
      </w:tr>
      <w:tr w:rsidR="004B4F9B" w:rsidRPr="007A4ECF" w14:paraId="3F70692B" w14:textId="77777777" w:rsidTr="0061073A">
        <w:tc>
          <w:tcPr>
            <w:tcW w:w="1985" w:type="dxa"/>
          </w:tcPr>
          <w:p w14:paraId="67ED3262" w14:textId="77777777" w:rsidR="004B4F9B" w:rsidRPr="00212D29" w:rsidRDefault="004B4F9B" w:rsidP="00F002DD">
            <w:pPr>
              <w:contextualSpacing/>
            </w:pPr>
            <w:r w:rsidRPr="00212D29">
              <w:t>D1, D2</w:t>
            </w:r>
          </w:p>
        </w:tc>
        <w:tc>
          <w:tcPr>
            <w:tcW w:w="4394" w:type="dxa"/>
          </w:tcPr>
          <w:p w14:paraId="11B2C6ED" w14:textId="77777777" w:rsidR="004B4F9B" w:rsidRPr="00212D29" w:rsidRDefault="004B4F9B" w:rsidP="00F002DD">
            <w:pPr>
              <w:contextualSpacing/>
            </w:pPr>
            <w:r w:rsidRPr="00212D29">
              <w:t>SA5.0A</w:t>
            </w:r>
          </w:p>
        </w:tc>
        <w:tc>
          <w:tcPr>
            <w:tcW w:w="2755" w:type="dxa"/>
          </w:tcPr>
          <w:p w14:paraId="1286261A" w14:textId="77777777" w:rsidR="004B4F9B" w:rsidRPr="00212D29" w:rsidRDefault="004B4F9B" w:rsidP="00C16666">
            <w:pPr>
              <w:contextualSpacing/>
            </w:pPr>
            <w:r w:rsidRPr="00212D29">
              <w:t>Farnell 1886342</w:t>
            </w:r>
          </w:p>
        </w:tc>
      </w:tr>
      <w:tr w:rsidR="004B4F9B" w:rsidRPr="007A4ECF" w14:paraId="5EDA8696" w14:textId="77777777" w:rsidTr="0061073A">
        <w:tc>
          <w:tcPr>
            <w:tcW w:w="1985" w:type="dxa"/>
          </w:tcPr>
          <w:p w14:paraId="567F7987" w14:textId="77777777" w:rsidR="004B4F9B" w:rsidRPr="00212D29" w:rsidRDefault="004B4F9B" w:rsidP="00F002DD">
            <w:pPr>
              <w:contextualSpacing/>
            </w:pPr>
            <w:r w:rsidRPr="00212D29">
              <w:t>IC1</w:t>
            </w:r>
          </w:p>
        </w:tc>
        <w:tc>
          <w:tcPr>
            <w:tcW w:w="4394" w:type="dxa"/>
          </w:tcPr>
          <w:p w14:paraId="736600E3" w14:textId="77777777" w:rsidR="004B4F9B" w:rsidRPr="00212D29" w:rsidRDefault="004B4F9B" w:rsidP="00F002DD">
            <w:pPr>
              <w:contextualSpacing/>
            </w:pPr>
            <w:r w:rsidRPr="00212D29">
              <w:t>Honeywell 2SS52M</w:t>
            </w:r>
          </w:p>
        </w:tc>
        <w:tc>
          <w:tcPr>
            <w:tcW w:w="2755" w:type="dxa"/>
          </w:tcPr>
          <w:p w14:paraId="2B3D044B" w14:textId="77777777" w:rsidR="004B4F9B" w:rsidRPr="00212D29" w:rsidRDefault="004B4F9B" w:rsidP="00F002DD">
            <w:pPr>
              <w:contextualSpacing/>
            </w:pPr>
            <w:r w:rsidRPr="00212D29">
              <w:t>Farnell 3111519</w:t>
            </w:r>
          </w:p>
        </w:tc>
      </w:tr>
      <w:tr w:rsidR="004B4F9B" w:rsidRPr="007A4ECF" w14:paraId="6EC34704" w14:textId="77777777" w:rsidTr="0061073A">
        <w:tc>
          <w:tcPr>
            <w:tcW w:w="1985" w:type="dxa"/>
          </w:tcPr>
          <w:p w14:paraId="006A246E" w14:textId="77777777" w:rsidR="004B4F9B" w:rsidRPr="00212D29" w:rsidRDefault="004B4F9B" w:rsidP="00F002DD">
            <w:pPr>
              <w:contextualSpacing/>
            </w:pPr>
            <w:r w:rsidRPr="00212D29">
              <w:t>Connector</w:t>
            </w:r>
          </w:p>
        </w:tc>
        <w:tc>
          <w:tcPr>
            <w:tcW w:w="4394" w:type="dxa"/>
          </w:tcPr>
          <w:p w14:paraId="03042DB6" w14:textId="4F041FBC" w:rsidR="004B4F9B" w:rsidRPr="00212D29" w:rsidRDefault="00A7651F" w:rsidP="00F002DD">
            <w:pPr>
              <w:contextualSpacing/>
            </w:pPr>
            <w:r>
              <w:t xml:space="preserve">AMP TE Connectivity </w:t>
            </w:r>
            <w:r w:rsidRPr="00A7651F">
              <w:t>5406526-1</w:t>
            </w:r>
            <w:r>
              <w:rPr>
                <w:rStyle w:val="FootnoteReference"/>
              </w:rPr>
              <w:footnoteReference w:id="17"/>
            </w:r>
          </w:p>
        </w:tc>
        <w:tc>
          <w:tcPr>
            <w:tcW w:w="2755" w:type="dxa"/>
          </w:tcPr>
          <w:p w14:paraId="525A56DD" w14:textId="6C425D24" w:rsidR="004B4F9B" w:rsidRPr="00212D29" w:rsidRDefault="004B4F9B" w:rsidP="00CD4E00">
            <w:pPr>
              <w:contextualSpacing/>
            </w:pPr>
            <w:r w:rsidRPr="00212D29">
              <w:t xml:space="preserve">Farnell </w:t>
            </w:r>
            <w:r w:rsidR="00A7651F">
              <w:t>2452587</w:t>
            </w:r>
          </w:p>
        </w:tc>
      </w:tr>
      <w:tr w:rsidR="004B4F9B" w:rsidRPr="007A4ECF" w14:paraId="7E907845" w14:textId="77777777" w:rsidTr="0061073A">
        <w:tc>
          <w:tcPr>
            <w:tcW w:w="1985" w:type="dxa"/>
          </w:tcPr>
          <w:p w14:paraId="5488572B" w14:textId="77777777" w:rsidR="004B4F9B" w:rsidRPr="00212D29" w:rsidRDefault="004B4F9B" w:rsidP="00C16666">
            <w:pPr>
              <w:contextualSpacing/>
            </w:pPr>
            <w:r w:rsidRPr="00212D29">
              <w:t>Operating Magnet</w:t>
            </w:r>
          </w:p>
        </w:tc>
        <w:tc>
          <w:tcPr>
            <w:tcW w:w="4394" w:type="dxa"/>
          </w:tcPr>
          <w:p w14:paraId="0D84EA0F" w14:textId="77777777" w:rsidR="004B4F9B" w:rsidRPr="00212D29" w:rsidRDefault="004B4F9B" w:rsidP="00C16666">
            <w:pPr>
              <w:contextualSpacing/>
            </w:pPr>
            <w:r w:rsidRPr="00212D29">
              <w:t>N52 grade, 20mm x 10mm Neodymium</w:t>
            </w:r>
          </w:p>
        </w:tc>
        <w:tc>
          <w:tcPr>
            <w:tcW w:w="2755" w:type="dxa"/>
          </w:tcPr>
          <w:p w14:paraId="3F140855" w14:textId="77777777" w:rsidR="004B4F9B" w:rsidRPr="00212D29" w:rsidRDefault="004B4F9B" w:rsidP="00C16666">
            <w:pPr>
              <w:contextualSpacing/>
            </w:pPr>
            <w:r w:rsidRPr="00212D29">
              <w:t>eBay</w:t>
            </w:r>
          </w:p>
        </w:tc>
      </w:tr>
    </w:tbl>
    <w:p w14:paraId="0762F5A4" w14:textId="77777777" w:rsidR="00E21E80" w:rsidRPr="009030AD" w:rsidRDefault="00E21E80" w:rsidP="006C4A3A">
      <w:pPr>
        <w:pStyle w:val="ListParagraph"/>
        <w:numPr>
          <w:ilvl w:val="0"/>
          <w:numId w:val="3"/>
        </w:numPr>
        <w:sectPr w:rsidR="00E21E80" w:rsidRPr="009030AD" w:rsidSect="00733A4D">
          <w:endnotePr>
            <w:numFmt w:val="decimal"/>
          </w:endnotePr>
          <w:pgSz w:w="11906" w:h="16838"/>
          <w:pgMar w:top="1440" w:right="1440" w:bottom="1440" w:left="1440" w:header="709" w:footer="709" w:gutter="0"/>
          <w:cols w:space="708"/>
          <w:docGrid w:linePitch="360"/>
        </w:sectPr>
      </w:pPr>
    </w:p>
    <w:p w14:paraId="7A7650BE" w14:textId="77777777" w:rsidR="00E21E80" w:rsidRDefault="00E21E80" w:rsidP="00E21E80">
      <w:pPr>
        <w:pStyle w:val="Heading3"/>
      </w:pPr>
      <w:bookmarkStart w:id="886" w:name="_Toc77862034"/>
      <w:r>
        <w:lastRenderedPageBreak/>
        <w:t>Schematic</w:t>
      </w:r>
      <w:bookmarkEnd w:id="886"/>
    </w:p>
    <w:p w14:paraId="280483C2" w14:textId="77777777" w:rsidR="00E21E80" w:rsidRPr="00E21E80" w:rsidRDefault="00E21E80" w:rsidP="00994514">
      <w:pPr>
        <w:jc w:val="center"/>
      </w:pPr>
      <w:r>
        <w:rPr>
          <w:noProof/>
          <w:lang w:eastAsia="en-GB"/>
        </w:rPr>
        <w:drawing>
          <wp:inline distT="0" distB="0" distL="0" distR="0" wp14:anchorId="19C0664F" wp14:editId="0521A391">
            <wp:extent cx="8297333" cy="552951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sch.png"/>
                    <pic:cNvPicPr/>
                  </pic:nvPicPr>
                  <pic:blipFill>
                    <a:blip r:embed="rId42">
                      <a:extLst>
                        <a:ext uri="{28A0092B-C50C-407E-A947-70E740481C1C}">
                          <a14:useLocalDpi xmlns:a14="http://schemas.microsoft.com/office/drawing/2010/main" val="0"/>
                        </a:ext>
                      </a:extLst>
                    </a:blip>
                    <a:stretch>
                      <a:fillRect/>
                    </a:stretch>
                  </pic:blipFill>
                  <pic:spPr>
                    <a:xfrm>
                      <a:off x="0" y="0"/>
                      <a:ext cx="8297333" cy="5529514"/>
                    </a:xfrm>
                    <a:prstGeom prst="rect">
                      <a:avLst/>
                    </a:prstGeom>
                  </pic:spPr>
                </pic:pic>
              </a:graphicData>
            </a:graphic>
          </wp:inline>
        </w:drawing>
      </w:r>
    </w:p>
    <w:p w14:paraId="503F7155" w14:textId="77777777" w:rsidR="00E21E80" w:rsidRDefault="00E21E80" w:rsidP="00E21E80">
      <w:pPr>
        <w:pStyle w:val="Heading2"/>
        <w:sectPr w:rsidR="00E21E80" w:rsidSect="004408BF">
          <w:endnotePr>
            <w:numFmt w:val="decimal"/>
          </w:endnotePr>
          <w:pgSz w:w="16838" w:h="11906" w:orient="landscape"/>
          <w:pgMar w:top="1440" w:right="1440" w:bottom="1440" w:left="1440" w:header="709" w:footer="709" w:gutter="0"/>
          <w:cols w:space="708"/>
          <w:docGrid w:linePitch="360"/>
        </w:sectPr>
      </w:pPr>
    </w:p>
    <w:p w14:paraId="2CEBAB23" w14:textId="77777777" w:rsidR="00D230DD" w:rsidRDefault="00D230DD" w:rsidP="00D230DD">
      <w:pPr>
        <w:pStyle w:val="Heading3"/>
      </w:pPr>
      <w:bookmarkStart w:id="887" w:name="_Toc77862035"/>
      <w:r>
        <w:lastRenderedPageBreak/>
        <w:t>Parts</w:t>
      </w:r>
      <w:bookmarkEnd w:id="887"/>
    </w:p>
    <w:p w14:paraId="68112EB6" w14:textId="77777777" w:rsidR="00D230DD" w:rsidRPr="00212D29" w:rsidRDefault="00D230DD" w:rsidP="00D230DD">
      <w:pPr>
        <w:keepNext/>
      </w:pPr>
      <w:r w:rsidRPr="00212D29">
        <w:t>The following photograph shows the complete set of parts</w:t>
      </w:r>
      <w:r w:rsidR="00212D29" w:rsidRPr="00212D29">
        <w:t xml:space="preserve"> required</w:t>
      </w:r>
      <w:r w:rsidRPr="00212D29">
        <w:t xml:space="preserve"> for one Magneto-Resistive Sensor Board. </w:t>
      </w:r>
    </w:p>
    <w:p w14:paraId="7639E384" w14:textId="77777777" w:rsidR="00D230DD" w:rsidRDefault="00D230DD" w:rsidP="00D230DD">
      <w:pPr>
        <w:keepNext/>
        <w:jc w:val="center"/>
      </w:pPr>
      <w:r>
        <w:rPr>
          <w:noProof/>
        </w:rPr>
        <w:drawing>
          <wp:inline distT="0" distB="0" distL="0" distR="0" wp14:anchorId="768CB45C" wp14:editId="0EF02097">
            <wp:extent cx="3240000" cy="2052000"/>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6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0000" cy="2052000"/>
                    </a:xfrm>
                    <a:prstGeom prst="rect">
                      <a:avLst/>
                    </a:prstGeom>
                    <a:ln w="12700">
                      <a:solidFill>
                        <a:schemeClr val="tx1"/>
                      </a:solidFill>
                    </a:ln>
                  </pic:spPr>
                </pic:pic>
              </a:graphicData>
            </a:graphic>
          </wp:inline>
        </w:drawing>
      </w:r>
    </w:p>
    <w:p w14:paraId="25DA3245" w14:textId="06442EF3" w:rsidR="00D230DD" w:rsidRPr="009B5FE2" w:rsidRDefault="00D230DD" w:rsidP="00D230DD">
      <w:pPr>
        <w:pStyle w:val="Caption"/>
        <w:jc w:val="center"/>
      </w:pPr>
      <w:bookmarkStart w:id="888" w:name="_Toc20774399"/>
      <w:r>
        <w:t xml:space="preserve">Figure </w:t>
      </w:r>
      <w:r>
        <w:rPr>
          <w:noProof/>
        </w:rPr>
        <w:fldChar w:fldCharType="begin"/>
      </w:r>
      <w:r>
        <w:rPr>
          <w:noProof/>
        </w:rPr>
        <w:instrText xml:space="preserve"> SEQ Figure \* ARABIC </w:instrText>
      </w:r>
      <w:r>
        <w:rPr>
          <w:noProof/>
        </w:rPr>
        <w:fldChar w:fldCharType="separate"/>
      </w:r>
      <w:r w:rsidR="00FC27D1">
        <w:rPr>
          <w:noProof/>
        </w:rPr>
        <w:t>23</w:t>
      </w:r>
      <w:r>
        <w:rPr>
          <w:noProof/>
        </w:rPr>
        <w:fldChar w:fldCharType="end"/>
      </w:r>
      <w:r>
        <w:t xml:space="preserve"> –</w:t>
      </w:r>
      <w:r w:rsidRPr="00D230DD">
        <w:t xml:space="preserve"> </w:t>
      </w:r>
      <w:r>
        <w:t>Magneto-Resistive Sensor Board Parts</w:t>
      </w:r>
      <w:bookmarkEnd w:id="888"/>
    </w:p>
    <w:p w14:paraId="3EC74986" w14:textId="77777777" w:rsidR="00E21E80" w:rsidRDefault="00E21E80" w:rsidP="00E21E80">
      <w:pPr>
        <w:pStyle w:val="Heading3"/>
      </w:pPr>
      <w:bookmarkStart w:id="889" w:name="_Toc77862036"/>
      <w:r>
        <w:t>PCB Layout</w:t>
      </w:r>
      <w:bookmarkEnd w:id="889"/>
    </w:p>
    <w:p w14:paraId="7E5C65F4" w14:textId="77777777" w:rsidR="00E21E80" w:rsidRPr="00212D29" w:rsidRDefault="00E21E80" w:rsidP="00E21E80">
      <w:pPr>
        <w:keepNext/>
      </w:pPr>
      <w:r w:rsidRPr="00212D29">
        <w:t>The following diagram shows the layout of a Magneto-Resistive Sensor PCB. All components are mounted on the top (silkscreen) side of the board.</w:t>
      </w:r>
    </w:p>
    <w:p w14:paraId="39C03E66" w14:textId="77777777" w:rsidR="00E21E80" w:rsidRDefault="00E21E80" w:rsidP="00E21E80">
      <w:pPr>
        <w:keepNext/>
        <w:jc w:val="center"/>
      </w:pPr>
      <w:r>
        <w:rPr>
          <w:noProof/>
          <w:lang w:eastAsia="en-GB"/>
        </w:rPr>
        <w:drawing>
          <wp:inline distT="0" distB="0" distL="0" distR="0" wp14:anchorId="2D1EFB60" wp14:editId="189E6666">
            <wp:extent cx="2880000" cy="1951200"/>
            <wp:effectExtent l="19050" t="19050" r="1587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brd_whi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1F26932B" w14:textId="417C3E22" w:rsidR="00E21E80" w:rsidRDefault="00E21E80" w:rsidP="00E21E80">
      <w:pPr>
        <w:pStyle w:val="Caption"/>
        <w:jc w:val="center"/>
      </w:pPr>
      <w:bookmarkStart w:id="890" w:name="_Toc2077440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24</w:t>
      </w:r>
      <w:r w:rsidR="00D15F53">
        <w:rPr>
          <w:noProof/>
        </w:rPr>
        <w:fldChar w:fldCharType="end"/>
      </w:r>
      <w:r>
        <w:t xml:space="preserve"> – Magneto-Resistive Sensor Board Layout</w:t>
      </w:r>
      <w:bookmarkEnd w:id="890"/>
    </w:p>
    <w:p w14:paraId="25E8905F" w14:textId="77777777" w:rsidR="00E21E80" w:rsidRDefault="00E21E80" w:rsidP="00E21E80">
      <w:pPr>
        <w:pStyle w:val="Heading3"/>
      </w:pPr>
      <w:bookmarkStart w:id="891" w:name="_Toc77862037"/>
      <w:r>
        <w:t>Construction</w:t>
      </w:r>
      <w:bookmarkEnd w:id="891"/>
    </w:p>
    <w:p w14:paraId="65F74561" w14:textId="0D70682B" w:rsidR="00E21E80" w:rsidRPr="00212D29" w:rsidRDefault="00E21E80" w:rsidP="00E21E80">
      <w:r w:rsidRPr="00212D29">
        <w:t xml:space="preserve">All the components on the </w:t>
      </w:r>
      <w:r w:rsidR="008E418D" w:rsidRPr="00212D29">
        <w:t xml:space="preserve">Magneto-Resistive Sensor </w:t>
      </w:r>
      <w:r w:rsidR="004E19AE">
        <w:t>module</w:t>
      </w:r>
      <w:r w:rsidR="004E19AE" w:rsidRPr="00212D29">
        <w:t xml:space="preserve"> </w:t>
      </w:r>
      <w:r w:rsidRPr="00212D29">
        <w:t>are mounted on top, silkscreen, side of the board.</w:t>
      </w:r>
    </w:p>
    <w:p w14:paraId="5A2D9545" w14:textId="77777777" w:rsidR="00CA2912" w:rsidRPr="00212D29" w:rsidRDefault="00CA2912"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w:t>
      </w:r>
    </w:p>
    <w:p w14:paraId="21C45BA6" w14:textId="77777777" w:rsidR="009B7054" w:rsidRPr="00212D29" w:rsidRDefault="009B7054" w:rsidP="006C4A3A">
      <w:pPr>
        <w:pStyle w:val="ListParagraph"/>
        <w:numPr>
          <w:ilvl w:val="0"/>
          <w:numId w:val="6"/>
        </w:numPr>
      </w:pPr>
      <w:r w:rsidRPr="00212D29">
        <w:t>Sensors can be constructed as right-handed or left-handed, to suit the installation in the belfry. Fit sensor U1 and capacitor C1 at positions U1A/C1A for a right-handed sensor (as shown in the pictures in this section), or at U1B/C1B for a left-handed sensor.</w:t>
      </w:r>
    </w:p>
    <w:p w14:paraId="04FCB225" w14:textId="77777777" w:rsidR="009B7054" w:rsidRPr="00212D29" w:rsidRDefault="009B7054" w:rsidP="006C4A3A">
      <w:pPr>
        <w:pStyle w:val="ListParagraph"/>
        <w:numPr>
          <w:ilvl w:val="0"/>
          <w:numId w:val="6"/>
        </w:numPr>
      </w:pPr>
      <w:r w:rsidRPr="00212D29">
        <w:t xml:space="preserve">Start by fitting the sensor IC. Carefully bend the pins through 90 degrees using needle nose pliers, so that the </w:t>
      </w:r>
      <w:r w:rsidR="00CA2912" w:rsidRPr="00212D29">
        <w:t>sensor sits flat against the PCB, with the end of the sensor flush with the edge of the board.</w:t>
      </w:r>
    </w:p>
    <w:p w14:paraId="6D4AE9D0" w14:textId="523389FB" w:rsidR="009B7054" w:rsidRPr="00212D29" w:rsidRDefault="00CA2912" w:rsidP="006C4A3A">
      <w:pPr>
        <w:pStyle w:val="ListParagraph"/>
        <w:numPr>
          <w:ilvl w:val="0"/>
          <w:numId w:val="6"/>
        </w:numPr>
      </w:pPr>
      <w:r w:rsidRPr="00212D29">
        <w:lastRenderedPageBreak/>
        <w:t xml:space="preserve">Then solder the remaining components, starting with </w:t>
      </w:r>
      <w:r w:rsidR="009B7054" w:rsidRPr="00212D29">
        <w:t>th</w:t>
      </w:r>
      <w:r w:rsidR="000E6CD5">
        <w:t xml:space="preserve">ose </w:t>
      </w:r>
      <w:r w:rsidR="009B7054" w:rsidRPr="00212D29">
        <w:t>with the lowest profile (resistors, ceramic capacitors), then the remainder of the components in order of increasing height, ending with the RJ45 socket.</w:t>
      </w:r>
    </w:p>
    <w:p w14:paraId="6DF8CF7D" w14:textId="515DEEAC" w:rsidR="009B7054" w:rsidRPr="00212D29" w:rsidRDefault="009B7054" w:rsidP="006C4A3A">
      <w:pPr>
        <w:pStyle w:val="ListParagraph"/>
        <w:numPr>
          <w:ilvl w:val="0"/>
          <w:numId w:val="1"/>
        </w:numPr>
      </w:pPr>
      <w:r w:rsidRPr="00212D29">
        <w:t xml:space="preserve">Pay </w:t>
      </w:r>
      <w:r w:rsidR="000E6CD5">
        <w:t>close</w:t>
      </w:r>
      <w:r w:rsidRPr="00212D29">
        <w:t xml:space="preserve"> attention to the correct orientation of the polarised components D1, D2, </w:t>
      </w:r>
      <w:r w:rsidR="00CA2912" w:rsidRPr="00212D29">
        <w:t>U1, LED1</w:t>
      </w:r>
      <w:r w:rsidRPr="00212D29">
        <w:t>.</w:t>
      </w:r>
    </w:p>
    <w:p w14:paraId="7D3CE338" w14:textId="77777777" w:rsidR="009B7054" w:rsidRPr="00212D29" w:rsidRDefault="009B7054"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23E5E271" w14:textId="6D986FCA" w:rsidR="00CA2912" w:rsidRPr="00212D29" w:rsidRDefault="00CA2912" w:rsidP="006C4A3A">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w:t>
      </w:r>
      <w:r w:rsidR="000E6CD5" w:rsidRPr="00212D29">
        <w:t>optional and</w:t>
      </w:r>
      <w:r w:rsidRPr="00212D29">
        <w:t xml:space="preserve"> intended for a sensor to be located at the end of a chain of sensors. To allow for maximum flexibility when cabling the sensors, </w:t>
      </w:r>
      <w:r w:rsidR="000E6CD5">
        <w:t xml:space="preserve">you may choose to </w:t>
      </w:r>
      <w:r w:rsidRPr="00212D29">
        <w:t>fit dual connectors to all sensor boards.</w:t>
      </w:r>
    </w:p>
    <w:p w14:paraId="452CCFB5" w14:textId="77777777" w:rsidR="00CA2912" w:rsidRPr="00212D29" w:rsidRDefault="00E21E80" w:rsidP="00CA2912">
      <w:pPr>
        <w:keepNext/>
      </w:pPr>
      <w:r w:rsidRPr="00212D29">
        <w:t xml:space="preserve">A completed </w:t>
      </w:r>
      <w:r w:rsidR="009B7054" w:rsidRPr="00212D29">
        <w:t xml:space="preserve">right-handed </w:t>
      </w:r>
      <w:r w:rsidRPr="00212D29">
        <w:t>Magneto-Resistive Sensor PCB is shown in the following photograph.</w:t>
      </w:r>
    </w:p>
    <w:p w14:paraId="6329379B" w14:textId="77777777" w:rsidR="00E21E80" w:rsidRPr="00152C2B" w:rsidRDefault="00E21E80" w:rsidP="00E21E80">
      <w:pPr>
        <w:keepNext/>
        <w:jc w:val="center"/>
        <w:rPr>
          <w:color w:val="00B050"/>
        </w:rPr>
      </w:pPr>
      <w:r>
        <w:rPr>
          <w:noProof/>
          <w:color w:val="00B050"/>
          <w:lang w:eastAsia="en-GB"/>
        </w:rPr>
        <w:drawing>
          <wp:inline distT="0" distB="0" distL="0" distR="0" wp14:anchorId="0FCB0656" wp14:editId="7ABEDC51">
            <wp:extent cx="3600000" cy="2433600"/>
            <wp:effectExtent l="19050" t="19050" r="1968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jpg"/>
                    <pic:cNvPicPr/>
                  </pic:nvPicPr>
                  <pic:blipFill>
                    <a:blip r:embed="rId45">
                      <a:extLst>
                        <a:ext uri="{28A0092B-C50C-407E-A947-70E740481C1C}">
                          <a14:useLocalDpi xmlns:a14="http://schemas.microsoft.com/office/drawing/2010/main" val="0"/>
                        </a:ext>
                      </a:extLst>
                    </a:blip>
                    <a:stretch>
                      <a:fillRect/>
                    </a:stretch>
                  </pic:blipFill>
                  <pic:spPr>
                    <a:xfrm>
                      <a:off x="0" y="0"/>
                      <a:ext cx="3600000" cy="2433600"/>
                    </a:xfrm>
                    <a:prstGeom prst="rect">
                      <a:avLst/>
                    </a:prstGeom>
                    <a:ln w="12700">
                      <a:solidFill>
                        <a:schemeClr val="tx1"/>
                      </a:solidFill>
                    </a:ln>
                  </pic:spPr>
                </pic:pic>
              </a:graphicData>
            </a:graphic>
          </wp:inline>
        </w:drawing>
      </w:r>
    </w:p>
    <w:p w14:paraId="3F4721E1" w14:textId="28221612" w:rsidR="00E21E80" w:rsidRDefault="00E21E80" w:rsidP="00E21E80">
      <w:pPr>
        <w:pStyle w:val="Caption"/>
        <w:jc w:val="center"/>
      </w:pPr>
      <w:bookmarkStart w:id="892" w:name="_Toc2077440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25</w:t>
      </w:r>
      <w:r w:rsidR="00D15F53">
        <w:rPr>
          <w:noProof/>
        </w:rPr>
        <w:fldChar w:fldCharType="end"/>
      </w:r>
      <w:r>
        <w:t xml:space="preserve"> – Completed Magneto-Resistive Sensor </w:t>
      </w:r>
      <w:r w:rsidR="004E19AE">
        <w:t xml:space="preserve">Module </w:t>
      </w:r>
      <w:r>
        <w:t>PCB</w:t>
      </w:r>
      <w:r w:rsidR="00733A4D">
        <w:t xml:space="preserve"> (Right-Handed)</w:t>
      </w:r>
      <w:bookmarkEnd w:id="892"/>
    </w:p>
    <w:p w14:paraId="7F623294" w14:textId="77777777" w:rsidR="00A242A8" w:rsidRPr="00A7651F" w:rsidRDefault="00A242A8" w:rsidP="00A7651F"/>
    <w:p w14:paraId="413E210D" w14:textId="77777777" w:rsidR="00A242A8" w:rsidRPr="00A7651F" w:rsidRDefault="00A242A8" w:rsidP="00A7651F"/>
    <w:p w14:paraId="26EB9626" w14:textId="4782D9DD" w:rsidR="00F80CCE" w:rsidRDefault="00F80CCE" w:rsidP="000E6CD5">
      <w:pPr>
        <w:pStyle w:val="Heading2"/>
        <w:pageBreakBefore/>
      </w:pPr>
      <w:bookmarkStart w:id="893" w:name="_Toc77862038"/>
      <w:r>
        <w:lastRenderedPageBreak/>
        <w:t xml:space="preserve">Infra-Red </w:t>
      </w:r>
      <w:r w:rsidR="008E418D">
        <w:t xml:space="preserve">&amp; Other </w:t>
      </w:r>
      <w:r>
        <w:t>Sensor</w:t>
      </w:r>
      <w:r w:rsidR="004E19AE">
        <w:t xml:space="preserve"> Modules</w:t>
      </w:r>
      <w:bookmarkEnd w:id="893"/>
    </w:p>
    <w:p w14:paraId="36EBE860" w14:textId="01ECCF3A" w:rsidR="008E418D" w:rsidRPr="00212D29" w:rsidRDefault="008E418D" w:rsidP="008E418D">
      <w:r w:rsidRPr="00212D29">
        <w:t xml:space="preserve">The </w:t>
      </w:r>
      <w:r w:rsidR="00224F10" w:rsidRPr="00212D29">
        <w:t xml:space="preserve">Generic Sensor </w:t>
      </w:r>
      <w:r w:rsidR="004E19AE">
        <w:t>module</w:t>
      </w:r>
      <w:r w:rsidR="004E19AE" w:rsidRPr="00212D29">
        <w:t xml:space="preserve"> </w:t>
      </w:r>
      <w:r w:rsidR="00224F10" w:rsidRPr="00212D29">
        <w:t>is designed to allow other types of sensor to be connected to the simulator interface, provided these are electrically compatible with the system</w:t>
      </w:r>
      <w:r w:rsidR="00224F10" w:rsidRPr="00212D29">
        <w:rPr>
          <w:rStyle w:val="FootnoteReference"/>
        </w:rPr>
        <w:footnoteReference w:id="18"/>
      </w:r>
      <w:r w:rsidR="00224F10" w:rsidRPr="00212D29">
        <w:t xml:space="preserve">. It can also be used to build </w:t>
      </w:r>
      <w:r w:rsidR="0061073A" w:rsidRPr="00212D29">
        <w:t xml:space="preserve">alternative </w:t>
      </w:r>
      <w:r w:rsidR="00224F10" w:rsidRPr="00212D29">
        <w:t>infra-red sensors similar to those used in the original Liverpool Ringing Simulator.</w:t>
      </w:r>
    </w:p>
    <w:p w14:paraId="133E8A09" w14:textId="77777777" w:rsidR="008E418D" w:rsidRDefault="008E418D" w:rsidP="000E6CD5">
      <w:pPr>
        <w:pStyle w:val="Heading3"/>
      </w:pPr>
      <w:bookmarkStart w:id="894" w:name="_Toc77862039"/>
      <w:r>
        <w:t>Parts List</w:t>
      </w:r>
      <w:bookmarkEnd w:id="894"/>
    </w:p>
    <w:p w14:paraId="614248F8" w14:textId="04C20BF5" w:rsidR="008E418D" w:rsidRPr="00393B25" w:rsidRDefault="008E418D" w:rsidP="008E418D">
      <w:pPr>
        <w:pStyle w:val="Caption"/>
        <w:keepNext/>
      </w:pPr>
      <w:bookmarkStart w:id="895" w:name="_Toc20774458"/>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FC27D1">
        <w:rPr>
          <w:noProof/>
        </w:rPr>
        <w:t>4</w:t>
      </w:r>
      <w:r w:rsidR="00D15F53">
        <w:rPr>
          <w:noProof/>
        </w:rPr>
        <w:fldChar w:fldCharType="end"/>
      </w:r>
      <w:r>
        <w:t xml:space="preserve"> – </w:t>
      </w:r>
      <w:r w:rsidR="002B774F">
        <w:t xml:space="preserve">Generic </w:t>
      </w:r>
      <w:r>
        <w:t xml:space="preserve">Sensor </w:t>
      </w:r>
      <w:r w:rsidR="004E19AE">
        <w:t xml:space="preserve">Module </w:t>
      </w:r>
      <w:r>
        <w:t>Parts List</w:t>
      </w:r>
      <w:bookmarkEnd w:id="89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8E418D" w:rsidRPr="00AE25BB" w14:paraId="5771C4EE" w14:textId="77777777" w:rsidTr="00C16666">
        <w:tc>
          <w:tcPr>
            <w:tcW w:w="1985" w:type="dxa"/>
            <w:shd w:val="clear" w:color="auto" w:fill="D9D9D9" w:themeFill="background1" w:themeFillShade="D9"/>
          </w:tcPr>
          <w:p w14:paraId="46F639CB" w14:textId="77777777" w:rsidR="008E418D" w:rsidRPr="00212D29" w:rsidRDefault="008E418D" w:rsidP="00C16666">
            <w:pPr>
              <w:contextualSpacing/>
              <w:rPr>
                <w:b/>
              </w:rPr>
            </w:pPr>
            <w:r w:rsidRPr="00212D29">
              <w:rPr>
                <w:b/>
              </w:rPr>
              <w:t>Reference</w:t>
            </w:r>
          </w:p>
        </w:tc>
        <w:tc>
          <w:tcPr>
            <w:tcW w:w="4252" w:type="dxa"/>
            <w:shd w:val="clear" w:color="auto" w:fill="D9D9D9" w:themeFill="background1" w:themeFillShade="D9"/>
          </w:tcPr>
          <w:p w14:paraId="6F140991" w14:textId="77777777" w:rsidR="008E418D" w:rsidRPr="00212D29" w:rsidRDefault="008E418D" w:rsidP="00C16666">
            <w:pPr>
              <w:contextualSpacing/>
              <w:rPr>
                <w:b/>
              </w:rPr>
            </w:pPr>
            <w:r w:rsidRPr="00212D29">
              <w:rPr>
                <w:b/>
              </w:rPr>
              <w:t>Component</w:t>
            </w:r>
          </w:p>
        </w:tc>
        <w:tc>
          <w:tcPr>
            <w:tcW w:w="2897" w:type="dxa"/>
            <w:shd w:val="clear" w:color="auto" w:fill="D9D9D9" w:themeFill="background1" w:themeFillShade="D9"/>
          </w:tcPr>
          <w:p w14:paraId="6EC0044C" w14:textId="77777777" w:rsidR="008E418D" w:rsidRPr="00212D29" w:rsidRDefault="008E418D" w:rsidP="00C16666">
            <w:pPr>
              <w:contextualSpacing/>
              <w:rPr>
                <w:b/>
              </w:rPr>
            </w:pPr>
            <w:r w:rsidRPr="00212D29">
              <w:rPr>
                <w:b/>
              </w:rPr>
              <w:t>Notes</w:t>
            </w:r>
          </w:p>
        </w:tc>
      </w:tr>
      <w:tr w:rsidR="008E418D" w:rsidRPr="007A4ECF" w14:paraId="31127EBA" w14:textId="77777777" w:rsidTr="00C16666">
        <w:tc>
          <w:tcPr>
            <w:tcW w:w="1985" w:type="dxa"/>
          </w:tcPr>
          <w:p w14:paraId="429CB8E6" w14:textId="77777777" w:rsidR="008E418D" w:rsidRPr="00212D29" w:rsidRDefault="008E418D" w:rsidP="00C16666">
            <w:pPr>
              <w:contextualSpacing/>
            </w:pPr>
            <w:r w:rsidRPr="00212D29">
              <w:t>PCB</w:t>
            </w:r>
          </w:p>
        </w:tc>
        <w:tc>
          <w:tcPr>
            <w:tcW w:w="4252" w:type="dxa"/>
          </w:tcPr>
          <w:p w14:paraId="116E329D" w14:textId="77777777" w:rsidR="008E418D" w:rsidRPr="00212D29" w:rsidRDefault="008E418D" w:rsidP="002B774F">
            <w:pPr>
              <w:contextualSpacing/>
            </w:pPr>
            <w:r w:rsidRPr="00212D29">
              <w:t xml:space="preserve">Type 2 </w:t>
            </w:r>
            <w:r w:rsidR="002B774F" w:rsidRPr="00212D29">
              <w:t xml:space="preserve">Generic </w:t>
            </w:r>
            <w:r w:rsidRPr="00212D29">
              <w:t>Sensor PCB</w:t>
            </w:r>
          </w:p>
        </w:tc>
        <w:tc>
          <w:tcPr>
            <w:tcW w:w="2897" w:type="dxa"/>
          </w:tcPr>
          <w:p w14:paraId="4B986975" w14:textId="77777777" w:rsidR="008E418D" w:rsidRPr="00212D29" w:rsidRDefault="008E418D" w:rsidP="00C16666">
            <w:pPr>
              <w:contextualSpacing/>
            </w:pPr>
          </w:p>
        </w:tc>
      </w:tr>
      <w:tr w:rsidR="004B4F9B" w:rsidRPr="007A4ECF" w14:paraId="01A8761C" w14:textId="77777777" w:rsidTr="00C16666">
        <w:tc>
          <w:tcPr>
            <w:tcW w:w="1985" w:type="dxa"/>
          </w:tcPr>
          <w:p w14:paraId="2D947B84" w14:textId="77777777" w:rsidR="004B4F9B" w:rsidRPr="00212D29" w:rsidRDefault="004B4F9B" w:rsidP="00C16666">
            <w:pPr>
              <w:contextualSpacing/>
            </w:pPr>
            <w:r w:rsidRPr="00212D29">
              <w:t>R1</w:t>
            </w:r>
          </w:p>
        </w:tc>
        <w:tc>
          <w:tcPr>
            <w:tcW w:w="4252" w:type="dxa"/>
          </w:tcPr>
          <w:p w14:paraId="3453378B" w14:textId="77777777" w:rsidR="004B4F9B" w:rsidRPr="00212D29" w:rsidRDefault="004B4F9B" w:rsidP="004B4F9B">
            <w:pPr>
              <w:contextualSpacing/>
            </w:pPr>
            <w:r w:rsidRPr="00212D29">
              <w:t>100</w:t>
            </w:r>
            <w:r w:rsidRPr="00212D29">
              <w:rPr>
                <w:rFonts w:cs="Calibri"/>
              </w:rPr>
              <w:t>Ω 0.25W Metal Film</w:t>
            </w:r>
          </w:p>
        </w:tc>
        <w:tc>
          <w:tcPr>
            <w:tcW w:w="2897" w:type="dxa"/>
          </w:tcPr>
          <w:p w14:paraId="778698FF" w14:textId="77777777" w:rsidR="004B4F9B" w:rsidRPr="00212D29" w:rsidRDefault="004B4F9B" w:rsidP="00C16666">
            <w:pPr>
              <w:contextualSpacing/>
            </w:pPr>
            <w:r w:rsidRPr="00212D29">
              <w:t>Farnell 9341099</w:t>
            </w:r>
          </w:p>
        </w:tc>
      </w:tr>
      <w:tr w:rsidR="004B4F9B" w:rsidRPr="007A4ECF" w14:paraId="3278B43B" w14:textId="77777777" w:rsidTr="00C16666">
        <w:tc>
          <w:tcPr>
            <w:tcW w:w="1985" w:type="dxa"/>
          </w:tcPr>
          <w:p w14:paraId="36C7D33C" w14:textId="77777777" w:rsidR="004B4F9B" w:rsidRPr="00212D29" w:rsidRDefault="004B4F9B" w:rsidP="00C16666">
            <w:pPr>
              <w:contextualSpacing/>
            </w:pPr>
            <w:r w:rsidRPr="00212D29">
              <w:t>R2</w:t>
            </w:r>
          </w:p>
        </w:tc>
        <w:tc>
          <w:tcPr>
            <w:tcW w:w="4252" w:type="dxa"/>
          </w:tcPr>
          <w:p w14:paraId="2AFF6E14" w14:textId="77777777" w:rsidR="004B4F9B" w:rsidRPr="00212D29" w:rsidRDefault="004B4F9B" w:rsidP="004B4F9B">
            <w:pPr>
              <w:contextualSpacing/>
            </w:pPr>
            <w:r w:rsidRPr="00212D29">
              <w:t>1k</w:t>
            </w:r>
            <w:r w:rsidRPr="00212D29">
              <w:rPr>
                <w:rFonts w:cs="Calibri"/>
              </w:rPr>
              <w:t>Ω 0.25W Metal Film</w:t>
            </w:r>
          </w:p>
        </w:tc>
        <w:tc>
          <w:tcPr>
            <w:tcW w:w="2897" w:type="dxa"/>
          </w:tcPr>
          <w:p w14:paraId="242ECCEF" w14:textId="77777777" w:rsidR="004B4F9B" w:rsidRPr="00212D29" w:rsidRDefault="004B4F9B" w:rsidP="00C16666">
            <w:pPr>
              <w:contextualSpacing/>
            </w:pPr>
            <w:r w:rsidRPr="00212D29">
              <w:t>Farnell 9341102</w:t>
            </w:r>
          </w:p>
        </w:tc>
      </w:tr>
      <w:tr w:rsidR="004B4F9B" w:rsidRPr="007A4ECF" w14:paraId="288DF0B7" w14:textId="77777777" w:rsidTr="00C16666">
        <w:tc>
          <w:tcPr>
            <w:tcW w:w="1985" w:type="dxa"/>
          </w:tcPr>
          <w:p w14:paraId="5BA7193E" w14:textId="77777777" w:rsidR="004B4F9B" w:rsidRPr="00212D29" w:rsidRDefault="004B4F9B" w:rsidP="00C16666">
            <w:pPr>
              <w:contextualSpacing/>
            </w:pPr>
            <w:r w:rsidRPr="00212D29">
              <w:t>R3</w:t>
            </w:r>
          </w:p>
        </w:tc>
        <w:tc>
          <w:tcPr>
            <w:tcW w:w="4252" w:type="dxa"/>
          </w:tcPr>
          <w:p w14:paraId="34804940" w14:textId="77777777" w:rsidR="004B4F9B" w:rsidRPr="00212D29" w:rsidRDefault="004B4F9B" w:rsidP="004B4F9B">
            <w:pPr>
              <w:contextualSpacing/>
            </w:pPr>
            <w:r w:rsidRPr="00212D29">
              <w:t>10k</w:t>
            </w:r>
            <w:r w:rsidRPr="00212D29">
              <w:rPr>
                <w:rFonts w:cs="Calibri"/>
              </w:rPr>
              <w:t>Ω 0.25W Metal Film</w:t>
            </w:r>
          </w:p>
        </w:tc>
        <w:tc>
          <w:tcPr>
            <w:tcW w:w="2897" w:type="dxa"/>
          </w:tcPr>
          <w:p w14:paraId="3886DB0A" w14:textId="77777777" w:rsidR="004B4F9B" w:rsidRPr="00212D29" w:rsidRDefault="004B4F9B" w:rsidP="00C16666">
            <w:pPr>
              <w:contextualSpacing/>
            </w:pPr>
            <w:r w:rsidRPr="00212D29">
              <w:t>Farnell 9341110</w:t>
            </w:r>
          </w:p>
        </w:tc>
      </w:tr>
      <w:tr w:rsidR="004B4F9B" w:rsidRPr="007A4ECF" w14:paraId="51745312" w14:textId="77777777" w:rsidTr="00C16666">
        <w:tc>
          <w:tcPr>
            <w:tcW w:w="1985" w:type="dxa"/>
          </w:tcPr>
          <w:p w14:paraId="68586D67" w14:textId="77777777" w:rsidR="004B4F9B" w:rsidRPr="00212D29" w:rsidRDefault="004B4F9B" w:rsidP="00C16666">
            <w:pPr>
              <w:contextualSpacing/>
            </w:pPr>
            <w:r w:rsidRPr="00212D29">
              <w:t>C1</w:t>
            </w:r>
          </w:p>
        </w:tc>
        <w:tc>
          <w:tcPr>
            <w:tcW w:w="4252" w:type="dxa"/>
          </w:tcPr>
          <w:p w14:paraId="2369E8DA" w14:textId="439DD4E7" w:rsidR="004B4F9B" w:rsidRPr="00212D29" w:rsidRDefault="004B4F9B" w:rsidP="00C16666">
            <w:pPr>
              <w:contextualSpacing/>
            </w:pPr>
            <w:r w:rsidRPr="00212D29">
              <w:t>100nF (0.1</w:t>
            </w:r>
            <w:r w:rsidRPr="00212D29">
              <w:rPr>
                <w:rFonts w:cs="Calibri"/>
              </w:rPr>
              <w:t>µF</w:t>
            </w:r>
            <w:r w:rsidRPr="00212D29">
              <w:t xml:space="preserve">) 50V </w:t>
            </w:r>
            <w:r w:rsidR="00F60FC7" w:rsidRPr="00212D29">
              <w:t>MLCC (</w:t>
            </w:r>
            <w:r w:rsidRPr="00212D29">
              <w:t>2.54mm Radial)</w:t>
            </w:r>
          </w:p>
        </w:tc>
        <w:tc>
          <w:tcPr>
            <w:tcW w:w="2897" w:type="dxa"/>
          </w:tcPr>
          <w:p w14:paraId="3116C445" w14:textId="77777777" w:rsidR="004B4F9B" w:rsidRPr="00212D29" w:rsidRDefault="004B4F9B" w:rsidP="00C16666">
            <w:pPr>
              <w:contextualSpacing/>
            </w:pPr>
            <w:r w:rsidRPr="00212D29">
              <w:t>Farnell 1457655</w:t>
            </w:r>
          </w:p>
        </w:tc>
      </w:tr>
      <w:tr w:rsidR="004B4F9B" w:rsidRPr="007A4ECF" w14:paraId="1C6EAE28" w14:textId="77777777" w:rsidTr="00C16666">
        <w:tc>
          <w:tcPr>
            <w:tcW w:w="1985" w:type="dxa"/>
          </w:tcPr>
          <w:p w14:paraId="76A3C8BB" w14:textId="77777777" w:rsidR="004B4F9B" w:rsidRPr="00212D29" w:rsidRDefault="004B4F9B" w:rsidP="00C16666">
            <w:pPr>
              <w:contextualSpacing/>
            </w:pPr>
            <w:r w:rsidRPr="00212D29">
              <w:t>LED1</w:t>
            </w:r>
          </w:p>
        </w:tc>
        <w:tc>
          <w:tcPr>
            <w:tcW w:w="4252" w:type="dxa"/>
          </w:tcPr>
          <w:p w14:paraId="04589D0E" w14:textId="77777777" w:rsidR="004B4F9B" w:rsidRPr="00212D29" w:rsidRDefault="004B4F9B" w:rsidP="00C16666">
            <w:pPr>
              <w:contextualSpacing/>
            </w:pPr>
            <w:r w:rsidRPr="00212D29">
              <w:t>Yellow 3mm</w:t>
            </w:r>
          </w:p>
        </w:tc>
        <w:tc>
          <w:tcPr>
            <w:tcW w:w="2897" w:type="dxa"/>
          </w:tcPr>
          <w:p w14:paraId="568DE3F2" w14:textId="77777777" w:rsidR="004B4F9B" w:rsidRPr="00212D29" w:rsidRDefault="005E14A6" w:rsidP="00C16666">
            <w:pPr>
              <w:contextualSpacing/>
            </w:pPr>
            <w:r w:rsidRPr="00212D29">
              <w:t>Farnell 2112098</w:t>
            </w:r>
          </w:p>
        </w:tc>
      </w:tr>
      <w:tr w:rsidR="004B4F9B" w:rsidRPr="007A4ECF" w14:paraId="2C12995B" w14:textId="77777777" w:rsidTr="00C16666">
        <w:tc>
          <w:tcPr>
            <w:tcW w:w="1985" w:type="dxa"/>
          </w:tcPr>
          <w:p w14:paraId="5D1BF5F1" w14:textId="77777777" w:rsidR="004B4F9B" w:rsidRPr="00212D29" w:rsidRDefault="004B4F9B" w:rsidP="00C16666">
            <w:pPr>
              <w:contextualSpacing/>
            </w:pPr>
            <w:r w:rsidRPr="00212D29">
              <w:t>D1, D2</w:t>
            </w:r>
          </w:p>
        </w:tc>
        <w:tc>
          <w:tcPr>
            <w:tcW w:w="4252" w:type="dxa"/>
          </w:tcPr>
          <w:p w14:paraId="14B70E59" w14:textId="77777777" w:rsidR="004B4F9B" w:rsidRPr="00212D29" w:rsidRDefault="004B4F9B" w:rsidP="00C16666">
            <w:pPr>
              <w:contextualSpacing/>
            </w:pPr>
            <w:r w:rsidRPr="00212D29">
              <w:t>SA5.0A</w:t>
            </w:r>
          </w:p>
        </w:tc>
        <w:tc>
          <w:tcPr>
            <w:tcW w:w="2897" w:type="dxa"/>
          </w:tcPr>
          <w:p w14:paraId="4DAE201B" w14:textId="77777777" w:rsidR="004B4F9B" w:rsidRPr="00212D29" w:rsidRDefault="004B4F9B" w:rsidP="00C16666">
            <w:pPr>
              <w:contextualSpacing/>
            </w:pPr>
            <w:r w:rsidRPr="00212D29">
              <w:t>Farnell 1886342</w:t>
            </w:r>
          </w:p>
        </w:tc>
      </w:tr>
      <w:tr w:rsidR="004B4F9B" w:rsidRPr="007A4ECF" w14:paraId="76367744" w14:textId="77777777" w:rsidTr="00C16666">
        <w:tc>
          <w:tcPr>
            <w:tcW w:w="1985" w:type="dxa"/>
          </w:tcPr>
          <w:p w14:paraId="609200F6" w14:textId="77777777" w:rsidR="004B4F9B" w:rsidRPr="00212D29" w:rsidRDefault="004B4F9B" w:rsidP="00C16666">
            <w:pPr>
              <w:contextualSpacing/>
            </w:pPr>
            <w:r w:rsidRPr="00212D29">
              <w:t>Sensor Header</w:t>
            </w:r>
          </w:p>
        </w:tc>
        <w:tc>
          <w:tcPr>
            <w:tcW w:w="4252" w:type="dxa"/>
          </w:tcPr>
          <w:p w14:paraId="5C3BD374" w14:textId="77777777" w:rsidR="004B4F9B" w:rsidRPr="00212D29" w:rsidRDefault="004B4F9B" w:rsidP="00C16666">
            <w:pPr>
              <w:contextualSpacing/>
            </w:pPr>
            <w:r w:rsidRPr="00212D29">
              <w:t>1x3-pin 0.1” Male Header</w:t>
            </w:r>
            <w:r w:rsidRPr="00212D29">
              <w:br/>
              <w:t>(cut from a longer strip)</w:t>
            </w:r>
          </w:p>
        </w:tc>
        <w:tc>
          <w:tcPr>
            <w:tcW w:w="2897" w:type="dxa"/>
          </w:tcPr>
          <w:p w14:paraId="7E2BED2B" w14:textId="4D4D7791" w:rsidR="004B4F9B" w:rsidRPr="00212D29" w:rsidRDefault="00F60FC7" w:rsidP="00C16666">
            <w:pPr>
              <w:contextualSpacing/>
            </w:pPr>
            <w:r>
              <w:t xml:space="preserve">CPC </w:t>
            </w:r>
            <w:r w:rsidRPr="000E6CD5">
              <w:t>CN18761</w:t>
            </w:r>
            <w:r>
              <w:t xml:space="preserve"> </w:t>
            </w:r>
            <w:r w:rsidR="004B4F9B" w:rsidRPr="00212D29">
              <w:t>eBay</w:t>
            </w:r>
          </w:p>
        </w:tc>
      </w:tr>
      <w:tr w:rsidR="00A7651F" w:rsidRPr="007A4ECF" w14:paraId="537A00F2" w14:textId="77777777" w:rsidTr="00C16666">
        <w:tc>
          <w:tcPr>
            <w:tcW w:w="1985" w:type="dxa"/>
          </w:tcPr>
          <w:p w14:paraId="228A543B" w14:textId="77777777" w:rsidR="00A7651F" w:rsidRPr="00212D29" w:rsidRDefault="00A7651F" w:rsidP="00A7651F">
            <w:pPr>
              <w:contextualSpacing/>
            </w:pPr>
            <w:r w:rsidRPr="00212D29">
              <w:t>Connector</w:t>
            </w:r>
          </w:p>
        </w:tc>
        <w:tc>
          <w:tcPr>
            <w:tcW w:w="4252" w:type="dxa"/>
          </w:tcPr>
          <w:p w14:paraId="2FCE1DE5" w14:textId="096C413D" w:rsidR="00A7651F" w:rsidRPr="00212D29" w:rsidRDefault="00A7651F" w:rsidP="00A7651F">
            <w:pPr>
              <w:contextualSpacing/>
            </w:pPr>
            <w:r>
              <w:t xml:space="preserve">AMP TE Connectivity </w:t>
            </w:r>
            <w:r w:rsidRPr="00A7651F">
              <w:t>5406526-1</w:t>
            </w:r>
            <w:r>
              <w:rPr>
                <w:rStyle w:val="FootnoteReference"/>
              </w:rPr>
              <w:footnoteReference w:id="19"/>
            </w:r>
          </w:p>
        </w:tc>
        <w:tc>
          <w:tcPr>
            <w:tcW w:w="2897" w:type="dxa"/>
          </w:tcPr>
          <w:p w14:paraId="115DB874" w14:textId="190F874C" w:rsidR="00A7651F" w:rsidRPr="00212D29" w:rsidRDefault="00A7651F" w:rsidP="00A7651F">
            <w:pPr>
              <w:contextualSpacing/>
            </w:pPr>
            <w:r w:rsidRPr="00212D29">
              <w:t xml:space="preserve">Farnell </w:t>
            </w:r>
            <w:r>
              <w:t>2452587</w:t>
            </w:r>
          </w:p>
        </w:tc>
      </w:tr>
      <w:tr w:rsidR="004B4F9B" w:rsidRPr="007A4ECF" w14:paraId="5652EBE4" w14:textId="77777777" w:rsidTr="00C16666">
        <w:tc>
          <w:tcPr>
            <w:tcW w:w="1985" w:type="dxa"/>
          </w:tcPr>
          <w:p w14:paraId="0A8336B5" w14:textId="77777777" w:rsidR="004B4F9B" w:rsidRPr="00212D29" w:rsidRDefault="004B4F9B" w:rsidP="00C16666">
            <w:pPr>
              <w:contextualSpacing/>
            </w:pPr>
            <w:r w:rsidRPr="00212D29">
              <w:t>Infra-Red Sensor</w:t>
            </w:r>
          </w:p>
        </w:tc>
        <w:tc>
          <w:tcPr>
            <w:tcW w:w="4252" w:type="dxa"/>
          </w:tcPr>
          <w:p w14:paraId="66D67BB8" w14:textId="77777777" w:rsidR="004B4F9B" w:rsidRPr="00212D29" w:rsidRDefault="004B4F9B" w:rsidP="00C16666">
            <w:pPr>
              <w:contextualSpacing/>
            </w:pPr>
            <w:r w:rsidRPr="00212D29">
              <w:t>E18-D80NK Infra-Red Obstacle Sensor</w:t>
            </w:r>
          </w:p>
        </w:tc>
        <w:tc>
          <w:tcPr>
            <w:tcW w:w="2897" w:type="dxa"/>
          </w:tcPr>
          <w:p w14:paraId="4D552400" w14:textId="77777777" w:rsidR="004B4F9B" w:rsidRPr="00212D29" w:rsidRDefault="004B4F9B" w:rsidP="005E14A6">
            <w:pPr>
              <w:contextualSpacing/>
            </w:pPr>
            <w:r w:rsidRPr="00212D29">
              <w:t>Hobby Components</w:t>
            </w:r>
            <w:r w:rsidR="005E14A6" w:rsidRPr="00212D29">
              <w:rPr>
                <w:rStyle w:val="FootnoteReference"/>
              </w:rPr>
              <w:footnoteReference w:id="20"/>
            </w:r>
            <w:r w:rsidRPr="00212D29">
              <w:br/>
              <w:t>4tronix</w:t>
            </w:r>
            <w:r w:rsidR="005E14A6" w:rsidRPr="00212D29">
              <w:rPr>
                <w:rStyle w:val="FootnoteReference"/>
              </w:rPr>
              <w:footnoteReference w:id="21"/>
            </w:r>
          </w:p>
        </w:tc>
      </w:tr>
    </w:tbl>
    <w:p w14:paraId="46306624" w14:textId="77777777" w:rsidR="008E418D" w:rsidRPr="009030AD" w:rsidRDefault="008E418D" w:rsidP="006C4A3A">
      <w:pPr>
        <w:pStyle w:val="ListParagraph"/>
        <w:numPr>
          <w:ilvl w:val="0"/>
          <w:numId w:val="3"/>
        </w:numPr>
        <w:sectPr w:rsidR="008E418D" w:rsidRPr="009030AD" w:rsidSect="00733A4D">
          <w:endnotePr>
            <w:numFmt w:val="decimal"/>
          </w:endnotePr>
          <w:pgSz w:w="11906" w:h="16838"/>
          <w:pgMar w:top="1440" w:right="1440" w:bottom="1440" w:left="1440" w:header="709" w:footer="709" w:gutter="0"/>
          <w:cols w:space="708"/>
          <w:docGrid w:linePitch="360"/>
        </w:sectPr>
      </w:pPr>
    </w:p>
    <w:p w14:paraId="49CB4486" w14:textId="77777777" w:rsidR="008E418D" w:rsidRDefault="008E418D" w:rsidP="008E418D">
      <w:pPr>
        <w:pStyle w:val="Heading3"/>
      </w:pPr>
      <w:bookmarkStart w:id="896" w:name="_Toc77862040"/>
      <w:r>
        <w:lastRenderedPageBreak/>
        <w:t>Schematic</w:t>
      </w:r>
      <w:bookmarkEnd w:id="896"/>
    </w:p>
    <w:p w14:paraId="1610B388" w14:textId="77777777" w:rsidR="008E418D" w:rsidRPr="00E21E80" w:rsidRDefault="008E418D" w:rsidP="008E418D">
      <w:pPr>
        <w:jc w:val="center"/>
      </w:pPr>
      <w:r>
        <w:rPr>
          <w:noProof/>
          <w:lang w:eastAsia="en-GB"/>
        </w:rPr>
        <w:drawing>
          <wp:inline distT="0" distB="0" distL="0" distR="0" wp14:anchorId="07170FC8" wp14:editId="1AC524FB">
            <wp:extent cx="8212975" cy="54732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sch.png"/>
                    <pic:cNvPicPr/>
                  </pic:nvPicPr>
                  <pic:blipFill>
                    <a:blip r:embed="rId46">
                      <a:extLst>
                        <a:ext uri="{28A0092B-C50C-407E-A947-70E740481C1C}">
                          <a14:useLocalDpi xmlns:a14="http://schemas.microsoft.com/office/drawing/2010/main" val="0"/>
                        </a:ext>
                      </a:extLst>
                    </a:blip>
                    <a:stretch>
                      <a:fillRect/>
                    </a:stretch>
                  </pic:blipFill>
                  <pic:spPr>
                    <a:xfrm>
                      <a:off x="0" y="0"/>
                      <a:ext cx="8212975" cy="5473294"/>
                    </a:xfrm>
                    <a:prstGeom prst="rect">
                      <a:avLst/>
                    </a:prstGeom>
                  </pic:spPr>
                </pic:pic>
              </a:graphicData>
            </a:graphic>
          </wp:inline>
        </w:drawing>
      </w:r>
    </w:p>
    <w:p w14:paraId="19C41CA2" w14:textId="77777777" w:rsidR="008E418D" w:rsidRDefault="008E418D" w:rsidP="008E418D">
      <w:pPr>
        <w:pStyle w:val="Heading2"/>
        <w:sectPr w:rsidR="008E418D" w:rsidSect="004408BF">
          <w:endnotePr>
            <w:numFmt w:val="decimal"/>
          </w:endnotePr>
          <w:pgSz w:w="16838" w:h="11906" w:orient="landscape"/>
          <w:pgMar w:top="1440" w:right="1440" w:bottom="1440" w:left="1440" w:header="709" w:footer="709" w:gutter="0"/>
          <w:cols w:space="708"/>
          <w:docGrid w:linePitch="360"/>
        </w:sectPr>
      </w:pPr>
    </w:p>
    <w:p w14:paraId="138B3D7C" w14:textId="77777777" w:rsidR="008E418D" w:rsidRDefault="008E418D" w:rsidP="008E418D">
      <w:pPr>
        <w:pStyle w:val="Heading3"/>
      </w:pPr>
      <w:bookmarkStart w:id="897" w:name="_Toc77862041"/>
      <w:r>
        <w:lastRenderedPageBreak/>
        <w:t>PCB Layout</w:t>
      </w:r>
      <w:bookmarkEnd w:id="897"/>
    </w:p>
    <w:p w14:paraId="5FC26E39" w14:textId="77777777" w:rsidR="008E418D" w:rsidRPr="00212D29" w:rsidRDefault="008E418D" w:rsidP="008E418D">
      <w:pPr>
        <w:keepNext/>
      </w:pPr>
      <w:r w:rsidRPr="00212D29">
        <w:t>The following diagram shows the layout of a Generic Sensor PCB. All components are mounted on the top (silkscreen) side of the board.</w:t>
      </w:r>
    </w:p>
    <w:p w14:paraId="410B790B" w14:textId="77777777" w:rsidR="008E418D" w:rsidRDefault="008E418D" w:rsidP="008E418D">
      <w:pPr>
        <w:keepNext/>
        <w:jc w:val="center"/>
      </w:pPr>
      <w:r>
        <w:rPr>
          <w:noProof/>
          <w:lang w:eastAsia="en-GB"/>
        </w:rPr>
        <w:drawing>
          <wp:inline distT="0" distB="0" distL="0" distR="0" wp14:anchorId="182862F0" wp14:editId="60685C0A">
            <wp:extent cx="2880000" cy="1951200"/>
            <wp:effectExtent l="19050" t="19050" r="1587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brd_whi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702F69E5" w14:textId="518614D7" w:rsidR="008E418D" w:rsidRDefault="008E418D" w:rsidP="008E418D">
      <w:pPr>
        <w:pStyle w:val="Caption"/>
        <w:jc w:val="center"/>
      </w:pPr>
      <w:bookmarkStart w:id="898" w:name="_Toc2077440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26</w:t>
      </w:r>
      <w:r w:rsidR="00D15F53">
        <w:rPr>
          <w:noProof/>
        </w:rPr>
        <w:fldChar w:fldCharType="end"/>
      </w:r>
      <w:r>
        <w:t xml:space="preserve"> – Magneto-Resistive Sensor Board Layout</w:t>
      </w:r>
      <w:bookmarkEnd w:id="898"/>
    </w:p>
    <w:p w14:paraId="65FE5A4B" w14:textId="77777777" w:rsidR="008E418D" w:rsidRDefault="008E418D" w:rsidP="008E418D">
      <w:pPr>
        <w:pStyle w:val="Heading3"/>
      </w:pPr>
      <w:bookmarkStart w:id="899" w:name="_Toc77862042"/>
      <w:r>
        <w:t>Construction</w:t>
      </w:r>
      <w:bookmarkEnd w:id="899"/>
    </w:p>
    <w:p w14:paraId="69DAE2DC" w14:textId="12F8C1D9" w:rsidR="008E418D" w:rsidRPr="00212D29" w:rsidRDefault="008E418D" w:rsidP="008E418D">
      <w:r w:rsidRPr="00212D29">
        <w:t xml:space="preserve">All the components on the Generic Sensor </w:t>
      </w:r>
      <w:r w:rsidR="004E19AE">
        <w:t>module</w:t>
      </w:r>
      <w:r w:rsidR="004E19AE" w:rsidRPr="00212D29">
        <w:t xml:space="preserve"> </w:t>
      </w:r>
      <w:r w:rsidRPr="00212D29">
        <w:t>are mounted on top, silkscreen, side of the board.</w:t>
      </w:r>
    </w:p>
    <w:p w14:paraId="0D3DF62E" w14:textId="77777777" w:rsidR="008E418D" w:rsidRPr="00212D29" w:rsidRDefault="008E418D"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 when used to build an infra-red sensor.</w:t>
      </w:r>
    </w:p>
    <w:p w14:paraId="1D19F78A" w14:textId="77777777" w:rsidR="008E418D" w:rsidRPr="00212D29" w:rsidRDefault="008E418D" w:rsidP="006C4A3A">
      <w:pPr>
        <w:pStyle w:val="ListParagraph"/>
        <w:numPr>
          <w:ilvl w:val="0"/>
          <w:numId w:val="6"/>
        </w:numPr>
      </w:pPr>
      <w:r w:rsidRPr="00212D29">
        <w:t>Solder the components, starting with the components with the lowest profile (resistors, capacitor), then the remainder of the components in order of increasing height, ending with the RJ45 socket.</w:t>
      </w:r>
    </w:p>
    <w:p w14:paraId="083A1EC9" w14:textId="4F95F30D" w:rsidR="008E418D" w:rsidRPr="00212D29" w:rsidRDefault="008E418D" w:rsidP="006C4A3A">
      <w:pPr>
        <w:pStyle w:val="ListParagraph"/>
        <w:numPr>
          <w:ilvl w:val="0"/>
          <w:numId w:val="1"/>
        </w:numPr>
      </w:pPr>
      <w:r w:rsidRPr="00212D29">
        <w:t xml:space="preserve">Pay </w:t>
      </w:r>
      <w:r w:rsidR="00F60FC7">
        <w:t>close</w:t>
      </w:r>
      <w:r w:rsidRPr="00212D29">
        <w:t xml:space="preserve"> attention to the correct orientation of the polarised components D1, D2, LED1</w:t>
      </w:r>
      <w:r w:rsidR="00F60FC7">
        <w:t xml:space="preserve"> (and to the connection to the infra-red sensor, if used).</w:t>
      </w:r>
    </w:p>
    <w:p w14:paraId="38BBBA98" w14:textId="77777777" w:rsidR="008E418D" w:rsidRPr="00212D29" w:rsidRDefault="008E418D"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60EC7395" w14:textId="03C622B0" w:rsidR="00F60FC7" w:rsidRPr="00212D29" w:rsidRDefault="00F60FC7" w:rsidP="00F60FC7">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optional and intended for a sensor to be located at the end of a chain of sensors. To allow for maximum flexibility when cabling the sensors, </w:t>
      </w:r>
      <w:r>
        <w:t xml:space="preserve">you may choose to </w:t>
      </w:r>
      <w:r w:rsidRPr="00212D29">
        <w:t>fit dual connectors to all sensors boards.</w:t>
      </w:r>
    </w:p>
    <w:p w14:paraId="29E2C087" w14:textId="77777777" w:rsidR="008E418D" w:rsidRPr="00212D29" w:rsidRDefault="008E418D" w:rsidP="008E418D">
      <w:pPr>
        <w:keepNext/>
      </w:pPr>
      <w:r w:rsidRPr="00212D29">
        <w:lastRenderedPageBreak/>
        <w:t>A completed Generic Sensor PCB is shown in the following photograph.</w:t>
      </w:r>
    </w:p>
    <w:p w14:paraId="7B00D3C1" w14:textId="77777777" w:rsidR="008E418D" w:rsidRPr="00152C2B" w:rsidRDefault="008E418D" w:rsidP="008E418D">
      <w:pPr>
        <w:keepNext/>
        <w:jc w:val="center"/>
        <w:rPr>
          <w:color w:val="00B050"/>
        </w:rPr>
      </w:pPr>
      <w:r>
        <w:rPr>
          <w:noProof/>
          <w:color w:val="00B050"/>
          <w:lang w:eastAsia="en-GB"/>
        </w:rPr>
        <w:drawing>
          <wp:inline distT="0" distB="0" distL="0" distR="0" wp14:anchorId="1E9FD715" wp14:editId="750B063C">
            <wp:extent cx="3600000" cy="2408400"/>
            <wp:effectExtent l="19050" t="19050" r="196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48">
                      <a:extLst>
                        <a:ext uri="{28A0092B-C50C-407E-A947-70E740481C1C}">
                          <a14:useLocalDpi xmlns:a14="http://schemas.microsoft.com/office/drawing/2010/main" val="0"/>
                        </a:ext>
                      </a:extLst>
                    </a:blip>
                    <a:stretch>
                      <a:fillRect/>
                    </a:stretch>
                  </pic:blipFill>
                  <pic:spPr>
                    <a:xfrm>
                      <a:off x="0" y="0"/>
                      <a:ext cx="3600000" cy="2408400"/>
                    </a:xfrm>
                    <a:prstGeom prst="rect">
                      <a:avLst/>
                    </a:prstGeom>
                    <a:ln w="12700">
                      <a:solidFill>
                        <a:schemeClr val="tx1"/>
                      </a:solidFill>
                    </a:ln>
                  </pic:spPr>
                </pic:pic>
              </a:graphicData>
            </a:graphic>
          </wp:inline>
        </w:drawing>
      </w:r>
    </w:p>
    <w:p w14:paraId="69C895B6" w14:textId="160B8F87" w:rsidR="008E418D" w:rsidRDefault="008E418D" w:rsidP="008E418D">
      <w:pPr>
        <w:pStyle w:val="Caption"/>
        <w:jc w:val="center"/>
      </w:pPr>
      <w:bookmarkStart w:id="900" w:name="_Toc2077440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27</w:t>
      </w:r>
      <w:r w:rsidR="00D15F53">
        <w:rPr>
          <w:noProof/>
        </w:rPr>
        <w:fldChar w:fldCharType="end"/>
      </w:r>
      <w:r>
        <w:t xml:space="preserve"> – Completed </w:t>
      </w:r>
      <w:r w:rsidR="00B62195">
        <w:t xml:space="preserve">Generic </w:t>
      </w:r>
      <w:r>
        <w:t xml:space="preserve">Sensor </w:t>
      </w:r>
      <w:r w:rsidR="004E19AE">
        <w:t xml:space="preserve">Module </w:t>
      </w:r>
      <w:r>
        <w:t>PCB</w:t>
      </w:r>
      <w:bookmarkEnd w:id="900"/>
      <w:r>
        <w:t xml:space="preserve"> </w:t>
      </w:r>
    </w:p>
    <w:p w14:paraId="4F245809" w14:textId="77777777" w:rsidR="00C2783A" w:rsidRDefault="00C2783A" w:rsidP="00B62195">
      <w:pPr>
        <w:pStyle w:val="Heading3"/>
        <w:pageBreakBefore/>
      </w:pPr>
      <w:bookmarkStart w:id="901" w:name="_Toc77862043"/>
      <w:r>
        <w:lastRenderedPageBreak/>
        <w:t>Infra-Red Sensor</w:t>
      </w:r>
      <w:bookmarkEnd w:id="901"/>
    </w:p>
    <w:p w14:paraId="405220D8" w14:textId="305B479D" w:rsidR="00C2783A" w:rsidRPr="00212D29" w:rsidRDefault="00C2783A" w:rsidP="00C2783A">
      <w:r w:rsidRPr="00212D29">
        <w:t xml:space="preserve">As an alternative to the magneto-resistive sensors, an infra-red sensor can be built based on a commercially available modulated infra-red detector unit, marketed as an “obstacle sensor” for educational robotics projects. These sensors are available pre-assembled and </w:t>
      </w:r>
      <w:r w:rsidR="00F60FC7">
        <w:t xml:space="preserve">are </w:t>
      </w:r>
      <w:r w:rsidRPr="00212D29">
        <w:t>relatively inexpensive, and consequently the sensors are relatively straightforward to construct.</w:t>
      </w:r>
    </w:p>
    <w:p w14:paraId="29C2D490" w14:textId="77777777" w:rsidR="00C2783A" w:rsidRPr="00212D29" w:rsidRDefault="00C2783A" w:rsidP="006C4A3A">
      <w:pPr>
        <w:pStyle w:val="ListParagraph"/>
        <w:numPr>
          <w:ilvl w:val="0"/>
          <w:numId w:val="15"/>
        </w:numPr>
      </w:pPr>
      <w:r w:rsidRPr="00212D29">
        <w:t>The sensor emits and detects infra-red light modulated at high frequency. This makes the sensor much less sensitive than visible light or unmodulated infra-red sensors to interference from ambient lighting conditions.</w:t>
      </w:r>
    </w:p>
    <w:p w14:paraId="326166D7" w14:textId="77777777" w:rsidR="00C2783A" w:rsidRPr="00212D29" w:rsidRDefault="00C2783A" w:rsidP="006C4A3A">
      <w:pPr>
        <w:pStyle w:val="ListParagraph"/>
        <w:numPr>
          <w:ilvl w:val="0"/>
          <w:numId w:val="15"/>
        </w:numPr>
      </w:pPr>
      <w:r w:rsidRPr="00212D29">
        <w:t>A 30mm length of 20mm black plastic conduit is used as a light shield. Once the sensor is fitted to the enclosure, lightly file or sand the exposed threads so that the shielding tube is a firm tight push fit on the end of the sensor.</w:t>
      </w:r>
    </w:p>
    <w:p w14:paraId="5DB3075E" w14:textId="77777777" w:rsidR="00C2783A" w:rsidRPr="00212D29" w:rsidRDefault="00C2783A" w:rsidP="006C4A3A">
      <w:pPr>
        <w:pStyle w:val="ListParagraph"/>
        <w:numPr>
          <w:ilvl w:val="0"/>
          <w:numId w:val="15"/>
        </w:numPr>
      </w:pPr>
      <w:r w:rsidRPr="00212D29">
        <w:t xml:space="preserve">The infra-red sensor is mounted through the side of an enclosure using the plastic nuts supplied with the sensor. These should be tightened finger-tight only; do not use tools. </w:t>
      </w:r>
    </w:p>
    <w:p w14:paraId="382E8301" w14:textId="16D6EAF9" w:rsidR="00C2783A" w:rsidRPr="00212D29" w:rsidRDefault="00C2783A" w:rsidP="006C4A3A">
      <w:pPr>
        <w:pStyle w:val="ListParagraph"/>
        <w:numPr>
          <w:ilvl w:val="0"/>
          <w:numId w:val="1"/>
        </w:numPr>
      </w:pPr>
      <w:r w:rsidRPr="00212D29">
        <w:t xml:space="preserve">It is </w:t>
      </w:r>
      <w:r w:rsidRPr="00F60FC7">
        <w:rPr>
          <w:u w:val="single"/>
        </w:rPr>
        <w:t>essential</w:t>
      </w:r>
      <w:r w:rsidRPr="00212D29">
        <w:t xml:space="preserve"> to check that order of the wires in the sensor connector matches the order of the pins. </w:t>
      </w:r>
      <w:r w:rsidR="00F60FC7">
        <w:t>T</w:t>
      </w:r>
      <w:r w:rsidRPr="00212D29">
        <w:t>he red (+5V) wire should go to the leftmost pin, the black (0V) wire to the centre pin, and the yellow (signal) wire to the rightmost pin.</w:t>
      </w:r>
    </w:p>
    <w:p w14:paraId="6B649FBE" w14:textId="133556B7" w:rsidR="00C2783A" w:rsidRDefault="00C2783A" w:rsidP="006C4A3A">
      <w:pPr>
        <w:pStyle w:val="ListParagraph"/>
        <w:numPr>
          <w:ilvl w:val="0"/>
          <w:numId w:val="1"/>
        </w:numPr>
      </w:pPr>
      <w:r w:rsidRPr="00212D29">
        <w:t>If the wires in the connector are in a different order, re-arrange them by gently prising up the plastic tabs and sliding the pin out of the housing. Slide them back in in the correct order, ensuring that the plastic tabs are gently pushed down to lock them in place.</w:t>
      </w:r>
    </w:p>
    <w:p w14:paraId="3468888D" w14:textId="3FEABA54" w:rsidR="00B62195" w:rsidRPr="00212D29" w:rsidRDefault="00B62195" w:rsidP="00B62195">
      <w:pPr>
        <w:keepNext/>
        <w:ind w:left="360"/>
      </w:pPr>
      <w:r>
        <w:t>The wiring of the infra-red sensor is illustrated in the following diagram:</w:t>
      </w:r>
    </w:p>
    <w:p w14:paraId="294B6B4E" w14:textId="1506FCE9" w:rsidR="00B62195" w:rsidRPr="00B62195" w:rsidRDefault="00B62195" w:rsidP="00B62195">
      <w:pPr>
        <w:pStyle w:val="ListParagraph"/>
        <w:keepNext/>
        <w:jc w:val="center"/>
        <w:rPr>
          <w:color w:val="00B050"/>
        </w:rPr>
      </w:pPr>
      <w:r>
        <w:rPr>
          <w:noProof/>
          <w:color w:val="00B050"/>
        </w:rPr>
        <w:drawing>
          <wp:inline distT="0" distB="0" distL="0" distR="0" wp14:anchorId="482145FE" wp14:editId="19EF7A59">
            <wp:extent cx="4320000" cy="1990800"/>
            <wp:effectExtent l="19050" t="19050" r="2349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2 IR Sensor Wiri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1990800"/>
                    </a:xfrm>
                    <a:prstGeom prst="rect">
                      <a:avLst/>
                    </a:prstGeom>
                    <a:ln w="12700">
                      <a:solidFill>
                        <a:schemeClr val="tx1"/>
                      </a:solidFill>
                    </a:ln>
                  </pic:spPr>
                </pic:pic>
              </a:graphicData>
            </a:graphic>
          </wp:inline>
        </w:drawing>
      </w:r>
    </w:p>
    <w:p w14:paraId="4D606042" w14:textId="0D478FEA" w:rsidR="00B62195" w:rsidRDefault="00B62195" w:rsidP="00B62195">
      <w:pPr>
        <w:pStyle w:val="Caption"/>
        <w:ind w:left="360"/>
        <w:jc w:val="center"/>
      </w:pPr>
      <w:bookmarkStart w:id="902" w:name="_Toc20774404"/>
      <w:r>
        <w:t xml:space="preserve">Figure </w:t>
      </w:r>
      <w:r>
        <w:rPr>
          <w:noProof/>
        </w:rPr>
        <w:fldChar w:fldCharType="begin"/>
      </w:r>
      <w:r>
        <w:rPr>
          <w:noProof/>
        </w:rPr>
        <w:instrText xml:space="preserve"> SEQ Figure \* ARABIC </w:instrText>
      </w:r>
      <w:r>
        <w:rPr>
          <w:noProof/>
        </w:rPr>
        <w:fldChar w:fldCharType="separate"/>
      </w:r>
      <w:r w:rsidR="00FC27D1">
        <w:rPr>
          <w:noProof/>
        </w:rPr>
        <w:t>28</w:t>
      </w:r>
      <w:r>
        <w:rPr>
          <w:noProof/>
        </w:rPr>
        <w:fldChar w:fldCharType="end"/>
      </w:r>
      <w:r>
        <w:t xml:space="preserve"> – Infra-Red Sensor Wiring</w:t>
      </w:r>
      <w:bookmarkEnd w:id="902"/>
      <w:r>
        <w:t xml:space="preserve"> </w:t>
      </w:r>
    </w:p>
    <w:p w14:paraId="4DD07601" w14:textId="77777777" w:rsidR="00B62195" w:rsidRPr="00212D29" w:rsidRDefault="00B62195" w:rsidP="00B62195">
      <w:pPr>
        <w:pStyle w:val="ListParagraph"/>
      </w:pPr>
    </w:p>
    <w:p w14:paraId="0E5128D3" w14:textId="77777777" w:rsidR="00C2783A" w:rsidRPr="00C2783A" w:rsidRDefault="00C2783A" w:rsidP="00C2783A"/>
    <w:p w14:paraId="5A97D03C" w14:textId="77777777" w:rsidR="00E21E80" w:rsidRPr="00E21E80" w:rsidRDefault="00E21E80" w:rsidP="00E21E80"/>
    <w:p w14:paraId="0D1C86BC" w14:textId="77777777" w:rsidR="00152C2B" w:rsidRDefault="00152C2B" w:rsidP="00152C2B">
      <w:pPr>
        <w:keepNext/>
        <w:jc w:val="center"/>
      </w:pPr>
    </w:p>
    <w:p w14:paraId="1A699438" w14:textId="77777777" w:rsidR="00152C2B" w:rsidRPr="00152C2B" w:rsidRDefault="00152C2B" w:rsidP="00152C2B"/>
    <w:p w14:paraId="5F67EB7A" w14:textId="77777777" w:rsidR="001E1F78" w:rsidRDefault="001E1F78" w:rsidP="00376881">
      <w:pPr>
        <w:pStyle w:val="Heading2"/>
        <w:pageBreakBefore/>
      </w:pPr>
      <w:bookmarkStart w:id="903" w:name="_Toc77862044"/>
      <w:r>
        <w:lastRenderedPageBreak/>
        <w:t>Enc</w:t>
      </w:r>
      <w:r w:rsidRPr="006C2C39">
        <w:rPr>
          <w:rStyle w:val="Heading1Char"/>
        </w:rPr>
        <w:t>l</w:t>
      </w:r>
      <w:r>
        <w:t>osure</w:t>
      </w:r>
      <w:r w:rsidR="00994514">
        <w:t>s</w:t>
      </w:r>
      <w:bookmarkEnd w:id="903"/>
    </w:p>
    <w:p w14:paraId="30C19DEF" w14:textId="2B51D8DF" w:rsidR="001E1F78" w:rsidRPr="00212D29" w:rsidRDefault="00C2783A" w:rsidP="001E1F78">
      <w:r w:rsidRPr="00212D29">
        <w:t xml:space="preserve">The suggested </w:t>
      </w:r>
      <w:r w:rsidR="00133500" w:rsidRPr="00212D29">
        <w:t xml:space="preserve">enclosures </w:t>
      </w:r>
      <w:r w:rsidRPr="00212D29">
        <w:t xml:space="preserve">for the </w:t>
      </w:r>
      <w:r w:rsidR="00133500" w:rsidRPr="00212D29">
        <w:t xml:space="preserve">Simulator Interface, </w:t>
      </w:r>
      <w:r w:rsidRPr="00212D29">
        <w:t>Power and Sensor</w:t>
      </w:r>
      <w:r w:rsidR="004E19AE">
        <w:t xml:space="preserve"> modules</w:t>
      </w:r>
      <w:r w:rsidRPr="00212D29">
        <w:t>s are from the “Really Useful” series of plastic boxes, widely available from hobby and stationery shops, or direct from the manufacturer</w:t>
      </w:r>
      <w:r w:rsidRPr="00212D29">
        <w:rPr>
          <w:rStyle w:val="FootnoteReference"/>
        </w:rPr>
        <w:footnoteReference w:id="22"/>
      </w:r>
      <w:r w:rsidRPr="00212D29">
        <w:t xml:space="preserve">. </w:t>
      </w:r>
    </w:p>
    <w:p w14:paraId="0ED4A1E9" w14:textId="2BF04180" w:rsidR="00BA65E4" w:rsidRPr="00212D29" w:rsidRDefault="00D1085C" w:rsidP="006C4A3A">
      <w:pPr>
        <w:pStyle w:val="ListParagraph"/>
        <w:numPr>
          <w:ilvl w:val="0"/>
          <w:numId w:val="2"/>
        </w:numPr>
      </w:pPr>
      <w:r w:rsidRPr="00212D29">
        <w:t>Drilling large diameter holes with twist drills can result in bit grabbing and damage to the enclosure. Use a</w:t>
      </w:r>
      <w:r w:rsidR="00BA65E4" w:rsidRPr="00212D29">
        <w:t xml:space="preserve"> 20mm </w:t>
      </w:r>
      <w:r w:rsidRPr="00212D29">
        <w:t>hole saw</w:t>
      </w:r>
      <w:r w:rsidR="00F60FC7">
        <w:rPr>
          <w:rStyle w:val="FootnoteReference"/>
        </w:rPr>
        <w:footnoteReference w:id="23"/>
      </w:r>
      <w:r w:rsidRPr="00212D29">
        <w:t xml:space="preserve"> for cable holes</w:t>
      </w:r>
      <w:r w:rsidR="00BA65E4" w:rsidRPr="00212D29">
        <w:t xml:space="preserve">, this </w:t>
      </w:r>
      <w:r w:rsidRPr="00212D29">
        <w:t>make</w:t>
      </w:r>
      <w:r w:rsidR="00BA65E4" w:rsidRPr="00212D29">
        <w:t>s</w:t>
      </w:r>
      <w:r w:rsidRPr="00212D29">
        <w:t xml:space="preserve"> the process of drilling the enclosure much easier and safer.</w:t>
      </w:r>
    </w:p>
    <w:p w14:paraId="0E541115" w14:textId="428BC841" w:rsidR="00BA65E4" w:rsidRPr="00212D29" w:rsidRDefault="00BA65E4" w:rsidP="006C4A3A">
      <w:pPr>
        <w:pStyle w:val="ListParagraph"/>
        <w:numPr>
          <w:ilvl w:val="0"/>
          <w:numId w:val="2"/>
        </w:numPr>
      </w:pPr>
      <w:r w:rsidRPr="00212D29">
        <w:t xml:space="preserve">Support the inside surface of the enclosure with a block of </w:t>
      </w:r>
      <w:r w:rsidR="00F60FC7">
        <w:t xml:space="preserve">scrap </w:t>
      </w:r>
      <w:r w:rsidRPr="00212D29">
        <w:t xml:space="preserve">wood when cutting the </w:t>
      </w:r>
      <w:r w:rsidR="00F60FC7" w:rsidRPr="00212D29">
        <w:t>holes and</w:t>
      </w:r>
      <w:r w:rsidRPr="00212D29">
        <w:t xml:space="preserve"> cut at a low speed.</w:t>
      </w:r>
    </w:p>
    <w:p w14:paraId="4A201743" w14:textId="77777777" w:rsidR="00BA65E4" w:rsidRPr="00212D29" w:rsidRDefault="00BA65E4" w:rsidP="006C4A3A">
      <w:pPr>
        <w:pStyle w:val="ListParagraph"/>
        <w:numPr>
          <w:ilvl w:val="0"/>
          <w:numId w:val="2"/>
        </w:numPr>
      </w:pPr>
      <w:r w:rsidRPr="00212D29">
        <w:t>Clean up any rough edges or swarf with a sharp knife.</w:t>
      </w:r>
    </w:p>
    <w:p w14:paraId="4C294DDD" w14:textId="1D38ED31" w:rsidR="00C16666" w:rsidRPr="00212D29" w:rsidRDefault="00C16666" w:rsidP="006C4A3A">
      <w:pPr>
        <w:pStyle w:val="ListParagraph"/>
        <w:numPr>
          <w:ilvl w:val="0"/>
          <w:numId w:val="2"/>
        </w:numPr>
      </w:pPr>
      <w:r w:rsidRPr="00212D29">
        <w:t xml:space="preserve">Drill </w:t>
      </w:r>
      <w:r w:rsidR="00F60FC7">
        <w:t xml:space="preserve">any </w:t>
      </w:r>
      <w:r w:rsidRPr="00212D29">
        <w:t xml:space="preserve">additional holes </w:t>
      </w:r>
      <w:r w:rsidR="00F60FC7">
        <w:t xml:space="preserve">required </w:t>
      </w:r>
      <w:r w:rsidRPr="00212D29">
        <w:t xml:space="preserve">in the base of each sensor enclosure to suit </w:t>
      </w:r>
      <w:r w:rsidR="00F60FC7">
        <w:t>your</w:t>
      </w:r>
      <w:r w:rsidRPr="00212D29">
        <w:t xml:space="preserve"> mounting method.</w:t>
      </w:r>
    </w:p>
    <w:p w14:paraId="679D0008" w14:textId="32D7348F" w:rsidR="00C2783A" w:rsidRDefault="00C2783A" w:rsidP="006C4A3A">
      <w:pPr>
        <w:pStyle w:val="ListParagraph"/>
        <w:numPr>
          <w:ilvl w:val="0"/>
          <w:numId w:val="2"/>
        </w:numPr>
      </w:pPr>
      <w:r w:rsidRPr="00212D29">
        <w:t xml:space="preserve">Cables are run into the enclosures via </w:t>
      </w:r>
      <w:r w:rsidR="00BA65E4" w:rsidRPr="00212D29">
        <w:t>PVC</w:t>
      </w:r>
      <w:r w:rsidRPr="00212D29">
        <w:t xml:space="preserve"> grommets</w:t>
      </w:r>
      <w:r w:rsidR="00D1085C" w:rsidRPr="00212D29">
        <w:t xml:space="preserve">, which provide </w:t>
      </w:r>
      <w:r w:rsidR="00212D29">
        <w:t xml:space="preserve">some </w:t>
      </w:r>
      <w:r w:rsidR="00D1085C" w:rsidRPr="00212D29">
        <w:t>protection against dust and moisture.</w:t>
      </w:r>
    </w:p>
    <w:p w14:paraId="0508147D" w14:textId="0667CA38" w:rsidR="005B1C6D" w:rsidRPr="00212D29" w:rsidRDefault="005B1C6D" w:rsidP="00C33018">
      <w:pPr>
        <w:pStyle w:val="ListParagraph"/>
        <w:keepLines/>
        <w:numPr>
          <w:ilvl w:val="0"/>
          <w:numId w:val="14"/>
        </w:numPr>
        <w:ind w:left="714" w:hanging="357"/>
      </w:pPr>
      <w:r w:rsidRPr="001F4FB7">
        <w:t xml:space="preserve">A </w:t>
      </w:r>
      <w:r>
        <w:t xml:space="preserve">set of </w:t>
      </w:r>
      <w:r w:rsidRPr="001F4FB7">
        <w:t xml:space="preserve">suitable </w:t>
      </w:r>
      <w:r>
        <w:t xml:space="preserve">paper </w:t>
      </w:r>
      <w:r w:rsidRPr="001F4FB7">
        <w:t>template</w:t>
      </w:r>
      <w:r>
        <w:t>s</w:t>
      </w:r>
      <w:r w:rsidRPr="001F4FB7">
        <w:t xml:space="preserve"> is available from the GitHub repository as a PDF and should be printed out full size with no scaling.</w:t>
      </w:r>
    </w:p>
    <w:p w14:paraId="0D173090" w14:textId="77777777" w:rsidR="009F0812" w:rsidRDefault="009F0812" w:rsidP="00557FB7">
      <w:pPr>
        <w:pStyle w:val="Heading3"/>
      </w:pPr>
      <w:bookmarkStart w:id="904" w:name="_Toc77862045"/>
      <w:r>
        <w:t>Parts List</w:t>
      </w:r>
      <w:bookmarkEnd w:id="904"/>
    </w:p>
    <w:p w14:paraId="4DAECF3E" w14:textId="1F86887F" w:rsidR="009F0812" w:rsidRPr="00393B25" w:rsidRDefault="009F0812" w:rsidP="009F0812">
      <w:pPr>
        <w:pStyle w:val="Caption"/>
        <w:keepNext/>
      </w:pPr>
      <w:bookmarkStart w:id="905" w:name="_Toc20774459"/>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FC27D1">
        <w:rPr>
          <w:noProof/>
        </w:rPr>
        <w:t>5</w:t>
      </w:r>
      <w:r w:rsidR="00D15F53">
        <w:rPr>
          <w:noProof/>
        </w:rPr>
        <w:fldChar w:fldCharType="end"/>
      </w:r>
      <w:r>
        <w:t xml:space="preserve"> –</w:t>
      </w:r>
      <w:r w:rsidR="00994514">
        <w:t xml:space="preserve"> </w:t>
      </w:r>
      <w:r>
        <w:t>Enclosure</w:t>
      </w:r>
      <w:r w:rsidR="00994514">
        <w:t>s</w:t>
      </w:r>
      <w:r>
        <w:t xml:space="preserve"> Parts List</w:t>
      </w:r>
      <w:bookmarkEnd w:id="90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212D29" w:rsidRDefault="00376881" w:rsidP="00F771CA">
            <w:pPr>
              <w:contextualSpacing/>
              <w:rPr>
                <w:b/>
              </w:rPr>
            </w:pPr>
            <w:r w:rsidRPr="00212D29">
              <w:rPr>
                <w:b/>
              </w:rPr>
              <w:t>Reference</w:t>
            </w:r>
          </w:p>
        </w:tc>
        <w:tc>
          <w:tcPr>
            <w:tcW w:w="3200" w:type="dxa"/>
            <w:shd w:val="clear" w:color="auto" w:fill="D9D9D9" w:themeFill="background1" w:themeFillShade="D9"/>
          </w:tcPr>
          <w:p w14:paraId="37807441" w14:textId="77777777" w:rsidR="00376881" w:rsidRPr="00212D29" w:rsidRDefault="00376881" w:rsidP="00F771CA">
            <w:pPr>
              <w:contextualSpacing/>
              <w:rPr>
                <w:b/>
              </w:rPr>
            </w:pPr>
            <w:r w:rsidRPr="00212D29">
              <w:rPr>
                <w:b/>
              </w:rPr>
              <w:t>Component</w:t>
            </w:r>
          </w:p>
        </w:tc>
        <w:tc>
          <w:tcPr>
            <w:tcW w:w="3382" w:type="dxa"/>
            <w:shd w:val="clear" w:color="auto" w:fill="D9D9D9" w:themeFill="background1" w:themeFillShade="D9"/>
          </w:tcPr>
          <w:p w14:paraId="55F8B203" w14:textId="77777777" w:rsidR="00376881" w:rsidRPr="00212D29" w:rsidRDefault="00376881" w:rsidP="00F771CA">
            <w:pPr>
              <w:contextualSpacing/>
              <w:rPr>
                <w:b/>
              </w:rPr>
            </w:pPr>
            <w:r w:rsidRPr="00212D29">
              <w:rPr>
                <w:b/>
              </w:rPr>
              <w:t>Notes</w:t>
            </w:r>
          </w:p>
        </w:tc>
      </w:tr>
      <w:tr w:rsidR="00376881" w:rsidRPr="007A4ECF" w14:paraId="58CDC12F" w14:textId="77777777" w:rsidTr="00376881">
        <w:tc>
          <w:tcPr>
            <w:tcW w:w="2552" w:type="dxa"/>
          </w:tcPr>
          <w:p w14:paraId="516840BA" w14:textId="77777777" w:rsidR="00376881" w:rsidRPr="00212D29" w:rsidRDefault="00376881" w:rsidP="00F771CA">
            <w:pPr>
              <w:contextualSpacing/>
            </w:pPr>
            <w:r w:rsidRPr="00212D29">
              <w:t>Simulator Interface Board</w:t>
            </w:r>
          </w:p>
        </w:tc>
        <w:tc>
          <w:tcPr>
            <w:tcW w:w="3200" w:type="dxa"/>
          </w:tcPr>
          <w:p w14:paraId="27880B52" w14:textId="77777777" w:rsidR="00376881" w:rsidRPr="00212D29" w:rsidRDefault="00376881" w:rsidP="00F771CA">
            <w:pPr>
              <w:contextualSpacing/>
            </w:pPr>
            <w:r w:rsidRPr="00212D29">
              <w:t>Really Useful Box® 0.75 Litre</w:t>
            </w:r>
          </w:p>
        </w:tc>
        <w:tc>
          <w:tcPr>
            <w:tcW w:w="3382" w:type="dxa"/>
          </w:tcPr>
          <w:p w14:paraId="292703E9" w14:textId="77777777" w:rsidR="00376881" w:rsidRPr="00212D29" w:rsidRDefault="00C2783A" w:rsidP="00F771CA">
            <w:pPr>
              <w:contextualSpacing/>
            </w:pPr>
            <w:r w:rsidRPr="00212D29">
              <w:t>195 x 135 x 55mm</w:t>
            </w:r>
          </w:p>
        </w:tc>
      </w:tr>
      <w:tr w:rsidR="00376881" w:rsidRPr="007A4ECF" w14:paraId="2AAC186B" w14:textId="77777777" w:rsidTr="00376881">
        <w:tc>
          <w:tcPr>
            <w:tcW w:w="2552" w:type="dxa"/>
          </w:tcPr>
          <w:p w14:paraId="6879031C" w14:textId="77777777" w:rsidR="00376881" w:rsidRPr="00212D29" w:rsidRDefault="00376881" w:rsidP="00F771CA">
            <w:pPr>
              <w:contextualSpacing/>
            </w:pPr>
            <w:r w:rsidRPr="00212D29">
              <w:t>Power Board</w:t>
            </w:r>
          </w:p>
        </w:tc>
        <w:tc>
          <w:tcPr>
            <w:tcW w:w="3200" w:type="dxa"/>
          </w:tcPr>
          <w:p w14:paraId="05793D9D" w14:textId="77777777" w:rsidR="00376881" w:rsidRPr="00212D29" w:rsidRDefault="00376881" w:rsidP="00F771CA">
            <w:pPr>
              <w:contextualSpacing/>
            </w:pPr>
            <w:r w:rsidRPr="00212D29">
              <w:t>Really Useful Box® 0.75 Litre</w:t>
            </w:r>
          </w:p>
        </w:tc>
        <w:tc>
          <w:tcPr>
            <w:tcW w:w="3382" w:type="dxa"/>
          </w:tcPr>
          <w:p w14:paraId="173D6DDB" w14:textId="77777777" w:rsidR="00376881" w:rsidRPr="00212D29" w:rsidRDefault="00C2783A" w:rsidP="00F771CA">
            <w:pPr>
              <w:contextualSpacing/>
            </w:pPr>
            <w:r w:rsidRPr="00212D29">
              <w:t>195 x 135 x 55mm</w:t>
            </w:r>
          </w:p>
        </w:tc>
      </w:tr>
      <w:tr w:rsidR="00376881" w:rsidRPr="007A4ECF" w14:paraId="636F5A5E" w14:textId="77777777" w:rsidTr="00376881">
        <w:tc>
          <w:tcPr>
            <w:tcW w:w="2552" w:type="dxa"/>
          </w:tcPr>
          <w:p w14:paraId="27317AA5" w14:textId="77777777" w:rsidR="00376881" w:rsidRPr="00212D29" w:rsidRDefault="00376881" w:rsidP="00F771CA">
            <w:pPr>
              <w:contextualSpacing/>
            </w:pPr>
            <w:r w:rsidRPr="00212D29">
              <w:t>Magneto-Resistive Sensor</w:t>
            </w:r>
          </w:p>
        </w:tc>
        <w:tc>
          <w:tcPr>
            <w:tcW w:w="3200" w:type="dxa"/>
          </w:tcPr>
          <w:p w14:paraId="303AC124" w14:textId="77777777" w:rsidR="00376881" w:rsidRPr="00212D29" w:rsidRDefault="00376881" w:rsidP="00994514">
            <w:pPr>
              <w:contextualSpacing/>
            </w:pPr>
            <w:r w:rsidRPr="00212D29">
              <w:t>Really Useful Box® 0.07 Litre</w:t>
            </w:r>
          </w:p>
        </w:tc>
        <w:tc>
          <w:tcPr>
            <w:tcW w:w="3382" w:type="dxa"/>
          </w:tcPr>
          <w:p w14:paraId="59105A91" w14:textId="77777777" w:rsidR="00376881" w:rsidRPr="00212D29" w:rsidRDefault="00C2783A" w:rsidP="00994514">
            <w:pPr>
              <w:contextualSpacing/>
            </w:pPr>
            <w:r w:rsidRPr="00212D29">
              <w:t xml:space="preserve">90 x 65 x 30mm, </w:t>
            </w:r>
            <w:r w:rsidR="00376881" w:rsidRPr="00212D29">
              <w:t>1 per Sensor</w:t>
            </w:r>
          </w:p>
        </w:tc>
      </w:tr>
      <w:tr w:rsidR="00376881" w:rsidRPr="007A4ECF" w14:paraId="628AED3F" w14:textId="77777777" w:rsidTr="00376881">
        <w:tc>
          <w:tcPr>
            <w:tcW w:w="2552" w:type="dxa"/>
          </w:tcPr>
          <w:p w14:paraId="41EAC55B" w14:textId="77777777" w:rsidR="00376881" w:rsidRPr="00212D29" w:rsidRDefault="00376881" w:rsidP="00994514">
            <w:pPr>
              <w:contextualSpacing/>
            </w:pPr>
            <w:r w:rsidRPr="00212D29">
              <w:t>Infra-Red Sensor</w:t>
            </w:r>
          </w:p>
        </w:tc>
        <w:tc>
          <w:tcPr>
            <w:tcW w:w="3200" w:type="dxa"/>
          </w:tcPr>
          <w:p w14:paraId="66A1FB8A" w14:textId="77777777" w:rsidR="00376881" w:rsidRPr="00212D29" w:rsidRDefault="00376881" w:rsidP="00994514">
            <w:pPr>
              <w:contextualSpacing/>
            </w:pPr>
            <w:r w:rsidRPr="00212D29">
              <w:t>Really Useful Box® 0.14 Litre</w:t>
            </w:r>
          </w:p>
        </w:tc>
        <w:tc>
          <w:tcPr>
            <w:tcW w:w="3382" w:type="dxa"/>
          </w:tcPr>
          <w:p w14:paraId="6F3BC1E9" w14:textId="77777777" w:rsidR="00376881" w:rsidRPr="00212D29" w:rsidRDefault="00C2783A" w:rsidP="00994514">
            <w:pPr>
              <w:contextualSpacing/>
            </w:pPr>
            <w:r w:rsidRPr="00212D29">
              <w:t xml:space="preserve">90 x 65 x 55mm, </w:t>
            </w:r>
            <w:r w:rsidR="00376881" w:rsidRPr="00212D29">
              <w:t>1 per Sensor</w:t>
            </w:r>
          </w:p>
        </w:tc>
      </w:tr>
      <w:tr w:rsidR="00376881" w:rsidRPr="007A4ECF" w14:paraId="12935DDE" w14:textId="77777777" w:rsidTr="00376881">
        <w:tc>
          <w:tcPr>
            <w:tcW w:w="2552" w:type="dxa"/>
          </w:tcPr>
          <w:p w14:paraId="06BC6F6B" w14:textId="77777777" w:rsidR="00376881" w:rsidRPr="00212D29" w:rsidRDefault="00376881" w:rsidP="00994514">
            <w:pPr>
              <w:contextualSpacing/>
            </w:pPr>
            <w:r w:rsidRPr="00212D29">
              <w:t>Grommets</w:t>
            </w:r>
          </w:p>
        </w:tc>
        <w:tc>
          <w:tcPr>
            <w:tcW w:w="3200" w:type="dxa"/>
          </w:tcPr>
          <w:p w14:paraId="060B1412" w14:textId="77777777" w:rsidR="00376881" w:rsidRPr="00212D29" w:rsidRDefault="00376881" w:rsidP="00994514">
            <w:pPr>
              <w:contextualSpacing/>
            </w:pPr>
            <w:r w:rsidRPr="00212D29">
              <w:t>20mm Closed Grommets</w:t>
            </w:r>
          </w:p>
        </w:tc>
        <w:tc>
          <w:tcPr>
            <w:tcW w:w="3382" w:type="dxa"/>
          </w:tcPr>
          <w:p w14:paraId="720DB2DB" w14:textId="77777777" w:rsidR="00376881" w:rsidRPr="00212D29" w:rsidRDefault="00376881" w:rsidP="00D1085C">
            <w:pPr>
              <w:contextualSpacing/>
            </w:pPr>
            <w:r w:rsidRPr="00212D29">
              <w:t xml:space="preserve">Screwfix </w:t>
            </w:r>
            <w:r w:rsidR="00D1085C" w:rsidRPr="00212D29">
              <w:t>18603</w:t>
            </w:r>
          </w:p>
        </w:tc>
      </w:tr>
      <w:tr w:rsidR="004E19AE" w:rsidRPr="007A4ECF" w14:paraId="3544FCFF" w14:textId="77777777" w:rsidTr="00376881">
        <w:tc>
          <w:tcPr>
            <w:tcW w:w="2552" w:type="dxa"/>
          </w:tcPr>
          <w:p w14:paraId="487F5A3C" w14:textId="52906B32" w:rsidR="004E19AE" w:rsidRPr="00212D29" w:rsidRDefault="004E19AE" w:rsidP="00994514">
            <w:pPr>
              <w:contextualSpacing/>
            </w:pPr>
            <w:r>
              <w:t>Hardware (Optional)</w:t>
            </w:r>
          </w:p>
        </w:tc>
        <w:tc>
          <w:tcPr>
            <w:tcW w:w="3200" w:type="dxa"/>
          </w:tcPr>
          <w:p w14:paraId="58B58AE9" w14:textId="1ED144B4" w:rsidR="004E19AE" w:rsidRPr="00212D29" w:rsidRDefault="004E19AE" w:rsidP="00994514">
            <w:pPr>
              <w:contextualSpacing/>
            </w:pPr>
            <w:r>
              <w:t>M3 x 12mm Nylon PCB Standoffs</w:t>
            </w:r>
          </w:p>
        </w:tc>
        <w:tc>
          <w:tcPr>
            <w:tcW w:w="3382" w:type="dxa"/>
          </w:tcPr>
          <w:p w14:paraId="479EE1B0" w14:textId="22BFF5ED" w:rsidR="004E19AE" w:rsidRPr="00212D29" w:rsidRDefault="004E19AE" w:rsidP="00D1085C">
            <w:pPr>
              <w:contextualSpacing/>
            </w:pPr>
            <w:r>
              <w:t>eBay</w:t>
            </w:r>
          </w:p>
        </w:tc>
      </w:tr>
    </w:tbl>
    <w:p w14:paraId="3A84CD1D" w14:textId="7DF9AA7D" w:rsidR="00133500" w:rsidRDefault="00376881" w:rsidP="00F80CCE">
      <w:pPr>
        <w:pStyle w:val="Heading3"/>
      </w:pPr>
      <w:bookmarkStart w:id="906" w:name="_Toc77862046"/>
      <w:r>
        <w:lastRenderedPageBreak/>
        <w:t xml:space="preserve">Simulator Interface &amp; Power </w:t>
      </w:r>
      <w:r w:rsidR="00AE2D6A">
        <w:t xml:space="preserve">Modules </w:t>
      </w:r>
      <w:r>
        <w:t>Enclosure</w:t>
      </w:r>
      <w:bookmarkEnd w:id="906"/>
    </w:p>
    <w:p w14:paraId="13BDA59C" w14:textId="01AEF24E" w:rsidR="00376881" w:rsidRPr="00212D29" w:rsidRDefault="00376881" w:rsidP="00376881">
      <w:pPr>
        <w:keepNext/>
      </w:pPr>
      <w:r w:rsidRPr="00212D29">
        <w:t>The following diagram</w:t>
      </w:r>
      <w:r w:rsidR="00BA65E4" w:rsidRPr="00212D29">
        <w:t xml:space="preserve"> shows the holes required in a 0.75 litre Really Useful </w:t>
      </w:r>
      <w:r w:rsidR="002665B2">
        <w:t xml:space="preserve">Box </w:t>
      </w:r>
      <w:r w:rsidR="00BA65E4" w:rsidRPr="00212D29">
        <w:t xml:space="preserve">for both the Simulator Interface and Power boards. </w:t>
      </w:r>
    </w:p>
    <w:p w14:paraId="6D86FD81" w14:textId="77777777" w:rsidR="00133500" w:rsidRDefault="00994514" w:rsidP="00BA65E4">
      <w:pPr>
        <w:keepNext/>
        <w:jc w:val="center"/>
      </w:pPr>
      <w:r>
        <w:rPr>
          <w:noProof/>
          <w:lang w:eastAsia="en-GB"/>
        </w:rPr>
        <w:drawing>
          <wp:inline distT="0" distB="0" distL="0" distR="0" wp14:anchorId="42FB222F" wp14:editId="375B3E9D">
            <wp:extent cx="5040000" cy="42948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Interface Drill Guid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4294800"/>
                    </a:xfrm>
                    <a:prstGeom prst="rect">
                      <a:avLst/>
                    </a:prstGeom>
                  </pic:spPr>
                </pic:pic>
              </a:graphicData>
            </a:graphic>
          </wp:inline>
        </w:drawing>
      </w:r>
    </w:p>
    <w:p w14:paraId="6EB821AA" w14:textId="50082DB3" w:rsidR="00133500" w:rsidRDefault="00133500" w:rsidP="00994514">
      <w:pPr>
        <w:pStyle w:val="Caption"/>
        <w:jc w:val="center"/>
      </w:pPr>
      <w:bookmarkStart w:id="907" w:name="_Toc2077440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29</w:t>
      </w:r>
      <w:r w:rsidR="00D15F53">
        <w:rPr>
          <w:noProof/>
        </w:rPr>
        <w:fldChar w:fldCharType="end"/>
      </w:r>
      <w:r>
        <w:t xml:space="preserve"> – </w:t>
      </w:r>
      <w:r w:rsidR="00376881" w:rsidRPr="00376881">
        <w:t xml:space="preserve">Simulator Interface &amp; Power </w:t>
      </w:r>
      <w:r w:rsidR="00AE2D6A">
        <w:t xml:space="preserve">Module </w:t>
      </w:r>
      <w:r w:rsidR="00376881">
        <w:t xml:space="preserve">Enclosure </w:t>
      </w:r>
      <w:r>
        <w:t>Drilling Guide</w:t>
      </w:r>
      <w:bookmarkEnd w:id="907"/>
    </w:p>
    <w:p w14:paraId="28F074DD" w14:textId="76A75760" w:rsidR="00C5143D" w:rsidRDefault="00376881" w:rsidP="00F80CCE">
      <w:pPr>
        <w:pStyle w:val="Heading3"/>
      </w:pPr>
      <w:bookmarkStart w:id="908" w:name="_Toc77862047"/>
      <w:r>
        <w:t>Magneto-Resistive Sensor</w:t>
      </w:r>
      <w:r w:rsidR="00AE2D6A">
        <w:t xml:space="preserve"> Module </w:t>
      </w:r>
      <w:r>
        <w:t>Enclosure</w:t>
      </w:r>
      <w:bookmarkEnd w:id="908"/>
    </w:p>
    <w:p w14:paraId="2BC010BD" w14:textId="78ECD202" w:rsidR="00BA65E4" w:rsidRPr="001F4FB7" w:rsidRDefault="00BA65E4" w:rsidP="00BA65E4">
      <w:pPr>
        <w:keepNext/>
      </w:pPr>
      <w:r w:rsidRPr="001F4FB7">
        <w:t xml:space="preserve">The following diagram shows the hole required in a 0.07 litre Really Useful </w:t>
      </w:r>
      <w:r w:rsidR="002665B2">
        <w:t xml:space="preserve">Box </w:t>
      </w:r>
      <w:r w:rsidRPr="001F4FB7">
        <w:t>for the Magneto-Resistive Sensor Board. The hole will catch the overhanging lip of the box slightly; this does not matter.</w:t>
      </w:r>
      <w:r w:rsidR="00A13BF5" w:rsidRPr="001F4FB7">
        <w:t xml:space="preserve"> There is no difference between right-hand and left-hand sensors.</w:t>
      </w:r>
    </w:p>
    <w:p w14:paraId="024EDCF5" w14:textId="77777777" w:rsidR="00994514" w:rsidRDefault="00994514" w:rsidP="00BA65E4">
      <w:pPr>
        <w:jc w:val="center"/>
      </w:pPr>
      <w:r>
        <w:rPr>
          <w:noProof/>
          <w:lang w:eastAsia="en-GB"/>
        </w:rPr>
        <w:drawing>
          <wp:inline distT="0" distB="0" distL="0" distR="0" wp14:anchorId="427DE932" wp14:editId="73680D09">
            <wp:extent cx="5040000" cy="18288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MR Sensor Drill Gui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1828800"/>
                    </a:xfrm>
                    <a:prstGeom prst="rect">
                      <a:avLst/>
                    </a:prstGeom>
                  </pic:spPr>
                </pic:pic>
              </a:graphicData>
            </a:graphic>
          </wp:inline>
        </w:drawing>
      </w:r>
    </w:p>
    <w:p w14:paraId="267F629F" w14:textId="797187D0" w:rsidR="00994514" w:rsidRPr="00133500" w:rsidRDefault="00994514" w:rsidP="00994514">
      <w:pPr>
        <w:pStyle w:val="Caption"/>
        <w:jc w:val="center"/>
      </w:pPr>
      <w:bookmarkStart w:id="909" w:name="_Toc2077440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30</w:t>
      </w:r>
      <w:r w:rsidR="00D15F53">
        <w:rPr>
          <w:noProof/>
        </w:rPr>
        <w:fldChar w:fldCharType="end"/>
      </w:r>
      <w:r>
        <w:t xml:space="preserve"> – </w:t>
      </w:r>
      <w:r w:rsidR="00376881">
        <w:t>Magneto-Resistive Sensor</w:t>
      </w:r>
      <w:r w:rsidR="00AE2D6A">
        <w:t xml:space="preserve"> Module</w:t>
      </w:r>
      <w:r w:rsidR="00376881">
        <w:t xml:space="preserve"> Enclosure Drilling Guide</w:t>
      </w:r>
      <w:bookmarkEnd w:id="909"/>
    </w:p>
    <w:p w14:paraId="7FF72967" w14:textId="63A2B8CA" w:rsidR="00994514" w:rsidRDefault="00376881" w:rsidP="00F80CCE">
      <w:pPr>
        <w:pStyle w:val="Heading3"/>
      </w:pPr>
      <w:bookmarkStart w:id="910" w:name="_Toc77862048"/>
      <w:r>
        <w:lastRenderedPageBreak/>
        <w:t>Infra-Red Sensor</w:t>
      </w:r>
      <w:r w:rsidR="00AE2D6A">
        <w:t xml:space="preserve"> Module</w:t>
      </w:r>
      <w:r>
        <w:t xml:space="preserve"> Enclosure</w:t>
      </w:r>
      <w:bookmarkEnd w:id="910"/>
    </w:p>
    <w:p w14:paraId="47FC5BBD" w14:textId="6A445779" w:rsidR="00BA65E4" w:rsidRPr="001F4FB7" w:rsidRDefault="00BA65E4" w:rsidP="00BA65E4">
      <w:pPr>
        <w:keepNext/>
      </w:pPr>
      <w:r w:rsidRPr="001F4FB7">
        <w:t xml:space="preserve">The following diagram shows the holes required in a 0.07 litre Really Useful </w:t>
      </w:r>
      <w:r w:rsidR="002665B2">
        <w:t xml:space="preserve">Box </w:t>
      </w:r>
      <w:r w:rsidRPr="001F4FB7">
        <w:t>for an infra-red sensor using the Generic Sensor Board.</w:t>
      </w:r>
      <w:r w:rsidR="00A13BF5" w:rsidRPr="001F4FB7">
        <w:t xml:space="preserve"> Cut the 18mm hole to suit either a right-hand or left-hand installation</w:t>
      </w:r>
      <w:r w:rsidR="00F60FC7">
        <w:t xml:space="preserve"> as needed.</w:t>
      </w:r>
    </w:p>
    <w:p w14:paraId="37583D4C" w14:textId="69B0E1CF" w:rsidR="004776A2" w:rsidRDefault="005B1C6D" w:rsidP="004776A2">
      <w:pPr>
        <w:keepNext/>
        <w:jc w:val="center"/>
      </w:pPr>
      <w:r>
        <w:rPr>
          <w:noProof/>
        </w:rPr>
        <w:drawing>
          <wp:inline distT="0" distB="0" distL="0" distR="0" wp14:anchorId="7D424B0A" wp14:editId="19998D87">
            <wp:extent cx="5731510" cy="2922270"/>
            <wp:effectExtent l="0" t="0" r="2540" b="0"/>
            <wp:docPr id="108" name="Picture 1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2 IR Sensor Drill Guide v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4F346C11" w14:textId="4E3A9A29" w:rsidR="00133500" w:rsidRPr="00133500" w:rsidRDefault="004776A2" w:rsidP="004776A2">
      <w:pPr>
        <w:pStyle w:val="Caption"/>
        <w:jc w:val="center"/>
      </w:pPr>
      <w:bookmarkStart w:id="911" w:name="_Toc2077440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31</w:t>
      </w:r>
      <w:r w:rsidR="00D15F53">
        <w:rPr>
          <w:noProof/>
        </w:rPr>
        <w:fldChar w:fldCharType="end"/>
      </w:r>
      <w:r>
        <w:t xml:space="preserve"> </w:t>
      </w:r>
      <w:r w:rsidR="00376881">
        <w:t>–</w:t>
      </w:r>
      <w:r>
        <w:t xml:space="preserve"> </w:t>
      </w:r>
      <w:r w:rsidR="00376881">
        <w:t xml:space="preserve">Infra-Red Sensor </w:t>
      </w:r>
      <w:r w:rsidR="00AE2D6A">
        <w:t xml:space="preserve">Module </w:t>
      </w:r>
      <w:r w:rsidR="00376881">
        <w:t>Enclosure Drilling Guide</w:t>
      </w:r>
      <w:bookmarkEnd w:id="911"/>
    </w:p>
    <w:p w14:paraId="75909CC5" w14:textId="15974F2A" w:rsidR="004E19AE" w:rsidRDefault="004E19AE" w:rsidP="00F80CCE">
      <w:pPr>
        <w:pStyle w:val="Heading3"/>
      </w:pPr>
      <w:bookmarkStart w:id="912" w:name="_Toc77862049"/>
      <w:r>
        <w:t>PCB Mounting Hardware</w:t>
      </w:r>
      <w:bookmarkEnd w:id="912"/>
    </w:p>
    <w:p w14:paraId="3F14041C" w14:textId="5D390FE2" w:rsidR="004E19AE" w:rsidRDefault="004E19AE" w:rsidP="004E19AE">
      <w:r>
        <w:t>Optionally, the Interface and Power module PCBs may be secured to the base of the enclosure using M3 x 12mm Nylon PCB standoffs, nuts, screws and washers.</w:t>
      </w:r>
    </w:p>
    <w:p w14:paraId="1771A7BE" w14:textId="52759A75" w:rsidR="004E19AE" w:rsidRDefault="004E19AE" w:rsidP="00166FBD">
      <w:pPr>
        <w:keepNext/>
        <w:jc w:val="center"/>
      </w:pPr>
      <w:r>
        <w:rPr>
          <w:noProof/>
        </w:rPr>
        <w:drawing>
          <wp:inline distT="0" distB="0" distL="0" distR="0" wp14:anchorId="04B36A9A" wp14:editId="7D162E80">
            <wp:extent cx="2160000" cy="1882800"/>
            <wp:effectExtent l="19050" t="19050" r="120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50.jpeg"/>
                    <pic:cNvPicPr/>
                  </pic:nvPicPr>
                  <pic:blipFill>
                    <a:blip r:embed="rId53">
                      <a:extLst>
                        <a:ext uri="{28A0092B-C50C-407E-A947-70E740481C1C}">
                          <a14:useLocalDpi xmlns:a14="http://schemas.microsoft.com/office/drawing/2010/main" val="0"/>
                        </a:ext>
                      </a:extLst>
                    </a:blip>
                    <a:stretch>
                      <a:fillRect/>
                    </a:stretch>
                  </pic:blipFill>
                  <pic:spPr>
                    <a:xfrm>
                      <a:off x="0" y="0"/>
                      <a:ext cx="2160000" cy="1882800"/>
                    </a:xfrm>
                    <a:prstGeom prst="rect">
                      <a:avLst/>
                    </a:prstGeom>
                    <a:ln w="12700">
                      <a:solidFill>
                        <a:schemeClr val="tx1"/>
                      </a:solidFill>
                    </a:ln>
                  </pic:spPr>
                </pic:pic>
              </a:graphicData>
            </a:graphic>
          </wp:inline>
        </w:drawing>
      </w:r>
    </w:p>
    <w:p w14:paraId="7D24D728" w14:textId="7C82A929" w:rsidR="004E19AE" w:rsidRDefault="004E19AE" w:rsidP="00166FBD">
      <w:pPr>
        <w:pStyle w:val="Caption"/>
        <w:jc w:val="center"/>
      </w:pPr>
      <w:bookmarkStart w:id="913" w:name="_Toc20774408"/>
      <w:r>
        <w:t xml:space="preserve">Figure </w:t>
      </w:r>
      <w:fldSimple w:instr=" SEQ Figure \* ARABIC ">
        <w:r w:rsidR="00FC27D1">
          <w:rPr>
            <w:noProof/>
          </w:rPr>
          <w:t>32</w:t>
        </w:r>
      </w:fldSimple>
      <w:r>
        <w:t xml:space="preserve"> </w:t>
      </w:r>
      <w:r w:rsidR="00AE2D6A">
        <w:t>–</w:t>
      </w:r>
      <w:r>
        <w:t xml:space="preserve"> PCB Mounting Hardware</w:t>
      </w:r>
      <w:bookmarkEnd w:id="913"/>
    </w:p>
    <w:p w14:paraId="2922B1C0" w14:textId="47DB31D8" w:rsidR="00C5143D" w:rsidRDefault="00376881" w:rsidP="00166FBD">
      <w:pPr>
        <w:pStyle w:val="Heading3"/>
        <w:pageBreakBefore/>
      </w:pPr>
      <w:bookmarkStart w:id="914" w:name="_Toc77862050"/>
      <w:r>
        <w:lastRenderedPageBreak/>
        <w:t>Grommets</w:t>
      </w:r>
      <w:bookmarkEnd w:id="914"/>
    </w:p>
    <w:p w14:paraId="3309E9F8" w14:textId="77777777" w:rsidR="00BA65E4" w:rsidRPr="001F4FB7" w:rsidRDefault="00BA65E4" w:rsidP="00BA65E4">
      <w:r w:rsidRPr="001F4FB7">
        <w:t>Cables are run into the enclosures via PVC grommets, which provide protection against dust and moisture.</w:t>
      </w:r>
    </w:p>
    <w:p w14:paraId="1E61930E" w14:textId="77777777" w:rsidR="00C16666" w:rsidRPr="001F4FB7" w:rsidRDefault="00BA65E4" w:rsidP="006C4A3A">
      <w:pPr>
        <w:pStyle w:val="ListParagraph"/>
        <w:numPr>
          <w:ilvl w:val="0"/>
          <w:numId w:val="16"/>
        </w:numPr>
      </w:pPr>
      <w:r w:rsidRPr="001F4FB7">
        <w:t>Drill one or two holes in each closed grommet. A diameter of 4.5mm should ensure a snug fit around the RJ45 cables</w:t>
      </w:r>
      <w:r w:rsidR="00C16666" w:rsidRPr="001F4FB7">
        <w:t>, but this can be adjusted to suit.</w:t>
      </w:r>
    </w:p>
    <w:p w14:paraId="20535043" w14:textId="77777777" w:rsidR="00C16666" w:rsidRPr="001F4FB7" w:rsidRDefault="00C16666" w:rsidP="006C4A3A">
      <w:pPr>
        <w:pStyle w:val="ListParagraph"/>
        <w:numPr>
          <w:ilvl w:val="0"/>
          <w:numId w:val="16"/>
        </w:numPr>
      </w:pPr>
      <w:r w:rsidRPr="001F4FB7">
        <w:t>For sensors, offset the holes slightly, as shown in the twin hole example below, as this allows the cables to sit closer to the base of the enclosure.</w:t>
      </w:r>
    </w:p>
    <w:p w14:paraId="373ADB74" w14:textId="77777777" w:rsidR="00C16666" w:rsidRPr="001F4FB7" w:rsidRDefault="00C16666" w:rsidP="006C4A3A">
      <w:pPr>
        <w:pStyle w:val="ListParagraph"/>
        <w:numPr>
          <w:ilvl w:val="0"/>
          <w:numId w:val="16"/>
        </w:numPr>
      </w:pPr>
      <w:r w:rsidRPr="001F4FB7">
        <w:t>Using a sharp knife, make a cut as shown from the hole (link the holes if there are two), through the edge of the grommet.</w:t>
      </w:r>
    </w:p>
    <w:p w14:paraId="6801C50F" w14:textId="77777777" w:rsidR="00C16666" w:rsidRPr="001F4FB7" w:rsidRDefault="00C16666" w:rsidP="00C16666">
      <w:pPr>
        <w:keepNext/>
      </w:pPr>
      <w:r w:rsidRPr="001F4FB7">
        <w:t xml:space="preserve">The following diagram shows </w:t>
      </w:r>
      <w:r w:rsidR="001F4FB7">
        <w:t xml:space="preserve">examples of </w:t>
      </w:r>
      <w:r w:rsidRPr="001F4FB7">
        <w:t>the holes and cuts required in the grommets.</w:t>
      </w:r>
    </w:p>
    <w:p w14:paraId="26F1BB13" w14:textId="77777777" w:rsidR="00733A4D" w:rsidRDefault="00733A4D" w:rsidP="00C16666">
      <w:pPr>
        <w:keepNext/>
        <w:jc w:val="center"/>
      </w:pPr>
      <w:r>
        <w:rPr>
          <w:noProof/>
          <w:lang w:eastAsia="en-GB"/>
        </w:rPr>
        <w:drawing>
          <wp:inline distT="0" distB="0" distL="0" distR="0" wp14:anchorId="2A7C0017" wp14:editId="721C2C59">
            <wp:extent cx="3600000" cy="2282400"/>
            <wp:effectExtent l="19050" t="19050" r="1968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3.jpg"/>
                    <pic:cNvPicPr/>
                  </pic:nvPicPr>
                  <pic:blipFill>
                    <a:blip r:embed="rId54">
                      <a:extLst>
                        <a:ext uri="{28A0092B-C50C-407E-A947-70E740481C1C}">
                          <a14:useLocalDpi xmlns:a14="http://schemas.microsoft.com/office/drawing/2010/main" val="0"/>
                        </a:ext>
                      </a:extLst>
                    </a:blip>
                    <a:stretch>
                      <a:fillRect/>
                    </a:stretch>
                  </pic:blipFill>
                  <pic:spPr>
                    <a:xfrm>
                      <a:off x="0" y="0"/>
                      <a:ext cx="3600000" cy="2282400"/>
                    </a:xfrm>
                    <a:prstGeom prst="rect">
                      <a:avLst/>
                    </a:prstGeom>
                    <a:ln w="12700">
                      <a:solidFill>
                        <a:schemeClr val="tx1"/>
                      </a:solidFill>
                    </a:ln>
                  </pic:spPr>
                </pic:pic>
              </a:graphicData>
            </a:graphic>
          </wp:inline>
        </w:drawing>
      </w:r>
    </w:p>
    <w:p w14:paraId="22A28D96" w14:textId="74E23486" w:rsidR="00733A4D" w:rsidRDefault="00733A4D" w:rsidP="00733A4D">
      <w:pPr>
        <w:pStyle w:val="Caption"/>
        <w:jc w:val="center"/>
      </w:pPr>
      <w:bookmarkStart w:id="915" w:name="_Toc2077440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33</w:t>
      </w:r>
      <w:r w:rsidR="00D15F53">
        <w:rPr>
          <w:noProof/>
        </w:rPr>
        <w:fldChar w:fldCharType="end"/>
      </w:r>
      <w:r>
        <w:t xml:space="preserve"> – </w:t>
      </w:r>
      <w:r w:rsidR="00A13BF5">
        <w:t>Grommets Drilled &amp; Cut</w:t>
      </w:r>
      <w:bookmarkEnd w:id="915"/>
    </w:p>
    <w:p w14:paraId="511E8A7C" w14:textId="77777777" w:rsidR="00F80CCE" w:rsidRDefault="00A13BF5" w:rsidP="00A13BF5">
      <w:pPr>
        <w:pStyle w:val="Heading2"/>
        <w:pageBreakBefore/>
      </w:pPr>
      <w:bookmarkStart w:id="916" w:name="_Toc77862051"/>
      <w:r>
        <w:lastRenderedPageBreak/>
        <w:t>Completed Assemblies</w:t>
      </w:r>
      <w:bookmarkEnd w:id="916"/>
    </w:p>
    <w:p w14:paraId="1BB38C78" w14:textId="206CBA1F" w:rsidR="00A13BF5" w:rsidRPr="00A13BF5" w:rsidRDefault="00A13BF5" w:rsidP="00A13BF5">
      <w:pPr>
        <w:pStyle w:val="Heading3"/>
      </w:pPr>
      <w:bookmarkStart w:id="917" w:name="_Toc77862052"/>
      <w:r w:rsidRPr="00A13BF5">
        <w:t>Simulator Interface</w:t>
      </w:r>
      <w:r w:rsidR="004E19AE">
        <w:t xml:space="preserve"> Module</w:t>
      </w:r>
      <w:bookmarkEnd w:id="917"/>
    </w:p>
    <w:p w14:paraId="52208DC4" w14:textId="0A9A93B7" w:rsidR="00376881" w:rsidRPr="001F4FB7" w:rsidRDefault="002930DA" w:rsidP="00C16666">
      <w:r w:rsidRPr="001F4FB7">
        <w:t xml:space="preserve">The following photograph shows a </w:t>
      </w:r>
      <w:r w:rsidR="00C16666" w:rsidRPr="001F4FB7">
        <w:t xml:space="preserve">completed Sensor Interface, with </w:t>
      </w:r>
      <w:r w:rsidR="00000703">
        <w:t xml:space="preserve">lid off and </w:t>
      </w:r>
      <w:r w:rsidR="00C16666" w:rsidRPr="001F4FB7">
        <w:t>cables installed for four chains of sensors.</w:t>
      </w:r>
    </w:p>
    <w:p w14:paraId="45EB7E8E" w14:textId="17E1123D" w:rsidR="002930DA" w:rsidRDefault="004E19AE" w:rsidP="00376881">
      <w:pPr>
        <w:jc w:val="center"/>
      </w:pPr>
      <w:r>
        <w:rPr>
          <w:noProof/>
          <w:lang w:eastAsia="en-GB"/>
        </w:rPr>
        <w:drawing>
          <wp:inline distT="0" distB="0" distL="0" distR="0" wp14:anchorId="3BE526AD" wp14:editId="5957893C">
            <wp:extent cx="3600000" cy="2462400"/>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61.jpeg"/>
                    <pic:cNvPicPr/>
                  </pic:nvPicPr>
                  <pic:blipFill>
                    <a:blip r:embed="rId55">
                      <a:extLst>
                        <a:ext uri="{28A0092B-C50C-407E-A947-70E740481C1C}">
                          <a14:useLocalDpi xmlns:a14="http://schemas.microsoft.com/office/drawing/2010/main" val="0"/>
                        </a:ext>
                      </a:extLst>
                    </a:blip>
                    <a:stretch>
                      <a:fillRect/>
                    </a:stretch>
                  </pic:blipFill>
                  <pic:spPr>
                    <a:xfrm>
                      <a:off x="0" y="0"/>
                      <a:ext cx="3600000" cy="2462400"/>
                    </a:xfrm>
                    <a:prstGeom prst="rect">
                      <a:avLst/>
                    </a:prstGeom>
                    <a:ln w="12700">
                      <a:solidFill>
                        <a:schemeClr val="tx1"/>
                      </a:solidFill>
                    </a:ln>
                  </pic:spPr>
                </pic:pic>
              </a:graphicData>
            </a:graphic>
          </wp:inline>
        </w:drawing>
      </w:r>
    </w:p>
    <w:p w14:paraId="7662EC11" w14:textId="6E72E60B" w:rsidR="002930DA" w:rsidRDefault="002930DA" w:rsidP="002930DA">
      <w:pPr>
        <w:pStyle w:val="Caption"/>
        <w:jc w:val="center"/>
      </w:pPr>
      <w:bookmarkStart w:id="918" w:name="_Toc2077441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34</w:t>
      </w:r>
      <w:r w:rsidR="00D15F53">
        <w:rPr>
          <w:noProof/>
        </w:rPr>
        <w:fldChar w:fldCharType="end"/>
      </w:r>
      <w:r>
        <w:t xml:space="preserve"> – </w:t>
      </w:r>
      <w:r w:rsidR="00F002DD">
        <w:t xml:space="preserve">Completed Sensor Interface </w:t>
      </w:r>
      <w:r w:rsidR="00000703">
        <w:t>Module</w:t>
      </w:r>
      <w:bookmarkEnd w:id="918"/>
    </w:p>
    <w:p w14:paraId="4C074A40" w14:textId="6BBBBE21" w:rsidR="00A13BF5" w:rsidRDefault="00A13BF5" w:rsidP="00A13BF5">
      <w:pPr>
        <w:pStyle w:val="Heading3"/>
      </w:pPr>
      <w:bookmarkStart w:id="919" w:name="_Toc77862053"/>
      <w:r>
        <w:t xml:space="preserve">Power </w:t>
      </w:r>
      <w:r w:rsidR="00000703">
        <w:t>Module</w:t>
      </w:r>
      <w:bookmarkEnd w:id="919"/>
    </w:p>
    <w:p w14:paraId="4EB85FAD" w14:textId="2A70B072" w:rsidR="00C16666" w:rsidRPr="001F4FB7" w:rsidRDefault="00C16666" w:rsidP="00C16666">
      <w:pPr>
        <w:keepNext/>
      </w:pPr>
      <w:r w:rsidRPr="001F4FB7">
        <w:t xml:space="preserve">The following photograph shows a completed Power </w:t>
      </w:r>
      <w:r w:rsidR="00000703">
        <w:t>module</w:t>
      </w:r>
      <w:r w:rsidRPr="001F4FB7">
        <w:t xml:space="preserve">, with a USB-Serial adapter </w:t>
      </w:r>
      <w:r w:rsidR="00F60FC7">
        <w:t xml:space="preserve">also </w:t>
      </w:r>
      <w:r w:rsidRPr="001F4FB7">
        <w:t>inside the enclosure.</w:t>
      </w:r>
    </w:p>
    <w:p w14:paraId="123B554E" w14:textId="2E37C5F9" w:rsidR="00376881" w:rsidRDefault="00000703" w:rsidP="00733A4D">
      <w:pPr>
        <w:jc w:val="center"/>
      </w:pPr>
      <w:r>
        <w:rPr>
          <w:noProof/>
          <w:lang w:eastAsia="en-GB"/>
        </w:rPr>
        <w:drawing>
          <wp:inline distT="0" distB="0" distL="0" distR="0" wp14:anchorId="4C75552E" wp14:editId="0F35F72E">
            <wp:extent cx="3600000" cy="2372400"/>
            <wp:effectExtent l="19050" t="19050" r="1968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0060.jpeg"/>
                    <pic:cNvPicPr/>
                  </pic:nvPicPr>
                  <pic:blipFill>
                    <a:blip r:embed="rId56">
                      <a:extLst>
                        <a:ext uri="{28A0092B-C50C-407E-A947-70E740481C1C}">
                          <a14:useLocalDpi xmlns:a14="http://schemas.microsoft.com/office/drawing/2010/main" val="0"/>
                        </a:ext>
                      </a:extLst>
                    </a:blip>
                    <a:stretch>
                      <a:fillRect/>
                    </a:stretch>
                  </pic:blipFill>
                  <pic:spPr>
                    <a:xfrm>
                      <a:off x="0" y="0"/>
                      <a:ext cx="3600000" cy="2372400"/>
                    </a:xfrm>
                    <a:prstGeom prst="rect">
                      <a:avLst/>
                    </a:prstGeom>
                    <a:ln w="12700">
                      <a:solidFill>
                        <a:schemeClr val="tx1"/>
                      </a:solidFill>
                    </a:ln>
                  </pic:spPr>
                </pic:pic>
              </a:graphicData>
            </a:graphic>
          </wp:inline>
        </w:drawing>
      </w:r>
    </w:p>
    <w:p w14:paraId="09444291" w14:textId="014DD14B" w:rsidR="00376881" w:rsidRDefault="00376881" w:rsidP="00376881">
      <w:pPr>
        <w:pStyle w:val="Caption"/>
        <w:jc w:val="center"/>
      </w:pPr>
      <w:bookmarkStart w:id="920" w:name="_Toc2077441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35</w:t>
      </w:r>
      <w:r w:rsidR="00D15F53">
        <w:rPr>
          <w:noProof/>
        </w:rPr>
        <w:fldChar w:fldCharType="end"/>
      </w:r>
      <w:r>
        <w:t xml:space="preserve"> – </w:t>
      </w:r>
      <w:r w:rsidR="00F002DD">
        <w:t>Completed Power Board</w:t>
      </w:r>
      <w:bookmarkEnd w:id="920"/>
    </w:p>
    <w:p w14:paraId="1ABA751E" w14:textId="3EF0E42B" w:rsidR="00A13BF5" w:rsidRDefault="00A13BF5" w:rsidP="00A13BF5">
      <w:pPr>
        <w:pStyle w:val="Heading3"/>
      </w:pPr>
      <w:bookmarkStart w:id="921" w:name="_Toc77862054"/>
      <w:r>
        <w:lastRenderedPageBreak/>
        <w:t>Magneto-Resistive Sensor</w:t>
      </w:r>
      <w:r w:rsidR="00000703">
        <w:t xml:space="preserve"> Module</w:t>
      </w:r>
      <w:bookmarkEnd w:id="921"/>
    </w:p>
    <w:p w14:paraId="7E2BBB77" w14:textId="0F7EC24D" w:rsidR="00C16666" w:rsidRPr="001F4FB7" w:rsidRDefault="00C16666" w:rsidP="00C16666">
      <w:pPr>
        <w:keepNext/>
      </w:pPr>
      <w:r w:rsidRPr="001F4FB7">
        <w:t>The following photograph shows a completed Magneto-Resistive Sensor</w:t>
      </w:r>
      <w:r w:rsidR="00000703">
        <w:t xml:space="preserve"> module</w:t>
      </w:r>
      <w:r w:rsidRPr="001F4FB7">
        <w:t xml:space="preserve">. The PCB is a snug fit in the bottom of the enclosure. If the sensor is to be mounted vertically, a cable tie around the RJ45 cables </w:t>
      </w:r>
      <w:r w:rsidR="00852E7A" w:rsidRPr="001F4FB7">
        <w:t xml:space="preserve">on the inside of the box </w:t>
      </w:r>
      <w:r w:rsidRPr="001F4FB7">
        <w:t>will stop the board from slipping down the inside of the box.</w:t>
      </w:r>
    </w:p>
    <w:p w14:paraId="6EC3AD94" w14:textId="77777777" w:rsidR="00733A4D" w:rsidRDefault="00733A4D" w:rsidP="00733A4D">
      <w:pPr>
        <w:jc w:val="center"/>
      </w:pPr>
      <w:r>
        <w:rPr>
          <w:noProof/>
          <w:lang w:eastAsia="en-GB"/>
        </w:rPr>
        <w:drawing>
          <wp:inline distT="0" distB="0" distL="0" distR="0" wp14:anchorId="17067443" wp14:editId="6DA6EEDA">
            <wp:extent cx="3600000" cy="2613600"/>
            <wp:effectExtent l="19050" t="19050" r="1968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jpg"/>
                    <pic:cNvPicPr/>
                  </pic:nvPicPr>
                  <pic:blipFill>
                    <a:blip r:embed="rId57">
                      <a:extLst>
                        <a:ext uri="{28A0092B-C50C-407E-A947-70E740481C1C}">
                          <a14:useLocalDpi xmlns:a14="http://schemas.microsoft.com/office/drawing/2010/main" val="0"/>
                        </a:ext>
                      </a:extLst>
                    </a:blip>
                    <a:stretch>
                      <a:fillRect/>
                    </a:stretch>
                  </pic:blipFill>
                  <pic:spPr>
                    <a:xfrm>
                      <a:off x="0" y="0"/>
                      <a:ext cx="3600000" cy="2613600"/>
                    </a:xfrm>
                    <a:prstGeom prst="rect">
                      <a:avLst/>
                    </a:prstGeom>
                    <a:ln w="12700">
                      <a:solidFill>
                        <a:schemeClr val="tx1"/>
                      </a:solidFill>
                    </a:ln>
                  </pic:spPr>
                </pic:pic>
              </a:graphicData>
            </a:graphic>
          </wp:inline>
        </w:drawing>
      </w:r>
    </w:p>
    <w:p w14:paraId="63E6EF97" w14:textId="224BC16D" w:rsidR="00733A4D" w:rsidRDefault="00733A4D" w:rsidP="00733A4D">
      <w:pPr>
        <w:pStyle w:val="Caption"/>
        <w:jc w:val="center"/>
      </w:pPr>
      <w:bookmarkStart w:id="922" w:name="_Toc2077441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36</w:t>
      </w:r>
      <w:r w:rsidR="00D15F53">
        <w:rPr>
          <w:noProof/>
        </w:rPr>
        <w:fldChar w:fldCharType="end"/>
      </w:r>
      <w:r>
        <w:t xml:space="preserve"> – </w:t>
      </w:r>
      <w:r w:rsidR="00F002DD">
        <w:t>Completed Magneto-Resistive</w:t>
      </w:r>
      <w:r>
        <w:t xml:space="preserve"> </w:t>
      </w:r>
      <w:r w:rsidR="00F002DD">
        <w:t>Sensor</w:t>
      </w:r>
      <w:r w:rsidR="00000703">
        <w:t xml:space="preserve"> Module</w:t>
      </w:r>
      <w:bookmarkEnd w:id="922"/>
    </w:p>
    <w:p w14:paraId="2D825231" w14:textId="629DCC43" w:rsidR="00A13BF5" w:rsidRDefault="00A13BF5" w:rsidP="00A13BF5">
      <w:pPr>
        <w:pStyle w:val="Heading3"/>
      </w:pPr>
      <w:bookmarkStart w:id="923" w:name="_Toc77862055"/>
      <w:r>
        <w:t>Infra-Red Sensor</w:t>
      </w:r>
      <w:r w:rsidR="00000703">
        <w:t xml:space="preserve"> Module</w:t>
      </w:r>
      <w:bookmarkEnd w:id="923"/>
    </w:p>
    <w:p w14:paraId="7B97EF93" w14:textId="2DE3AD00" w:rsidR="00C16666" w:rsidRPr="001F4FB7" w:rsidRDefault="00C16666" w:rsidP="00C16666">
      <w:pPr>
        <w:keepNext/>
      </w:pPr>
      <w:r w:rsidRPr="001F4FB7">
        <w:t>The following photograph shows a completed infra-red sensor</w:t>
      </w:r>
      <w:r w:rsidR="00000703">
        <w:t xml:space="preserve"> module</w:t>
      </w:r>
      <w:r w:rsidRPr="001F4FB7">
        <w:t xml:space="preserve">, using a Generic Sensor Board. </w:t>
      </w:r>
    </w:p>
    <w:p w14:paraId="0ECEC913" w14:textId="77777777" w:rsidR="00F002DD" w:rsidRDefault="00F002DD" w:rsidP="00F002DD">
      <w:pPr>
        <w:jc w:val="center"/>
      </w:pPr>
      <w:r>
        <w:rPr>
          <w:noProof/>
          <w:lang w:eastAsia="en-GB"/>
        </w:rPr>
        <w:drawing>
          <wp:inline distT="0" distB="0" distL="0" distR="0" wp14:anchorId="38260A19" wp14:editId="265E1FF3">
            <wp:extent cx="3600000" cy="2268000"/>
            <wp:effectExtent l="19050" t="19050" r="1968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58">
                      <a:extLst>
                        <a:ext uri="{28A0092B-C50C-407E-A947-70E740481C1C}">
                          <a14:useLocalDpi xmlns:a14="http://schemas.microsoft.com/office/drawing/2010/main" val="0"/>
                        </a:ext>
                      </a:extLst>
                    </a:blip>
                    <a:stretch>
                      <a:fillRect/>
                    </a:stretch>
                  </pic:blipFill>
                  <pic:spPr>
                    <a:xfrm>
                      <a:off x="0" y="0"/>
                      <a:ext cx="3600000" cy="2268000"/>
                    </a:xfrm>
                    <a:prstGeom prst="rect">
                      <a:avLst/>
                    </a:prstGeom>
                    <a:ln w="12700">
                      <a:solidFill>
                        <a:schemeClr val="tx1"/>
                      </a:solidFill>
                    </a:ln>
                  </pic:spPr>
                </pic:pic>
              </a:graphicData>
            </a:graphic>
          </wp:inline>
        </w:drawing>
      </w:r>
    </w:p>
    <w:p w14:paraId="2E049C52" w14:textId="27B19E24" w:rsidR="00F002DD" w:rsidRDefault="00F002DD" w:rsidP="00F002DD">
      <w:pPr>
        <w:pStyle w:val="Caption"/>
        <w:jc w:val="center"/>
      </w:pPr>
      <w:bookmarkStart w:id="924" w:name="_Toc2077441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37</w:t>
      </w:r>
      <w:r w:rsidR="00D15F53">
        <w:rPr>
          <w:noProof/>
        </w:rPr>
        <w:fldChar w:fldCharType="end"/>
      </w:r>
      <w:r>
        <w:t xml:space="preserve"> – Completed Infra-Red Sensor</w:t>
      </w:r>
      <w:r w:rsidR="00000703">
        <w:t xml:space="preserve"> Module</w:t>
      </w:r>
      <w:bookmarkEnd w:id="924"/>
    </w:p>
    <w:p w14:paraId="01EDB508" w14:textId="77777777" w:rsidR="00376881" w:rsidRDefault="00376881" w:rsidP="004776A2"/>
    <w:p w14:paraId="1746B313" w14:textId="77777777" w:rsidR="00376881" w:rsidRDefault="00376881" w:rsidP="004776A2"/>
    <w:p w14:paraId="0E50981B" w14:textId="77777777" w:rsidR="001E1F78" w:rsidRDefault="008000C0" w:rsidP="00A13BF5">
      <w:pPr>
        <w:pStyle w:val="Heading1"/>
        <w:pageBreakBefore/>
      </w:pPr>
      <w:bookmarkStart w:id="925" w:name="_Toc77862056"/>
      <w:r>
        <w:lastRenderedPageBreak/>
        <w:t>Firmware</w:t>
      </w:r>
      <w:r w:rsidR="001E1F78">
        <w:t xml:space="preserve"> Upload</w:t>
      </w:r>
      <w:bookmarkEnd w:id="925"/>
    </w:p>
    <w:p w14:paraId="44E7F0C4" w14:textId="77777777" w:rsidR="00A13BF5" w:rsidRPr="001F4FB7" w:rsidRDefault="00A13BF5" w:rsidP="00A13BF5">
      <w:pPr>
        <w:rPr>
          <w:b/>
        </w:rPr>
      </w:pPr>
      <w:r w:rsidRPr="001F4FB7">
        <w:rPr>
          <w:b/>
        </w:rPr>
        <w:t xml:space="preserve">Note: If you </w:t>
      </w:r>
      <w:bookmarkStart w:id="926" w:name="_Hlk524349225"/>
      <w:r w:rsidR="00852E7A" w:rsidRPr="001F4FB7">
        <w:rPr>
          <w:b/>
        </w:rPr>
        <w:t xml:space="preserve">have obtained </w:t>
      </w:r>
      <w:r w:rsidRPr="001F4FB7">
        <w:rPr>
          <w:b/>
        </w:rPr>
        <w:t xml:space="preserve">a microcontroller </w:t>
      </w:r>
      <w:r w:rsidR="00852E7A" w:rsidRPr="001F4FB7">
        <w:rPr>
          <w:b/>
        </w:rPr>
        <w:t xml:space="preserve">from the project </w:t>
      </w:r>
      <w:r w:rsidRPr="001F4FB7">
        <w:rPr>
          <w:b/>
        </w:rPr>
        <w:t xml:space="preserve">with the firmware </w:t>
      </w:r>
      <w:r w:rsidR="00852E7A" w:rsidRPr="001F4FB7">
        <w:rPr>
          <w:b/>
        </w:rPr>
        <w:t xml:space="preserve">already </w:t>
      </w:r>
      <w:r w:rsidRPr="001F4FB7">
        <w:rPr>
          <w:b/>
        </w:rPr>
        <w:t xml:space="preserve">uploaded </w:t>
      </w:r>
      <w:bookmarkEnd w:id="926"/>
      <w:r w:rsidRPr="001F4FB7">
        <w:rPr>
          <w:b/>
        </w:rPr>
        <w:t>to it, you can skip the whole of this section, and move on to the Installation section.</w:t>
      </w:r>
    </w:p>
    <w:p w14:paraId="110C6872" w14:textId="77777777" w:rsidR="008000C0" w:rsidRPr="001F4FB7" w:rsidRDefault="008000C0" w:rsidP="008000C0">
      <w:r w:rsidRPr="001F4FB7">
        <w:t>The firmware for the Simulator Interface Board is relea</w:t>
      </w:r>
      <w:r w:rsidR="00111092" w:rsidRPr="001F4FB7">
        <w:t>sed under the GNU General Public</w:t>
      </w:r>
      <w:r w:rsidRPr="001F4FB7">
        <w:t xml:space="preserve"> Licence</w:t>
      </w:r>
      <w:r w:rsidR="00C55B4E" w:rsidRPr="001F4FB7">
        <w:t xml:space="preserve"> (GPL), Version 3</w:t>
      </w:r>
      <w:r w:rsidRPr="001F4FB7">
        <w:t>, and the source code</w:t>
      </w:r>
      <w:r w:rsidR="00083948" w:rsidRPr="001F4FB7">
        <w:t xml:space="preserve"> and other supporting files</w:t>
      </w:r>
      <w:r w:rsidRPr="001F4FB7">
        <w:t xml:space="preserve"> can be downloaded from GitHub. </w:t>
      </w:r>
    </w:p>
    <w:p w14:paraId="240F9DB4" w14:textId="10F48EA5" w:rsidR="008000C0" w:rsidRPr="009030AD" w:rsidRDefault="00612FA9" w:rsidP="006C4A3A">
      <w:pPr>
        <w:pStyle w:val="ListParagraph"/>
        <w:numPr>
          <w:ilvl w:val="0"/>
          <w:numId w:val="3"/>
        </w:numPr>
        <w:rPr>
          <w:rStyle w:val="Hyperlink"/>
          <w:color w:val="auto"/>
          <w:u w:val="none"/>
        </w:rPr>
      </w:pPr>
      <w:r>
        <w:fldChar w:fldCharType="begin"/>
      </w:r>
      <w:r>
        <w:instrText xml:space="preserve"> HYPERLINK "https://github.com/Simulators/simulator-type2" </w:instrText>
      </w:r>
      <w:ins w:id="927" w:author="Andrew Instone-Cowie" w:date="2021-07-22T15:59:00Z"/>
      <w:r>
        <w:fldChar w:fldCharType="separate"/>
      </w:r>
      <w:r w:rsidR="00852E7A">
        <w:rPr>
          <w:rStyle w:val="Hyperlink"/>
        </w:rPr>
        <w:t>https://github.com/Simulators/simulator-type2</w:t>
      </w:r>
      <w:r>
        <w:rPr>
          <w:rStyle w:val="Hyperlink"/>
        </w:rPr>
        <w:fldChar w:fldCharType="end"/>
      </w:r>
    </w:p>
    <w:p w14:paraId="0621D664" w14:textId="0141AE35" w:rsidR="00557FB7" w:rsidRPr="001F4FB7" w:rsidRDefault="00557FB7" w:rsidP="00557FB7">
      <w:r w:rsidRPr="001F4FB7">
        <w:t xml:space="preserve">The Simulator Interface firmware is held in non-volatile flash memory on the ATmega328P microcontroller. It should only be necessary to re-upload the software </w:t>
      </w:r>
      <w:r w:rsidR="000E4BC6" w:rsidRPr="001F4FB7">
        <w:t>if</w:t>
      </w:r>
      <w:r w:rsidRPr="001F4FB7">
        <w:t xml:space="preserve"> the microcontroller is replaced, the flash memory has become corrupted, or the Simulator Interface firmware </w:t>
      </w:r>
      <w:r w:rsidR="00BC75A4" w:rsidRPr="001F4FB7">
        <w:t>requires updating</w:t>
      </w:r>
      <w:r w:rsidRPr="001F4FB7">
        <w:t>.</w:t>
      </w:r>
    </w:p>
    <w:p w14:paraId="5B2A5F31" w14:textId="77777777" w:rsidR="008000C0" w:rsidRPr="001F4FB7" w:rsidRDefault="006B15EE" w:rsidP="008000C0">
      <w:r w:rsidRPr="001F4FB7">
        <w:t xml:space="preserve">The firmware code needs to be </w:t>
      </w:r>
      <w:r w:rsidR="008000C0" w:rsidRPr="001F4FB7">
        <w:t>upload</w:t>
      </w:r>
      <w:r w:rsidRPr="001F4FB7">
        <w:t xml:space="preserve">ed to the </w:t>
      </w:r>
      <w:r w:rsidR="008000C0" w:rsidRPr="001F4FB7">
        <w:t>microcontroller on the Simulator Interface PCB. Although the software development environment is based on the Arduino platform, the Simulator Interface does not use the Arduino bootloader, and it is not possible to upload the firmware over the interface’s RS</w:t>
      </w:r>
      <w:r w:rsidR="008B7DA0" w:rsidRPr="001F4FB7">
        <w:t>-</w:t>
      </w:r>
      <w:r w:rsidR="008000C0" w:rsidRPr="001F4FB7">
        <w:t>232 serial port. Firmware is uploa</w:t>
      </w:r>
      <w:r w:rsidR="003D5EC0" w:rsidRPr="001F4FB7">
        <w:t xml:space="preserve">ded using a hardware programmer via the ICSP header pins </w:t>
      </w:r>
      <w:r w:rsidR="00083948" w:rsidRPr="001F4FB7">
        <w:t xml:space="preserve">provided </w:t>
      </w:r>
      <w:r w:rsidR="003D5EC0" w:rsidRPr="001F4FB7">
        <w:t>on the interface PCB.</w:t>
      </w:r>
    </w:p>
    <w:p w14:paraId="0392C2BB" w14:textId="77777777" w:rsidR="005F77C3" w:rsidRPr="001F4FB7" w:rsidRDefault="008000C0" w:rsidP="008000C0">
      <w:r w:rsidRPr="001F4FB7">
        <w:t xml:space="preserve">There are </w:t>
      </w:r>
      <w:r w:rsidR="001F4FB7">
        <w:t>three</w:t>
      </w:r>
      <w:r w:rsidR="003D5EC0" w:rsidRPr="001F4FB7">
        <w:t xml:space="preserve"> main </w:t>
      </w:r>
      <w:r w:rsidRPr="001F4FB7">
        <w:t xml:space="preserve">options for </w:t>
      </w:r>
      <w:r w:rsidR="003D5EC0" w:rsidRPr="001F4FB7">
        <w:t xml:space="preserve">the hardware programmer: </w:t>
      </w:r>
    </w:p>
    <w:p w14:paraId="304530F0" w14:textId="28BD9F4A" w:rsidR="005F77C3" w:rsidRPr="001F4FB7" w:rsidRDefault="003D5EC0" w:rsidP="006C4A3A">
      <w:pPr>
        <w:pStyle w:val="ListParagraph"/>
        <w:numPr>
          <w:ilvl w:val="0"/>
          <w:numId w:val="3"/>
        </w:numPr>
      </w:pPr>
      <w:r w:rsidRPr="001F4FB7">
        <w:t xml:space="preserve">A dedicated </w:t>
      </w:r>
      <w:r w:rsidR="005F77C3" w:rsidRPr="001F4FB7">
        <w:t xml:space="preserve">hardware </w:t>
      </w:r>
      <w:r w:rsidRPr="001F4FB7">
        <w:t xml:space="preserve">ISP programmer such as the </w:t>
      </w:r>
      <w:r w:rsidR="001D08DB">
        <w:t xml:space="preserve">Microchip </w:t>
      </w:r>
      <w:r w:rsidRPr="001F4FB7">
        <w:rPr>
          <w:i/>
        </w:rPr>
        <w:t>A</w:t>
      </w:r>
      <w:r w:rsidR="00752607">
        <w:rPr>
          <w:i/>
        </w:rPr>
        <w:t>tmel ICE</w:t>
      </w:r>
      <w:r w:rsidR="00083948" w:rsidRPr="001F4FB7">
        <w:rPr>
          <w:rStyle w:val="FootnoteReference"/>
        </w:rPr>
        <w:footnoteReference w:id="24"/>
      </w:r>
      <w:r w:rsidR="00083948" w:rsidRPr="001F4FB7">
        <w:t>.</w:t>
      </w:r>
    </w:p>
    <w:p w14:paraId="69733915" w14:textId="1BF51D94" w:rsidR="005F77C3" w:rsidRPr="001F4FB7" w:rsidRDefault="005F77C3" w:rsidP="006C4A3A">
      <w:pPr>
        <w:pStyle w:val="ListParagraph"/>
        <w:numPr>
          <w:ilvl w:val="0"/>
          <w:numId w:val="3"/>
        </w:numPr>
      </w:pPr>
      <w:r w:rsidRPr="001F4FB7">
        <w:t xml:space="preserve">An Arduino add-on board or shield such as </w:t>
      </w:r>
      <w:r w:rsidR="003D5EC0" w:rsidRPr="001F4FB7">
        <w:t xml:space="preserve">the </w:t>
      </w:r>
      <w:r w:rsidR="003D5EC0" w:rsidRPr="001F4FB7">
        <w:rPr>
          <w:i/>
        </w:rPr>
        <w:t>Arduino ISP</w:t>
      </w:r>
      <w:r w:rsidR="003D5EC0" w:rsidRPr="001F4FB7">
        <w:rPr>
          <w:rStyle w:val="FootnoteReference"/>
        </w:rPr>
        <w:footnoteReference w:id="25"/>
      </w:r>
      <w:r w:rsidR="00A7651F">
        <w:rPr>
          <w:i/>
        </w:rPr>
        <w:t xml:space="preserve"> or similar shield</w:t>
      </w:r>
      <w:r w:rsidR="003D5EC0" w:rsidRPr="001F4FB7">
        <w:t xml:space="preserve">. </w:t>
      </w:r>
    </w:p>
    <w:p w14:paraId="0461C8ED" w14:textId="77777777" w:rsidR="005F77C3" w:rsidRPr="001F4FB7" w:rsidRDefault="005F77C3" w:rsidP="006C4A3A">
      <w:pPr>
        <w:pStyle w:val="ListParagraph"/>
        <w:numPr>
          <w:ilvl w:val="0"/>
          <w:numId w:val="3"/>
        </w:numPr>
      </w:pPr>
      <w:r w:rsidRPr="001F4FB7">
        <w:t xml:space="preserve">An </w:t>
      </w:r>
      <w:r w:rsidR="003D5EC0" w:rsidRPr="001F4FB7">
        <w:t xml:space="preserve">Arduino </w:t>
      </w:r>
      <w:r w:rsidRPr="001F4FB7">
        <w:t>board (</w:t>
      </w:r>
      <w:r w:rsidR="003D5EC0" w:rsidRPr="001F4FB7">
        <w:t>with one additional component</w:t>
      </w:r>
      <w:r w:rsidRPr="001F4FB7">
        <w:t>) used as an ISP pro</w:t>
      </w:r>
      <w:r w:rsidR="003D5EC0" w:rsidRPr="001F4FB7">
        <w:t>grammer</w:t>
      </w:r>
      <w:r w:rsidRPr="001F4FB7">
        <w:t>.</w:t>
      </w:r>
    </w:p>
    <w:p w14:paraId="3665EDF6" w14:textId="77777777" w:rsidR="008000C0" w:rsidRPr="001F4FB7" w:rsidRDefault="005F77C3" w:rsidP="008000C0">
      <w:r w:rsidRPr="001F4FB7">
        <w:t xml:space="preserve">The last of these </w:t>
      </w:r>
      <w:r w:rsidR="00215D7E" w:rsidRPr="001F4FB7">
        <w:t xml:space="preserve">requires no special hardware, and </w:t>
      </w:r>
      <w:r w:rsidRPr="001F4FB7">
        <w:t xml:space="preserve">is </w:t>
      </w:r>
      <w:r w:rsidR="003D5EC0" w:rsidRPr="001F4FB7">
        <w:t>the approach described in this document.</w:t>
      </w:r>
      <w:r w:rsidR="00083948" w:rsidRPr="001F4FB7">
        <w:t xml:space="preserve"> There are also many tutorials online, including on the Arduino website</w:t>
      </w:r>
      <w:r w:rsidR="00083948" w:rsidRPr="001F4FB7">
        <w:rPr>
          <w:rStyle w:val="FootnoteReference"/>
        </w:rPr>
        <w:footnoteReference w:id="26"/>
      </w:r>
      <w:r w:rsidR="00083948" w:rsidRPr="001F4FB7">
        <w:t>.</w:t>
      </w:r>
    </w:p>
    <w:p w14:paraId="59812EBC" w14:textId="0B0A45B4" w:rsidR="00A7651F" w:rsidRDefault="00A7651F" w:rsidP="00FE5199">
      <w:pPr>
        <w:pStyle w:val="Heading2"/>
      </w:pPr>
      <w:bookmarkStart w:id="928" w:name="_Toc77862057"/>
      <w:r>
        <w:lastRenderedPageBreak/>
        <w:t>Hardware Programmer</w:t>
      </w:r>
      <w:r w:rsidR="00961938">
        <w:t xml:space="preserve"> Options</w:t>
      </w:r>
      <w:bookmarkEnd w:id="928"/>
    </w:p>
    <w:p w14:paraId="228FF895" w14:textId="754B6B2A" w:rsidR="00A7651F" w:rsidRDefault="001B2C16" w:rsidP="00514E8C">
      <w:pPr>
        <w:keepNext/>
      </w:pPr>
      <w:r>
        <w:t>The following</w:t>
      </w:r>
      <w:r w:rsidR="00961938">
        <w:t xml:space="preserve"> photograph shows two examples of hardware programmers. On the left, an ArduinoISP device is connected directly the ICSP programming pins of a completed Simulator Interface PCB. On the right, a generic programming shield (mounted on an Arduino Uno board) can be used to </w:t>
      </w:r>
      <w:r w:rsidR="00961938" w:rsidRPr="001F4FB7">
        <w:t>upload</w:t>
      </w:r>
      <w:r w:rsidR="00961938">
        <w:t xml:space="preserve"> firmware to the </w:t>
      </w:r>
      <w:r w:rsidR="00961938" w:rsidRPr="001F4FB7">
        <w:t xml:space="preserve">microcontroller </w:t>
      </w:r>
      <w:r w:rsidR="00961938">
        <w:t xml:space="preserve">before it is installed </w:t>
      </w:r>
      <w:r w:rsidR="00961938" w:rsidRPr="001F4FB7">
        <w:t>on the Simulator Interface PCB</w:t>
      </w:r>
      <w:r w:rsidR="00961938">
        <w:t>.</w:t>
      </w:r>
    </w:p>
    <w:p w14:paraId="10B7520C" w14:textId="3D9053B9" w:rsidR="00961938" w:rsidRDefault="00961938" w:rsidP="00514E8C">
      <w:pPr>
        <w:keepNext/>
        <w:jc w:val="center"/>
      </w:pPr>
      <w:r>
        <w:rPr>
          <w:noProof/>
        </w:rPr>
        <w:drawing>
          <wp:inline distT="0" distB="0" distL="0" distR="0" wp14:anchorId="64E8B267" wp14:editId="2E269F0B">
            <wp:extent cx="4320000" cy="2383200"/>
            <wp:effectExtent l="19050" t="19050" r="2349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grammers.png"/>
                    <pic:cNvPicPr/>
                  </pic:nvPicPr>
                  <pic:blipFill>
                    <a:blip r:embed="rId59">
                      <a:extLst>
                        <a:ext uri="{28A0092B-C50C-407E-A947-70E740481C1C}">
                          <a14:useLocalDpi xmlns:a14="http://schemas.microsoft.com/office/drawing/2010/main" val="0"/>
                        </a:ext>
                      </a:extLst>
                    </a:blip>
                    <a:stretch>
                      <a:fillRect/>
                    </a:stretch>
                  </pic:blipFill>
                  <pic:spPr>
                    <a:xfrm>
                      <a:off x="0" y="0"/>
                      <a:ext cx="4320000" cy="2383200"/>
                    </a:xfrm>
                    <a:prstGeom prst="rect">
                      <a:avLst/>
                    </a:prstGeom>
                    <a:ln w="12700">
                      <a:solidFill>
                        <a:schemeClr val="tx1"/>
                      </a:solidFill>
                    </a:ln>
                  </pic:spPr>
                </pic:pic>
              </a:graphicData>
            </a:graphic>
          </wp:inline>
        </w:drawing>
      </w:r>
    </w:p>
    <w:p w14:paraId="5E962CBE" w14:textId="6B8CDFF9" w:rsidR="001B2C16" w:rsidRDefault="001B2C16" w:rsidP="001B2C16">
      <w:pPr>
        <w:pStyle w:val="Caption"/>
        <w:jc w:val="center"/>
      </w:pPr>
      <w:bookmarkStart w:id="929" w:name="_Toc20774414"/>
      <w:r>
        <w:t xml:space="preserve">Figure </w:t>
      </w:r>
      <w:r>
        <w:rPr>
          <w:noProof/>
        </w:rPr>
        <w:fldChar w:fldCharType="begin"/>
      </w:r>
      <w:r>
        <w:rPr>
          <w:noProof/>
        </w:rPr>
        <w:instrText xml:space="preserve"> SEQ Figure \* ARABIC </w:instrText>
      </w:r>
      <w:r>
        <w:rPr>
          <w:noProof/>
        </w:rPr>
        <w:fldChar w:fldCharType="separate"/>
      </w:r>
      <w:r w:rsidR="00FC27D1">
        <w:rPr>
          <w:noProof/>
        </w:rPr>
        <w:t>38</w:t>
      </w:r>
      <w:r>
        <w:rPr>
          <w:noProof/>
        </w:rPr>
        <w:fldChar w:fldCharType="end"/>
      </w:r>
      <w:r>
        <w:t xml:space="preserve"> – </w:t>
      </w:r>
      <w:r w:rsidR="000E4BC6">
        <w:t xml:space="preserve">Examples of </w:t>
      </w:r>
      <w:r w:rsidR="00961938">
        <w:t>Hardware Programmers</w:t>
      </w:r>
      <w:bookmarkEnd w:id="929"/>
    </w:p>
    <w:p w14:paraId="16DBC26D" w14:textId="1A7B1249" w:rsidR="00961938" w:rsidRPr="00514E8C" w:rsidRDefault="00961938" w:rsidP="00514E8C">
      <w:r>
        <w:t>If you have access to a hardware programmer, then you can use this to upload firmware to the ATmega328P microcontroller. This guide describes an alternative method adapting an Arduino Uno board as a programmer.</w:t>
      </w:r>
    </w:p>
    <w:p w14:paraId="099C0209" w14:textId="77777777" w:rsidR="001B2C16" w:rsidRPr="00514E8C" w:rsidRDefault="001B2C16" w:rsidP="00514E8C"/>
    <w:p w14:paraId="7F66C33D" w14:textId="12F4EEFE" w:rsidR="003D5EC0" w:rsidRDefault="005F77C3" w:rsidP="00514E8C">
      <w:pPr>
        <w:pStyle w:val="Heading2"/>
        <w:keepLines w:val="0"/>
      </w:pPr>
      <w:bookmarkStart w:id="930" w:name="_Toc77862058"/>
      <w:r>
        <w:lastRenderedPageBreak/>
        <w:t>Pr</w:t>
      </w:r>
      <w:r w:rsidR="003D5EC0">
        <w:t>eparing the Environment</w:t>
      </w:r>
      <w:bookmarkEnd w:id="930"/>
    </w:p>
    <w:p w14:paraId="245D094D" w14:textId="77777777" w:rsidR="003D5EC0" w:rsidRPr="001F4FB7" w:rsidRDefault="003D5EC0" w:rsidP="00111092">
      <w:pPr>
        <w:keepNext/>
      </w:pPr>
      <w:r w:rsidRPr="001F4FB7">
        <w:t>Perform the following steps to prepare the PC software environment for compiling and uploading the Simulator Interface firmware:</w:t>
      </w:r>
    </w:p>
    <w:p w14:paraId="203A987B" w14:textId="77777777" w:rsidR="003D5EC0" w:rsidRPr="001F4FB7" w:rsidRDefault="003D5EC0" w:rsidP="006C4A3A">
      <w:pPr>
        <w:pStyle w:val="ListParagraph"/>
        <w:keepNext/>
        <w:numPr>
          <w:ilvl w:val="0"/>
          <w:numId w:val="7"/>
        </w:numPr>
        <w:ind w:left="714" w:hanging="357"/>
      </w:pPr>
      <w:r w:rsidRPr="001F4FB7">
        <w:t>Download and install the latest Arduino IDE package</w:t>
      </w:r>
      <w:r w:rsidRPr="001F4FB7">
        <w:rPr>
          <w:rStyle w:val="FootnoteReference"/>
        </w:rPr>
        <w:footnoteReference w:id="27"/>
      </w:r>
      <w:r w:rsidRPr="001F4FB7">
        <w:t>. At the time of writing this was version 1.6.</w:t>
      </w:r>
      <w:r w:rsidR="00B911AA" w:rsidRPr="001F4FB7">
        <w:t>12</w:t>
      </w:r>
      <w:r w:rsidRPr="001F4FB7">
        <w:t>.</w:t>
      </w:r>
    </w:p>
    <w:p w14:paraId="02F8616E" w14:textId="533FD890" w:rsidR="003D5EC0" w:rsidRPr="001F4FB7" w:rsidRDefault="005F77C3" w:rsidP="006C4A3A">
      <w:pPr>
        <w:pStyle w:val="ListParagraph"/>
        <w:keepNext/>
        <w:numPr>
          <w:ilvl w:val="0"/>
          <w:numId w:val="7"/>
        </w:numPr>
        <w:ind w:left="714" w:hanging="357"/>
      </w:pPr>
      <w:r w:rsidRPr="001F4FB7">
        <w:t xml:space="preserve">Start the </w:t>
      </w:r>
      <w:r w:rsidR="000E4BC6" w:rsidRPr="001F4FB7">
        <w:t>IDE and</w:t>
      </w:r>
      <w:r w:rsidRPr="001F4FB7">
        <w:t xml:space="preserve"> </w:t>
      </w:r>
      <w:r w:rsidR="00DA711C" w:rsidRPr="001F4FB7">
        <w:t xml:space="preserve">open the program preferences </w:t>
      </w:r>
      <w:r w:rsidRPr="001F4FB7">
        <w:t xml:space="preserve">by selecting </w:t>
      </w:r>
      <w:r w:rsidRPr="001F4FB7">
        <w:rPr>
          <w:i/>
        </w:rPr>
        <w:t>File | Preferences</w:t>
      </w:r>
      <w:r w:rsidRPr="001F4FB7">
        <w:t>.</w:t>
      </w:r>
    </w:p>
    <w:p w14:paraId="0DBE7C06" w14:textId="77777777" w:rsidR="00BD116B" w:rsidRDefault="00DA711C" w:rsidP="00D57358">
      <w:pPr>
        <w:ind w:left="357"/>
        <w:jc w:val="center"/>
      </w:pPr>
      <w:r>
        <w:rPr>
          <w:noProof/>
          <w:lang w:eastAsia="en-GB"/>
        </w:rPr>
        <w:drawing>
          <wp:inline distT="0" distB="0" distL="0" distR="0" wp14:anchorId="03FC6FF8" wp14:editId="06602389">
            <wp:extent cx="3240000" cy="3888000"/>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 PrefsMenu.png"/>
                    <pic:cNvPicPr/>
                  </pic:nvPicPr>
                  <pic:blipFill>
                    <a:blip r:embed="rId60">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5FA8BB76" w14:textId="5050A363" w:rsidR="005F77C3" w:rsidRDefault="00BD116B" w:rsidP="00BD116B">
      <w:pPr>
        <w:pStyle w:val="Caption"/>
        <w:ind w:left="720"/>
        <w:jc w:val="center"/>
        <w:rPr>
          <w:color w:val="00B050"/>
        </w:rPr>
      </w:pPr>
      <w:bookmarkStart w:id="931" w:name="_Toc2077441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39</w:t>
      </w:r>
      <w:r w:rsidR="00D15F53">
        <w:rPr>
          <w:noProof/>
        </w:rPr>
        <w:fldChar w:fldCharType="end"/>
      </w:r>
      <w:r>
        <w:t xml:space="preserve"> – Arduino IDE Preferences Menu</w:t>
      </w:r>
      <w:bookmarkEnd w:id="931"/>
    </w:p>
    <w:p w14:paraId="672C8112" w14:textId="77777777" w:rsidR="00BD116B" w:rsidRPr="00BD116B" w:rsidRDefault="00BD116B" w:rsidP="00BD116B">
      <w:pPr>
        <w:pStyle w:val="ListParagraph"/>
        <w:rPr>
          <w:color w:val="00B050"/>
        </w:rPr>
      </w:pPr>
    </w:p>
    <w:p w14:paraId="31607C43" w14:textId="77777777" w:rsidR="00BD116B" w:rsidRDefault="00DA711C" w:rsidP="00D57358">
      <w:pPr>
        <w:ind w:left="720"/>
        <w:jc w:val="center"/>
      </w:pPr>
      <w:r>
        <w:rPr>
          <w:noProof/>
          <w:lang w:eastAsia="en-GB"/>
        </w:rPr>
        <w:lastRenderedPageBreak/>
        <w:drawing>
          <wp:inline distT="0" distB="0" distL="0" distR="0" wp14:anchorId="313FF937" wp14:editId="7E488087">
            <wp:extent cx="5040000" cy="4615200"/>
            <wp:effectExtent l="19050" t="19050" r="2730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 Preferences.png"/>
                    <pic:cNvPicPr/>
                  </pic:nvPicPr>
                  <pic:blipFill>
                    <a:blip r:embed="rId61">
                      <a:extLst>
                        <a:ext uri="{28A0092B-C50C-407E-A947-70E740481C1C}">
                          <a14:useLocalDpi xmlns:a14="http://schemas.microsoft.com/office/drawing/2010/main" val="0"/>
                        </a:ext>
                      </a:extLst>
                    </a:blip>
                    <a:stretch>
                      <a:fillRect/>
                    </a:stretch>
                  </pic:blipFill>
                  <pic:spPr>
                    <a:xfrm>
                      <a:off x="0" y="0"/>
                      <a:ext cx="5040000" cy="4615200"/>
                    </a:xfrm>
                    <a:prstGeom prst="rect">
                      <a:avLst/>
                    </a:prstGeom>
                    <a:ln w="12700">
                      <a:solidFill>
                        <a:schemeClr val="tx1"/>
                      </a:solidFill>
                    </a:ln>
                  </pic:spPr>
                </pic:pic>
              </a:graphicData>
            </a:graphic>
          </wp:inline>
        </w:drawing>
      </w:r>
    </w:p>
    <w:p w14:paraId="5D8BDF52" w14:textId="3A228DA9" w:rsidR="00BD116B" w:rsidRPr="00DA5E27" w:rsidRDefault="00BD116B" w:rsidP="00BD116B">
      <w:pPr>
        <w:pStyle w:val="Caption"/>
        <w:ind w:left="720"/>
        <w:jc w:val="center"/>
        <w:rPr>
          <w:color w:val="00B050"/>
          <w:highlight w:val="yellow"/>
        </w:rPr>
      </w:pPr>
      <w:bookmarkStart w:id="932" w:name="_Toc2077441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40</w:t>
      </w:r>
      <w:r w:rsidR="00D15F53">
        <w:rPr>
          <w:noProof/>
        </w:rPr>
        <w:fldChar w:fldCharType="end"/>
      </w:r>
      <w:r>
        <w:t xml:space="preserve"> – Arduino IDE Sketchbook Location</w:t>
      </w:r>
      <w:bookmarkEnd w:id="932"/>
    </w:p>
    <w:p w14:paraId="5A03237B" w14:textId="77777777" w:rsidR="00DA711C" w:rsidRPr="001F4FB7" w:rsidRDefault="00DA711C" w:rsidP="006C4A3A">
      <w:pPr>
        <w:pStyle w:val="ListParagraph"/>
        <w:numPr>
          <w:ilvl w:val="0"/>
          <w:numId w:val="7"/>
        </w:numPr>
      </w:pPr>
      <w:r w:rsidRPr="001F4FB7">
        <w:t xml:space="preserve">Make a note of the </w:t>
      </w:r>
      <w:r w:rsidRPr="001F4FB7">
        <w:rPr>
          <w:i/>
        </w:rPr>
        <w:t>Sketchbook Location</w:t>
      </w:r>
      <w:r w:rsidRPr="001F4FB7">
        <w:t xml:space="preserve"> path. This is the directory into which the Simulator Interface firmware must be downloaded in a later step.</w:t>
      </w:r>
    </w:p>
    <w:p w14:paraId="45750598" w14:textId="77777777" w:rsidR="003E2F7D" w:rsidRPr="001F4FB7" w:rsidRDefault="00DA711C" w:rsidP="006C4A3A">
      <w:pPr>
        <w:pStyle w:val="ListParagraph"/>
        <w:numPr>
          <w:ilvl w:val="0"/>
          <w:numId w:val="7"/>
        </w:numPr>
      </w:pPr>
      <w:r w:rsidRPr="001F4FB7">
        <w:t xml:space="preserve">Add the URL for the Liverpool Simulator Project boards to the </w:t>
      </w:r>
      <w:r w:rsidRPr="001F4FB7">
        <w:rPr>
          <w:i/>
        </w:rPr>
        <w:t>Additional Boards Manager URLs</w:t>
      </w:r>
      <w:r w:rsidRPr="001F4FB7">
        <w:t xml:space="preserve"> field. The URL is:</w:t>
      </w:r>
      <w:r w:rsidR="003E2F7D" w:rsidRPr="001F4FB7">
        <w:t xml:space="preserve"> </w:t>
      </w:r>
    </w:p>
    <w:p w14:paraId="35645EE1" w14:textId="77777777" w:rsidR="00DA711C" w:rsidRPr="001F4FB7" w:rsidRDefault="003E2F7D" w:rsidP="00D57358">
      <w:pPr>
        <w:pStyle w:val="ListParagraph"/>
        <w:jc w:val="center"/>
      </w:pPr>
      <w:r w:rsidRPr="001F4FB7">
        <w:rPr>
          <w:color w:val="052BEB"/>
        </w:rPr>
        <w:t>https://simulators.github.io/package_simulators_boards_index.json</w:t>
      </w:r>
    </w:p>
    <w:p w14:paraId="66989C3A" w14:textId="77777777" w:rsidR="00614224" w:rsidRPr="001F4FB7" w:rsidRDefault="00DA711C" w:rsidP="006C4A3A">
      <w:pPr>
        <w:pStyle w:val="ListParagraph"/>
        <w:numPr>
          <w:ilvl w:val="0"/>
          <w:numId w:val="7"/>
        </w:numPr>
      </w:pPr>
      <w:r w:rsidRPr="001F4FB7">
        <w:t xml:space="preserve">Close the preferences dialogue by clicking </w:t>
      </w:r>
      <w:r w:rsidRPr="001F4FB7">
        <w:rPr>
          <w:i/>
        </w:rPr>
        <w:t>OK</w:t>
      </w:r>
      <w:r w:rsidRPr="001F4FB7">
        <w:t>.</w:t>
      </w:r>
    </w:p>
    <w:p w14:paraId="07AE49A5" w14:textId="77777777" w:rsidR="00614224" w:rsidRPr="001F4FB7" w:rsidRDefault="00614224" w:rsidP="006C4A3A">
      <w:pPr>
        <w:pStyle w:val="ListParagraph"/>
        <w:keepNext/>
        <w:numPr>
          <w:ilvl w:val="0"/>
          <w:numId w:val="7"/>
        </w:numPr>
        <w:ind w:left="714" w:hanging="357"/>
      </w:pPr>
      <w:r w:rsidRPr="001F4FB7">
        <w:lastRenderedPageBreak/>
        <w:t>Open the Board</w:t>
      </w:r>
      <w:r w:rsidR="009336E2" w:rsidRPr="001F4FB7">
        <w:t>s</w:t>
      </w:r>
      <w:r w:rsidRPr="001F4FB7">
        <w:t xml:space="preserve"> Manager by selecting </w:t>
      </w:r>
      <w:r w:rsidRPr="001F4FB7">
        <w:rPr>
          <w:i/>
        </w:rPr>
        <w:t>Tools | Board | Boards Manager</w:t>
      </w:r>
      <w:r w:rsidRPr="001F4FB7">
        <w:t>.</w:t>
      </w:r>
    </w:p>
    <w:p w14:paraId="444BF9FC" w14:textId="77777777" w:rsidR="00614224" w:rsidRDefault="00614224" w:rsidP="00D57358">
      <w:pPr>
        <w:ind w:left="357"/>
        <w:jc w:val="center"/>
      </w:pPr>
      <w:r>
        <w:rPr>
          <w:noProof/>
          <w:lang w:eastAsia="en-GB"/>
        </w:rPr>
        <w:drawing>
          <wp:inline distT="0" distB="0" distL="0" distR="0" wp14:anchorId="3E77BB2C" wp14:editId="125451D7">
            <wp:extent cx="4320000" cy="5169600"/>
            <wp:effectExtent l="19050" t="19050" r="234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 BoardMgrMenu.png"/>
                    <pic:cNvPicPr/>
                  </pic:nvPicPr>
                  <pic:blipFill>
                    <a:blip r:embed="rId62">
                      <a:extLst>
                        <a:ext uri="{28A0092B-C50C-407E-A947-70E740481C1C}">
                          <a14:useLocalDpi xmlns:a14="http://schemas.microsoft.com/office/drawing/2010/main" val="0"/>
                        </a:ext>
                      </a:extLst>
                    </a:blip>
                    <a:stretch>
                      <a:fillRect/>
                    </a:stretch>
                  </pic:blipFill>
                  <pic:spPr>
                    <a:xfrm>
                      <a:off x="0" y="0"/>
                      <a:ext cx="4320000" cy="5169600"/>
                    </a:xfrm>
                    <a:prstGeom prst="rect">
                      <a:avLst/>
                    </a:prstGeom>
                    <a:ln w="12700">
                      <a:solidFill>
                        <a:schemeClr val="tx1"/>
                      </a:solidFill>
                    </a:ln>
                  </pic:spPr>
                </pic:pic>
              </a:graphicData>
            </a:graphic>
          </wp:inline>
        </w:drawing>
      </w:r>
    </w:p>
    <w:p w14:paraId="31C2177B" w14:textId="42D3383C" w:rsidR="00614224" w:rsidRPr="00DA5E27" w:rsidRDefault="00614224" w:rsidP="00614224">
      <w:pPr>
        <w:pStyle w:val="Caption"/>
        <w:ind w:left="720"/>
        <w:jc w:val="center"/>
        <w:rPr>
          <w:color w:val="00B050"/>
          <w:highlight w:val="yellow"/>
        </w:rPr>
      </w:pPr>
      <w:bookmarkStart w:id="933" w:name="_Toc2077441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41</w:t>
      </w:r>
      <w:r w:rsidR="00D15F53">
        <w:rPr>
          <w:noProof/>
        </w:rPr>
        <w:fldChar w:fldCharType="end"/>
      </w:r>
      <w:r>
        <w:t xml:space="preserve"> – Arduino IDE Boards Manager Menu</w:t>
      </w:r>
      <w:bookmarkEnd w:id="933"/>
    </w:p>
    <w:p w14:paraId="7E0BA8D7" w14:textId="77777777" w:rsidR="00614224" w:rsidRDefault="00614224" w:rsidP="00D57358">
      <w:pPr>
        <w:ind w:left="357"/>
        <w:jc w:val="center"/>
      </w:pPr>
    </w:p>
    <w:p w14:paraId="2059342C" w14:textId="77777777" w:rsidR="00614224" w:rsidRPr="001F4FB7" w:rsidRDefault="00614224" w:rsidP="006C4A3A">
      <w:pPr>
        <w:pStyle w:val="ListParagraph"/>
        <w:keepNext/>
        <w:numPr>
          <w:ilvl w:val="0"/>
          <w:numId w:val="12"/>
        </w:numPr>
        <w:ind w:left="1434" w:hanging="357"/>
      </w:pPr>
      <w:r w:rsidRPr="001F4FB7">
        <w:lastRenderedPageBreak/>
        <w:t xml:space="preserve">Scroll down to the entry </w:t>
      </w:r>
      <w:r w:rsidRPr="001F4FB7">
        <w:rPr>
          <w:i/>
        </w:rPr>
        <w:t>Liverpool Ringing Simulator Boards</w:t>
      </w:r>
      <w:r w:rsidRPr="001F4FB7">
        <w:t xml:space="preserve">, click on the entry, and then click </w:t>
      </w:r>
      <w:r w:rsidRPr="001F4FB7">
        <w:rPr>
          <w:i/>
        </w:rPr>
        <w:t>Install</w:t>
      </w:r>
      <w:r w:rsidRPr="001F4FB7">
        <w:t xml:space="preserve">. Then close the Boards Manager by clicking </w:t>
      </w:r>
      <w:r w:rsidRPr="001F4FB7">
        <w:rPr>
          <w:i/>
        </w:rPr>
        <w:t>OK</w:t>
      </w:r>
      <w:r w:rsidRPr="001F4FB7">
        <w:t>.</w:t>
      </w:r>
    </w:p>
    <w:p w14:paraId="19333D66" w14:textId="77777777" w:rsidR="00614224" w:rsidRDefault="00614224" w:rsidP="00D57358">
      <w:pPr>
        <w:ind w:left="720"/>
        <w:jc w:val="center"/>
      </w:pPr>
      <w:r>
        <w:rPr>
          <w:noProof/>
          <w:lang w:eastAsia="en-GB"/>
        </w:rPr>
        <w:drawing>
          <wp:inline distT="0" distB="0" distL="0" distR="0" wp14:anchorId="47D46A30" wp14:editId="3AFA9F69">
            <wp:extent cx="5040000" cy="2829600"/>
            <wp:effectExtent l="19050" t="19050" r="2730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 BoardManager.png"/>
                    <pic:cNvPicPr/>
                  </pic:nvPicPr>
                  <pic:blipFill>
                    <a:blip r:embed="rId63">
                      <a:extLst>
                        <a:ext uri="{28A0092B-C50C-407E-A947-70E740481C1C}">
                          <a14:useLocalDpi xmlns:a14="http://schemas.microsoft.com/office/drawing/2010/main" val="0"/>
                        </a:ext>
                      </a:extLst>
                    </a:blip>
                    <a:stretch>
                      <a:fillRect/>
                    </a:stretch>
                  </pic:blipFill>
                  <pic:spPr>
                    <a:xfrm>
                      <a:off x="0" y="0"/>
                      <a:ext cx="5040000" cy="2829600"/>
                    </a:xfrm>
                    <a:prstGeom prst="rect">
                      <a:avLst/>
                    </a:prstGeom>
                    <a:ln w="12700">
                      <a:solidFill>
                        <a:schemeClr val="tx1"/>
                      </a:solidFill>
                    </a:ln>
                  </pic:spPr>
                </pic:pic>
              </a:graphicData>
            </a:graphic>
          </wp:inline>
        </w:drawing>
      </w:r>
    </w:p>
    <w:p w14:paraId="5DC73B7C" w14:textId="0CA8F56D" w:rsidR="00614224" w:rsidRPr="00DA5E27" w:rsidRDefault="00614224" w:rsidP="00614224">
      <w:pPr>
        <w:pStyle w:val="Caption"/>
        <w:ind w:left="720"/>
        <w:jc w:val="center"/>
        <w:rPr>
          <w:color w:val="00B050"/>
          <w:highlight w:val="yellow"/>
        </w:rPr>
      </w:pPr>
      <w:bookmarkStart w:id="934" w:name="_Toc2077441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42</w:t>
      </w:r>
      <w:r w:rsidR="00D15F53">
        <w:rPr>
          <w:noProof/>
        </w:rPr>
        <w:fldChar w:fldCharType="end"/>
      </w:r>
      <w:r>
        <w:t xml:space="preserve"> – Arduino IDE Board Manager</w:t>
      </w:r>
      <w:bookmarkEnd w:id="934"/>
    </w:p>
    <w:p w14:paraId="3F41DE30" w14:textId="77777777" w:rsidR="00614224" w:rsidRPr="001F4FB7" w:rsidRDefault="00614224" w:rsidP="006C4A3A">
      <w:pPr>
        <w:pStyle w:val="ListParagraph"/>
        <w:numPr>
          <w:ilvl w:val="0"/>
          <w:numId w:val="12"/>
        </w:numPr>
      </w:pPr>
      <w:r w:rsidRPr="001F4FB7">
        <w:t>Re-start the Arduino IDE.</w:t>
      </w:r>
    </w:p>
    <w:p w14:paraId="5CF59E9E" w14:textId="77777777" w:rsidR="00DA5E27" w:rsidRPr="001F4FB7" w:rsidRDefault="00DA5E27" w:rsidP="00DA5E27">
      <w:r w:rsidRPr="001F4FB7">
        <w:t>The environment is now ready to set up the programmer.</w:t>
      </w:r>
    </w:p>
    <w:p w14:paraId="55D302AA" w14:textId="77777777" w:rsidR="00C03C6E" w:rsidRDefault="00C03C6E" w:rsidP="00FE5199">
      <w:pPr>
        <w:pStyle w:val="Heading2"/>
      </w:pPr>
      <w:bookmarkStart w:id="935" w:name="_Toc77862059"/>
      <w:r>
        <w:t>Preparing the Programmer</w:t>
      </w:r>
      <w:bookmarkEnd w:id="935"/>
    </w:p>
    <w:p w14:paraId="1B1A29D9" w14:textId="77777777" w:rsidR="00C03C6E" w:rsidRPr="001F4FB7" w:rsidRDefault="00C03C6E" w:rsidP="00C03C6E">
      <w:r w:rsidRPr="001F4FB7">
        <w:t>The programmer is an unmodified Arduino Uno board running a sketch which allows it to operate as an ISP programmer.</w:t>
      </w:r>
    </w:p>
    <w:p w14:paraId="55C4277F" w14:textId="77777777" w:rsidR="00BD116B" w:rsidRPr="001F4FB7" w:rsidRDefault="00BC75A4" w:rsidP="00C03C6E">
      <w:pPr>
        <w:keepNext/>
      </w:pPr>
      <w:r w:rsidRPr="001F4FB7">
        <w:t xml:space="preserve">This </w:t>
      </w:r>
      <w:r w:rsidR="00C03C6E" w:rsidRPr="001F4FB7">
        <w:t>require</w:t>
      </w:r>
      <w:r w:rsidRPr="001F4FB7">
        <w:t>s</w:t>
      </w:r>
      <w:r w:rsidR="00C03C6E" w:rsidRPr="001F4FB7">
        <w:t xml:space="preserve"> a</w:t>
      </w:r>
      <w:r w:rsidR="00DA5E27" w:rsidRPr="001F4FB7">
        <w:t>n Arduino Uno board, and a</w:t>
      </w:r>
      <w:r w:rsidR="00C03C6E" w:rsidRPr="001F4FB7">
        <w:t xml:space="preserve"> Type A to Type B USB cable (sometimes known as a printer cable).</w:t>
      </w:r>
    </w:p>
    <w:p w14:paraId="612C1FC8" w14:textId="77777777" w:rsidR="00C03C6E" w:rsidRPr="00DA5E27" w:rsidRDefault="00C03C6E" w:rsidP="00C03C6E">
      <w:pPr>
        <w:keepNext/>
        <w:jc w:val="center"/>
        <w:rPr>
          <w:color w:val="00B050"/>
        </w:rPr>
      </w:pPr>
      <w:r w:rsidRPr="00DA5E27">
        <w:rPr>
          <w:noProof/>
          <w:color w:val="00B050"/>
          <w:lang w:eastAsia="en-GB"/>
        </w:rPr>
        <w:drawing>
          <wp:inline distT="0" distB="0" distL="0" distR="0" wp14:anchorId="3BC24F2B" wp14:editId="2863FE2A">
            <wp:extent cx="1245268" cy="1245268"/>
            <wp:effectExtent l="19050" t="1905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A-B.jpg"/>
                    <pic:cNvPicPr/>
                  </pic:nvPicPr>
                  <pic:blipFill>
                    <a:blip r:embed="rId64">
                      <a:extLst>
                        <a:ext uri="{28A0092B-C50C-407E-A947-70E740481C1C}">
                          <a14:useLocalDpi xmlns:a14="http://schemas.microsoft.com/office/drawing/2010/main" val="0"/>
                        </a:ext>
                      </a:extLst>
                    </a:blip>
                    <a:stretch>
                      <a:fillRect/>
                    </a:stretch>
                  </pic:blipFill>
                  <pic:spPr>
                    <a:xfrm>
                      <a:off x="0" y="0"/>
                      <a:ext cx="1245924" cy="1245924"/>
                    </a:xfrm>
                    <a:prstGeom prst="rect">
                      <a:avLst/>
                    </a:prstGeom>
                    <a:ln w="12700">
                      <a:solidFill>
                        <a:schemeClr val="tx1"/>
                      </a:solidFill>
                    </a:ln>
                  </pic:spPr>
                </pic:pic>
              </a:graphicData>
            </a:graphic>
          </wp:inline>
        </w:drawing>
      </w:r>
    </w:p>
    <w:p w14:paraId="74CC2407" w14:textId="2E510133" w:rsidR="00C03C6E" w:rsidRPr="006B15EE" w:rsidRDefault="00C03C6E" w:rsidP="00C03C6E">
      <w:pPr>
        <w:pStyle w:val="Caption"/>
        <w:jc w:val="center"/>
      </w:pPr>
      <w:bookmarkStart w:id="936" w:name="_Toc20774419"/>
      <w:r w:rsidRPr="006B15EE">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43</w:t>
      </w:r>
      <w:r w:rsidR="00D15F53">
        <w:rPr>
          <w:noProof/>
        </w:rPr>
        <w:fldChar w:fldCharType="end"/>
      </w:r>
      <w:r w:rsidRPr="006B15EE">
        <w:t xml:space="preserve"> </w:t>
      </w:r>
      <w:r w:rsidR="003A2793">
        <w:t>–</w:t>
      </w:r>
      <w:r w:rsidRPr="006B15EE">
        <w:t xml:space="preserve"> Arduino USB Cable</w:t>
      </w:r>
      <w:bookmarkEnd w:id="936"/>
    </w:p>
    <w:p w14:paraId="568F21B8" w14:textId="77777777" w:rsidR="00C03C6E" w:rsidRPr="001F4FB7" w:rsidRDefault="00C03C6E" w:rsidP="00C03C6E">
      <w:r w:rsidRPr="001F4FB7">
        <w:t>The Arduino website has instructions</w:t>
      </w:r>
      <w:r w:rsidRPr="001F4FB7">
        <w:rPr>
          <w:rStyle w:val="FootnoteReference"/>
        </w:rPr>
        <w:footnoteReference w:id="28"/>
      </w:r>
      <w:r w:rsidRPr="001F4FB7">
        <w:t xml:space="preserve"> on connecting the Arduino board to a computer, installing drivers and setting up the IDE.</w:t>
      </w:r>
    </w:p>
    <w:p w14:paraId="4C0D6F60" w14:textId="77777777" w:rsidR="00DA5E27" w:rsidRPr="001F4FB7" w:rsidRDefault="00DA5E27" w:rsidP="00DA5E27">
      <w:r w:rsidRPr="001F4FB7">
        <w:t>Perform the following steps to prepare the programmer Arduino Uno board:</w:t>
      </w:r>
    </w:p>
    <w:p w14:paraId="3A76A66B" w14:textId="77777777" w:rsidR="00C03C6E" w:rsidRPr="001F4FB7" w:rsidRDefault="00C03C6E" w:rsidP="006C4A3A">
      <w:pPr>
        <w:pStyle w:val="ListParagraph"/>
        <w:numPr>
          <w:ilvl w:val="0"/>
          <w:numId w:val="8"/>
        </w:numPr>
      </w:pPr>
      <w:r w:rsidRPr="001F4FB7">
        <w:lastRenderedPageBreak/>
        <w:t xml:space="preserve">Connect the </w:t>
      </w:r>
      <w:r w:rsidRPr="001F4FB7">
        <w:rPr>
          <w:i/>
        </w:rPr>
        <w:t>B</w:t>
      </w:r>
      <w:r w:rsidRPr="001F4FB7">
        <w:t xml:space="preserve"> end of the USB cable to the Arduino Uno board to be used as the programmer. From now on </w:t>
      </w:r>
      <w:r w:rsidR="00215D7E" w:rsidRPr="001F4FB7">
        <w:t xml:space="preserve">this board is </w:t>
      </w:r>
      <w:r w:rsidRPr="001F4FB7">
        <w:t>refer</w:t>
      </w:r>
      <w:r w:rsidR="00215D7E" w:rsidRPr="001F4FB7">
        <w:t xml:space="preserve">red to </w:t>
      </w:r>
      <w:r w:rsidRPr="001F4FB7">
        <w:t xml:space="preserve">simply as </w:t>
      </w:r>
      <w:r w:rsidRPr="001F4FB7">
        <w:rPr>
          <w:i/>
        </w:rPr>
        <w:t>the programme</w:t>
      </w:r>
      <w:r w:rsidR="000103DC" w:rsidRPr="001F4FB7">
        <w:rPr>
          <w:i/>
        </w:rPr>
        <w:t>r</w:t>
      </w:r>
      <w:r w:rsidRPr="001F4FB7">
        <w:t>.</w:t>
      </w:r>
    </w:p>
    <w:p w14:paraId="74DB29F7" w14:textId="77777777" w:rsidR="00C03C6E" w:rsidRPr="001F4FB7" w:rsidRDefault="00C03C6E" w:rsidP="006C4A3A">
      <w:pPr>
        <w:pStyle w:val="ListParagraph"/>
        <w:numPr>
          <w:ilvl w:val="0"/>
          <w:numId w:val="8"/>
        </w:numPr>
      </w:pPr>
      <w:r w:rsidRPr="001F4FB7">
        <w:t xml:space="preserve">Connect the </w:t>
      </w:r>
      <w:r w:rsidRPr="001F4FB7">
        <w:rPr>
          <w:i/>
        </w:rPr>
        <w:t>A</w:t>
      </w:r>
      <w:r w:rsidRPr="001F4FB7">
        <w:t xml:space="preserve"> end of the USB cable to the computer.</w:t>
      </w:r>
    </w:p>
    <w:p w14:paraId="16E5D36E" w14:textId="77777777" w:rsidR="00C03C6E" w:rsidRPr="001F4FB7" w:rsidRDefault="00C03C6E" w:rsidP="006C4A3A">
      <w:pPr>
        <w:pStyle w:val="ListParagraph"/>
        <w:numPr>
          <w:ilvl w:val="0"/>
          <w:numId w:val="8"/>
        </w:numPr>
      </w:pPr>
      <w:r w:rsidRPr="001F4FB7">
        <w:t>Follow the instructions on the Arduino site to install drivers (if necessary), and select the correct port and board type for the programmer in the IDE.</w:t>
      </w:r>
    </w:p>
    <w:p w14:paraId="09ECEF9E" w14:textId="77777777" w:rsidR="00C03C6E" w:rsidRPr="001F4FB7" w:rsidRDefault="00C03C6E" w:rsidP="006C4A3A">
      <w:pPr>
        <w:pStyle w:val="ListParagraph"/>
        <w:keepNext/>
        <w:numPr>
          <w:ilvl w:val="0"/>
          <w:numId w:val="8"/>
        </w:numPr>
        <w:ind w:left="714" w:hanging="357"/>
      </w:pPr>
      <w:r w:rsidRPr="001F4FB7">
        <w:t xml:space="preserve">Open the </w:t>
      </w:r>
      <w:r w:rsidRPr="001F4FB7">
        <w:rPr>
          <w:i/>
        </w:rPr>
        <w:t>ArduinoISP</w:t>
      </w:r>
      <w:r w:rsidRPr="001F4FB7">
        <w:t xml:space="preserve"> software sketch </w:t>
      </w:r>
      <w:r w:rsidR="00DA5E27" w:rsidRPr="001F4FB7">
        <w:t xml:space="preserve">(supplied as part of the </w:t>
      </w:r>
      <w:r w:rsidR="00215D7E" w:rsidRPr="001F4FB7">
        <w:t xml:space="preserve">default </w:t>
      </w:r>
      <w:r w:rsidR="00DA5E27" w:rsidRPr="001F4FB7">
        <w:t xml:space="preserve">IDE installation) </w:t>
      </w:r>
      <w:r w:rsidRPr="001F4FB7">
        <w:t xml:space="preserve">in the Arduino IDE by selecting it from the </w:t>
      </w:r>
      <w:r w:rsidRPr="001F4FB7">
        <w:rPr>
          <w:i/>
        </w:rPr>
        <w:t>File | Examples</w:t>
      </w:r>
      <w:r w:rsidRPr="001F4FB7">
        <w:t xml:space="preserve"> menu.</w:t>
      </w:r>
    </w:p>
    <w:p w14:paraId="61B12CE7" w14:textId="77777777" w:rsidR="00BD116B" w:rsidRDefault="00614224" w:rsidP="00BD116B">
      <w:pPr>
        <w:keepNext/>
        <w:ind w:left="360"/>
        <w:jc w:val="center"/>
      </w:pPr>
      <w:r>
        <w:rPr>
          <w:noProof/>
          <w:lang w:eastAsia="en-GB"/>
        </w:rPr>
        <w:drawing>
          <wp:inline distT="0" distB="0" distL="0" distR="0" wp14:anchorId="1F1A470F" wp14:editId="4E24CDF6">
            <wp:extent cx="3240000" cy="3888000"/>
            <wp:effectExtent l="19050" t="19050" r="1778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 ArduinoISPMenu.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65149612" w14:textId="305C787F" w:rsidR="00BD116B" w:rsidRPr="00BD116B" w:rsidRDefault="00BD116B" w:rsidP="00BD116B">
      <w:pPr>
        <w:pStyle w:val="Caption"/>
        <w:ind w:left="360"/>
        <w:jc w:val="center"/>
        <w:rPr>
          <w:color w:val="00B050"/>
        </w:rPr>
      </w:pPr>
      <w:bookmarkStart w:id="937" w:name="_Toc2077442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44</w:t>
      </w:r>
      <w:r w:rsidR="00D15F53">
        <w:rPr>
          <w:noProof/>
        </w:rPr>
        <w:fldChar w:fldCharType="end"/>
      </w:r>
      <w:r>
        <w:t xml:space="preserve"> </w:t>
      </w:r>
      <w:r w:rsidR="003A2793">
        <w:t>–</w:t>
      </w:r>
      <w:r>
        <w:t xml:space="preserve"> Arduino IDE ISP Sketch Loading</w:t>
      </w:r>
      <w:bookmarkEnd w:id="937"/>
    </w:p>
    <w:p w14:paraId="61CE2FEA" w14:textId="48CAC180" w:rsidR="00C03C6E" w:rsidRPr="001F4FB7" w:rsidRDefault="00083948"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ensure the </w:t>
      </w:r>
      <w:r w:rsidR="00C03C6E" w:rsidRPr="001F4FB7">
        <w:t>correct board type</w:t>
      </w:r>
      <w:r w:rsidR="00DA5E27" w:rsidRPr="001F4FB7">
        <w:t xml:space="preserve"> for the </w:t>
      </w:r>
      <w:r w:rsidR="00DA5E27" w:rsidRPr="00405050">
        <w:rPr>
          <w:b/>
          <w:bCs/>
        </w:rPr>
        <w:t>programmer</w:t>
      </w:r>
      <w:r w:rsidR="00C03C6E" w:rsidRPr="001F4FB7">
        <w:t xml:space="preserve"> </w:t>
      </w:r>
      <w:r w:rsidR="00BC75A4" w:rsidRPr="001F4FB7">
        <w:t xml:space="preserve">is selected </w:t>
      </w:r>
      <w:r w:rsidRPr="001F4FB7">
        <w:t>(</w:t>
      </w:r>
      <w:r w:rsidRPr="001F4FB7">
        <w:rPr>
          <w:i/>
        </w:rPr>
        <w:t>Arduino</w:t>
      </w:r>
      <w:r w:rsidR="00917E91" w:rsidRPr="001F4FB7">
        <w:rPr>
          <w:i/>
        </w:rPr>
        <w:t>/Genuino</w:t>
      </w:r>
      <w:r w:rsidRPr="001F4FB7">
        <w:rPr>
          <w:i/>
        </w:rPr>
        <w:t xml:space="preserve"> Uno</w:t>
      </w:r>
      <w:r w:rsidRPr="001F4FB7">
        <w:t xml:space="preserve">, not </w:t>
      </w:r>
      <w:r w:rsidRPr="001F4FB7">
        <w:rPr>
          <w:i/>
        </w:rPr>
        <w:t xml:space="preserve">Simulator Interface </w:t>
      </w:r>
      <w:r w:rsidR="00797994" w:rsidRPr="001F4FB7">
        <w:rPr>
          <w:i/>
        </w:rPr>
        <w:t xml:space="preserve">Board </w:t>
      </w:r>
      <w:r w:rsidR="009336E2" w:rsidRPr="001F4FB7">
        <w:rPr>
          <w:i/>
        </w:rPr>
        <w:t>(Type 2</w:t>
      </w:r>
      <w:r w:rsidR="000E4BC6">
        <w:rPr>
          <w:i/>
        </w:rPr>
        <w:t xml:space="preserve"> Rev E+</w:t>
      </w:r>
      <w:r w:rsidR="009336E2" w:rsidRPr="001F4FB7">
        <w:rPr>
          <w:i/>
        </w:rPr>
        <w:t xml:space="preserve">) </w:t>
      </w:r>
      <w:r w:rsidRPr="001F4FB7">
        <w:rPr>
          <w:i/>
        </w:rPr>
        <w:t>(ICSP)</w:t>
      </w:r>
      <w:r w:rsidRPr="001F4FB7">
        <w:t xml:space="preserve">) </w:t>
      </w:r>
      <w:r w:rsidR="00C03C6E" w:rsidRPr="001F4FB7">
        <w:t xml:space="preserve">and port. </w:t>
      </w:r>
      <w:r w:rsidRPr="001F4FB7">
        <w:t xml:space="preserve">Correct </w:t>
      </w:r>
      <w:r w:rsidR="00C03C6E" w:rsidRPr="001F4FB7">
        <w:t>th</w:t>
      </w:r>
      <w:r w:rsidRPr="001F4FB7">
        <w:t>ese</w:t>
      </w:r>
      <w:r w:rsidR="00C03C6E" w:rsidRPr="001F4FB7">
        <w:t xml:space="preserve"> </w:t>
      </w:r>
      <w:r w:rsidRPr="001F4FB7">
        <w:t>if necessary</w:t>
      </w:r>
      <w:r w:rsidR="00C03C6E" w:rsidRPr="001F4FB7">
        <w:t>.</w:t>
      </w:r>
    </w:p>
    <w:p w14:paraId="3E111C1E" w14:textId="77777777" w:rsidR="00FA21D8" w:rsidRDefault="00614224" w:rsidP="00FA21D8">
      <w:pPr>
        <w:pStyle w:val="ListParagraph"/>
        <w:keepNext/>
        <w:spacing w:after="120"/>
        <w:contextualSpacing w:val="0"/>
        <w:jc w:val="center"/>
      </w:pPr>
      <w:r>
        <w:rPr>
          <w:noProof/>
          <w:lang w:eastAsia="en-GB"/>
        </w:rPr>
        <w:drawing>
          <wp:inline distT="0" distB="0" distL="0" distR="0" wp14:anchorId="74FE2317" wp14:editId="5495298F">
            <wp:extent cx="4320000" cy="3668400"/>
            <wp:effectExtent l="19050" t="19050" r="2349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 ArduinoGenuino.png"/>
                    <pic:cNvPicPr/>
                  </pic:nvPicPr>
                  <pic:blipFill>
                    <a:blip r:embed="rId66">
                      <a:extLst>
                        <a:ext uri="{28A0092B-C50C-407E-A947-70E740481C1C}">
                          <a14:useLocalDpi xmlns:a14="http://schemas.microsoft.com/office/drawing/2010/main" val="0"/>
                        </a:ext>
                      </a:extLst>
                    </a:blip>
                    <a:stretch>
                      <a:fillRect/>
                    </a:stretch>
                  </pic:blipFill>
                  <pic:spPr>
                    <a:xfrm>
                      <a:off x="0" y="0"/>
                      <a:ext cx="4320000" cy="3668400"/>
                    </a:xfrm>
                    <a:prstGeom prst="rect">
                      <a:avLst/>
                    </a:prstGeom>
                    <a:ln w="12700">
                      <a:solidFill>
                        <a:schemeClr val="tx1"/>
                      </a:solidFill>
                    </a:ln>
                  </pic:spPr>
                </pic:pic>
              </a:graphicData>
            </a:graphic>
          </wp:inline>
        </w:drawing>
      </w:r>
    </w:p>
    <w:p w14:paraId="31708B42" w14:textId="1E1CB524" w:rsidR="00FA21D8" w:rsidRDefault="00FA21D8" w:rsidP="00FA21D8">
      <w:pPr>
        <w:pStyle w:val="Caption"/>
        <w:ind w:left="720"/>
        <w:jc w:val="center"/>
        <w:rPr>
          <w:color w:val="00B050"/>
        </w:rPr>
      </w:pPr>
      <w:bookmarkStart w:id="938" w:name="_Toc2077442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45</w:t>
      </w:r>
      <w:r w:rsidR="00D15F53">
        <w:rPr>
          <w:noProof/>
        </w:rPr>
        <w:fldChar w:fldCharType="end"/>
      </w:r>
      <w:r>
        <w:t xml:space="preserve"> </w:t>
      </w:r>
      <w:r w:rsidR="003A2793">
        <w:t>–</w:t>
      </w:r>
      <w:r>
        <w:t xml:space="preserve"> Arduino Programmer Board Selection</w:t>
      </w:r>
      <w:bookmarkEnd w:id="938"/>
    </w:p>
    <w:p w14:paraId="459B2D15" w14:textId="77777777" w:rsidR="00FA21D8" w:rsidRDefault="00917E91" w:rsidP="00FA21D8">
      <w:pPr>
        <w:pStyle w:val="ListParagraph"/>
        <w:keepNext/>
        <w:spacing w:after="120"/>
        <w:contextualSpacing w:val="0"/>
        <w:jc w:val="center"/>
      </w:pPr>
      <w:r>
        <w:rPr>
          <w:noProof/>
          <w:lang w:eastAsia="en-GB"/>
        </w:rPr>
        <w:drawing>
          <wp:inline distT="0" distB="0" distL="0" distR="0" wp14:anchorId="796824B1" wp14:editId="2B54A106">
            <wp:extent cx="4320000" cy="2167200"/>
            <wp:effectExtent l="19050" t="19050" r="2349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 PortMenu.png"/>
                    <pic:cNvPicPr/>
                  </pic:nvPicPr>
                  <pic:blipFill>
                    <a:blip r:embed="rId67">
                      <a:extLst>
                        <a:ext uri="{28A0092B-C50C-407E-A947-70E740481C1C}">
                          <a14:useLocalDpi xmlns:a14="http://schemas.microsoft.com/office/drawing/2010/main" val="0"/>
                        </a:ext>
                      </a:extLst>
                    </a:blip>
                    <a:stretch>
                      <a:fillRect/>
                    </a:stretch>
                  </pic:blipFill>
                  <pic:spPr>
                    <a:xfrm>
                      <a:off x="0" y="0"/>
                      <a:ext cx="4320000" cy="2167200"/>
                    </a:xfrm>
                    <a:prstGeom prst="rect">
                      <a:avLst/>
                    </a:prstGeom>
                    <a:ln w="12700">
                      <a:solidFill>
                        <a:schemeClr val="tx1"/>
                      </a:solidFill>
                    </a:ln>
                  </pic:spPr>
                </pic:pic>
              </a:graphicData>
            </a:graphic>
          </wp:inline>
        </w:drawing>
      </w:r>
    </w:p>
    <w:p w14:paraId="6D1D4AC1" w14:textId="54B749E1" w:rsidR="00FA21D8" w:rsidRDefault="00FA21D8" w:rsidP="00FA21D8">
      <w:pPr>
        <w:pStyle w:val="Caption"/>
        <w:ind w:left="720"/>
        <w:jc w:val="center"/>
        <w:rPr>
          <w:color w:val="00B050"/>
        </w:rPr>
      </w:pPr>
      <w:bookmarkStart w:id="939" w:name="_Toc2077442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46</w:t>
      </w:r>
      <w:r w:rsidR="00D15F53">
        <w:rPr>
          <w:noProof/>
        </w:rPr>
        <w:fldChar w:fldCharType="end"/>
      </w:r>
      <w:r>
        <w:t xml:space="preserve"> </w:t>
      </w:r>
      <w:r w:rsidR="003A2793">
        <w:t>–</w:t>
      </w:r>
      <w:r>
        <w:t xml:space="preserve"> Arduino Programmer Port Selection</w:t>
      </w:r>
      <w:bookmarkEnd w:id="939"/>
    </w:p>
    <w:p w14:paraId="17C9BCEF" w14:textId="77777777" w:rsidR="00083948" w:rsidRPr="001F4FB7" w:rsidRDefault="00083948" w:rsidP="006C4A3A">
      <w:pPr>
        <w:pStyle w:val="ListParagraph"/>
        <w:keepNext/>
        <w:numPr>
          <w:ilvl w:val="0"/>
          <w:numId w:val="8"/>
        </w:numPr>
        <w:spacing w:after="120"/>
        <w:contextualSpacing w:val="0"/>
      </w:pPr>
      <w:r w:rsidRPr="001F4FB7">
        <w:lastRenderedPageBreak/>
        <w:t xml:space="preserve">Click the upload (arrow) button on the IDE toolbar. The </w:t>
      </w:r>
      <w:r w:rsidR="00DA5E27" w:rsidRPr="001F4FB7">
        <w:rPr>
          <w:i/>
        </w:rPr>
        <w:t>ArduinoISP</w:t>
      </w:r>
      <w:r w:rsidR="00DA5E27" w:rsidRPr="001F4FB7">
        <w:t xml:space="preserve"> </w:t>
      </w:r>
      <w:r w:rsidRPr="001F4FB7">
        <w:t xml:space="preserve">code will be compiled and uploaded to the programmer. Verify that the upload completed successfully by looking for the </w:t>
      </w:r>
      <w:r w:rsidRPr="001F4FB7">
        <w:rPr>
          <w:i/>
        </w:rPr>
        <w:t>Done uploading</w:t>
      </w:r>
      <w:r w:rsidRPr="001F4FB7">
        <w:t xml:space="preserve"> message</w:t>
      </w:r>
      <w:r w:rsidR="00DA5E27" w:rsidRPr="001F4FB7">
        <w:t>.</w:t>
      </w:r>
    </w:p>
    <w:p w14:paraId="3161E92D" w14:textId="77777777" w:rsidR="00FA21D8" w:rsidRDefault="00917E91" w:rsidP="00FA21D8">
      <w:pPr>
        <w:pStyle w:val="ListParagraph"/>
        <w:keepNext/>
        <w:spacing w:after="120"/>
        <w:contextualSpacing w:val="0"/>
        <w:jc w:val="center"/>
      </w:pPr>
      <w:r>
        <w:rPr>
          <w:noProof/>
          <w:lang w:eastAsia="en-GB"/>
        </w:rPr>
        <w:drawing>
          <wp:inline distT="0" distB="0" distL="0" distR="0" wp14:anchorId="68B22D6E" wp14:editId="1685D564">
            <wp:extent cx="3240000" cy="3888000"/>
            <wp:effectExtent l="19050" t="19050" r="177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 UploadISP.png"/>
                    <pic:cNvPicPr/>
                  </pic:nvPicPr>
                  <pic:blipFill>
                    <a:blip r:embed="rId68">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143B40B6" w14:textId="5907DB52" w:rsidR="00FA21D8" w:rsidRPr="00DA5E27" w:rsidRDefault="00FA21D8" w:rsidP="00FA21D8">
      <w:pPr>
        <w:pStyle w:val="Caption"/>
        <w:ind w:left="720"/>
        <w:jc w:val="center"/>
        <w:rPr>
          <w:color w:val="00B050"/>
        </w:rPr>
      </w:pPr>
      <w:bookmarkStart w:id="940" w:name="_Toc2077442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47</w:t>
      </w:r>
      <w:r w:rsidR="00D15F53">
        <w:rPr>
          <w:noProof/>
        </w:rPr>
        <w:fldChar w:fldCharType="end"/>
      </w:r>
      <w:r>
        <w:t xml:space="preserve"> – Arduino IDE ISP Upload</w:t>
      </w:r>
      <w:bookmarkEnd w:id="940"/>
    </w:p>
    <w:p w14:paraId="402E4608" w14:textId="77777777" w:rsidR="00083948" w:rsidRPr="001F4FB7" w:rsidRDefault="00083948" w:rsidP="006C4A3A">
      <w:pPr>
        <w:pStyle w:val="ListParagraph"/>
        <w:numPr>
          <w:ilvl w:val="0"/>
          <w:numId w:val="8"/>
        </w:numPr>
        <w:spacing w:after="120"/>
        <w:ind w:left="714" w:hanging="357"/>
      </w:pPr>
      <w:r w:rsidRPr="001F4FB7">
        <w:t>A failed upload will be indicated by error messages in the status area at the bottom of the IDE window.</w:t>
      </w:r>
    </w:p>
    <w:p w14:paraId="4A41786C" w14:textId="77777777" w:rsidR="00083948" w:rsidRPr="001F4FB7" w:rsidRDefault="00006D96" w:rsidP="006C4A3A">
      <w:pPr>
        <w:pStyle w:val="ListParagraph"/>
        <w:numPr>
          <w:ilvl w:val="0"/>
          <w:numId w:val="8"/>
        </w:numPr>
      </w:pPr>
      <w:r w:rsidRPr="001F4FB7">
        <w:t>Disconnect</w:t>
      </w:r>
      <w:r w:rsidR="00083948" w:rsidRPr="001F4FB7">
        <w:t xml:space="preserve"> the USB cable from the programmer.</w:t>
      </w:r>
    </w:p>
    <w:p w14:paraId="4CB5A711" w14:textId="77777777" w:rsidR="00083948" w:rsidRPr="001F4FB7" w:rsidRDefault="00083948" w:rsidP="006C4A3A">
      <w:pPr>
        <w:pStyle w:val="ListParagraph"/>
        <w:keepNext/>
        <w:numPr>
          <w:ilvl w:val="0"/>
          <w:numId w:val="8"/>
        </w:numPr>
        <w:ind w:left="714" w:hanging="357"/>
      </w:pPr>
      <w:r w:rsidRPr="001F4FB7">
        <w:lastRenderedPageBreak/>
        <w:t>Connect a 10</w:t>
      </w:r>
      <w:r w:rsidRPr="001F4FB7">
        <w:rPr>
          <w:rFonts w:cs="Calibri"/>
        </w:rPr>
        <w:t>µF</w:t>
      </w:r>
      <w:r w:rsidRPr="001F4FB7">
        <w:t xml:space="preserve"> 25V electrolytic capacitor between the Reset and Ground pins of the programmer</w:t>
      </w:r>
      <w:r w:rsidR="00DA5E27" w:rsidRPr="001F4FB7">
        <w:t>, negative side to Ground</w:t>
      </w:r>
      <w:r w:rsidRPr="001F4FB7">
        <w:t>. This prevents the IDE from resetting the programmer and over</w:t>
      </w:r>
      <w:r w:rsidR="00DA5E27" w:rsidRPr="001F4FB7">
        <w:t xml:space="preserve">writing the </w:t>
      </w:r>
      <w:r w:rsidR="00DA5E27" w:rsidRPr="001F4FB7">
        <w:rPr>
          <w:i/>
        </w:rPr>
        <w:t>ArduinoISP</w:t>
      </w:r>
      <w:r w:rsidR="00DA5E27" w:rsidRPr="001F4FB7">
        <w:t xml:space="preserve"> software</w:t>
      </w:r>
      <w:r w:rsidR="009336E2" w:rsidRPr="001F4FB7">
        <w:t>, and allows the IDE to program the Simulator Interface</w:t>
      </w:r>
      <w:r w:rsidR="00DA5E27" w:rsidRPr="001F4FB7">
        <w:t>.</w:t>
      </w:r>
    </w:p>
    <w:p w14:paraId="6FD71D3A" w14:textId="77777777" w:rsidR="00FA21D8" w:rsidRDefault="00FA21D8" w:rsidP="00D57358">
      <w:pPr>
        <w:keepNext/>
        <w:ind w:left="357"/>
        <w:jc w:val="center"/>
      </w:pPr>
      <w:r>
        <w:rPr>
          <w:noProof/>
          <w:lang w:eastAsia="en-GB"/>
        </w:rPr>
        <w:drawing>
          <wp:inline distT="0" distB="0" distL="0" distR="0" wp14:anchorId="27581D8B" wp14:editId="7A722A85">
            <wp:extent cx="3600000" cy="2318400"/>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2318400"/>
                    </a:xfrm>
                    <a:prstGeom prst="rect">
                      <a:avLst/>
                    </a:prstGeom>
                    <a:ln w="12700">
                      <a:solidFill>
                        <a:schemeClr val="tx1"/>
                      </a:solidFill>
                    </a:ln>
                  </pic:spPr>
                </pic:pic>
              </a:graphicData>
            </a:graphic>
          </wp:inline>
        </w:drawing>
      </w:r>
    </w:p>
    <w:p w14:paraId="2A89230C" w14:textId="6C0D62F8" w:rsidR="00FA21D8" w:rsidRPr="00DA5E27" w:rsidRDefault="00FA21D8" w:rsidP="00FA21D8">
      <w:pPr>
        <w:pStyle w:val="Caption"/>
        <w:ind w:left="720"/>
        <w:jc w:val="center"/>
        <w:rPr>
          <w:color w:val="00B050"/>
        </w:rPr>
      </w:pPr>
      <w:bookmarkStart w:id="941" w:name="_Toc2077442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48</w:t>
      </w:r>
      <w:r w:rsidR="00D15F53">
        <w:rPr>
          <w:noProof/>
        </w:rPr>
        <w:fldChar w:fldCharType="end"/>
      </w:r>
      <w:r>
        <w:t xml:space="preserve"> – Programmer </w:t>
      </w:r>
      <w:r w:rsidR="006B15EE">
        <w:t xml:space="preserve">with </w:t>
      </w:r>
      <w:r>
        <w:t>Capacitor</w:t>
      </w:r>
      <w:bookmarkEnd w:id="941"/>
    </w:p>
    <w:p w14:paraId="6A124944" w14:textId="77777777" w:rsidR="00083948" w:rsidRPr="001F4FB7" w:rsidRDefault="00083948" w:rsidP="006C4A3A">
      <w:pPr>
        <w:pStyle w:val="ListParagraph"/>
        <w:numPr>
          <w:ilvl w:val="0"/>
          <w:numId w:val="8"/>
        </w:numPr>
      </w:pPr>
      <w:r w:rsidRPr="001F4FB7">
        <w:t>Reconnect the USB cable to the programmer.</w:t>
      </w:r>
    </w:p>
    <w:p w14:paraId="5A91A199" w14:textId="77777777" w:rsidR="00083948" w:rsidRPr="001F4FB7" w:rsidRDefault="00083948" w:rsidP="00DA5E27">
      <w:r w:rsidRPr="001F4FB7">
        <w:t>The programmer is now ready for use.</w:t>
      </w:r>
    </w:p>
    <w:p w14:paraId="1FF15A01" w14:textId="77777777" w:rsidR="00835317" w:rsidRDefault="00C03C6E" w:rsidP="00FE5199">
      <w:pPr>
        <w:pStyle w:val="Heading2"/>
      </w:pPr>
      <w:bookmarkStart w:id="942" w:name="_Toc77862060"/>
      <w:r>
        <w:t>Setting the Fuses</w:t>
      </w:r>
      <w:bookmarkEnd w:id="942"/>
    </w:p>
    <w:p w14:paraId="09168FAA" w14:textId="77777777" w:rsidR="00C03C6E" w:rsidRPr="001F4FB7" w:rsidRDefault="00C03C6E" w:rsidP="00C03C6E">
      <w:r w:rsidRPr="001F4FB7">
        <w:t xml:space="preserve">Perform the following steps to set the microcontroller </w:t>
      </w:r>
      <w:r w:rsidR="009336E2" w:rsidRPr="001F4FB7">
        <w:t>“</w:t>
      </w:r>
      <w:r w:rsidRPr="001F4FB7">
        <w:t>fuses</w:t>
      </w:r>
      <w:r w:rsidR="009336E2" w:rsidRPr="001F4FB7">
        <w:t>”</w:t>
      </w:r>
      <w:r w:rsidRPr="001F4FB7">
        <w:t>. The fuse</w:t>
      </w:r>
      <w:r w:rsidR="00DA5E27" w:rsidRPr="001F4FB7">
        <w:t>s and their</w:t>
      </w:r>
      <w:r w:rsidRPr="001F4FB7">
        <w:t xml:space="preserve"> values </w:t>
      </w:r>
      <w:r w:rsidR="00006D96" w:rsidRPr="001F4FB7">
        <w:t>are</w:t>
      </w:r>
      <w:r w:rsidRPr="001F4FB7">
        <w:t xml:space="preserve"> explained in </w:t>
      </w:r>
      <w:r w:rsidR="009336E2" w:rsidRPr="001F4FB7">
        <w:t xml:space="preserve">the </w:t>
      </w:r>
      <w:r w:rsidR="009336E2" w:rsidRPr="00133866">
        <w:rPr>
          <w:b/>
          <w:i/>
        </w:rPr>
        <w:t xml:space="preserve">Technical Reference </w:t>
      </w:r>
      <w:r w:rsidR="000E3FE4" w:rsidRPr="00133866">
        <w:rPr>
          <w:b/>
          <w:i/>
        </w:rPr>
        <w:t>Guide</w:t>
      </w:r>
      <w:r w:rsidRPr="001F4FB7">
        <w:t>.</w:t>
      </w:r>
    </w:p>
    <w:p w14:paraId="4192222F" w14:textId="77777777" w:rsidR="00006D96" w:rsidRPr="001F4FB7" w:rsidRDefault="00006D96" w:rsidP="006C4A3A">
      <w:pPr>
        <w:pStyle w:val="ListParagraph"/>
        <w:numPr>
          <w:ilvl w:val="0"/>
          <w:numId w:val="8"/>
        </w:numPr>
      </w:pPr>
      <w:r w:rsidRPr="001F4FB7">
        <w:t>Disconnect the USB cable from the programmer.</w:t>
      </w:r>
    </w:p>
    <w:p w14:paraId="1E362C1C" w14:textId="77777777" w:rsidR="00215D7E" w:rsidRPr="001F4FB7" w:rsidRDefault="00006D96" w:rsidP="006C4A3A">
      <w:pPr>
        <w:pStyle w:val="ListParagraph"/>
        <w:numPr>
          <w:ilvl w:val="0"/>
          <w:numId w:val="8"/>
        </w:numPr>
      </w:pPr>
      <w:r w:rsidRPr="001F4FB7">
        <w:t xml:space="preserve">Connect the ICSP pins on the Simulator Interface to the ICSP pins on the programmer with jumper wires as shown in the following diagram. </w:t>
      </w:r>
    </w:p>
    <w:p w14:paraId="1F46E925" w14:textId="77777777" w:rsidR="00215D7E" w:rsidRPr="001F4FB7" w:rsidRDefault="00D3619F" w:rsidP="006C4A3A">
      <w:pPr>
        <w:pStyle w:val="ListParagraph"/>
        <w:numPr>
          <w:ilvl w:val="0"/>
          <w:numId w:val="8"/>
        </w:numPr>
      </w:pPr>
      <w:r w:rsidRPr="001F4FB7">
        <w:t xml:space="preserve">Pin 1 on the Simulator Interface PCB is bottom left, identified by a white </w:t>
      </w:r>
      <w:r w:rsidR="00B9287A" w:rsidRPr="001F4FB7">
        <w:t>dot</w:t>
      </w:r>
      <w:r w:rsidRPr="001F4FB7">
        <w:t>.</w:t>
      </w:r>
    </w:p>
    <w:p w14:paraId="7E6AE20A" w14:textId="77777777" w:rsidR="00006D96" w:rsidRPr="001F4FB7" w:rsidRDefault="00D3619F" w:rsidP="006C4A3A">
      <w:pPr>
        <w:pStyle w:val="ListParagraph"/>
        <w:numPr>
          <w:ilvl w:val="0"/>
          <w:numId w:val="8"/>
        </w:numPr>
        <w:ind w:left="714" w:hanging="357"/>
        <w:contextualSpacing w:val="0"/>
      </w:pPr>
      <w:r w:rsidRPr="001F4FB7">
        <w:t xml:space="preserve">Pin 1 on the programmer is top left. </w:t>
      </w:r>
      <w:r w:rsidR="00006D96" w:rsidRPr="001F4FB7">
        <w:t xml:space="preserve">Note that pin 5 on the </w:t>
      </w:r>
      <w:r w:rsidR="00215D7E" w:rsidRPr="001F4FB7">
        <w:t>Simulator I</w:t>
      </w:r>
      <w:r w:rsidR="00006D96" w:rsidRPr="001F4FB7">
        <w:t xml:space="preserve">nterface </w:t>
      </w:r>
      <w:r w:rsidR="00215D7E" w:rsidRPr="001F4FB7">
        <w:t xml:space="preserve">PCB </w:t>
      </w:r>
      <w:r w:rsidR="00006D96" w:rsidRPr="001F4FB7">
        <w:t>is connected to pin 10 on the programmer.</w:t>
      </w:r>
    </w:p>
    <w:p w14:paraId="656EA346" w14:textId="77777777" w:rsidR="00006D96" w:rsidRDefault="00D15F53" w:rsidP="00006D96">
      <w:pPr>
        <w:pStyle w:val="ListParagraph"/>
        <w:keepNext/>
        <w:jc w:val="center"/>
      </w:pPr>
      <w:r>
        <w:rPr>
          <w:noProof/>
        </w:rPr>
        <w:drawing>
          <wp:inline distT="0" distB="0" distL="0" distR="0" wp14:anchorId="08D62608" wp14:editId="1A7DC22C">
            <wp:extent cx="2581200" cy="194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ISCP Connections Diagram v0.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81200" cy="1947600"/>
                    </a:xfrm>
                    <a:prstGeom prst="rect">
                      <a:avLst/>
                    </a:prstGeom>
                  </pic:spPr>
                </pic:pic>
              </a:graphicData>
            </a:graphic>
          </wp:inline>
        </w:drawing>
      </w:r>
    </w:p>
    <w:p w14:paraId="607AA831" w14:textId="12653C1D" w:rsidR="00006D96" w:rsidRDefault="00006D96" w:rsidP="00006D96">
      <w:pPr>
        <w:pStyle w:val="Caption"/>
        <w:ind w:left="720"/>
        <w:jc w:val="center"/>
      </w:pPr>
      <w:bookmarkStart w:id="943" w:name="_Toc2077442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49</w:t>
      </w:r>
      <w:r w:rsidR="00D15F53">
        <w:rPr>
          <w:noProof/>
        </w:rPr>
        <w:fldChar w:fldCharType="end"/>
      </w:r>
      <w:r>
        <w:t xml:space="preserve"> </w:t>
      </w:r>
      <w:r w:rsidR="003A2793">
        <w:t>–</w:t>
      </w:r>
      <w:r>
        <w:t xml:space="preserve"> Programmer Connections</w:t>
      </w:r>
      <w:bookmarkEnd w:id="943"/>
    </w:p>
    <w:p w14:paraId="5C9351FD" w14:textId="77777777" w:rsidR="00006D96" w:rsidRPr="001F4FB7" w:rsidRDefault="00006D96" w:rsidP="006C4A3A">
      <w:pPr>
        <w:pStyle w:val="ListParagraph"/>
        <w:keepNext/>
        <w:numPr>
          <w:ilvl w:val="0"/>
          <w:numId w:val="8"/>
        </w:numPr>
        <w:ind w:left="714" w:hanging="357"/>
        <w:contextualSpacing w:val="0"/>
      </w:pPr>
      <w:r w:rsidRPr="001F4FB7">
        <w:lastRenderedPageBreak/>
        <w:t>The following photograph shows the programmer connected to an interface board, including the connection to pin 10 of the programmer</w:t>
      </w:r>
      <w:r w:rsidR="00215D7E" w:rsidRPr="001F4FB7">
        <w:t xml:space="preserve"> (</w:t>
      </w:r>
      <w:r w:rsidR="00B9287A" w:rsidRPr="001F4FB7">
        <w:t>yellow</w:t>
      </w:r>
      <w:r w:rsidR="00215D7E" w:rsidRPr="001F4FB7">
        <w:t xml:space="preserve"> wire)</w:t>
      </w:r>
      <w:r w:rsidR="007214A0" w:rsidRPr="001F4FB7">
        <w:t>, not to the ICSP pin</w:t>
      </w:r>
      <w:r w:rsidRPr="001F4FB7">
        <w:t>.</w:t>
      </w:r>
      <w:r w:rsidR="00AD4B47" w:rsidRPr="001F4FB7">
        <w:t xml:space="preserve"> </w:t>
      </w:r>
    </w:p>
    <w:p w14:paraId="1ABD5039" w14:textId="77777777" w:rsidR="00006D96" w:rsidRDefault="00B9287A" w:rsidP="00006D96">
      <w:pPr>
        <w:pStyle w:val="ListParagraph"/>
        <w:keepNext/>
        <w:jc w:val="center"/>
      </w:pPr>
      <w:r>
        <w:rPr>
          <w:noProof/>
        </w:rPr>
        <w:drawing>
          <wp:inline distT="0" distB="0" distL="0" distR="0" wp14:anchorId="658ECD7A" wp14:editId="326DA3B4">
            <wp:extent cx="4320000" cy="2487600"/>
            <wp:effectExtent l="19050" t="19050" r="2349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6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487600"/>
                    </a:xfrm>
                    <a:prstGeom prst="rect">
                      <a:avLst/>
                    </a:prstGeom>
                    <a:ln w="12700">
                      <a:solidFill>
                        <a:schemeClr val="tx1"/>
                      </a:solidFill>
                    </a:ln>
                  </pic:spPr>
                </pic:pic>
              </a:graphicData>
            </a:graphic>
          </wp:inline>
        </w:drawing>
      </w:r>
    </w:p>
    <w:p w14:paraId="6BBB511A" w14:textId="27FAC51F" w:rsidR="00006D96" w:rsidRDefault="00006D96" w:rsidP="00006D96">
      <w:pPr>
        <w:pStyle w:val="Caption"/>
        <w:ind w:left="720"/>
        <w:jc w:val="center"/>
      </w:pPr>
      <w:bookmarkStart w:id="944" w:name="_Toc2077442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50</w:t>
      </w:r>
      <w:r w:rsidR="00D15F53">
        <w:rPr>
          <w:noProof/>
        </w:rPr>
        <w:fldChar w:fldCharType="end"/>
      </w:r>
      <w:r>
        <w:t xml:space="preserve"> – Programmer Connected to Interface Board</w:t>
      </w:r>
      <w:bookmarkEnd w:id="944"/>
    </w:p>
    <w:p w14:paraId="0C234DB5" w14:textId="77777777" w:rsidR="00006D96" w:rsidRPr="001F4FB7" w:rsidRDefault="00006D96" w:rsidP="006C4A3A">
      <w:pPr>
        <w:pStyle w:val="ListParagraph"/>
        <w:numPr>
          <w:ilvl w:val="0"/>
          <w:numId w:val="8"/>
        </w:numPr>
      </w:pPr>
      <w:r w:rsidRPr="001F4FB7">
        <w:t>Reconnect the USB cable to the programmer.</w:t>
      </w:r>
    </w:p>
    <w:p w14:paraId="4168C496" w14:textId="5838E975"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Board</w:t>
      </w:r>
      <w:r w:rsidRPr="001F4FB7">
        <w:t xml:space="preserve"> menu, ensure the correct </w:t>
      </w:r>
      <w:r w:rsidR="00215D7E" w:rsidRPr="001F4FB7">
        <w:t xml:space="preserve">target </w:t>
      </w:r>
      <w:r w:rsidRPr="001F4FB7">
        <w:t>board type to be programmed</w:t>
      </w:r>
      <w:r w:rsidR="00BC75A4" w:rsidRPr="001F4FB7">
        <w:t xml:space="preserve"> has been selected</w:t>
      </w:r>
      <w:r w:rsidRPr="001F4FB7">
        <w:t xml:space="preserve">, in this case </w:t>
      </w:r>
      <w:r w:rsidRPr="001F4FB7">
        <w:rPr>
          <w:i/>
        </w:rPr>
        <w:t xml:space="preserve">Simulator </w:t>
      </w:r>
      <w:r w:rsidR="00797994" w:rsidRPr="001F4FB7">
        <w:rPr>
          <w:i/>
        </w:rPr>
        <w:t xml:space="preserve">Board </w:t>
      </w:r>
      <w:r w:rsidRPr="001F4FB7">
        <w:rPr>
          <w:i/>
        </w:rPr>
        <w:t xml:space="preserve">Interface </w:t>
      </w:r>
      <w:r w:rsidR="00B9287A" w:rsidRPr="001F4FB7">
        <w:rPr>
          <w:i/>
        </w:rPr>
        <w:t>(Type 2</w:t>
      </w:r>
      <w:r w:rsidR="00B76F90">
        <w:rPr>
          <w:i/>
        </w:rPr>
        <w:t xml:space="preserve"> Rev E+</w:t>
      </w:r>
      <w:r w:rsidR="00B9287A" w:rsidRPr="001F4FB7">
        <w:rPr>
          <w:i/>
        </w:rPr>
        <w:t xml:space="preserve">) </w:t>
      </w:r>
      <w:r w:rsidRPr="001F4FB7">
        <w:rPr>
          <w:i/>
        </w:rPr>
        <w:t>(ICSP)</w:t>
      </w:r>
      <w:r w:rsidR="00917E91" w:rsidRPr="001F4FB7">
        <w:rPr>
          <w:rStyle w:val="FootnoteReference"/>
        </w:rPr>
        <w:footnoteReference w:id="29"/>
      </w:r>
      <w:r w:rsidR="00B76F90" w:rsidRPr="00405050">
        <w:rPr>
          <w:i/>
          <w:vertAlign w:val="superscript"/>
        </w:rPr>
        <w:t>,</w:t>
      </w:r>
      <w:r w:rsidR="00B76F90">
        <w:rPr>
          <w:rStyle w:val="FootnoteReference"/>
          <w:i/>
        </w:rPr>
        <w:footnoteReference w:id="30"/>
      </w:r>
      <w:r w:rsidRPr="001F4FB7">
        <w:t xml:space="preserve">. </w:t>
      </w:r>
    </w:p>
    <w:p w14:paraId="6B4A924B" w14:textId="34E700D8" w:rsidR="00D3619F" w:rsidRDefault="00B76F90" w:rsidP="007214A0">
      <w:pPr>
        <w:pStyle w:val="ListParagraph"/>
        <w:keepNext/>
        <w:jc w:val="center"/>
      </w:pPr>
      <w:r>
        <w:rPr>
          <w:noProof/>
        </w:rPr>
        <w:drawing>
          <wp:inline distT="0" distB="0" distL="0" distR="0" wp14:anchorId="76331807" wp14:editId="5CCA9E09">
            <wp:extent cx="5040000" cy="5612400"/>
            <wp:effectExtent l="19050" t="19050" r="27305" b="266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 - T2SimBoardSelectRevE.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5612400"/>
                    </a:xfrm>
                    <a:prstGeom prst="rect">
                      <a:avLst/>
                    </a:prstGeom>
                    <a:ln w="12700">
                      <a:solidFill>
                        <a:schemeClr val="tx1"/>
                      </a:solidFill>
                    </a:ln>
                  </pic:spPr>
                </pic:pic>
              </a:graphicData>
            </a:graphic>
          </wp:inline>
        </w:drawing>
      </w:r>
    </w:p>
    <w:p w14:paraId="26DB455A" w14:textId="7E0BA49A" w:rsidR="00006D96" w:rsidRDefault="00D3619F" w:rsidP="007214A0">
      <w:pPr>
        <w:pStyle w:val="Caption"/>
        <w:ind w:left="720"/>
        <w:jc w:val="center"/>
        <w:rPr>
          <w:color w:val="00B050"/>
        </w:rPr>
      </w:pPr>
      <w:bookmarkStart w:id="945" w:name="_Toc2077442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51</w:t>
      </w:r>
      <w:r w:rsidR="00D15F53">
        <w:rPr>
          <w:noProof/>
        </w:rPr>
        <w:fldChar w:fldCharType="end"/>
      </w:r>
      <w:r>
        <w:t xml:space="preserve"> – Arduino IDE Target Board Selection</w:t>
      </w:r>
      <w:bookmarkEnd w:id="945"/>
    </w:p>
    <w:p w14:paraId="45005C25"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Programmer</w:t>
      </w:r>
      <w:r w:rsidRPr="001F4FB7">
        <w:t xml:space="preserve"> menu, select </w:t>
      </w:r>
      <w:r w:rsidRPr="001F4FB7">
        <w:rPr>
          <w:i/>
        </w:rPr>
        <w:t>Arduino as ISP</w:t>
      </w:r>
      <w:r w:rsidRPr="001F4FB7">
        <w:t xml:space="preserve"> as the programmer type.</w:t>
      </w:r>
    </w:p>
    <w:p w14:paraId="39DBD819" w14:textId="77777777" w:rsidR="00D3619F" w:rsidRDefault="00917E91" w:rsidP="007214A0">
      <w:pPr>
        <w:pStyle w:val="ListParagraph"/>
        <w:keepNext/>
        <w:spacing w:after="120"/>
        <w:contextualSpacing w:val="0"/>
        <w:jc w:val="center"/>
      </w:pPr>
      <w:r>
        <w:rPr>
          <w:noProof/>
          <w:lang w:eastAsia="en-GB"/>
        </w:rPr>
        <w:drawing>
          <wp:inline distT="0" distB="0" distL="0" distR="0" wp14:anchorId="3A500284" wp14:editId="2A7D623D">
            <wp:extent cx="4320000" cy="3852000"/>
            <wp:effectExtent l="19050" t="19050" r="2349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ProgrammerSelect.png"/>
                    <pic:cNvPicPr/>
                  </pic:nvPicPr>
                  <pic:blipFill>
                    <a:blip r:embed="rId73">
                      <a:extLst>
                        <a:ext uri="{28A0092B-C50C-407E-A947-70E740481C1C}">
                          <a14:useLocalDpi xmlns:a14="http://schemas.microsoft.com/office/drawing/2010/main" val="0"/>
                        </a:ext>
                      </a:extLst>
                    </a:blip>
                    <a:stretch>
                      <a:fillRect/>
                    </a:stretch>
                  </pic:blipFill>
                  <pic:spPr>
                    <a:xfrm>
                      <a:off x="0" y="0"/>
                      <a:ext cx="4320000" cy="3852000"/>
                    </a:xfrm>
                    <a:prstGeom prst="rect">
                      <a:avLst/>
                    </a:prstGeom>
                    <a:ln w="12700">
                      <a:solidFill>
                        <a:schemeClr val="tx1"/>
                      </a:solidFill>
                    </a:ln>
                  </pic:spPr>
                </pic:pic>
              </a:graphicData>
            </a:graphic>
          </wp:inline>
        </w:drawing>
      </w:r>
    </w:p>
    <w:p w14:paraId="41FE1D0F" w14:textId="68B3566B" w:rsidR="00D3619F" w:rsidRDefault="00D3619F" w:rsidP="007214A0">
      <w:pPr>
        <w:pStyle w:val="Caption"/>
        <w:ind w:left="720"/>
        <w:jc w:val="center"/>
        <w:rPr>
          <w:color w:val="00B050"/>
        </w:rPr>
      </w:pPr>
      <w:bookmarkStart w:id="946" w:name="_Toc2077442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52</w:t>
      </w:r>
      <w:r w:rsidR="00D15F53">
        <w:rPr>
          <w:noProof/>
        </w:rPr>
        <w:fldChar w:fldCharType="end"/>
      </w:r>
      <w:r>
        <w:t xml:space="preserve"> – Arduino IDE </w:t>
      </w:r>
      <w:r w:rsidR="008B621C">
        <w:t>Programmer</w:t>
      </w:r>
      <w:r>
        <w:t xml:space="preserve"> Selection</w:t>
      </w:r>
      <w:bookmarkEnd w:id="946"/>
    </w:p>
    <w:p w14:paraId="4CADAA74"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select </w:t>
      </w:r>
      <w:r w:rsidRPr="001F4FB7">
        <w:rPr>
          <w:i/>
        </w:rPr>
        <w:t>Burn Bootloader</w:t>
      </w:r>
      <w:r w:rsidRPr="001F4FB7">
        <w:t xml:space="preserve">. The microcontroller fuses </w:t>
      </w:r>
      <w:r w:rsidR="00917E91" w:rsidRPr="001F4FB7">
        <w:t xml:space="preserve">on the Simulator Interface Board </w:t>
      </w:r>
      <w:r w:rsidRPr="001F4FB7">
        <w:t xml:space="preserve">will be set. Verify that the burn process completed successfully by looking for the </w:t>
      </w:r>
      <w:r w:rsidRPr="001F4FB7">
        <w:rPr>
          <w:i/>
        </w:rPr>
        <w:t>Done burning bootloader</w:t>
      </w:r>
      <w:r w:rsidRPr="001F4FB7">
        <w:t xml:space="preserve"> message.</w:t>
      </w:r>
    </w:p>
    <w:p w14:paraId="3D711475" w14:textId="77777777" w:rsidR="00D3619F" w:rsidRDefault="00917E91" w:rsidP="007214A0">
      <w:pPr>
        <w:pStyle w:val="ListParagraph"/>
        <w:keepNext/>
        <w:jc w:val="center"/>
      </w:pPr>
      <w:r>
        <w:rPr>
          <w:noProof/>
          <w:lang w:eastAsia="en-GB"/>
        </w:rPr>
        <w:drawing>
          <wp:inline distT="0" distB="0" distL="0" distR="0" wp14:anchorId="272E814C" wp14:editId="3E2310DC">
            <wp:extent cx="3240000" cy="3888000"/>
            <wp:effectExtent l="19050" t="19050" r="1778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BurnBootloader.png"/>
                    <pic:cNvPicPr/>
                  </pic:nvPicPr>
                  <pic:blipFill>
                    <a:blip r:embed="rId74">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362AB10F" w14:textId="4CB97A5D" w:rsidR="00006D96" w:rsidRPr="00D3619F" w:rsidRDefault="00D3619F" w:rsidP="007214A0">
      <w:pPr>
        <w:pStyle w:val="Caption"/>
        <w:ind w:left="720"/>
        <w:jc w:val="center"/>
      </w:pPr>
      <w:bookmarkStart w:id="947" w:name="_Toc2077442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53</w:t>
      </w:r>
      <w:r w:rsidR="00D15F53">
        <w:rPr>
          <w:noProof/>
        </w:rPr>
        <w:fldChar w:fldCharType="end"/>
      </w:r>
      <w:r>
        <w:t xml:space="preserve"> – Arduino IDE Burn Bootloader</w:t>
      </w:r>
      <w:bookmarkEnd w:id="947"/>
    </w:p>
    <w:p w14:paraId="1ED75D26" w14:textId="77777777" w:rsidR="007214A0" w:rsidRPr="001F4FB7" w:rsidRDefault="007214A0" w:rsidP="006C4A3A">
      <w:pPr>
        <w:pStyle w:val="ListParagraph"/>
        <w:numPr>
          <w:ilvl w:val="0"/>
          <w:numId w:val="8"/>
        </w:numPr>
      </w:pPr>
      <w:r w:rsidRPr="001F4FB7">
        <w:rPr>
          <w:b/>
        </w:rPr>
        <w:t>Important note:</w:t>
      </w:r>
      <w:r w:rsidRPr="001F4FB7">
        <w:t xml:space="preserve"> If a microcontroller </w:t>
      </w:r>
      <w:r w:rsidR="00215D7E" w:rsidRPr="001F4FB7">
        <w:t xml:space="preserve">previously used in </w:t>
      </w:r>
      <w:r w:rsidRPr="001F4FB7">
        <w:t xml:space="preserve">an Arduino board </w:t>
      </w:r>
      <w:r w:rsidR="00BC75A4" w:rsidRPr="001F4FB7">
        <w:t xml:space="preserve">is to be re-used </w:t>
      </w:r>
      <w:r w:rsidRPr="001F4FB7">
        <w:t>on the Simulator Interface board, carry out the steps above to set the fuses before removing the microcontroller from the donor Arduino. Brand new ATmega328P-PU microcontrollers should be configured to use the 8MHz internal clock by default, but one</w:t>
      </w:r>
      <w:r w:rsidR="00215D7E" w:rsidRPr="001F4FB7">
        <w:t>s</w:t>
      </w:r>
      <w:r w:rsidRPr="001F4FB7">
        <w:t xml:space="preserve"> previously used on an Arduino will be configured to require </w:t>
      </w:r>
      <w:r w:rsidR="00215D7E" w:rsidRPr="001F4FB7">
        <w:t>an</w:t>
      </w:r>
      <w:r w:rsidRPr="001F4FB7">
        <w:t xml:space="preserve"> external crystal clock. Once you have set the fuses, move the microcontroller from the donor Arduino to the Simulator Interface Board.</w:t>
      </w:r>
    </w:p>
    <w:p w14:paraId="471D4655" w14:textId="77777777" w:rsidR="007214A0" w:rsidRPr="001F4FB7" w:rsidRDefault="007214A0" w:rsidP="006C4A3A">
      <w:pPr>
        <w:pStyle w:val="ListParagraph"/>
        <w:numPr>
          <w:ilvl w:val="0"/>
          <w:numId w:val="8"/>
        </w:numPr>
      </w:pPr>
      <w:r w:rsidRPr="001F4FB7">
        <w:t xml:space="preserve">Note that if new firmware </w:t>
      </w:r>
      <w:r w:rsidR="00BC75A4" w:rsidRPr="001F4FB7">
        <w:t xml:space="preserve">is being uploaded </w:t>
      </w:r>
      <w:r w:rsidRPr="001F4FB7">
        <w:t>to an existing Simulator Interface Board, there should be no need to go through the steps to set the fuses every time, unless a change in fuse values is required by the new firmware.</w:t>
      </w:r>
    </w:p>
    <w:p w14:paraId="49200850" w14:textId="77777777" w:rsidR="00D3619F" w:rsidRPr="001F4FB7" w:rsidRDefault="00D3619F" w:rsidP="00D3619F">
      <w:r w:rsidRPr="001F4FB7">
        <w:t xml:space="preserve">The </w:t>
      </w:r>
      <w:r w:rsidR="007214A0" w:rsidRPr="001F4FB7">
        <w:t xml:space="preserve">microcontroller is </w:t>
      </w:r>
      <w:r w:rsidRPr="001F4FB7">
        <w:t xml:space="preserve">now ready for </w:t>
      </w:r>
      <w:r w:rsidR="007214A0" w:rsidRPr="001F4FB7">
        <w:t>firmware upload</w:t>
      </w:r>
      <w:r w:rsidRPr="001F4FB7">
        <w:t>.</w:t>
      </w:r>
    </w:p>
    <w:p w14:paraId="6CEBD24E" w14:textId="77777777" w:rsidR="00006D96" w:rsidRDefault="00AD4B47" w:rsidP="00166FBD">
      <w:pPr>
        <w:pStyle w:val="Heading2"/>
        <w:pageBreakBefore/>
      </w:pPr>
      <w:bookmarkStart w:id="948" w:name="_Toc77862061"/>
      <w:r>
        <w:lastRenderedPageBreak/>
        <w:t>Firmware Upload</w:t>
      </w:r>
      <w:bookmarkEnd w:id="948"/>
    </w:p>
    <w:p w14:paraId="2DEFF419" w14:textId="77777777" w:rsidR="00A02E53" w:rsidRPr="001F4FB7" w:rsidRDefault="00A02E53" w:rsidP="00A02E53">
      <w:r w:rsidRPr="001F4FB7">
        <w:t>Perform the following steps to upload the</w:t>
      </w:r>
      <w:r w:rsidR="001F4FB7">
        <w:t xml:space="preserve"> Type 2</w:t>
      </w:r>
      <w:r w:rsidRPr="001F4FB7">
        <w:t xml:space="preserve"> Simulator Interface firmware to the board.</w:t>
      </w:r>
    </w:p>
    <w:p w14:paraId="69741D00" w14:textId="77777777" w:rsidR="00A02E53" w:rsidRPr="001F4FB7" w:rsidRDefault="00A02E53" w:rsidP="006C4A3A">
      <w:pPr>
        <w:pStyle w:val="ListParagraph"/>
        <w:numPr>
          <w:ilvl w:val="0"/>
          <w:numId w:val="9"/>
        </w:numPr>
      </w:pPr>
      <w:r w:rsidRPr="001F4FB7">
        <w:t>Connect the Simulator Interface Board to the programmer as described in the previous section.</w:t>
      </w:r>
    </w:p>
    <w:p w14:paraId="26897280" w14:textId="77777777" w:rsidR="00A02E53" w:rsidRPr="001F4FB7" w:rsidRDefault="00A02E53" w:rsidP="006C4A3A">
      <w:pPr>
        <w:pStyle w:val="ListParagraph"/>
        <w:numPr>
          <w:ilvl w:val="0"/>
          <w:numId w:val="9"/>
        </w:numPr>
      </w:pPr>
      <w:r w:rsidRPr="001F4FB7">
        <w:t>Download and install the MemoryFree</w:t>
      </w:r>
      <w:r w:rsidRPr="001F4FB7">
        <w:rPr>
          <w:rStyle w:val="FootnoteReference"/>
        </w:rPr>
        <w:footnoteReference w:id="31"/>
      </w:r>
      <w:r w:rsidRPr="001F4FB7">
        <w:t xml:space="preserve"> and VTSerial</w:t>
      </w:r>
      <w:r w:rsidRPr="001F4FB7">
        <w:rPr>
          <w:rStyle w:val="FootnoteReference"/>
        </w:rPr>
        <w:footnoteReference w:id="32"/>
      </w:r>
      <w:r w:rsidRPr="001F4FB7">
        <w:t xml:space="preserve"> libraries. For convenience these libraries are can also be found in the GitHub repository with the Simulator Interface firmware.</w:t>
      </w:r>
      <w:r w:rsidR="004F3A7E" w:rsidRPr="001F4FB7">
        <w:t xml:space="preserve"> Note that the libraries </w:t>
      </w:r>
      <w:r w:rsidR="00BC75A4" w:rsidRPr="001F4FB7">
        <w:t xml:space="preserve">can be installed </w:t>
      </w:r>
      <w:r w:rsidR="004F3A7E" w:rsidRPr="001F4FB7">
        <w:t xml:space="preserve">straight from the </w:t>
      </w:r>
      <w:r w:rsidR="00A93DF4" w:rsidRPr="001F4FB7">
        <w:t xml:space="preserve">compressed </w:t>
      </w:r>
      <w:r w:rsidR="004F3A7E" w:rsidRPr="001F4FB7">
        <w:t>zip</w:t>
      </w:r>
      <w:r w:rsidR="00A93DF4" w:rsidRPr="001F4FB7">
        <w:t xml:space="preserve"> </w:t>
      </w:r>
      <w:r w:rsidR="004F3A7E" w:rsidRPr="001F4FB7">
        <w:t xml:space="preserve">files by selecting </w:t>
      </w:r>
      <w:r w:rsidR="004F3A7E" w:rsidRPr="001F4FB7">
        <w:rPr>
          <w:i/>
        </w:rPr>
        <w:t>Add .ZIP Library</w:t>
      </w:r>
      <w:r w:rsidR="004F3A7E" w:rsidRPr="001F4FB7">
        <w:t xml:space="preserve"> from the </w:t>
      </w:r>
      <w:r w:rsidR="004F3A7E" w:rsidRPr="001F4FB7">
        <w:rPr>
          <w:i/>
        </w:rPr>
        <w:t>Sketch | Include Library</w:t>
      </w:r>
      <w:r w:rsidR="004F3A7E" w:rsidRPr="001F4FB7">
        <w:t xml:space="preserve"> menu.</w:t>
      </w:r>
    </w:p>
    <w:p w14:paraId="01FA68C1" w14:textId="77777777" w:rsidR="004F3A7E" w:rsidRDefault="00917E91" w:rsidP="00D57358">
      <w:pPr>
        <w:ind w:left="360"/>
        <w:jc w:val="center"/>
      </w:pPr>
      <w:r>
        <w:rPr>
          <w:noProof/>
          <w:lang w:eastAsia="en-GB"/>
        </w:rPr>
        <w:drawing>
          <wp:inline distT="0" distB="0" distL="0" distR="0" wp14:anchorId="624A9000" wp14:editId="61834629">
            <wp:extent cx="3240000" cy="3895200"/>
            <wp:effectExtent l="19050" t="19050" r="1778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AddZipLibrary.png"/>
                    <pic:cNvPicPr/>
                  </pic:nvPicPr>
                  <pic:blipFill>
                    <a:blip r:embed="rId75">
                      <a:extLst>
                        <a:ext uri="{28A0092B-C50C-407E-A947-70E740481C1C}">
                          <a14:useLocalDpi xmlns:a14="http://schemas.microsoft.com/office/drawing/2010/main" val="0"/>
                        </a:ext>
                      </a:extLst>
                    </a:blip>
                    <a:stretch>
                      <a:fillRect/>
                    </a:stretch>
                  </pic:blipFill>
                  <pic:spPr>
                    <a:xfrm>
                      <a:off x="0" y="0"/>
                      <a:ext cx="3240000" cy="3895200"/>
                    </a:xfrm>
                    <a:prstGeom prst="rect">
                      <a:avLst/>
                    </a:prstGeom>
                    <a:ln w="12700">
                      <a:solidFill>
                        <a:schemeClr val="tx1"/>
                      </a:solidFill>
                    </a:ln>
                  </pic:spPr>
                </pic:pic>
              </a:graphicData>
            </a:graphic>
          </wp:inline>
        </w:drawing>
      </w:r>
    </w:p>
    <w:p w14:paraId="7E9155D4" w14:textId="502DB356" w:rsidR="004F3A7E" w:rsidRDefault="004F3A7E" w:rsidP="004F3A7E">
      <w:pPr>
        <w:pStyle w:val="Caption"/>
        <w:ind w:left="720"/>
        <w:jc w:val="center"/>
        <w:rPr>
          <w:color w:val="00B050"/>
        </w:rPr>
      </w:pPr>
      <w:bookmarkStart w:id="949" w:name="_Toc2077443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54</w:t>
      </w:r>
      <w:r w:rsidR="00D15F53">
        <w:rPr>
          <w:noProof/>
        </w:rPr>
        <w:fldChar w:fldCharType="end"/>
      </w:r>
      <w:r>
        <w:t xml:space="preserve"> </w:t>
      </w:r>
      <w:r w:rsidR="003A2793">
        <w:t>–</w:t>
      </w:r>
      <w:r>
        <w:t xml:space="preserve"> Arduino IDE Add Library</w:t>
      </w:r>
      <w:bookmarkEnd w:id="949"/>
    </w:p>
    <w:p w14:paraId="28969C2E" w14:textId="38CB0569" w:rsidR="00917E91" w:rsidRPr="001F4FB7" w:rsidRDefault="00A02E53" w:rsidP="006C4A3A">
      <w:pPr>
        <w:pStyle w:val="ListParagraph"/>
        <w:numPr>
          <w:ilvl w:val="0"/>
          <w:numId w:val="9"/>
        </w:numPr>
      </w:pPr>
      <w:r w:rsidRPr="001F4FB7">
        <w:t xml:space="preserve">Download the Simulator Interface firmware </w:t>
      </w:r>
      <w:r w:rsidR="00DB3065">
        <w:t xml:space="preserve">from GitHub </w:t>
      </w:r>
      <w:r w:rsidRPr="001F4FB7">
        <w:t xml:space="preserve">and </w:t>
      </w:r>
      <w:r w:rsidR="00917E91" w:rsidRPr="001F4FB7">
        <w:t>unpack the files into the Arduino IDE sketchbook directory noted earlier. Note that all the firmware files must be unpacked into the directory; it is not possible to compile the firmware code from within a downloaded zip file.</w:t>
      </w:r>
    </w:p>
    <w:p w14:paraId="34F26C59" w14:textId="77777777" w:rsidR="00A02E53" w:rsidRPr="001F4FB7" w:rsidRDefault="008B621C" w:rsidP="006C4A3A">
      <w:pPr>
        <w:pStyle w:val="ListParagraph"/>
        <w:numPr>
          <w:ilvl w:val="0"/>
          <w:numId w:val="9"/>
        </w:numPr>
      </w:pPr>
      <w:r w:rsidRPr="001F4FB7">
        <w:t>Load the firm</w:t>
      </w:r>
      <w:r w:rsidR="00917E91" w:rsidRPr="001F4FB7">
        <w:t xml:space="preserve">ware </w:t>
      </w:r>
      <w:r w:rsidR="00A02E53" w:rsidRPr="001F4FB7">
        <w:t>into</w:t>
      </w:r>
      <w:r w:rsidR="004F3A7E" w:rsidRPr="001F4FB7">
        <w:t xml:space="preserve"> the Arduino IDE by double clicking the name of the main file</w:t>
      </w:r>
      <w:r w:rsidR="00745D9B" w:rsidRPr="001F4FB7">
        <w:t xml:space="preserve"> in Windows Explorer</w:t>
      </w:r>
      <w:r w:rsidR="004F3A7E" w:rsidRPr="001F4FB7">
        <w:t>,</w:t>
      </w:r>
      <w:r w:rsidR="00215D7E" w:rsidRPr="001F4FB7">
        <w:t xml:space="preserve"> e.g.</w:t>
      </w:r>
      <w:r w:rsidR="004F3A7E" w:rsidRPr="001F4FB7">
        <w:t xml:space="preserve"> </w:t>
      </w:r>
      <w:r w:rsidR="00745D9B" w:rsidRPr="001F4FB7">
        <w:rPr>
          <w:i/>
        </w:rPr>
        <w:t>Type2</w:t>
      </w:r>
      <w:r w:rsidR="004F3A7E" w:rsidRPr="001F4FB7">
        <w:rPr>
          <w:i/>
        </w:rPr>
        <w:t>Interface_v</w:t>
      </w:r>
      <w:r w:rsidR="00745D9B" w:rsidRPr="001F4FB7">
        <w:rPr>
          <w:i/>
        </w:rPr>
        <w:t>3</w:t>
      </w:r>
      <w:r w:rsidR="004F3A7E" w:rsidRPr="001F4FB7">
        <w:rPr>
          <w:i/>
        </w:rPr>
        <w:t>_</w:t>
      </w:r>
      <w:r w:rsidR="00745D9B" w:rsidRPr="001F4FB7">
        <w:rPr>
          <w:i/>
        </w:rPr>
        <w:t>2</w:t>
      </w:r>
      <w:r w:rsidR="004F3A7E" w:rsidRPr="001F4FB7">
        <w:rPr>
          <w:i/>
        </w:rPr>
        <w:t>.ino</w:t>
      </w:r>
      <w:r w:rsidR="004F3A7E" w:rsidRPr="001F4FB7">
        <w:t>.</w:t>
      </w:r>
      <w:r w:rsidR="00D24C94" w:rsidRPr="001F4FB7">
        <w:t xml:space="preserve"> </w:t>
      </w:r>
    </w:p>
    <w:p w14:paraId="533371CA" w14:textId="4E35340B" w:rsidR="00A02E53" w:rsidRPr="001F4FB7" w:rsidRDefault="00A02E53" w:rsidP="006C4A3A">
      <w:pPr>
        <w:pStyle w:val="ListParagraph"/>
        <w:numPr>
          <w:ilvl w:val="0"/>
          <w:numId w:val="9"/>
        </w:numPr>
        <w:spacing w:after="120"/>
        <w:contextualSpacing w:val="0"/>
      </w:pPr>
      <w:r w:rsidRPr="001F4FB7">
        <w:t xml:space="preserve">On the </w:t>
      </w:r>
      <w:r w:rsidRPr="001F4FB7">
        <w:rPr>
          <w:i/>
        </w:rPr>
        <w:t>Tools | Board</w:t>
      </w:r>
      <w:r w:rsidRPr="001F4FB7">
        <w:t xml:space="preserve"> menu, </w:t>
      </w:r>
      <w:r w:rsidR="007A0C7C" w:rsidRPr="001F4FB7">
        <w:t xml:space="preserve">as above </w:t>
      </w:r>
      <w:r w:rsidRPr="001F4FB7">
        <w:t xml:space="preserve">ensure </w:t>
      </w:r>
      <w:r w:rsidR="00BC75A4" w:rsidRPr="001F4FB7">
        <w:t xml:space="preserve">that </w:t>
      </w:r>
      <w:r w:rsidRPr="001F4FB7">
        <w:t>the correct board type to be programmed</w:t>
      </w:r>
      <w:r w:rsidR="00BC75A4" w:rsidRPr="001F4FB7">
        <w:t xml:space="preserve"> has been selected</w:t>
      </w:r>
      <w:r w:rsidRPr="001F4FB7">
        <w:t xml:space="preserve">, in this case </w:t>
      </w:r>
      <w:r w:rsidRPr="001F4FB7">
        <w:rPr>
          <w:i/>
        </w:rPr>
        <w:t xml:space="preserve">Simulator </w:t>
      </w:r>
      <w:r w:rsidR="0001008E" w:rsidRPr="001F4FB7">
        <w:rPr>
          <w:i/>
        </w:rPr>
        <w:t xml:space="preserve">Board </w:t>
      </w:r>
      <w:r w:rsidRPr="001F4FB7">
        <w:rPr>
          <w:i/>
        </w:rPr>
        <w:t>Interface</w:t>
      </w:r>
      <w:r w:rsidR="00745D9B" w:rsidRPr="001F4FB7">
        <w:rPr>
          <w:i/>
        </w:rPr>
        <w:t xml:space="preserve"> (Type 2</w:t>
      </w:r>
      <w:r w:rsidR="000E4BC6">
        <w:rPr>
          <w:i/>
        </w:rPr>
        <w:t xml:space="preserve"> Rev E+</w:t>
      </w:r>
      <w:r w:rsidR="00745D9B" w:rsidRPr="001F4FB7">
        <w:rPr>
          <w:i/>
        </w:rPr>
        <w:t>)</w:t>
      </w:r>
      <w:r w:rsidRPr="001F4FB7">
        <w:rPr>
          <w:i/>
        </w:rPr>
        <w:t xml:space="preserve"> (ICSP)</w:t>
      </w:r>
      <w:r w:rsidRPr="001F4FB7">
        <w:t xml:space="preserve">. </w:t>
      </w:r>
    </w:p>
    <w:p w14:paraId="77A13BF4" w14:textId="77777777" w:rsidR="00A02E53" w:rsidRPr="001F4FB7" w:rsidRDefault="00A02E53" w:rsidP="006C4A3A">
      <w:pPr>
        <w:pStyle w:val="ListParagraph"/>
        <w:keepNext/>
        <w:numPr>
          <w:ilvl w:val="0"/>
          <w:numId w:val="9"/>
        </w:numPr>
        <w:spacing w:after="120"/>
        <w:contextualSpacing w:val="0"/>
      </w:pPr>
      <w:r w:rsidRPr="001F4FB7">
        <w:lastRenderedPageBreak/>
        <w:t xml:space="preserve">On the </w:t>
      </w:r>
      <w:r w:rsidRPr="001F4FB7">
        <w:rPr>
          <w:i/>
        </w:rPr>
        <w:t>Tools | Programmer</w:t>
      </w:r>
      <w:r w:rsidRPr="001F4FB7">
        <w:t xml:space="preserve"> menu, </w:t>
      </w:r>
      <w:r w:rsidR="007A0C7C" w:rsidRPr="001F4FB7">
        <w:t xml:space="preserve">as above </w:t>
      </w:r>
      <w:r w:rsidRPr="001F4FB7">
        <w:t xml:space="preserve">select </w:t>
      </w:r>
      <w:r w:rsidRPr="001F4FB7">
        <w:rPr>
          <w:i/>
        </w:rPr>
        <w:t>Arduino as ISP</w:t>
      </w:r>
      <w:r w:rsidRPr="001F4FB7">
        <w:t xml:space="preserve"> as the programmer type.</w:t>
      </w:r>
    </w:p>
    <w:p w14:paraId="7F85FD38" w14:textId="77777777" w:rsidR="00A02E53" w:rsidRPr="001F4FB7" w:rsidRDefault="00A02E53" w:rsidP="006C4A3A">
      <w:pPr>
        <w:pStyle w:val="ListParagraph"/>
        <w:keepNext/>
        <w:numPr>
          <w:ilvl w:val="0"/>
          <w:numId w:val="9"/>
        </w:numPr>
        <w:spacing w:after="120"/>
        <w:contextualSpacing w:val="0"/>
      </w:pPr>
      <w:r w:rsidRPr="001F4FB7">
        <w:t xml:space="preserve">Click the upload (arrow) button on the IDE toolbar. The </w:t>
      </w:r>
      <w:r w:rsidR="004F3A7E" w:rsidRPr="001F4FB7">
        <w:t xml:space="preserve">Simulator Interface firmware </w:t>
      </w:r>
      <w:r w:rsidRPr="001F4FB7">
        <w:t xml:space="preserve">will be compiled and uploaded to the </w:t>
      </w:r>
      <w:r w:rsidR="004F3A7E" w:rsidRPr="001F4FB7">
        <w:t xml:space="preserve">interface board. </w:t>
      </w:r>
      <w:r w:rsidRPr="001F4FB7">
        <w:t xml:space="preserve">Verify that the upload completed successfully by looking for the </w:t>
      </w:r>
      <w:r w:rsidRPr="001F4FB7">
        <w:rPr>
          <w:i/>
        </w:rPr>
        <w:t>Done uploading</w:t>
      </w:r>
      <w:r w:rsidRPr="001F4FB7">
        <w:t xml:space="preserve"> message.</w:t>
      </w:r>
    </w:p>
    <w:p w14:paraId="525037AB" w14:textId="77777777" w:rsidR="00A02E53" w:rsidRDefault="00745D9B" w:rsidP="00A02E53">
      <w:pPr>
        <w:pStyle w:val="ListParagraph"/>
        <w:keepNext/>
        <w:spacing w:after="120"/>
        <w:contextualSpacing w:val="0"/>
        <w:jc w:val="center"/>
      </w:pPr>
      <w:r>
        <w:rPr>
          <w:noProof/>
        </w:rPr>
        <w:drawing>
          <wp:inline distT="0" distB="0" distL="0" distR="0" wp14:anchorId="04277DE5" wp14:editId="7A157C5A">
            <wp:extent cx="3240000" cy="3664800"/>
            <wp:effectExtent l="19050" t="19050" r="1778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2UploadComplete.png"/>
                    <pic:cNvPicPr/>
                  </pic:nvPicPr>
                  <pic:blipFill>
                    <a:blip r:embed="rId76">
                      <a:extLst>
                        <a:ext uri="{28A0092B-C50C-407E-A947-70E740481C1C}">
                          <a14:useLocalDpi xmlns:a14="http://schemas.microsoft.com/office/drawing/2010/main" val="0"/>
                        </a:ext>
                      </a:extLst>
                    </a:blip>
                    <a:stretch>
                      <a:fillRect/>
                    </a:stretch>
                  </pic:blipFill>
                  <pic:spPr>
                    <a:xfrm>
                      <a:off x="0" y="0"/>
                      <a:ext cx="3240000" cy="3664800"/>
                    </a:xfrm>
                    <a:prstGeom prst="rect">
                      <a:avLst/>
                    </a:prstGeom>
                    <a:ln w="12700">
                      <a:solidFill>
                        <a:schemeClr val="tx1"/>
                      </a:solidFill>
                    </a:ln>
                  </pic:spPr>
                </pic:pic>
              </a:graphicData>
            </a:graphic>
          </wp:inline>
        </w:drawing>
      </w:r>
    </w:p>
    <w:p w14:paraId="6A746B5E" w14:textId="6EAFB3ED" w:rsidR="00A02E53" w:rsidRPr="00DA5E27" w:rsidRDefault="00A02E53" w:rsidP="00A02E53">
      <w:pPr>
        <w:pStyle w:val="Caption"/>
        <w:ind w:left="720"/>
        <w:jc w:val="center"/>
        <w:rPr>
          <w:color w:val="00B050"/>
        </w:rPr>
      </w:pPr>
      <w:bookmarkStart w:id="950" w:name="_Toc2077443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55</w:t>
      </w:r>
      <w:r w:rsidR="00D15F53">
        <w:rPr>
          <w:noProof/>
        </w:rPr>
        <w:fldChar w:fldCharType="end"/>
      </w:r>
      <w:r>
        <w:t xml:space="preserve"> – Arduino IDE </w:t>
      </w:r>
      <w:r w:rsidR="004F3A7E">
        <w:t>Firmware</w:t>
      </w:r>
      <w:r>
        <w:t xml:space="preserve"> Upload</w:t>
      </w:r>
      <w:bookmarkEnd w:id="950"/>
    </w:p>
    <w:p w14:paraId="0F47E399" w14:textId="77777777" w:rsidR="00A02E53" w:rsidRPr="001F4FB7" w:rsidRDefault="00A02E53" w:rsidP="006C4A3A">
      <w:pPr>
        <w:pStyle w:val="ListParagraph"/>
        <w:numPr>
          <w:ilvl w:val="0"/>
          <w:numId w:val="9"/>
        </w:numPr>
        <w:ind w:left="714" w:hanging="357"/>
      </w:pPr>
      <w:r w:rsidRPr="001F4FB7">
        <w:t>A failed upload will be indicated by error messages in the status area at the bottom of the IDE window.</w:t>
      </w:r>
    </w:p>
    <w:p w14:paraId="53F30E04" w14:textId="77777777" w:rsidR="004F3A7E" w:rsidRPr="001F4FB7" w:rsidRDefault="004F3A7E" w:rsidP="006C4A3A">
      <w:pPr>
        <w:pStyle w:val="ListParagraph"/>
        <w:numPr>
          <w:ilvl w:val="0"/>
          <w:numId w:val="9"/>
        </w:numPr>
        <w:ind w:left="714" w:hanging="357"/>
      </w:pPr>
      <w:r w:rsidRPr="001F4FB7">
        <w:t xml:space="preserve">When the upload has completed the Simulator Interface board will be reset, and </w:t>
      </w:r>
      <w:r w:rsidR="00215D7E" w:rsidRPr="001F4FB7">
        <w:t xml:space="preserve">on restarting </w:t>
      </w:r>
      <w:r w:rsidRPr="001F4FB7">
        <w:t xml:space="preserve">the yellow diagnostic LED will flash according to the firmware version, for example </w:t>
      </w:r>
      <w:r w:rsidR="000E3FE4" w:rsidRPr="001F4FB7">
        <w:t>three</w:t>
      </w:r>
      <w:r w:rsidRPr="001F4FB7">
        <w:t xml:space="preserve"> long and </w:t>
      </w:r>
      <w:r w:rsidR="000E3FE4" w:rsidRPr="001F4FB7">
        <w:t xml:space="preserve">two </w:t>
      </w:r>
      <w:r w:rsidRPr="001F4FB7">
        <w:t xml:space="preserve">short flashes </w:t>
      </w:r>
      <w:r w:rsidR="00215D7E" w:rsidRPr="001F4FB7">
        <w:t xml:space="preserve">indicates firmware </w:t>
      </w:r>
      <w:r w:rsidRPr="001F4FB7">
        <w:t xml:space="preserve">version </w:t>
      </w:r>
      <w:r w:rsidR="000E3FE4" w:rsidRPr="001F4FB7">
        <w:t>3.2</w:t>
      </w:r>
      <w:r w:rsidRPr="001F4FB7">
        <w:t>.</w:t>
      </w:r>
    </w:p>
    <w:p w14:paraId="2E6D9A74" w14:textId="77777777" w:rsidR="00A02E53" w:rsidRPr="001F4FB7" w:rsidRDefault="00A02E53" w:rsidP="006C4A3A">
      <w:pPr>
        <w:pStyle w:val="ListParagraph"/>
        <w:numPr>
          <w:ilvl w:val="0"/>
          <w:numId w:val="9"/>
        </w:numPr>
        <w:ind w:left="714" w:hanging="357"/>
      </w:pPr>
      <w:r w:rsidRPr="001F4FB7">
        <w:t>Disconnect the USB cable from the programmer.</w:t>
      </w:r>
    </w:p>
    <w:p w14:paraId="3DCB164E" w14:textId="77777777" w:rsidR="004F3A7E" w:rsidRPr="001F4FB7" w:rsidRDefault="004F3A7E" w:rsidP="006C4A3A">
      <w:pPr>
        <w:pStyle w:val="ListParagraph"/>
        <w:numPr>
          <w:ilvl w:val="0"/>
          <w:numId w:val="9"/>
        </w:numPr>
        <w:ind w:left="714" w:hanging="357"/>
      </w:pPr>
      <w:r w:rsidRPr="001F4FB7">
        <w:t>Disconnect the programmer from the Simulator Interface Board.</w:t>
      </w:r>
    </w:p>
    <w:p w14:paraId="332370B9" w14:textId="77777777" w:rsidR="007426D0" w:rsidRPr="001F4FB7" w:rsidRDefault="007426D0" w:rsidP="006C4A3A">
      <w:pPr>
        <w:pStyle w:val="ListParagraph"/>
        <w:numPr>
          <w:ilvl w:val="0"/>
          <w:numId w:val="9"/>
        </w:numPr>
        <w:ind w:left="714" w:hanging="357"/>
      </w:pPr>
      <w:r w:rsidRPr="001F4FB7">
        <w:t xml:space="preserve">Note that when uploading new firmware to an existing Simulator Interface Board, the Sensor Head Cables and the Power/Data Cable must be disconnected from the Simulator Interface. </w:t>
      </w:r>
    </w:p>
    <w:p w14:paraId="71A8407F" w14:textId="2D1D6611" w:rsidR="007426D0" w:rsidRPr="001F4FB7" w:rsidRDefault="007426D0" w:rsidP="007426D0">
      <w:pPr>
        <w:jc w:val="both"/>
      </w:pPr>
      <w:r w:rsidRPr="001F4FB7">
        <w:t xml:space="preserve">The Simulator Interface board now has the firmware </w:t>
      </w:r>
      <w:r w:rsidR="007E2E9A" w:rsidRPr="001F4FB7">
        <w:t>installed and</w:t>
      </w:r>
      <w:r w:rsidRPr="001F4FB7">
        <w:t xml:space="preserve"> is ready for final assembly.</w:t>
      </w:r>
    </w:p>
    <w:p w14:paraId="5EBF396D" w14:textId="77777777" w:rsidR="00C3508E" w:rsidRDefault="00C3508E" w:rsidP="00C3508E"/>
    <w:p w14:paraId="690AFD03" w14:textId="77777777" w:rsidR="00C3508E" w:rsidRPr="00C3508E" w:rsidRDefault="00C3508E" w:rsidP="00C3508E"/>
    <w:p w14:paraId="659943F0" w14:textId="77777777" w:rsidR="000520CD" w:rsidRPr="00B071A3" w:rsidRDefault="000520CD" w:rsidP="0078474A"/>
    <w:p w14:paraId="43D044F3" w14:textId="7651F53E" w:rsidR="00F002DD" w:rsidRDefault="00753436" w:rsidP="006C2C39">
      <w:pPr>
        <w:pStyle w:val="Heading1"/>
        <w:rPr>
          <w:ins w:id="951" w:author="Andrew Instone-Cowie" w:date="2021-07-22T14:48:00Z"/>
        </w:rPr>
      </w:pPr>
      <w:bookmarkStart w:id="952" w:name="_Toc77862062"/>
      <w:r>
        <w:lastRenderedPageBreak/>
        <w:t xml:space="preserve">Simulator </w:t>
      </w:r>
      <w:r w:rsidR="00F002DD" w:rsidRPr="006C2C39">
        <w:t>Installation</w:t>
      </w:r>
      <w:bookmarkEnd w:id="952"/>
    </w:p>
    <w:p w14:paraId="413A4A87" w14:textId="0F2AA2BE" w:rsidR="00B46AB5" w:rsidRDefault="00B46AB5" w:rsidP="00B46AB5">
      <w:pPr>
        <w:pStyle w:val="Heading2"/>
        <w:rPr>
          <w:ins w:id="953" w:author="Andrew Instone-Cowie" w:date="2021-07-22T14:48:00Z"/>
        </w:rPr>
        <w:pPrChange w:id="954" w:author="Andrew Instone-Cowie" w:date="2021-07-22T14:48:00Z">
          <w:pPr/>
        </w:pPrChange>
      </w:pPr>
      <w:bookmarkStart w:id="955" w:name="_Toc77862063"/>
      <w:ins w:id="956" w:author="Andrew Instone-Cowie" w:date="2021-07-22T14:48:00Z">
        <w:r>
          <w:t>Faculty Jurisdiction Rules</w:t>
        </w:r>
        <w:bookmarkEnd w:id="955"/>
      </w:ins>
    </w:p>
    <w:p w14:paraId="3AE165F7" w14:textId="497B1885" w:rsidR="00612921" w:rsidRDefault="00B46AB5" w:rsidP="00612921">
      <w:pPr>
        <w:rPr>
          <w:ins w:id="957" w:author="Andrew Instone-Cowie" w:date="2021-07-22T15:14:00Z"/>
        </w:rPr>
      </w:pPr>
      <w:ins w:id="958" w:author="Andrew Instone-Cowie" w:date="2021-07-22T14:48:00Z">
        <w:r>
          <w:t>If</w:t>
        </w:r>
      </w:ins>
      <w:ins w:id="959" w:author="Andrew Instone-Cowie" w:date="2021-07-22T14:51:00Z">
        <w:r w:rsidRPr="00B46AB5">
          <w:t xml:space="preserve"> </w:t>
        </w:r>
        <w:r>
          <w:t xml:space="preserve">you plan to install a simulator in a tower which falls under the Church of England </w:t>
        </w:r>
        <w:r w:rsidRPr="00612921">
          <w:rPr>
            <w:i/>
            <w:iCs/>
            <w:rPrChange w:id="960" w:author="Andrew Instone-Cowie" w:date="2021-07-22T15:14:00Z">
              <w:rPr/>
            </w:rPrChange>
          </w:rPr>
          <w:t>Faculty Jurisdiction Rules</w:t>
        </w:r>
        <w:r>
          <w:t>, then from 1</w:t>
        </w:r>
        <w:r w:rsidRPr="00B46AB5">
          <w:rPr>
            <w:vertAlign w:val="superscript"/>
            <w:rPrChange w:id="961" w:author="Andrew Instone-Cowie" w:date="2021-07-22T14:51:00Z">
              <w:rPr>
                <w:vertAlign w:val="superscript"/>
              </w:rPr>
            </w:rPrChange>
          </w:rPr>
          <w:t>st</w:t>
        </w:r>
        <w:r>
          <w:t xml:space="preserve"> April 2020 you will need the Archdeacon’s </w:t>
        </w:r>
      </w:ins>
      <w:ins w:id="962" w:author="Andrew Instone-Cowie" w:date="2021-07-22T15:14:00Z">
        <w:r w:rsidR="00612921">
          <w:t xml:space="preserve">formal </w:t>
        </w:r>
      </w:ins>
      <w:ins w:id="963" w:author="Andrew Instone-Cowie" w:date="2021-07-22T14:51:00Z">
        <w:r>
          <w:t xml:space="preserve">approval for the installation. </w:t>
        </w:r>
      </w:ins>
      <w:ins w:id="964" w:author="Andrew Instone-Cowie" w:date="2021-07-22T15:15:00Z">
        <w:r w:rsidR="00612921">
          <w:t xml:space="preserve">Installation of a simulator </w:t>
        </w:r>
      </w:ins>
      <w:ins w:id="965" w:author="Andrew Instone-Cowie" w:date="2021-07-22T15:16:00Z">
        <w:r w:rsidR="00612921">
          <w:t xml:space="preserve">comes under </w:t>
        </w:r>
      </w:ins>
      <w:ins w:id="966" w:author="Andrew Instone-Cowie" w:date="2021-07-22T15:14:00Z">
        <w:r w:rsidR="00612921" w:rsidRPr="00612921">
          <w:rPr>
            <w:i/>
            <w:iCs/>
            <w:rPrChange w:id="967" w:author="Andrew Instone-Cowie" w:date="2021-07-22T15:16:00Z">
              <w:rPr/>
            </w:rPrChange>
          </w:rPr>
          <w:t>List B</w:t>
        </w:r>
      </w:ins>
      <w:ins w:id="968" w:author="Andrew Instone-Cowie" w:date="2021-07-22T15:19:00Z">
        <w:r w:rsidR="002368EA">
          <w:rPr>
            <w:rStyle w:val="FootnoteReference"/>
            <w:i/>
            <w:iCs/>
          </w:rPr>
          <w:footnoteReference w:id="33"/>
        </w:r>
      </w:ins>
      <w:ins w:id="974" w:author="Andrew Instone-Cowie" w:date="2021-07-22T15:16:00Z">
        <w:r w:rsidR="00612921">
          <w:t xml:space="preserve">, which </w:t>
        </w:r>
      </w:ins>
      <w:ins w:id="975" w:author="Andrew Instone-Cowie" w:date="2021-07-22T15:14:00Z">
        <w:r w:rsidR="00612921">
          <w:t>covers minor works which can be undertaken with the Archdeacon’s approval</w:t>
        </w:r>
        <w:r w:rsidR="00612921">
          <w:rPr>
            <w:rStyle w:val="FootnoteReference"/>
          </w:rPr>
          <w:footnoteReference w:id="34"/>
        </w:r>
        <w:r w:rsidR="00612921">
          <w:t>, and does not require the granting of a full faculty.</w:t>
        </w:r>
      </w:ins>
    </w:p>
    <w:p w14:paraId="5F298C3D" w14:textId="2B65E107" w:rsidR="00B46AB5" w:rsidRDefault="00B46AB5" w:rsidP="00B46AB5">
      <w:pPr>
        <w:rPr>
          <w:ins w:id="978" w:author="Andrew Instone-Cowie" w:date="2021-07-22T14:56:00Z"/>
        </w:rPr>
      </w:pPr>
      <w:ins w:id="979" w:author="Andrew Instone-Cowie" w:date="2021-07-22T14:52:00Z">
        <w:r>
          <w:t>The full set of rules</w:t>
        </w:r>
        <w:r>
          <w:rPr>
            <w:rStyle w:val="FootnoteReference"/>
          </w:rPr>
          <w:footnoteReference w:id="35"/>
        </w:r>
        <w:r>
          <w:t xml:space="preserve"> </w:t>
        </w:r>
      </w:ins>
      <w:ins w:id="987" w:author="Andrew Instone-Cowie" w:date="2021-07-22T14:53:00Z">
        <w:r>
          <w:t xml:space="preserve">runs to 132 pages, but the </w:t>
        </w:r>
      </w:ins>
      <w:ins w:id="988" w:author="Andrew Instone-Cowie" w:date="2021-07-22T14:54:00Z">
        <w:r>
          <w:t xml:space="preserve">installation of a simulator can be found on page 66 under item B2(6) of List B, </w:t>
        </w:r>
      </w:ins>
      <w:ins w:id="989" w:author="Andrew Instone-Cowie" w:date="2021-07-22T14:55:00Z">
        <w:r>
          <w:t>“</w:t>
        </w:r>
        <w:r w:rsidRPr="00B46AB5">
          <w:rPr>
            <w:i/>
            <w:iCs/>
            <w:rPrChange w:id="990" w:author="Andrew Instone-Cowie" w:date="2021-07-22T14:55:00Z">
              <w:rPr/>
            </w:rPrChange>
          </w:rPr>
          <w:t>installation of an electric silent ringing device for the training of ringers</w:t>
        </w:r>
        <w:r>
          <w:t>”.</w:t>
        </w:r>
      </w:ins>
    </w:p>
    <w:p w14:paraId="7FA9DE9F" w14:textId="54317A09" w:rsidR="00612921" w:rsidRDefault="008B2351" w:rsidP="00612921">
      <w:pPr>
        <w:pStyle w:val="Heading3"/>
        <w:rPr>
          <w:ins w:id="991" w:author="Andrew Instone-Cowie" w:date="2021-07-22T14:55:00Z"/>
        </w:rPr>
        <w:pPrChange w:id="992" w:author="Andrew Instone-Cowie" w:date="2021-07-22T15:11:00Z">
          <w:pPr/>
        </w:pPrChange>
      </w:pPr>
      <w:bookmarkStart w:id="993" w:name="_Toc77862064"/>
      <w:ins w:id="994" w:author="Andrew Instone-Cowie" w:date="2021-07-22T15:49:00Z">
        <w:r>
          <w:t>Li</w:t>
        </w:r>
        <w:bookmarkStart w:id="995" w:name="_GoBack"/>
        <w:bookmarkEnd w:id="995"/>
        <w:r>
          <w:t xml:space="preserve">st B </w:t>
        </w:r>
      </w:ins>
      <w:ins w:id="996" w:author="Andrew Instone-Cowie" w:date="2021-07-22T15:11:00Z">
        <w:r w:rsidR="00612921">
          <w:t>Application</w:t>
        </w:r>
      </w:ins>
      <w:bookmarkEnd w:id="993"/>
    </w:p>
    <w:p w14:paraId="76DB427C" w14:textId="77777777" w:rsidR="00D02421" w:rsidRDefault="00B46AB5" w:rsidP="00D02421">
      <w:pPr>
        <w:rPr>
          <w:ins w:id="997" w:author="Andrew Instone-Cowie" w:date="2021-07-22T15:35:00Z"/>
        </w:rPr>
      </w:pPr>
      <w:ins w:id="998" w:author="Andrew Instone-Cowie" w:date="2021-07-22T14:59:00Z">
        <w:r>
          <w:t>The application process is relatively straightforward</w:t>
        </w:r>
      </w:ins>
      <w:ins w:id="999" w:author="Andrew Instone-Cowie" w:date="2021-07-22T15:00:00Z">
        <w:r>
          <w:t xml:space="preserve">, and is </w:t>
        </w:r>
      </w:ins>
      <w:ins w:id="1000" w:author="Andrew Instone-Cowie" w:date="2021-07-22T14:59:00Z">
        <w:r>
          <w:t xml:space="preserve">all handled online via the </w:t>
        </w:r>
        <w:r w:rsidRPr="00612921">
          <w:rPr>
            <w:i/>
            <w:iCs/>
            <w:rPrChange w:id="1001" w:author="Andrew Instone-Cowie" w:date="2021-07-22T15:08:00Z">
              <w:rPr/>
            </w:rPrChange>
          </w:rPr>
          <w:t>Church of England Online Faculty System</w:t>
        </w:r>
        <w:r>
          <w:t xml:space="preserve">, which can be found </w:t>
        </w:r>
      </w:ins>
      <w:ins w:id="1002" w:author="Andrew Instone-Cowie" w:date="2021-07-22T15:00:00Z">
        <w:r>
          <w:t>here:</w:t>
        </w:r>
      </w:ins>
    </w:p>
    <w:p w14:paraId="2AD96E5F" w14:textId="70906AFC" w:rsidR="00B46AB5" w:rsidRDefault="00D02421" w:rsidP="00D02421">
      <w:pPr>
        <w:jc w:val="center"/>
        <w:rPr>
          <w:ins w:id="1003" w:author="Andrew Instone-Cowie" w:date="2021-07-22T15:00:00Z"/>
        </w:rPr>
        <w:pPrChange w:id="1004" w:author="Andrew Instone-Cowie" w:date="2021-07-22T15:35:00Z">
          <w:pPr/>
        </w:pPrChange>
      </w:pPr>
      <w:ins w:id="1005" w:author="Andrew Instone-Cowie" w:date="2021-07-22T15:35:00Z">
        <w:r>
          <w:fldChar w:fldCharType="begin"/>
        </w:r>
        <w:r>
          <w:instrText xml:space="preserve"> HYPERLINK "</w:instrText>
        </w:r>
      </w:ins>
      <w:ins w:id="1006" w:author="Andrew Instone-Cowie" w:date="2021-07-22T14:49:00Z">
        <w:r w:rsidRPr="00D02421">
          <w:rPr>
            <w:rPrChange w:id="1007" w:author="Andrew Instone-Cowie" w:date="2021-07-22T15:35:00Z">
              <w:rPr>
                <w:rStyle w:val="Hyperlink"/>
              </w:rPr>
            </w:rPrChange>
          </w:rPr>
          <w:instrText>https://facultyonline.churchofengland.org/home</w:instrText>
        </w:r>
      </w:ins>
      <w:ins w:id="1008" w:author="Andrew Instone-Cowie" w:date="2021-07-22T15:35:00Z">
        <w:r>
          <w:instrText xml:space="preserve">" </w:instrText>
        </w:r>
      </w:ins>
      <w:ins w:id="1009" w:author="Andrew Instone-Cowie" w:date="2021-07-22T15:59:00Z"/>
      <w:ins w:id="1010" w:author="Andrew Instone-Cowie" w:date="2021-07-22T15:35:00Z">
        <w:r>
          <w:fldChar w:fldCharType="separate"/>
        </w:r>
      </w:ins>
      <w:ins w:id="1011" w:author="Andrew Instone-Cowie" w:date="2021-07-22T14:49:00Z">
        <w:r w:rsidRPr="00EE6626">
          <w:rPr>
            <w:rStyle w:val="Hyperlink"/>
            <w:rPrChange w:id="1012" w:author="Andrew Instone-Cowie" w:date="2021-07-22T15:35:00Z">
              <w:rPr>
                <w:rStyle w:val="Hyperlink"/>
              </w:rPr>
            </w:rPrChange>
          </w:rPr>
          <w:t>https://facultyonline.churchofengland.org/home</w:t>
        </w:r>
      </w:ins>
      <w:ins w:id="1013" w:author="Andrew Instone-Cowie" w:date="2021-07-22T15:35:00Z">
        <w:r>
          <w:fldChar w:fldCharType="end"/>
        </w:r>
      </w:ins>
    </w:p>
    <w:p w14:paraId="4CC06DF8" w14:textId="49806931" w:rsidR="00612921" w:rsidRDefault="00B46AB5" w:rsidP="00B46AB5">
      <w:pPr>
        <w:rPr>
          <w:ins w:id="1014" w:author="Andrew Instone-Cowie" w:date="2021-07-22T15:31:00Z"/>
        </w:rPr>
      </w:pPr>
      <w:ins w:id="1015" w:author="Andrew Instone-Cowie" w:date="2021-07-22T15:00:00Z">
        <w:r>
          <w:t xml:space="preserve">The application would usually be made </w:t>
        </w:r>
      </w:ins>
      <w:ins w:id="1016" w:author="Andrew Instone-Cowie" w:date="2021-07-22T15:08:00Z">
        <w:r w:rsidR="00612921">
          <w:t xml:space="preserve">on behalf </w:t>
        </w:r>
      </w:ins>
      <w:ins w:id="1017" w:author="Andrew Instone-Cowie" w:date="2021-07-22T15:11:00Z">
        <w:r w:rsidR="00612921">
          <w:t xml:space="preserve">of the church </w:t>
        </w:r>
      </w:ins>
      <w:ins w:id="1018" w:author="Andrew Instone-Cowie" w:date="2021-07-22T15:00:00Z">
        <w:r>
          <w:t xml:space="preserve">by </w:t>
        </w:r>
      </w:ins>
      <w:ins w:id="1019" w:author="Andrew Instone-Cowie" w:date="2021-07-22T15:07:00Z">
        <w:r w:rsidR="00612921">
          <w:t>an officer of the PCC</w:t>
        </w:r>
      </w:ins>
      <w:ins w:id="1020" w:author="Andrew Instone-Cowie" w:date="2021-07-22T15:09:00Z">
        <w:r w:rsidR="00612921">
          <w:t xml:space="preserve">. Full guidance is available on the </w:t>
        </w:r>
        <w:r w:rsidR="00612921" w:rsidRPr="00612921">
          <w:rPr>
            <w:i/>
            <w:iCs/>
            <w:rPrChange w:id="1021" w:author="Andrew Instone-Cowie" w:date="2021-07-22T15:09:00Z">
              <w:rPr/>
            </w:rPrChange>
          </w:rPr>
          <w:t>Online Faculty System</w:t>
        </w:r>
        <w:r w:rsidR="00612921">
          <w:t xml:space="preserve"> website</w:t>
        </w:r>
      </w:ins>
      <w:ins w:id="1022" w:author="Andrew Instone-Cowie" w:date="2021-07-22T15:10:00Z">
        <w:r w:rsidR="00612921">
          <w:t xml:space="preserve">, including specific </w:t>
        </w:r>
      </w:ins>
      <w:ins w:id="1023" w:author="Andrew Instone-Cowie" w:date="2021-07-22T15:11:00Z">
        <w:r w:rsidR="00612921">
          <w:t>guidance</w:t>
        </w:r>
      </w:ins>
      <w:ins w:id="1024" w:author="Andrew Instone-Cowie" w:date="2021-07-22T15:10:00Z">
        <w:r w:rsidR="00612921">
          <w:t xml:space="preserve"> on making an application under List B</w:t>
        </w:r>
        <w:r w:rsidR="00612921">
          <w:rPr>
            <w:rStyle w:val="FootnoteReference"/>
          </w:rPr>
          <w:footnoteReference w:id="36"/>
        </w:r>
      </w:ins>
      <w:ins w:id="1032" w:author="Andrew Instone-Cowie" w:date="2021-07-22T15:09:00Z">
        <w:r w:rsidR="00612921">
          <w:t>.</w:t>
        </w:r>
      </w:ins>
    </w:p>
    <w:p w14:paraId="65936B66" w14:textId="190701B9" w:rsidR="00D02421" w:rsidRPr="001F4FB7" w:rsidRDefault="00D02421" w:rsidP="00D02421">
      <w:pPr>
        <w:rPr>
          <w:ins w:id="1033" w:author="Andrew Instone-Cowie" w:date="2021-07-22T15:33:00Z"/>
        </w:rPr>
        <w:pPrChange w:id="1034" w:author="Andrew Instone-Cowie" w:date="2021-07-22T15:33:00Z">
          <w:pPr/>
        </w:pPrChange>
      </w:pPr>
      <w:ins w:id="1035" w:author="Andrew Instone-Cowie" w:date="2021-07-22T15:31:00Z">
        <w:r>
          <w:t xml:space="preserve">The Liverpool Ringing Simulator Project </w:t>
        </w:r>
      </w:ins>
      <w:ins w:id="1036" w:author="Andrew Instone-Cowie" w:date="2021-07-22T15:33:00Z">
        <w:r>
          <w:t>documentation</w:t>
        </w:r>
      </w:ins>
      <w:ins w:id="1037" w:author="Andrew Instone-Cowie" w:date="2021-07-22T15:35:00Z">
        <w:r>
          <w:t>, or extracts from it,</w:t>
        </w:r>
      </w:ins>
      <w:ins w:id="1038" w:author="Andrew Instone-Cowie" w:date="2021-07-22T15:31:00Z">
        <w:r>
          <w:t xml:space="preserve"> may be used to support your application</w:t>
        </w:r>
      </w:ins>
      <w:ins w:id="1039" w:author="Andrew Instone-Cowie" w:date="2021-07-22T15:34:00Z">
        <w:r>
          <w:t>, provided its source is acknowledged: a</w:t>
        </w:r>
      </w:ins>
      <w:ins w:id="1040" w:author="Andrew Instone-Cowie" w:date="2021-07-22T15:33:00Z">
        <w:r>
          <w:t xml:space="preserve">ll </w:t>
        </w:r>
        <w:r w:rsidRPr="001F4FB7">
          <w:t xml:space="preserve">documentation </w:t>
        </w:r>
        <w:r>
          <w:t xml:space="preserve">is </w:t>
        </w:r>
        <w:r w:rsidRPr="001F4FB7">
          <w:t>released under the Creative Commons Attribution-ShareAlike 4.0 International License (CC BY-SA)</w:t>
        </w:r>
      </w:ins>
      <w:ins w:id="1041" w:author="Andrew Instone-Cowie" w:date="2021-07-22T15:35:00Z">
        <w:r>
          <w:t xml:space="preserve"> which permits you to re-use it for any purpose.</w:t>
        </w:r>
      </w:ins>
    </w:p>
    <w:p w14:paraId="297E190A" w14:textId="77777777" w:rsidR="00D02421" w:rsidRDefault="00D02421" w:rsidP="00B46AB5">
      <w:pPr>
        <w:rPr>
          <w:ins w:id="1042" w:author="Andrew Instone-Cowie" w:date="2021-07-22T15:08:00Z"/>
        </w:rPr>
      </w:pPr>
    </w:p>
    <w:p w14:paraId="108F4A8F" w14:textId="77777777" w:rsidR="00D02421" w:rsidRDefault="00D02421" w:rsidP="00612921">
      <w:pPr>
        <w:pStyle w:val="Heading3"/>
        <w:rPr>
          <w:ins w:id="1043" w:author="Andrew Instone-Cowie" w:date="2021-07-22T15:29:00Z"/>
        </w:rPr>
      </w:pPr>
      <w:ins w:id="1044" w:author="Andrew Instone-Cowie" w:date="2021-07-22T15:29:00Z">
        <w:r>
          <w:br w:type="page"/>
        </w:r>
      </w:ins>
    </w:p>
    <w:p w14:paraId="3BF6B5BF" w14:textId="73FEC9C4" w:rsidR="00B46AB5" w:rsidRDefault="00612921" w:rsidP="00612921">
      <w:pPr>
        <w:pStyle w:val="Heading3"/>
        <w:rPr>
          <w:ins w:id="1045" w:author="Andrew Instone-Cowie" w:date="2021-07-22T15:11:00Z"/>
        </w:rPr>
        <w:pPrChange w:id="1046" w:author="Andrew Instone-Cowie" w:date="2021-07-22T15:16:00Z">
          <w:pPr/>
        </w:pPrChange>
      </w:pPr>
      <w:bookmarkStart w:id="1047" w:name="_Toc77862065"/>
      <w:ins w:id="1048" w:author="Andrew Instone-Cowie" w:date="2021-07-22T15:11:00Z">
        <w:r>
          <w:lastRenderedPageBreak/>
          <w:t>Conditions</w:t>
        </w:r>
        <w:bookmarkEnd w:id="1047"/>
      </w:ins>
    </w:p>
    <w:p w14:paraId="457444E5" w14:textId="1D7617B0" w:rsidR="00612921" w:rsidRDefault="00612921" w:rsidP="00B46AB5">
      <w:pPr>
        <w:rPr>
          <w:ins w:id="1049" w:author="Andrew Instone-Cowie" w:date="2021-07-22T15:22:00Z"/>
        </w:rPr>
      </w:pPr>
      <w:ins w:id="1050" w:author="Andrew Instone-Cowie" w:date="2021-07-22T15:11:00Z">
        <w:r>
          <w:t xml:space="preserve">There are </w:t>
        </w:r>
      </w:ins>
      <w:ins w:id="1051" w:author="Andrew Instone-Cowie" w:date="2021-07-22T15:16:00Z">
        <w:r>
          <w:t>fou</w:t>
        </w:r>
      </w:ins>
      <w:ins w:id="1052" w:author="Andrew Instone-Cowie" w:date="2021-07-22T15:17:00Z">
        <w:r>
          <w:t xml:space="preserve">r standard conditions attached to </w:t>
        </w:r>
        <w:r w:rsidR="002368EA">
          <w:t>item B2(6).</w:t>
        </w:r>
      </w:ins>
      <w:ins w:id="1053" w:author="Andrew Instone-Cowie" w:date="2021-07-22T15:20:00Z">
        <w:r w:rsidR="002368EA">
          <w:t xml:space="preserve"> The</w:t>
        </w:r>
      </w:ins>
      <w:ins w:id="1054" w:author="Andrew Instone-Cowie" w:date="2021-07-22T15:21:00Z">
        <w:r w:rsidR="002368EA">
          <w:t>se are listed and their</w:t>
        </w:r>
      </w:ins>
      <w:ins w:id="1055" w:author="Andrew Instone-Cowie" w:date="2021-07-22T15:20:00Z">
        <w:r w:rsidR="002368EA">
          <w:t xml:space="preserve"> implications </w:t>
        </w:r>
      </w:ins>
      <w:ins w:id="1056" w:author="Andrew Instone-Cowie" w:date="2021-07-22T15:21:00Z">
        <w:r w:rsidR="002368EA">
          <w:t>discussed in the following table:</w:t>
        </w:r>
      </w:ins>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57" w:author="Andrew Instone-Cowie" w:date="2021-07-22T15:22:00Z">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253"/>
        <w:gridCol w:w="4819"/>
        <w:tblGridChange w:id="1058">
          <w:tblGrid>
            <w:gridCol w:w="2552"/>
            <w:gridCol w:w="3382"/>
          </w:tblGrid>
        </w:tblGridChange>
      </w:tblGrid>
      <w:tr w:rsidR="002368EA" w:rsidRPr="00212D29" w14:paraId="39B6123F" w14:textId="77777777" w:rsidTr="002368EA">
        <w:trPr>
          <w:ins w:id="1059" w:author="Andrew Instone-Cowie" w:date="2021-07-22T15:22:00Z"/>
        </w:trPr>
        <w:tc>
          <w:tcPr>
            <w:tcW w:w="4253" w:type="dxa"/>
            <w:shd w:val="clear" w:color="auto" w:fill="D9D9D9" w:themeFill="background1" w:themeFillShade="D9"/>
            <w:tcPrChange w:id="1060" w:author="Andrew Instone-Cowie" w:date="2021-07-22T15:22:00Z">
              <w:tcPr>
                <w:tcW w:w="2552" w:type="dxa"/>
                <w:shd w:val="clear" w:color="auto" w:fill="D9D9D9" w:themeFill="background1" w:themeFillShade="D9"/>
              </w:tcPr>
            </w:tcPrChange>
          </w:tcPr>
          <w:p w14:paraId="421544AD" w14:textId="602ADED2" w:rsidR="002368EA" w:rsidRPr="00212D29" w:rsidRDefault="002368EA" w:rsidP="00E405BB">
            <w:pPr>
              <w:contextualSpacing/>
              <w:rPr>
                <w:ins w:id="1061" w:author="Andrew Instone-Cowie" w:date="2021-07-22T15:22:00Z"/>
                <w:b/>
              </w:rPr>
            </w:pPr>
            <w:ins w:id="1062" w:author="Andrew Instone-Cowie" w:date="2021-07-22T15:22:00Z">
              <w:r>
                <w:rPr>
                  <w:b/>
                </w:rPr>
                <w:t>Condition</w:t>
              </w:r>
            </w:ins>
          </w:p>
        </w:tc>
        <w:tc>
          <w:tcPr>
            <w:tcW w:w="4819" w:type="dxa"/>
            <w:shd w:val="clear" w:color="auto" w:fill="D9D9D9" w:themeFill="background1" w:themeFillShade="D9"/>
            <w:tcPrChange w:id="1063" w:author="Andrew Instone-Cowie" w:date="2021-07-22T15:22:00Z">
              <w:tcPr>
                <w:tcW w:w="3382" w:type="dxa"/>
                <w:shd w:val="clear" w:color="auto" w:fill="D9D9D9" w:themeFill="background1" w:themeFillShade="D9"/>
              </w:tcPr>
            </w:tcPrChange>
          </w:tcPr>
          <w:p w14:paraId="0A960E7A" w14:textId="7DA4D144" w:rsidR="002368EA" w:rsidRPr="00212D29" w:rsidRDefault="002368EA" w:rsidP="00E405BB">
            <w:pPr>
              <w:contextualSpacing/>
              <w:rPr>
                <w:ins w:id="1064" w:author="Andrew Instone-Cowie" w:date="2021-07-22T15:22:00Z"/>
                <w:b/>
              </w:rPr>
            </w:pPr>
            <w:ins w:id="1065" w:author="Andrew Instone-Cowie" w:date="2021-07-22T15:22:00Z">
              <w:r>
                <w:rPr>
                  <w:b/>
                </w:rPr>
                <w:t>Implications</w:t>
              </w:r>
            </w:ins>
          </w:p>
        </w:tc>
      </w:tr>
      <w:tr w:rsidR="002368EA" w:rsidRPr="00212D29" w14:paraId="6666F675" w14:textId="77777777" w:rsidTr="002368EA">
        <w:trPr>
          <w:ins w:id="1066" w:author="Andrew Instone-Cowie" w:date="2021-07-22T15:22:00Z"/>
        </w:trPr>
        <w:tc>
          <w:tcPr>
            <w:tcW w:w="4253" w:type="dxa"/>
            <w:tcPrChange w:id="1067" w:author="Andrew Instone-Cowie" w:date="2021-07-22T15:22:00Z">
              <w:tcPr>
                <w:tcW w:w="2552" w:type="dxa"/>
              </w:tcPr>
            </w:tcPrChange>
          </w:tcPr>
          <w:p w14:paraId="18E6D002" w14:textId="7C02388B" w:rsidR="002368EA" w:rsidRPr="002368EA" w:rsidRDefault="002368EA" w:rsidP="00E405BB">
            <w:pPr>
              <w:contextualSpacing/>
              <w:rPr>
                <w:ins w:id="1068" w:author="Andrew Instone-Cowie" w:date="2021-07-22T15:22:00Z"/>
                <w:i/>
                <w:iCs/>
                <w:rPrChange w:id="1069" w:author="Andrew Instone-Cowie" w:date="2021-07-22T15:25:00Z">
                  <w:rPr>
                    <w:ins w:id="1070" w:author="Andrew Instone-Cowie" w:date="2021-07-22T15:22:00Z"/>
                  </w:rPr>
                </w:rPrChange>
              </w:rPr>
            </w:pPr>
            <w:ins w:id="1071" w:author="Andrew Instone-Cowie" w:date="2021-07-22T15:23:00Z">
              <w:r w:rsidRPr="002368EA">
                <w:rPr>
                  <w:i/>
                  <w:iCs/>
                  <w:rPrChange w:id="1072" w:author="Andrew Instone-Cowie" w:date="2021-07-22T15:25:00Z">
                    <w:rPr/>
                  </w:rPrChange>
                </w:rPr>
                <w:t>Any work to an electrical installation or electrical equipment is carried out by a person whose work is subject to an accredited certification scheme (as defined in rule 3.1(6)).</w:t>
              </w:r>
            </w:ins>
          </w:p>
        </w:tc>
        <w:tc>
          <w:tcPr>
            <w:tcW w:w="4819" w:type="dxa"/>
            <w:tcPrChange w:id="1073" w:author="Andrew Instone-Cowie" w:date="2021-07-22T15:22:00Z">
              <w:tcPr>
                <w:tcW w:w="3382" w:type="dxa"/>
              </w:tcPr>
            </w:tcPrChange>
          </w:tcPr>
          <w:p w14:paraId="629A3F78" w14:textId="1DA3B66C" w:rsidR="00D02421" w:rsidRDefault="002368EA" w:rsidP="00D02421">
            <w:pPr>
              <w:pStyle w:val="ListParagraph"/>
              <w:numPr>
                <w:ilvl w:val="0"/>
                <w:numId w:val="32"/>
              </w:numPr>
              <w:rPr>
                <w:ins w:id="1074" w:author="Andrew Instone-Cowie" w:date="2021-07-22T15:36:00Z"/>
              </w:rPr>
              <w:pPrChange w:id="1075" w:author="Andrew Instone-Cowie" w:date="2021-07-22T15:36:00Z">
                <w:pPr>
                  <w:contextualSpacing/>
                </w:pPr>
              </w:pPrChange>
            </w:pPr>
            <w:ins w:id="1076" w:author="Andrew Instone-Cowie" w:date="2021-07-22T15:24:00Z">
              <w:r>
                <w:t>This condition is likely to apply only if you require additional socket</w:t>
              </w:r>
            </w:ins>
            <w:ins w:id="1077" w:author="Andrew Instone-Cowie" w:date="2021-07-22T15:25:00Z">
              <w:r>
                <w:t xml:space="preserve"> outlet</w:t>
              </w:r>
            </w:ins>
            <w:ins w:id="1078" w:author="Andrew Instone-Cowie" w:date="2021-07-22T15:24:00Z">
              <w:r>
                <w:t xml:space="preserve">s </w:t>
              </w:r>
            </w:ins>
            <w:ins w:id="1079" w:author="Andrew Instone-Cowie" w:date="2021-07-22T15:25:00Z">
              <w:r>
                <w:t xml:space="preserve">installing to </w:t>
              </w:r>
            </w:ins>
            <w:ins w:id="1080" w:author="Andrew Instone-Cowie" w:date="2021-07-22T15:24:00Z">
              <w:r>
                <w:t>power</w:t>
              </w:r>
            </w:ins>
            <w:ins w:id="1081" w:author="Andrew Instone-Cowie" w:date="2021-07-22T15:25:00Z">
              <w:r>
                <w:t xml:space="preserve"> the simulator</w:t>
              </w:r>
            </w:ins>
            <w:ins w:id="1082" w:author="Andrew Instone-Cowie" w:date="2021-07-22T15:36:00Z">
              <w:r w:rsidR="00D02421">
                <w:t>, PC, etc</w:t>
              </w:r>
            </w:ins>
          </w:p>
          <w:p w14:paraId="0390D5CE" w14:textId="0C097A01" w:rsidR="002368EA" w:rsidRPr="00212D29" w:rsidRDefault="002368EA" w:rsidP="00D02421">
            <w:pPr>
              <w:pStyle w:val="ListParagraph"/>
              <w:numPr>
                <w:ilvl w:val="0"/>
                <w:numId w:val="32"/>
              </w:numPr>
              <w:rPr>
                <w:ins w:id="1083" w:author="Andrew Instone-Cowie" w:date="2021-07-22T15:22:00Z"/>
              </w:rPr>
              <w:pPrChange w:id="1084" w:author="Andrew Instone-Cowie" w:date="2021-07-22T15:36:00Z">
                <w:pPr>
                  <w:contextualSpacing/>
                </w:pPr>
              </w:pPrChange>
            </w:pPr>
            <w:ins w:id="1085" w:author="Andrew Instone-Cowie" w:date="2021-07-22T15:25:00Z">
              <w:r>
                <w:t>This condition essentially means that the church must engage a qualified electrician to do th</w:t>
              </w:r>
            </w:ins>
            <w:ins w:id="1086" w:author="Andrew Instone-Cowie" w:date="2021-07-22T15:26:00Z">
              <w:r>
                <w:t>at work</w:t>
              </w:r>
            </w:ins>
            <w:ins w:id="1087" w:author="Andrew Instone-Cowie" w:date="2021-07-22T15:25:00Z">
              <w:r>
                <w:t>.</w:t>
              </w:r>
            </w:ins>
          </w:p>
        </w:tc>
      </w:tr>
      <w:tr w:rsidR="002368EA" w:rsidRPr="00212D29" w14:paraId="4EA978A8" w14:textId="77777777" w:rsidTr="002368EA">
        <w:trPr>
          <w:ins w:id="1088" w:author="Andrew Instone-Cowie" w:date="2021-07-22T15:22:00Z"/>
        </w:trPr>
        <w:tc>
          <w:tcPr>
            <w:tcW w:w="4253" w:type="dxa"/>
            <w:tcPrChange w:id="1089" w:author="Andrew Instone-Cowie" w:date="2021-07-22T15:22:00Z">
              <w:tcPr>
                <w:tcW w:w="2552" w:type="dxa"/>
              </w:tcPr>
            </w:tcPrChange>
          </w:tcPr>
          <w:p w14:paraId="1709D04E" w14:textId="5FCC41CE" w:rsidR="002368EA" w:rsidRPr="002368EA" w:rsidRDefault="002368EA" w:rsidP="00E405BB">
            <w:pPr>
              <w:contextualSpacing/>
              <w:rPr>
                <w:ins w:id="1090" w:author="Andrew Instone-Cowie" w:date="2021-07-22T15:22:00Z"/>
                <w:i/>
                <w:iCs/>
                <w:rPrChange w:id="1091" w:author="Andrew Instone-Cowie" w:date="2021-07-22T15:26:00Z">
                  <w:rPr>
                    <w:ins w:id="1092" w:author="Andrew Instone-Cowie" w:date="2021-07-22T15:22:00Z"/>
                  </w:rPr>
                </w:rPrChange>
              </w:rPr>
            </w:pPr>
            <w:ins w:id="1093" w:author="Andrew Instone-Cowie" w:date="2021-07-22T15:23:00Z">
              <w:r w:rsidRPr="002368EA">
                <w:rPr>
                  <w:i/>
                  <w:iCs/>
                  <w:rPrChange w:id="1094" w:author="Andrew Instone-Cowie" w:date="2021-07-22T15:26:00Z">
                    <w:rPr/>
                  </w:rPrChange>
                </w:rPr>
                <w:t>The device is installed in a location not normally visible to the public.</w:t>
              </w:r>
            </w:ins>
          </w:p>
        </w:tc>
        <w:tc>
          <w:tcPr>
            <w:tcW w:w="4819" w:type="dxa"/>
            <w:tcPrChange w:id="1095" w:author="Andrew Instone-Cowie" w:date="2021-07-22T15:22:00Z">
              <w:tcPr>
                <w:tcW w:w="3382" w:type="dxa"/>
              </w:tcPr>
            </w:tcPrChange>
          </w:tcPr>
          <w:p w14:paraId="68C66AD1" w14:textId="16298B6C" w:rsidR="00D02421" w:rsidRDefault="00D02421" w:rsidP="00C367D9">
            <w:pPr>
              <w:pStyle w:val="ListParagraph"/>
              <w:numPr>
                <w:ilvl w:val="0"/>
                <w:numId w:val="33"/>
              </w:numPr>
              <w:rPr>
                <w:ins w:id="1096" w:author="Andrew Instone-Cowie" w:date="2021-07-22T15:28:00Z"/>
              </w:rPr>
              <w:pPrChange w:id="1097" w:author="Andrew Instone-Cowie" w:date="2021-07-22T15:37:00Z">
                <w:pPr>
                  <w:contextualSpacing/>
                </w:pPr>
              </w:pPrChange>
            </w:pPr>
            <w:ins w:id="1098" w:author="Andrew Instone-Cowie" w:date="2021-07-22T15:27:00Z">
              <w:r>
                <w:t xml:space="preserve">Bell chambers and upstairs ringing rooms </w:t>
              </w:r>
            </w:ins>
            <w:ins w:id="1099" w:author="Andrew Instone-Cowie" w:date="2021-07-22T15:51:00Z">
              <w:r w:rsidR="008B2351">
                <w:t>would</w:t>
              </w:r>
            </w:ins>
            <w:ins w:id="1100" w:author="Andrew Instone-Cowie" w:date="2021-07-22T15:27:00Z">
              <w:r>
                <w:t xml:space="preserve"> not normally </w:t>
              </w:r>
            </w:ins>
            <w:ins w:id="1101" w:author="Andrew Instone-Cowie" w:date="2021-07-22T15:51:00Z">
              <w:r w:rsidR="008B2351">
                <w:t xml:space="preserve">be considered to be </w:t>
              </w:r>
            </w:ins>
            <w:ins w:id="1102" w:author="Andrew Instone-Cowie" w:date="2021-07-22T15:27:00Z">
              <w:r>
                <w:t>visible to the public.</w:t>
              </w:r>
            </w:ins>
          </w:p>
          <w:p w14:paraId="19BBA4AE" w14:textId="2A450DA1" w:rsidR="002368EA" w:rsidRPr="00212D29" w:rsidRDefault="00D02421" w:rsidP="00C367D9">
            <w:pPr>
              <w:pStyle w:val="ListParagraph"/>
              <w:numPr>
                <w:ilvl w:val="0"/>
                <w:numId w:val="33"/>
              </w:numPr>
              <w:rPr>
                <w:ins w:id="1103" w:author="Andrew Instone-Cowie" w:date="2021-07-22T15:22:00Z"/>
              </w:rPr>
              <w:pPrChange w:id="1104" w:author="Andrew Instone-Cowie" w:date="2021-07-22T15:37:00Z">
                <w:pPr>
                  <w:contextualSpacing/>
                </w:pPr>
              </w:pPrChange>
            </w:pPr>
            <w:ins w:id="1105" w:author="Andrew Instone-Cowie" w:date="2021-07-22T15:28:00Z">
              <w:r>
                <w:t>If the tower is</w:t>
              </w:r>
            </w:ins>
            <w:ins w:id="1106" w:author="Andrew Instone-Cowie" w:date="2021-07-22T15:51:00Z">
              <w:r w:rsidR="008B2351">
                <w:t>, for example,</w:t>
              </w:r>
            </w:ins>
            <w:ins w:id="1107" w:author="Andrew Instone-Cowie" w:date="2021-07-22T15:28:00Z">
              <w:r>
                <w:t xml:space="preserve"> a ground floor ring open to the body of the church, then you may need to arrange to store the ringing room equipment away when not in use, but that is pro</w:t>
              </w:r>
            </w:ins>
            <w:ins w:id="1108" w:author="Andrew Instone-Cowie" w:date="2021-07-22T15:29:00Z">
              <w:r>
                <w:t>bably advisable anyway for security.</w:t>
              </w:r>
            </w:ins>
            <w:ins w:id="1109" w:author="Andrew Instone-Cowie" w:date="2021-07-22T15:27:00Z">
              <w:r>
                <w:t xml:space="preserve"> </w:t>
              </w:r>
            </w:ins>
          </w:p>
        </w:tc>
      </w:tr>
      <w:tr w:rsidR="002368EA" w:rsidRPr="00212D29" w14:paraId="0564ABFD" w14:textId="77777777" w:rsidTr="002368EA">
        <w:trPr>
          <w:ins w:id="1110" w:author="Andrew Instone-Cowie" w:date="2021-07-22T15:22:00Z"/>
        </w:trPr>
        <w:tc>
          <w:tcPr>
            <w:tcW w:w="4253" w:type="dxa"/>
            <w:tcPrChange w:id="1111" w:author="Andrew Instone-Cowie" w:date="2021-07-22T15:22:00Z">
              <w:tcPr>
                <w:tcW w:w="2552" w:type="dxa"/>
              </w:tcPr>
            </w:tcPrChange>
          </w:tcPr>
          <w:p w14:paraId="5686AFE1" w14:textId="2CAB0540" w:rsidR="002368EA" w:rsidRPr="00C367D9" w:rsidRDefault="002368EA" w:rsidP="00E405BB">
            <w:pPr>
              <w:contextualSpacing/>
              <w:rPr>
                <w:ins w:id="1112" w:author="Andrew Instone-Cowie" w:date="2021-07-22T15:22:00Z"/>
                <w:i/>
                <w:iCs/>
                <w:rPrChange w:id="1113" w:author="Andrew Instone-Cowie" w:date="2021-07-22T15:41:00Z">
                  <w:rPr>
                    <w:ins w:id="1114" w:author="Andrew Instone-Cowie" w:date="2021-07-22T15:22:00Z"/>
                  </w:rPr>
                </w:rPrChange>
              </w:rPr>
            </w:pPr>
            <w:ins w:id="1115" w:author="Andrew Instone-Cowie" w:date="2021-07-22T15:23:00Z">
              <w:r w:rsidRPr="00C367D9">
                <w:rPr>
                  <w:i/>
                  <w:iCs/>
                  <w:rPrChange w:id="1116" w:author="Andrew Instone-Cowie" w:date="2021-07-22T15:41:00Z">
                    <w:rPr/>
                  </w:rPrChange>
                </w:rPr>
                <w:t>No alteration is made to the fittings of the bells other than the installation of electric contacts and wires.</w:t>
              </w:r>
            </w:ins>
          </w:p>
        </w:tc>
        <w:tc>
          <w:tcPr>
            <w:tcW w:w="4819" w:type="dxa"/>
            <w:tcPrChange w:id="1117" w:author="Andrew Instone-Cowie" w:date="2021-07-22T15:22:00Z">
              <w:tcPr>
                <w:tcW w:w="3382" w:type="dxa"/>
              </w:tcPr>
            </w:tcPrChange>
          </w:tcPr>
          <w:p w14:paraId="283625B8" w14:textId="3628A0AC" w:rsidR="002368EA" w:rsidRDefault="00C367D9" w:rsidP="00C367D9">
            <w:pPr>
              <w:pStyle w:val="ListParagraph"/>
              <w:numPr>
                <w:ilvl w:val="0"/>
                <w:numId w:val="34"/>
              </w:numPr>
              <w:rPr>
                <w:ins w:id="1118" w:author="Andrew Instone-Cowie" w:date="2021-07-22T15:52:00Z"/>
              </w:rPr>
            </w:pPr>
            <w:ins w:id="1119" w:author="Andrew Instone-Cowie" w:date="2021-07-22T15:37:00Z">
              <w:r>
                <w:t xml:space="preserve">No alteration to the fittings of a bell should be required to install </w:t>
              </w:r>
            </w:ins>
            <w:ins w:id="1120" w:author="Andrew Instone-Cowie" w:date="2021-07-22T15:38:00Z">
              <w:r>
                <w:t>a simulator or sensor.</w:t>
              </w:r>
            </w:ins>
          </w:p>
          <w:p w14:paraId="4FA8AF64" w14:textId="574C8592" w:rsidR="008B2351" w:rsidRDefault="008B2351" w:rsidP="00C367D9">
            <w:pPr>
              <w:pStyle w:val="ListParagraph"/>
              <w:numPr>
                <w:ilvl w:val="0"/>
                <w:numId w:val="34"/>
              </w:numPr>
              <w:rPr>
                <w:ins w:id="1121" w:author="Andrew Instone-Cowie" w:date="2021-07-22T15:38:00Z"/>
              </w:rPr>
              <w:pPrChange w:id="1122" w:author="Andrew Instone-Cowie" w:date="2021-07-22T15:41:00Z">
                <w:pPr>
                  <w:contextualSpacing/>
                </w:pPr>
              </w:pPrChange>
            </w:pPr>
            <w:ins w:id="1123" w:author="Andrew Instone-Cowie" w:date="2021-07-22T15:52:00Z">
              <w:r>
                <w:t xml:space="preserve">The example installations </w:t>
              </w:r>
            </w:ins>
            <w:ins w:id="1124" w:author="Andrew Instone-Cowie" w:date="2021-07-22T15:53:00Z">
              <w:r>
                <w:t xml:space="preserve">depicted </w:t>
              </w:r>
            </w:ins>
            <w:ins w:id="1125" w:author="Andrew Instone-Cowie" w:date="2021-07-22T15:52:00Z">
              <w:r>
                <w:t>in th</w:t>
              </w:r>
            </w:ins>
            <w:ins w:id="1126" w:author="Andrew Instone-Cowie" w:date="2021-07-22T15:53:00Z">
              <w:r>
                <w:t xml:space="preserve">is </w:t>
              </w:r>
            </w:ins>
            <w:ins w:id="1127" w:author="Andrew Instone-Cowie" w:date="2021-07-22T15:52:00Z">
              <w:r>
                <w:t xml:space="preserve">guide </w:t>
              </w:r>
            </w:ins>
            <w:ins w:id="1128" w:author="Andrew Instone-Cowie" w:date="2021-07-22T15:53:00Z">
              <w:r>
                <w:t xml:space="preserve">show how </w:t>
              </w:r>
            </w:ins>
            <w:ins w:id="1129" w:author="Andrew Instone-Cowie" w:date="2021-07-22T15:52:00Z">
              <w:r>
                <w:t xml:space="preserve">sensor mountings </w:t>
              </w:r>
            </w:ins>
            <w:ins w:id="1130" w:author="Andrew Instone-Cowie" w:date="2021-07-22T15:53:00Z">
              <w:r>
                <w:t xml:space="preserve">can be devised which require no permanent fixings. </w:t>
              </w:r>
            </w:ins>
            <w:ins w:id="1131" w:author="Andrew Instone-Cowie" w:date="2021-07-22T15:52:00Z">
              <w:r>
                <w:t xml:space="preserve"> </w:t>
              </w:r>
            </w:ins>
          </w:p>
          <w:p w14:paraId="54A2D225" w14:textId="2E1F986E" w:rsidR="00C367D9" w:rsidRPr="00212D29" w:rsidRDefault="00C76C15" w:rsidP="00C367D9">
            <w:pPr>
              <w:pStyle w:val="ListParagraph"/>
              <w:numPr>
                <w:ilvl w:val="0"/>
                <w:numId w:val="34"/>
              </w:numPr>
              <w:rPr>
                <w:ins w:id="1132" w:author="Andrew Instone-Cowie" w:date="2021-07-22T15:22:00Z"/>
              </w:rPr>
              <w:pPrChange w:id="1133" w:author="Andrew Instone-Cowie" w:date="2021-07-22T15:41:00Z">
                <w:pPr>
                  <w:contextualSpacing/>
                </w:pPr>
              </w:pPrChange>
            </w:pPr>
            <w:ins w:id="1134" w:author="Andrew Instone-Cowie" w:date="2021-07-22T15:57:00Z">
              <w:r>
                <w:t>N</w:t>
              </w:r>
              <w:r>
                <w:t>o modern simulator uses “electric contacts”</w:t>
              </w:r>
            </w:ins>
            <w:ins w:id="1135" w:author="Andrew Instone-Cowie" w:date="2021-07-22T15:58:00Z">
              <w:r>
                <w:t>, and th</w:t>
              </w:r>
            </w:ins>
            <w:ins w:id="1136" w:author="Andrew Instone-Cowie" w:date="2021-07-22T15:38:00Z">
              <w:r w:rsidR="00C367D9">
                <w:t>e terminology in this condition is antiqua</w:t>
              </w:r>
            </w:ins>
            <w:ins w:id="1137" w:author="Andrew Instone-Cowie" w:date="2021-07-22T15:39:00Z">
              <w:r w:rsidR="00C367D9">
                <w:t>ted</w:t>
              </w:r>
            </w:ins>
            <w:ins w:id="1138" w:author="Andrew Instone-Cowie" w:date="2021-07-22T15:58:00Z">
              <w:r>
                <w:t xml:space="preserve">, </w:t>
              </w:r>
            </w:ins>
            <w:ins w:id="1139" w:author="Andrew Instone-Cowie" w:date="2021-07-22T15:40:00Z">
              <w:r w:rsidR="00C367D9">
                <w:t>but could be construed to apply to optical or magnetic sensors.</w:t>
              </w:r>
            </w:ins>
          </w:p>
        </w:tc>
      </w:tr>
      <w:tr w:rsidR="002368EA" w:rsidRPr="00212D29" w14:paraId="3368733F" w14:textId="77777777" w:rsidTr="002368EA">
        <w:trPr>
          <w:ins w:id="1140" w:author="Andrew Instone-Cowie" w:date="2021-07-22T15:22:00Z"/>
        </w:trPr>
        <w:tc>
          <w:tcPr>
            <w:tcW w:w="4253" w:type="dxa"/>
            <w:tcPrChange w:id="1141" w:author="Andrew Instone-Cowie" w:date="2021-07-22T15:22:00Z">
              <w:tcPr>
                <w:tcW w:w="2552" w:type="dxa"/>
              </w:tcPr>
            </w:tcPrChange>
          </w:tcPr>
          <w:p w14:paraId="0226B486" w14:textId="12A2CB77" w:rsidR="002368EA" w:rsidRPr="00C367D9" w:rsidRDefault="002368EA" w:rsidP="00E405BB">
            <w:pPr>
              <w:contextualSpacing/>
              <w:rPr>
                <w:ins w:id="1142" w:author="Andrew Instone-Cowie" w:date="2021-07-22T15:22:00Z"/>
                <w:i/>
                <w:iCs/>
                <w:rPrChange w:id="1143" w:author="Andrew Instone-Cowie" w:date="2021-07-22T15:41:00Z">
                  <w:rPr>
                    <w:ins w:id="1144" w:author="Andrew Instone-Cowie" w:date="2021-07-22T15:22:00Z"/>
                  </w:rPr>
                </w:rPrChange>
              </w:rPr>
            </w:pPr>
            <w:ins w:id="1145" w:author="Andrew Instone-Cowie" w:date="2021-07-22T15:23:00Z">
              <w:r w:rsidRPr="00C367D9">
                <w:rPr>
                  <w:i/>
                  <w:iCs/>
                  <w:rPrChange w:id="1146" w:author="Andrew Instone-Cowie" w:date="2021-07-22T15:41:00Z">
                    <w:rPr/>
                  </w:rPrChange>
                </w:rPr>
                <w:t>The device does not adversely affect the church’s protection against lightning.</w:t>
              </w:r>
            </w:ins>
          </w:p>
        </w:tc>
        <w:tc>
          <w:tcPr>
            <w:tcW w:w="4819" w:type="dxa"/>
            <w:tcPrChange w:id="1147" w:author="Andrew Instone-Cowie" w:date="2021-07-22T15:22:00Z">
              <w:tcPr>
                <w:tcW w:w="3382" w:type="dxa"/>
              </w:tcPr>
            </w:tcPrChange>
          </w:tcPr>
          <w:p w14:paraId="5F465DED" w14:textId="2D03B6CA" w:rsidR="002368EA" w:rsidRDefault="00C367D9" w:rsidP="00C367D9">
            <w:pPr>
              <w:pStyle w:val="ListParagraph"/>
              <w:numPr>
                <w:ilvl w:val="0"/>
                <w:numId w:val="35"/>
              </w:numPr>
              <w:rPr>
                <w:ins w:id="1148" w:author="Andrew Instone-Cowie" w:date="2021-07-22T15:45:00Z"/>
              </w:rPr>
              <w:pPrChange w:id="1149" w:author="Andrew Instone-Cowie" w:date="2021-07-22T15:46:00Z">
                <w:pPr>
                  <w:contextualSpacing/>
                </w:pPr>
              </w:pPrChange>
            </w:pPr>
            <w:ins w:id="1150" w:author="Andrew Instone-Cowie" w:date="2021-07-22T15:42:00Z">
              <w:r>
                <w:t>The Liverpool R</w:t>
              </w:r>
            </w:ins>
            <w:ins w:id="1151" w:author="Andrew Instone-Cowie" w:date="2021-07-22T15:43:00Z">
              <w:r>
                <w:t>inging Simulator design includes Transient Voltage Suppression devices on all signal and data lines. These are intended to protect the simulator i</w:t>
              </w:r>
            </w:ins>
            <w:ins w:id="1152" w:author="Andrew Instone-Cowie" w:date="2021-07-22T15:44:00Z">
              <w:r>
                <w:t xml:space="preserve">tself </w:t>
              </w:r>
            </w:ins>
            <w:ins w:id="1153" w:author="Andrew Instone-Cowie" w:date="2021-07-22T15:45:00Z">
              <w:r>
                <w:t xml:space="preserve">and any downstream components </w:t>
              </w:r>
            </w:ins>
            <w:ins w:id="1154" w:author="Andrew Instone-Cowie" w:date="2021-07-22T15:44:00Z">
              <w:r>
                <w:t xml:space="preserve">from transients induced by, for example, nearby lightning strikes. </w:t>
              </w:r>
            </w:ins>
          </w:p>
          <w:p w14:paraId="614F1F16" w14:textId="0187B942" w:rsidR="00C367D9" w:rsidRPr="00212D29" w:rsidRDefault="00C367D9" w:rsidP="00C367D9">
            <w:pPr>
              <w:pStyle w:val="ListParagraph"/>
              <w:numPr>
                <w:ilvl w:val="0"/>
                <w:numId w:val="35"/>
              </w:numPr>
              <w:rPr>
                <w:ins w:id="1155" w:author="Andrew Instone-Cowie" w:date="2021-07-22T15:22:00Z"/>
              </w:rPr>
              <w:pPrChange w:id="1156" w:author="Andrew Instone-Cowie" w:date="2021-07-22T15:46:00Z">
                <w:pPr>
                  <w:contextualSpacing/>
                </w:pPr>
              </w:pPrChange>
            </w:pPr>
            <w:ins w:id="1157" w:author="Andrew Instone-Cowie" w:date="2021-07-22T15:46:00Z">
              <w:r>
                <w:t>Unless there are very unusual installation requirements, the presence of a simulator should present no additional hazard.</w:t>
              </w:r>
            </w:ins>
          </w:p>
        </w:tc>
      </w:tr>
    </w:tbl>
    <w:p w14:paraId="68606425" w14:textId="4B156AB9" w:rsidR="00D02421" w:rsidRDefault="00C76C15" w:rsidP="00D02421">
      <w:pPr>
        <w:rPr>
          <w:ins w:id="1158" w:author="Andrew Instone-Cowie" w:date="2021-07-22T15:29:00Z"/>
        </w:rPr>
        <w:pPrChange w:id="1159" w:author="Andrew Instone-Cowie" w:date="2021-07-22T15:30:00Z">
          <w:pPr>
            <w:pStyle w:val="Heading2"/>
          </w:pPr>
        </w:pPrChange>
      </w:pPr>
      <w:ins w:id="1160" w:author="Andrew Instone-Cowie" w:date="2021-07-22T15:59:00Z">
        <w:r>
          <w:t>The best advice is, i</w:t>
        </w:r>
      </w:ins>
      <w:ins w:id="1161" w:author="Andrew Instone-Cowie" w:date="2021-07-22T15:30:00Z">
        <w:r w:rsidR="00D02421">
          <w:t xml:space="preserve">f in any doubt, discuss the installation with the Archdeacon </w:t>
        </w:r>
      </w:ins>
      <w:ins w:id="1162" w:author="Andrew Instone-Cowie" w:date="2021-07-22T15:31:00Z">
        <w:r w:rsidR="00D02421" w:rsidRPr="00C367D9">
          <w:rPr>
            <w:u w:val="single"/>
            <w:rPrChange w:id="1163" w:author="Andrew Instone-Cowie" w:date="2021-07-22T15:47:00Z">
              <w:rPr/>
            </w:rPrChange>
          </w:rPr>
          <w:t>before</w:t>
        </w:r>
        <w:r w:rsidR="00D02421">
          <w:t xml:space="preserve"> making an application.</w:t>
        </w:r>
      </w:ins>
      <w:ins w:id="1164" w:author="Andrew Instone-Cowie" w:date="2021-07-22T15:29:00Z">
        <w:r w:rsidR="00D02421">
          <w:br w:type="page"/>
        </w:r>
      </w:ins>
    </w:p>
    <w:p w14:paraId="4A78E67C" w14:textId="77777777" w:rsidR="00B46AB5" w:rsidRPr="00B46AB5" w:rsidDel="002368EA" w:rsidRDefault="00B46AB5" w:rsidP="00B46AB5">
      <w:pPr>
        <w:rPr>
          <w:del w:id="1165" w:author="Andrew Instone-Cowie" w:date="2021-07-22T15:23:00Z"/>
          <w:rPrChange w:id="1166" w:author="Andrew Instone-Cowie" w:date="2021-07-22T14:48:00Z">
            <w:rPr>
              <w:del w:id="1167" w:author="Andrew Instone-Cowie" w:date="2021-07-22T15:23:00Z"/>
            </w:rPr>
          </w:rPrChange>
        </w:rPr>
        <w:pPrChange w:id="1168" w:author="Andrew Instone-Cowie" w:date="2021-07-22T14:48:00Z">
          <w:pPr>
            <w:pStyle w:val="Heading1"/>
          </w:pPr>
        </w:pPrChange>
      </w:pPr>
    </w:p>
    <w:p w14:paraId="27F1F44C" w14:textId="73332657" w:rsidR="00F80CCE" w:rsidRDefault="00F80CCE" w:rsidP="00F002DD">
      <w:pPr>
        <w:pStyle w:val="Heading2"/>
      </w:pPr>
      <w:bookmarkStart w:id="1169" w:name="_Toc77862066"/>
      <w:r>
        <w:t xml:space="preserve">Simulator Interface </w:t>
      </w:r>
      <w:r w:rsidR="00000703">
        <w:t>Module</w:t>
      </w:r>
      <w:bookmarkEnd w:id="1169"/>
    </w:p>
    <w:p w14:paraId="0835CF2B" w14:textId="2F4EF23B" w:rsidR="00364667" w:rsidRPr="001F4FB7" w:rsidRDefault="00364667" w:rsidP="00364667">
      <w:r w:rsidRPr="001F4FB7">
        <w:t xml:space="preserve">The Simulator Interface </w:t>
      </w:r>
      <w:r w:rsidR="00000703">
        <w:t xml:space="preserve">module </w:t>
      </w:r>
      <w:r w:rsidR="00091FBF" w:rsidRPr="001F4FB7">
        <w:t>is</w:t>
      </w:r>
      <w:r w:rsidRPr="001F4FB7">
        <w:t xml:space="preserve"> located in the belfry, in a location convenient for routing cables to the sensors and the power/data cable down to the ringing room. Try to pick a sheltered location where the interface will be </w:t>
      </w:r>
      <w:r w:rsidR="00091FBF" w:rsidRPr="001F4FB7">
        <w:t>out of the way</w:t>
      </w:r>
      <w:r w:rsidRPr="001F4FB7">
        <w:t xml:space="preserve">. </w:t>
      </w:r>
    </w:p>
    <w:p w14:paraId="13596A02" w14:textId="3E6E823D" w:rsidR="00364667" w:rsidRPr="001F4FB7" w:rsidRDefault="00364667" w:rsidP="00091FBF">
      <w:r w:rsidRPr="001F4FB7">
        <w:t xml:space="preserve">The following picture shows the Simulator Interface </w:t>
      </w:r>
      <w:r w:rsidR="00000703">
        <w:t xml:space="preserve">module </w:t>
      </w:r>
      <w:r w:rsidRPr="001F4FB7">
        <w:t>at L</w:t>
      </w:r>
      <w:r w:rsidR="00091FBF" w:rsidRPr="001F4FB7">
        <w:t xml:space="preserve">ois Weedon </w:t>
      </w:r>
      <w:r w:rsidRPr="001F4FB7">
        <w:t xml:space="preserve">in </w:t>
      </w:r>
      <w:r w:rsidR="00091FBF" w:rsidRPr="001F4FB7">
        <w:t>the belfry</w:t>
      </w:r>
      <w:r w:rsidRPr="001F4FB7">
        <w:t xml:space="preserve">. </w:t>
      </w:r>
      <w:r w:rsidR="00091FBF" w:rsidRPr="001F4FB7">
        <w:t xml:space="preserve">Note the two cables for chains of sensors. </w:t>
      </w:r>
    </w:p>
    <w:p w14:paraId="684489D8" w14:textId="77777777" w:rsidR="00364667" w:rsidRDefault="00091FBF" w:rsidP="00364667">
      <w:pPr>
        <w:keepNext/>
        <w:jc w:val="center"/>
      </w:pPr>
      <w:r>
        <w:rPr>
          <w:noProof/>
          <w:lang w:eastAsia="en-GB"/>
        </w:rPr>
        <w:drawing>
          <wp:inline distT="0" distB="0" distL="0" distR="0" wp14:anchorId="25507172" wp14:editId="1A1CF9DC">
            <wp:extent cx="3886200" cy="51816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1.jpg"/>
                    <pic:cNvPicPr/>
                  </pic:nvPicPr>
                  <pic:blipFill>
                    <a:blip r:embed="rId77">
                      <a:extLst>
                        <a:ext uri="{28A0092B-C50C-407E-A947-70E740481C1C}">
                          <a14:useLocalDpi xmlns:a14="http://schemas.microsoft.com/office/drawing/2010/main" val="0"/>
                        </a:ext>
                      </a:extLst>
                    </a:blip>
                    <a:stretch>
                      <a:fillRect/>
                    </a:stretch>
                  </pic:blipFill>
                  <pic:spPr>
                    <a:xfrm>
                      <a:off x="0" y="0"/>
                      <a:ext cx="3886200" cy="5181600"/>
                    </a:xfrm>
                    <a:prstGeom prst="rect">
                      <a:avLst/>
                    </a:prstGeom>
                    <a:ln w="12700">
                      <a:solidFill>
                        <a:schemeClr val="tx1"/>
                      </a:solidFill>
                    </a:ln>
                  </pic:spPr>
                </pic:pic>
              </a:graphicData>
            </a:graphic>
          </wp:inline>
        </w:drawing>
      </w:r>
    </w:p>
    <w:p w14:paraId="2869095F" w14:textId="7F70C710" w:rsidR="00364667" w:rsidRDefault="00364667" w:rsidP="00364667">
      <w:pPr>
        <w:pStyle w:val="Caption"/>
        <w:jc w:val="center"/>
      </w:pPr>
      <w:bookmarkStart w:id="1170" w:name="_Toc2077443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56</w:t>
      </w:r>
      <w:r w:rsidR="00D15F53">
        <w:rPr>
          <w:noProof/>
        </w:rPr>
        <w:fldChar w:fldCharType="end"/>
      </w:r>
      <w:r>
        <w:t xml:space="preserve"> – Installed Simulator Interface</w:t>
      </w:r>
      <w:bookmarkEnd w:id="1170"/>
    </w:p>
    <w:p w14:paraId="60995C8C" w14:textId="3F4D7223" w:rsidR="00364667" w:rsidRPr="001F4FB7" w:rsidRDefault="00364667" w:rsidP="00364667">
      <w:r w:rsidRPr="001F4FB7">
        <w:t xml:space="preserve">The Simulator Power/Data Cable is routed from the Simulator Interface down to the </w:t>
      </w:r>
      <w:r w:rsidR="00000703">
        <w:t>Power module</w:t>
      </w:r>
      <w:r w:rsidR="00091FBF" w:rsidRPr="001F4FB7">
        <w:t>.</w:t>
      </w:r>
    </w:p>
    <w:p w14:paraId="76805B4C" w14:textId="6EBD2235" w:rsidR="00364667" w:rsidRPr="001F4FB7" w:rsidRDefault="00364667" w:rsidP="006C4A3A">
      <w:pPr>
        <w:pStyle w:val="ListParagraph"/>
        <w:numPr>
          <w:ilvl w:val="0"/>
          <w:numId w:val="11"/>
        </w:numPr>
      </w:pPr>
      <w:r w:rsidRPr="001F4FB7">
        <w:t xml:space="preserve">The cable should be secured </w:t>
      </w:r>
      <w:r w:rsidR="007E2E9A" w:rsidRPr="001F4FB7">
        <w:t>to</w:t>
      </w:r>
      <w:r w:rsidRPr="001F4FB7">
        <w:t xml:space="preserve"> prevent the weight of the cable pulling on the connectors. </w:t>
      </w:r>
    </w:p>
    <w:p w14:paraId="353B56CA" w14:textId="77777777" w:rsidR="00364667" w:rsidRPr="001F4FB7" w:rsidRDefault="00364667" w:rsidP="006C4A3A">
      <w:pPr>
        <w:pStyle w:val="ListParagraph"/>
        <w:numPr>
          <w:ilvl w:val="0"/>
          <w:numId w:val="11"/>
        </w:numPr>
      </w:pPr>
      <w:r w:rsidRPr="001F4FB7">
        <w:t xml:space="preserve">The minimum diameter of any holes along the cable route is approximately </w:t>
      </w:r>
      <w:r w:rsidR="00091FBF" w:rsidRPr="001F4FB7">
        <w:t>12</w:t>
      </w:r>
      <w:r w:rsidRPr="001F4FB7">
        <w:t xml:space="preserve">mm, to </w:t>
      </w:r>
      <w:r w:rsidR="00091FBF" w:rsidRPr="001F4FB7">
        <w:t>allow the RJ45 connector to pass through (unless you are making your own cables in-situ)</w:t>
      </w:r>
      <w:r w:rsidRPr="001F4FB7">
        <w:t>.</w:t>
      </w:r>
    </w:p>
    <w:p w14:paraId="407D57AD" w14:textId="19207B10" w:rsidR="00F80CCE" w:rsidRDefault="00F80CCE" w:rsidP="00F80CCE">
      <w:pPr>
        <w:pStyle w:val="Heading2"/>
      </w:pPr>
      <w:bookmarkStart w:id="1171" w:name="_Toc77862067"/>
      <w:r>
        <w:t xml:space="preserve">Power </w:t>
      </w:r>
      <w:r w:rsidR="00000703">
        <w:t>Module</w:t>
      </w:r>
      <w:bookmarkEnd w:id="1171"/>
    </w:p>
    <w:p w14:paraId="23996EF3" w14:textId="1792805C" w:rsidR="00CC3025" w:rsidRPr="001F4FB7" w:rsidRDefault="00091FBF" w:rsidP="00091FBF">
      <w:r w:rsidRPr="001F4FB7">
        <w:t xml:space="preserve">The Power </w:t>
      </w:r>
      <w:r w:rsidR="00000703">
        <w:t>module</w:t>
      </w:r>
      <w:r w:rsidR="00000703" w:rsidRPr="001F4FB7">
        <w:t xml:space="preserve"> </w:t>
      </w:r>
      <w:r w:rsidRPr="001F4FB7">
        <w:t>enclosure is located near the Simulator PC.</w:t>
      </w:r>
      <w:r w:rsidR="00CC3025" w:rsidRPr="001F4FB7">
        <w:t xml:space="preserve"> There is enough room in the enclosure to house a USB-Serial adapter, if one is required.</w:t>
      </w:r>
    </w:p>
    <w:p w14:paraId="504237B8" w14:textId="77777777" w:rsidR="00364667" w:rsidRDefault="00364667" w:rsidP="00364667">
      <w:pPr>
        <w:pStyle w:val="Heading3"/>
      </w:pPr>
      <w:bookmarkStart w:id="1172" w:name="_Toc77862068"/>
      <w:r>
        <w:lastRenderedPageBreak/>
        <w:t>Power Supply</w:t>
      </w:r>
      <w:bookmarkEnd w:id="1172"/>
    </w:p>
    <w:p w14:paraId="176066B6" w14:textId="45CF0D56" w:rsidR="00364667" w:rsidRPr="001F4FB7" w:rsidRDefault="00364667" w:rsidP="00364667">
      <w:r w:rsidRPr="001F4FB7">
        <w:t>A plug-in power supply is required to supply power to the Simulator Interface</w:t>
      </w:r>
      <w:r w:rsidR="0069605D">
        <w:t xml:space="preserve"> via the Power Board</w:t>
      </w:r>
      <w:r w:rsidRPr="001F4FB7">
        <w:t xml:space="preserve">. </w:t>
      </w:r>
    </w:p>
    <w:p w14:paraId="685117ED" w14:textId="03C2E499" w:rsidR="00CC3025" w:rsidRPr="001F4FB7" w:rsidRDefault="00364667" w:rsidP="006C4A3A">
      <w:pPr>
        <w:pStyle w:val="ListParagraph"/>
        <w:numPr>
          <w:ilvl w:val="0"/>
          <w:numId w:val="5"/>
        </w:numPr>
      </w:pPr>
      <w:r w:rsidRPr="001F4FB7">
        <w:t xml:space="preserve">A regulated DC power supply rated at </w:t>
      </w:r>
      <w:r w:rsidR="00CC3025" w:rsidRPr="001F4FB7">
        <w:t xml:space="preserve">least </w:t>
      </w:r>
      <w:r w:rsidRPr="001F4FB7">
        <w:t>1</w:t>
      </w:r>
      <w:r w:rsidR="007E2E9A">
        <w:t xml:space="preserve"> </w:t>
      </w:r>
      <w:r w:rsidRPr="001F4FB7">
        <w:t>A</w:t>
      </w:r>
      <w:r w:rsidR="007E2E9A">
        <w:t>mp</w:t>
      </w:r>
      <w:r w:rsidRPr="001F4FB7">
        <w:t xml:space="preserve"> with multiple selectable output voltages is recommended, for example </w:t>
      </w:r>
      <w:r w:rsidR="00CC3025" w:rsidRPr="001F4FB7">
        <w:t>Farnell 2802689 or similar.</w:t>
      </w:r>
    </w:p>
    <w:p w14:paraId="0A0FC7B3" w14:textId="77777777" w:rsidR="00364667" w:rsidRPr="001F4FB7" w:rsidRDefault="00364667" w:rsidP="006C4A3A">
      <w:pPr>
        <w:pStyle w:val="ListParagraph"/>
        <w:numPr>
          <w:ilvl w:val="0"/>
          <w:numId w:val="5"/>
        </w:numPr>
      </w:pPr>
      <w:r w:rsidRPr="001F4FB7">
        <w:t>The output connector required is 2.</w:t>
      </w:r>
      <w:r w:rsidR="00C01377" w:rsidRPr="001F4FB7">
        <w:t>1</w:t>
      </w:r>
      <w:r w:rsidRPr="001F4FB7">
        <w:t>mm x 5.5mm, centre pin positive.</w:t>
      </w:r>
    </w:p>
    <w:p w14:paraId="1A6CE762" w14:textId="77777777" w:rsidR="00364667" w:rsidRPr="001F4FB7" w:rsidRDefault="00364667" w:rsidP="006C4A3A">
      <w:pPr>
        <w:pStyle w:val="ListParagraph"/>
        <w:numPr>
          <w:ilvl w:val="0"/>
          <w:numId w:val="4"/>
        </w:numPr>
      </w:pPr>
      <w:r w:rsidRPr="001F4FB7">
        <w:t>The output voltage of the power supply should be adjusted so that the supply voltage at the</w:t>
      </w:r>
      <w:r w:rsidR="00C01377" w:rsidRPr="001F4FB7">
        <w:t xml:space="preserve"> input to the </w:t>
      </w:r>
      <w:r w:rsidRPr="001F4FB7">
        <w:t xml:space="preserve">Simulator Interface </w:t>
      </w:r>
      <w:r w:rsidR="00C01377" w:rsidRPr="001F4FB7">
        <w:t xml:space="preserve">(measured at TP6) </w:t>
      </w:r>
      <w:r w:rsidRPr="001F4FB7">
        <w:t xml:space="preserve">is at least 7.5 volts, with all </w:t>
      </w:r>
      <w:r w:rsidR="00C01377" w:rsidRPr="001F4FB7">
        <w:t>s</w:t>
      </w:r>
      <w:r w:rsidRPr="001F4FB7">
        <w:t>ensor</w:t>
      </w:r>
      <w:r w:rsidR="00C01377" w:rsidRPr="001F4FB7">
        <w:t>s</w:t>
      </w:r>
      <w:r w:rsidRPr="001F4FB7">
        <w:t xml:space="preserve"> connected.</w:t>
      </w:r>
      <w:r w:rsidR="00C01377" w:rsidRPr="001F4FB7">
        <w:t xml:space="preserve"> </w:t>
      </w:r>
    </w:p>
    <w:p w14:paraId="5EF56DC5" w14:textId="77777777" w:rsidR="00364667" w:rsidRPr="001F4FB7" w:rsidRDefault="00364667" w:rsidP="006C4A3A">
      <w:pPr>
        <w:pStyle w:val="ListParagraph"/>
        <w:numPr>
          <w:ilvl w:val="0"/>
          <w:numId w:val="4"/>
        </w:numPr>
      </w:pPr>
      <w:r w:rsidRPr="001F4FB7">
        <w:t xml:space="preserve">The supply voltage may be higher than that required to maintain 7.5 volts at the Interface, but this </w:t>
      </w:r>
      <w:r w:rsidR="00C01377" w:rsidRPr="001F4FB7">
        <w:t>will</w:t>
      </w:r>
      <w:r w:rsidRPr="001F4FB7">
        <w:t xml:space="preserve"> result in </w:t>
      </w:r>
      <w:r w:rsidR="00C01377" w:rsidRPr="001F4FB7">
        <w:t xml:space="preserve">increased heat dissipation from the </w:t>
      </w:r>
      <w:r w:rsidRPr="001F4FB7">
        <w:t xml:space="preserve">voltage regulator. </w:t>
      </w:r>
    </w:p>
    <w:p w14:paraId="0881103D" w14:textId="77777777" w:rsidR="00364667" w:rsidRPr="001F4FB7" w:rsidRDefault="00364667" w:rsidP="006C4A3A">
      <w:pPr>
        <w:pStyle w:val="ListParagraph"/>
        <w:numPr>
          <w:ilvl w:val="0"/>
          <w:numId w:val="4"/>
        </w:numPr>
      </w:pPr>
      <w:r w:rsidRPr="001F4FB7">
        <w:t xml:space="preserve">As a guideline, a supply voltage of 9V </w:t>
      </w:r>
      <w:r w:rsidR="00C01377" w:rsidRPr="001F4FB7">
        <w:t xml:space="preserve">is generally </w:t>
      </w:r>
      <w:r w:rsidRPr="001F4FB7">
        <w:t>sufficient to maintain the required voltage</w:t>
      </w:r>
      <w:r w:rsidR="00C01377" w:rsidRPr="001F4FB7">
        <w:t xml:space="preserve">, with a 25m </w:t>
      </w:r>
      <w:r w:rsidRPr="001F4FB7">
        <w:t>Power/Data cable.</w:t>
      </w:r>
    </w:p>
    <w:p w14:paraId="5A589654" w14:textId="20AF5890" w:rsidR="00F80CCE" w:rsidRDefault="00F80CCE" w:rsidP="00F80CCE">
      <w:pPr>
        <w:pStyle w:val="Heading2"/>
      </w:pPr>
      <w:bookmarkStart w:id="1173" w:name="_Toc77862069"/>
      <w:r>
        <w:t xml:space="preserve">Sensor </w:t>
      </w:r>
      <w:r w:rsidR="00000703">
        <w:t xml:space="preserve">Module </w:t>
      </w:r>
      <w:r>
        <w:t>Mounting</w:t>
      </w:r>
      <w:bookmarkEnd w:id="1173"/>
    </w:p>
    <w:p w14:paraId="138BE7C4" w14:textId="77777777" w:rsidR="0074395E" w:rsidRPr="001F4FB7" w:rsidRDefault="00584A9D" w:rsidP="00584A9D">
      <w:pPr>
        <w:keepNext/>
      </w:pPr>
      <w:r w:rsidRPr="001F4FB7">
        <w:t xml:space="preserve">The magneto-resistive sensors are attached to the bell frame, such that the centre of the </w:t>
      </w:r>
      <w:r w:rsidR="0074395E" w:rsidRPr="001F4FB7">
        <w:t>magnet is positioned directly opposite the axis of the sensor IC when the bell is down</w:t>
      </w:r>
      <w:r w:rsidRPr="001F4FB7">
        <w:t>, with a clearance of not more than approximately 30-40mm. The means of mounting the sensors will need to be adapted to suit local conditions, but some examples are shows below.</w:t>
      </w:r>
    </w:p>
    <w:p w14:paraId="7946F61C" w14:textId="77777777" w:rsidR="00584A9D" w:rsidRPr="001F4FB7" w:rsidRDefault="00584A9D" w:rsidP="00584A9D">
      <w:r w:rsidRPr="001F4FB7">
        <w:t>Sensors can be mounted vertically or horizontally.</w:t>
      </w:r>
    </w:p>
    <w:p w14:paraId="325C7AF2" w14:textId="77777777" w:rsidR="00F80CCE" w:rsidRPr="001F4FB7" w:rsidRDefault="0074395E" w:rsidP="00584A9D">
      <w:pPr>
        <w:keepNext/>
      </w:pPr>
      <w:r w:rsidRPr="001F4FB7">
        <w:t>The following photographs show magneto-resistive sensors installed at Lois Weedon, using locally made timber brackets clamped around a wooden bell frame</w:t>
      </w:r>
      <w:r w:rsidR="00584A9D" w:rsidRPr="001F4FB7">
        <w:t xml:space="preserve"> with threaded rod</w:t>
      </w:r>
      <w:r w:rsidRPr="001F4FB7">
        <w:t>.</w:t>
      </w:r>
      <w:r w:rsidR="00584A9D" w:rsidRPr="001F4FB7">
        <w:t xml:space="preserve"> The magnet mounts are also visible.</w:t>
      </w:r>
    </w:p>
    <w:p w14:paraId="20E5699C" w14:textId="77777777" w:rsidR="00C01377" w:rsidRDefault="00C01377" w:rsidP="00C01377">
      <w:pPr>
        <w:keepNext/>
        <w:jc w:val="center"/>
      </w:pPr>
      <w:r>
        <w:rPr>
          <w:noProof/>
          <w:lang w:eastAsia="en-GB"/>
        </w:rPr>
        <w:drawing>
          <wp:inline distT="0" distB="0" distL="0" distR="0" wp14:anchorId="64AA1F6C" wp14:editId="6D845C68">
            <wp:extent cx="4320000" cy="2880000"/>
            <wp:effectExtent l="19050" t="19050" r="2349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2.jpg"/>
                    <pic:cNvPicPr/>
                  </pic:nvPicPr>
                  <pic:blipFill>
                    <a:blip r:embed="rId78">
                      <a:extLst>
                        <a:ext uri="{28A0092B-C50C-407E-A947-70E740481C1C}">
                          <a14:useLocalDpi xmlns:a14="http://schemas.microsoft.com/office/drawing/2010/main" val="0"/>
                        </a:ext>
                      </a:extLst>
                    </a:blip>
                    <a:stretch>
                      <a:fillRect/>
                    </a:stretch>
                  </pic:blipFill>
                  <pic:spPr>
                    <a:xfrm>
                      <a:off x="0" y="0"/>
                      <a:ext cx="4320000" cy="2880000"/>
                    </a:xfrm>
                    <a:prstGeom prst="rect">
                      <a:avLst/>
                    </a:prstGeom>
                    <a:ln w="12700">
                      <a:solidFill>
                        <a:schemeClr val="tx1"/>
                      </a:solidFill>
                    </a:ln>
                  </pic:spPr>
                </pic:pic>
              </a:graphicData>
            </a:graphic>
          </wp:inline>
        </w:drawing>
      </w:r>
    </w:p>
    <w:p w14:paraId="1C115B64" w14:textId="3B93D7A8" w:rsidR="00C01377" w:rsidRDefault="00C01377" w:rsidP="00C01377">
      <w:pPr>
        <w:pStyle w:val="Caption"/>
        <w:jc w:val="center"/>
      </w:pPr>
      <w:bookmarkStart w:id="1174" w:name="_Toc20774433"/>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FC27D1">
        <w:rPr>
          <w:noProof/>
        </w:rPr>
        <w:t>57</w:t>
      </w:r>
      <w:r w:rsidR="00DC03A1">
        <w:rPr>
          <w:noProof/>
        </w:rPr>
        <w:fldChar w:fldCharType="end"/>
      </w:r>
      <w:r>
        <w:t xml:space="preserve"> – Installed Sensor (Lois Weedon</w:t>
      </w:r>
      <w:r w:rsidR="0074395E">
        <w:t xml:space="preserve"> 4</w:t>
      </w:r>
      <w:r w:rsidR="0074395E" w:rsidRPr="0074395E">
        <w:rPr>
          <w:vertAlign w:val="superscript"/>
        </w:rPr>
        <w:t>th</w:t>
      </w:r>
      <w:r>
        <w:t>)</w:t>
      </w:r>
      <w:bookmarkEnd w:id="1174"/>
    </w:p>
    <w:p w14:paraId="60EBDD5F" w14:textId="77777777" w:rsidR="00C01377" w:rsidRDefault="00C01377" w:rsidP="00C01377">
      <w:pPr>
        <w:keepNext/>
        <w:jc w:val="center"/>
      </w:pPr>
      <w:r>
        <w:rPr>
          <w:noProof/>
          <w:lang w:eastAsia="en-GB"/>
        </w:rPr>
        <w:lastRenderedPageBreak/>
        <w:drawing>
          <wp:inline distT="0" distB="0" distL="0" distR="0" wp14:anchorId="09D9EA63" wp14:editId="08017AF6">
            <wp:extent cx="4320000" cy="2937600"/>
            <wp:effectExtent l="19050" t="19050" r="2349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79">
                      <a:extLst>
                        <a:ext uri="{28A0092B-C50C-407E-A947-70E740481C1C}">
                          <a14:useLocalDpi xmlns:a14="http://schemas.microsoft.com/office/drawing/2010/main" val="0"/>
                        </a:ext>
                      </a:extLst>
                    </a:blip>
                    <a:stretch>
                      <a:fillRect/>
                    </a:stretch>
                  </pic:blipFill>
                  <pic:spPr>
                    <a:xfrm>
                      <a:off x="0" y="0"/>
                      <a:ext cx="4320000" cy="2937600"/>
                    </a:xfrm>
                    <a:prstGeom prst="rect">
                      <a:avLst/>
                    </a:prstGeom>
                    <a:ln w="12700">
                      <a:solidFill>
                        <a:schemeClr val="tx1"/>
                      </a:solidFill>
                    </a:ln>
                  </pic:spPr>
                </pic:pic>
              </a:graphicData>
            </a:graphic>
          </wp:inline>
        </w:drawing>
      </w:r>
    </w:p>
    <w:p w14:paraId="539881BE" w14:textId="5E2192E7" w:rsidR="00C01377" w:rsidRDefault="00C01377" w:rsidP="00C01377">
      <w:pPr>
        <w:pStyle w:val="Caption"/>
        <w:jc w:val="center"/>
      </w:pPr>
      <w:bookmarkStart w:id="1175" w:name="_Toc20774434"/>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FC27D1">
        <w:rPr>
          <w:noProof/>
        </w:rPr>
        <w:t>58</w:t>
      </w:r>
      <w:r w:rsidR="00DC03A1">
        <w:rPr>
          <w:noProof/>
        </w:rPr>
        <w:fldChar w:fldCharType="end"/>
      </w:r>
      <w:r>
        <w:t xml:space="preserve"> – Installed Sensor (Lois Weedon</w:t>
      </w:r>
      <w:r w:rsidR="0074395E">
        <w:t xml:space="preserve"> 6</w:t>
      </w:r>
      <w:r w:rsidR="0074395E" w:rsidRPr="0074395E">
        <w:rPr>
          <w:vertAlign w:val="superscript"/>
        </w:rPr>
        <w:t>th</w:t>
      </w:r>
      <w:r>
        <w:t>)</w:t>
      </w:r>
      <w:bookmarkEnd w:id="1175"/>
    </w:p>
    <w:p w14:paraId="1CB63602" w14:textId="77777777" w:rsidR="0074395E" w:rsidRPr="001F4FB7" w:rsidRDefault="0074395E" w:rsidP="0074395E">
      <w:r w:rsidRPr="001F4FB7">
        <w:t>The following photograph shows a</w:t>
      </w:r>
      <w:r w:rsidR="00584A9D" w:rsidRPr="001F4FB7">
        <w:t xml:space="preserve"> (Type 1) </w:t>
      </w:r>
      <w:r w:rsidRPr="001F4FB7">
        <w:t>optical sensor installed at Chirk, on a tim</w:t>
      </w:r>
      <w:r w:rsidR="00852E7A" w:rsidRPr="001F4FB7">
        <w:t>b</w:t>
      </w:r>
      <w:r w:rsidRPr="001F4FB7">
        <w:t>er support secured to the metal bell frame with cable ties.</w:t>
      </w:r>
      <w:r w:rsidR="00584A9D" w:rsidRPr="001F4FB7">
        <w:t xml:space="preserve"> The reflectors on the wheels can also be seen.</w:t>
      </w:r>
    </w:p>
    <w:p w14:paraId="1542B85B" w14:textId="77777777" w:rsidR="00C01377" w:rsidRDefault="00C01377" w:rsidP="00C01377">
      <w:pPr>
        <w:keepNext/>
        <w:jc w:val="center"/>
      </w:pPr>
      <w:r>
        <w:rPr>
          <w:noProof/>
          <w:lang w:eastAsia="en-GB"/>
        </w:rPr>
        <w:drawing>
          <wp:inline distT="0" distB="0" distL="0" distR="0" wp14:anchorId="3BD6DC2D" wp14:editId="3CC975A7">
            <wp:extent cx="4320000" cy="3895200"/>
            <wp:effectExtent l="19050" t="19050" r="234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80">
                      <a:extLst>
                        <a:ext uri="{28A0092B-C50C-407E-A947-70E740481C1C}">
                          <a14:useLocalDpi xmlns:a14="http://schemas.microsoft.com/office/drawing/2010/main" val="0"/>
                        </a:ext>
                      </a:extLst>
                    </a:blip>
                    <a:stretch>
                      <a:fillRect/>
                    </a:stretch>
                  </pic:blipFill>
                  <pic:spPr>
                    <a:xfrm>
                      <a:off x="0" y="0"/>
                      <a:ext cx="4320000" cy="3895200"/>
                    </a:xfrm>
                    <a:prstGeom prst="rect">
                      <a:avLst/>
                    </a:prstGeom>
                    <a:ln w="12700">
                      <a:solidFill>
                        <a:schemeClr val="tx1"/>
                      </a:solidFill>
                    </a:ln>
                  </pic:spPr>
                </pic:pic>
              </a:graphicData>
            </a:graphic>
          </wp:inline>
        </w:drawing>
      </w:r>
    </w:p>
    <w:p w14:paraId="3BA7356E" w14:textId="3D928723" w:rsidR="00C01377" w:rsidRDefault="00C01377" w:rsidP="00C01377">
      <w:pPr>
        <w:pStyle w:val="Caption"/>
        <w:jc w:val="center"/>
      </w:pPr>
      <w:bookmarkStart w:id="1176" w:name="_Toc20774435"/>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FC27D1">
        <w:rPr>
          <w:noProof/>
        </w:rPr>
        <w:t>59</w:t>
      </w:r>
      <w:r w:rsidR="00DC03A1">
        <w:rPr>
          <w:noProof/>
        </w:rPr>
        <w:fldChar w:fldCharType="end"/>
      </w:r>
      <w:r>
        <w:t xml:space="preserve"> – Installed </w:t>
      </w:r>
      <w:r w:rsidR="0074395E">
        <w:t>Sensor (Chirk)</w:t>
      </w:r>
      <w:bookmarkEnd w:id="1176"/>
    </w:p>
    <w:p w14:paraId="18B9838C" w14:textId="77777777" w:rsidR="00C01377" w:rsidRDefault="00C01377" w:rsidP="00C01377">
      <w:pPr>
        <w:jc w:val="center"/>
      </w:pPr>
    </w:p>
    <w:p w14:paraId="1FF84962" w14:textId="77777777" w:rsidR="00CA2E9E" w:rsidRDefault="00CA2E9E" w:rsidP="00CA2E9E">
      <w:pPr>
        <w:pStyle w:val="Heading2"/>
        <w:pageBreakBefore/>
      </w:pPr>
      <w:bookmarkStart w:id="1177" w:name="_Toc472626733"/>
      <w:bookmarkStart w:id="1178" w:name="_Toc77862070"/>
      <w:r>
        <w:lastRenderedPageBreak/>
        <w:t>Magnet Mounting</w:t>
      </w:r>
      <w:bookmarkEnd w:id="1177"/>
      <w:bookmarkEnd w:id="1178"/>
    </w:p>
    <w:p w14:paraId="1323FEEF" w14:textId="77777777" w:rsidR="00CA2E9E" w:rsidRPr="001F4FB7" w:rsidRDefault="00CA2E9E" w:rsidP="00CA2E9E">
      <w:r w:rsidRPr="001F4FB7">
        <w:t>The magneto-resistive sensor is triggered by a small rare-earth magnet mounted on the shroud of the wheel, such that the magnet is opposite the centre of the Sensor Head (i.e., co-axial with the 2SS52M sensor IC) when the bell is at the bottom of its swing.</w:t>
      </w:r>
    </w:p>
    <w:p w14:paraId="66F7D17E" w14:textId="77777777" w:rsidR="00CA2E9E" w:rsidRPr="001F4FB7" w:rsidRDefault="00CA2E9E" w:rsidP="00CA2E9E">
      <w:r w:rsidRPr="001F4FB7">
        <w:t>The magnet used is a N52 grade rare earth magnet, 20mm diameter x 10mm thick. The following mounting is suggested for a permanent installation: The trigger magnet is mounted in a “flange” cut from 12mm WBP plywood, which is then fixed to the shroud of the wheel using stainless steel screws or double-sided tape.</w:t>
      </w:r>
    </w:p>
    <w:p w14:paraId="4C2CB13B" w14:textId="77777777" w:rsidR="00CA2E9E" w:rsidRPr="001F4FB7" w:rsidRDefault="00CA2E9E" w:rsidP="00CA2E9E">
      <w:r w:rsidRPr="001F4FB7">
        <w:t>The dimensions of the mounting flange are show in the following diagram:</w:t>
      </w:r>
    </w:p>
    <w:p w14:paraId="6997F1D5" w14:textId="77777777" w:rsidR="00CA2E9E" w:rsidRDefault="00CA2E9E" w:rsidP="00CA2E9E">
      <w:pPr>
        <w:keepNext/>
        <w:jc w:val="center"/>
      </w:pPr>
      <w:r>
        <w:rPr>
          <w:noProof/>
          <w:lang w:eastAsia="en-GB"/>
        </w:rPr>
        <w:drawing>
          <wp:inline distT="0" distB="0" distL="0" distR="0" wp14:anchorId="17B35034" wp14:editId="551887C6">
            <wp:extent cx="3240000" cy="196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HolderFlange v0.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40000" cy="1969200"/>
                    </a:xfrm>
                    <a:prstGeom prst="rect">
                      <a:avLst/>
                    </a:prstGeom>
                    <a:ln w="12700" cmpd="sng">
                      <a:noFill/>
                    </a:ln>
                  </pic:spPr>
                </pic:pic>
              </a:graphicData>
            </a:graphic>
          </wp:inline>
        </w:drawing>
      </w:r>
    </w:p>
    <w:p w14:paraId="05256A93" w14:textId="5038DC2E" w:rsidR="00CA2E9E" w:rsidRDefault="00CA2E9E" w:rsidP="00CA2E9E">
      <w:pPr>
        <w:pStyle w:val="Caption"/>
        <w:jc w:val="center"/>
      </w:pPr>
      <w:bookmarkStart w:id="1179" w:name="_Toc472626768"/>
      <w:bookmarkStart w:id="1180" w:name="_Toc2077443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60</w:t>
      </w:r>
      <w:r w:rsidR="00D15F53">
        <w:rPr>
          <w:noProof/>
        </w:rPr>
        <w:fldChar w:fldCharType="end"/>
      </w:r>
      <w:r>
        <w:t xml:space="preserve"> – Magnet Mounting Dimensions</w:t>
      </w:r>
      <w:bookmarkEnd w:id="1179"/>
      <w:bookmarkEnd w:id="1180"/>
    </w:p>
    <w:p w14:paraId="077635FD" w14:textId="77777777" w:rsidR="00CA2E9E" w:rsidRPr="001F4FB7" w:rsidRDefault="00CA2E9E" w:rsidP="00CA2E9E">
      <w:pPr>
        <w:keepNext/>
      </w:pPr>
      <w:r w:rsidRPr="001F4FB7">
        <w:t>The magnet mountings are constructed as follows:</w:t>
      </w:r>
    </w:p>
    <w:p w14:paraId="5D01E14F" w14:textId="48F72FBB" w:rsidR="00CA2E9E" w:rsidRPr="001F4FB7" w:rsidRDefault="00CA2E9E" w:rsidP="006C4A3A">
      <w:pPr>
        <w:pStyle w:val="ListParagraph"/>
        <w:keepLines/>
        <w:numPr>
          <w:ilvl w:val="0"/>
          <w:numId w:val="14"/>
        </w:numPr>
        <w:ind w:left="714" w:hanging="357"/>
      </w:pPr>
      <w:r w:rsidRPr="001F4FB7">
        <w:t xml:space="preserve">The shape of the mounting is marked out on a piece of WBP plywood, 12mm thick. A paper template may be printed out and stuck temporarily to the wood with glue or </w:t>
      </w:r>
      <w:r w:rsidR="000E4BC6" w:rsidRPr="001F4FB7">
        <w:t>double-sided</w:t>
      </w:r>
      <w:r w:rsidRPr="001F4FB7">
        <w:t xml:space="preserve"> tape. A suitable template is available from the GitHub repository as a </w:t>
      </w:r>
      <w:r w:rsidR="000E4BC6" w:rsidRPr="001F4FB7">
        <w:t>PDF and</w:t>
      </w:r>
      <w:r w:rsidRPr="001F4FB7">
        <w:t xml:space="preserve"> should be printed out full size with no scaling.</w:t>
      </w:r>
    </w:p>
    <w:p w14:paraId="2C2D6898" w14:textId="4DEF032C" w:rsidR="00CA2E9E" w:rsidRPr="001F4FB7" w:rsidRDefault="00CA2E9E" w:rsidP="006C4A3A">
      <w:pPr>
        <w:pStyle w:val="ListParagraph"/>
        <w:keepLines/>
        <w:numPr>
          <w:ilvl w:val="0"/>
          <w:numId w:val="14"/>
        </w:numPr>
        <w:ind w:left="714" w:hanging="357"/>
      </w:pPr>
      <w:r w:rsidRPr="001F4FB7">
        <w:t xml:space="preserve">The centre hole for the magnet is drilled out with a 20mm spade bit. This should be used in a bench drill press, if available, so that the hole is reasonably accurately </w:t>
      </w:r>
      <w:r w:rsidR="000E4BC6" w:rsidRPr="001F4FB7">
        <w:t>cut,</w:t>
      </w:r>
      <w:r w:rsidRPr="001F4FB7">
        <w:t xml:space="preserve"> and the magnet will be a close fit.</w:t>
      </w:r>
    </w:p>
    <w:p w14:paraId="65126157" w14:textId="77777777" w:rsidR="00CA2E9E" w:rsidRPr="001F4FB7" w:rsidRDefault="00CA2E9E" w:rsidP="006C4A3A">
      <w:pPr>
        <w:pStyle w:val="ListParagraph"/>
        <w:keepLines/>
        <w:numPr>
          <w:ilvl w:val="0"/>
          <w:numId w:val="14"/>
        </w:numPr>
        <w:ind w:left="714" w:hanging="357"/>
      </w:pPr>
      <w:r w:rsidRPr="001F4FB7">
        <w:t>If the mounting is to be fixed to the wheel with screws, the screw holes are also drilled. It is easier to drill all the holes before cutting the mount to size.</w:t>
      </w:r>
    </w:p>
    <w:p w14:paraId="0D2D2372" w14:textId="77777777" w:rsidR="00CA2E9E" w:rsidRPr="001F4FB7" w:rsidRDefault="00CA2E9E" w:rsidP="006C4A3A">
      <w:pPr>
        <w:pStyle w:val="ListParagraph"/>
        <w:keepLines/>
        <w:numPr>
          <w:ilvl w:val="0"/>
          <w:numId w:val="14"/>
        </w:numPr>
        <w:ind w:left="714" w:hanging="357"/>
      </w:pPr>
      <w:r w:rsidRPr="001F4FB7">
        <w:t>The mounting is then cut and sanded to shape, and the remains of the template removed. Do not sand the inside of the central hole.</w:t>
      </w:r>
    </w:p>
    <w:p w14:paraId="17B581EA" w14:textId="77777777" w:rsidR="00CA2E9E" w:rsidRPr="001F4FB7" w:rsidRDefault="00CA2E9E" w:rsidP="00CA2E9E">
      <w:pPr>
        <w:keepNext/>
      </w:pPr>
      <w:r w:rsidRPr="001F4FB7">
        <w:lastRenderedPageBreak/>
        <w:t xml:space="preserve">These steps are illustrated in the following series of pictures. </w:t>
      </w:r>
    </w:p>
    <w:p w14:paraId="2945BC03" w14:textId="77777777" w:rsidR="00CA2E9E" w:rsidRDefault="00CA2E9E" w:rsidP="00CA2E9E">
      <w:pPr>
        <w:keepNext/>
        <w:jc w:val="center"/>
      </w:pPr>
      <w:r>
        <w:rPr>
          <w:noProof/>
          <w:lang w:eastAsia="en-GB"/>
        </w:rPr>
        <w:drawing>
          <wp:inline distT="0" distB="0" distL="0" distR="0" wp14:anchorId="291D8934" wp14:editId="6D25544C">
            <wp:extent cx="5040000" cy="2221200"/>
            <wp:effectExtent l="19050" t="19050" r="82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MountMontage.jpg"/>
                    <pic:cNvPicPr/>
                  </pic:nvPicPr>
                  <pic:blipFill>
                    <a:blip r:embed="rId82">
                      <a:extLst>
                        <a:ext uri="{28A0092B-C50C-407E-A947-70E740481C1C}">
                          <a14:useLocalDpi xmlns:a14="http://schemas.microsoft.com/office/drawing/2010/main" val="0"/>
                        </a:ext>
                      </a:extLst>
                    </a:blip>
                    <a:stretch>
                      <a:fillRect/>
                    </a:stretch>
                  </pic:blipFill>
                  <pic:spPr>
                    <a:xfrm>
                      <a:off x="0" y="0"/>
                      <a:ext cx="5040000" cy="2221200"/>
                    </a:xfrm>
                    <a:prstGeom prst="rect">
                      <a:avLst/>
                    </a:prstGeom>
                    <a:ln w="12700">
                      <a:solidFill>
                        <a:schemeClr val="tx1"/>
                      </a:solidFill>
                    </a:ln>
                  </pic:spPr>
                </pic:pic>
              </a:graphicData>
            </a:graphic>
          </wp:inline>
        </w:drawing>
      </w:r>
    </w:p>
    <w:p w14:paraId="734A75EF" w14:textId="6B3BBE83" w:rsidR="00CA2E9E" w:rsidRDefault="00CA2E9E" w:rsidP="00CA2E9E">
      <w:pPr>
        <w:pStyle w:val="Caption"/>
        <w:jc w:val="center"/>
      </w:pPr>
      <w:bookmarkStart w:id="1181" w:name="_Toc472626769"/>
      <w:bookmarkStart w:id="1182" w:name="_Toc2077443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61</w:t>
      </w:r>
      <w:r w:rsidR="00D15F53">
        <w:rPr>
          <w:noProof/>
        </w:rPr>
        <w:fldChar w:fldCharType="end"/>
      </w:r>
      <w:r>
        <w:t xml:space="preserve"> – Magnet Mounting Construction</w:t>
      </w:r>
      <w:bookmarkEnd w:id="1181"/>
      <w:bookmarkEnd w:id="1182"/>
    </w:p>
    <w:p w14:paraId="0A9B5088" w14:textId="77777777" w:rsidR="00CA2E9E" w:rsidRPr="001F4FB7" w:rsidRDefault="00CA2E9E" w:rsidP="00CA2E9E">
      <w:r w:rsidRPr="001F4FB7">
        <w:t>The magnet is pushed into the central hole, and secured with a small amount of epoxy adhesive (e.g. Araldite). The face of the magnet should be flush with the outer face of the mount, and note that for the Honeywell sensor the polarity of the magnet is not important.</w:t>
      </w:r>
    </w:p>
    <w:p w14:paraId="036D2AE1" w14:textId="77777777" w:rsidR="00CA2E9E" w:rsidRPr="001F4FB7" w:rsidRDefault="00CA2E9E" w:rsidP="00CA2E9E">
      <w:pPr>
        <w:keepNext/>
      </w:pPr>
      <w:r w:rsidRPr="001F4FB7">
        <w:t>The following picture shows a completed magnet mounting, ready for painting.</w:t>
      </w:r>
    </w:p>
    <w:p w14:paraId="0E12B96E" w14:textId="77777777" w:rsidR="00CA2E9E" w:rsidRDefault="00CA2E9E" w:rsidP="00CA2E9E">
      <w:pPr>
        <w:keepNext/>
        <w:jc w:val="center"/>
      </w:pPr>
      <w:r>
        <w:rPr>
          <w:noProof/>
          <w:lang w:eastAsia="en-GB"/>
        </w:rPr>
        <w:drawing>
          <wp:inline distT="0" distB="0" distL="0" distR="0" wp14:anchorId="4C1FE198" wp14:editId="7E1E52F7">
            <wp:extent cx="3240000" cy="2934000"/>
            <wp:effectExtent l="19050" t="19050" r="1778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jpg"/>
                    <pic:cNvPicPr/>
                  </pic:nvPicPr>
                  <pic:blipFill>
                    <a:blip r:embed="rId83">
                      <a:extLst>
                        <a:ext uri="{28A0092B-C50C-407E-A947-70E740481C1C}">
                          <a14:useLocalDpi xmlns:a14="http://schemas.microsoft.com/office/drawing/2010/main" val="0"/>
                        </a:ext>
                      </a:extLst>
                    </a:blip>
                    <a:stretch>
                      <a:fillRect/>
                    </a:stretch>
                  </pic:blipFill>
                  <pic:spPr>
                    <a:xfrm>
                      <a:off x="0" y="0"/>
                      <a:ext cx="3240000" cy="2934000"/>
                    </a:xfrm>
                    <a:prstGeom prst="rect">
                      <a:avLst/>
                    </a:prstGeom>
                    <a:ln w="12700">
                      <a:solidFill>
                        <a:schemeClr val="tx1"/>
                      </a:solidFill>
                    </a:ln>
                  </pic:spPr>
                </pic:pic>
              </a:graphicData>
            </a:graphic>
          </wp:inline>
        </w:drawing>
      </w:r>
    </w:p>
    <w:p w14:paraId="7F607392" w14:textId="39639BD3" w:rsidR="00CA2E9E" w:rsidRDefault="00CA2E9E" w:rsidP="00CA2E9E">
      <w:pPr>
        <w:pStyle w:val="Caption"/>
        <w:jc w:val="center"/>
      </w:pPr>
      <w:bookmarkStart w:id="1183" w:name="_Toc472626770"/>
      <w:bookmarkStart w:id="1184" w:name="_Toc2077443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FC27D1">
        <w:rPr>
          <w:noProof/>
        </w:rPr>
        <w:t>62</w:t>
      </w:r>
      <w:r w:rsidR="00D15F53">
        <w:rPr>
          <w:noProof/>
        </w:rPr>
        <w:fldChar w:fldCharType="end"/>
      </w:r>
      <w:r>
        <w:t xml:space="preserve"> – Completed Magnet Mounting</w:t>
      </w:r>
      <w:bookmarkEnd w:id="1183"/>
      <w:bookmarkEnd w:id="1184"/>
    </w:p>
    <w:p w14:paraId="323E943D" w14:textId="77777777" w:rsidR="00CA2E9E" w:rsidRPr="001F4FB7" w:rsidRDefault="00CA2E9E" w:rsidP="00CA2E9E">
      <w:r w:rsidRPr="001F4FB7">
        <w:t xml:space="preserve">Care must be taken when handling the rare earth magnets, because they are both powerful and brittle, and can strike a magnetic object with enough force to shatter the magnet. They are also susceptible to corrosion, so must be painted or coated with a thin layer of epoxy. </w:t>
      </w:r>
    </w:p>
    <w:p w14:paraId="25C9A6BA" w14:textId="66D15216" w:rsidR="00CA2E9E" w:rsidRPr="001F4FB7" w:rsidRDefault="00CA2E9E" w:rsidP="00CA2E9E">
      <w:r w:rsidRPr="001F4FB7">
        <w:t xml:space="preserve">Once painted the mounting can be fixed the wheel with pan head stainless steel self-tapping screws 3.5mm </w:t>
      </w:r>
      <w:r w:rsidR="005B1C6D">
        <w:t xml:space="preserve">(No. 6) </w:t>
      </w:r>
      <w:r w:rsidRPr="001F4FB7">
        <w:t xml:space="preserve">in diameter and 20mm – 25mm long; the screws should not protrude through the </w:t>
      </w:r>
      <w:r w:rsidRPr="001F4FB7">
        <w:lastRenderedPageBreak/>
        <w:t xml:space="preserve">shroud of the wheel. </w:t>
      </w:r>
      <w:r w:rsidR="00D30D7C" w:rsidRPr="001F4FB7">
        <w:t>Alternatively,</w:t>
      </w:r>
      <w:r w:rsidRPr="001F4FB7">
        <w:t xml:space="preserve"> the mount can be secured with double-sided tape, provided the surface of the wheel is sound and free from dust.</w:t>
      </w:r>
    </w:p>
    <w:p w14:paraId="440DFABF" w14:textId="77777777" w:rsidR="0074395E" w:rsidRDefault="0074395E" w:rsidP="0074395E">
      <w:pPr>
        <w:pStyle w:val="Heading2"/>
      </w:pPr>
      <w:bookmarkStart w:id="1185" w:name="_Toc77862071"/>
      <w:r>
        <w:t>Infra-Red Sensors</w:t>
      </w:r>
      <w:bookmarkEnd w:id="1185"/>
    </w:p>
    <w:p w14:paraId="67594EAC" w14:textId="77777777" w:rsidR="0074395E" w:rsidRPr="001F4FB7" w:rsidRDefault="0074395E" w:rsidP="0074395E">
      <w:pPr>
        <w:keepNext/>
      </w:pPr>
      <w:r w:rsidRPr="001F4FB7">
        <w:t xml:space="preserve">The sensor is attached to the bell frame in a similar way to a magneto-resistive sensor, such that the sensor masking tube is perpendicular to the face of the shroud of the wheel. </w:t>
      </w:r>
    </w:p>
    <w:p w14:paraId="682BFBCB" w14:textId="77777777" w:rsidR="0074395E" w:rsidRDefault="0074395E" w:rsidP="0074395E">
      <w:pPr>
        <w:pStyle w:val="Heading3"/>
      </w:pPr>
      <w:bookmarkStart w:id="1186" w:name="_Toc77862072"/>
      <w:r>
        <w:t>Reflector</w:t>
      </w:r>
      <w:bookmarkEnd w:id="1186"/>
    </w:p>
    <w:p w14:paraId="7A677661" w14:textId="77777777" w:rsidR="0074395E" w:rsidRPr="001F4FB7" w:rsidRDefault="0074395E" w:rsidP="0074395E">
      <w:r w:rsidRPr="001F4FB7">
        <w:t xml:space="preserve">The sensor requires a reflector mounted on the shroud of the wheel, such that the reflector is opposite the Sensor Head when the bell is at the bottom of its swing. </w:t>
      </w:r>
    </w:p>
    <w:p w14:paraId="6E356D0F" w14:textId="77777777" w:rsidR="0074395E" w:rsidRPr="001F4FB7" w:rsidRDefault="0074395E" w:rsidP="0074395E">
      <w:pPr>
        <w:keepNext/>
      </w:pPr>
      <w:r w:rsidRPr="001F4FB7">
        <w:t>The reflector is made from a short length of white reflective automotive styling tape, 25mm wide (which may be obtained from a car spares shop), positioned directly opposite the sensor tube when the bell is down.</w:t>
      </w:r>
    </w:p>
    <w:p w14:paraId="12A5C22D" w14:textId="77777777" w:rsidR="0074395E" w:rsidRDefault="0074395E" w:rsidP="0074395E">
      <w:pPr>
        <w:pStyle w:val="Heading3"/>
      </w:pPr>
      <w:bookmarkStart w:id="1187" w:name="_Toc472626720"/>
      <w:bookmarkStart w:id="1188" w:name="_Toc77862073"/>
      <w:r>
        <w:t>Calibration</w:t>
      </w:r>
      <w:bookmarkEnd w:id="1187"/>
      <w:bookmarkEnd w:id="1188"/>
    </w:p>
    <w:p w14:paraId="7C16F736" w14:textId="77777777" w:rsidR="0074395E" w:rsidRPr="001F4FB7" w:rsidRDefault="0074395E" w:rsidP="0074395E">
      <w:r w:rsidRPr="001F4FB7">
        <w:t>As supplied, most of the infra-red detector sensor modules have been found to draw approximately 55 – 60mA, much more than the specified 25mA, and were excessively sensitive. The small calibration screw on the back end of the module may be used to reduce both the current consumption and sensitivity of the detector.</w:t>
      </w:r>
    </w:p>
    <w:p w14:paraId="1816BBAB" w14:textId="77777777" w:rsidR="0074395E" w:rsidRPr="001F4FB7" w:rsidRDefault="0074395E" w:rsidP="0074395E">
      <w:r w:rsidRPr="001F4FB7">
        <w:t xml:space="preserve">A useful starting point for sensitivity adjustment has been found to be to reduce the sensitivity of the sensor such that it does not trigger when placed perpendicular to a piece of grey card at a distance of 90mm from the end of the detector. The multi-turn adjustment screw is turned anti-clockwise until the indicator LED on the back of the module just goes out. This gives an effective maximum trigger distance with the reflective tape of about 300mm. This also reduces the supply current. </w:t>
      </w:r>
    </w:p>
    <w:p w14:paraId="3B2A5C13" w14:textId="77777777" w:rsidR="0074395E" w:rsidRPr="001F4FB7" w:rsidRDefault="0074395E" w:rsidP="0074395E">
      <w:r w:rsidRPr="001F4FB7">
        <w:t>Fine adjustment of the sensor should then be carried out in the belfry for optimum sensitivity.</w:t>
      </w:r>
    </w:p>
    <w:p w14:paraId="631B0D48" w14:textId="77777777" w:rsidR="00F80CCE" w:rsidRDefault="00F80CCE" w:rsidP="007E1723">
      <w:pPr>
        <w:pStyle w:val="Heading2"/>
        <w:pageBreakBefore/>
      </w:pPr>
      <w:bookmarkStart w:id="1189" w:name="_Toc77862074"/>
      <w:r>
        <w:lastRenderedPageBreak/>
        <w:t>Cabling</w:t>
      </w:r>
      <w:bookmarkEnd w:id="1189"/>
    </w:p>
    <w:p w14:paraId="1FD96ED5" w14:textId="77777777" w:rsidR="00AD09B7" w:rsidRDefault="00AD09B7" w:rsidP="00AD09B7">
      <w:pPr>
        <w:pStyle w:val="Heading3"/>
      </w:pPr>
      <w:bookmarkStart w:id="1190" w:name="_Toc77862075"/>
      <w:r>
        <w:t>Power/Data Cable</w:t>
      </w:r>
      <w:bookmarkEnd w:id="1190"/>
    </w:p>
    <w:p w14:paraId="737D9587" w14:textId="629D64D3" w:rsidR="00AD09B7" w:rsidRPr="001F4FB7" w:rsidRDefault="00AD09B7" w:rsidP="00AD09B7">
      <w:r w:rsidRPr="001F4FB7">
        <w:t xml:space="preserve">The Power/Data Cable runs between the Power </w:t>
      </w:r>
      <w:r w:rsidR="00000703">
        <w:t>module</w:t>
      </w:r>
      <w:r w:rsidR="00000703" w:rsidRPr="001F4FB7">
        <w:t xml:space="preserve"> </w:t>
      </w:r>
      <w:r w:rsidRPr="001F4FB7">
        <w:t xml:space="preserve">and the Simulator Interface </w:t>
      </w:r>
      <w:r w:rsidR="00000703">
        <w:t>module</w:t>
      </w:r>
      <w:r w:rsidRPr="001F4FB7">
        <w:t xml:space="preserve">. </w:t>
      </w:r>
    </w:p>
    <w:p w14:paraId="33DE4611" w14:textId="42CD6371" w:rsidR="00AD09B7" w:rsidRPr="001F4FB7" w:rsidRDefault="00AD09B7" w:rsidP="006C4A3A">
      <w:pPr>
        <w:pStyle w:val="ListParagraph"/>
        <w:numPr>
          <w:ilvl w:val="0"/>
          <w:numId w:val="17"/>
        </w:numPr>
      </w:pPr>
      <w:r w:rsidRPr="001F4FB7">
        <w:t xml:space="preserve">The cable is a standard straight-through (not crossover) Cat5e or Cat6 Ethernet </w:t>
      </w:r>
      <w:r w:rsidR="00D2043A" w:rsidRPr="001F4FB7">
        <w:t xml:space="preserve">network </w:t>
      </w:r>
      <w:r w:rsidRPr="001F4FB7">
        <w:t>cable, with RJ45 connectors.</w:t>
      </w:r>
      <w:r w:rsidR="007E1723">
        <w:t xml:space="preserve"> These are available ready-made, for example from Farnell or CPC.</w:t>
      </w:r>
    </w:p>
    <w:p w14:paraId="70EB8F6E" w14:textId="77777777" w:rsidR="007E1723" w:rsidRDefault="00AD09B7" w:rsidP="006C4A3A">
      <w:pPr>
        <w:pStyle w:val="ListParagraph"/>
        <w:numPr>
          <w:ilvl w:val="0"/>
          <w:numId w:val="17"/>
        </w:numPr>
      </w:pPr>
      <w:r w:rsidRPr="001F4FB7">
        <w:t>The maximum length of cable tested is 25m, although longer cables may be feasible.</w:t>
      </w:r>
    </w:p>
    <w:p w14:paraId="7132D4E9" w14:textId="334F7870" w:rsidR="00AD09B7" w:rsidRPr="001F4FB7" w:rsidRDefault="00AD09B7" w:rsidP="006C4A3A">
      <w:pPr>
        <w:pStyle w:val="ListParagraph"/>
        <w:numPr>
          <w:ilvl w:val="0"/>
          <w:numId w:val="17"/>
        </w:numPr>
      </w:pPr>
      <w:r w:rsidRPr="001F4FB7">
        <w:t xml:space="preserve">An example of a 25m cable is Farnell </w:t>
      </w:r>
      <w:r w:rsidR="007E1723">
        <w:t xml:space="preserve">part number </w:t>
      </w:r>
      <w:r w:rsidRPr="001F4FB7">
        <w:t>2575533.</w:t>
      </w:r>
    </w:p>
    <w:p w14:paraId="461EED93" w14:textId="77777777" w:rsidR="00AD09B7" w:rsidRPr="00D2043A" w:rsidRDefault="00AD09B7" w:rsidP="00D2043A">
      <w:pPr>
        <w:pStyle w:val="Heading3"/>
      </w:pPr>
      <w:bookmarkStart w:id="1191" w:name="_Toc77862076"/>
      <w:r w:rsidRPr="00D2043A">
        <w:t>Sensor Cables</w:t>
      </w:r>
      <w:bookmarkEnd w:id="1191"/>
    </w:p>
    <w:p w14:paraId="2B8CEEDB" w14:textId="1FA15ACE" w:rsidR="00F80CCE" w:rsidRPr="001F4FB7" w:rsidRDefault="00584A9D" w:rsidP="00F80CCE">
      <w:r w:rsidRPr="001F4FB7">
        <w:t>The sensor</w:t>
      </w:r>
      <w:r w:rsidR="00000703">
        <w:t xml:space="preserve"> module</w:t>
      </w:r>
      <w:r w:rsidRPr="001F4FB7">
        <w:t xml:space="preserve">s are </w:t>
      </w:r>
      <w:r w:rsidR="00D2043A" w:rsidRPr="001F4FB7">
        <w:t xml:space="preserve">also </w:t>
      </w:r>
      <w:r w:rsidRPr="001F4FB7">
        <w:t xml:space="preserve">cabled back to the Simulator Interface </w:t>
      </w:r>
      <w:r w:rsidR="00000703">
        <w:t xml:space="preserve">module </w:t>
      </w:r>
      <w:r w:rsidRPr="001F4FB7">
        <w:t>using standard C</w:t>
      </w:r>
      <w:r w:rsidR="00D2043A" w:rsidRPr="001F4FB7">
        <w:t xml:space="preserve">at5e or Cat6 network </w:t>
      </w:r>
      <w:r w:rsidRPr="001F4FB7">
        <w:t>cable</w:t>
      </w:r>
      <w:r w:rsidR="00D2043A" w:rsidRPr="001F4FB7">
        <w:t>s.</w:t>
      </w:r>
    </w:p>
    <w:p w14:paraId="472455DE" w14:textId="77777777" w:rsidR="007E1723" w:rsidRPr="001F4FB7" w:rsidRDefault="00D2043A" w:rsidP="007E1723">
      <w:pPr>
        <w:pStyle w:val="ListParagraph"/>
        <w:numPr>
          <w:ilvl w:val="0"/>
          <w:numId w:val="17"/>
        </w:numPr>
      </w:pPr>
      <w:r w:rsidRPr="001F4FB7">
        <w:t>The cables are a standard straight-through (not crossover) Cat5e or Cat6 Ethernet network cable, with RJ45 connectors.</w:t>
      </w:r>
      <w:r w:rsidR="007E1723">
        <w:t xml:space="preserve"> These are available ready-made, for example from Farnell or CPC.</w:t>
      </w:r>
    </w:p>
    <w:p w14:paraId="562AD305" w14:textId="77777777" w:rsidR="007E1723" w:rsidRDefault="00D2043A" w:rsidP="006C4A3A">
      <w:pPr>
        <w:pStyle w:val="ListParagraph"/>
        <w:numPr>
          <w:ilvl w:val="0"/>
          <w:numId w:val="17"/>
        </w:numPr>
      </w:pPr>
      <w:r w:rsidRPr="001F4FB7">
        <w:t xml:space="preserve">The maximum tested length of a chain of four sensors is 20m, made up of 4 x 5m cables, although longer cables may be feasible. </w:t>
      </w:r>
    </w:p>
    <w:p w14:paraId="0CB7EE2D" w14:textId="4A71E329" w:rsidR="00584A9D" w:rsidRPr="001F4FB7" w:rsidRDefault="00D2043A" w:rsidP="006C4A3A">
      <w:pPr>
        <w:pStyle w:val="ListParagraph"/>
        <w:numPr>
          <w:ilvl w:val="0"/>
          <w:numId w:val="17"/>
        </w:numPr>
      </w:pPr>
      <w:r w:rsidRPr="001F4FB7">
        <w:t xml:space="preserve">An example of a 5m cable is </w:t>
      </w:r>
      <w:r w:rsidR="00AD09B7" w:rsidRPr="001F4FB7">
        <w:t xml:space="preserve">Farnell </w:t>
      </w:r>
      <w:r w:rsidR="007E1723">
        <w:t xml:space="preserve">part number </w:t>
      </w:r>
      <w:r w:rsidR="00AD09B7" w:rsidRPr="001F4FB7">
        <w:t>1734948</w:t>
      </w:r>
      <w:r w:rsidRPr="001F4FB7">
        <w:t>.</w:t>
      </w:r>
    </w:p>
    <w:p w14:paraId="0738EFFF" w14:textId="77777777" w:rsidR="005B6B50" w:rsidRPr="001F4FB7" w:rsidRDefault="00D2043A" w:rsidP="00D2043A">
      <w:pPr>
        <w:keepNext/>
      </w:pPr>
      <w:r w:rsidRPr="001F4FB7">
        <w:t>Sensors are wired in a “daisy chain” fashion, with each chain consisting of a maximum of four sensors. The wiring of one chain is illustrated in the following diagram.</w:t>
      </w:r>
    </w:p>
    <w:p w14:paraId="2E5BAD3B" w14:textId="77777777" w:rsidR="005B6B50" w:rsidRDefault="005B6B50" w:rsidP="00D2043A">
      <w:pPr>
        <w:keepNext/>
        <w:jc w:val="center"/>
      </w:pPr>
      <w:r>
        <w:rPr>
          <w:noProof/>
          <w:lang w:eastAsia="en-GB"/>
        </w:rPr>
        <w:drawing>
          <wp:inline distT="0" distB="0" distL="0" distR="0" wp14:anchorId="6C61CA42" wp14:editId="7E9941FB">
            <wp:extent cx="5544000"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Daisy Chain Detail Diagr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4000" cy="2016000"/>
                    </a:xfrm>
                    <a:prstGeom prst="rect">
                      <a:avLst/>
                    </a:prstGeom>
                  </pic:spPr>
                </pic:pic>
              </a:graphicData>
            </a:graphic>
          </wp:inline>
        </w:drawing>
      </w:r>
    </w:p>
    <w:p w14:paraId="0E116EA1" w14:textId="162376A8" w:rsidR="00D2043A" w:rsidRDefault="00D2043A" w:rsidP="00D2043A">
      <w:pPr>
        <w:pStyle w:val="Caption"/>
        <w:jc w:val="center"/>
      </w:pPr>
      <w:bookmarkStart w:id="1192" w:name="_Toc20774439"/>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FC27D1">
        <w:rPr>
          <w:noProof/>
        </w:rPr>
        <w:t>63</w:t>
      </w:r>
      <w:r w:rsidR="00DC03A1">
        <w:rPr>
          <w:noProof/>
        </w:rPr>
        <w:fldChar w:fldCharType="end"/>
      </w:r>
      <w:r>
        <w:t xml:space="preserve"> – Sensor Daisy Chain</w:t>
      </w:r>
      <w:bookmarkEnd w:id="1192"/>
    </w:p>
    <w:p w14:paraId="4DCDC0D2" w14:textId="77777777" w:rsidR="00D2043A" w:rsidRPr="001F4FB7" w:rsidRDefault="00D2043A" w:rsidP="00D2043A">
      <w:r w:rsidRPr="001F4FB7">
        <w:t xml:space="preserve">It is important to understand that there is no requirement to connect any particular sensor to any specific </w:t>
      </w:r>
      <w:r w:rsidR="00274F21" w:rsidRPr="001F4FB7">
        <w:t xml:space="preserve">bell, and </w:t>
      </w:r>
      <w:r w:rsidRPr="001F4FB7">
        <w:t>no requirement that chains should consist of any particular number of sensors</w:t>
      </w:r>
      <w:r w:rsidR="00274F21" w:rsidRPr="001F4FB7">
        <w:t>.</w:t>
      </w:r>
    </w:p>
    <w:p w14:paraId="696B2A2E" w14:textId="77777777" w:rsidR="00D2043A" w:rsidRPr="001F4FB7" w:rsidRDefault="00D2043A" w:rsidP="006C4A3A">
      <w:pPr>
        <w:pStyle w:val="ListParagraph"/>
        <w:numPr>
          <w:ilvl w:val="0"/>
          <w:numId w:val="18"/>
        </w:numPr>
      </w:pPr>
      <w:r w:rsidRPr="001F4FB7">
        <w:t>The cabling should be arranged to suit the layout and constraints of the belfry.</w:t>
      </w:r>
    </w:p>
    <w:p w14:paraId="4F3E0425" w14:textId="77777777" w:rsidR="00D2043A" w:rsidRPr="001F4FB7" w:rsidRDefault="00D2043A" w:rsidP="006C4A3A">
      <w:pPr>
        <w:pStyle w:val="ListParagraph"/>
        <w:numPr>
          <w:ilvl w:val="0"/>
          <w:numId w:val="18"/>
        </w:numPr>
      </w:pPr>
      <w:r w:rsidRPr="001F4FB7">
        <w:t>The relationship between Simulator Interface channels and bells will be managed in the interface firmware. This is explained in a worked example later in this guide.</w:t>
      </w:r>
    </w:p>
    <w:p w14:paraId="1931ECB1" w14:textId="1CAABE59" w:rsidR="00D2043A" w:rsidRDefault="00D2043A" w:rsidP="006C4A3A">
      <w:pPr>
        <w:pStyle w:val="ListParagraph"/>
        <w:numPr>
          <w:ilvl w:val="0"/>
          <w:numId w:val="18"/>
        </w:numPr>
      </w:pPr>
      <w:r w:rsidRPr="001F4FB7">
        <w:t xml:space="preserve">There are obvious constraints for higher numbers of bells: A ring of 12 will require at least </w:t>
      </w:r>
      <w:r w:rsidR="00274F21" w:rsidRPr="001F4FB7">
        <w:t>three sensors on each chain, and a ring of 16 will require all four chains with four sensors each.</w:t>
      </w:r>
    </w:p>
    <w:p w14:paraId="5D551115" w14:textId="32605E45" w:rsidR="00D30D7C" w:rsidRDefault="006E0931" w:rsidP="00D30D7C">
      <w:pPr>
        <w:pStyle w:val="Heading3"/>
      </w:pPr>
      <w:bookmarkStart w:id="1193" w:name="_Toc77862077"/>
      <w:r>
        <w:lastRenderedPageBreak/>
        <w:t>Computer Connection</w:t>
      </w:r>
      <w:bookmarkEnd w:id="1193"/>
    </w:p>
    <w:p w14:paraId="22293F7F" w14:textId="627825AF" w:rsidR="007E1723" w:rsidRPr="007E1723" w:rsidRDefault="007E1723" w:rsidP="007E1723">
      <w:r>
        <w:t xml:space="preserve">The simulator </w:t>
      </w:r>
      <w:r w:rsidR="002B7A19">
        <w:t xml:space="preserve">Power Board </w:t>
      </w:r>
      <w:r>
        <w:t xml:space="preserve">is connected to the </w:t>
      </w:r>
      <w:r w:rsidR="00FC4532">
        <w:t xml:space="preserve">Simulator PC in the </w:t>
      </w:r>
      <w:r>
        <w:t>ringing room with a serial cable. The type of cable required depends on the kind of serial port built into the PC.</w:t>
      </w:r>
    </w:p>
    <w:p w14:paraId="266BFAD9" w14:textId="5277AB3A" w:rsidR="00D30D7C" w:rsidRDefault="007E1723" w:rsidP="00D30D7C">
      <w:pPr>
        <w:pStyle w:val="Heading4"/>
      </w:pPr>
      <w:r>
        <w:t>9-Pin Serial Connector</w:t>
      </w:r>
    </w:p>
    <w:p w14:paraId="275EF1D8" w14:textId="6F8C0550" w:rsidR="007E1723" w:rsidRDefault="007E1723" w:rsidP="002B7A19">
      <w:pPr>
        <w:keepNext/>
      </w:pPr>
      <w:r>
        <w:t xml:space="preserve">The </w:t>
      </w:r>
      <w:r w:rsidR="00FC4532">
        <w:t xml:space="preserve">Simulator PC </w:t>
      </w:r>
      <w:r>
        <w:t>may be fitted with a 9-pin RS-232 serial or “COM” port, as illustrated in the following diagram:</w:t>
      </w:r>
    </w:p>
    <w:p w14:paraId="13AFCCB5" w14:textId="49D0CE7C" w:rsidR="007E1723" w:rsidRDefault="007E1723" w:rsidP="007E1723">
      <w:pPr>
        <w:keepNext/>
        <w:jc w:val="center"/>
      </w:pPr>
      <w:r>
        <w:rPr>
          <w:noProof/>
        </w:rPr>
        <w:drawing>
          <wp:inline distT="0" distB="0" distL="0" distR="0" wp14:anchorId="6A8E4808" wp14:editId="682E47B6">
            <wp:extent cx="4320000" cy="1350000"/>
            <wp:effectExtent l="19050" t="19050" r="2349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 Ports Vecteezy 9Pi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5A4CE8EF" w14:textId="010FF740" w:rsidR="007E1723" w:rsidRDefault="007E1723" w:rsidP="007E1723">
      <w:pPr>
        <w:pStyle w:val="Caption"/>
        <w:jc w:val="center"/>
      </w:pPr>
      <w:bookmarkStart w:id="1194" w:name="_Toc20774440"/>
      <w:r>
        <w:t xml:space="preserve">Figure </w:t>
      </w:r>
      <w:r>
        <w:rPr>
          <w:noProof/>
        </w:rPr>
        <w:fldChar w:fldCharType="begin"/>
      </w:r>
      <w:r>
        <w:rPr>
          <w:noProof/>
        </w:rPr>
        <w:instrText xml:space="preserve"> SEQ Figure \* ARABIC </w:instrText>
      </w:r>
      <w:r>
        <w:rPr>
          <w:noProof/>
        </w:rPr>
        <w:fldChar w:fldCharType="separate"/>
      </w:r>
      <w:r w:rsidR="00FC27D1">
        <w:rPr>
          <w:noProof/>
        </w:rPr>
        <w:t>64</w:t>
      </w:r>
      <w:r>
        <w:rPr>
          <w:noProof/>
        </w:rPr>
        <w:fldChar w:fldCharType="end"/>
      </w:r>
      <w:r>
        <w:t xml:space="preserve"> – 9-Pin Serial Port</w:t>
      </w:r>
      <w:bookmarkEnd w:id="1194"/>
    </w:p>
    <w:p w14:paraId="442ECEE8" w14:textId="77777777" w:rsidR="002B7A19" w:rsidRDefault="007E1723" w:rsidP="007E1723">
      <w:r>
        <w:t>This type of serial port is common on older computers, but not often found on newer models.</w:t>
      </w:r>
      <w:r w:rsidR="002B7A19">
        <w:t xml:space="preserve"> </w:t>
      </w:r>
    </w:p>
    <w:p w14:paraId="6359A71C" w14:textId="026B3BC7" w:rsidR="00503B9B" w:rsidRDefault="002B7A19" w:rsidP="00D30D7C">
      <w:r>
        <w:t xml:space="preserve">If the </w:t>
      </w:r>
      <w:r w:rsidR="00FC4532">
        <w:t xml:space="preserve">Simulator PC </w:t>
      </w:r>
      <w:r>
        <w:t>has a 9-pin serial port, use a 9-pin Female to 9-pin Male straight-through</w:t>
      </w:r>
      <w:r>
        <w:rPr>
          <w:rStyle w:val="FootnoteReference"/>
        </w:rPr>
        <w:footnoteReference w:id="37"/>
      </w:r>
      <w:r>
        <w:t xml:space="preserve"> serial cable to connect the computer to the simulator interface. Examples of suitable cables are </w:t>
      </w:r>
      <w:r w:rsidR="00503B9B">
        <w:t xml:space="preserve">Farnell </w:t>
      </w:r>
      <w:r>
        <w:t xml:space="preserve">part </w:t>
      </w:r>
      <w:r w:rsidR="00503B9B" w:rsidRPr="00503B9B">
        <w:t>2444240</w:t>
      </w:r>
      <w:r w:rsidR="00503B9B">
        <w:t xml:space="preserve"> </w:t>
      </w:r>
      <w:r>
        <w:t xml:space="preserve">(1.8m), CPC part </w:t>
      </w:r>
      <w:r w:rsidR="00503B9B" w:rsidRPr="00503B9B">
        <w:t>CS24423</w:t>
      </w:r>
      <w:r w:rsidR="00503B9B">
        <w:t xml:space="preserve"> (1m), </w:t>
      </w:r>
      <w:r>
        <w:t xml:space="preserve">or CPC part </w:t>
      </w:r>
      <w:r w:rsidR="00503B9B" w:rsidRPr="00503B9B">
        <w:t>CS24424</w:t>
      </w:r>
      <w:r w:rsidR="00503B9B">
        <w:t xml:space="preserve"> (2m)</w:t>
      </w:r>
      <w:r>
        <w:t>.</w:t>
      </w:r>
    </w:p>
    <w:p w14:paraId="0EB5019B" w14:textId="04428C2C" w:rsidR="00503B9B" w:rsidRDefault="002B7A19" w:rsidP="002B7A19">
      <w:pPr>
        <w:keepNext/>
      </w:pPr>
      <w:r>
        <w:t>A typical cable, with the connectors required, is illustrated in the following photograph:</w:t>
      </w:r>
    </w:p>
    <w:p w14:paraId="68D70600" w14:textId="2269A68F" w:rsidR="00AA6BF6" w:rsidRDefault="00AA6BF6" w:rsidP="00AA6BF6">
      <w:pPr>
        <w:keepNext/>
        <w:jc w:val="center"/>
      </w:pPr>
      <w:r>
        <w:rPr>
          <w:noProof/>
        </w:rPr>
        <w:drawing>
          <wp:inline distT="0" distB="0" distL="0" distR="0" wp14:anchorId="4A278F32" wp14:editId="4A9E0D7F">
            <wp:extent cx="4320000" cy="2466000"/>
            <wp:effectExtent l="19050" t="19050" r="2349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67.jpg"/>
                    <pic:cNvPicPr/>
                  </pic:nvPicPr>
                  <pic:blipFill>
                    <a:blip r:embed="rId86">
                      <a:extLst>
                        <a:ext uri="{28A0092B-C50C-407E-A947-70E740481C1C}">
                          <a14:useLocalDpi xmlns:a14="http://schemas.microsoft.com/office/drawing/2010/main" val="0"/>
                        </a:ext>
                      </a:extLst>
                    </a:blip>
                    <a:stretch>
                      <a:fillRect/>
                    </a:stretch>
                  </pic:blipFill>
                  <pic:spPr>
                    <a:xfrm>
                      <a:off x="0" y="0"/>
                      <a:ext cx="4320000" cy="2466000"/>
                    </a:xfrm>
                    <a:prstGeom prst="rect">
                      <a:avLst/>
                    </a:prstGeom>
                    <a:ln w="12700">
                      <a:solidFill>
                        <a:schemeClr val="tx1"/>
                      </a:solidFill>
                    </a:ln>
                  </pic:spPr>
                </pic:pic>
              </a:graphicData>
            </a:graphic>
          </wp:inline>
        </w:drawing>
      </w:r>
    </w:p>
    <w:p w14:paraId="1C0E0B70" w14:textId="05B36B47" w:rsidR="00AA6BF6" w:rsidRDefault="00AA6BF6" w:rsidP="00AA6BF6">
      <w:pPr>
        <w:pStyle w:val="Caption"/>
        <w:jc w:val="center"/>
      </w:pPr>
      <w:bookmarkStart w:id="1195" w:name="_Toc20774441"/>
      <w:r>
        <w:t xml:space="preserve">Figure </w:t>
      </w:r>
      <w:r>
        <w:rPr>
          <w:noProof/>
        </w:rPr>
        <w:fldChar w:fldCharType="begin"/>
      </w:r>
      <w:r>
        <w:rPr>
          <w:noProof/>
        </w:rPr>
        <w:instrText xml:space="preserve"> SEQ Figure \* ARABIC </w:instrText>
      </w:r>
      <w:r>
        <w:rPr>
          <w:noProof/>
        </w:rPr>
        <w:fldChar w:fldCharType="separate"/>
      </w:r>
      <w:r w:rsidR="00FC27D1">
        <w:rPr>
          <w:noProof/>
        </w:rPr>
        <w:t>65</w:t>
      </w:r>
      <w:r>
        <w:rPr>
          <w:noProof/>
        </w:rPr>
        <w:fldChar w:fldCharType="end"/>
      </w:r>
      <w:r>
        <w:t xml:space="preserve"> – 9-Pin Serial Cable</w:t>
      </w:r>
      <w:bookmarkEnd w:id="1195"/>
    </w:p>
    <w:p w14:paraId="38085CC0" w14:textId="150A8FE4" w:rsidR="006E0931" w:rsidRPr="006E0931" w:rsidRDefault="006E0931" w:rsidP="006E0931">
      <w:r>
        <w:t>If your computer has both a 9-pin serial port and USB ports, use the 9-pin serial port.</w:t>
      </w:r>
    </w:p>
    <w:p w14:paraId="388A6D5D" w14:textId="5810FF1E" w:rsidR="00D30D7C" w:rsidRDefault="00D30D7C" w:rsidP="00D30D7C">
      <w:pPr>
        <w:pStyle w:val="Heading4"/>
      </w:pPr>
      <w:r>
        <w:lastRenderedPageBreak/>
        <w:t>USB</w:t>
      </w:r>
      <w:r w:rsidR="002B7A19">
        <w:t xml:space="preserve"> Connector</w:t>
      </w:r>
    </w:p>
    <w:p w14:paraId="3D79FC5A" w14:textId="452D45C7" w:rsidR="007E1723" w:rsidRPr="001F4FB7" w:rsidRDefault="002B7A19" w:rsidP="002B7A19">
      <w:pPr>
        <w:keepNext/>
      </w:pPr>
      <w:r>
        <w:t xml:space="preserve">More modern computers are likely to be fitted </w:t>
      </w:r>
      <w:r w:rsidR="006E0931">
        <w:t xml:space="preserve">only </w:t>
      </w:r>
      <w:r>
        <w:t>with USB ports, as illustrated in the following diagram:</w:t>
      </w:r>
    </w:p>
    <w:p w14:paraId="0BD2DF2B" w14:textId="44EA62ED" w:rsidR="007E1723" w:rsidRDefault="006E0931" w:rsidP="007E1723">
      <w:pPr>
        <w:keepNext/>
        <w:jc w:val="center"/>
      </w:pPr>
      <w:r>
        <w:rPr>
          <w:noProof/>
        </w:rPr>
        <w:drawing>
          <wp:inline distT="0" distB="0" distL="0" distR="0" wp14:anchorId="6EE1F53D" wp14:editId="55900EBF">
            <wp:extent cx="4320000" cy="1350000"/>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 Ports Vecteezy USB.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33C81943" w14:textId="1CC6519B" w:rsidR="007E1723" w:rsidRDefault="007E1723" w:rsidP="007E1723">
      <w:pPr>
        <w:pStyle w:val="Caption"/>
        <w:jc w:val="center"/>
      </w:pPr>
      <w:bookmarkStart w:id="1196" w:name="_Toc20774442"/>
      <w:r>
        <w:t xml:space="preserve">Figure </w:t>
      </w:r>
      <w:r>
        <w:rPr>
          <w:noProof/>
        </w:rPr>
        <w:fldChar w:fldCharType="begin"/>
      </w:r>
      <w:r>
        <w:rPr>
          <w:noProof/>
        </w:rPr>
        <w:instrText xml:space="preserve"> SEQ Figure \* ARABIC </w:instrText>
      </w:r>
      <w:r>
        <w:rPr>
          <w:noProof/>
        </w:rPr>
        <w:fldChar w:fldCharType="separate"/>
      </w:r>
      <w:r w:rsidR="00FC27D1">
        <w:rPr>
          <w:noProof/>
        </w:rPr>
        <w:t>66</w:t>
      </w:r>
      <w:r>
        <w:rPr>
          <w:noProof/>
        </w:rPr>
        <w:fldChar w:fldCharType="end"/>
      </w:r>
      <w:r>
        <w:t xml:space="preserve"> – PC USB Ports</w:t>
      </w:r>
      <w:bookmarkEnd w:id="1196"/>
    </w:p>
    <w:p w14:paraId="2C6A2AC1" w14:textId="60572D03" w:rsidR="007E1723" w:rsidRDefault="002B7A19" w:rsidP="00D30D7C">
      <w:r>
        <w:t>In this case, use a USB</w:t>
      </w:r>
      <w:r w:rsidR="00FC4532">
        <w:t>-</w:t>
      </w:r>
      <w:r>
        <w:t xml:space="preserve">Serial adapter to connect the simulator Power Board to a spare USB port on the </w:t>
      </w:r>
      <w:r w:rsidR="00FC4532">
        <w:t>Simulator PC</w:t>
      </w:r>
      <w:r>
        <w:t xml:space="preserve">. </w:t>
      </w:r>
      <w:r w:rsidR="006E0931">
        <w:t>If necessary, a straight through serial cable as above can be used as an extension.</w:t>
      </w:r>
    </w:p>
    <w:p w14:paraId="49924F69" w14:textId="340248E3" w:rsidR="002B7A19" w:rsidRDefault="002B7A19" w:rsidP="002B7A19">
      <w:pPr>
        <w:keepNext/>
      </w:pPr>
      <w:r>
        <w:t>A</w:t>
      </w:r>
      <w:r w:rsidR="001661AB">
        <w:t xml:space="preserve">n example of a typical USB-Serial adapter is </w:t>
      </w:r>
      <w:r w:rsidR="009E4E3F">
        <w:t xml:space="preserve">CPC part </w:t>
      </w:r>
      <w:r w:rsidR="001661AB">
        <w:t>CS30877</w:t>
      </w:r>
      <w:r w:rsidR="009E4E3F">
        <w:t xml:space="preserve">, </w:t>
      </w:r>
      <w:r>
        <w:t>illustrated in the following photograph</w:t>
      </w:r>
      <w:r w:rsidR="009E4E3F">
        <w:rPr>
          <w:rStyle w:val="FootnoteReference"/>
        </w:rPr>
        <w:footnoteReference w:id="38"/>
      </w:r>
      <w:r w:rsidR="009E4E3F">
        <w:t>. Note that an extension cable may be required if (as in this case) the adapter does not have securing screws.</w:t>
      </w:r>
    </w:p>
    <w:p w14:paraId="08F68A37" w14:textId="358CB7B9" w:rsidR="00AA6BF6" w:rsidRDefault="00AA6BF6" w:rsidP="00AA6BF6">
      <w:pPr>
        <w:keepNext/>
        <w:jc w:val="center"/>
      </w:pPr>
      <w:r>
        <w:rPr>
          <w:noProof/>
        </w:rPr>
        <w:drawing>
          <wp:inline distT="0" distB="0" distL="0" distR="0" wp14:anchorId="72710534" wp14:editId="4CF797B1">
            <wp:extent cx="4320000" cy="3456000"/>
            <wp:effectExtent l="19050" t="19050" r="2349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182.jpg"/>
                    <pic:cNvPicPr/>
                  </pic:nvPicPr>
                  <pic:blipFill>
                    <a:blip r:embed="rId88">
                      <a:extLst>
                        <a:ext uri="{28A0092B-C50C-407E-A947-70E740481C1C}">
                          <a14:useLocalDpi xmlns:a14="http://schemas.microsoft.com/office/drawing/2010/main" val="0"/>
                        </a:ext>
                      </a:extLst>
                    </a:blip>
                    <a:stretch>
                      <a:fillRect/>
                    </a:stretch>
                  </pic:blipFill>
                  <pic:spPr>
                    <a:xfrm>
                      <a:off x="0" y="0"/>
                      <a:ext cx="4320000" cy="3456000"/>
                    </a:xfrm>
                    <a:prstGeom prst="rect">
                      <a:avLst/>
                    </a:prstGeom>
                    <a:ln w="12700">
                      <a:solidFill>
                        <a:schemeClr val="tx1"/>
                      </a:solidFill>
                    </a:ln>
                  </pic:spPr>
                </pic:pic>
              </a:graphicData>
            </a:graphic>
          </wp:inline>
        </w:drawing>
      </w:r>
    </w:p>
    <w:p w14:paraId="75210B49" w14:textId="07584921" w:rsidR="00AA6BF6" w:rsidRDefault="00AA6BF6" w:rsidP="00AA6BF6">
      <w:pPr>
        <w:pStyle w:val="Caption"/>
        <w:jc w:val="center"/>
      </w:pPr>
      <w:bookmarkStart w:id="1197" w:name="_Toc20774443"/>
      <w:r>
        <w:t xml:space="preserve">Figure </w:t>
      </w:r>
      <w:r>
        <w:rPr>
          <w:noProof/>
        </w:rPr>
        <w:fldChar w:fldCharType="begin"/>
      </w:r>
      <w:r>
        <w:rPr>
          <w:noProof/>
        </w:rPr>
        <w:instrText xml:space="preserve"> SEQ Figure \* ARABIC </w:instrText>
      </w:r>
      <w:r>
        <w:rPr>
          <w:noProof/>
        </w:rPr>
        <w:fldChar w:fldCharType="separate"/>
      </w:r>
      <w:r w:rsidR="00FC27D1">
        <w:rPr>
          <w:noProof/>
        </w:rPr>
        <w:t>67</w:t>
      </w:r>
      <w:r>
        <w:rPr>
          <w:noProof/>
        </w:rPr>
        <w:fldChar w:fldCharType="end"/>
      </w:r>
      <w:r>
        <w:t xml:space="preserve"> – USB to Serial Adapter</w:t>
      </w:r>
      <w:bookmarkEnd w:id="1197"/>
    </w:p>
    <w:p w14:paraId="4BB8748D" w14:textId="7E47CAAA" w:rsidR="002B7A19" w:rsidRDefault="002B7A19" w:rsidP="00D30D7C">
      <w:r>
        <w:t xml:space="preserve">Install the drivers supplied with the </w:t>
      </w:r>
      <w:r w:rsidR="006E0931">
        <w:t>adapter and</w:t>
      </w:r>
      <w:r>
        <w:t xml:space="preserve"> identify the COM port number allocated (you will need to know this later</w:t>
      </w:r>
      <w:r w:rsidR="006E0931">
        <w:t xml:space="preserve"> to configure your Simulator Software Package)</w:t>
      </w:r>
      <w:r>
        <w:t xml:space="preserve">. </w:t>
      </w:r>
    </w:p>
    <w:p w14:paraId="773B70E4" w14:textId="297F975F" w:rsidR="00AA6BF6" w:rsidRPr="00D30D7C" w:rsidRDefault="006E0931" w:rsidP="00D30D7C">
      <w:r>
        <w:t xml:space="preserve">There is more information on USB-Serial adapters in the </w:t>
      </w:r>
      <w:r w:rsidRPr="00133866">
        <w:rPr>
          <w:b/>
          <w:i/>
        </w:rPr>
        <w:t>Technical Reference Guide</w:t>
      </w:r>
      <w:r>
        <w:t>.</w:t>
      </w:r>
      <w:r w:rsidR="002B7A19">
        <w:t xml:space="preserve"> </w:t>
      </w:r>
    </w:p>
    <w:p w14:paraId="2B51EF56" w14:textId="53EFB9CD" w:rsidR="00F80CCE" w:rsidRDefault="00F80CCE" w:rsidP="001F4FB7">
      <w:pPr>
        <w:pStyle w:val="Heading1"/>
        <w:pageBreakBefore/>
      </w:pPr>
      <w:bookmarkStart w:id="1198" w:name="_Toc77862078"/>
      <w:r>
        <w:lastRenderedPageBreak/>
        <w:t xml:space="preserve">Interface </w:t>
      </w:r>
      <w:r w:rsidR="00000703">
        <w:t xml:space="preserve">Module </w:t>
      </w:r>
      <w:r w:rsidR="00DC03A1">
        <w:t>Set</w:t>
      </w:r>
      <w:r w:rsidR="00C30F94">
        <w:t>up</w:t>
      </w:r>
      <w:bookmarkEnd w:id="1198"/>
    </w:p>
    <w:p w14:paraId="5373BF1F" w14:textId="4372450C" w:rsidR="00DC03A1" w:rsidRDefault="00DC03A1" w:rsidP="00DC03A1">
      <w:r>
        <w:t xml:space="preserve">The Type 2 Liverpool Simulator Interface </w:t>
      </w:r>
      <w:r w:rsidR="00000703">
        <w:t xml:space="preserve">module </w:t>
      </w:r>
      <w:r>
        <w:t xml:space="preserve">is highly configurable, but most of the default settings should be fine for </w:t>
      </w:r>
      <w:r w:rsidR="00EA451C">
        <w:t xml:space="preserve">most installations. There is detailed </w:t>
      </w:r>
      <w:r w:rsidR="00740E9D">
        <w:t xml:space="preserve">information about </w:t>
      </w:r>
      <w:r w:rsidR="00EA451C">
        <w:t xml:space="preserve">all the configuration options in the </w:t>
      </w:r>
      <w:r w:rsidR="00EA451C" w:rsidRPr="00133866">
        <w:rPr>
          <w:b/>
          <w:i/>
        </w:rPr>
        <w:t>Technical Reference Guide</w:t>
      </w:r>
      <w:r w:rsidR="00EA451C">
        <w:t>.</w:t>
      </w:r>
    </w:p>
    <w:p w14:paraId="08129EB2" w14:textId="74569546" w:rsidR="00F56FA9" w:rsidRDefault="00EA451C" w:rsidP="00F56FA9">
      <w:r>
        <w:t>There are a couple of configuration options which you should set before using the simulator</w:t>
      </w:r>
      <w:r w:rsidR="00740E9D">
        <w:t>:</w:t>
      </w:r>
      <w:r>
        <w:t xml:space="preserve"> disabling unused sensor channels</w:t>
      </w:r>
      <w:r w:rsidR="00740E9D">
        <w:t>,</w:t>
      </w:r>
      <w:r>
        <w:t xml:space="preserve"> and re</w:t>
      </w:r>
      <w:r w:rsidR="00740E9D">
        <w:t>-</w:t>
      </w:r>
      <w:r>
        <w:t xml:space="preserve">mapping sensors to bells. </w:t>
      </w:r>
      <w:r w:rsidR="00F56FA9">
        <w:t>C</w:t>
      </w:r>
      <w:r w:rsidR="00F56FA9" w:rsidRPr="008C7B76">
        <w:t>onfiguration of the Simulator Interface should only need to be done once. All settings are retained in non-volatile EEPROM when the interface is powered off.</w:t>
      </w:r>
    </w:p>
    <w:p w14:paraId="38A99C76" w14:textId="32F919A6" w:rsidR="00000703" w:rsidRPr="008C7B76" w:rsidRDefault="00000703" w:rsidP="00F56FA9">
      <w:r w:rsidRPr="00166FBD">
        <w:rPr>
          <w:b/>
          <w:bCs/>
        </w:rPr>
        <w:t>Note</w:t>
      </w:r>
      <w:r>
        <w:t xml:space="preserve">: </w:t>
      </w:r>
      <w:r w:rsidRPr="00000703">
        <w:t>When multiple PCs are connected, only one PC can be used to configure the Simulator Interface using a terminal emulator</w:t>
      </w:r>
      <w:r>
        <w:t xml:space="preserve">. Refer to the </w:t>
      </w:r>
      <w:r w:rsidRPr="00000703">
        <w:t>Multi-PC Guide</w:t>
      </w:r>
      <w:r>
        <w:t xml:space="preserve"> for more information</w:t>
      </w:r>
      <w:r w:rsidRPr="00000703">
        <w:t>.</w:t>
      </w:r>
    </w:p>
    <w:p w14:paraId="6537D0E8" w14:textId="24EB5CDF" w:rsidR="00FC4532" w:rsidRDefault="00F56FA9" w:rsidP="00FC4532">
      <w:pPr>
        <w:pStyle w:val="Heading2"/>
      </w:pPr>
      <w:bookmarkStart w:id="1199" w:name="_Toc77862079"/>
      <w:r>
        <w:t>Connecting to the Interface</w:t>
      </w:r>
      <w:r w:rsidR="00000703">
        <w:t xml:space="preserve"> Module</w:t>
      </w:r>
      <w:bookmarkEnd w:id="1199"/>
    </w:p>
    <w:p w14:paraId="1A92CF62" w14:textId="77777777" w:rsidR="008458D2" w:rsidRPr="008C7B76" w:rsidRDefault="008458D2" w:rsidP="00F56FA9">
      <w:pPr>
        <w:pStyle w:val="ListParagraph"/>
        <w:numPr>
          <w:ilvl w:val="0"/>
          <w:numId w:val="28"/>
        </w:numPr>
        <w:spacing w:afterLines="200" w:after="480"/>
      </w:pPr>
      <w:r w:rsidRPr="008C7B76">
        <w:t>On the Simulator PC, ensure that a Simulator Software Package (e.g. Abel) is not running. Close the Simulator Software Package down if it is running.</w:t>
      </w:r>
    </w:p>
    <w:p w14:paraId="0D2AB22E" w14:textId="77777777" w:rsidR="008458D2" w:rsidRPr="008C7B76" w:rsidRDefault="008458D2" w:rsidP="00F56FA9">
      <w:pPr>
        <w:pStyle w:val="ListParagraph"/>
        <w:keepNext/>
        <w:numPr>
          <w:ilvl w:val="0"/>
          <w:numId w:val="28"/>
        </w:numPr>
        <w:spacing w:afterLines="200" w:after="480"/>
      </w:pPr>
      <w:r w:rsidRPr="008C7B76">
        <w:t>Download and install a serial terminal emulator package</w:t>
      </w:r>
      <w:r w:rsidRPr="008C7B76">
        <w:rPr>
          <w:rStyle w:val="FootnoteReference"/>
        </w:rPr>
        <w:footnoteReference w:id="39"/>
      </w:r>
      <w:r w:rsidRPr="008C7B76">
        <w:t>. This manual assumes the use of the Open Source PuTTY terminal emulator.</w:t>
      </w:r>
    </w:p>
    <w:p w14:paraId="3A023E71" w14:textId="77777777" w:rsidR="008458D2" w:rsidRPr="008C7B76" w:rsidRDefault="008458D2" w:rsidP="00F56FA9">
      <w:pPr>
        <w:pStyle w:val="ListParagraph"/>
        <w:keepNext/>
        <w:numPr>
          <w:ilvl w:val="0"/>
          <w:numId w:val="28"/>
        </w:numPr>
        <w:spacing w:afterLines="200" w:after="480"/>
      </w:pPr>
      <w:r w:rsidRPr="008C7B76">
        <w:t>Start the PuTTY terminal emulator by double-clicking the PuTTY icon on the desktop.</w:t>
      </w:r>
    </w:p>
    <w:p w14:paraId="03224394" w14:textId="77777777" w:rsidR="008458D2" w:rsidRDefault="008458D2" w:rsidP="008458D2">
      <w:pPr>
        <w:pStyle w:val="ListParagraph"/>
        <w:spacing w:afterLines="200" w:after="480"/>
        <w:jc w:val="center"/>
      </w:pPr>
      <w:r>
        <w:rPr>
          <w:noProof/>
          <w:lang w:eastAsia="en-GB"/>
        </w:rPr>
        <w:drawing>
          <wp:inline distT="0" distB="0" distL="0" distR="0" wp14:anchorId="6203B34E" wp14:editId="4302B2E5">
            <wp:extent cx="540000" cy="6264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utty Icon.png"/>
                    <pic:cNvPicPr/>
                  </pic:nvPicPr>
                  <pic:blipFill>
                    <a:blip r:embed="rId89">
                      <a:extLst>
                        <a:ext uri="{28A0092B-C50C-407E-A947-70E740481C1C}">
                          <a14:useLocalDpi xmlns:a14="http://schemas.microsoft.com/office/drawing/2010/main" val="0"/>
                        </a:ext>
                      </a:extLst>
                    </a:blip>
                    <a:stretch>
                      <a:fillRect/>
                    </a:stretch>
                  </pic:blipFill>
                  <pic:spPr>
                    <a:xfrm>
                      <a:off x="0" y="0"/>
                      <a:ext cx="540000" cy="626400"/>
                    </a:xfrm>
                    <a:prstGeom prst="rect">
                      <a:avLst/>
                    </a:prstGeom>
                  </pic:spPr>
                </pic:pic>
              </a:graphicData>
            </a:graphic>
          </wp:inline>
        </w:drawing>
      </w:r>
    </w:p>
    <w:p w14:paraId="54874607" w14:textId="77777777" w:rsidR="008458D2" w:rsidRPr="008F57A9" w:rsidRDefault="008458D2" w:rsidP="008458D2">
      <w:pPr>
        <w:pStyle w:val="ListParagraph"/>
        <w:keepNext/>
        <w:numPr>
          <w:ilvl w:val="0"/>
          <w:numId w:val="27"/>
        </w:numPr>
        <w:spacing w:afterLines="200" w:after="480"/>
        <w:ind w:left="714" w:hanging="357"/>
      </w:pPr>
      <w:r w:rsidRPr="008F57A9">
        <w:t xml:space="preserve">Configure a Serial connection using </w:t>
      </w:r>
      <w:r>
        <w:t>the COM port number of the serial port (e.g. COM1)</w:t>
      </w:r>
      <w:r w:rsidRPr="008F57A9">
        <w:t>, running at 2400 bps, and then click Open. You should not need to change any other settings in PuTTY.</w:t>
      </w:r>
    </w:p>
    <w:p w14:paraId="64965C66" w14:textId="77777777" w:rsidR="008458D2" w:rsidRDefault="008458D2" w:rsidP="008458D2">
      <w:pPr>
        <w:pStyle w:val="ListParagraph"/>
        <w:keepNext/>
        <w:spacing w:after="120"/>
        <w:contextualSpacing w:val="0"/>
        <w:jc w:val="center"/>
      </w:pPr>
      <w:r>
        <w:rPr>
          <w:noProof/>
          <w:lang w:eastAsia="en-GB"/>
        </w:rPr>
        <w:drawing>
          <wp:inline distT="0" distB="0" distL="0" distR="0" wp14:anchorId="5995D9D3" wp14:editId="64D25D4D">
            <wp:extent cx="3240000" cy="311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Putty Config21.png"/>
                    <pic:cNvPicPr/>
                  </pic:nvPicPr>
                  <pic:blipFill>
                    <a:blip r:embed="rId90">
                      <a:extLst>
                        <a:ext uri="{28A0092B-C50C-407E-A947-70E740481C1C}">
                          <a14:useLocalDpi xmlns:a14="http://schemas.microsoft.com/office/drawing/2010/main" val="0"/>
                        </a:ext>
                      </a:extLst>
                    </a:blip>
                    <a:stretch>
                      <a:fillRect/>
                    </a:stretch>
                  </pic:blipFill>
                  <pic:spPr>
                    <a:xfrm>
                      <a:off x="0" y="0"/>
                      <a:ext cx="3240000" cy="3114000"/>
                    </a:xfrm>
                    <a:prstGeom prst="rect">
                      <a:avLst/>
                    </a:prstGeom>
                  </pic:spPr>
                </pic:pic>
              </a:graphicData>
            </a:graphic>
          </wp:inline>
        </w:drawing>
      </w:r>
    </w:p>
    <w:p w14:paraId="7763AE6F" w14:textId="33FF3B5B" w:rsidR="008458D2" w:rsidRDefault="008458D2" w:rsidP="008458D2">
      <w:pPr>
        <w:pStyle w:val="Caption"/>
        <w:ind w:left="714"/>
        <w:jc w:val="center"/>
      </w:pPr>
      <w:bookmarkStart w:id="1200" w:name="_Toc415420604"/>
      <w:bookmarkStart w:id="1201" w:name="_Toc472625853"/>
      <w:bookmarkStart w:id="1202" w:name="_Toc20774444"/>
      <w:r>
        <w:t xml:space="preserve">Figure </w:t>
      </w:r>
      <w:r w:rsidR="00263CEE">
        <w:rPr>
          <w:noProof/>
        </w:rPr>
        <w:fldChar w:fldCharType="begin"/>
      </w:r>
      <w:r w:rsidR="00263CEE">
        <w:rPr>
          <w:noProof/>
        </w:rPr>
        <w:instrText xml:space="preserve"> SEQ Figure \* ARABIC </w:instrText>
      </w:r>
      <w:r w:rsidR="00263CEE">
        <w:rPr>
          <w:noProof/>
        </w:rPr>
        <w:fldChar w:fldCharType="separate"/>
      </w:r>
      <w:r w:rsidR="00FC27D1">
        <w:rPr>
          <w:noProof/>
        </w:rPr>
        <w:t>68</w:t>
      </w:r>
      <w:r w:rsidR="00263CEE">
        <w:rPr>
          <w:noProof/>
        </w:rPr>
        <w:fldChar w:fldCharType="end"/>
      </w:r>
      <w:r>
        <w:t xml:space="preserve"> – PuTTY Configuration Dialogue</w:t>
      </w:r>
      <w:bookmarkEnd w:id="1200"/>
      <w:bookmarkEnd w:id="1201"/>
      <w:bookmarkEnd w:id="1202"/>
    </w:p>
    <w:p w14:paraId="4627E26B" w14:textId="77777777" w:rsidR="008458D2" w:rsidRPr="008F57A9" w:rsidRDefault="008458D2" w:rsidP="00F56FA9">
      <w:pPr>
        <w:keepNext/>
        <w:spacing w:after="120"/>
        <w:ind w:left="357"/>
      </w:pPr>
      <w:r w:rsidRPr="008F57A9">
        <w:lastRenderedPageBreak/>
        <w:t>Click on the PuTTY terminal window, then type “?” (question mark). There is no need to press Enter. After a short pause the Simulator Interface will respond by displaying its current settings, which may not be identical to these examples</w:t>
      </w:r>
      <w:r w:rsidRPr="008F57A9">
        <w:rPr>
          <w:rStyle w:val="FootnoteReference"/>
        </w:rPr>
        <w:footnoteReference w:id="40"/>
      </w:r>
      <w:r w:rsidRPr="008F57A9">
        <w:t xml:space="preserve">. </w:t>
      </w:r>
    </w:p>
    <w:p w14:paraId="06B50443" w14:textId="40A0392F" w:rsidR="008458D2" w:rsidRDefault="00F56FA9" w:rsidP="00F56FA9">
      <w:pPr>
        <w:jc w:val="center"/>
      </w:pPr>
      <w:r>
        <w:rPr>
          <w:noProof/>
        </w:rPr>
        <w:drawing>
          <wp:inline distT="0" distB="0" distL="0" distR="0" wp14:anchorId="446376B7" wp14:editId="36CE2D29">
            <wp:extent cx="4320000" cy="27144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1">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1DA8B84A" w14:textId="23D60EFD" w:rsidR="00F56FA9" w:rsidRDefault="00F56FA9" w:rsidP="00F56FA9">
      <w:pPr>
        <w:pStyle w:val="Caption"/>
        <w:jc w:val="center"/>
      </w:pPr>
      <w:bookmarkStart w:id="1203" w:name="_Toc20774445"/>
      <w:r>
        <w:t xml:space="preserve">Figure </w:t>
      </w:r>
      <w:r>
        <w:rPr>
          <w:noProof/>
        </w:rPr>
        <w:fldChar w:fldCharType="begin"/>
      </w:r>
      <w:r>
        <w:rPr>
          <w:noProof/>
        </w:rPr>
        <w:instrText xml:space="preserve"> SEQ Figure \* ARABIC </w:instrText>
      </w:r>
      <w:r>
        <w:rPr>
          <w:noProof/>
        </w:rPr>
        <w:fldChar w:fldCharType="separate"/>
      </w:r>
      <w:r w:rsidR="00FC27D1">
        <w:rPr>
          <w:noProof/>
        </w:rPr>
        <w:t>69</w:t>
      </w:r>
      <w:r>
        <w:rPr>
          <w:noProof/>
        </w:rPr>
        <w:fldChar w:fldCharType="end"/>
      </w:r>
      <w:r>
        <w:t xml:space="preserve"> – Display Interface Settings</w:t>
      </w:r>
      <w:bookmarkEnd w:id="1203"/>
    </w:p>
    <w:p w14:paraId="3F1E5693" w14:textId="77777777" w:rsidR="00F80CCE" w:rsidRPr="00F80CCE" w:rsidRDefault="00F80CCE" w:rsidP="005B6B50">
      <w:pPr>
        <w:pStyle w:val="Heading2"/>
      </w:pPr>
      <w:bookmarkStart w:id="1204" w:name="_Toc77862080"/>
      <w:r>
        <w:t>Worked Example</w:t>
      </w:r>
      <w:bookmarkEnd w:id="1204"/>
    </w:p>
    <w:p w14:paraId="14494646" w14:textId="17B81384" w:rsidR="00EA451C" w:rsidRPr="00DC03A1" w:rsidRDefault="00EA451C" w:rsidP="00EA451C">
      <w:r>
        <w:t xml:space="preserve">The following worked example shows how to </w:t>
      </w:r>
      <w:r w:rsidR="00740E9D">
        <w:t>disable unused sensor channels, and re-map</w:t>
      </w:r>
      <w:r w:rsidR="00C30F94">
        <w:t xml:space="preserve"> channels when setting </w:t>
      </w:r>
      <w:r>
        <w:t>up the Simulator Interface. You should adapt the instructions in the</w:t>
      </w:r>
      <w:r w:rsidR="00C30F94">
        <w:t xml:space="preserve"> worked </w:t>
      </w:r>
      <w:r>
        <w:t>example to suit your installation.</w:t>
      </w:r>
    </w:p>
    <w:p w14:paraId="5A199BFB" w14:textId="77777777" w:rsidR="00EA451C" w:rsidRDefault="00EA451C" w:rsidP="00EA451C">
      <w:pPr>
        <w:pStyle w:val="Heading3"/>
      </w:pPr>
      <w:bookmarkStart w:id="1205" w:name="_Toc77862081"/>
      <w:r>
        <w:t>Sensor Channels</w:t>
      </w:r>
      <w:bookmarkEnd w:id="1205"/>
    </w:p>
    <w:p w14:paraId="2381E100" w14:textId="373EEE64" w:rsidR="00EA451C" w:rsidRDefault="00EA451C" w:rsidP="00EA451C">
      <w:r w:rsidRPr="00EA451C">
        <w:t xml:space="preserve">Before configuring the interface, it is important to understand the difference between interface sensor channels numbers, and numbers of the bells. The channel numbers are fixed as shown in the diagram below: Channel 1 is always the first sensor on the first chain, </w:t>
      </w:r>
      <w:r>
        <w:t>c</w:t>
      </w:r>
      <w:r w:rsidRPr="00EA451C">
        <w:t xml:space="preserve">hannel 2 is always the second sensor on the first chain, and so on up to </w:t>
      </w:r>
      <w:r>
        <w:t>c</w:t>
      </w:r>
      <w:r w:rsidRPr="00EA451C">
        <w:t>hannel 16.</w:t>
      </w:r>
    </w:p>
    <w:p w14:paraId="48A1774B" w14:textId="77777777" w:rsidR="00EA451C" w:rsidRDefault="00EA451C" w:rsidP="00EA451C">
      <w:pPr>
        <w:jc w:val="center"/>
      </w:pPr>
      <w:r>
        <w:rPr>
          <w:noProof/>
          <w:lang w:eastAsia="en-GB"/>
        </w:rPr>
        <w:lastRenderedPageBreak/>
        <w:drawing>
          <wp:inline distT="0" distB="0" distL="0" distR="0" wp14:anchorId="0CAD92B7" wp14:editId="79E2406E">
            <wp:extent cx="4752000" cy="259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52000" cy="2592000"/>
                    </a:xfrm>
                    <a:prstGeom prst="rect">
                      <a:avLst/>
                    </a:prstGeom>
                  </pic:spPr>
                </pic:pic>
              </a:graphicData>
            </a:graphic>
          </wp:inline>
        </w:drawing>
      </w:r>
    </w:p>
    <w:p w14:paraId="756A5E38" w14:textId="39C4716E" w:rsidR="00EA451C" w:rsidRDefault="00EA451C" w:rsidP="00EA451C">
      <w:pPr>
        <w:pStyle w:val="Caption"/>
        <w:jc w:val="center"/>
      </w:pPr>
      <w:bookmarkStart w:id="1206" w:name="_Toc20774446"/>
      <w:r>
        <w:t xml:space="preserve">Figure </w:t>
      </w:r>
      <w:r>
        <w:rPr>
          <w:noProof/>
        </w:rPr>
        <w:fldChar w:fldCharType="begin"/>
      </w:r>
      <w:r>
        <w:rPr>
          <w:noProof/>
        </w:rPr>
        <w:instrText xml:space="preserve"> SEQ Figure \* ARABIC </w:instrText>
      </w:r>
      <w:r>
        <w:rPr>
          <w:noProof/>
        </w:rPr>
        <w:fldChar w:fldCharType="separate"/>
      </w:r>
      <w:r w:rsidR="00FC27D1">
        <w:rPr>
          <w:noProof/>
        </w:rPr>
        <w:t>70</w:t>
      </w:r>
      <w:r>
        <w:rPr>
          <w:noProof/>
        </w:rPr>
        <w:fldChar w:fldCharType="end"/>
      </w:r>
      <w:r>
        <w:t xml:space="preserve"> – Interface Channel </w:t>
      </w:r>
      <w:r w:rsidR="00BA093F">
        <w:t>Numbers</w:t>
      </w:r>
      <w:bookmarkEnd w:id="1206"/>
    </w:p>
    <w:p w14:paraId="1184A8FD" w14:textId="77777777" w:rsidR="00C30F94" w:rsidRDefault="00C30F94" w:rsidP="00C30F94">
      <w:r>
        <w:t xml:space="preserve">To re-iterate the guidance in the previous section, </w:t>
      </w:r>
      <w:r w:rsidRPr="001F4FB7">
        <w:t>there is no requirement to connect any particular sensor to any specific bell, and no requirement that chains should consist of any particular number of sensors.</w:t>
      </w:r>
      <w:r>
        <w:t xml:space="preserve"> </w:t>
      </w:r>
      <w:r w:rsidRPr="001F4FB7">
        <w:t xml:space="preserve">The </w:t>
      </w:r>
      <w:r>
        <w:t xml:space="preserve">sensor </w:t>
      </w:r>
      <w:r w:rsidRPr="001F4FB7">
        <w:t>cabling should be arranged to suit the layout and constraints of the belfry.</w:t>
      </w:r>
    </w:p>
    <w:p w14:paraId="0F42D226" w14:textId="77777777" w:rsidR="00C30F94" w:rsidRPr="00C30F94" w:rsidRDefault="00C30F94" w:rsidP="00C30F94"/>
    <w:p w14:paraId="4FF6545C" w14:textId="77777777" w:rsidR="00EA451C" w:rsidRDefault="00EA451C" w:rsidP="00EA451C">
      <w:pPr>
        <w:pStyle w:val="Heading3"/>
        <w:pageBreakBefore/>
      </w:pPr>
      <w:bookmarkStart w:id="1207" w:name="_Toc77862082"/>
      <w:r>
        <w:lastRenderedPageBreak/>
        <w:t>Example Installation</w:t>
      </w:r>
      <w:bookmarkEnd w:id="1207"/>
    </w:p>
    <w:p w14:paraId="08AEEB16" w14:textId="49157DED" w:rsidR="00EA451C" w:rsidRPr="00EA451C" w:rsidRDefault="00EA451C" w:rsidP="00EA451C">
      <w:pPr>
        <w:keepNext/>
      </w:pPr>
      <w:r>
        <w:t>The diagram below shows the sensor cabling for a mythical ring of six. The cables between the sensors and the interface have been routed as shown, to avoid the clock wires, chiming hammers, rope chutes and all the other things which clutter up the belfry.</w:t>
      </w:r>
      <w:r w:rsidR="00C30F94">
        <w:t xml:space="preserve"> This example is deliberately convoluted to show how the interface settings can be configured.</w:t>
      </w:r>
    </w:p>
    <w:p w14:paraId="42C4FBB4" w14:textId="77777777" w:rsidR="005B6B50" w:rsidRDefault="005B6B50" w:rsidP="00CA2E9E">
      <w:pPr>
        <w:jc w:val="center"/>
      </w:pPr>
      <w:r>
        <w:rPr>
          <w:noProof/>
          <w:lang w:eastAsia="en-GB"/>
        </w:rPr>
        <w:drawing>
          <wp:inline distT="0" distB="0" distL="0" distR="0" wp14:anchorId="438148E8" wp14:editId="1F5A6DCD">
            <wp:extent cx="4320000" cy="299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Bell Frame Exampl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991600"/>
                    </a:xfrm>
                    <a:prstGeom prst="rect">
                      <a:avLst/>
                    </a:prstGeom>
                  </pic:spPr>
                </pic:pic>
              </a:graphicData>
            </a:graphic>
          </wp:inline>
        </w:drawing>
      </w:r>
    </w:p>
    <w:p w14:paraId="19F9059B" w14:textId="4CE0C467" w:rsidR="00D2043A" w:rsidRDefault="00D2043A" w:rsidP="00D2043A">
      <w:pPr>
        <w:pStyle w:val="Caption"/>
        <w:jc w:val="center"/>
      </w:pPr>
      <w:bookmarkStart w:id="1208" w:name="_Toc20774447"/>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FC27D1">
        <w:rPr>
          <w:noProof/>
        </w:rPr>
        <w:t>71</w:t>
      </w:r>
      <w:r w:rsidR="00DC03A1">
        <w:rPr>
          <w:noProof/>
        </w:rPr>
        <w:fldChar w:fldCharType="end"/>
      </w:r>
      <w:r>
        <w:t xml:space="preserve"> – </w:t>
      </w:r>
      <w:r w:rsidR="00DA4419">
        <w:t>Example Sensor Cabling</w:t>
      </w:r>
      <w:bookmarkEnd w:id="1208"/>
    </w:p>
    <w:p w14:paraId="30A202D5" w14:textId="5EAB4FED" w:rsidR="00EA451C" w:rsidRPr="00EA451C" w:rsidRDefault="00EA451C" w:rsidP="00EA451C">
      <w:r>
        <w:t xml:space="preserve">As a result, the sensors on the bells are connected to the following channels. Channels </w:t>
      </w:r>
      <w:r w:rsidR="00BA093F">
        <w:t>6, 7, 8, and 10 to 16 are not used.</w:t>
      </w:r>
    </w:p>
    <w:p w14:paraId="10D377E2" w14:textId="77777777" w:rsidR="005B6B50" w:rsidRDefault="005B6B50" w:rsidP="00CA2E9E">
      <w:pPr>
        <w:jc w:val="center"/>
      </w:pPr>
      <w:r>
        <w:rPr>
          <w:noProof/>
          <w:lang w:eastAsia="en-GB"/>
        </w:rPr>
        <w:drawing>
          <wp:inline distT="0" distB="0" distL="0" distR="0" wp14:anchorId="359E3A67" wp14:editId="6B330758">
            <wp:extent cx="4320000" cy="2584800"/>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 Examp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584800"/>
                    </a:xfrm>
                    <a:prstGeom prst="rect">
                      <a:avLst/>
                    </a:prstGeom>
                  </pic:spPr>
                </pic:pic>
              </a:graphicData>
            </a:graphic>
          </wp:inline>
        </w:drawing>
      </w:r>
    </w:p>
    <w:p w14:paraId="1BAAC4F0" w14:textId="41AE62A6" w:rsidR="00D2043A" w:rsidRDefault="00D2043A" w:rsidP="00D2043A">
      <w:pPr>
        <w:pStyle w:val="Caption"/>
        <w:jc w:val="center"/>
      </w:pPr>
      <w:bookmarkStart w:id="1209" w:name="_Toc20774448"/>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FC27D1">
        <w:rPr>
          <w:noProof/>
        </w:rPr>
        <w:t>72</w:t>
      </w:r>
      <w:r w:rsidR="00DC03A1">
        <w:rPr>
          <w:noProof/>
        </w:rPr>
        <w:fldChar w:fldCharType="end"/>
      </w:r>
      <w:r>
        <w:t xml:space="preserve"> – </w:t>
      </w:r>
      <w:r w:rsidR="00DA4419">
        <w:t>Example Channel Connections</w:t>
      </w:r>
      <w:bookmarkEnd w:id="1209"/>
    </w:p>
    <w:p w14:paraId="24798998" w14:textId="21DA76A3" w:rsidR="00DC03A1" w:rsidRDefault="00BA093F" w:rsidP="00DC03A1">
      <w:pPr>
        <w:keepNext/>
      </w:pPr>
      <w:r>
        <w:lastRenderedPageBreak/>
        <w:t>These unused channels will be disabled on the simulator interface.</w:t>
      </w:r>
      <w:r w:rsidR="00C30F94">
        <w:t xml:space="preserve"> There is no point scanning these channels for sensor signals, as there are no sensors connected to them.</w:t>
      </w:r>
    </w:p>
    <w:p w14:paraId="65A043F7" w14:textId="6A6DE91F" w:rsidR="00DC03A1" w:rsidRDefault="00BA093F" w:rsidP="00DC03A1">
      <w:pPr>
        <w:jc w:val="center"/>
      </w:pPr>
      <w:r>
        <w:rPr>
          <w:noProof/>
        </w:rPr>
        <w:drawing>
          <wp:inline distT="0" distB="0" distL="0" distR="0" wp14:anchorId="15953BC8" wp14:editId="51EC402E">
            <wp:extent cx="4320000" cy="261000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2 Channels Disable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610000"/>
                    </a:xfrm>
                    <a:prstGeom prst="rect">
                      <a:avLst/>
                    </a:prstGeom>
                  </pic:spPr>
                </pic:pic>
              </a:graphicData>
            </a:graphic>
          </wp:inline>
        </w:drawing>
      </w:r>
    </w:p>
    <w:p w14:paraId="505C39F7" w14:textId="78E32A77" w:rsidR="00DC03A1" w:rsidRDefault="00DC03A1" w:rsidP="00DC03A1">
      <w:pPr>
        <w:pStyle w:val="Caption"/>
        <w:jc w:val="center"/>
      </w:pPr>
      <w:bookmarkStart w:id="1210" w:name="_Toc20774449"/>
      <w:r>
        <w:t xml:space="preserve">Figure </w:t>
      </w:r>
      <w:r>
        <w:rPr>
          <w:noProof/>
        </w:rPr>
        <w:fldChar w:fldCharType="begin"/>
      </w:r>
      <w:r>
        <w:rPr>
          <w:noProof/>
        </w:rPr>
        <w:instrText xml:space="preserve"> SEQ Figure \* ARABIC </w:instrText>
      </w:r>
      <w:r>
        <w:rPr>
          <w:noProof/>
        </w:rPr>
        <w:fldChar w:fldCharType="separate"/>
      </w:r>
      <w:r w:rsidR="00FC27D1">
        <w:rPr>
          <w:noProof/>
        </w:rPr>
        <w:t>73</w:t>
      </w:r>
      <w:r>
        <w:rPr>
          <w:noProof/>
        </w:rPr>
        <w:fldChar w:fldCharType="end"/>
      </w:r>
      <w:r>
        <w:t xml:space="preserve"> –</w:t>
      </w:r>
      <w:r w:rsidR="00BA093F">
        <w:t xml:space="preserve"> Disabled </w:t>
      </w:r>
      <w:r>
        <w:t>Channels</w:t>
      </w:r>
      <w:bookmarkEnd w:id="1210"/>
    </w:p>
    <w:p w14:paraId="7EAFE74B" w14:textId="490F4606" w:rsidR="00DC03A1" w:rsidRDefault="00BA093F" w:rsidP="00BA093F">
      <w:pPr>
        <w:pStyle w:val="Heading3"/>
      </w:pPr>
      <w:bookmarkStart w:id="1211" w:name="_Toc77862083"/>
      <w:r>
        <w:t>D</w:t>
      </w:r>
      <w:r w:rsidR="00C30F94">
        <w:t>efault Settings</w:t>
      </w:r>
      <w:bookmarkEnd w:id="1211"/>
    </w:p>
    <w:p w14:paraId="43CB8DB7" w14:textId="77777777" w:rsidR="00BA093F" w:rsidRDefault="00BA093F" w:rsidP="00BA093F">
      <w:r>
        <w:t xml:space="preserve">Open a terminal session to the interface using PuTTY, as described above. </w:t>
      </w:r>
    </w:p>
    <w:p w14:paraId="443ADAAF" w14:textId="283CFC23" w:rsidR="00BA093F" w:rsidRPr="00BA093F" w:rsidRDefault="00BA093F" w:rsidP="006C4A3A">
      <w:pPr>
        <w:pStyle w:val="ListParagraph"/>
        <w:numPr>
          <w:ilvl w:val="0"/>
          <w:numId w:val="25"/>
        </w:numPr>
      </w:pPr>
      <w:r>
        <w:t>The “?” command shows the default settings:</w:t>
      </w:r>
    </w:p>
    <w:p w14:paraId="3D492693" w14:textId="73134852" w:rsidR="00DC03A1" w:rsidRDefault="00DC03A1" w:rsidP="00DC03A1">
      <w:pPr>
        <w:jc w:val="center"/>
      </w:pPr>
      <w:r>
        <w:rPr>
          <w:noProof/>
        </w:rPr>
        <w:drawing>
          <wp:inline distT="0" distB="0" distL="0" distR="0" wp14:anchorId="45CA780F" wp14:editId="06801073">
            <wp:extent cx="4320000" cy="2714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1">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A59B8D5" w14:textId="7A847841" w:rsidR="00DC03A1" w:rsidRDefault="00DC03A1" w:rsidP="00DC03A1">
      <w:pPr>
        <w:pStyle w:val="Caption"/>
        <w:jc w:val="center"/>
      </w:pPr>
      <w:bookmarkStart w:id="1212" w:name="_Toc20774450"/>
      <w:r>
        <w:t xml:space="preserve">Figure </w:t>
      </w:r>
      <w:r>
        <w:rPr>
          <w:noProof/>
        </w:rPr>
        <w:fldChar w:fldCharType="begin"/>
      </w:r>
      <w:r>
        <w:rPr>
          <w:noProof/>
        </w:rPr>
        <w:instrText xml:space="preserve"> SEQ Figure \* ARABIC </w:instrText>
      </w:r>
      <w:r>
        <w:rPr>
          <w:noProof/>
        </w:rPr>
        <w:fldChar w:fldCharType="separate"/>
      </w:r>
      <w:r w:rsidR="00FC27D1">
        <w:rPr>
          <w:noProof/>
        </w:rPr>
        <w:t>74</w:t>
      </w:r>
      <w:r>
        <w:rPr>
          <w:noProof/>
        </w:rPr>
        <w:fldChar w:fldCharType="end"/>
      </w:r>
      <w:r>
        <w:t xml:space="preserve"> – </w:t>
      </w:r>
      <w:r w:rsidR="00BA093F">
        <w:t>Default Setting</w:t>
      </w:r>
      <w:r>
        <w:t>s</w:t>
      </w:r>
      <w:bookmarkEnd w:id="1212"/>
    </w:p>
    <w:p w14:paraId="56BB0A68" w14:textId="399499B5" w:rsidR="00DC03A1" w:rsidRDefault="00DC03A1" w:rsidP="00DC03A1">
      <w:pPr>
        <w:pStyle w:val="Heading3"/>
      </w:pPr>
      <w:bookmarkStart w:id="1213" w:name="_Toc77862084"/>
      <w:r>
        <w:lastRenderedPageBreak/>
        <w:t>Disable Unused Channels</w:t>
      </w:r>
      <w:bookmarkEnd w:id="1213"/>
    </w:p>
    <w:p w14:paraId="7A03C073" w14:textId="087E927C" w:rsidR="00DC03A1" w:rsidRDefault="00BA093F" w:rsidP="006C4A3A">
      <w:pPr>
        <w:pStyle w:val="ListParagraph"/>
        <w:keepNext/>
        <w:numPr>
          <w:ilvl w:val="0"/>
          <w:numId w:val="24"/>
        </w:numPr>
      </w:pPr>
      <w:r>
        <w:t>To disable (or enable) c</w:t>
      </w:r>
      <w:r w:rsidR="00DC03A1">
        <w:t>hannels</w:t>
      </w:r>
      <w:r>
        <w:t>, use the “E” command. There is no need to press Enter after typing the “E”.</w:t>
      </w:r>
    </w:p>
    <w:p w14:paraId="7AC6567E" w14:textId="0E1DDF74" w:rsidR="00BA093F" w:rsidRDefault="00BA093F" w:rsidP="006C4A3A">
      <w:pPr>
        <w:pStyle w:val="ListParagraph"/>
        <w:keepNext/>
        <w:numPr>
          <w:ilvl w:val="0"/>
          <w:numId w:val="24"/>
        </w:numPr>
      </w:pPr>
      <w:r>
        <w:t>Enter the number of each channel to be disabled, pressing Enter after each one. In the example below, channels 6, 7, 8, and 10 to 16 are disabled.</w:t>
      </w:r>
    </w:p>
    <w:p w14:paraId="2B1226DB" w14:textId="308A0531" w:rsidR="00BA093F" w:rsidRDefault="00BA093F" w:rsidP="006C4A3A">
      <w:pPr>
        <w:pStyle w:val="ListParagraph"/>
        <w:keepNext/>
        <w:numPr>
          <w:ilvl w:val="0"/>
          <w:numId w:val="24"/>
        </w:numPr>
      </w:pPr>
      <w:r>
        <w:t>When you have finished, enter a zero (or just press Enter).</w:t>
      </w:r>
    </w:p>
    <w:p w14:paraId="39F5E92A" w14:textId="5FF9BC9A" w:rsidR="006173D7" w:rsidRDefault="006173D7" w:rsidP="006C4A3A">
      <w:pPr>
        <w:pStyle w:val="ListParagraph"/>
        <w:keepNext/>
        <w:numPr>
          <w:ilvl w:val="0"/>
          <w:numId w:val="24"/>
        </w:numPr>
      </w:pPr>
      <w:r>
        <w:t>The interface software will not allow you to disable all the sensors.</w:t>
      </w:r>
    </w:p>
    <w:p w14:paraId="036328D2" w14:textId="565EFBDE" w:rsidR="00BA093F" w:rsidRDefault="006173D7" w:rsidP="006C4A3A">
      <w:pPr>
        <w:pStyle w:val="ListParagraph"/>
        <w:keepNext/>
        <w:numPr>
          <w:ilvl w:val="0"/>
          <w:numId w:val="24"/>
        </w:numPr>
      </w:pPr>
      <w:r>
        <w:t>These</w:t>
      </w:r>
      <w:r w:rsidR="00BA093F">
        <w:t xml:space="preserve"> settings are not saved yet and will revert to the defaults if the interface power is turned off. The setting</w:t>
      </w:r>
      <w:r>
        <w:t>s</w:t>
      </w:r>
      <w:r w:rsidR="00BA093F">
        <w:t xml:space="preserve"> will be saved later.</w:t>
      </w:r>
    </w:p>
    <w:p w14:paraId="7CFAF036" w14:textId="562C18B0" w:rsidR="00DC03A1" w:rsidRDefault="00DC03A1" w:rsidP="00DC03A1">
      <w:pPr>
        <w:jc w:val="center"/>
      </w:pPr>
      <w:r>
        <w:rPr>
          <w:noProof/>
        </w:rPr>
        <w:drawing>
          <wp:inline distT="0" distB="0" distL="0" distR="0" wp14:anchorId="74BC0448" wp14:editId="1D6B1618">
            <wp:extent cx="4320000" cy="4762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 2.png"/>
                    <pic:cNvPicPr/>
                  </pic:nvPicPr>
                  <pic:blipFill>
                    <a:blip r:embed="rId96">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41DE524F" w14:textId="1B62728A" w:rsidR="00DC03A1" w:rsidRDefault="00DC03A1" w:rsidP="00DC03A1">
      <w:pPr>
        <w:pStyle w:val="Caption"/>
        <w:jc w:val="center"/>
      </w:pPr>
      <w:bookmarkStart w:id="1214" w:name="_Toc20774451"/>
      <w:r>
        <w:t xml:space="preserve">Figure </w:t>
      </w:r>
      <w:r>
        <w:rPr>
          <w:noProof/>
        </w:rPr>
        <w:fldChar w:fldCharType="begin"/>
      </w:r>
      <w:r>
        <w:rPr>
          <w:noProof/>
        </w:rPr>
        <w:instrText xml:space="preserve"> SEQ Figure \* ARABIC </w:instrText>
      </w:r>
      <w:r>
        <w:rPr>
          <w:noProof/>
        </w:rPr>
        <w:fldChar w:fldCharType="separate"/>
      </w:r>
      <w:r w:rsidR="00FC27D1">
        <w:rPr>
          <w:noProof/>
        </w:rPr>
        <w:t>75</w:t>
      </w:r>
      <w:r>
        <w:rPr>
          <w:noProof/>
        </w:rPr>
        <w:fldChar w:fldCharType="end"/>
      </w:r>
      <w:r>
        <w:t xml:space="preserve"> – </w:t>
      </w:r>
      <w:r w:rsidR="00BA093F">
        <w:t xml:space="preserve">Disabling </w:t>
      </w:r>
      <w:r>
        <w:t>Channels</w:t>
      </w:r>
      <w:r w:rsidR="00D30D7C">
        <w:t xml:space="preserve"> Example</w:t>
      </w:r>
      <w:bookmarkEnd w:id="1214"/>
    </w:p>
    <w:p w14:paraId="303B4C4B" w14:textId="36ADB9EF" w:rsidR="00DC03A1" w:rsidRDefault="00BA093F" w:rsidP="006173D7">
      <w:pPr>
        <w:pStyle w:val="Heading3"/>
        <w:pageBreakBefore/>
      </w:pPr>
      <w:bookmarkStart w:id="1215" w:name="_Toc77862085"/>
      <w:r>
        <w:lastRenderedPageBreak/>
        <w:t>Re-</w:t>
      </w:r>
      <w:r w:rsidR="00DC03A1">
        <w:t xml:space="preserve">Map </w:t>
      </w:r>
      <w:r>
        <w:t xml:space="preserve">Channels </w:t>
      </w:r>
      <w:r w:rsidR="00DC03A1">
        <w:t>to Bells</w:t>
      </w:r>
      <w:bookmarkEnd w:id="1215"/>
    </w:p>
    <w:p w14:paraId="63C9F74E" w14:textId="08CBFF5C" w:rsidR="00DC03A1" w:rsidRDefault="00BA093F" w:rsidP="00DC03A1">
      <w:pPr>
        <w:keepNext/>
      </w:pPr>
      <w:r>
        <w:t xml:space="preserve">Although the mapping between the </w:t>
      </w:r>
      <w:r w:rsidR="006173D7">
        <w:t>channel/</w:t>
      </w:r>
      <w:r>
        <w:t>sensor</w:t>
      </w:r>
      <w:r w:rsidR="006173D7">
        <w:t xml:space="preserve"> </w:t>
      </w:r>
      <w:r>
        <w:t xml:space="preserve">numbers </w:t>
      </w:r>
      <w:r w:rsidR="006173D7">
        <w:t>and the real bell numbers can be reconfigured in most Simulator Software Packages, it is less confusing if this is set in the simulator interface.</w:t>
      </w:r>
    </w:p>
    <w:p w14:paraId="36B934B3" w14:textId="7F309617" w:rsidR="006173D7" w:rsidRDefault="006173D7" w:rsidP="006173D7">
      <w:pPr>
        <w:keepNext/>
      </w:pPr>
      <w:r>
        <w:t xml:space="preserve">In the example </w:t>
      </w:r>
      <w:r w:rsidR="00740E9D">
        <w:t xml:space="preserve">installation </w:t>
      </w:r>
      <w:r>
        <w:t>above, the interface channels are mapped to the real bells as follows:</w:t>
      </w:r>
    </w:p>
    <w:p w14:paraId="04D1F359" w14:textId="760DAB6E" w:rsidR="00D30D7C" w:rsidRDefault="00D30D7C" w:rsidP="00D30D7C">
      <w:pPr>
        <w:pStyle w:val="Caption"/>
        <w:keepNext/>
      </w:pPr>
      <w:bookmarkStart w:id="1216" w:name="_Toc20774460"/>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FC27D1">
        <w:rPr>
          <w:noProof/>
        </w:rPr>
        <w:t>6</w:t>
      </w:r>
      <w:r w:rsidR="00FE5199">
        <w:rPr>
          <w:noProof/>
        </w:rPr>
        <w:fldChar w:fldCharType="end"/>
      </w:r>
      <w:r>
        <w:t xml:space="preserve"> – Example Channel Mapping</w:t>
      </w:r>
      <w:bookmarkEnd w:id="1216"/>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20D9BA13" w14:textId="77777777" w:rsidTr="00D30D7C">
        <w:tc>
          <w:tcPr>
            <w:tcW w:w="2500" w:type="pct"/>
            <w:shd w:val="clear" w:color="auto" w:fill="D9D9D9" w:themeFill="background1" w:themeFillShade="D9"/>
          </w:tcPr>
          <w:p w14:paraId="44C4A4F9" w14:textId="7D98DD38" w:rsidR="00D30D7C" w:rsidRPr="00212D29" w:rsidRDefault="00D30D7C" w:rsidP="00FE5199">
            <w:pPr>
              <w:contextualSpacing/>
              <w:rPr>
                <w:b/>
              </w:rPr>
            </w:pPr>
            <w:r>
              <w:rPr>
                <w:b/>
              </w:rPr>
              <w:t>Channel</w:t>
            </w:r>
          </w:p>
        </w:tc>
        <w:tc>
          <w:tcPr>
            <w:tcW w:w="2500" w:type="pct"/>
            <w:shd w:val="clear" w:color="auto" w:fill="D9D9D9" w:themeFill="background1" w:themeFillShade="D9"/>
          </w:tcPr>
          <w:p w14:paraId="46F9AF16" w14:textId="570E7D8A" w:rsidR="00D30D7C" w:rsidRPr="00212D29" w:rsidRDefault="00D30D7C" w:rsidP="00FE5199">
            <w:pPr>
              <w:contextualSpacing/>
              <w:rPr>
                <w:b/>
              </w:rPr>
            </w:pPr>
            <w:r>
              <w:rPr>
                <w:b/>
              </w:rPr>
              <w:t>Bell</w:t>
            </w:r>
          </w:p>
        </w:tc>
      </w:tr>
      <w:tr w:rsidR="00D30D7C" w:rsidRPr="00D57358" w14:paraId="6BDAB671" w14:textId="77777777" w:rsidTr="00D30D7C">
        <w:tc>
          <w:tcPr>
            <w:tcW w:w="2500" w:type="pct"/>
          </w:tcPr>
          <w:p w14:paraId="5BC436A7" w14:textId="4B62D24A" w:rsidR="00D30D7C" w:rsidRPr="00212D29" w:rsidRDefault="00D30D7C" w:rsidP="00D30D7C">
            <w:pPr>
              <w:contextualSpacing/>
            </w:pPr>
            <w:r>
              <w:t>1</w:t>
            </w:r>
          </w:p>
        </w:tc>
        <w:tc>
          <w:tcPr>
            <w:tcW w:w="2500" w:type="pct"/>
          </w:tcPr>
          <w:p w14:paraId="11719703" w14:textId="22DAE25F" w:rsidR="00D30D7C" w:rsidRPr="00212D29" w:rsidRDefault="00D30D7C" w:rsidP="00D30D7C">
            <w:pPr>
              <w:contextualSpacing/>
            </w:pPr>
            <w:r>
              <w:t>6</w:t>
            </w:r>
          </w:p>
        </w:tc>
      </w:tr>
      <w:tr w:rsidR="00D30D7C" w:rsidRPr="00D57358" w14:paraId="079D2C7B" w14:textId="77777777" w:rsidTr="00D30D7C">
        <w:tc>
          <w:tcPr>
            <w:tcW w:w="2500" w:type="pct"/>
          </w:tcPr>
          <w:p w14:paraId="4095FE7E" w14:textId="292A3D6C" w:rsidR="00D30D7C" w:rsidRPr="00212D29" w:rsidRDefault="00D30D7C" w:rsidP="00D30D7C">
            <w:pPr>
              <w:contextualSpacing/>
            </w:pPr>
            <w:r>
              <w:t>2</w:t>
            </w:r>
          </w:p>
        </w:tc>
        <w:tc>
          <w:tcPr>
            <w:tcW w:w="2500" w:type="pct"/>
          </w:tcPr>
          <w:p w14:paraId="555101E9" w14:textId="422B2CC1" w:rsidR="00D30D7C" w:rsidRPr="00212D29" w:rsidRDefault="00D30D7C" w:rsidP="00D30D7C">
            <w:pPr>
              <w:contextualSpacing/>
            </w:pPr>
            <w:r>
              <w:t>1</w:t>
            </w:r>
          </w:p>
        </w:tc>
      </w:tr>
      <w:tr w:rsidR="00D30D7C" w:rsidRPr="00D57358" w14:paraId="6364B739" w14:textId="77777777" w:rsidTr="00D30D7C">
        <w:tc>
          <w:tcPr>
            <w:tcW w:w="2500" w:type="pct"/>
          </w:tcPr>
          <w:p w14:paraId="33C0285A" w14:textId="54831839" w:rsidR="00D30D7C" w:rsidRPr="00212D29" w:rsidRDefault="00D30D7C" w:rsidP="00D30D7C">
            <w:pPr>
              <w:contextualSpacing/>
            </w:pPr>
            <w:r>
              <w:t>3</w:t>
            </w:r>
          </w:p>
        </w:tc>
        <w:tc>
          <w:tcPr>
            <w:tcW w:w="2500" w:type="pct"/>
          </w:tcPr>
          <w:p w14:paraId="6DD8CAFA" w14:textId="0D60C494" w:rsidR="00D30D7C" w:rsidRPr="00212D29" w:rsidRDefault="00D30D7C" w:rsidP="00D30D7C">
            <w:pPr>
              <w:contextualSpacing/>
            </w:pPr>
            <w:r>
              <w:t>2</w:t>
            </w:r>
          </w:p>
        </w:tc>
      </w:tr>
      <w:tr w:rsidR="00D30D7C" w:rsidRPr="00D57358" w14:paraId="3A1DE053" w14:textId="77777777" w:rsidTr="00D30D7C">
        <w:tc>
          <w:tcPr>
            <w:tcW w:w="2500" w:type="pct"/>
          </w:tcPr>
          <w:p w14:paraId="386F98EB" w14:textId="44452131" w:rsidR="00D30D7C" w:rsidRPr="00212D29" w:rsidRDefault="00D30D7C" w:rsidP="00D30D7C">
            <w:pPr>
              <w:contextualSpacing/>
            </w:pPr>
            <w:r>
              <w:t>4</w:t>
            </w:r>
          </w:p>
        </w:tc>
        <w:tc>
          <w:tcPr>
            <w:tcW w:w="2500" w:type="pct"/>
          </w:tcPr>
          <w:p w14:paraId="2C4A514E" w14:textId="54621AC9" w:rsidR="00D30D7C" w:rsidRPr="00212D29" w:rsidRDefault="00D30D7C" w:rsidP="00D30D7C">
            <w:pPr>
              <w:contextualSpacing/>
            </w:pPr>
            <w:r>
              <w:t>3</w:t>
            </w:r>
          </w:p>
        </w:tc>
      </w:tr>
      <w:tr w:rsidR="00D30D7C" w:rsidRPr="00D57358" w14:paraId="4A09A9A3" w14:textId="77777777" w:rsidTr="00D30D7C">
        <w:tc>
          <w:tcPr>
            <w:tcW w:w="2500" w:type="pct"/>
          </w:tcPr>
          <w:p w14:paraId="27339277" w14:textId="2B173084" w:rsidR="00D30D7C" w:rsidRPr="00212D29" w:rsidRDefault="00D30D7C" w:rsidP="00D30D7C">
            <w:pPr>
              <w:contextualSpacing/>
            </w:pPr>
            <w:r>
              <w:t>5</w:t>
            </w:r>
          </w:p>
        </w:tc>
        <w:tc>
          <w:tcPr>
            <w:tcW w:w="2500" w:type="pct"/>
          </w:tcPr>
          <w:p w14:paraId="0086AF8F" w14:textId="52AA73A0" w:rsidR="00D30D7C" w:rsidRPr="00212D29" w:rsidRDefault="00D30D7C" w:rsidP="00D30D7C">
            <w:pPr>
              <w:contextualSpacing/>
            </w:pPr>
            <w:r>
              <w:t>5</w:t>
            </w:r>
          </w:p>
        </w:tc>
      </w:tr>
      <w:tr w:rsidR="00D30D7C" w:rsidRPr="00D57358" w14:paraId="55F498E5" w14:textId="77777777" w:rsidTr="00D30D7C">
        <w:tc>
          <w:tcPr>
            <w:tcW w:w="2500" w:type="pct"/>
          </w:tcPr>
          <w:p w14:paraId="6FBD9DE4" w14:textId="33ACF805" w:rsidR="00D30D7C" w:rsidRPr="00212D29" w:rsidRDefault="00D30D7C" w:rsidP="00D30D7C">
            <w:pPr>
              <w:contextualSpacing/>
            </w:pPr>
            <w:r>
              <w:t>9</w:t>
            </w:r>
          </w:p>
        </w:tc>
        <w:tc>
          <w:tcPr>
            <w:tcW w:w="2500" w:type="pct"/>
          </w:tcPr>
          <w:p w14:paraId="585F2AAA" w14:textId="70229C76" w:rsidR="00D30D7C" w:rsidRPr="00212D29" w:rsidRDefault="00D30D7C" w:rsidP="00D30D7C">
            <w:pPr>
              <w:contextualSpacing/>
            </w:pPr>
            <w:r>
              <w:t>4</w:t>
            </w:r>
          </w:p>
        </w:tc>
      </w:tr>
    </w:tbl>
    <w:p w14:paraId="3DB7EB6F" w14:textId="77777777" w:rsidR="006173D7" w:rsidRDefault="006173D7" w:rsidP="006173D7">
      <w:pPr>
        <w:pStyle w:val="ListParagraph"/>
        <w:keepNext/>
      </w:pPr>
    </w:p>
    <w:p w14:paraId="15102F56" w14:textId="5AB60BE5" w:rsidR="006173D7" w:rsidRDefault="006173D7" w:rsidP="006C4A3A">
      <w:pPr>
        <w:pStyle w:val="ListParagraph"/>
        <w:numPr>
          <w:ilvl w:val="0"/>
          <w:numId w:val="24"/>
        </w:numPr>
      </w:pPr>
      <w:r>
        <w:t>To re-map a channel to a real bell number, use the “R” command. There is no need to press Enter after typing the “R”.</w:t>
      </w:r>
    </w:p>
    <w:p w14:paraId="58340A86" w14:textId="40F2EF4A" w:rsidR="006173D7" w:rsidRDefault="006173D7" w:rsidP="006C4A3A">
      <w:pPr>
        <w:pStyle w:val="ListParagraph"/>
        <w:numPr>
          <w:ilvl w:val="0"/>
          <w:numId w:val="24"/>
        </w:numPr>
      </w:pPr>
      <w:r>
        <w:t>Enter the number of each channel to be remapped, and press Enter.</w:t>
      </w:r>
    </w:p>
    <w:p w14:paraId="5C7DD519" w14:textId="42974315" w:rsidR="006173D7" w:rsidRDefault="006173D7" w:rsidP="006C4A3A">
      <w:pPr>
        <w:pStyle w:val="ListParagraph"/>
        <w:numPr>
          <w:ilvl w:val="0"/>
          <w:numId w:val="24"/>
        </w:numPr>
      </w:pPr>
      <w:r>
        <w:t>Then enter the number (or letter) of bell to which that sensor is attached, and press Enter.</w:t>
      </w:r>
      <w:r w:rsidR="00740E9D">
        <w:t xml:space="preserve"> The numbers and letters follow the usual ringing conventions, as shown in the table below:</w:t>
      </w:r>
    </w:p>
    <w:p w14:paraId="40793CFC" w14:textId="49B06389" w:rsidR="00D30D7C" w:rsidRDefault="00D30D7C" w:rsidP="00D30D7C">
      <w:pPr>
        <w:pStyle w:val="Caption"/>
        <w:keepNext/>
      </w:pPr>
      <w:bookmarkStart w:id="1217" w:name="_Toc20774461"/>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FC27D1">
        <w:rPr>
          <w:noProof/>
        </w:rPr>
        <w:t>7</w:t>
      </w:r>
      <w:r w:rsidR="00FE5199">
        <w:rPr>
          <w:noProof/>
        </w:rPr>
        <w:fldChar w:fldCharType="end"/>
      </w:r>
      <w:r>
        <w:t xml:space="preserve"> – Bell Numbers &amp; Letters</w:t>
      </w:r>
      <w:bookmarkEnd w:id="1217"/>
      <w:r>
        <w:t xml:space="preserve">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4C56ED1D" w14:textId="77777777" w:rsidTr="00FE5199">
        <w:tc>
          <w:tcPr>
            <w:tcW w:w="2500" w:type="pct"/>
            <w:shd w:val="clear" w:color="auto" w:fill="D9D9D9" w:themeFill="background1" w:themeFillShade="D9"/>
          </w:tcPr>
          <w:p w14:paraId="06255E13" w14:textId="518337EB" w:rsidR="00D30D7C" w:rsidRPr="00212D29" w:rsidRDefault="00D30D7C" w:rsidP="00D30D7C">
            <w:pPr>
              <w:contextualSpacing/>
              <w:rPr>
                <w:b/>
              </w:rPr>
            </w:pPr>
            <w:r>
              <w:rPr>
                <w:b/>
              </w:rPr>
              <w:t>Bell</w:t>
            </w:r>
            <w:r w:rsidR="00AA6BF6">
              <w:rPr>
                <w:b/>
              </w:rPr>
              <w:t>s</w:t>
            </w:r>
          </w:p>
        </w:tc>
        <w:tc>
          <w:tcPr>
            <w:tcW w:w="2500" w:type="pct"/>
            <w:shd w:val="clear" w:color="auto" w:fill="D9D9D9" w:themeFill="background1" w:themeFillShade="D9"/>
          </w:tcPr>
          <w:p w14:paraId="6296C02A" w14:textId="0E21FDC5" w:rsidR="00D30D7C" w:rsidRPr="00212D29" w:rsidRDefault="00D30D7C" w:rsidP="00D30D7C">
            <w:pPr>
              <w:contextualSpacing/>
              <w:rPr>
                <w:b/>
              </w:rPr>
            </w:pPr>
            <w:r>
              <w:rPr>
                <w:b/>
              </w:rPr>
              <w:t>Bell Numbers/Letters</w:t>
            </w:r>
          </w:p>
        </w:tc>
      </w:tr>
      <w:tr w:rsidR="00D30D7C" w:rsidRPr="00D57358" w14:paraId="175BC2CA" w14:textId="77777777" w:rsidTr="00FE5199">
        <w:tc>
          <w:tcPr>
            <w:tcW w:w="2500" w:type="pct"/>
          </w:tcPr>
          <w:p w14:paraId="3DD353EB" w14:textId="5E075FC2" w:rsidR="00D30D7C" w:rsidRPr="00212D29" w:rsidRDefault="00D30D7C" w:rsidP="00D30D7C">
            <w:pPr>
              <w:contextualSpacing/>
            </w:pPr>
            <w:r>
              <w:t>1 to 9</w:t>
            </w:r>
          </w:p>
        </w:tc>
        <w:tc>
          <w:tcPr>
            <w:tcW w:w="2500" w:type="pct"/>
          </w:tcPr>
          <w:p w14:paraId="6F4724CD" w14:textId="2B54525D" w:rsidR="00D30D7C" w:rsidRPr="00212D29" w:rsidRDefault="00D30D7C" w:rsidP="00D30D7C">
            <w:pPr>
              <w:contextualSpacing/>
            </w:pPr>
            <w:r>
              <w:t>1 – 9</w:t>
            </w:r>
          </w:p>
        </w:tc>
      </w:tr>
      <w:tr w:rsidR="00D30D7C" w:rsidRPr="00D57358" w14:paraId="0C63721C" w14:textId="77777777" w:rsidTr="00FE5199">
        <w:tc>
          <w:tcPr>
            <w:tcW w:w="2500" w:type="pct"/>
          </w:tcPr>
          <w:p w14:paraId="364C6BAB" w14:textId="5C085CE7" w:rsidR="00D30D7C" w:rsidRPr="00212D29" w:rsidRDefault="00D30D7C" w:rsidP="00D30D7C">
            <w:pPr>
              <w:contextualSpacing/>
            </w:pPr>
            <w:r>
              <w:t>10</w:t>
            </w:r>
          </w:p>
        </w:tc>
        <w:tc>
          <w:tcPr>
            <w:tcW w:w="2500" w:type="pct"/>
          </w:tcPr>
          <w:p w14:paraId="2CCB4003" w14:textId="5D834030" w:rsidR="00D30D7C" w:rsidRPr="00212D29" w:rsidRDefault="00D30D7C" w:rsidP="00D30D7C">
            <w:pPr>
              <w:contextualSpacing/>
            </w:pPr>
            <w:r>
              <w:t>0</w:t>
            </w:r>
          </w:p>
        </w:tc>
      </w:tr>
      <w:tr w:rsidR="00D30D7C" w:rsidRPr="00D57358" w14:paraId="0DAAC3A9" w14:textId="77777777" w:rsidTr="00FE5199">
        <w:tc>
          <w:tcPr>
            <w:tcW w:w="2500" w:type="pct"/>
          </w:tcPr>
          <w:p w14:paraId="5E1D466E" w14:textId="1A2F53E9" w:rsidR="00D30D7C" w:rsidRPr="00212D29" w:rsidRDefault="00D30D7C" w:rsidP="00D30D7C">
            <w:pPr>
              <w:contextualSpacing/>
            </w:pPr>
            <w:r>
              <w:t>11</w:t>
            </w:r>
          </w:p>
        </w:tc>
        <w:tc>
          <w:tcPr>
            <w:tcW w:w="2500" w:type="pct"/>
          </w:tcPr>
          <w:p w14:paraId="2423D4E3" w14:textId="014B268F" w:rsidR="00D30D7C" w:rsidRPr="00212D29" w:rsidRDefault="00D30D7C" w:rsidP="00D30D7C">
            <w:pPr>
              <w:contextualSpacing/>
            </w:pPr>
            <w:r>
              <w:t>E</w:t>
            </w:r>
          </w:p>
        </w:tc>
      </w:tr>
      <w:tr w:rsidR="00D30D7C" w:rsidRPr="00D57358" w14:paraId="04AE7432" w14:textId="77777777" w:rsidTr="00FE5199">
        <w:tc>
          <w:tcPr>
            <w:tcW w:w="2500" w:type="pct"/>
          </w:tcPr>
          <w:p w14:paraId="6B20F0E6" w14:textId="7918C9BE" w:rsidR="00D30D7C" w:rsidRPr="00212D29" w:rsidRDefault="00D30D7C" w:rsidP="00D30D7C">
            <w:pPr>
              <w:contextualSpacing/>
            </w:pPr>
            <w:r>
              <w:t>12</w:t>
            </w:r>
          </w:p>
        </w:tc>
        <w:tc>
          <w:tcPr>
            <w:tcW w:w="2500" w:type="pct"/>
          </w:tcPr>
          <w:p w14:paraId="69C6A4D5" w14:textId="5FA063F8" w:rsidR="00D30D7C" w:rsidRPr="00212D29" w:rsidRDefault="00D30D7C" w:rsidP="00D30D7C">
            <w:pPr>
              <w:contextualSpacing/>
            </w:pPr>
            <w:r>
              <w:t>T</w:t>
            </w:r>
          </w:p>
        </w:tc>
      </w:tr>
      <w:tr w:rsidR="00D30D7C" w:rsidRPr="00D57358" w14:paraId="6FC182B0" w14:textId="77777777" w:rsidTr="00FE5199">
        <w:tc>
          <w:tcPr>
            <w:tcW w:w="2500" w:type="pct"/>
          </w:tcPr>
          <w:p w14:paraId="33AC5C76" w14:textId="760BEA70" w:rsidR="00D30D7C" w:rsidRPr="00212D29" w:rsidRDefault="00D30D7C" w:rsidP="00D30D7C">
            <w:pPr>
              <w:contextualSpacing/>
            </w:pPr>
            <w:r>
              <w:t>13 to 16</w:t>
            </w:r>
          </w:p>
        </w:tc>
        <w:tc>
          <w:tcPr>
            <w:tcW w:w="2500" w:type="pct"/>
          </w:tcPr>
          <w:p w14:paraId="7663DA7A" w14:textId="45CC5DBC" w:rsidR="00D30D7C" w:rsidRPr="00212D29" w:rsidRDefault="00D30D7C" w:rsidP="00D30D7C">
            <w:pPr>
              <w:contextualSpacing/>
            </w:pPr>
            <w:r>
              <w:t>A – D</w:t>
            </w:r>
          </w:p>
        </w:tc>
      </w:tr>
      <w:tr w:rsidR="00D30D7C" w:rsidRPr="00D57358" w14:paraId="58A05643" w14:textId="77777777" w:rsidTr="00FE5199">
        <w:tc>
          <w:tcPr>
            <w:tcW w:w="2500" w:type="pct"/>
          </w:tcPr>
          <w:p w14:paraId="6DBF8A41" w14:textId="725FF80D" w:rsidR="00D30D7C" w:rsidRPr="00212D29" w:rsidRDefault="00D30D7C" w:rsidP="00D30D7C">
            <w:pPr>
              <w:contextualSpacing/>
            </w:pPr>
            <w:r>
              <w:t>Switches</w:t>
            </w:r>
          </w:p>
        </w:tc>
        <w:tc>
          <w:tcPr>
            <w:tcW w:w="2500" w:type="pct"/>
          </w:tcPr>
          <w:p w14:paraId="6827C43D" w14:textId="2173FDF5" w:rsidR="00D30D7C" w:rsidRPr="00212D29" w:rsidRDefault="00D30D7C" w:rsidP="00D30D7C">
            <w:pPr>
              <w:contextualSpacing/>
            </w:pPr>
            <w:r>
              <w:t>W – Z</w:t>
            </w:r>
          </w:p>
        </w:tc>
      </w:tr>
    </w:tbl>
    <w:p w14:paraId="0590AA2C" w14:textId="77777777" w:rsidR="00740E9D" w:rsidRDefault="00740E9D" w:rsidP="00740E9D">
      <w:pPr>
        <w:pStyle w:val="ListParagraph"/>
      </w:pPr>
    </w:p>
    <w:p w14:paraId="57327828" w14:textId="755560EE" w:rsidR="00740E9D" w:rsidRDefault="00740E9D" w:rsidP="006C4A3A">
      <w:pPr>
        <w:pStyle w:val="ListParagraph"/>
        <w:numPr>
          <w:ilvl w:val="0"/>
          <w:numId w:val="24"/>
        </w:numPr>
      </w:pPr>
      <w:r>
        <w:t>Letters W, X, Y and Z are used in Abel switch configurations</w:t>
      </w:r>
      <w:r w:rsidR="008E7853">
        <w:t>, and are not normally used.</w:t>
      </w:r>
      <w:r>
        <w:t xml:space="preserve"> More information on switches can be found in the </w:t>
      </w:r>
      <w:r w:rsidRPr="00133866">
        <w:rPr>
          <w:b/>
          <w:i/>
        </w:rPr>
        <w:t>Technical Reference Guide</w:t>
      </w:r>
      <w:r>
        <w:t>.</w:t>
      </w:r>
    </w:p>
    <w:p w14:paraId="28F4B196" w14:textId="53356606" w:rsidR="006173D7" w:rsidRDefault="006173D7" w:rsidP="006C4A3A">
      <w:pPr>
        <w:pStyle w:val="ListParagraph"/>
        <w:numPr>
          <w:ilvl w:val="0"/>
          <w:numId w:val="24"/>
        </w:numPr>
      </w:pPr>
      <w:r>
        <w:t>Repeat for all the other channels to be re-mapped. In the example below, channels 5 is already allocated to the 5</w:t>
      </w:r>
      <w:r w:rsidRPr="006173D7">
        <w:rPr>
          <w:vertAlign w:val="superscript"/>
        </w:rPr>
        <w:t>th</w:t>
      </w:r>
      <w:r>
        <w:t>, so no re-mapping is needed.</w:t>
      </w:r>
    </w:p>
    <w:p w14:paraId="4E4D9BF0" w14:textId="77777777" w:rsidR="006173D7" w:rsidRDefault="006173D7" w:rsidP="006C4A3A">
      <w:pPr>
        <w:pStyle w:val="ListParagraph"/>
        <w:numPr>
          <w:ilvl w:val="0"/>
          <w:numId w:val="24"/>
        </w:numPr>
      </w:pPr>
      <w:r>
        <w:t>When you have finished, enter a zero (or just press Enter).</w:t>
      </w:r>
    </w:p>
    <w:p w14:paraId="126414DE" w14:textId="5212A08D" w:rsidR="006173D7" w:rsidRDefault="006173D7" w:rsidP="006C4A3A">
      <w:pPr>
        <w:pStyle w:val="ListParagraph"/>
        <w:numPr>
          <w:ilvl w:val="0"/>
          <w:numId w:val="24"/>
        </w:numPr>
      </w:pPr>
      <w:r>
        <w:t xml:space="preserve">The interface software will </w:t>
      </w:r>
      <w:r w:rsidR="00740E9D">
        <w:t>warn you if duplicate mapping</w:t>
      </w:r>
      <w:r w:rsidR="00604881">
        <w:t>s</w:t>
      </w:r>
      <w:r w:rsidR="00740E9D">
        <w:t xml:space="preserve"> are defined, but will not prevent you from saving such a configuration</w:t>
      </w:r>
      <w:r w:rsidR="008E7853">
        <w:rPr>
          <w:rStyle w:val="FootnoteReference"/>
        </w:rPr>
        <w:footnoteReference w:id="41"/>
      </w:r>
      <w:r w:rsidR="00740E9D">
        <w:t>.</w:t>
      </w:r>
    </w:p>
    <w:p w14:paraId="2481317D" w14:textId="3A0D5089" w:rsidR="006173D7" w:rsidRDefault="006173D7" w:rsidP="006C4A3A">
      <w:pPr>
        <w:pStyle w:val="ListParagraph"/>
        <w:numPr>
          <w:ilvl w:val="0"/>
          <w:numId w:val="24"/>
        </w:numPr>
      </w:pPr>
      <w:r>
        <w:t>These settings are not saved yet and will revert to the defaults if the interface power is turned off. The settings will be saved later.</w:t>
      </w:r>
    </w:p>
    <w:p w14:paraId="6723ED9B" w14:textId="685F41AD" w:rsidR="006173D7" w:rsidRDefault="006173D7" w:rsidP="006173D7"/>
    <w:p w14:paraId="6DEAAE36" w14:textId="720A72B8" w:rsidR="00DC03A1" w:rsidRDefault="00DC03A1" w:rsidP="00DC03A1">
      <w:pPr>
        <w:jc w:val="center"/>
      </w:pPr>
      <w:r>
        <w:rPr>
          <w:noProof/>
        </w:rPr>
        <w:lastRenderedPageBreak/>
        <w:drawing>
          <wp:inline distT="0" distB="0" distL="0" distR="0" wp14:anchorId="15E00331" wp14:editId="5D184ECF">
            <wp:extent cx="4320000" cy="47628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3.png"/>
                    <pic:cNvPicPr/>
                  </pic:nvPicPr>
                  <pic:blipFill>
                    <a:blip r:embed="rId97">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5F2A4D12" w14:textId="3C6B46AF" w:rsidR="00DC03A1" w:rsidRDefault="00DC03A1" w:rsidP="00DC03A1">
      <w:pPr>
        <w:pStyle w:val="Caption"/>
        <w:jc w:val="center"/>
      </w:pPr>
      <w:bookmarkStart w:id="1218" w:name="_Toc20774452"/>
      <w:r>
        <w:t xml:space="preserve">Figure </w:t>
      </w:r>
      <w:r>
        <w:rPr>
          <w:noProof/>
        </w:rPr>
        <w:fldChar w:fldCharType="begin"/>
      </w:r>
      <w:r>
        <w:rPr>
          <w:noProof/>
        </w:rPr>
        <w:instrText xml:space="preserve"> SEQ Figure \* ARABIC </w:instrText>
      </w:r>
      <w:r>
        <w:rPr>
          <w:noProof/>
        </w:rPr>
        <w:fldChar w:fldCharType="separate"/>
      </w:r>
      <w:r w:rsidR="00FC27D1">
        <w:rPr>
          <w:noProof/>
        </w:rPr>
        <w:t>76</w:t>
      </w:r>
      <w:r>
        <w:rPr>
          <w:noProof/>
        </w:rPr>
        <w:fldChar w:fldCharType="end"/>
      </w:r>
      <w:r>
        <w:t xml:space="preserve"> –</w:t>
      </w:r>
      <w:r w:rsidR="0099187C">
        <w:t xml:space="preserve"> </w:t>
      </w:r>
      <w:r>
        <w:t xml:space="preserve">Channel </w:t>
      </w:r>
      <w:r w:rsidR="006173D7">
        <w:t>Re-Mapping</w:t>
      </w:r>
      <w:r w:rsidR="00D30D7C">
        <w:t xml:space="preserve"> Example</w:t>
      </w:r>
      <w:bookmarkEnd w:id="1218"/>
    </w:p>
    <w:p w14:paraId="6D09090F" w14:textId="77777777" w:rsidR="00DC03A1" w:rsidRDefault="00DC03A1" w:rsidP="00DC03A1">
      <w:pPr>
        <w:pStyle w:val="Heading3"/>
      </w:pPr>
      <w:bookmarkStart w:id="1219" w:name="_Toc77862086"/>
      <w:r>
        <w:t>Save Settings</w:t>
      </w:r>
      <w:bookmarkEnd w:id="1219"/>
    </w:p>
    <w:p w14:paraId="08944DFE" w14:textId="3212C8D1" w:rsidR="00DC03A1" w:rsidRDefault="00740E9D" w:rsidP="006C4A3A">
      <w:pPr>
        <w:pStyle w:val="ListParagraph"/>
        <w:keepNext/>
        <w:numPr>
          <w:ilvl w:val="0"/>
          <w:numId w:val="26"/>
        </w:numPr>
      </w:pPr>
      <w:r>
        <w:t>Review your settings with the “?”command.</w:t>
      </w:r>
    </w:p>
    <w:p w14:paraId="62331674" w14:textId="77777777" w:rsidR="00740E9D" w:rsidRDefault="00740E9D" w:rsidP="00740E9D">
      <w:pPr>
        <w:jc w:val="center"/>
      </w:pPr>
      <w:r>
        <w:rPr>
          <w:noProof/>
        </w:rPr>
        <w:drawing>
          <wp:inline distT="0" distB="0" distL="0" distR="0" wp14:anchorId="31FE8DAB" wp14:editId="0D8DB224">
            <wp:extent cx="4320000" cy="27144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s 5.png"/>
                    <pic:cNvPicPr/>
                  </pic:nvPicPr>
                  <pic:blipFill>
                    <a:blip r:embed="rId98">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5CF15960" w14:textId="056F5222" w:rsidR="00740E9D" w:rsidRDefault="00740E9D" w:rsidP="00740E9D">
      <w:pPr>
        <w:pStyle w:val="Caption"/>
        <w:jc w:val="center"/>
      </w:pPr>
      <w:bookmarkStart w:id="1220" w:name="_Toc20774453"/>
      <w:r>
        <w:t xml:space="preserve">Figure </w:t>
      </w:r>
      <w:r>
        <w:rPr>
          <w:noProof/>
        </w:rPr>
        <w:fldChar w:fldCharType="begin"/>
      </w:r>
      <w:r>
        <w:rPr>
          <w:noProof/>
        </w:rPr>
        <w:instrText xml:space="preserve"> SEQ Figure \* ARABIC </w:instrText>
      </w:r>
      <w:r>
        <w:rPr>
          <w:noProof/>
        </w:rPr>
        <w:fldChar w:fldCharType="separate"/>
      </w:r>
      <w:r w:rsidR="00FC27D1">
        <w:rPr>
          <w:noProof/>
        </w:rPr>
        <w:t>77</w:t>
      </w:r>
      <w:r>
        <w:rPr>
          <w:noProof/>
        </w:rPr>
        <w:fldChar w:fldCharType="end"/>
      </w:r>
      <w:r>
        <w:t xml:space="preserve"> – Example Channel Connections</w:t>
      </w:r>
      <w:bookmarkEnd w:id="1220"/>
    </w:p>
    <w:p w14:paraId="33C2A610" w14:textId="5545C3EA" w:rsidR="00740E9D" w:rsidRDefault="00740E9D" w:rsidP="006C4A3A">
      <w:pPr>
        <w:pStyle w:val="ListParagraph"/>
        <w:keepNext/>
        <w:numPr>
          <w:ilvl w:val="0"/>
          <w:numId w:val="26"/>
        </w:numPr>
      </w:pPr>
      <w:r>
        <w:lastRenderedPageBreak/>
        <w:t>Finally, save the settings using the “S” command, and then close the terminal window.</w:t>
      </w:r>
    </w:p>
    <w:p w14:paraId="3C80C73D" w14:textId="0CDD6C7E" w:rsidR="00DC03A1" w:rsidRDefault="00DC03A1" w:rsidP="00DC03A1">
      <w:pPr>
        <w:jc w:val="center"/>
      </w:pPr>
      <w:r>
        <w:rPr>
          <w:noProof/>
        </w:rPr>
        <w:drawing>
          <wp:inline distT="0" distB="0" distL="0" distR="0" wp14:anchorId="2597E448" wp14:editId="778A0F90">
            <wp:extent cx="4320000" cy="2714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 4.png"/>
                    <pic:cNvPicPr/>
                  </pic:nvPicPr>
                  <pic:blipFill>
                    <a:blip r:embed="rId99">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3685151" w14:textId="78493BCE" w:rsidR="00DC03A1" w:rsidRDefault="00DC03A1" w:rsidP="00DC03A1">
      <w:pPr>
        <w:pStyle w:val="Caption"/>
        <w:jc w:val="center"/>
      </w:pPr>
      <w:bookmarkStart w:id="1221" w:name="_Toc20774454"/>
      <w:r>
        <w:t xml:space="preserve">Figure </w:t>
      </w:r>
      <w:r>
        <w:rPr>
          <w:noProof/>
        </w:rPr>
        <w:fldChar w:fldCharType="begin"/>
      </w:r>
      <w:r>
        <w:rPr>
          <w:noProof/>
        </w:rPr>
        <w:instrText xml:space="preserve"> SEQ Figure \* ARABIC </w:instrText>
      </w:r>
      <w:r>
        <w:rPr>
          <w:noProof/>
        </w:rPr>
        <w:fldChar w:fldCharType="separate"/>
      </w:r>
      <w:r w:rsidR="00FC27D1">
        <w:rPr>
          <w:noProof/>
        </w:rPr>
        <w:t>78</w:t>
      </w:r>
      <w:r>
        <w:rPr>
          <w:noProof/>
        </w:rPr>
        <w:fldChar w:fldCharType="end"/>
      </w:r>
      <w:r>
        <w:t xml:space="preserve"> – </w:t>
      </w:r>
      <w:r w:rsidR="00740E9D">
        <w:t>Saving Interface Settings</w:t>
      </w:r>
      <w:bookmarkEnd w:id="1221"/>
    </w:p>
    <w:p w14:paraId="3E56403B" w14:textId="77777777" w:rsidR="00F80CCE" w:rsidRDefault="00F80CCE" w:rsidP="00F80CCE">
      <w:pPr>
        <w:pStyle w:val="Heading1"/>
      </w:pPr>
      <w:bookmarkStart w:id="1222" w:name="_Toc77862087"/>
      <w:r>
        <w:t>Next Steps</w:t>
      </w:r>
      <w:bookmarkEnd w:id="1222"/>
    </w:p>
    <w:p w14:paraId="0DEAE5D0" w14:textId="77777777" w:rsidR="000E3FE4" w:rsidRPr="001F4FB7" w:rsidRDefault="000E3FE4" w:rsidP="00364667">
      <w:r w:rsidRPr="001F4FB7">
        <w:t>You are now ready to move on to configure your chosen Simulator Software Package to work with the simulator. Instructions for configuring the main Simulator Software Packages can be found in the following guides:</w:t>
      </w:r>
    </w:p>
    <w:p w14:paraId="077F1B5B" w14:textId="77777777" w:rsidR="000E3FE4" w:rsidRPr="00133866" w:rsidRDefault="000E3FE4" w:rsidP="006C4A3A">
      <w:pPr>
        <w:pStyle w:val="ListParagraph"/>
        <w:numPr>
          <w:ilvl w:val="0"/>
          <w:numId w:val="19"/>
        </w:numPr>
        <w:rPr>
          <w:b/>
          <w:i/>
        </w:rPr>
      </w:pPr>
      <w:r w:rsidRPr="00133866">
        <w:rPr>
          <w:b/>
          <w:i/>
        </w:rPr>
        <w:t>Configuring Abel Guide</w:t>
      </w:r>
    </w:p>
    <w:p w14:paraId="32492DC7" w14:textId="77777777" w:rsidR="000E3FE4" w:rsidRPr="00133866" w:rsidRDefault="000E3FE4" w:rsidP="006C4A3A">
      <w:pPr>
        <w:pStyle w:val="ListParagraph"/>
        <w:numPr>
          <w:ilvl w:val="0"/>
          <w:numId w:val="19"/>
        </w:numPr>
        <w:rPr>
          <w:b/>
          <w:i/>
        </w:rPr>
      </w:pPr>
      <w:r w:rsidRPr="00133866">
        <w:rPr>
          <w:b/>
          <w:i/>
        </w:rPr>
        <w:t>Configuring Beltower Guide</w:t>
      </w:r>
    </w:p>
    <w:p w14:paraId="3C6DFC37" w14:textId="77777777" w:rsidR="000E3FE4" w:rsidRPr="00133866" w:rsidRDefault="000E3FE4" w:rsidP="006C4A3A">
      <w:pPr>
        <w:pStyle w:val="ListParagraph"/>
        <w:numPr>
          <w:ilvl w:val="0"/>
          <w:numId w:val="19"/>
        </w:numPr>
        <w:rPr>
          <w:b/>
          <w:i/>
        </w:rPr>
      </w:pPr>
      <w:r w:rsidRPr="00133866">
        <w:rPr>
          <w:b/>
          <w:i/>
        </w:rPr>
        <w:t>Configuring Virtual Belfry Guide</w:t>
      </w:r>
    </w:p>
    <w:p w14:paraId="6271AA69" w14:textId="6ED7C0EB" w:rsidR="00F002DD" w:rsidRDefault="000E3FE4" w:rsidP="00364667">
      <w:r w:rsidRPr="001F4FB7">
        <w:t>If your Simulator Software Package is not listed above, please refer to the vendor’s instructions on configuring their software to work with external sensors.</w:t>
      </w:r>
    </w:p>
    <w:p w14:paraId="6610E97C" w14:textId="76A1A751" w:rsidR="00E0692F" w:rsidRPr="001F4FB7" w:rsidRDefault="00E0692F" w:rsidP="00364667">
      <w:r>
        <w:t xml:space="preserve">If you want to use multiple PCs concurrently, see the </w:t>
      </w:r>
      <w:r w:rsidRPr="00166FBD">
        <w:rPr>
          <w:b/>
          <w:bCs/>
          <w:i/>
          <w:iCs/>
        </w:rPr>
        <w:t>Multi-PC Guide</w:t>
      </w:r>
      <w:r>
        <w:t xml:space="preserve"> for more information.</w:t>
      </w:r>
    </w:p>
    <w:p w14:paraId="3DA37595" w14:textId="77777777" w:rsidR="004E080F" w:rsidRPr="00A35396" w:rsidRDefault="004E080F" w:rsidP="00740E9D">
      <w:pPr>
        <w:pStyle w:val="Heading1"/>
        <w:pageBreakBefore/>
      </w:pPr>
      <w:bookmarkStart w:id="1223" w:name="_Toc77862088"/>
      <w:r w:rsidRPr="00A35396">
        <w:lastRenderedPageBreak/>
        <w:t>Licensing &amp; Disclaimers</w:t>
      </w:r>
      <w:bookmarkEnd w:id="1223"/>
    </w:p>
    <w:p w14:paraId="42E29D23" w14:textId="77777777" w:rsidR="004E080F" w:rsidRDefault="004E080F" w:rsidP="004E080F">
      <w:pPr>
        <w:pStyle w:val="Heading2"/>
      </w:pPr>
      <w:bookmarkStart w:id="1224" w:name="_Toc77862089"/>
      <w:r>
        <w:t>Documentation</w:t>
      </w:r>
      <w:bookmarkEnd w:id="1224"/>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42"/>
      </w:r>
      <w:r w:rsidRPr="001F4FB7">
        <w:t xml:space="preserve"> are released under the Creative Commons Attribution-ShareAlike 4.0 International License (CC BY-SA),</w:t>
      </w:r>
      <w:r w:rsidRPr="001F4FB7">
        <w:rPr>
          <w:rStyle w:val="FootnoteReference"/>
        </w:rPr>
        <w:footnoteReference w:id="43"/>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1225" w:name="_Toc77862090"/>
      <w:r>
        <w:t>Software</w:t>
      </w:r>
      <w:bookmarkEnd w:id="1225"/>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44"/>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1226" w:name="_Toc77862091"/>
      <w:r>
        <w:lastRenderedPageBreak/>
        <w:t>Acknowledgements</w:t>
      </w:r>
      <w:bookmarkEnd w:id="1226"/>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100"/>
      <w:footerReference w:type="default" r:id="rId101"/>
      <w:headerReference w:type="first" r:id="rId102"/>
      <w:footerReference w:type="first" r:id="rId103"/>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3F165" w14:textId="77777777" w:rsidR="003E1857" w:rsidRDefault="003E1857" w:rsidP="00787764">
      <w:pPr>
        <w:spacing w:after="0" w:line="240" w:lineRule="auto"/>
      </w:pPr>
      <w:r>
        <w:separator/>
      </w:r>
    </w:p>
  </w:endnote>
  <w:endnote w:type="continuationSeparator" w:id="0">
    <w:p w14:paraId="70042CD7" w14:textId="77777777" w:rsidR="003E1857" w:rsidRDefault="003E1857"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2893740"/>
      <w:docPartObj>
        <w:docPartGallery w:val="Page Numbers (Bottom of Page)"/>
        <w:docPartUnique/>
      </w:docPartObj>
    </w:sdtPr>
    <w:sdtEndPr>
      <w:rPr>
        <w:noProof/>
      </w:rPr>
    </w:sdtEndPr>
    <w:sdtContent>
      <w:p w14:paraId="5F517585" w14:textId="77777777" w:rsidR="00B46AB5" w:rsidRDefault="00B46AB5">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B46AB5" w:rsidRDefault="00B46AB5" w:rsidP="00F10E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163394"/>
      <w:docPartObj>
        <w:docPartGallery w:val="Page Numbers (Bottom of Page)"/>
        <w:docPartUnique/>
      </w:docPartObj>
    </w:sdtPr>
    <w:sdtEndPr>
      <w:rPr>
        <w:noProof/>
      </w:rPr>
    </w:sdtEndPr>
    <w:sdtContent>
      <w:p w14:paraId="535BD33C" w14:textId="77777777" w:rsidR="00B46AB5" w:rsidRDefault="00B46AB5">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B46AB5" w:rsidRDefault="00B46AB5"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B83FD" w14:textId="77777777" w:rsidR="00B46AB5" w:rsidRDefault="00B46AB5">
    <w:pPr>
      <w:pStyle w:val="Footer"/>
      <w:jc w:val="center"/>
    </w:pPr>
  </w:p>
  <w:p w14:paraId="49237CD7" w14:textId="77777777" w:rsidR="00B46AB5" w:rsidRDefault="00B46A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944899"/>
      <w:docPartObj>
        <w:docPartGallery w:val="Page Numbers (Bottom of Page)"/>
        <w:docPartUnique/>
      </w:docPartObj>
    </w:sdtPr>
    <w:sdtEndPr>
      <w:rPr>
        <w:noProof/>
      </w:rPr>
    </w:sdtEndPr>
    <w:sdtContent>
      <w:p w14:paraId="50FCC1E0" w14:textId="77777777" w:rsidR="00B46AB5" w:rsidRDefault="00B46AB5">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BA68D9D" w14:textId="77777777" w:rsidR="00B46AB5" w:rsidRDefault="00B46AB5"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228315"/>
      <w:docPartObj>
        <w:docPartGallery w:val="Page Numbers (Bottom of Page)"/>
        <w:docPartUnique/>
      </w:docPartObj>
    </w:sdtPr>
    <w:sdtEndPr>
      <w:rPr>
        <w:noProof/>
      </w:rPr>
    </w:sdtEndPr>
    <w:sdtContent>
      <w:p w14:paraId="25FCE330" w14:textId="77777777" w:rsidR="00B46AB5" w:rsidRDefault="00B46AB5">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1A46B45" w14:textId="77777777" w:rsidR="00B46AB5" w:rsidRDefault="00B46AB5"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858199"/>
      <w:docPartObj>
        <w:docPartGallery w:val="Page Numbers (Bottom of Page)"/>
        <w:docPartUnique/>
      </w:docPartObj>
    </w:sdtPr>
    <w:sdtEndPr>
      <w:rPr>
        <w:noProof/>
      </w:rPr>
    </w:sdtEndPr>
    <w:sdtContent>
      <w:p w14:paraId="5BB54543" w14:textId="77777777" w:rsidR="00B46AB5" w:rsidRDefault="00B46AB5">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42EF09B" w14:textId="77777777" w:rsidR="00B46AB5" w:rsidRDefault="00B46AB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850763"/>
      <w:docPartObj>
        <w:docPartGallery w:val="Page Numbers (Bottom of Page)"/>
        <w:docPartUnique/>
      </w:docPartObj>
    </w:sdtPr>
    <w:sdtEndPr>
      <w:rPr>
        <w:noProof/>
      </w:rPr>
    </w:sdtEndPr>
    <w:sdtContent>
      <w:p w14:paraId="6EB856A4" w14:textId="77777777" w:rsidR="00B46AB5" w:rsidRDefault="00B46AB5">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B46AB5" w:rsidRDefault="00B46AB5"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789185"/>
      <w:docPartObj>
        <w:docPartGallery w:val="Page Numbers (Bottom of Page)"/>
        <w:docPartUnique/>
      </w:docPartObj>
    </w:sdtPr>
    <w:sdtEndPr>
      <w:rPr>
        <w:noProof/>
      </w:rPr>
    </w:sdtEndPr>
    <w:sdtContent>
      <w:p w14:paraId="62743F26" w14:textId="77777777" w:rsidR="00B46AB5" w:rsidRDefault="00B46AB5">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B46AB5" w:rsidRDefault="00B46AB5"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4314267"/>
      <w:docPartObj>
        <w:docPartGallery w:val="Page Numbers (Bottom of Page)"/>
        <w:docPartUnique/>
      </w:docPartObj>
    </w:sdtPr>
    <w:sdtEndPr>
      <w:rPr>
        <w:noProof/>
      </w:rPr>
    </w:sdtEndPr>
    <w:sdtContent>
      <w:p w14:paraId="69BFD60A" w14:textId="77777777" w:rsidR="00B46AB5" w:rsidRDefault="00B46AB5">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B46AB5" w:rsidRDefault="00B46A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BADF6B" w14:textId="77777777" w:rsidR="003E1857" w:rsidRDefault="003E1857" w:rsidP="00787764">
      <w:pPr>
        <w:spacing w:after="0" w:line="240" w:lineRule="auto"/>
      </w:pPr>
      <w:r>
        <w:separator/>
      </w:r>
    </w:p>
  </w:footnote>
  <w:footnote w:type="continuationSeparator" w:id="0">
    <w:p w14:paraId="37105103" w14:textId="77777777" w:rsidR="003E1857" w:rsidRDefault="003E1857" w:rsidP="00787764">
      <w:pPr>
        <w:spacing w:after="0" w:line="240" w:lineRule="auto"/>
      </w:pPr>
      <w:r>
        <w:continuationSeparator/>
      </w:r>
    </w:p>
  </w:footnote>
  <w:footnote w:id="1">
    <w:p w14:paraId="37BCA9BF" w14:textId="77777777" w:rsidR="00B46AB5" w:rsidRDefault="00B46AB5">
      <w:pPr>
        <w:pStyle w:val="FootnoteText"/>
      </w:pPr>
      <w:r>
        <w:rPr>
          <w:rStyle w:val="FootnoteReference"/>
        </w:rPr>
        <w:footnoteRef/>
      </w:r>
      <w:r>
        <w:t xml:space="preserve"> </w:t>
      </w:r>
      <w:hyperlink r:id="rId1" w:history="1">
        <w:r w:rsidRPr="00C146CF">
          <w:rPr>
            <w:rStyle w:val="Hyperlink"/>
          </w:rPr>
          <w:t>http://creativecommons.org/licenses/by-sa/4.0/</w:t>
        </w:r>
      </w:hyperlink>
      <w:r>
        <w:rPr>
          <w:i/>
        </w:rPr>
        <w:t xml:space="preserve"> </w:t>
      </w:r>
    </w:p>
  </w:footnote>
  <w:footnote w:id="2">
    <w:p w14:paraId="5BC8C74C" w14:textId="77777777" w:rsidR="00B46AB5" w:rsidRDefault="00B46AB5">
      <w:pPr>
        <w:pStyle w:val="FootnoteText"/>
      </w:pPr>
      <w:r>
        <w:rPr>
          <w:rStyle w:val="FootnoteReference"/>
        </w:rPr>
        <w:footnoteRef/>
      </w:r>
      <w:r>
        <w:t xml:space="preserve"> </w:t>
      </w:r>
      <w:hyperlink r:id="rId2" w:history="1">
        <w:r w:rsidRPr="00997920">
          <w:rPr>
            <w:rStyle w:val="Hyperlink"/>
          </w:rPr>
          <w:t>http://www.abelsim.co.uk/</w:t>
        </w:r>
      </w:hyperlink>
      <w:r>
        <w:t xml:space="preserve"> </w:t>
      </w:r>
    </w:p>
  </w:footnote>
  <w:footnote w:id="3">
    <w:p w14:paraId="40929051" w14:textId="77777777" w:rsidR="00B46AB5" w:rsidRDefault="00B46AB5">
      <w:pPr>
        <w:pStyle w:val="FootnoteText"/>
      </w:pPr>
      <w:r>
        <w:rPr>
          <w:rStyle w:val="FootnoteReference"/>
        </w:rPr>
        <w:footnoteRef/>
      </w:r>
      <w:r>
        <w:t xml:space="preserve"> </w:t>
      </w:r>
      <w:hyperlink r:id="rId3" w:history="1">
        <w:r w:rsidRPr="00997920">
          <w:rPr>
            <w:rStyle w:val="Hyperlink"/>
          </w:rPr>
          <w:t>http://www.beltower.co.uk/</w:t>
        </w:r>
      </w:hyperlink>
      <w:r>
        <w:t xml:space="preserve"> </w:t>
      </w:r>
    </w:p>
  </w:footnote>
  <w:footnote w:id="4">
    <w:p w14:paraId="51B747DF" w14:textId="77777777" w:rsidR="00B46AB5" w:rsidRDefault="00B46AB5">
      <w:pPr>
        <w:pStyle w:val="FootnoteText"/>
      </w:pPr>
      <w:r>
        <w:rPr>
          <w:rStyle w:val="FootnoteReference"/>
        </w:rPr>
        <w:footnoteRef/>
      </w:r>
      <w:r>
        <w:t xml:space="preserve"> </w:t>
      </w:r>
      <w:hyperlink r:id="rId4" w:history="1">
        <w:r w:rsidRPr="00997920">
          <w:rPr>
            <w:rStyle w:val="Hyperlink"/>
          </w:rPr>
          <w:t>http://www.belfryware.com/</w:t>
        </w:r>
      </w:hyperlink>
      <w:r>
        <w:t xml:space="preserve"> </w:t>
      </w:r>
    </w:p>
  </w:footnote>
  <w:footnote w:id="5">
    <w:p w14:paraId="7F4D04AF" w14:textId="77777777" w:rsidR="00B46AB5" w:rsidRDefault="00B46AB5">
      <w:pPr>
        <w:pStyle w:val="FootnoteText"/>
      </w:pPr>
      <w:r>
        <w:rPr>
          <w:rStyle w:val="FootnoteReference"/>
        </w:rPr>
        <w:footnoteRef/>
      </w:r>
      <w:r>
        <w:t xml:space="preserve"> Printed Circuit Board</w:t>
      </w:r>
    </w:p>
  </w:footnote>
  <w:footnote w:id="6">
    <w:p w14:paraId="1DAC7354" w14:textId="55768824" w:rsidR="00B46AB5" w:rsidRDefault="00B46AB5">
      <w:pPr>
        <w:pStyle w:val="FootnoteText"/>
      </w:pPr>
      <w:r>
        <w:rPr>
          <w:rStyle w:val="FootnoteReference"/>
        </w:rPr>
        <w:footnoteRef/>
      </w:r>
      <w:r>
        <w:t xml:space="preserve"> The minimum order quantity is actually five copies of a board, but the PCB cost is the same. There may be a saving on postage cost, which is based on weight. This price is for HASL finish leaded solder PCBs, other finishes have higher costs.</w:t>
      </w:r>
    </w:p>
  </w:footnote>
  <w:footnote w:id="7">
    <w:p w14:paraId="27D4264C" w14:textId="7E8D0817" w:rsidR="00B46AB5" w:rsidRDefault="00B46AB5">
      <w:pPr>
        <w:pStyle w:val="FootnoteText"/>
      </w:pPr>
      <w:r>
        <w:rPr>
          <w:rStyle w:val="FootnoteReference"/>
        </w:rPr>
        <w:footnoteRef/>
      </w:r>
      <w:r>
        <w:t xml:space="preserve"> The same Gerber files, including the panelised boards, can be used for both SeeedStudio and JLCPCB.</w:t>
      </w:r>
    </w:p>
  </w:footnote>
  <w:footnote w:id="8">
    <w:p w14:paraId="7C579631" w14:textId="77777777" w:rsidR="00B46AB5" w:rsidRDefault="00B46AB5" w:rsidP="00A72C76">
      <w:pPr>
        <w:pStyle w:val="FootnoteText"/>
      </w:pPr>
      <w:r>
        <w:rPr>
          <w:rStyle w:val="FootnoteReference"/>
        </w:rPr>
        <w:footnoteRef/>
      </w:r>
      <w:r>
        <w:t xml:space="preserve"> Permalinks to OSH Park are no longer provided in this document. Always upload the latest Gerber files from GitHub when ordering.</w:t>
      </w:r>
    </w:p>
  </w:footnote>
  <w:footnote w:id="9">
    <w:p w14:paraId="14B44F68" w14:textId="77777777" w:rsidR="00B46AB5" w:rsidRDefault="00B46AB5">
      <w:pPr>
        <w:pStyle w:val="FootnoteText"/>
      </w:pPr>
      <w:r>
        <w:rPr>
          <w:rStyle w:val="FootnoteReference"/>
        </w:rPr>
        <w:footnoteRef/>
      </w:r>
      <w:r>
        <w:t xml:space="preserve"> In-Circuit Serial Programming</w:t>
      </w:r>
    </w:p>
  </w:footnote>
  <w:footnote w:id="10">
    <w:p w14:paraId="64570C84" w14:textId="77777777" w:rsidR="00B46AB5" w:rsidRDefault="00B46AB5">
      <w:pPr>
        <w:pStyle w:val="FootnoteText"/>
      </w:pPr>
      <w:r>
        <w:rPr>
          <w:rStyle w:val="FootnoteReference"/>
        </w:rPr>
        <w:footnoteRef/>
      </w:r>
      <w:r>
        <w:t xml:space="preserve"> Multi-Layer Ceramic Capacitor</w:t>
      </w:r>
    </w:p>
  </w:footnote>
  <w:footnote w:id="11">
    <w:p w14:paraId="6EFE0ACC" w14:textId="039A8F1F" w:rsidR="00B46AB5" w:rsidRDefault="00B46AB5">
      <w:pPr>
        <w:pStyle w:val="FootnoteText"/>
      </w:pPr>
      <w:r>
        <w:rPr>
          <w:rStyle w:val="FootnoteReference"/>
        </w:rPr>
        <w:footnoteRef/>
      </w:r>
      <w:r>
        <w:t xml:space="preserve"> PCB Revision E onwards</w:t>
      </w:r>
    </w:p>
  </w:footnote>
  <w:footnote w:id="12">
    <w:p w14:paraId="353E7D20" w14:textId="2E32C7D1" w:rsidR="00B46AB5" w:rsidRDefault="00B46AB5">
      <w:pPr>
        <w:pStyle w:val="FootnoteText"/>
      </w:pPr>
      <w:r>
        <w:rPr>
          <w:rStyle w:val="FootnoteReference"/>
        </w:rPr>
        <w:footnoteRef/>
      </w:r>
      <w:r>
        <w:t xml:space="preserve"> Not required if you </w:t>
      </w:r>
      <w:r w:rsidRPr="000E6CD5">
        <w:t>have obtained a microcontroller from the project with the firmware already loaded</w:t>
      </w:r>
      <w:r>
        <w:t>.</w:t>
      </w:r>
    </w:p>
  </w:footnote>
  <w:footnote w:id="13">
    <w:p w14:paraId="6A61568E" w14:textId="2C1F2480" w:rsidR="00B46AB5" w:rsidRDefault="00B46AB5">
      <w:pPr>
        <w:pStyle w:val="FootnoteText"/>
      </w:pPr>
      <w:r>
        <w:rPr>
          <w:rStyle w:val="FootnoteReference"/>
        </w:rPr>
        <w:footnoteRef/>
      </w:r>
      <w:r>
        <w:t xml:space="preserve"> A ready-made 6-pin connector is available, Farnell 1593440, but the minimum order quantity is 50 units.</w:t>
      </w:r>
    </w:p>
  </w:footnote>
  <w:footnote w:id="14">
    <w:p w14:paraId="230C878A" w14:textId="68CC8FDC" w:rsidR="00B46AB5" w:rsidRDefault="00B46AB5">
      <w:pPr>
        <w:pStyle w:val="FootnoteText"/>
      </w:pPr>
      <w:r>
        <w:rPr>
          <w:rStyle w:val="FootnoteReference"/>
        </w:rPr>
        <w:footnoteRef/>
      </w:r>
      <w:r>
        <w:t xml:space="preserve"> From PCB Revision C onwards only. Do not use this method with older boards, the voltage regulator alignment was adjusted in Revision C for this purpose.</w:t>
      </w:r>
    </w:p>
  </w:footnote>
  <w:footnote w:id="15">
    <w:p w14:paraId="7A880595" w14:textId="07CA5BA6" w:rsidR="00B46AB5" w:rsidRDefault="00B46AB5" w:rsidP="00DC3C21">
      <w:pPr>
        <w:pStyle w:val="FootnoteText"/>
      </w:pPr>
      <w:r>
        <w:rPr>
          <w:rStyle w:val="FootnoteReference"/>
        </w:rPr>
        <w:footnoteRef/>
      </w:r>
      <w:r>
        <w:t xml:space="preserve"> </w:t>
      </w:r>
      <w:hyperlink r:id="rId5" w:history="1">
        <w:r w:rsidRPr="00AC513D">
          <w:rPr>
            <w:rStyle w:val="Hyperlink"/>
          </w:rPr>
          <w:t>http://www.gremlyn.plus.com/ahme/mag_sen.html</w:t>
        </w:r>
      </w:hyperlink>
      <w:r>
        <w:t xml:space="preserve"> </w:t>
      </w:r>
    </w:p>
  </w:footnote>
  <w:footnote w:id="16">
    <w:p w14:paraId="4F4B18F8" w14:textId="77777777" w:rsidR="00B46AB5" w:rsidRDefault="00B46AB5" w:rsidP="00DC3C21">
      <w:pPr>
        <w:pStyle w:val="FootnoteText"/>
      </w:pPr>
      <w:r>
        <w:rPr>
          <w:rStyle w:val="FootnoteReference"/>
        </w:rPr>
        <w:footnoteRef/>
      </w:r>
      <w:r>
        <w:t xml:space="preserve"> </w:t>
      </w:r>
      <w:hyperlink r:id="rId6" w:history="1">
        <w:r w:rsidRPr="00C530DA">
          <w:rPr>
            <w:rStyle w:val="Hyperlink"/>
          </w:rPr>
          <w:t>http://sensing.honeywell.com/product-page?pr_id=36114</w:t>
        </w:r>
      </w:hyperlink>
      <w:r>
        <w:t xml:space="preserve"> </w:t>
      </w:r>
    </w:p>
  </w:footnote>
  <w:footnote w:id="17">
    <w:p w14:paraId="501958B0" w14:textId="568B0670" w:rsidR="00B46AB5" w:rsidRDefault="00B46AB5">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18">
    <w:p w14:paraId="0F09B50B" w14:textId="77777777" w:rsidR="00B46AB5" w:rsidRDefault="00B46AB5">
      <w:pPr>
        <w:pStyle w:val="FootnoteText"/>
      </w:pPr>
      <w:r>
        <w:rPr>
          <w:rStyle w:val="FootnoteReference"/>
        </w:rPr>
        <w:footnoteRef/>
      </w:r>
      <w:r>
        <w:t xml:space="preserve"> See </w:t>
      </w:r>
      <w:r w:rsidRPr="007E37F0">
        <w:rPr>
          <w:b/>
          <w:i/>
        </w:rPr>
        <w:t>Technical Reference Guide</w:t>
      </w:r>
      <w:r>
        <w:t xml:space="preserve"> for more information.</w:t>
      </w:r>
    </w:p>
  </w:footnote>
  <w:footnote w:id="19">
    <w:p w14:paraId="1F310A45" w14:textId="77777777" w:rsidR="00B46AB5" w:rsidRDefault="00B46AB5">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0">
    <w:p w14:paraId="02731D66" w14:textId="77777777" w:rsidR="00B46AB5" w:rsidRDefault="00B46AB5">
      <w:pPr>
        <w:pStyle w:val="FootnoteText"/>
      </w:pPr>
      <w:r>
        <w:rPr>
          <w:rStyle w:val="FootnoteReference"/>
        </w:rPr>
        <w:footnoteRef/>
      </w:r>
      <w:r>
        <w:t xml:space="preserve"> </w:t>
      </w:r>
      <w:hyperlink r:id="rId7" w:history="1">
        <w:r w:rsidRPr="006A5CA0">
          <w:rPr>
            <w:rStyle w:val="Hyperlink"/>
          </w:rPr>
          <w:t>http://hobbycomponents.com/sensors/213-ir-infrared-obstacle-avoidance-sensor-e18-d80nk</w:t>
        </w:r>
      </w:hyperlink>
      <w:r>
        <w:t xml:space="preserve"> </w:t>
      </w:r>
    </w:p>
  </w:footnote>
  <w:footnote w:id="21">
    <w:p w14:paraId="153B8097" w14:textId="77777777" w:rsidR="00B46AB5" w:rsidRDefault="00B46AB5">
      <w:pPr>
        <w:pStyle w:val="FootnoteText"/>
      </w:pPr>
      <w:r>
        <w:rPr>
          <w:rStyle w:val="FootnoteReference"/>
        </w:rPr>
        <w:footnoteRef/>
      </w:r>
      <w:r>
        <w:t xml:space="preserve"> </w:t>
      </w:r>
      <w:hyperlink r:id="rId8" w:history="1">
        <w:r w:rsidRPr="006A5CA0">
          <w:rPr>
            <w:rStyle w:val="Hyperlink"/>
          </w:rPr>
          <w:t>https://shop.4tronix.co.uk/collections/sensors/products/ir-infrared-obstacle-sensor</w:t>
        </w:r>
      </w:hyperlink>
      <w:r>
        <w:t xml:space="preserve"> </w:t>
      </w:r>
    </w:p>
  </w:footnote>
  <w:footnote w:id="22">
    <w:p w14:paraId="26C0CC9E" w14:textId="77777777" w:rsidR="00B46AB5" w:rsidRDefault="00B46AB5">
      <w:pPr>
        <w:pStyle w:val="FootnoteText"/>
      </w:pPr>
      <w:r>
        <w:rPr>
          <w:rStyle w:val="FootnoteReference"/>
        </w:rPr>
        <w:footnoteRef/>
      </w:r>
      <w:r>
        <w:t xml:space="preserve"> </w:t>
      </w:r>
      <w:hyperlink r:id="rId9" w:history="1">
        <w:r w:rsidRPr="006A5CA0">
          <w:rPr>
            <w:rStyle w:val="Hyperlink"/>
          </w:rPr>
          <w:t>http://www.reallyusefulproducts.co.uk/</w:t>
        </w:r>
      </w:hyperlink>
      <w:r>
        <w:t xml:space="preserve"> </w:t>
      </w:r>
    </w:p>
  </w:footnote>
  <w:footnote w:id="23">
    <w:p w14:paraId="3B0D9707" w14:textId="69BFA0F6" w:rsidR="00B46AB5" w:rsidRDefault="00B46AB5">
      <w:pPr>
        <w:pStyle w:val="FootnoteText"/>
      </w:pPr>
      <w:r>
        <w:rPr>
          <w:rStyle w:val="FootnoteReference"/>
        </w:rPr>
        <w:footnoteRef/>
      </w:r>
      <w:r>
        <w:t xml:space="preserve"> Frequently used by electricians.</w:t>
      </w:r>
    </w:p>
  </w:footnote>
  <w:footnote w:id="24">
    <w:p w14:paraId="4D7696E0" w14:textId="1122CF57" w:rsidR="00B46AB5" w:rsidRDefault="00B46AB5">
      <w:pPr>
        <w:pStyle w:val="FootnoteText"/>
      </w:pPr>
      <w:r>
        <w:rPr>
          <w:rStyle w:val="FootnoteReference"/>
        </w:rPr>
        <w:footnoteRef/>
      </w:r>
      <w:r>
        <w:t xml:space="preserve"> </w:t>
      </w:r>
      <w:hyperlink r:id="rId10" w:history="1">
        <w:r>
          <w:rPr>
            <w:rStyle w:val="Hyperlink"/>
          </w:rPr>
          <w:t>https://www.microchip.com/developmenttools/ProductDetails/atatmel-ice</w:t>
        </w:r>
      </w:hyperlink>
      <w:r>
        <w:t xml:space="preserve"> </w:t>
      </w:r>
    </w:p>
  </w:footnote>
  <w:footnote w:id="25">
    <w:p w14:paraId="5986E22B" w14:textId="77777777" w:rsidR="00B46AB5" w:rsidRDefault="00B46AB5">
      <w:pPr>
        <w:pStyle w:val="FootnoteText"/>
      </w:pPr>
      <w:r>
        <w:rPr>
          <w:rStyle w:val="FootnoteReference"/>
        </w:rPr>
        <w:footnoteRef/>
      </w:r>
      <w:r>
        <w:t xml:space="preserve"> </w:t>
      </w:r>
      <w:hyperlink r:id="rId11" w:history="1">
        <w:r w:rsidRPr="00577478">
          <w:rPr>
            <w:rStyle w:val="Hyperlink"/>
          </w:rPr>
          <w:t>http://www.arduino.cc/en/Main/ArduinoISP</w:t>
        </w:r>
      </w:hyperlink>
      <w:r>
        <w:t xml:space="preserve"> </w:t>
      </w:r>
    </w:p>
  </w:footnote>
  <w:footnote w:id="26">
    <w:p w14:paraId="501D6256" w14:textId="77777777" w:rsidR="00B46AB5" w:rsidRDefault="00B46AB5">
      <w:pPr>
        <w:pStyle w:val="FootnoteText"/>
      </w:pPr>
      <w:r>
        <w:rPr>
          <w:rStyle w:val="FootnoteReference"/>
        </w:rPr>
        <w:footnoteRef/>
      </w:r>
      <w:r>
        <w:t xml:space="preserve"> </w:t>
      </w:r>
      <w:hyperlink r:id="rId12" w:history="1">
        <w:r w:rsidRPr="00577478">
          <w:rPr>
            <w:rStyle w:val="Hyperlink"/>
          </w:rPr>
          <w:t>http://www.arduino.cc/en/Tutorial/ArduinoISP</w:t>
        </w:r>
      </w:hyperlink>
      <w:r>
        <w:t xml:space="preserve"> </w:t>
      </w:r>
    </w:p>
  </w:footnote>
  <w:footnote w:id="27">
    <w:p w14:paraId="12524E9E" w14:textId="77777777" w:rsidR="00B46AB5" w:rsidRDefault="00B46AB5">
      <w:pPr>
        <w:pStyle w:val="FootnoteText"/>
      </w:pPr>
      <w:r>
        <w:rPr>
          <w:rStyle w:val="FootnoteReference"/>
        </w:rPr>
        <w:footnoteRef/>
      </w:r>
      <w:r>
        <w:t xml:space="preserve"> </w:t>
      </w:r>
      <w:hyperlink r:id="rId13" w:history="1">
        <w:r w:rsidRPr="00577478">
          <w:rPr>
            <w:rStyle w:val="Hyperlink"/>
          </w:rPr>
          <w:t>http://www.arduino.cc/en/Main/Software</w:t>
        </w:r>
      </w:hyperlink>
      <w:r>
        <w:t xml:space="preserve"> </w:t>
      </w:r>
    </w:p>
  </w:footnote>
  <w:footnote w:id="28">
    <w:p w14:paraId="7A9EC0E9" w14:textId="77777777" w:rsidR="00B46AB5" w:rsidRDefault="00B46AB5" w:rsidP="00C03C6E">
      <w:pPr>
        <w:pStyle w:val="FootnoteText"/>
      </w:pPr>
      <w:r>
        <w:rPr>
          <w:rStyle w:val="FootnoteReference"/>
        </w:rPr>
        <w:footnoteRef/>
      </w:r>
      <w:r>
        <w:t xml:space="preserve"> </w:t>
      </w:r>
      <w:hyperlink r:id="rId14" w:history="1">
        <w:r w:rsidRPr="00653E7C">
          <w:rPr>
            <w:rStyle w:val="Hyperlink"/>
          </w:rPr>
          <w:t>http://arduino.cc/en/guide/windows</w:t>
        </w:r>
      </w:hyperlink>
      <w:r>
        <w:t xml:space="preserve"> </w:t>
      </w:r>
    </w:p>
  </w:footnote>
  <w:footnote w:id="29">
    <w:p w14:paraId="375BAFB8" w14:textId="77777777" w:rsidR="00B46AB5" w:rsidRDefault="00B46AB5">
      <w:pPr>
        <w:pStyle w:val="FootnoteText"/>
      </w:pPr>
      <w:r>
        <w:rPr>
          <w:rStyle w:val="FootnoteReference"/>
        </w:rPr>
        <w:footnoteRef/>
      </w:r>
      <w:r>
        <w:t xml:space="preserve"> If the Liverpool Ringing Simulator Project boards are not listed, go back and check that the boards have been installed in the Boards Manager.</w:t>
      </w:r>
    </w:p>
  </w:footnote>
  <w:footnote w:id="30">
    <w:p w14:paraId="1A6121A5" w14:textId="09A576FB" w:rsidR="00B46AB5" w:rsidRDefault="00B46AB5">
      <w:pPr>
        <w:pStyle w:val="FootnoteText"/>
      </w:pPr>
      <w:r>
        <w:rPr>
          <w:rStyle w:val="FootnoteReference"/>
        </w:rPr>
        <w:footnoteRef/>
      </w:r>
      <w:r>
        <w:t xml:space="preserve"> Select “</w:t>
      </w:r>
      <w:r w:rsidRPr="001F4FB7">
        <w:rPr>
          <w:i/>
        </w:rPr>
        <w:t>Simulator Board Interface (Type 2</w:t>
      </w:r>
      <w:r>
        <w:rPr>
          <w:i/>
        </w:rPr>
        <w:t xml:space="preserve"> Rev E+</w:t>
      </w:r>
      <w:r w:rsidRPr="001F4FB7">
        <w:rPr>
          <w:i/>
        </w:rPr>
        <w:t>) (ICSP</w:t>
      </w:r>
      <w:r>
        <w:rPr>
          <w:i/>
          <w:iCs/>
        </w:rPr>
        <w:t>)</w:t>
      </w:r>
      <w:r>
        <w:t>” for Interface PCB Rev E and later. For Rev D and earlier, select “</w:t>
      </w:r>
      <w:r w:rsidRPr="001F4FB7">
        <w:rPr>
          <w:i/>
        </w:rPr>
        <w:t>Simulator Board Interface (Type 2) (ICSP</w:t>
      </w:r>
      <w:r>
        <w:rPr>
          <w:i/>
          <w:iCs/>
        </w:rPr>
        <w:t>)</w:t>
      </w:r>
      <w:r>
        <w:t>”</w:t>
      </w:r>
    </w:p>
  </w:footnote>
  <w:footnote w:id="31">
    <w:p w14:paraId="5370F019" w14:textId="77777777" w:rsidR="00B46AB5" w:rsidRDefault="00B46AB5">
      <w:pPr>
        <w:pStyle w:val="FootnoteText"/>
      </w:pPr>
      <w:r>
        <w:rPr>
          <w:rStyle w:val="FootnoteReference"/>
        </w:rPr>
        <w:footnoteRef/>
      </w:r>
      <w:r>
        <w:t xml:space="preserve"> </w:t>
      </w:r>
      <w:hyperlink r:id="rId15" w:history="1">
        <w:r w:rsidRPr="00577478">
          <w:rPr>
            <w:rStyle w:val="Hyperlink"/>
          </w:rPr>
          <w:t>https://github.com/maniacbug/MemoryFree</w:t>
        </w:r>
      </w:hyperlink>
      <w:r>
        <w:t xml:space="preserve"> </w:t>
      </w:r>
    </w:p>
  </w:footnote>
  <w:footnote w:id="32">
    <w:p w14:paraId="2EB7C926" w14:textId="77777777" w:rsidR="00B46AB5" w:rsidRDefault="00B46AB5">
      <w:pPr>
        <w:pStyle w:val="FootnoteText"/>
      </w:pPr>
      <w:r>
        <w:rPr>
          <w:rStyle w:val="FootnoteReference"/>
        </w:rPr>
        <w:footnoteRef/>
      </w:r>
      <w:r>
        <w:t xml:space="preserve"> </w:t>
      </w:r>
      <w:hyperlink r:id="rId16" w:history="1">
        <w:r w:rsidRPr="00577478">
          <w:rPr>
            <w:rStyle w:val="Hyperlink"/>
          </w:rPr>
          <w:t>http://www.hobbytronics.co.uk/tutorials-code/arduino-tutorials/arduino-vtserial-library</w:t>
        </w:r>
      </w:hyperlink>
      <w:r>
        <w:t xml:space="preserve"> </w:t>
      </w:r>
    </w:p>
  </w:footnote>
  <w:footnote w:id="33">
    <w:p w14:paraId="1268954A" w14:textId="55D6AA83" w:rsidR="002368EA" w:rsidRDefault="002368EA" w:rsidP="002368EA">
      <w:pPr>
        <w:pStyle w:val="FootnoteText"/>
      </w:pPr>
      <w:ins w:id="969" w:author="Andrew Instone-Cowie" w:date="2021-07-22T15:19:00Z">
        <w:r>
          <w:rPr>
            <w:rStyle w:val="FootnoteReference"/>
          </w:rPr>
          <w:footnoteRef/>
        </w:r>
        <w:r>
          <w:t xml:space="preserve"> </w:t>
        </w:r>
        <w:r w:rsidRPr="002368EA">
          <w:rPr>
            <w:i/>
            <w:iCs/>
            <w:rPrChange w:id="970" w:author="Andrew Instone-Cowie" w:date="2021-07-22T15:20:00Z">
              <w:rPr/>
            </w:rPrChange>
          </w:rPr>
          <w:t xml:space="preserve">“[List B] </w:t>
        </w:r>
        <w:r w:rsidRPr="002368EA">
          <w:rPr>
            <w:i/>
            <w:iCs/>
            <w:rPrChange w:id="971" w:author="Andrew Instone-Cowie" w:date="2021-07-22T15:20:00Z">
              <w:rPr/>
            </w:rPrChange>
          </w:rPr>
          <w:t>prescribes matters which may, subject to any specified conditions, be undertaken without  a  faculty  if  the  archdeacon  has  been  consulted  on  the  proposal  to  undertake  the matter  and  has  given  notice  in  writing  that  the  matter  may  be  undertaken  without  a  faculty. The archdeacon may impose additional conditions in the written notice.</w:t>
        </w:r>
      </w:ins>
      <w:ins w:id="972" w:author="Andrew Instone-Cowie" w:date="2021-07-22T15:20:00Z">
        <w:r w:rsidRPr="002368EA">
          <w:rPr>
            <w:i/>
            <w:iCs/>
            <w:rPrChange w:id="973" w:author="Andrew Instone-Cowie" w:date="2021-07-22T15:20:00Z">
              <w:rPr/>
            </w:rPrChange>
          </w:rPr>
          <w:t>”</w:t>
        </w:r>
      </w:ins>
    </w:p>
  </w:footnote>
  <w:footnote w:id="34">
    <w:p w14:paraId="60694AC7" w14:textId="77777777" w:rsidR="00612921" w:rsidRDefault="00612921" w:rsidP="00612921">
      <w:pPr>
        <w:pStyle w:val="FootnoteText"/>
        <w:rPr>
          <w:ins w:id="976" w:author="Andrew Instone-Cowie" w:date="2021-07-22T15:14:00Z"/>
        </w:rPr>
      </w:pPr>
      <w:ins w:id="977" w:author="Andrew Instone-Cowie" w:date="2021-07-22T15:14:00Z">
        <w:r>
          <w:rPr>
            <w:rStyle w:val="FootnoteReference"/>
          </w:rPr>
          <w:footnoteRef/>
        </w:r>
        <w:r>
          <w:t xml:space="preserve"> List A covers minor works for which no prior approval is required. Works on List B require the Archdeacon’s approval, and everything else requires the granting of a full faculty.</w:t>
        </w:r>
      </w:ins>
    </w:p>
  </w:footnote>
  <w:footnote w:id="35">
    <w:p w14:paraId="66D12ADA" w14:textId="06ECC932" w:rsidR="00B46AB5" w:rsidRDefault="00B46AB5" w:rsidP="00612921">
      <w:pPr>
        <w:spacing w:after="0"/>
        <w:pPrChange w:id="980" w:author="Andrew Instone-Cowie" w:date="2021-07-22T15:10:00Z">
          <w:pPr>
            <w:pStyle w:val="FootnoteText"/>
          </w:pPr>
        </w:pPrChange>
      </w:pPr>
      <w:ins w:id="981" w:author="Andrew Instone-Cowie" w:date="2021-07-22T14:52:00Z">
        <w:r>
          <w:rPr>
            <w:rStyle w:val="FootnoteReference"/>
          </w:rPr>
          <w:footnoteRef/>
        </w:r>
        <w:r>
          <w:t xml:space="preserve"> </w:t>
        </w:r>
        <w:r w:rsidRPr="00B46AB5">
          <w:rPr>
            <w:sz w:val="20"/>
            <w:szCs w:val="20"/>
            <w:rPrChange w:id="982" w:author="Andrew Instone-Cowie" w:date="2021-07-22T14:53:00Z">
              <w:rPr/>
            </w:rPrChange>
          </w:rPr>
          <w:fldChar w:fldCharType="begin"/>
        </w:r>
        <w:r w:rsidRPr="00B46AB5">
          <w:rPr>
            <w:sz w:val="20"/>
            <w:szCs w:val="20"/>
            <w:rPrChange w:id="983" w:author="Andrew Instone-Cowie" w:date="2021-07-22T14:53:00Z">
              <w:rPr/>
            </w:rPrChange>
          </w:rPr>
          <w:instrText xml:space="preserve"> HYPERLINK "https://www.churchofengland.org/sites/default/files/2020-04/FJR_2015_as_amended_by_FJ%28A%29R_2019.pdf" </w:instrText>
        </w:r>
        <w:r w:rsidRPr="00B46AB5">
          <w:rPr>
            <w:sz w:val="20"/>
            <w:szCs w:val="20"/>
            <w:rPrChange w:id="984" w:author="Andrew Instone-Cowie" w:date="2021-07-22T14:53:00Z">
              <w:rPr/>
            </w:rPrChange>
          </w:rPr>
          <w:fldChar w:fldCharType="separate"/>
        </w:r>
        <w:r w:rsidRPr="00B46AB5">
          <w:rPr>
            <w:rStyle w:val="Hyperlink"/>
            <w:sz w:val="20"/>
            <w:szCs w:val="20"/>
            <w:rPrChange w:id="985" w:author="Andrew Instone-Cowie" w:date="2021-07-22T14:53:00Z">
              <w:rPr>
                <w:rStyle w:val="Hyperlink"/>
              </w:rPr>
            </w:rPrChange>
          </w:rPr>
          <w:t>https://www.churchofengland.org/sites/default/files/2020-04/FJR_2015_as_amended_by_FJ%28A%29R_2019.pdf</w:t>
        </w:r>
        <w:r w:rsidRPr="00B46AB5">
          <w:rPr>
            <w:sz w:val="20"/>
            <w:szCs w:val="20"/>
            <w:rPrChange w:id="986" w:author="Andrew Instone-Cowie" w:date="2021-07-22T14:53:00Z">
              <w:rPr/>
            </w:rPrChange>
          </w:rPr>
          <w:fldChar w:fldCharType="end"/>
        </w:r>
      </w:ins>
    </w:p>
  </w:footnote>
  <w:footnote w:id="36">
    <w:p w14:paraId="58F87430" w14:textId="34F01F6C" w:rsidR="00612921" w:rsidRDefault="00612921" w:rsidP="00612921">
      <w:pPr>
        <w:pPrChange w:id="1025" w:author="Andrew Instone-Cowie" w:date="2021-07-22T15:10:00Z">
          <w:pPr>
            <w:pStyle w:val="FootnoteText"/>
          </w:pPr>
        </w:pPrChange>
      </w:pPr>
      <w:ins w:id="1026" w:author="Andrew Instone-Cowie" w:date="2021-07-22T15:10:00Z">
        <w:r>
          <w:rPr>
            <w:rStyle w:val="FootnoteReference"/>
          </w:rPr>
          <w:footnoteRef/>
        </w:r>
        <w:r>
          <w:t xml:space="preserve"> </w:t>
        </w:r>
        <w:r w:rsidRPr="00612921">
          <w:rPr>
            <w:sz w:val="20"/>
            <w:szCs w:val="20"/>
            <w:rPrChange w:id="1027" w:author="Andrew Instone-Cowie" w:date="2021-07-22T15:10:00Z">
              <w:rPr/>
            </w:rPrChange>
          </w:rPr>
          <w:fldChar w:fldCharType="begin"/>
        </w:r>
        <w:r w:rsidRPr="00612921">
          <w:rPr>
            <w:sz w:val="20"/>
            <w:szCs w:val="20"/>
            <w:rPrChange w:id="1028" w:author="Andrew Instone-Cowie" w:date="2021-07-22T15:10:00Z">
              <w:rPr/>
            </w:rPrChange>
          </w:rPr>
          <w:instrText xml:space="preserve"> HYPERLINK "https://facultyonline.churchofengland.org/Data/Sites/1/media/user-manuals/Starting_List_A_or_List_B_item_2020.pdf" </w:instrText>
        </w:r>
        <w:r w:rsidRPr="00612921">
          <w:rPr>
            <w:sz w:val="20"/>
            <w:szCs w:val="20"/>
            <w:rPrChange w:id="1029" w:author="Andrew Instone-Cowie" w:date="2021-07-22T15:10:00Z">
              <w:rPr/>
            </w:rPrChange>
          </w:rPr>
          <w:fldChar w:fldCharType="separate"/>
        </w:r>
        <w:r w:rsidRPr="00612921">
          <w:rPr>
            <w:rStyle w:val="Hyperlink"/>
            <w:sz w:val="20"/>
            <w:szCs w:val="20"/>
            <w:rPrChange w:id="1030" w:author="Andrew Instone-Cowie" w:date="2021-07-22T15:10:00Z">
              <w:rPr>
                <w:rStyle w:val="Hyperlink"/>
              </w:rPr>
            </w:rPrChange>
          </w:rPr>
          <w:t>https://facultyonline.churchofengland.org/Data/Sites/1/media/user-manuals/Starting_List_A_or_List_B_item_2020.pdf</w:t>
        </w:r>
        <w:r w:rsidRPr="00612921">
          <w:rPr>
            <w:sz w:val="20"/>
            <w:szCs w:val="20"/>
            <w:rPrChange w:id="1031" w:author="Andrew Instone-Cowie" w:date="2021-07-22T15:10:00Z">
              <w:rPr/>
            </w:rPrChange>
          </w:rPr>
          <w:fldChar w:fldCharType="end"/>
        </w:r>
      </w:ins>
    </w:p>
  </w:footnote>
  <w:footnote w:id="37">
    <w:p w14:paraId="31B24150" w14:textId="258C9AF3" w:rsidR="00B46AB5" w:rsidRDefault="00B46AB5">
      <w:pPr>
        <w:pStyle w:val="FootnoteText"/>
      </w:pPr>
      <w:r>
        <w:rPr>
          <w:rStyle w:val="FootnoteReference"/>
        </w:rPr>
        <w:footnoteRef/>
      </w:r>
      <w:r>
        <w:t xml:space="preserve"> A “straight-through” cable has pin 1 wired to pin 1, pin 2 to pin 2, and so on. Do not use a “null modem” cable, which has more complex internal wiring and is not suitable.</w:t>
      </w:r>
    </w:p>
  </w:footnote>
  <w:footnote w:id="38">
    <w:p w14:paraId="3391B4C0" w14:textId="2B6B5801" w:rsidR="00B46AB5" w:rsidRDefault="00B46AB5">
      <w:pPr>
        <w:pStyle w:val="FootnoteText"/>
      </w:pPr>
      <w:r>
        <w:rPr>
          <w:rStyle w:val="FootnoteReference"/>
        </w:rPr>
        <w:footnoteRef/>
      </w:r>
      <w:r>
        <w:t xml:space="preserve"> If your computer has only “USB-C” or “USB 3” ports then you may require a different adapter. </w:t>
      </w:r>
    </w:p>
  </w:footnote>
  <w:footnote w:id="39">
    <w:p w14:paraId="199349D9" w14:textId="77777777" w:rsidR="00B46AB5" w:rsidRDefault="00B46AB5" w:rsidP="008458D2">
      <w:pPr>
        <w:pStyle w:val="FootnoteText"/>
      </w:pPr>
      <w:r>
        <w:rPr>
          <w:rStyle w:val="FootnoteReference"/>
        </w:rPr>
        <w:footnoteRef/>
      </w:r>
      <w:r>
        <w:t xml:space="preserve"> </w:t>
      </w:r>
      <w:hyperlink r:id="rId17" w:history="1">
        <w:r w:rsidRPr="00583824">
          <w:rPr>
            <w:rStyle w:val="Hyperlink"/>
          </w:rPr>
          <w:t>http://www.chiark.greenend.org.uk/~sgtatham/putty/</w:t>
        </w:r>
      </w:hyperlink>
      <w:r>
        <w:rPr>
          <w:rStyle w:val="Hyperlink"/>
        </w:rPr>
        <w:t xml:space="preserve"> </w:t>
      </w:r>
    </w:p>
  </w:footnote>
  <w:footnote w:id="40">
    <w:p w14:paraId="4284C780" w14:textId="77777777" w:rsidR="00B46AB5" w:rsidRDefault="00B46AB5" w:rsidP="008458D2">
      <w:pPr>
        <w:pStyle w:val="FootnoteText"/>
      </w:pPr>
      <w:r>
        <w:rPr>
          <w:rStyle w:val="FootnoteReference"/>
        </w:rPr>
        <w:footnoteRef/>
      </w:r>
      <w:r>
        <w:t xml:space="preserve"> The default PuTTY colour scheme is white (or coloured) text on a black background. In these examples this has been reversed and reduced to black on white for better printing.</w:t>
      </w:r>
    </w:p>
  </w:footnote>
  <w:footnote w:id="41">
    <w:p w14:paraId="0AB5A6A3" w14:textId="2165AD26" w:rsidR="00B46AB5" w:rsidRDefault="00B46AB5">
      <w:pPr>
        <w:pStyle w:val="FootnoteText"/>
      </w:pPr>
      <w:r>
        <w:rPr>
          <w:rStyle w:val="FootnoteReference"/>
        </w:rPr>
        <w:footnoteRef/>
      </w:r>
      <w:r>
        <w:t xml:space="preserve"> You may have a single interface serving both a ring of real bells and a set of training dumb bells, for example.</w:t>
      </w:r>
    </w:p>
  </w:footnote>
  <w:footnote w:id="42">
    <w:p w14:paraId="5BAC7704" w14:textId="77777777" w:rsidR="00B46AB5" w:rsidRDefault="00B46AB5" w:rsidP="004E080F">
      <w:pPr>
        <w:pStyle w:val="FootnoteText"/>
      </w:pPr>
      <w:r>
        <w:rPr>
          <w:rStyle w:val="FootnoteReference"/>
        </w:rPr>
        <w:footnoteRef/>
      </w:r>
      <w:r>
        <w:t xml:space="preserve"> </w:t>
      </w:r>
      <w:hyperlink r:id="rId18" w:history="1">
        <w:r w:rsidRPr="00577478">
          <w:rPr>
            <w:rStyle w:val="Hyperlink"/>
          </w:rPr>
          <w:t>http://www.simulators.org.uk</w:t>
        </w:r>
      </w:hyperlink>
      <w:r>
        <w:t xml:space="preserve"> </w:t>
      </w:r>
    </w:p>
  </w:footnote>
  <w:footnote w:id="43">
    <w:p w14:paraId="025EC7D9" w14:textId="77777777" w:rsidR="00B46AB5" w:rsidRDefault="00B46AB5" w:rsidP="004E080F">
      <w:pPr>
        <w:pStyle w:val="FootnoteText"/>
      </w:pPr>
      <w:r>
        <w:rPr>
          <w:rStyle w:val="FootnoteReference"/>
        </w:rPr>
        <w:footnoteRef/>
      </w:r>
      <w:r>
        <w:t xml:space="preserve"> </w:t>
      </w:r>
      <w:hyperlink r:id="rId19" w:history="1">
        <w:r w:rsidRPr="00C146CF">
          <w:rPr>
            <w:rStyle w:val="Hyperlink"/>
          </w:rPr>
          <w:t>http://creativecommons.org/licenses/by-sa/4.0/</w:t>
        </w:r>
      </w:hyperlink>
      <w:r>
        <w:rPr>
          <w:i/>
        </w:rPr>
        <w:t xml:space="preserve"> </w:t>
      </w:r>
    </w:p>
  </w:footnote>
  <w:footnote w:id="44">
    <w:p w14:paraId="092578D2" w14:textId="77777777" w:rsidR="00B46AB5" w:rsidRDefault="00B46AB5" w:rsidP="004E080F">
      <w:pPr>
        <w:pStyle w:val="FootnoteText"/>
      </w:pPr>
      <w:r>
        <w:rPr>
          <w:rStyle w:val="FootnoteReference"/>
        </w:rPr>
        <w:footnoteRef/>
      </w:r>
      <w:r>
        <w:t xml:space="preserve"> </w:t>
      </w:r>
      <w:hyperlink r:id="rId20" w:history="1">
        <w:r w:rsidRPr="00A50D56">
          <w:rPr>
            <w:rStyle w:val="Hyperlink"/>
          </w:rPr>
          <w:t>http://www.gnu.org/licenses/gpl-3.0.en.html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AC7F7A" w14:textId="2E3DD885" w:rsidR="00B46AB5" w:rsidRDefault="00B46AB5" w:rsidP="00111092">
    <w:pPr>
      <w:pStyle w:val="Header"/>
    </w:pPr>
    <w:r>
      <w:t>Type 2 Simulator – Build &amp; Installation Guide 1.</w:t>
    </w:r>
    <w:ins w:id="856" w:author="Andrew Instone-Cowie" w:date="2021-07-22T14:47:00Z">
      <w:r>
        <w:t>3</w:t>
      </w:r>
    </w:ins>
    <w:del w:id="857" w:author="Andrew Instone-Cowie" w:date="2021-07-22T14:47:00Z">
      <w:r w:rsidDel="00B46AB5">
        <w:delText>2</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0342A" w14:textId="15A82722" w:rsidR="00B46AB5" w:rsidRDefault="00B46AB5" w:rsidP="004E080F">
    <w:pPr>
      <w:pStyle w:val="Header"/>
      <w:jc w:val="right"/>
    </w:pPr>
    <w:r>
      <w:t>Type 2 Simulator – Build &amp; Installation Guide 1.</w:t>
    </w:r>
    <w:ins w:id="858" w:author="Andrew Instone-Cowie" w:date="2021-07-22T14:47:00Z">
      <w:r>
        <w:t>3</w:t>
      </w:r>
    </w:ins>
    <w:del w:id="859" w:author="Andrew Instone-Cowie" w:date="2021-07-22T14:47:00Z">
      <w:r w:rsidDel="00B46AB5">
        <w:delText>2</w:delText>
      </w:r>
    </w:del>
  </w:p>
  <w:p w14:paraId="50EE2AAA" w14:textId="77777777" w:rsidR="00B46AB5" w:rsidRPr="004E080F" w:rsidRDefault="00B46AB5" w:rsidP="004E0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E348" w14:textId="5ADAC179" w:rsidR="00B46AB5" w:rsidRDefault="00B46A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6E46" w14:textId="77777777" w:rsidR="00B46AB5" w:rsidRDefault="00B46AB5">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9"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500615"/>
    <w:multiLevelType w:val="hybridMultilevel"/>
    <w:tmpl w:val="0A1C55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57C5674"/>
    <w:multiLevelType w:val="hybridMultilevel"/>
    <w:tmpl w:val="C4A6A7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E812A2"/>
    <w:multiLevelType w:val="hybridMultilevel"/>
    <w:tmpl w:val="2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DA39F6"/>
    <w:multiLevelType w:val="hybridMultilevel"/>
    <w:tmpl w:val="891C6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8157B7"/>
    <w:multiLevelType w:val="hybridMultilevel"/>
    <w:tmpl w:val="977CF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714960"/>
    <w:multiLevelType w:val="hybridMultilevel"/>
    <w:tmpl w:val="4EDA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9D53CB"/>
    <w:multiLevelType w:val="hybridMultilevel"/>
    <w:tmpl w:val="EEF84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34"/>
  </w:num>
  <w:num w:numId="4">
    <w:abstractNumId w:val="29"/>
  </w:num>
  <w:num w:numId="5">
    <w:abstractNumId w:val="10"/>
  </w:num>
  <w:num w:numId="6">
    <w:abstractNumId w:val="26"/>
  </w:num>
  <w:num w:numId="7">
    <w:abstractNumId w:val="1"/>
  </w:num>
  <w:num w:numId="8">
    <w:abstractNumId w:val="8"/>
  </w:num>
  <w:num w:numId="9">
    <w:abstractNumId w:val="19"/>
  </w:num>
  <w:num w:numId="10">
    <w:abstractNumId w:val="15"/>
  </w:num>
  <w:num w:numId="11">
    <w:abstractNumId w:val="11"/>
  </w:num>
  <w:num w:numId="12">
    <w:abstractNumId w:val="7"/>
  </w:num>
  <w:num w:numId="13">
    <w:abstractNumId w:val="9"/>
  </w:num>
  <w:num w:numId="14">
    <w:abstractNumId w:val="4"/>
  </w:num>
  <w:num w:numId="15">
    <w:abstractNumId w:val="0"/>
  </w:num>
  <w:num w:numId="16">
    <w:abstractNumId w:val="24"/>
  </w:num>
  <w:num w:numId="17">
    <w:abstractNumId w:val="21"/>
  </w:num>
  <w:num w:numId="18">
    <w:abstractNumId w:val="27"/>
  </w:num>
  <w:num w:numId="19">
    <w:abstractNumId w:val="6"/>
  </w:num>
  <w:num w:numId="20">
    <w:abstractNumId w:val="14"/>
  </w:num>
  <w:num w:numId="21">
    <w:abstractNumId w:val="32"/>
  </w:num>
  <w:num w:numId="22">
    <w:abstractNumId w:val="3"/>
  </w:num>
  <w:num w:numId="23">
    <w:abstractNumId w:val="25"/>
  </w:num>
  <w:num w:numId="24">
    <w:abstractNumId w:val="33"/>
  </w:num>
  <w:num w:numId="25">
    <w:abstractNumId w:val="5"/>
  </w:num>
  <w:num w:numId="26">
    <w:abstractNumId w:val="28"/>
  </w:num>
  <w:num w:numId="27">
    <w:abstractNumId w:val="16"/>
  </w:num>
  <w:num w:numId="28">
    <w:abstractNumId w:val="31"/>
  </w:num>
  <w:num w:numId="29">
    <w:abstractNumId w:val="2"/>
  </w:num>
  <w:num w:numId="30">
    <w:abstractNumId w:val="17"/>
  </w:num>
  <w:num w:numId="31">
    <w:abstractNumId w:val="23"/>
  </w:num>
  <w:num w:numId="32">
    <w:abstractNumId w:val="20"/>
  </w:num>
  <w:num w:numId="33">
    <w:abstractNumId w:val="13"/>
  </w:num>
  <w:num w:numId="34">
    <w:abstractNumId w:val="12"/>
  </w:num>
  <w:num w:numId="35">
    <w:abstractNumId w:val="1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4"/>
  <w:revisionView w:markup="0"/>
  <w:trackRevisions/>
  <w:defaultTabStop w:val="720"/>
  <w:evenAndOddHeaders/>
  <w:characterSpacingControl w:val="doNotCompress"/>
  <w:hdrShapeDefaults>
    <o:shapedefaults v:ext="edit" spidmax="2060"/>
    <o:shapelayout v:ext="edit">
      <o:idmap v:ext="edit" data="2"/>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703"/>
    <w:rsid w:val="00000A96"/>
    <w:rsid w:val="00006D96"/>
    <w:rsid w:val="0001008E"/>
    <w:rsid w:val="000103DC"/>
    <w:rsid w:val="00011217"/>
    <w:rsid w:val="000134F5"/>
    <w:rsid w:val="00016A73"/>
    <w:rsid w:val="00017503"/>
    <w:rsid w:val="000175E1"/>
    <w:rsid w:val="00026457"/>
    <w:rsid w:val="000276BB"/>
    <w:rsid w:val="000279CA"/>
    <w:rsid w:val="000306A5"/>
    <w:rsid w:val="00030E5F"/>
    <w:rsid w:val="00035D65"/>
    <w:rsid w:val="00037720"/>
    <w:rsid w:val="0005005F"/>
    <w:rsid w:val="000520CD"/>
    <w:rsid w:val="000542B3"/>
    <w:rsid w:val="00057FAF"/>
    <w:rsid w:val="00060914"/>
    <w:rsid w:val="00060CAF"/>
    <w:rsid w:val="0006471A"/>
    <w:rsid w:val="00065D66"/>
    <w:rsid w:val="00071B80"/>
    <w:rsid w:val="00080785"/>
    <w:rsid w:val="00083948"/>
    <w:rsid w:val="000843D0"/>
    <w:rsid w:val="00087329"/>
    <w:rsid w:val="000903D8"/>
    <w:rsid w:val="00091FBF"/>
    <w:rsid w:val="0009270C"/>
    <w:rsid w:val="00092A62"/>
    <w:rsid w:val="00094D60"/>
    <w:rsid w:val="00097412"/>
    <w:rsid w:val="000A3B23"/>
    <w:rsid w:val="000B2B8C"/>
    <w:rsid w:val="000B6C76"/>
    <w:rsid w:val="000C0ADF"/>
    <w:rsid w:val="000C1F75"/>
    <w:rsid w:val="000C2AFE"/>
    <w:rsid w:val="000C396F"/>
    <w:rsid w:val="000D219F"/>
    <w:rsid w:val="000D3235"/>
    <w:rsid w:val="000D3C5F"/>
    <w:rsid w:val="000D4B02"/>
    <w:rsid w:val="000D773F"/>
    <w:rsid w:val="000E117B"/>
    <w:rsid w:val="000E2149"/>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2429"/>
    <w:rsid w:val="00114560"/>
    <w:rsid w:val="001242B5"/>
    <w:rsid w:val="00124D88"/>
    <w:rsid w:val="00125A57"/>
    <w:rsid w:val="001329CE"/>
    <w:rsid w:val="00133500"/>
    <w:rsid w:val="00133866"/>
    <w:rsid w:val="001346DB"/>
    <w:rsid w:val="001363EA"/>
    <w:rsid w:val="00136DDA"/>
    <w:rsid w:val="00142C50"/>
    <w:rsid w:val="00142D48"/>
    <w:rsid w:val="00143D50"/>
    <w:rsid w:val="0014461C"/>
    <w:rsid w:val="00145656"/>
    <w:rsid w:val="001519A1"/>
    <w:rsid w:val="00152A9A"/>
    <w:rsid w:val="00152C2B"/>
    <w:rsid w:val="00155206"/>
    <w:rsid w:val="001562F8"/>
    <w:rsid w:val="00156DB0"/>
    <w:rsid w:val="001631DF"/>
    <w:rsid w:val="001661AB"/>
    <w:rsid w:val="00166FBD"/>
    <w:rsid w:val="00167E55"/>
    <w:rsid w:val="00170129"/>
    <w:rsid w:val="00172EEB"/>
    <w:rsid w:val="0017543C"/>
    <w:rsid w:val="00176610"/>
    <w:rsid w:val="001818BB"/>
    <w:rsid w:val="00183E7C"/>
    <w:rsid w:val="00187C41"/>
    <w:rsid w:val="001933DC"/>
    <w:rsid w:val="00196224"/>
    <w:rsid w:val="001A0864"/>
    <w:rsid w:val="001A3114"/>
    <w:rsid w:val="001B2C16"/>
    <w:rsid w:val="001B2E22"/>
    <w:rsid w:val="001B3732"/>
    <w:rsid w:val="001C5D70"/>
    <w:rsid w:val="001D08DB"/>
    <w:rsid w:val="001D0907"/>
    <w:rsid w:val="001D15CF"/>
    <w:rsid w:val="001D2322"/>
    <w:rsid w:val="001D57F7"/>
    <w:rsid w:val="001E1E40"/>
    <w:rsid w:val="001E1F78"/>
    <w:rsid w:val="001E396D"/>
    <w:rsid w:val="001E7349"/>
    <w:rsid w:val="001F4FB7"/>
    <w:rsid w:val="001F5333"/>
    <w:rsid w:val="001F5966"/>
    <w:rsid w:val="002038EB"/>
    <w:rsid w:val="00211292"/>
    <w:rsid w:val="0021223B"/>
    <w:rsid w:val="00212D29"/>
    <w:rsid w:val="00215D7E"/>
    <w:rsid w:val="00215F07"/>
    <w:rsid w:val="002229FA"/>
    <w:rsid w:val="00224F10"/>
    <w:rsid w:val="00226107"/>
    <w:rsid w:val="002301A9"/>
    <w:rsid w:val="00231358"/>
    <w:rsid w:val="00231FFE"/>
    <w:rsid w:val="002368EA"/>
    <w:rsid w:val="002437BA"/>
    <w:rsid w:val="00251800"/>
    <w:rsid w:val="00256E3C"/>
    <w:rsid w:val="00257834"/>
    <w:rsid w:val="00263CEE"/>
    <w:rsid w:val="002663FF"/>
    <w:rsid w:val="002665B2"/>
    <w:rsid w:val="0027272C"/>
    <w:rsid w:val="002742F0"/>
    <w:rsid w:val="00274F21"/>
    <w:rsid w:val="00276DDE"/>
    <w:rsid w:val="00280E0D"/>
    <w:rsid w:val="00282CFC"/>
    <w:rsid w:val="00283898"/>
    <w:rsid w:val="00283A0F"/>
    <w:rsid w:val="00285ABD"/>
    <w:rsid w:val="002871BD"/>
    <w:rsid w:val="00287E84"/>
    <w:rsid w:val="0029215C"/>
    <w:rsid w:val="002930DA"/>
    <w:rsid w:val="002937EE"/>
    <w:rsid w:val="00297EA5"/>
    <w:rsid w:val="002A13A3"/>
    <w:rsid w:val="002A44F4"/>
    <w:rsid w:val="002A4E47"/>
    <w:rsid w:val="002B0B68"/>
    <w:rsid w:val="002B3BDA"/>
    <w:rsid w:val="002B3F80"/>
    <w:rsid w:val="002B672E"/>
    <w:rsid w:val="002B774F"/>
    <w:rsid w:val="002B7A19"/>
    <w:rsid w:val="002B7C93"/>
    <w:rsid w:val="002B7EE5"/>
    <w:rsid w:val="002C2E75"/>
    <w:rsid w:val="002E1C6E"/>
    <w:rsid w:val="002E5A4F"/>
    <w:rsid w:val="002E6732"/>
    <w:rsid w:val="002F37C2"/>
    <w:rsid w:val="002F5000"/>
    <w:rsid w:val="002F5C4D"/>
    <w:rsid w:val="002F67A6"/>
    <w:rsid w:val="002F6FC7"/>
    <w:rsid w:val="002F7989"/>
    <w:rsid w:val="002F7CAE"/>
    <w:rsid w:val="003105FB"/>
    <w:rsid w:val="00312C51"/>
    <w:rsid w:val="00314976"/>
    <w:rsid w:val="0032060D"/>
    <w:rsid w:val="00322AAC"/>
    <w:rsid w:val="00325B20"/>
    <w:rsid w:val="00326979"/>
    <w:rsid w:val="003300EC"/>
    <w:rsid w:val="003313E0"/>
    <w:rsid w:val="0033210B"/>
    <w:rsid w:val="003330E9"/>
    <w:rsid w:val="0034409E"/>
    <w:rsid w:val="00344B53"/>
    <w:rsid w:val="003455F9"/>
    <w:rsid w:val="00351C18"/>
    <w:rsid w:val="00352673"/>
    <w:rsid w:val="003545D0"/>
    <w:rsid w:val="00355F79"/>
    <w:rsid w:val="00357DAC"/>
    <w:rsid w:val="00357EE3"/>
    <w:rsid w:val="00364667"/>
    <w:rsid w:val="0037402A"/>
    <w:rsid w:val="0037469B"/>
    <w:rsid w:val="00374BB5"/>
    <w:rsid w:val="00375324"/>
    <w:rsid w:val="00376237"/>
    <w:rsid w:val="00376386"/>
    <w:rsid w:val="00376625"/>
    <w:rsid w:val="00376881"/>
    <w:rsid w:val="00380F33"/>
    <w:rsid w:val="0038103D"/>
    <w:rsid w:val="00382709"/>
    <w:rsid w:val="00393B25"/>
    <w:rsid w:val="00395444"/>
    <w:rsid w:val="003A018A"/>
    <w:rsid w:val="003A0C36"/>
    <w:rsid w:val="003A1049"/>
    <w:rsid w:val="003A2065"/>
    <w:rsid w:val="003A26C7"/>
    <w:rsid w:val="003A2793"/>
    <w:rsid w:val="003A28B0"/>
    <w:rsid w:val="003A3D10"/>
    <w:rsid w:val="003B40EC"/>
    <w:rsid w:val="003B6A4C"/>
    <w:rsid w:val="003B6F74"/>
    <w:rsid w:val="003B7101"/>
    <w:rsid w:val="003C1C2C"/>
    <w:rsid w:val="003C320E"/>
    <w:rsid w:val="003C52F3"/>
    <w:rsid w:val="003D5EC0"/>
    <w:rsid w:val="003D7BE9"/>
    <w:rsid w:val="003E1857"/>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28"/>
    <w:rsid w:val="004304DB"/>
    <w:rsid w:val="004311E8"/>
    <w:rsid w:val="00431655"/>
    <w:rsid w:val="00432304"/>
    <w:rsid w:val="004344A1"/>
    <w:rsid w:val="0043570E"/>
    <w:rsid w:val="00436A53"/>
    <w:rsid w:val="00437796"/>
    <w:rsid w:val="004402CA"/>
    <w:rsid w:val="004408BF"/>
    <w:rsid w:val="0044502E"/>
    <w:rsid w:val="0044536A"/>
    <w:rsid w:val="00445C76"/>
    <w:rsid w:val="00455F46"/>
    <w:rsid w:val="004614DE"/>
    <w:rsid w:val="0046319A"/>
    <w:rsid w:val="00466CAD"/>
    <w:rsid w:val="00470523"/>
    <w:rsid w:val="00475513"/>
    <w:rsid w:val="004756F5"/>
    <w:rsid w:val="004776A2"/>
    <w:rsid w:val="00483BB7"/>
    <w:rsid w:val="00485DDC"/>
    <w:rsid w:val="00492AE5"/>
    <w:rsid w:val="00493697"/>
    <w:rsid w:val="0049533D"/>
    <w:rsid w:val="004A04C9"/>
    <w:rsid w:val="004A1829"/>
    <w:rsid w:val="004A19E5"/>
    <w:rsid w:val="004A3B22"/>
    <w:rsid w:val="004A5B04"/>
    <w:rsid w:val="004A7011"/>
    <w:rsid w:val="004B0FDE"/>
    <w:rsid w:val="004B1553"/>
    <w:rsid w:val="004B3E3A"/>
    <w:rsid w:val="004B4F9B"/>
    <w:rsid w:val="004B5029"/>
    <w:rsid w:val="004B72AD"/>
    <w:rsid w:val="004C27F1"/>
    <w:rsid w:val="004C342C"/>
    <w:rsid w:val="004C42A5"/>
    <w:rsid w:val="004C7E86"/>
    <w:rsid w:val="004D2501"/>
    <w:rsid w:val="004D4CD3"/>
    <w:rsid w:val="004D639C"/>
    <w:rsid w:val="004D7582"/>
    <w:rsid w:val="004E0108"/>
    <w:rsid w:val="004E080F"/>
    <w:rsid w:val="004E19AE"/>
    <w:rsid w:val="004E23E2"/>
    <w:rsid w:val="004E2986"/>
    <w:rsid w:val="004E3C76"/>
    <w:rsid w:val="004E57EF"/>
    <w:rsid w:val="004F084A"/>
    <w:rsid w:val="004F0F66"/>
    <w:rsid w:val="004F1145"/>
    <w:rsid w:val="004F3A7E"/>
    <w:rsid w:val="004F644B"/>
    <w:rsid w:val="00500527"/>
    <w:rsid w:val="00503B9B"/>
    <w:rsid w:val="00506102"/>
    <w:rsid w:val="005115DD"/>
    <w:rsid w:val="0051426B"/>
    <w:rsid w:val="00514E8C"/>
    <w:rsid w:val="00520540"/>
    <w:rsid w:val="00524404"/>
    <w:rsid w:val="00530DD5"/>
    <w:rsid w:val="00537138"/>
    <w:rsid w:val="005379B9"/>
    <w:rsid w:val="00537B70"/>
    <w:rsid w:val="0054223B"/>
    <w:rsid w:val="00542E76"/>
    <w:rsid w:val="00544CBF"/>
    <w:rsid w:val="0055296A"/>
    <w:rsid w:val="00557FB7"/>
    <w:rsid w:val="0056516D"/>
    <w:rsid w:val="00565E97"/>
    <w:rsid w:val="0056613E"/>
    <w:rsid w:val="00570EE7"/>
    <w:rsid w:val="005713E3"/>
    <w:rsid w:val="00571596"/>
    <w:rsid w:val="00572583"/>
    <w:rsid w:val="00584A9D"/>
    <w:rsid w:val="00592C85"/>
    <w:rsid w:val="00593725"/>
    <w:rsid w:val="005972DB"/>
    <w:rsid w:val="005A241E"/>
    <w:rsid w:val="005A56D1"/>
    <w:rsid w:val="005B1C6D"/>
    <w:rsid w:val="005B6B50"/>
    <w:rsid w:val="005B6D89"/>
    <w:rsid w:val="005C2081"/>
    <w:rsid w:val="005D0F57"/>
    <w:rsid w:val="005D1819"/>
    <w:rsid w:val="005D2D99"/>
    <w:rsid w:val="005D3B0A"/>
    <w:rsid w:val="005E0537"/>
    <w:rsid w:val="005E09F9"/>
    <w:rsid w:val="005E14A6"/>
    <w:rsid w:val="005E1F4A"/>
    <w:rsid w:val="005E47F9"/>
    <w:rsid w:val="005F2FD4"/>
    <w:rsid w:val="005F49F3"/>
    <w:rsid w:val="005F5863"/>
    <w:rsid w:val="005F77C3"/>
    <w:rsid w:val="0060312C"/>
    <w:rsid w:val="00604085"/>
    <w:rsid w:val="00604881"/>
    <w:rsid w:val="0061073A"/>
    <w:rsid w:val="006128A1"/>
    <w:rsid w:val="00612921"/>
    <w:rsid w:val="00612F36"/>
    <w:rsid w:val="00612FA9"/>
    <w:rsid w:val="00614224"/>
    <w:rsid w:val="006173D7"/>
    <w:rsid w:val="00620856"/>
    <w:rsid w:val="00621BC0"/>
    <w:rsid w:val="0062540C"/>
    <w:rsid w:val="00631198"/>
    <w:rsid w:val="006316C5"/>
    <w:rsid w:val="006350AF"/>
    <w:rsid w:val="0064239D"/>
    <w:rsid w:val="00644B80"/>
    <w:rsid w:val="00646DF5"/>
    <w:rsid w:val="00647DBA"/>
    <w:rsid w:val="00650ABB"/>
    <w:rsid w:val="006561AB"/>
    <w:rsid w:val="00656B1E"/>
    <w:rsid w:val="00666B73"/>
    <w:rsid w:val="00667773"/>
    <w:rsid w:val="006708BA"/>
    <w:rsid w:val="00671D64"/>
    <w:rsid w:val="00672C50"/>
    <w:rsid w:val="006734D2"/>
    <w:rsid w:val="00677FFD"/>
    <w:rsid w:val="00681D68"/>
    <w:rsid w:val="00686BAE"/>
    <w:rsid w:val="00687725"/>
    <w:rsid w:val="006958B3"/>
    <w:rsid w:val="0069605D"/>
    <w:rsid w:val="006975F8"/>
    <w:rsid w:val="006A02C6"/>
    <w:rsid w:val="006A710F"/>
    <w:rsid w:val="006A7E4C"/>
    <w:rsid w:val="006B15EE"/>
    <w:rsid w:val="006B31BA"/>
    <w:rsid w:val="006B3B40"/>
    <w:rsid w:val="006B65C2"/>
    <w:rsid w:val="006B7EE2"/>
    <w:rsid w:val="006C0468"/>
    <w:rsid w:val="006C1816"/>
    <w:rsid w:val="006C2C39"/>
    <w:rsid w:val="006C4748"/>
    <w:rsid w:val="006C4A3A"/>
    <w:rsid w:val="006C637F"/>
    <w:rsid w:val="006D1561"/>
    <w:rsid w:val="006D1C30"/>
    <w:rsid w:val="006E0931"/>
    <w:rsid w:val="006E422A"/>
    <w:rsid w:val="006E5727"/>
    <w:rsid w:val="006F08A8"/>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4660"/>
    <w:rsid w:val="007314EE"/>
    <w:rsid w:val="0073358F"/>
    <w:rsid w:val="00733A4D"/>
    <w:rsid w:val="00736C53"/>
    <w:rsid w:val="0073712C"/>
    <w:rsid w:val="00740E9D"/>
    <w:rsid w:val="007426D0"/>
    <w:rsid w:val="0074395E"/>
    <w:rsid w:val="00745D9B"/>
    <w:rsid w:val="00746FAD"/>
    <w:rsid w:val="00752607"/>
    <w:rsid w:val="00753436"/>
    <w:rsid w:val="00756131"/>
    <w:rsid w:val="007564FC"/>
    <w:rsid w:val="00760735"/>
    <w:rsid w:val="0076349F"/>
    <w:rsid w:val="007639F0"/>
    <w:rsid w:val="00777A4E"/>
    <w:rsid w:val="00781F35"/>
    <w:rsid w:val="00783608"/>
    <w:rsid w:val="007837A3"/>
    <w:rsid w:val="0078474A"/>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11CBE"/>
    <w:rsid w:val="0081281D"/>
    <w:rsid w:val="008131E3"/>
    <w:rsid w:val="0081434A"/>
    <w:rsid w:val="00814FDE"/>
    <w:rsid w:val="00817250"/>
    <w:rsid w:val="008224DB"/>
    <w:rsid w:val="00827219"/>
    <w:rsid w:val="008303AA"/>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E9E"/>
    <w:rsid w:val="00861139"/>
    <w:rsid w:val="00871D89"/>
    <w:rsid w:val="0087584D"/>
    <w:rsid w:val="008759C7"/>
    <w:rsid w:val="008772AE"/>
    <w:rsid w:val="00877B5C"/>
    <w:rsid w:val="00882400"/>
    <w:rsid w:val="00884FDA"/>
    <w:rsid w:val="00887BF9"/>
    <w:rsid w:val="008911A3"/>
    <w:rsid w:val="0089136C"/>
    <w:rsid w:val="00894BA1"/>
    <w:rsid w:val="008A236E"/>
    <w:rsid w:val="008A35FF"/>
    <w:rsid w:val="008B0EA2"/>
    <w:rsid w:val="008B2177"/>
    <w:rsid w:val="008B2351"/>
    <w:rsid w:val="008B46DB"/>
    <w:rsid w:val="008B621C"/>
    <w:rsid w:val="008B71E7"/>
    <w:rsid w:val="008B7CE4"/>
    <w:rsid w:val="008B7DA0"/>
    <w:rsid w:val="008C6543"/>
    <w:rsid w:val="008C7A7F"/>
    <w:rsid w:val="008D144A"/>
    <w:rsid w:val="008E059E"/>
    <w:rsid w:val="008E3B38"/>
    <w:rsid w:val="008E418D"/>
    <w:rsid w:val="008E7853"/>
    <w:rsid w:val="008E7D1B"/>
    <w:rsid w:val="008F0E54"/>
    <w:rsid w:val="008F3DF9"/>
    <w:rsid w:val="008F5297"/>
    <w:rsid w:val="008F67D7"/>
    <w:rsid w:val="008F7177"/>
    <w:rsid w:val="0090134D"/>
    <w:rsid w:val="009030AD"/>
    <w:rsid w:val="00917E91"/>
    <w:rsid w:val="00924AB5"/>
    <w:rsid w:val="00927EE7"/>
    <w:rsid w:val="009336E2"/>
    <w:rsid w:val="0093516A"/>
    <w:rsid w:val="00936DEF"/>
    <w:rsid w:val="009438BD"/>
    <w:rsid w:val="0095033B"/>
    <w:rsid w:val="00953C16"/>
    <w:rsid w:val="0095679A"/>
    <w:rsid w:val="00961938"/>
    <w:rsid w:val="00962E8D"/>
    <w:rsid w:val="009642B2"/>
    <w:rsid w:val="009656B9"/>
    <w:rsid w:val="00966018"/>
    <w:rsid w:val="00970EDC"/>
    <w:rsid w:val="00973DB9"/>
    <w:rsid w:val="009746F9"/>
    <w:rsid w:val="009750D1"/>
    <w:rsid w:val="00975A82"/>
    <w:rsid w:val="00980ED9"/>
    <w:rsid w:val="00987488"/>
    <w:rsid w:val="00990D1C"/>
    <w:rsid w:val="0099187C"/>
    <w:rsid w:val="0099187D"/>
    <w:rsid w:val="009935F4"/>
    <w:rsid w:val="00994514"/>
    <w:rsid w:val="009A575D"/>
    <w:rsid w:val="009B27F9"/>
    <w:rsid w:val="009B2B07"/>
    <w:rsid w:val="009B47B0"/>
    <w:rsid w:val="009B5EC6"/>
    <w:rsid w:val="009B5FE2"/>
    <w:rsid w:val="009B7054"/>
    <w:rsid w:val="009C0ED9"/>
    <w:rsid w:val="009C36BF"/>
    <w:rsid w:val="009C6B62"/>
    <w:rsid w:val="009D4451"/>
    <w:rsid w:val="009D5CA6"/>
    <w:rsid w:val="009D705A"/>
    <w:rsid w:val="009E107B"/>
    <w:rsid w:val="009E4601"/>
    <w:rsid w:val="009E4668"/>
    <w:rsid w:val="009E4E3F"/>
    <w:rsid w:val="009F0812"/>
    <w:rsid w:val="009F32C4"/>
    <w:rsid w:val="009F3FAB"/>
    <w:rsid w:val="009F5001"/>
    <w:rsid w:val="00A001B0"/>
    <w:rsid w:val="00A02E53"/>
    <w:rsid w:val="00A061B4"/>
    <w:rsid w:val="00A10BC2"/>
    <w:rsid w:val="00A13BF5"/>
    <w:rsid w:val="00A14AB7"/>
    <w:rsid w:val="00A15557"/>
    <w:rsid w:val="00A2147D"/>
    <w:rsid w:val="00A21BA1"/>
    <w:rsid w:val="00A22206"/>
    <w:rsid w:val="00A228E9"/>
    <w:rsid w:val="00A22B29"/>
    <w:rsid w:val="00A242A8"/>
    <w:rsid w:val="00A33666"/>
    <w:rsid w:val="00A35396"/>
    <w:rsid w:val="00A357C8"/>
    <w:rsid w:val="00A37861"/>
    <w:rsid w:val="00A450E9"/>
    <w:rsid w:val="00A46E0E"/>
    <w:rsid w:val="00A50D46"/>
    <w:rsid w:val="00A520C5"/>
    <w:rsid w:val="00A55A46"/>
    <w:rsid w:val="00A61E77"/>
    <w:rsid w:val="00A62A0F"/>
    <w:rsid w:val="00A70B19"/>
    <w:rsid w:val="00A72C76"/>
    <w:rsid w:val="00A764ED"/>
    <w:rsid w:val="00A7651F"/>
    <w:rsid w:val="00A77120"/>
    <w:rsid w:val="00A81427"/>
    <w:rsid w:val="00A871C0"/>
    <w:rsid w:val="00A93DF4"/>
    <w:rsid w:val="00A960F8"/>
    <w:rsid w:val="00A964DD"/>
    <w:rsid w:val="00A97D27"/>
    <w:rsid w:val="00AA0E6C"/>
    <w:rsid w:val="00AA49A8"/>
    <w:rsid w:val="00AA4FD7"/>
    <w:rsid w:val="00AA6BF6"/>
    <w:rsid w:val="00AB3F75"/>
    <w:rsid w:val="00AB7F72"/>
    <w:rsid w:val="00AC1650"/>
    <w:rsid w:val="00AC40D2"/>
    <w:rsid w:val="00AC5B4C"/>
    <w:rsid w:val="00AC78CA"/>
    <w:rsid w:val="00AD0901"/>
    <w:rsid w:val="00AD09B7"/>
    <w:rsid w:val="00AD4B47"/>
    <w:rsid w:val="00AD4C07"/>
    <w:rsid w:val="00AD4EB0"/>
    <w:rsid w:val="00AE2D6A"/>
    <w:rsid w:val="00AE4E75"/>
    <w:rsid w:val="00AE6363"/>
    <w:rsid w:val="00AF40F7"/>
    <w:rsid w:val="00AF618E"/>
    <w:rsid w:val="00AF683D"/>
    <w:rsid w:val="00AF72D9"/>
    <w:rsid w:val="00B0640D"/>
    <w:rsid w:val="00B071A3"/>
    <w:rsid w:val="00B1151E"/>
    <w:rsid w:val="00B25124"/>
    <w:rsid w:val="00B30973"/>
    <w:rsid w:val="00B36828"/>
    <w:rsid w:val="00B46AB5"/>
    <w:rsid w:val="00B4736C"/>
    <w:rsid w:val="00B52FFB"/>
    <w:rsid w:val="00B5557C"/>
    <w:rsid w:val="00B555B9"/>
    <w:rsid w:val="00B56143"/>
    <w:rsid w:val="00B62195"/>
    <w:rsid w:val="00B62BA1"/>
    <w:rsid w:val="00B64158"/>
    <w:rsid w:val="00B64BA0"/>
    <w:rsid w:val="00B65B84"/>
    <w:rsid w:val="00B7092D"/>
    <w:rsid w:val="00B7322D"/>
    <w:rsid w:val="00B74644"/>
    <w:rsid w:val="00B7533B"/>
    <w:rsid w:val="00B75510"/>
    <w:rsid w:val="00B76689"/>
    <w:rsid w:val="00B76F90"/>
    <w:rsid w:val="00B81758"/>
    <w:rsid w:val="00B836FB"/>
    <w:rsid w:val="00B8755F"/>
    <w:rsid w:val="00B90DE3"/>
    <w:rsid w:val="00B911AA"/>
    <w:rsid w:val="00B9287A"/>
    <w:rsid w:val="00B92A92"/>
    <w:rsid w:val="00B93231"/>
    <w:rsid w:val="00B96BEE"/>
    <w:rsid w:val="00BA08DE"/>
    <w:rsid w:val="00BA093F"/>
    <w:rsid w:val="00BA1450"/>
    <w:rsid w:val="00BA65E4"/>
    <w:rsid w:val="00BB578F"/>
    <w:rsid w:val="00BB5DB9"/>
    <w:rsid w:val="00BB6D5C"/>
    <w:rsid w:val="00BC0C02"/>
    <w:rsid w:val="00BC22EA"/>
    <w:rsid w:val="00BC75A4"/>
    <w:rsid w:val="00BD116B"/>
    <w:rsid w:val="00BD25FB"/>
    <w:rsid w:val="00BD5CAC"/>
    <w:rsid w:val="00BD7089"/>
    <w:rsid w:val="00BE0C5F"/>
    <w:rsid w:val="00BE358B"/>
    <w:rsid w:val="00BE3CD0"/>
    <w:rsid w:val="00BE5731"/>
    <w:rsid w:val="00BE687C"/>
    <w:rsid w:val="00BF30B8"/>
    <w:rsid w:val="00C01377"/>
    <w:rsid w:val="00C02560"/>
    <w:rsid w:val="00C02830"/>
    <w:rsid w:val="00C03C6E"/>
    <w:rsid w:val="00C077C5"/>
    <w:rsid w:val="00C146CF"/>
    <w:rsid w:val="00C14E3C"/>
    <w:rsid w:val="00C15FE4"/>
    <w:rsid w:val="00C16666"/>
    <w:rsid w:val="00C23EE2"/>
    <w:rsid w:val="00C26866"/>
    <w:rsid w:val="00C2783A"/>
    <w:rsid w:val="00C30F94"/>
    <w:rsid w:val="00C33018"/>
    <w:rsid w:val="00C3508E"/>
    <w:rsid w:val="00C367D9"/>
    <w:rsid w:val="00C375BF"/>
    <w:rsid w:val="00C37C0C"/>
    <w:rsid w:val="00C503E2"/>
    <w:rsid w:val="00C508EE"/>
    <w:rsid w:val="00C5143D"/>
    <w:rsid w:val="00C55B4E"/>
    <w:rsid w:val="00C64E35"/>
    <w:rsid w:val="00C71FF5"/>
    <w:rsid w:val="00C733DC"/>
    <w:rsid w:val="00C76C15"/>
    <w:rsid w:val="00C7795F"/>
    <w:rsid w:val="00C84899"/>
    <w:rsid w:val="00C854F0"/>
    <w:rsid w:val="00C9246B"/>
    <w:rsid w:val="00C9401E"/>
    <w:rsid w:val="00C94427"/>
    <w:rsid w:val="00C9540A"/>
    <w:rsid w:val="00C976A0"/>
    <w:rsid w:val="00CA10C5"/>
    <w:rsid w:val="00CA2473"/>
    <w:rsid w:val="00CA2912"/>
    <w:rsid w:val="00CA2D50"/>
    <w:rsid w:val="00CA2E9E"/>
    <w:rsid w:val="00CB0A05"/>
    <w:rsid w:val="00CB203A"/>
    <w:rsid w:val="00CB2A64"/>
    <w:rsid w:val="00CB38C5"/>
    <w:rsid w:val="00CB469A"/>
    <w:rsid w:val="00CB5FC9"/>
    <w:rsid w:val="00CB7045"/>
    <w:rsid w:val="00CC3025"/>
    <w:rsid w:val="00CC4315"/>
    <w:rsid w:val="00CD4E00"/>
    <w:rsid w:val="00CD768A"/>
    <w:rsid w:val="00CE0F0B"/>
    <w:rsid w:val="00CF28E1"/>
    <w:rsid w:val="00CF647B"/>
    <w:rsid w:val="00CF6D73"/>
    <w:rsid w:val="00D02421"/>
    <w:rsid w:val="00D03205"/>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50639"/>
    <w:rsid w:val="00D51E99"/>
    <w:rsid w:val="00D525A7"/>
    <w:rsid w:val="00D52F9C"/>
    <w:rsid w:val="00D54498"/>
    <w:rsid w:val="00D55A61"/>
    <w:rsid w:val="00D57358"/>
    <w:rsid w:val="00D700EA"/>
    <w:rsid w:val="00D717AA"/>
    <w:rsid w:val="00D736D6"/>
    <w:rsid w:val="00D81B86"/>
    <w:rsid w:val="00D81E25"/>
    <w:rsid w:val="00D8238D"/>
    <w:rsid w:val="00D85978"/>
    <w:rsid w:val="00D859C8"/>
    <w:rsid w:val="00D95B3F"/>
    <w:rsid w:val="00DA1732"/>
    <w:rsid w:val="00DA4419"/>
    <w:rsid w:val="00DA557F"/>
    <w:rsid w:val="00DA5E27"/>
    <w:rsid w:val="00DA65F1"/>
    <w:rsid w:val="00DA711C"/>
    <w:rsid w:val="00DB1558"/>
    <w:rsid w:val="00DB2BC9"/>
    <w:rsid w:val="00DB3065"/>
    <w:rsid w:val="00DB6478"/>
    <w:rsid w:val="00DB657C"/>
    <w:rsid w:val="00DC03A1"/>
    <w:rsid w:val="00DC3B5F"/>
    <w:rsid w:val="00DC3C21"/>
    <w:rsid w:val="00DC6AE5"/>
    <w:rsid w:val="00DD2547"/>
    <w:rsid w:val="00DD60CE"/>
    <w:rsid w:val="00DD635C"/>
    <w:rsid w:val="00DE5FF8"/>
    <w:rsid w:val="00DF056B"/>
    <w:rsid w:val="00DF18A0"/>
    <w:rsid w:val="00DF1BEF"/>
    <w:rsid w:val="00DF3BEB"/>
    <w:rsid w:val="00DF3D47"/>
    <w:rsid w:val="00DF5A6B"/>
    <w:rsid w:val="00DF74BA"/>
    <w:rsid w:val="00DF75D5"/>
    <w:rsid w:val="00E0584C"/>
    <w:rsid w:val="00E0692F"/>
    <w:rsid w:val="00E06C8A"/>
    <w:rsid w:val="00E11DDF"/>
    <w:rsid w:val="00E152BA"/>
    <w:rsid w:val="00E15E30"/>
    <w:rsid w:val="00E202D6"/>
    <w:rsid w:val="00E21E80"/>
    <w:rsid w:val="00E22AAD"/>
    <w:rsid w:val="00E2398C"/>
    <w:rsid w:val="00E23D8C"/>
    <w:rsid w:val="00E25716"/>
    <w:rsid w:val="00E27643"/>
    <w:rsid w:val="00E35643"/>
    <w:rsid w:val="00E35852"/>
    <w:rsid w:val="00E377C0"/>
    <w:rsid w:val="00E410E3"/>
    <w:rsid w:val="00E442F2"/>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94B"/>
    <w:rsid w:val="00E856B8"/>
    <w:rsid w:val="00E906D4"/>
    <w:rsid w:val="00E91616"/>
    <w:rsid w:val="00E922A5"/>
    <w:rsid w:val="00EA10C5"/>
    <w:rsid w:val="00EA2591"/>
    <w:rsid w:val="00EA287C"/>
    <w:rsid w:val="00EA451C"/>
    <w:rsid w:val="00EA79DD"/>
    <w:rsid w:val="00EA7EB9"/>
    <w:rsid w:val="00EB2E10"/>
    <w:rsid w:val="00EB7440"/>
    <w:rsid w:val="00EC1EB4"/>
    <w:rsid w:val="00EC7D52"/>
    <w:rsid w:val="00ED015A"/>
    <w:rsid w:val="00ED695F"/>
    <w:rsid w:val="00EE1743"/>
    <w:rsid w:val="00EE1BC3"/>
    <w:rsid w:val="00EE5574"/>
    <w:rsid w:val="00EE56CB"/>
    <w:rsid w:val="00EE7DD4"/>
    <w:rsid w:val="00EF060B"/>
    <w:rsid w:val="00EF15A5"/>
    <w:rsid w:val="00EF4540"/>
    <w:rsid w:val="00F002DD"/>
    <w:rsid w:val="00F10033"/>
    <w:rsid w:val="00F10EC4"/>
    <w:rsid w:val="00F13535"/>
    <w:rsid w:val="00F14ACA"/>
    <w:rsid w:val="00F159D2"/>
    <w:rsid w:val="00F224B4"/>
    <w:rsid w:val="00F2560A"/>
    <w:rsid w:val="00F264BD"/>
    <w:rsid w:val="00F32849"/>
    <w:rsid w:val="00F34B4A"/>
    <w:rsid w:val="00F34E59"/>
    <w:rsid w:val="00F357DB"/>
    <w:rsid w:val="00F415EF"/>
    <w:rsid w:val="00F42674"/>
    <w:rsid w:val="00F44AA1"/>
    <w:rsid w:val="00F46493"/>
    <w:rsid w:val="00F474FE"/>
    <w:rsid w:val="00F518E7"/>
    <w:rsid w:val="00F56FA9"/>
    <w:rsid w:val="00F60FC7"/>
    <w:rsid w:val="00F651B7"/>
    <w:rsid w:val="00F65B97"/>
    <w:rsid w:val="00F670F9"/>
    <w:rsid w:val="00F70EBB"/>
    <w:rsid w:val="00F73B53"/>
    <w:rsid w:val="00F75438"/>
    <w:rsid w:val="00F768A4"/>
    <w:rsid w:val="00F771CA"/>
    <w:rsid w:val="00F80CCE"/>
    <w:rsid w:val="00F80FC0"/>
    <w:rsid w:val="00F83A61"/>
    <w:rsid w:val="00F918C4"/>
    <w:rsid w:val="00FA21D8"/>
    <w:rsid w:val="00FA284E"/>
    <w:rsid w:val="00FA2B2C"/>
    <w:rsid w:val="00FA6344"/>
    <w:rsid w:val="00FB1524"/>
    <w:rsid w:val="00FB6DAB"/>
    <w:rsid w:val="00FC0F6F"/>
    <w:rsid w:val="00FC27D1"/>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4.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0.jp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eg"/><Relationship Id="rId58" Type="http://schemas.openxmlformats.org/officeDocument/2006/relationships/image" Target="media/image42.jp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g"/><Relationship Id="rId87" Type="http://schemas.openxmlformats.org/officeDocument/2006/relationships/image" Target="media/image71.png"/><Relationship Id="rId102"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jp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3.xml"/><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eg"/><Relationship Id="rId64" Type="http://schemas.openxmlformats.org/officeDocument/2006/relationships/image" Target="media/image48.jpg"/><Relationship Id="rId69" Type="http://schemas.openxmlformats.org/officeDocument/2006/relationships/image" Target="media/image53.jpeg"/><Relationship Id="rId77" Type="http://schemas.openxmlformats.org/officeDocument/2006/relationships/image" Target="media/image61.jpg"/><Relationship Id="rId100" Type="http://schemas.openxmlformats.org/officeDocument/2006/relationships/footer" Target="footer7.xml"/><Relationship Id="rId105" Type="http://schemas.microsoft.com/office/2011/relationships/people" Target="people.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jp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oter" Target="footer2.xml"/><Relationship Id="rId33" Type="http://schemas.openxmlformats.org/officeDocument/2006/relationships/footer" Target="footer4.xml"/><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9.xml"/><Relationship Id="rId20" Type="http://schemas.openxmlformats.org/officeDocument/2006/relationships/image" Target="media/image13.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g"/><Relationship Id="rId88" Type="http://schemas.openxmlformats.org/officeDocument/2006/relationships/image" Target="media/image72.jp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6.jpg"/><Relationship Id="rId36" Type="http://schemas.openxmlformats.org/officeDocument/2006/relationships/footer" Target="footer6.xml"/><Relationship Id="rId49" Type="http://schemas.openxmlformats.org/officeDocument/2006/relationships/image" Target="media/image33.png"/><Relationship Id="rId57" Type="http://schemas.openxmlformats.org/officeDocument/2006/relationships/image" Target="media/image41.jp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g"/><Relationship Id="rId81" Type="http://schemas.openxmlformats.org/officeDocument/2006/relationships/image" Target="media/image65.png"/><Relationship Id="rId86" Type="http://schemas.openxmlformats.org/officeDocument/2006/relationships/image" Target="media/image70.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23.png"/><Relationship Id="rId34" Type="http://schemas.openxmlformats.org/officeDocument/2006/relationships/footer" Target="footer5.xml"/><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shop.4tronix.co.uk/collections/sensors/products/ir-infrared-obstacle-sensor" TargetMode="External"/><Relationship Id="rId13" Type="http://schemas.openxmlformats.org/officeDocument/2006/relationships/hyperlink" Target="http://www.arduino.cc/en/Main/Software" TargetMode="External"/><Relationship Id="rId18" Type="http://schemas.openxmlformats.org/officeDocument/2006/relationships/hyperlink" Target="http://www.simulators.org.uk" TargetMode="External"/><Relationship Id="rId3" Type="http://schemas.openxmlformats.org/officeDocument/2006/relationships/hyperlink" Target="http://www.beltower.co.uk/" TargetMode="External"/><Relationship Id="rId7" Type="http://schemas.openxmlformats.org/officeDocument/2006/relationships/hyperlink" Target="http://hobbycomponents.com/sensors/213-ir-infrared-obstacle-avoidance-sensor-e18-d80nk" TargetMode="External"/><Relationship Id="rId12" Type="http://schemas.openxmlformats.org/officeDocument/2006/relationships/hyperlink" Target="http://www.arduino.cc/en/Tutorial/ArduinoISP" TargetMode="External"/><Relationship Id="rId17" Type="http://schemas.openxmlformats.org/officeDocument/2006/relationships/hyperlink" Target="http://www.chiark.greenend.org.uk/~sgtatham/putty/" TargetMode="External"/><Relationship Id="rId2" Type="http://schemas.openxmlformats.org/officeDocument/2006/relationships/hyperlink" Target="http://www.abelsim.co.uk/" TargetMode="External"/><Relationship Id="rId16" Type="http://schemas.openxmlformats.org/officeDocument/2006/relationships/hyperlink" Target="http://www.hobbytronics.co.uk/tutorials-code/arduino-tutorials/arduino-vtserial-library" TargetMode="External"/><Relationship Id="rId20" Type="http://schemas.openxmlformats.org/officeDocument/2006/relationships/hyperlink" Target="http://www.gnu.org/licenses/gpl-3.0.en.html" TargetMode="External"/><Relationship Id="rId1" Type="http://schemas.openxmlformats.org/officeDocument/2006/relationships/hyperlink" Target="http://creativecommons.org/licenses/by-sa/4.0/" TargetMode="External"/><Relationship Id="rId6" Type="http://schemas.openxmlformats.org/officeDocument/2006/relationships/hyperlink" Target="http://sensing.honeywell.com/product-page?pr_id=36114" TargetMode="External"/><Relationship Id="rId11" Type="http://schemas.openxmlformats.org/officeDocument/2006/relationships/hyperlink" Target="http://www.arduino.cc/en/Main/ArduinoISP" TargetMode="External"/><Relationship Id="rId5" Type="http://schemas.openxmlformats.org/officeDocument/2006/relationships/hyperlink" Target="http://www.gremlyn.plus.com/ahme/mag_sen.html" TargetMode="External"/><Relationship Id="rId15" Type="http://schemas.openxmlformats.org/officeDocument/2006/relationships/hyperlink" Target="https://github.com/maniacbug/MemoryFree" TargetMode="External"/><Relationship Id="rId10" Type="http://schemas.openxmlformats.org/officeDocument/2006/relationships/hyperlink" Target="https://www.microchip.com/developmenttools/ProductDetails/atatmel-ice" TargetMode="External"/><Relationship Id="rId19" Type="http://schemas.openxmlformats.org/officeDocument/2006/relationships/hyperlink" Target="http://creativecommons.org/licenses/by-sa/4.0/" TargetMode="External"/><Relationship Id="rId4" Type="http://schemas.openxmlformats.org/officeDocument/2006/relationships/hyperlink" Target="http://www.belfryware.com/" TargetMode="External"/><Relationship Id="rId9" Type="http://schemas.openxmlformats.org/officeDocument/2006/relationships/hyperlink" Target="http://www.reallyusefulproducts.co.uk/" TargetMode="External"/><Relationship Id="rId14" Type="http://schemas.openxmlformats.org/officeDocument/2006/relationships/hyperlink" Target="http://arduino.cc/en/guide/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912C40-689E-46B3-8AB4-C033E11E7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85</Pages>
  <Words>13386</Words>
  <Characters>76306</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02 – Build &amp; Installation Guide</vt:lpstr>
    </vt:vector>
  </TitlesOfParts>
  <Company/>
  <LinksUpToDate>false</LinksUpToDate>
  <CharactersWithSpaces>89513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02 – Build &amp; Installation Guide</dc:title>
  <dc:creator>Andrew Instone-Cowie</dc:creator>
  <cp:lastModifiedBy>Andrew Instone-Cowie</cp:lastModifiedBy>
  <cp:revision>6</cp:revision>
  <cp:lastPrinted>2021-07-22T15:00:00Z</cp:lastPrinted>
  <dcterms:created xsi:type="dcterms:W3CDTF">2020-08-18T19:16:00Z</dcterms:created>
  <dcterms:modified xsi:type="dcterms:W3CDTF">2021-07-22T15:03:00Z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