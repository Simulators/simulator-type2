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437B43" w14:textId="3FF47F3B" w:rsidR="0051426B" w:rsidRPr="00212D29" w:rsidRDefault="009E4E3F" w:rsidP="00F10EC4">
      <w:pPr>
        <w:jc w:val="center"/>
        <w:rPr>
          <w:rFonts w:ascii="Garamond" w:hAnsi="Garamond"/>
          <w:b/>
          <w:sz w:val="96"/>
          <w:szCs w:val="96"/>
        </w:rPr>
      </w:pPr>
      <w:bookmarkStart w:id="0" w:name="_GoBack"/>
      <w:bookmarkEnd w:id="0"/>
      <w:r>
        <w:rPr>
          <w:rFonts w:ascii="Garamond" w:hAnsi="Garamond"/>
          <w:b/>
          <w:sz w:val="96"/>
          <w:szCs w:val="96"/>
        </w:rPr>
        <w:t xml:space="preserve">Type 2 </w:t>
      </w:r>
      <w:r w:rsidR="0051426B" w:rsidRPr="00212D29">
        <w:rPr>
          <w:rFonts w:ascii="Garamond" w:hAnsi="Garamond"/>
          <w:b/>
          <w:sz w:val="96"/>
          <w:szCs w:val="96"/>
        </w:rPr>
        <w:t>Liverpool</w:t>
      </w:r>
      <w:r w:rsidR="001E1F78" w:rsidRPr="00212D29">
        <w:rPr>
          <w:rFonts w:ascii="Garamond" w:hAnsi="Garamond"/>
          <w:b/>
          <w:sz w:val="96"/>
          <w:szCs w:val="96"/>
        </w:rPr>
        <w:t xml:space="preserve"> Ringing </w:t>
      </w:r>
      <w:r w:rsidR="0051426B" w:rsidRPr="00212D29">
        <w:rPr>
          <w:rFonts w:ascii="Garamond" w:hAnsi="Garamond"/>
          <w:b/>
          <w:sz w:val="96"/>
          <w:szCs w:val="96"/>
        </w:rPr>
        <w:t>Simulator</w:t>
      </w:r>
    </w:p>
    <w:p w14:paraId="01DC93A2" w14:textId="2372392F" w:rsidR="00E906D4" w:rsidRPr="00212D29" w:rsidRDefault="009E4E3F" w:rsidP="0062540C">
      <w:pPr>
        <w:jc w:val="center"/>
        <w:rPr>
          <w:sz w:val="48"/>
          <w:szCs w:val="48"/>
        </w:rPr>
      </w:pPr>
      <w:r>
        <w:rPr>
          <w:sz w:val="48"/>
          <w:szCs w:val="48"/>
        </w:rPr>
        <w:t>0</w:t>
      </w:r>
      <w:r w:rsidR="00D230DD" w:rsidRPr="00212D29">
        <w:rPr>
          <w:sz w:val="48"/>
          <w:szCs w:val="48"/>
        </w:rPr>
        <w:t xml:space="preserve">2 – </w:t>
      </w:r>
      <w:r w:rsidR="00D57358" w:rsidRPr="00212D29">
        <w:rPr>
          <w:sz w:val="48"/>
          <w:szCs w:val="48"/>
        </w:rPr>
        <w:t>Build &amp; Installation Guide</w:t>
      </w:r>
    </w:p>
    <w:p w14:paraId="06185C9C" w14:textId="77777777" w:rsidR="007E4CA5" w:rsidRPr="007E4CA5" w:rsidRDefault="007E4CA5" w:rsidP="0062540C">
      <w:pPr>
        <w:jc w:val="center"/>
        <w:rPr>
          <w:color w:val="00B050"/>
        </w:rPr>
      </w:pPr>
    </w:p>
    <w:p w14:paraId="6FA58D56" w14:textId="57B94973" w:rsidR="00F10EC4" w:rsidRDefault="005D0F57" w:rsidP="007E4CA5">
      <w:pPr>
        <w:jc w:val="center"/>
      </w:pPr>
      <w:r>
        <w:rPr>
          <w:noProof/>
          <w:lang w:eastAsia="en-GB"/>
        </w:rPr>
        <w:drawing>
          <wp:inline distT="0" distB="0" distL="0" distR="0" wp14:anchorId="471226C6" wp14:editId="351405AF">
            <wp:extent cx="4320000" cy="3700800"/>
            <wp:effectExtent l="38100" t="38100" r="42545" b="33020"/>
            <wp:docPr id="90" name="Picture 9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vE_Board_angle.jpg"/>
                    <pic:cNvPicPr/>
                  </pic:nvPicPr>
                  <pic:blipFill>
                    <a:blip r:embed="rId8">
                      <a:extLst>
                        <a:ext uri="{28A0092B-C50C-407E-A947-70E740481C1C}">
                          <a14:useLocalDpi xmlns:a14="http://schemas.microsoft.com/office/drawing/2010/main" val="0"/>
                        </a:ext>
                      </a:extLst>
                    </a:blip>
                    <a:stretch>
                      <a:fillRect/>
                    </a:stretch>
                  </pic:blipFill>
                  <pic:spPr>
                    <a:xfrm>
                      <a:off x="0" y="0"/>
                      <a:ext cx="4320000" cy="3700800"/>
                    </a:xfrm>
                    <a:prstGeom prst="rect">
                      <a:avLst/>
                    </a:prstGeom>
                    <a:ln w="31750" cmpd="thickThin">
                      <a:solidFill>
                        <a:schemeClr val="tx1"/>
                      </a:solidFill>
                    </a:ln>
                  </pic:spPr>
                </pic:pic>
              </a:graphicData>
            </a:graphic>
          </wp:inline>
        </w:drawing>
      </w:r>
    </w:p>
    <w:p w14:paraId="3D2C03B6" w14:textId="77777777" w:rsidR="00D16CF7" w:rsidRDefault="00D16CF7" w:rsidP="00D16CF7">
      <w:pPr>
        <w:spacing w:after="0"/>
      </w:pPr>
    </w:p>
    <w:p w14:paraId="5C9721D3" w14:textId="77777777" w:rsidR="007F7E8A" w:rsidRPr="008B7DA0" w:rsidRDefault="00D16CF7" w:rsidP="00D16CF7">
      <w:pPr>
        <w:spacing w:after="0"/>
      </w:pPr>
      <w:r w:rsidRPr="008B7DA0">
        <w:t>Author: Andrew Instone-Cowie</w:t>
      </w:r>
    </w:p>
    <w:p w14:paraId="2CF98B26" w14:textId="629B7189" w:rsidR="00D16CF7" w:rsidRPr="008B7DA0" w:rsidRDefault="00D16CF7" w:rsidP="00D16CF7">
      <w:pPr>
        <w:spacing w:after="0"/>
      </w:pPr>
      <w:r w:rsidRPr="008B7DA0">
        <w:t xml:space="preserve">Date: </w:t>
      </w:r>
      <w:ins w:id="1" w:author="Andrew Instone-Cowie" w:date="2020-08-18T20:16:00Z">
        <w:r w:rsidR="00166FBD">
          <w:t>18 August 2020</w:t>
        </w:r>
      </w:ins>
      <w:del w:id="2" w:author="Andrew Instone-Cowie" w:date="2020-08-18T20:16:00Z">
        <w:r w:rsidR="00112429" w:rsidDel="00166FBD">
          <w:delText>01 October</w:delText>
        </w:r>
        <w:r w:rsidR="00405050" w:rsidDel="00166FBD">
          <w:delText xml:space="preserve"> 2019</w:delText>
        </w:r>
      </w:del>
    </w:p>
    <w:p w14:paraId="7C5BEF11" w14:textId="005F8624" w:rsidR="00D16CF7" w:rsidRPr="008B7DA0" w:rsidRDefault="00D16CF7">
      <w:r w:rsidRPr="008B7DA0">
        <w:t xml:space="preserve">Version: </w:t>
      </w:r>
      <w:r w:rsidR="00405050">
        <w:t>1.</w:t>
      </w:r>
      <w:ins w:id="3" w:author="Andrew Instone-Cowie" w:date="2020-08-18T20:16:00Z">
        <w:r w:rsidR="00166FBD">
          <w:t>2</w:t>
        </w:r>
      </w:ins>
      <w:del w:id="4" w:author="Andrew Instone-Cowie" w:date="2020-08-18T20:16:00Z">
        <w:r w:rsidR="00C33018" w:rsidDel="00166FBD">
          <w:delText>1</w:delText>
        </w:r>
      </w:del>
    </w:p>
    <w:sdt>
      <w:sdtPr>
        <w:rPr>
          <w:rFonts w:asciiTheme="minorHAnsi" w:eastAsiaTheme="minorHAnsi" w:hAnsiTheme="minorHAnsi" w:cstheme="minorBidi"/>
          <w:b w:val="0"/>
          <w:bCs w:val="0"/>
          <w:color w:val="auto"/>
          <w:sz w:val="22"/>
          <w:szCs w:val="22"/>
          <w:lang w:val="en-GB" w:eastAsia="en-US"/>
        </w:rPr>
        <w:id w:val="2041779946"/>
        <w:docPartObj>
          <w:docPartGallery w:val="Table of Contents"/>
          <w:docPartUnique/>
        </w:docPartObj>
      </w:sdtPr>
      <w:sdtEndPr>
        <w:rPr>
          <w:noProof/>
        </w:rPr>
      </w:sdtEndPr>
      <w:sdtContent>
        <w:p w14:paraId="6DEF5D34" w14:textId="77777777" w:rsidR="004A19E5" w:rsidRDefault="004A19E5" w:rsidP="007F7E8A">
          <w:pPr>
            <w:pStyle w:val="TOCHeading"/>
            <w:pageBreakBefore/>
          </w:pPr>
          <w:r>
            <w:t>Contents</w:t>
          </w:r>
        </w:p>
        <w:p w14:paraId="35585719" w14:textId="7195174F" w:rsidR="00AE2D6A" w:rsidRDefault="004A19E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r w:rsidR="00AE2D6A" w:rsidRPr="00CB08FD">
            <w:rPr>
              <w:rStyle w:val="Hyperlink"/>
              <w:noProof/>
            </w:rPr>
            <w:fldChar w:fldCharType="begin"/>
          </w:r>
          <w:r w:rsidR="00AE2D6A" w:rsidRPr="00CB08FD">
            <w:rPr>
              <w:rStyle w:val="Hyperlink"/>
              <w:noProof/>
            </w:rPr>
            <w:instrText xml:space="preserve"> </w:instrText>
          </w:r>
          <w:r w:rsidR="00AE2D6A">
            <w:rPr>
              <w:noProof/>
            </w:rPr>
            <w:instrText>HYPERLINK \l "_Toc20774285"</w:instrText>
          </w:r>
          <w:r w:rsidR="00AE2D6A" w:rsidRPr="00CB08FD">
            <w:rPr>
              <w:rStyle w:val="Hyperlink"/>
              <w:noProof/>
            </w:rPr>
            <w:instrText xml:space="preserve"> </w:instrText>
          </w:r>
          <w:ins w:id="5" w:author="Andrew Instone-Cowie" w:date="2020-08-18T20:22:00Z">
            <w:r w:rsidR="00166FBD" w:rsidRPr="00CB08FD">
              <w:rPr>
                <w:rStyle w:val="Hyperlink"/>
                <w:noProof/>
              </w:rPr>
            </w:r>
          </w:ins>
          <w:r w:rsidR="00AE2D6A" w:rsidRPr="00CB08FD">
            <w:rPr>
              <w:rStyle w:val="Hyperlink"/>
              <w:noProof/>
            </w:rPr>
            <w:fldChar w:fldCharType="separate"/>
          </w:r>
          <w:r w:rsidR="00AE2D6A" w:rsidRPr="00CB08FD">
            <w:rPr>
              <w:rStyle w:val="Hyperlink"/>
              <w:noProof/>
            </w:rPr>
            <w:t>Index of Figures</w:t>
          </w:r>
          <w:r w:rsidR="00AE2D6A">
            <w:rPr>
              <w:noProof/>
              <w:webHidden/>
            </w:rPr>
            <w:tab/>
          </w:r>
          <w:r w:rsidR="00AE2D6A">
            <w:rPr>
              <w:noProof/>
              <w:webHidden/>
            </w:rPr>
            <w:fldChar w:fldCharType="begin"/>
          </w:r>
          <w:r w:rsidR="00AE2D6A">
            <w:rPr>
              <w:noProof/>
              <w:webHidden/>
            </w:rPr>
            <w:instrText xml:space="preserve"> PAGEREF _Toc20774285 \h </w:instrText>
          </w:r>
          <w:r w:rsidR="00AE2D6A">
            <w:rPr>
              <w:noProof/>
              <w:webHidden/>
            </w:rPr>
          </w:r>
          <w:r w:rsidR="00AE2D6A">
            <w:rPr>
              <w:noProof/>
              <w:webHidden/>
            </w:rPr>
            <w:fldChar w:fldCharType="separate"/>
          </w:r>
          <w:r w:rsidR="00DF75D5">
            <w:rPr>
              <w:noProof/>
              <w:webHidden/>
            </w:rPr>
            <w:t>4</w:t>
          </w:r>
          <w:r w:rsidR="00AE2D6A">
            <w:rPr>
              <w:noProof/>
              <w:webHidden/>
            </w:rPr>
            <w:fldChar w:fldCharType="end"/>
          </w:r>
          <w:r w:rsidR="00AE2D6A" w:rsidRPr="00CB08FD">
            <w:rPr>
              <w:rStyle w:val="Hyperlink"/>
              <w:noProof/>
            </w:rPr>
            <w:fldChar w:fldCharType="end"/>
          </w:r>
        </w:p>
        <w:p w14:paraId="19122ED4" w14:textId="20926AD5" w:rsidR="00AE2D6A" w:rsidRDefault="00AE2D6A">
          <w:pPr>
            <w:pStyle w:val="TOC1"/>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"_Toc20774286"</w:instrText>
          </w:r>
          <w:r w:rsidRPr="00CB08FD">
            <w:rPr>
              <w:rStyle w:val="Hyperlink"/>
              <w:noProof/>
            </w:rPr>
            <w:instrText xml:space="preserve"> </w:instrText>
          </w:r>
          <w:ins w:id="6"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Index of Tables</w:t>
          </w:r>
          <w:r>
            <w:rPr>
              <w:noProof/>
              <w:webHidden/>
            </w:rPr>
            <w:tab/>
          </w:r>
          <w:r>
            <w:rPr>
              <w:noProof/>
              <w:webHidden/>
            </w:rPr>
            <w:fldChar w:fldCharType="begin"/>
          </w:r>
          <w:r>
            <w:rPr>
              <w:noProof/>
              <w:webHidden/>
            </w:rPr>
            <w:instrText xml:space="preserve"> PAGEREF _Toc20774286 \h </w:instrText>
          </w:r>
          <w:r>
            <w:rPr>
              <w:noProof/>
              <w:webHidden/>
            </w:rPr>
          </w:r>
          <w:r>
            <w:rPr>
              <w:noProof/>
              <w:webHidden/>
            </w:rPr>
            <w:fldChar w:fldCharType="separate"/>
          </w:r>
          <w:r w:rsidR="00DF75D5">
            <w:rPr>
              <w:noProof/>
              <w:webHidden/>
            </w:rPr>
            <w:t>7</w:t>
          </w:r>
          <w:r>
            <w:rPr>
              <w:noProof/>
              <w:webHidden/>
            </w:rPr>
            <w:fldChar w:fldCharType="end"/>
          </w:r>
          <w:r w:rsidRPr="00CB08FD">
            <w:rPr>
              <w:rStyle w:val="Hyperlink"/>
              <w:noProof/>
            </w:rPr>
            <w:fldChar w:fldCharType="end"/>
          </w:r>
        </w:p>
        <w:p w14:paraId="699B3F33" w14:textId="5B47C0A4" w:rsidR="00AE2D6A" w:rsidRDefault="00AE2D6A">
          <w:pPr>
            <w:pStyle w:val="TOC1"/>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"_Toc20774287"</w:instrText>
          </w:r>
          <w:r w:rsidRPr="00CB08FD">
            <w:rPr>
              <w:rStyle w:val="Hyperlink"/>
              <w:noProof/>
            </w:rPr>
            <w:instrText xml:space="preserve"> </w:instrText>
          </w:r>
          <w:ins w:id="7"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Document History</w:t>
          </w:r>
          <w:r>
            <w:rPr>
              <w:noProof/>
              <w:webHidden/>
            </w:rPr>
            <w:tab/>
          </w:r>
          <w:r>
            <w:rPr>
              <w:noProof/>
              <w:webHidden/>
            </w:rPr>
            <w:fldChar w:fldCharType="begin"/>
          </w:r>
          <w:r>
            <w:rPr>
              <w:noProof/>
              <w:webHidden/>
            </w:rPr>
            <w:instrText xml:space="preserve"> PAGEREF _Toc20774287 \h </w:instrText>
          </w:r>
          <w:r>
            <w:rPr>
              <w:noProof/>
              <w:webHidden/>
            </w:rPr>
          </w:r>
          <w:r>
            <w:rPr>
              <w:noProof/>
              <w:webHidden/>
            </w:rPr>
            <w:fldChar w:fldCharType="separate"/>
          </w:r>
          <w:r w:rsidR="00DF75D5">
            <w:rPr>
              <w:noProof/>
              <w:webHidden/>
            </w:rPr>
            <w:t>8</w:t>
          </w:r>
          <w:r>
            <w:rPr>
              <w:noProof/>
              <w:webHidden/>
            </w:rPr>
            <w:fldChar w:fldCharType="end"/>
          </w:r>
          <w:r w:rsidRPr="00CB08FD">
            <w:rPr>
              <w:rStyle w:val="Hyperlink"/>
              <w:noProof/>
            </w:rPr>
            <w:fldChar w:fldCharType="end"/>
          </w:r>
        </w:p>
        <w:p w14:paraId="03D46C9C" w14:textId="6ECD3BEE" w:rsidR="00AE2D6A" w:rsidRDefault="00AE2D6A">
          <w:pPr>
            <w:pStyle w:val="TOC1"/>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"_Toc20774288"</w:instrText>
          </w:r>
          <w:r w:rsidRPr="00CB08FD">
            <w:rPr>
              <w:rStyle w:val="Hyperlink"/>
              <w:noProof/>
            </w:rPr>
            <w:instrText xml:space="preserve"> </w:instrText>
          </w:r>
          <w:ins w:id="8"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Licence</w:t>
          </w:r>
          <w:r>
            <w:rPr>
              <w:noProof/>
              <w:webHidden/>
            </w:rPr>
            <w:tab/>
          </w:r>
          <w:r>
            <w:rPr>
              <w:noProof/>
              <w:webHidden/>
            </w:rPr>
            <w:fldChar w:fldCharType="begin"/>
          </w:r>
          <w:r>
            <w:rPr>
              <w:noProof/>
              <w:webHidden/>
            </w:rPr>
            <w:instrText xml:space="preserve"> PAGEREF _Toc20774288 \h </w:instrText>
          </w:r>
          <w:r>
            <w:rPr>
              <w:noProof/>
              <w:webHidden/>
            </w:rPr>
          </w:r>
          <w:r>
            <w:rPr>
              <w:noProof/>
              <w:webHidden/>
            </w:rPr>
            <w:fldChar w:fldCharType="separate"/>
          </w:r>
          <w:r w:rsidR="00DF75D5">
            <w:rPr>
              <w:noProof/>
              <w:webHidden/>
            </w:rPr>
            <w:t>9</w:t>
          </w:r>
          <w:r>
            <w:rPr>
              <w:noProof/>
              <w:webHidden/>
            </w:rPr>
            <w:fldChar w:fldCharType="end"/>
          </w:r>
          <w:r w:rsidRPr="00CB08FD">
            <w:rPr>
              <w:rStyle w:val="Hyperlink"/>
              <w:noProof/>
            </w:rPr>
            <w:fldChar w:fldCharType="end"/>
          </w:r>
        </w:p>
        <w:p w14:paraId="0757516D" w14:textId="3C976DF4" w:rsidR="00AE2D6A" w:rsidRDefault="00AE2D6A">
          <w:pPr>
            <w:pStyle w:val="TOC1"/>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"_Toc20774289"</w:instrText>
          </w:r>
          <w:r w:rsidRPr="00CB08FD">
            <w:rPr>
              <w:rStyle w:val="Hyperlink"/>
              <w:noProof/>
            </w:rPr>
            <w:instrText xml:space="preserve"> </w:instrText>
          </w:r>
          <w:ins w:id="9"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Documentation Map</w:t>
          </w:r>
          <w:r>
            <w:rPr>
              <w:noProof/>
              <w:webHidden/>
            </w:rPr>
            <w:tab/>
          </w:r>
          <w:r>
            <w:rPr>
              <w:noProof/>
              <w:webHidden/>
            </w:rPr>
            <w:fldChar w:fldCharType="begin"/>
          </w:r>
          <w:r>
            <w:rPr>
              <w:noProof/>
              <w:webHidden/>
            </w:rPr>
            <w:instrText xml:space="preserve"> PAGEREF _Toc20774289 \h </w:instrText>
          </w:r>
          <w:r>
            <w:rPr>
              <w:noProof/>
              <w:webHidden/>
            </w:rPr>
          </w:r>
          <w:r>
            <w:rPr>
              <w:noProof/>
              <w:webHidden/>
            </w:rPr>
            <w:fldChar w:fldCharType="separate"/>
          </w:r>
          <w:r w:rsidR="00DF75D5">
            <w:rPr>
              <w:noProof/>
              <w:webHidden/>
            </w:rPr>
            <w:t>10</w:t>
          </w:r>
          <w:r>
            <w:rPr>
              <w:noProof/>
              <w:webHidden/>
            </w:rPr>
            <w:fldChar w:fldCharType="end"/>
          </w:r>
          <w:r w:rsidRPr="00CB08FD">
            <w:rPr>
              <w:rStyle w:val="Hyperlink"/>
              <w:noProof/>
            </w:rPr>
            <w:fldChar w:fldCharType="end"/>
          </w:r>
        </w:p>
        <w:p w14:paraId="3BDB7147" w14:textId="052360BA" w:rsidR="00AE2D6A" w:rsidRDefault="00AE2D6A">
          <w:pPr>
            <w:pStyle w:val="TOC1"/>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"_Toc20774290"</w:instrText>
          </w:r>
          <w:r w:rsidRPr="00CB08FD">
            <w:rPr>
              <w:rStyle w:val="Hyperlink"/>
              <w:noProof/>
            </w:rPr>
            <w:instrText xml:space="preserve"> </w:instrText>
          </w:r>
          <w:ins w:id="10"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About This Guide</w:t>
          </w:r>
          <w:r>
            <w:rPr>
              <w:noProof/>
              <w:webHidden/>
            </w:rPr>
            <w:tab/>
          </w:r>
          <w:r>
            <w:rPr>
              <w:noProof/>
              <w:webHidden/>
            </w:rPr>
            <w:fldChar w:fldCharType="begin"/>
          </w:r>
          <w:r>
            <w:rPr>
              <w:noProof/>
              <w:webHidden/>
            </w:rPr>
            <w:instrText xml:space="preserve"> PAGEREF _Toc20774290 \h </w:instrText>
          </w:r>
          <w:r>
            <w:rPr>
              <w:noProof/>
              <w:webHidden/>
            </w:rPr>
          </w:r>
          <w:r>
            <w:rPr>
              <w:noProof/>
              <w:webHidden/>
            </w:rPr>
            <w:fldChar w:fldCharType="separate"/>
          </w:r>
          <w:r w:rsidR="00DF75D5">
            <w:rPr>
              <w:noProof/>
              <w:webHidden/>
            </w:rPr>
            <w:t>11</w:t>
          </w:r>
          <w:r>
            <w:rPr>
              <w:noProof/>
              <w:webHidden/>
            </w:rPr>
            <w:fldChar w:fldCharType="end"/>
          </w:r>
          <w:r w:rsidRPr="00CB08FD">
            <w:rPr>
              <w:rStyle w:val="Hyperlink"/>
              <w:noProof/>
            </w:rPr>
            <w:fldChar w:fldCharType="end"/>
          </w:r>
        </w:p>
        <w:p w14:paraId="6C9590D9" w14:textId="465B387D" w:rsidR="00AE2D6A" w:rsidRDefault="00AE2D6A">
          <w:pPr>
            <w:pStyle w:val="TOC1"/>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"_Toc20774291"</w:instrText>
          </w:r>
          <w:r w:rsidRPr="00CB08FD">
            <w:rPr>
              <w:rStyle w:val="Hyperlink"/>
              <w:noProof/>
            </w:rPr>
            <w:instrText xml:space="preserve"> </w:instrText>
          </w:r>
          <w:ins w:id="11"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Typical Simulator Installation</w:t>
          </w:r>
          <w:r>
            <w:rPr>
              <w:noProof/>
              <w:webHidden/>
            </w:rPr>
            <w:tab/>
          </w:r>
          <w:r>
            <w:rPr>
              <w:noProof/>
              <w:webHidden/>
            </w:rPr>
            <w:fldChar w:fldCharType="begin"/>
          </w:r>
          <w:r>
            <w:rPr>
              <w:noProof/>
              <w:webHidden/>
            </w:rPr>
            <w:instrText xml:space="preserve"> PAGEREF _Toc20774291 \h </w:instrText>
          </w:r>
          <w:r>
            <w:rPr>
              <w:noProof/>
              <w:webHidden/>
            </w:rPr>
          </w:r>
          <w:r>
            <w:rPr>
              <w:noProof/>
              <w:webHidden/>
            </w:rPr>
            <w:fldChar w:fldCharType="separate"/>
          </w:r>
          <w:r w:rsidR="00DF75D5">
            <w:rPr>
              <w:noProof/>
              <w:webHidden/>
            </w:rPr>
            <w:t>12</w:t>
          </w:r>
          <w:r>
            <w:rPr>
              <w:noProof/>
              <w:webHidden/>
            </w:rPr>
            <w:fldChar w:fldCharType="end"/>
          </w:r>
          <w:r w:rsidRPr="00CB08FD">
            <w:rPr>
              <w:rStyle w:val="Hyperlink"/>
              <w:noProof/>
            </w:rPr>
            <w:fldChar w:fldCharType="end"/>
          </w:r>
        </w:p>
        <w:p w14:paraId="40E2CFCA" w14:textId="01293E82" w:rsidR="00AE2D6A" w:rsidRDefault="00AE2D6A">
          <w:pPr>
            <w:pStyle w:val="TOC1"/>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"_Toc20774292"</w:instrText>
          </w:r>
          <w:r w:rsidRPr="00CB08FD">
            <w:rPr>
              <w:rStyle w:val="Hyperlink"/>
              <w:noProof/>
            </w:rPr>
            <w:instrText xml:space="preserve"> </w:instrText>
          </w:r>
          <w:ins w:id="12"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What You Will Need</w:t>
          </w:r>
          <w:r>
            <w:rPr>
              <w:noProof/>
              <w:webHidden/>
            </w:rPr>
            <w:tab/>
          </w:r>
          <w:r>
            <w:rPr>
              <w:noProof/>
              <w:webHidden/>
            </w:rPr>
            <w:fldChar w:fldCharType="begin"/>
          </w:r>
          <w:r>
            <w:rPr>
              <w:noProof/>
              <w:webHidden/>
            </w:rPr>
            <w:instrText xml:space="preserve"> PAGEREF _Toc20774292 \h </w:instrText>
          </w:r>
          <w:r>
            <w:rPr>
              <w:noProof/>
              <w:webHidden/>
            </w:rPr>
          </w:r>
          <w:r>
            <w:rPr>
              <w:noProof/>
              <w:webHidden/>
            </w:rPr>
            <w:fldChar w:fldCharType="separate"/>
          </w:r>
          <w:r w:rsidR="00DF75D5">
            <w:rPr>
              <w:noProof/>
              <w:webHidden/>
            </w:rPr>
            <w:t>13</w:t>
          </w:r>
          <w:r>
            <w:rPr>
              <w:noProof/>
              <w:webHidden/>
            </w:rPr>
            <w:fldChar w:fldCharType="end"/>
          </w:r>
          <w:r w:rsidRPr="00CB08FD">
            <w:rPr>
              <w:rStyle w:val="Hyperlink"/>
              <w:noProof/>
            </w:rPr>
            <w:fldChar w:fldCharType="end"/>
          </w:r>
        </w:p>
        <w:p w14:paraId="584A5511" w14:textId="5944A10A"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"_Toc20774293"</w:instrText>
          </w:r>
          <w:r w:rsidRPr="00CB08FD">
            <w:rPr>
              <w:rStyle w:val="Hyperlink"/>
              <w:noProof/>
            </w:rPr>
            <w:instrText xml:space="preserve"> </w:instrText>
          </w:r>
          <w:ins w:id="13"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Skills</w:t>
          </w:r>
          <w:r>
            <w:rPr>
              <w:noProof/>
              <w:webHidden/>
            </w:rPr>
            <w:tab/>
          </w:r>
          <w:r>
            <w:rPr>
              <w:noProof/>
              <w:webHidden/>
            </w:rPr>
            <w:fldChar w:fldCharType="begin"/>
          </w:r>
          <w:r>
            <w:rPr>
              <w:noProof/>
              <w:webHidden/>
            </w:rPr>
            <w:instrText xml:space="preserve"> PAGEREF _Toc20774293 \h </w:instrText>
          </w:r>
          <w:r>
            <w:rPr>
              <w:noProof/>
              <w:webHidden/>
            </w:rPr>
          </w:r>
          <w:r>
            <w:rPr>
              <w:noProof/>
              <w:webHidden/>
            </w:rPr>
            <w:fldChar w:fldCharType="separate"/>
          </w:r>
          <w:r w:rsidR="00DF75D5">
            <w:rPr>
              <w:noProof/>
              <w:webHidden/>
            </w:rPr>
            <w:t>13</w:t>
          </w:r>
          <w:r>
            <w:rPr>
              <w:noProof/>
              <w:webHidden/>
            </w:rPr>
            <w:fldChar w:fldCharType="end"/>
          </w:r>
          <w:r w:rsidRPr="00CB08FD">
            <w:rPr>
              <w:rStyle w:val="Hyperlink"/>
              <w:noProof/>
            </w:rPr>
            <w:fldChar w:fldCharType="end"/>
          </w:r>
        </w:p>
        <w:p w14:paraId="36AE6177" w14:textId="728E130A"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"_Toc20774294"</w:instrText>
          </w:r>
          <w:r w:rsidRPr="00CB08FD">
            <w:rPr>
              <w:rStyle w:val="Hyperlink"/>
              <w:noProof/>
            </w:rPr>
            <w:instrText xml:space="preserve"> </w:instrText>
          </w:r>
          <w:ins w:id="14"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Tools</w:t>
          </w:r>
          <w:r>
            <w:rPr>
              <w:noProof/>
              <w:webHidden/>
            </w:rPr>
            <w:tab/>
          </w:r>
          <w:r>
            <w:rPr>
              <w:noProof/>
              <w:webHidden/>
            </w:rPr>
            <w:fldChar w:fldCharType="begin"/>
          </w:r>
          <w:r>
            <w:rPr>
              <w:noProof/>
              <w:webHidden/>
            </w:rPr>
            <w:instrText xml:space="preserve"> PAGEREF _Toc20774294 \h </w:instrText>
          </w:r>
          <w:r>
            <w:rPr>
              <w:noProof/>
              <w:webHidden/>
            </w:rPr>
          </w:r>
          <w:r>
            <w:rPr>
              <w:noProof/>
              <w:webHidden/>
            </w:rPr>
            <w:fldChar w:fldCharType="separate"/>
          </w:r>
          <w:r w:rsidR="00DF75D5">
            <w:rPr>
              <w:noProof/>
              <w:webHidden/>
            </w:rPr>
            <w:t>13</w:t>
          </w:r>
          <w:r>
            <w:rPr>
              <w:noProof/>
              <w:webHidden/>
            </w:rPr>
            <w:fldChar w:fldCharType="end"/>
          </w:r>
          <w:r w:rsidRPr="00CB08FD">
            <w:rPr>
              <w:rStyle w:val="Hyperlink"/>
              <w:noProof/>
            </w:rPr>
            <w:fldChar w:fldCharType="end"/>
          </w:r>
        </w:p>
        <w:p w14:paraId="5ADDE879" w14:textId="17CAFDE8"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"_Toc20774295"</w:instrText>
          </w:r>
          <w:r w:rsidRPr="00CB08FD">
            <w:rPr>
              <w:rStyle w:val="Hyperlink"/>
              <w:noProof/>
            </w:rPr>
            <w:instrText xml:space="preserve"> </w:instrText>
          </w:r>
          <w:ins w:id="15"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Parts</w:t>
          </w:r>
          <w:r>
            <w:rPr>
              <w:noProof/>
              <w:webHidden/>
            </w:rPr>
            <w:tab/>
          </w:r>
          <w:r>
            <w:rPr>
              <w:noProof/>
              <w:webHidden/>
            </w:rPr>
            <w:fldChar w:fldCharType="begin"/>
          </w:r>
          <w:r>
            <w:rPr>
              <w:noProof/>
              <w:webHidden/>
            </w:rPr>
            <w:instrText xml:space="preserve"> PAGEREF _Toc20774295 \h </w:instrText>
          </w:r>
          <w:r>
            <w:rPr>
              <w:noProof/>
              <w:webHidden/>
            </w:rPr>
          </w:r>
          <w:r>
            <w:rPr>
              <w:noProof/>
              <w:webHidden/>
            </w:rPr>
            <w:fldChar w:fldCharType="separate"/>
          </w:r>
          <w:r w:rsidR="00DF75D5">
            <w:rPr>
              <w:noProof/>
              <w:webHidden/>
            </w:rPr>
            <w:t>13</w:t>
          </w:r>
          <w:r>
            <w:rPr>
              <w:noProof/>
              <w:webHidden/>
            </w:rPr>
            <w:fldChar w:fldCharType="end"/>
          </w:r>
          <w:r w:rsidRPr="00CB08FD">
            <w:rPr>
              <w:rStyle w:val="Hyperlink"/>
              <w:noProof/>
            </w:rPr>
            <w:fldChar w:fldCharType="end"/>
          </w:r>
        </w:p>
        <w:p w14:paraId="0E2C466C" w14:textId="5801C434"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"_Toc20774296"</w:instrText>
          </w:r>
          <w:r w:rsidRPr="00CB08FD">
            <w:rPr>
              <w:rStyle w:val="Hyperlink"/>
              <w:noProof/>
            </w:rPr>
            <w:instrText xml:space="preserve"> </w:instrText>
          </w:r>
          <w:ins w:id="16"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PCBs</w:t>
          </w:r>
          <w:r>
            <w:rPr>
              <w:noProof/>
              <w:webHidden/>
            </w:rPr>
            <w:tab/>
          </w:r>
          <w:r>
            <w:rPr>
              <w:noProof/>
              <w:webHidden/>
            </w:rPr>
            <w:fldChar w:fldCharType="begin"/>
          </w:r>
          <w:r>
            <w:rPr>
              <w:noProof/>
              <w:webHidden/>
            </w:rPr>
            <w:instrText xml:space="preserve"> PAGEREF _Toc20774296 \h </w:instrText>
          </w:r>
          <w:r>
            <w:rPr>
              <w:noProof/>
              <w:webHidden/>
            </w:rPr>
          </w:r>
          <w:r>
            <w:rPr>
              <w:noProof/>
              <w:webHidden/>
            </w:rPr>
            <w:fldChar w:fldCharType="separate"/>
          </w:r>
          <w:ins w:id="17" w:author="Andrew Instone-Cowie" w:date="2020-08-18T20:22:00Z">
            <w:r w:rsidR="00DF75D5">
              <w:rPr>
                <w:noProof/>
                <w:webHidden/>
              </w:rPr>
              <w:t>13</w:t>
            </w:r>
          </w:ins>
          <w:del w:id="18" w:author="Andrew Instone-Cowie" w:date="2020-08-18T20:22:00Z">
            <w:r w:rsidR="00C503E2" w:rsidDel="00166FBD">
              <w:rPr>
                <w:noProof/>
                <w:webHidden/>
              </w:rPr>
              <w:delText>14</w:delText>
            </w:r>
          </w:del>
          <w:r>
            <w:rPr>
              <w:noProof/>
              <w:webHidden/>
            </w:rPr>
            <w:fldChar w:fldCharType="end"/>
          </w:r>
          <w:r w:rsidRPr="00CB08FD">
            <w:rPr>
              <w:rStyle w:val="Hyperlink"/>
              <w:noProof/>
            </w:rPr>
            <w:fldChar w:fldCharType="end"/>
          </w:r>
        </w:p>
        <w:p w14:paraId="53965641" w14:textId="27B51179"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"_Toc20774297"</w:instrText>
          </w:r>
          <w:r w:rsidRPr="00CB08FD">
            <w:rPr>
              <w:rStyle w:val="Hyperlink"/>
              <w:noProof/>
            </w:rPr>
            <w:instrText xml:space="preserve"> </w:instrText>
          </w:r>
          <w:ins w:id="19"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JLCPCB or SeeedStudio</w:t>
          </w:r>
          <w:r>
            <w:rPr>
              <w:noProof/>
              <w:webHidden/>
            </w:rPr>
            <w:tab/>
          </w:r>
          <w:r>
            <w:rPr>
              <w:noProof/>
              <w:webHidden/>
            </w:rPr>
            <w:fldChar w:fldCharType="begin"/>
          </w:r>
          <w:r>
            <w:rPr>
              <w:noProof/>
              <w:webHidden/>
            </w:rPr>
            <w:instrText xml:space="preserve"> PAGEREF _Toc20774297 \h </w:instrText>
          </w:r>
          <w:r>
            <w:rPr>
              <w:noProof/>
              <w:webHidden/>
            </w:rPr>
          </w:r>
          <w:r>
            <w:rPr>
              <w:noProof/>
              <w:webHidden/>
            </w:rPr>
            <w:fldChar w:fldCharType="separate"/>
          </w:r>
          <w:r w:rsidR="00DF75D5">
            <w:rPr>
              <w:noProof/>
              <w:webHidden/>
            </w:rPr>
            <w:t>14</w:t>
          </w:r>
          <w:r>
            <w:rPr>
              <w:noProof/>
              <w:webHidden/>
            </w:rPr>
            <w:fldChar w:fldCharType="end"/>
          </w:r>
          <w:r w:rsidRPr="00CB08FD">
            <w:rPr>
              <w:rStyle w:val="Hyperlink"/>
              <w:noProof/>
            </w:rPr>
            <w:fldChar w:fldCharType="end"/>
          </w:r>
        </w:p>
        <w:p w14:paraId="4977DE38" w14:textId="18298E80"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"_Toc20774298"</w:instrText>
          </w:r>
          <w:r w:rsidRPr="00CB08FD">
            <w:rPr>
              <w:rStyle w:val="Hyperlink"/>
              <w:noProof/>
            </w:rPr>
            <w:instrText xml:space="preserve"> </w:instrText>
          </w:r>
          <w:ins w:id="20"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OSH Park</w:t>
          </w:r>
          <w:r>
            <w:rPr>
              <w:noProof/>
              <w:webHidden/>
            </w:rPr>
            <w:tab/>
          </w:r>
          <w:r>
            <w:rPr>
              <w:noProof/>
              <w:webHidden/>
            </w:rPr>
            <w:fldChar w:fldCharType="begin"/>
          </w:r>
          <w:r>
            <w:rPr>
              <w:noProof/>
              <w:webHidden/>
            </w:rPr>
            <w:instrText xml:space="preserve"> PAGEREF _Toc20774298 \h </w:instrText>
          </w:r>
          <w:r>
            <w:rPr>
              <w:noProof/>
              <w:webHidden/>
            </w:rPr>
          </w:r>
          <w:r>
            <w:rPr>
              <w:noProof/>
              <w:webHidden/>
            </w:rPr>
            <w:fldChar w:fldCharType="separate"/>
          </w:r>
          <w:r w:rsidR="00DF75D5">
            <w:rPr>
              <w:noProof/>
              <w:webHidden/>
            </w:rPr>
            <w:t>17</w:t>
          </w:r>
          <w:r>
            <w:rPr>
              <w:noProof/>
              <w:webHidden/>
            </w:rPr>
            <w:fldChar w:fldCharType="end"/>
          </w:r>
          <w:r w:rsidRPr="00CB08FD">
            <w:rPr>
              <w:rStyle w:val="Hyperlink"/>
              <w:noProof/>
            </w:rPr>
            <w:fldChar w:fldCharType="end"/>
          </w:r>
        </w:p>
        <w:p w14:paraId="1694E5AF" w14:textId="4B0AD353" w:rsidR="00AE2D6A" w:rsidRDefault="00AE2D6A">
          <w:pPr>
            <w:pStyle w:val="TOC1"/>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"_Toc20774299"</w:instrText>
          </w:r>
          <w:r w:rsidRPr="00CB08FD">
            <w:rPr>
              <w:rStyle w:val="Hyperlink"/>
              <w:noProof/>
            </w:rPr>
            <w:instrText xml:space="preserve"> </w:instrText>
          </w:r>
          <w:ins w:id="21"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Simulator Assembly</w:t>
          </w:r>
          <w:r>
            <w:rPr>
              <w:noProof/>
              <w:webHidden/>
            </w:rPr>
            <w:tab/>
          </w:r>
          <w:r>
            <w:rPr>
              <w:noProof/>
              <w:webHidden/>
            </w:rPr>
            <w:fldChar w:fldCharType="begin"/>
          </w:r>
          <w:r>
            <w:rPr>
              <w:noProof/>
              <w:webHidden/>
            </w:rPr>
            <w:instrText xml:space="preserve"> PAGEREF _Toc20774299 \h </w:instrText>
          </w:r>
          <w:r>
            <w:rPr>
              <w:noProof/>
              <w:webHidden/>
            </w:rPr>
          </w:r>
          <w:r>
            <w:rPr>
              <w:noProof/>
              <w:webHidden/>
            </w:rPr>
            <w:fldChar w:fldCharType="separate"/>
          </w:r>
          <w:r w:rsidR="00DF75D5">
            <w:rPr>
              <w:noProof/>
              <w:webHidden/>
            </w:rPr>
            <w:t>18</w:t>
          </w:r>
          <w:r>
            <w:rPr>
              <w:noProof/>
              <w:webHidden/>
            </w:rPr>
            <w:fldChar w:fldCharType="end"/>
          </w:r>
          <w:r w:rsidRPr="00CB08FD">
            <w:rPr>
              <w:rStyle w:val="Hyperlink"/>
              <w:noProof/>
            </w:rPr>
            <w:fldChar w:fldCharType="end"/>
          </w:r>
        </w:p>
        <w:p w14:paraId="693C2E28" w14:textId="0DB80CD5"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"_Toc20774300"</w:instrText>
          </w:r>
          <w:r w:rsidRPr="00CB08FD">
            <w:rPr>
              <w:rStyle w:val="Hyperlink"/>
              <w:noProof/>
            </w:rPr>
            <w:instrText xml:space="preserve"> </w:instrText>
          </w:r>
          <w:ins w:id="22"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Polarised Components</w:t>
          </w:r>
          <w:r>
            <w:rPr>
              <w:noProof/>
              <w:webHidden/>
            </w:rPr>
            <w:tab/>
          </w:r>
          <w:r>
            <w:rPr>
              <w:noProof/>
              <w:webHidden/>
            </w:rPr>
            <w:fldChar w:fldCharType="begin"/>
          </w:r>
          <w:r>
            <w:rPr>
              <w:noProof/>
              <w:webHidden/>
            </w:rPr>
            <w:instrText xml:space="preserve"> PAGEREF _Toc20774300 \h </w:instrText>
          </w:r>
          <w:r>
            <w:rPr>
              <w:noProof/>
              <w:webHidden/>
            </w:rPr>
          </w:r>
          <w:r>
            <w:rPr>
              <w:noProof/>
              <w:webHidden/>
            </w:rPr>
            <w:fldChar w:fldCharType="separate"/>
          </w:r>
          <w:r w:rsidR="00DF75D5">
            <w:rPr>
              <w:noProof/>
              <w:webHidden/>
            </w:rPr>
            <w:t>18</w:t>
          </w:r>
          <w:r>
            <w:rPr>
              <w:noProof/>
              <w:webHidden/>
            </w:rPr>
            <w:fldChar w:fldCharType="end"/>
          </w:r>
          <w:r w:rsidRPr="00CB08FD">
            <w:rPr>
              <w:rStyle w:val="Hyperlink"/>
              <w:noProof/>
            </w:rPr>
            <w:fldChar w:fldCharType="end"/>
          </w:r>
        </w:p>
        <w:p w14:paraId="44C3AE97" w14:textId="35202AA0"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"_Toc20774301"</w:instrText>
          </w:r>
          <w:r w:rsidRPr="00CB08FD">
            <w:rPr>
              <w:rStyle w:val="Hyperlink"/>
              <w:noProof/>
            </w:rPr>
            <w:instrText xml:space="preserve"> </w:instrText>
          </w:r>
          <w:ins w:id="23"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Voltage Regulators</w:t>
          </w:r>
          <w:r>
            <w:rPr>
              <w:noProof/>
              <w:webHidden/>
            </w:rPr>
            <w:tab/>
          </w:r>
          <w:r>
            <w:rPr>
              <w:noProof/>
              <w:webHidden/>
            </w:rPr>
            <w:fldChar w:fldCharType="begin"/>
          </w:r>
          <w:r>
            <w:rPr>
              <w:noProof/>
              <w:webHidden/>
            </w:rPr>
            <w:instrText xml:space="preserve"> PAGEREF _Toc20774301 \h </w:instrText>
          </w:r>
          <w:r>
            <w:rPr>
              <w:noProof/>
              <w:webHidden/>
            </w:rPr>
          </w:r>
          <w:r>
            <w:rPr>
              <w:noProof/>
              <w:webHidden/>
            </w:rPr>
            <w:fldChar w:fldCharType="separate"/>
          </w:r>
          <w:r w:rsidR="00DF75D5">
            <w:rPr>
              <w:noProof/>
              <w:webHidden/>
            </w:rPr>
            <w:t>18</w:t>
          </w:r>
          <w:r>
            <w:rPr>
              <w:noProof/>
              <w:webHidden/>
            </w:rPr>
            <w:fldChar w:fldCharType="end"/>
          </w:r>
          <w:r w:rsidRPr="00CB08FD">
            <w:rPr>
              <w:rStyle w:val="Hyperlink"/>
              <w:noProof/>
            </w:rPr>
            <w:fldChar w:fldCharType="end"/>
          </w:r>
        </w:p>
        <w:p w14:paraId="220DAC93" w14:textId="3B2FEA81"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"_Toc20774302"</w:instrText>
          </w:r>
          <w:r w:rsidRPr="00CB08FD">
            <w:rPr>
              <w:rStyle w:val="Hyperlink"/>
              <w:noProof/>
            </w:rPr>
            <w:instrText xml:space="preserve"> </w:instrText>
          </w:r>
          <w:ins w:id="24"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Diodes</w:t>
          </w:r>
          <w:r>
            <w:rPr>
              <w:noProof/>
              <w:webHidden/>
            </w:rPr>
            <w:tab/>
          </w:r>
          <w:r>
            <w:rPr>
              <w:noProof/>
              <w:webHidden/>
            </w:rPr>
            <w:fldChar w:fldCharType="begin"/>
          </w:r>
          <w:r>
            <w:rPr>
              <w:noProof/>
              <w:webHidden/>
            </w:rPr>
            <w:instrText xml:space="preserve"> PAGEREF _Toc20774302 \h </w:instrText>
          </w:r>
          <w:r>
            <w:rPr>
              <w:noProof/>
              <w:webHidden/>
            </w:rPr>
          </w:r>
          <w:r>
            <w:rPr>
              <w:noProof/>
              <w:webHidden/>
            </w:rPr>
            <w:fldChar w:fldCharType="separate"/>
          </w:r>
          <w:r w:rsidR="00DF75D5">
            <w:rPr>
              <w:noProof/>
              <w:webHidden/>
            </w:rPr>
            <w:t>19</w:t>
          </w:r>
          <w:r>
            <w:rPr>
              <w:noProof/>
              <w:webHidden/>
            </w:rPr>
            <w:fldChar w:fldCharType="end"/>
          </w:r>
          <w:r w:rsidRPr="00CB08FD">
            <w:rPr>
              <w:rStyle w:val="Hyperlink"/>
              <w:noProof/>
            </w:rPr>
            <w:fldChar w:fldCharType="end"/>
          </w:r>
        </w:p>
        <w:p w14:paraId="01A25574" w14:textId="2BA87415"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"_Toc20774303"</w:instrText>
          </w:r>
          <w:r w:rsidRPr="00CB08FD">
            <w:rPr>
              <w:rStyle w:val="Hyperlink"/>
              <w:noProof/>
            </w:rPr>
            <w:instrText xml:space="preserve"> </w:instrText>
          </w:r>
          <w:ins w:id="25"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Electrolytic Capacitors</w:t>
          </w:r>
          <w:r>
            <w:rPr>
              <w:noProof/>
              <w:webHidden/>
            </w:rPr>
            <w:tab/>
          </w:r>
          <w:r>
            <w:rPr>
              <w:noProof/>
              <w:webHidden/>
            </w:rPr>
            <w:fldChar w:fldCharType="begin"/>
          </w:r>
          <w:r>
            <w:rPr>
              <w:noProof/>
              <w:webHidden/>
            </w:rPr>
            <w:instrText xml:space="preserve"> PAGEREF _Toc20774303 \h </w:instrText>
          </w:r>
          <w:r>
            <w:rPr>
              <w:noProof/>
              <w:webHidden/>
            </w:rPr>
          </w:r>
          <w:r>
            <w:rPr>
              <w:noProof/>
              <w:webHidden/>
            </w:rPr>
            <w:fldChar w:fldCharType="separate"/>
          </w:r>
          <w:r w:rsidR="00DF75D5">
            <w:rPr>
              <w:noProof/>
              <w:webHidden/>
            </w:rPr>
            <w:t>19</w:t>
          </w:r>
          <w:r>
            <w:rPr>
              <w:noProof/>
              <w:webHidden/>
            </w:rPr>
            <w:fldChar w:fldCharType="end"/>
          </w:r>
          <w:r w:rsidRPr="00CB08FD">
            <w:rPr>
              <w:rStyle w:val="Hyperlink"/>
              <w:noProof/>
            </w:rPr>
            <w:fldChar w:fldCharType="end"/>
          </w:r>
        </w:p>
        <w:p w14:paraId="4BB4F2A5" w14:textId="7C03BA10"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"_Toc20774304"</w:instrText>
          </w:r>
          <w:r w:rsidRPr="00CB08FD">
            <w:rPr>
              <w:rStyle w:val="Hyperlink"/>
              <w:noProof/>
            </w:rPr>
            <w:instrText xml:space="preserve"> </w:instrText>
          </w:r>
          <w:ins w:id="26"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Integrated Circuits</w:t>
          </w:r>
          <w:r>
            <w:rPr>
              <w:noProof/>
              <w:webHidden/>
            </w:rPr>
            <w:tab/>
          </w:r>
          <w:r>
            <w:rPr>
              <w:noProof/>
              <w:webHidden/>
            </w:rPr>
            <w:fldChar w:fldCharType="begin"/>
          </w:r>
          <w:r>
            <w:rPr>
              <w:noProof/>
              <w:webHidden/>
            </w:rPr>
            <w:instrText xml:space="preserve"> PAGEREF _Toc20774304 \h </w:instrText>
          </w:r>
          <w:r>
            <w:rPr>
              <w:noProof/>
              <w:webHidden/>
            </w:rPr>
          </w:r>
          <w:r>
            <w:rPr>
              <w:noProof/>
              <w:webHidden/>
            </w:rPr>
            <w:fldChar w:fldCharType="separate"/>
          </w:r>
          <w:r w:rsidR="00DF75D5">
            <w:rPr>
              <w:noProof/>
              <w:webHidden/>
            </w:rPr>
            <w:t>20</w:t>
          </w:r>
          <w:r>
            <w:rPr>
              <w:noProof/>
              <w:webHidden/>
            </w:rPr>
            <w:fldChar w:fldCharType="end"/>
          </w:r>
          <w:r w:rsidRPr="00CB08FD">
            <w:rPr>
              <w:rStyle w:val="Hyperlink"/>
              <w:noProof/>
            </w:rPr>
            <w:fldChar w:fldCharType="end"/>
          </w:r>
        </w:p>
        <w:p w14:paraId="77CD83EC" w14:textId="1C311869"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"_Toc20774305"</w:instrText>
          </w:r>
          <w:r w:rsidRPr="00CB08FD">
            <w:rPr>
              <w:rStyle w:val="Hyperlink"/>
              <w:noProof/>
            </w:rPr>
            <w:instrText xml:space="preserve"> </w:instrText>
          </w:r>
          <w:ins w:id="27"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LEDs</w:t>
          </w:r>
          <w:r>
            <w:rPr>
              <w:noProof/>
              <w:webHidden/>
            </w:rPr>
            <w:tab/>
          </w:r>
          <w:r>
            <w:rPr>
              <w:noProof/>
              <w:webHidden/>
            </w:rPr>
            <w:fldChar w:fldCharType="begin"/>
          </w:r>
          <w:r>
            <w:rPr>
              <w:noProof/>
              <w:webHidden/>
            </w:rPr>
            <w:instrText xml:space="preserve"> PAGEREF _Toc20774305 \h </w:instrText>
          </w:r>
          <w:r>
            <w:rPr>
              <w:noProof/>
              <w:webHidden/>
            </w:rPr>
          </w:r>
          <w:r>
            <w:rPr>
              <w:noProof/>
              <w:webHidden/>
            </w:rPr>
            <w:fldChar w:fldCharType="separate"/>
          </w:r>
          <w:r w:rsidR="00DF75D5">
            <w:rPr>
              <w:noProof/>
              <w:webHidden/>
            </w:rPr>
            <w:t>20</w:t>
          </w:r>
          <w:r>
            <w:rPr>
              <w:noProof/>
              <w:webHidden/>
            </w:rPr>
            <w:fldChar w:fldCharType="end"/>
          </w:r>
          <w:r w:rsidRPr="00CB08FD">
            <w:rPr>
              <w:rStyle w:val="Hyperlink"/>
              <w:noProof/>
            </w:rPr>
            <w:fldChar w:fldCharType="end"/>
          </w:r>
        </w:p>
        <w:p w14:paraId="224AF431" w14:textId="7ABD3C50"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"_Toc20774306"</w:instrText>
          </w:r>
          <w:r w:rsidRPr="00CB08FD">
            <w:rPr>
              <w:rStyle w:val="Hyperlink"/>
              <w:noProof/>
            </w:rPr>
            <w:instrText xml:space="preserve"> </w:instrText>
          </w:r>
          <w:ins w:id="28"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Magneto-Resistive Sensors</w:t>
          </w:r>
          <w:r>
            <w:rPr>
              <w:noProof/>
              <w:webHidden/>
            </w:rPr>
            <w:tab/>
          </w:r>
          <w:r>
            <w:rPr>
              <w:noProof/>
              <w:webHidden/>
            </w:rPr>
            <w:fldChar w:fldCharType="begin"/>
          </w:r>
          <w:r>
            <w:rPr>
              <w:noProof/>
              <w:webHidden/>
            </w:rPr>
            <w:instrText xml:space="preserve"> PAGEREF _Toc20774306 \h </w:instrText>
          </w:r>
          <w:r>
            <w:rPr>
              <w:noProof/>
              <w:webHidden/>
            </w:rPr>
          </w:r>
          <w:r>
            <w:rPr>
              <w:noProof/>
              <w:webHidden/>
            </w:rPr>
            <w:fldChar w:fldCharType="separate"/>
          </w:r>
          <w:r w:rsidR="00DF75D5">
            <w:rPr>
              <w:noProof/>
              <w:webHidden/>
            </w:rPr>
            <w:t>21</w:t>
          </w:r>
          <w:r>
            <w:rPr>
              <w:noProof/>
              <w:webHidden/>
            </w:rPr>
            <w:fldChar w:fldCharType="end"/>
          </w:r>
          <w:r w:rsidRPr="00CB08FD">
            <w:rPr>
              <w:rStyle w:val="Hyperlink"/>
              <w:noProof/>
            </w:rPr>
            <w:fldChar w:fldCharType="end"/>
          </w:r>
        </w:p>
        <w:p w14:paraId="3086AE3B" w14:textId="7EDB7B6B"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"_Toc20774307"</w:instrText>
          </w:r>
          <w:r w:rsidRPr="00CB08FD">
            <w:rPr>
              <w:rStyle w:val="Hyperlink"/>
              <w:noProof/>
            </w:rPr>
            <w:instrText xml:space="preserve"> </w:instrText>
          </w:r>
          <w:ins w:id="29"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Simulator Interface Module</w:t>
          </w:r>
          <w:r>
            <w:rPr>
              <w:noProof/>
              <w:webHidden/>
            </w:rPr>
            <w:tab/>
          </w:r>
          <w:r>
            <w:rPr>
              <w:noProof/>
              <w:webHidden/>
            </w:rPr>
            <w:fldChar w:fldCharType="begin"/>
          </w:r>
          <w:r>
            <w:rPr>
              <w:noProof/>
              <w:webHidden/>
            </w:rPr>
            <w:instrText xml:space="preserve"> PAGEREF _Toc20774307 \h </w:instrText>
          </w:r>
          <w:r>
            <w:rPr>
              <w:noProof/>
              <w:webHidden/>
            </w:rPr>
          </w:r>
          <w:r>
            <w:rPr>
              <w:noProof/>
              <w:webHidden/>
            </w:rPr>
            <w:fldChar w:fldCharType="separate"/>
          </w:r>
          <w:r w:rsidR="00DF75D5">
            <w:rPr>
              <w:noProof/>
              <w:webHidden/>
            </w:rPr>
            <w:t>22</w:t>
          </w:r>
          <w:r>
            <w:rPr>
              <w:noProof/>
              <w:webHidden/>
            </w:rPr>
            <w:fldChar w:fldCharType="end"/>
          </w:r>
          <w:r w:rsidRPr="00CB08FD">
            <w:rPr>
              <w:rStyle w:val="Hyperlink"/>
              <w:noProof/>
            </w:rPr>
            <w:fldChar w:fldCharType="end"/>
          </w:r>
        </w:p>
        <w:p w14:paraId="39D6CA47" w14:textId="2B00BAA7"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"_Toc20774308"</w:instrText>
          </w:r>
          <w:r w:rsidRPr="00CB08FD">
            <w:rPr>
              <w:rStyle w:val="Hyperlink"/>
              <w:noProof/>
            </w:rPr>
            <w:instrText xml:space="preserve"> </w:instrText>
          </w:r>
          <w:ins w:id="30"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Parts List</w:t>
          </w:r>
          <w:r>
            <w:rPr>
              <w:noProof/>
              <w:webHidden/>
            </w:rPr>
            <w:tab/>
          </w:r>
          <w:r>
            <w:rPr>
              <w:noProof/>
              <w:webHidden/>
            </w:rPr>
            <w:fldChar w:fldCharType="begin"/>
          </w:r>
          <w:r>
            <w:rPr>
              <w:noProof/>
              <w:webHidden/>
            </w:rPr>
            <w:instrText xml:space="preserve"> PAGEREF _Toc20774308 \h </w:instrText>
          </w:r>
          <w:r>
            <w:rPr>
              <w:noProof/>
              <w:webHidden/>
            </w:rPr>
          </w:r>
          <w:r>
            <w:rPr>
              <w:noProof/>
              <w:webHidden/>
            </w:rPr>
            <w:fldChar w:fldCharType="separate"/>
          </w:r>
          <w:r w:rsidR="00DF75D5">
            <w:rPr>
              <w:noProof/>
              <w:webHidden/>
            </w:rPr>
            <w:t>22</w:t>
          </w:r>
          <w:r>
            <w:rPr>
              <w:noProof/>
              <w:webHidden/>
            </w:rPr>
            <w:fldChar w:fldCharType="end"/>
          </w:r>
          <w:r w:rsidRPr="00CB08FD">
            <w:rPr>
              <w:rStyle w:val="Hyperlink"/>
              <w:noProof/>
            </w:rPr>
            <w:fldChar w:fldCharType="end"/>
          </w:r>
        </w:p>
        <w:p w14:paraId="001ACC28" w14:textId="25918A3E"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"_Toc20774309"</w:instrText>
          </w:r>
          <w:r w:rsidRPr="00CB08FD">
            <w:rPr>
              <w:rStyle w:val="Hyperlink"/>
              <w:noProof/>
            </w:rPr>
            <w:instrText xml:space="preserve"> </w:instrText>
          </w:r>
          <w:ins w:id="31"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Schematic</w:t>
          </w:r>
          <w:r>
            <w:rPr>
              <w:noProof/>
              <w:webHidden/>
            </w:rPr>
            <w:tab/>
          </w:r>
          <w:r>
            <w:rPr>
              <w:noProof/>
              <w:webHidden/>
            </w:rPr>
            <w:fldChar w:fldCharType="begin"/>
          </w:r>
          <w:r>
            <w:rPr>
              <w:noProof/>
              <w:webHidden/>
            </w:rPr>
            <w:instrText xml:space="preserve"> PAGEREF _Toc20774309 \h </w:instrText>
          </w:r>
          <w:r>
            <w:rPr>
              <w:noProof/>
              <w:webHidden/>
            </w:rPr>
          </w:r>
          <w:r>
            <w:rPr>
              <w:noProof/>
              <w:webHidden/>
            </w:rPr>
            <w:fldChar w:fldCharType="separate"/>
          </w:r>
          <w:r w:rsidR="00DF75D5">
            <w:rPr>
              <w:noProof/>
              <w:webHidden/>
            </w:rPr>
            <w:t>23</w:t>
          </w:r>
          <w:r>
            <w:rPr>
              <w:noProof/>
              <w:webHidden/>
            </w:rPr>
            <w:fldChar w:fldCharType="end"/>
          </w:r>
          <w:r w:rsidRPr="00CB08FD">
            <w:rPr>
              <w:rStyle w:val="Hyperlink"/>
              <w:noProof/>
            </w:rPr>
            <w:fldChar w:fldCharType="end"/>
          </w:r>
        </w:p>
        <w:p w14:paraId="1F16BD27" w14:textId="218BA7A5"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"_Toc20774310"</w:instrText>
          </w:r>
          <w:r w:rsidRPr="00CB08FD">
            <w:rPr>
              <w:rStyle w:val="Hyperlink"/>
              <w:noProof/>
            </w:rPr>
            <w:instrText xml:space="preserve"> </w:instrText>
          </w:r>
          <w:ins w:id="32"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Parts</w:t>
          </w:r>
          <w:r>
            <w:rPr>
              <w:noProof/>
              <w:webHidden/>
            </w:rPr>
            <w:tab/>
          </w:r>
          <w:r>
            <w:rPr>
              <w:noProof/>
              <w:webHidden/>
            </w:rPr>
            <w:fldChar w:fldCharType="begin"/>
          </w:r>
          <w:r>
            <w:rPr>
              <w:noProof/>
              <w:webHidden/>
            </w:rPr>
            <w:instrText xml:space="preserve"> PAGEREF _Toc20774310 \h </w:instrText>
          </w:r>
          <w:r>
            <w:rPr>
              <w:noProof/>
              <w:webHidden/>
            </w:rPr>
          </w:r>
          <w:r>
            <w:rPr>
              <w:noProof/>
              <w:webHidden/>
            </w:rPr>
            <w:fldChar w:fldCharType="separate"/>
          </w:r>
          <w:r w:rsidR="00DF75D5">
            <w:rPr>
              <w:noProof/>
              <w:webHidden/>
            </w:rPr>
            <w:t>24</w:t>
          </w:r>
          <w:r>
            <w:rPr>
              <w:noProof/>
              <w:webHidden/>
            </w:rPr>
            <w:fldChar w:fldCharType="end"/>
          </w:r>
          <w:r w:rsidRPr="00CB08FD">
            <w:rPr>
              <w:rStyle w:val="Hyperlink"/>
              <w:noProof/>
            </w:rPr>
            <w:fldChar w:fldCharType="end"/>
          </w:r>
        </w:p>
        <w:p w14:paraId="46633180" w14:textId="1044AD81"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"_Toc20774311"</w:instrText>
          </w:r>
          <w:r w:rsidRPr="00CB08FD">
            <w:rPr>
              <w:rStyle w:val="Hyperlink"/>
              <w:noProof/>
            </w:rPr>
            <w:instrText xml:space="preserve"> </w:instrText>
          </w:r>
          <w:ins w:id="33"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PCB Layout</w:t>
          </w:r>
          <w:r>
            <w:rPr>
              <w:noProof/>
              <w:webHidden/>
            </w:rPr>
            <w:tab/>
          </w:r>
          <w:r>
            <w:rPr>
              <w:noProof/>
              <w:webHidden/>
            </w:rPr>
            <w:fldChar w:fldCharType="begin"/>
          </w:r>
          <w:r>
            <w:rPr>
              <w:noProof/>
              <w:webHidden/>
            </w:rPr>
            <w:instrText xml:space="preserve"> PAGEREF _Toc20774311 \h </w:instrText>
          </w:r>
          <w:r>
            <w:rPr>
              <w:noProof/>
              <w:webHidden/>
            </w:rPr>
          </w:r>
          <w:r>
            <w:rPr>
              <w:noProof/>
              <w:webHidden/>
            </w:rPr>
            <w:fldChar w:fldCharType="separate"/>
          </w:r>
          <w:r w:rsidR="00DF75D5">
            <w:rPr>
              <w:noProof/>
              <w:webHidden/>
            </w:rPr>
            <w:t>24</w:t>
          </w:r>
          <w:r>
            <w:rPr>
              <w:noProof/>
              <w:webHidden/>
            </w:rPr>
            <w:fldChar w:fldCharType="end"/>
          </w:r>
          <w:r w:rsidRPr="00CB08FD">
            <w:rPr>
              <w:rStyle w:val="Hyperlink"/>
              <w:noProof/>
            </w:rPr>
            <w:fldChar w:fldCharType="end"/>
          </w:r>
        </w:p>
        <w:p w14:paraId="666EC36E" w14:textId="42698599"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"_Toc20774312"</w:instrText>
          </w:r>
          <w:r w:rsidRPr="00CB08FD">
            <w:rPr>
              <w:rStyle w:val="Hyperlink"/>
              <w:noProof/>
            </w:rPr>
            <w:instrText xml:space="preserve"> </w:instrText>
          </w:r>
          <w:ins w:id="34"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Construction</w:t>
          </w:r>
          <w:r>
            <w:rPr>
              <w:noProof/>
              <w:webHidden/>
            </w:rPr>
            <w:tab/>
          </w:r>
          <w:r>
            <w:rPr>
              <w:noProof/>
              <w:webHidden/>
            </w:rPr>
            <w:fldChar w:fldCharType="begin"/>
          </w:r>
          <w:r>
            <w:rPr>
              <w:noProof/>
              <w:webHidden/>
            </w:rPr>
            <w:instrText xml:space="preserve"> PAGEREF _Toc20774312 \h </w:instrText>
          </w:r>
          <w:r>
            <w:rPr>
              <w:noProof/>
              <w:webHidden/>
            </w:rPr>
          </w:r>
          <w:r>
            <w:rPr>
              <w:noProof/>
              <w:webHidden/>
            </w:rPr>
            <w:fldChar w:fldCharType="separate"/>
          </w:r>
          <w:r w:rsidR="00DF75D5">
            <w:rPr>
              <w:noProof/>
              <w:webHidden/>
            </w:rPr>
            <w:t>25</w:t>
          </w:r>
          <w:r>
            <w:rPr>
              <w:noProof/>
              <w:webHidden/>
            </w:rPr>
            <w:fldChar w:fldCharType="end"/>
          </w:r>
          <w:r w:rsidRPr="00CB08FD">
            <w:rPr>
              <w:rStyle w:val="Hyperlink"/>
              <w:noProof/>
            </w:rPr>
            <w:fldChar w:fldCharType="end"/>
          </w:r>
        </w:p>
        <w:p w14:paraId="424C3B30" w14:textId="0DFE556B"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"_Toc20774313"</w:instrText>
          </w:r>
          <w:r w:rsidRPr="00CB08FD">
            <w:rPr>
              <w:rStyle w:val="Hyperlink"/>
              <w:noProof/>
            </w:rPr>
            <w:instrText xml:space="preserve"> </w:instrText>
          </w:r>
          <w:ins w:id="35"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Voltage Regulator</w:t>
          </w:r>
          <w:r>
            <w:rPr>
              <w:noProof/>
              <w:webHidden/>
            </w:rPr>
            <w:tab/>
          </w:r>
          <w:r>
            <w:rPr>
              <w:noProof/>
              <w:webHidden/>
            </w:rPr>
            <w:fldChar w:fldCharType="begin"/>
          </w:r>
          <w:r>
            <w:rPr>
              <w:noProof/>
              <w:webHidden/>
            </w:rPr>
            <w:instrText xml:space="preserve"> PAGEREF _Toc20774313 \h </w:instrText>
          </w:r>
          <w:r>
            <w:rPr>
              <w:noProof/>
              <w:webHidden/>
            </w:rPr>
          </w:r>
          <w:r>
            <w:rPr>
              <w:noProof/>
              <w:webHidden/>
            </w:rPr>
            <w:fldChar w:fldCharType="separate"/>
          </w:r>
          <w:r w:rsidR="00DF75D5">
            <w:rPr>
              <w:noProof/>
              <w:webHidden/>
            </w:rPr>
            <w:t>26</w:t>
          </w:r>
          <w:r>
            <w:rPr>
              <w:noProof/>
              <w:webHidden/>
            </w:rPr>
            <w:fldChar w:fldCharType="end"/>
          </w:r>
          <w:r w:rsidRPr="00CB08FD">
            <w:rPr>
              <w:rStyle w:val="Hyperlink"/>
              <w:noProof/>
            </w:rPr>
            <w:fldChar w:fldCharType="end"/>
          </w:r>
        </w:p>
        <w:p w14:paraId="01876D51" w14:textId="65658B2F"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"_Toc20774314"</w:instrText>
          </w:r>
          <w:r w:rsidRPr="00CB08FD">
            <w:rPr>
              <w:rStyle w:val="Hyperlink"/>
              <w:noProof/>
            </w:rPr>
            <w:instrText xml:space="preserve"> </w:instrText>
          </w:r>
          <w:ins w:id="36"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Power Module</w:t>
          </w:r>
          <w:r>
            <w:rPr>
              <w:noProof/>
              <w:webHidden/>
            </w:rPr>
            <w:tab/>
          </w:r>
          <w:r>
            <w:rPr>
              <w:noProof/>
              <w:webHidden/>
            </w:rPr>
            <w:fldChar w:fldCharType="begin"/>
          </w:r>
          <w:r>
            <w:rPr>
              <w:noProof/>
              <w:webHidden/>
            </w:rPr>
            <w:instrText xml:space="preserve"> PAGEREF _Toc20774314 \h </w:instrText>
          </w:r>
          <w:r>
            <w:rPr>
              <w:noProof/>
              <w:webHidden/>
            </w:rPr>
          </w:r>
          <w:r>
            <w:rPr>
              <w:noProof/>
              <w:webHidden/>
            </w:rPr>
            <w:fldChar w:fldCharType="separate"/>
          </w:r>
          <w:r w:rsidR="00DF75D5">
            <w:rPr>
              <w:noProof/>
              <w:webHidden/>
            </w:rPr>
            <w:t>29</w:t>
          </w:r>
          <w:r>
            <w:rPr>
              <w:noProof/>
              <w:webHidden/>
            </w:rPr>
            <w:fldChar w:fldCharType="end"/>
          </w:r>
          <w:r w:rsidRPr="00CB08FD">
            <w:rPr>
              <w:rStyle w:val="Hyperlink"/>
              <w:noProof/>
            </w:rPr>
            <w:fldChar w:fldCharType="end"/>
          </w:r>
        </w:p>
        <w:p w14:paraId="43797DD7" w14:textId="2F80CF56"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"_Toc20774315"</w:instrText>
          </w:r>
          <w:r w:rsidRPr="00CB08FD">
            <w:rPr>
              <w:rStyle w:val="Hyperlink"/>
              <w:noProof/>
            </w:rPr>
            <w:instrText xml:space="preserve"> </w:instrText>
          </w:r>
          <w:ins w:id="37"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Parts List</w:t>
          </w:r>
          <w:r>
            <w:rPr>
              <w:noProof/>
              <w:webHidden/>
            </w:rPr>
            <w:tab/>
          </w:r>
          <w:r>
            <w:rPr>
              <w:noProof/>
              <w:webHidden/>
            </w:rPr>
            <w:fldChar w:fldCharType="begin"/>
          </w:r>
          <w:r>
            <w:rPr>
              <w:noProof/>
              <w:webHidden/>
            </w:rPr>
            <w:instrText xml:space="preserve"> PAGEREF _Toc20774315 \h </w:instrText>
          </w:r>
          <w:r>
            <w:rPr>
              <w:noProof/>
              <w:webHidden/>
            </w:rPr>
          </w:r>
          <w:r>
            <w:rPr>
              <w:noProof/>
              <w:webHidden/>
            </w:rPr>
            <w:fldChar w:fldCharType="separate"/>
          </w:r>
          <w:r w:rsidR="00DF75D5">
            <w:rPr>
              <w:noProof/>
              <w:webHidden/>
            </w:rPr>
            <w:t>29</w:t>
          </w:r>
          <w:r>
            <w:rPr>
              <w:noProof/>
              <w:webHidden/>
            </w:rPr>
            <w:fldChar w:fldCharType="end"/>
          </w:r>
          <w:r w:rsidRPr="00CB08FD">
            <w:rPr>
              <w:rStyle w:val="Hyperlink"/>
              <w:noProof/>
            </w:rPr>
            <w:fldChar w:fldCharType="end"/>
          </w:r>
        </w:p>
        <w:p w14:paraId="26DD6A8A" w14:textId="17F20F65"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"_Toc20774316"</w:instrText>
          </w:r>
          <w:r w:rsidRPr="00CB08FD">
            <w:rPr>
              <w:rStyle w:val="Hyperlink"/>
              <w:noProof/>
            </w:rPr>
            <w:instrText xml:space="preserve"> </w:instrText>
          </w:r>
          <w:ins w:id="38"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Schematic</w:t>
          </w:r>
          <w:r>
            <w:rPr>
              <w:noProof/>
              <w:webHidden/>
            </w:rPr>
            <w:tab/>
          </w:r>
          <w:r>
            <w:rPr>
              <w:noProof/>
              <w:webHidden/>
            </w:rPr>
            <w:fldChar w:fldCharType="begin"/>
          </w:r>
          <w:r>
            <w:rPr>
              <w:noProof/>
              <w:webHidden/>
            </w:rPr>
            <w:instrText xml:space="preserve"> PAGEREF _Toc20774316 \h </w:instrText>
          </w:r>
          <w:r>
            <w:rPr>
              <w:noProof/>
              <w:webHidden/>
            </w:rPr>
          </w:r>
          <w:r>
            <w:rPr>
              <w:noProof/>
              <w:webHidden/>
            </w:rPr>
            <w:fldChar w:fldCharType="separate"/>
          </w:r>
          <w:r w:rsidR="00DF75D5">
            <w:rPr>
              <w:noProof/>
              <w:webHidden/>
            </w:rPr>
            <w:t>30</w:t>
          </w:r>
          <w:r>
            <w:rPr>
              <w:noProof/>
              <w:webHidden/>
            </w:rPr>
            <w:fldChar w:fldCharType="end"/>
          </w:r>
          <w:r w:rsidRPr="00CB08FD">
            <w:rPr>
              <w:rStyle w:val="Hyperlink"/>
              <w:noProof/>
            </w:rPr>
            <w:fldChar w:fldCharType="end"/>
          </w:r>
        </w:p>
        <w:p w14:paraId="174CEF60" w14:textId="4ABE3527" w:rsidR="00AE2D6A" w:rsidRDefault="00AE2D6A">
          <w:pPr>
            <w:pStyle w:val="TOC3"/>
            <w:tabs>
              <w:tab w:val="right" w:leader="dot" w:pos="9016"/>
            </w:tabs>
            <w:rPr>
              <w:noProof/>
              <w:lang w:val="en-GB" w:eastAsia="en-GB"/>
            </w:rPr>
          </w:pPr>
          <w:r w:rsidRPr="00CB08FD">
            <w:rPr>
              <w:rStyle w:val="Hyperlink"/>
              <w:noProof/>
            </w:rPr>
            <w:lastRenderedPageBreak/>
            <w:fldChar w:fldCharType="begin"/>
          </w:r>
          <w:r w:rsidRPr="00CB08FD">
            <w:rPr>
              <w:rStyle w:val="Hyperlink"/>
              <w:noProof/>
            </w:rPr>
            <w:instrText xml:space="preserve"> </w:instrText>
          </w:r>
          <w:r>
            <w:rPr>
              <w:noProof/>
            </w:rPr>
            <w:instrText>HYPERLINK \l "_Toc20774317"</w:instrText>
          </w:r>
          <w:r w:rsidRPr="00CB08FD">
            <w:rPr>
              <w:rStyle w:val="Hyperlink"/>
              <w:noProof/>
            </w:rPr>
            <w:instrText xml:space="preserve"> </w:instrText>
          </w:r>
          <w:ins w:id="39"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Parts</w:t>
          </w:r>
          <w:r>
            <w:rPr>
              <w:noProof/>
              <w:webHidden/>
            </w:rPr>
            <w:tab/>
          </w:r>
          <w:r>
            <w:rPr>
              <w:noProof/>
              <w:webHidden/>
            </w:rPr>
            <w:fldChar w:fldCharType="begin"/>
          </w:r>
          <w:r>
            <w:rPr>
              <w:noProof/>
              <w:webHidden/>
            </w:rPr>
            <w:instrText xml:space="preserve"> PAGEREF _Toc20774317 \h </w:instrText>
          </w:r>
          <w:r>
            <w:rPr>
              <w:noProof/>
              <w:webHidden/>
            </w:rPr>
          </w:r>
          <w:r>
            <w:rPr>
              <w:noProof/>
              <w:webHidden/>
            </w:rPr>
            <w:fldChar w:fldCharType="separate"/>
          </w:r>
          <w:r w:rsidR="00DF75D5">
            <w:rPr>
              <w:noProof/>
              <w:webHidden/>
            </w:rPr>
            <w:t>31</w:t>
          </w:r>
          <w:r>
            <w:rPr>
              <w:noProof/>
              <w:webHidden/>
            </w:rPr>
            <w:fldChar w:fldCharType="end"/>
          </w:r>
          <w:r w:rsidRPr="00CB08FD">
            <w:rPr>
              <w:rStyle w:val="Hyperlink"/>
              <w:noProof/>
            </w:rPr>
            <w:fldChar w:fldCharType="end"/>
          </w:r>
        </w:p>
        <w:p w14:paraId="7D87F509" w14:textId="5F409F73"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"_Toc20774318"</w:instrText>
          </w:r>
          <w:r w:rsidRPr="00CB08FD">
            <w:rPr>
              <w:rStyle w:val="Hyperlink"/>
              <w:noProof/>
            </w:rPr>
            <w:instrText xml:space="preserve"> </w:instrText>
          </w:r>
          <w:ins w:id="40"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PCB Layout</w:t>
          </w:r>
          <w:r>
            <w:rPr>
              <w:noProof/>
              <w:webHidden/>
            </w:rPr>
            <w:tab/>
          </w:r>
          <w:r>
            <w:rPr>
              <w:noProof/>
              <w:webHidden/>
            </w:rPr>
            <w:fldChar w:fldCharType="begin"/>
          </w:r>
          <w:r>
            <w:rPr>
              <w:noProof/>
              <w:webHidden/>
            </w:rPr>
            <w:instrText xml:space="preserve"> PAGEREF _Toc20774318 \h </w:instrText>
          </w:r>
          <w:r>
            <w:rPr>
              <w:noProof/>
              <w:webHidden/>
            </w:rPr>
          </w:r>
          <w:r>
            <w:rPr>
              <w:noProof/>
              <w:webHidden/>
            </w:rPr>
            <w:fldChar w:fldCharType="separate"/>
          </w:r>
          <w:r w:rsidR="00DF75D5">
            <w:rPr>
              <w:noProof/>
              <w:webHidden/>
            </w:rPr>
            <w:t>31</w:t>
          </w:r>
          <w:r>
            <w:rPr>
              <w:noProof/>
              <w:webHidden/>
            </w:rPr>
            <w:fldChar w:fldCharType="end"/>
          </w:r>
          <w:r w:rsidRPr="00CB08FD">
            <w:rPr>
              <w:rStyle w:val="Hyperlink"/>
              <w:noProof/>
            </w:rPr>
            <w:fldChar w:fldCharType="end"/>
          </w:r>
        </w:p>
        <w:p w14:paraId="63D05F31" w14:textId="0C94F3F8"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"_Toc20774319"</w:instrText>
          </w:r>
          <w:r w:rsidRPr="00CB08FD">
            <w:rPr>
              <w:rStyle w:val="Hyperlink"/>
              <w:noProof/>
            </w:rPr>
            <w:instrText xml:space="preserve"> </w:instrText>
          </w:r>
          <w:ins w:id="41"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Construction</w:t>
          </w:r>
          <w:r>
            <w:rPr>
              <w:noProof/>
              <w:webHidden/>
            </w:rPr>
            <w:tab/>
          </w:r>
          <w:r>
            <w:rPr>
              <w:noProof/>
              <w:webHidden/>
            </w:rPr>
            <w:fldChar w:fldCharType="begin"/>
          </w:r>
          <w:r>
            <w:rPr>
              <w:noProof/>
              <w:webHidden/>
            </w:rPr>
            <w:instrText xml:space="preserve"> PAGEREF _Toc20774319 \h </w:instrText>
          </w:r>
          <w:r>
            <w:rPr>
              <w:noProof/>
              <w:webHidden/>
            </w:rPr>
          </w:r>
          <w:r>
            <w:rPr>
              <w:noProof/>
              <w:webHidden/>
            </w:rPr>
            <w:fldChar w:fldCharType="separate"/>
          </w:r>
          <w:r w:rsidR="00DF75D5">
            <w:rPr>
              <w:noProof/>
              <w:webHidden/>
            </w:rPr>
            <w:t>31</w:t>
          </w:r>
          <w:r>
            <w:rPr>
              <w:noProof/>
              <w:webHidden/>
            </w:rPr>
            <w:fldChar w:fldCharType="end"/>
          </w:r>
          <w:r w:rsidRPr="00CB08FD">
            <w:rPr>
              <w:rStyle w:val="Hyperlink"/>
              <w:noProof/>
            </w:rPr>
            <w:fldChar w:fldCharType="end"/>
          </w:r>
        </w:p>
        <w:p w14:paraId="4BE0BDA1" w14:textId="0AC36B8E"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"_Toc20774320"</w:instrText>
          </w:r>
          <w:r w:rsidRPr="00CB08FD">
            <w:rPr>
              <w:rStyle w:val="Hyperlink"/>
              <w:noProof/>
            </w:rPr>
            <w:instrText xml:space="preserve"> </w:instrText>
          </w:r>
          <w:ins w:id="42"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Magneto-Resistive Sensor Module</w:t>
          </w:r>
          <w:r>
            <w:rPr>
              <w:noProof/>
              <w:webHidden/>
            </w:rPr>
            <w:tab/>
          </w:r>
          <w:r>
            <w:rPr>
              <w:noProof/>
              <w:webHidden/>
            </w:rPr>
            <w:fldChar w:fldCharType="begin"/>
          </w:r>
          <w:r>
            <w:rPr>
              <w:noProof/>
              <w:webHidden/>
            </w:rPr>
            <w:instrText xml:space="preserve"> PAGEREF _Toc20774320 \h </w:instrText>
          </w:r>
          <w:r>
            <w:rPr>
              <w:noProof/>
              <w:webHidden/>
            </w:rPr>
          </w:r>
          <w:r>
            <w:rPr>
              <w:noProof/>
              <w:webHidden/>
            </w:rPr>
            <w:fldChar w:fldCharType="separate"/>
          </w:r>
          <w:r w:rsidR="00DF75D5">
            <w:rPr>
              <w:noProof/>
              <w:webHidden/>
            </w:rPr>
            <w:t>33</w:t>
          </w:r>
          <w:r>
            <w:rPr>
              <w:noProof/>
              <w:webHidden/>
            </w:rPr>
            <w:fldChar w:fldCharType="end"/>
          </w:r>
          <w:r w:rsidRPr="00CB08FD">
            <w:rPr>
              <w:rStyle w:val="Hyperlink"/>
              <w:noProof/>
            </w:rPr>
            <w:fldChar w:fldCharType="end"/>
          </w:r>
        </w:p>
        <w:p w14:paraId="07D7B9BC" w14:textId="128FCD09"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"_Toc20774321"</w:instrText>
          </w:r>
          <w:r w:rsidRPr="00CB08FD">
            <w:rPr>
              <w:rStyle w:val="Hyperlink"/>
              <w:noProof/>
            </w:rPr>
            <w:instrText xml:space="preserve"> </w:instrText>
          </w:r>
          <w:ins w:id="43"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Parts List</w:t>
          </w:r>
          <w:r>
            <w:rPr>
              <w:noProof/>
              <w:webHidden/>
            </w:rPr>
            <w:tab/>
          </w:r>
          <w:r>
            <w:rPr>
              <w:noProof/>
              <w:webHidden/>
            </w:rPr>
            <w:fldChar w:fldCharType="begin"/>
          </w:r>
          <w:r>
            <w:rPr>
              <w:noProof/>
              <w:webHidden/>
            </w:rPr>
            <w:instrText xml:space="preserve"> PAGEREF _Toc20774321 \h </w:instrText>
          </w:r>
          <w:r>
            <w:rPr>
              <w:noProof/>
              <w:webHidden/>
            </w:rPr>
          </w:r>
          <w:r>
            <w:rPr>
              <w:noProof/>
              <w:webHidden/>
            </w:rPr>
            <w:fldChar w:fldCharType="separate"/>
          </w:r>
          <w:r w:rsidR="00DF75D5">
            <w:rPr>
              <w:noProof/>
              <w:webHidden/>
            </w:rPr>
            <w:t>33</w:t>
          </w:r>
          <w:r>
            <w:rPr>
              <w:noProof/>
              <w:webHidden/>
            </w:rPr>
            <w:fldChar w:fldCharType="end"/>
          </w:r>
          <w:r w:rsidRPr="00CB08FD">
            <w:rPr>
              <w:rStyle w:val="Hyperlink"/>
              <w:noProof/>
            </w:rPr>
            <w:fldChar w:fldCharType="end"/>
          </w:r>
        </w:p>
        <w:p w14:paraId="79FD1884" w14:textId="3757EA86"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"_Toc20774322"</w:instrText>
          </w:r>
          <w:r w:rsidRPr="00CB08FD">
            <w:rPr>
              <w:rStyle w:val="Hyperlink"/>
              <w:noProof/>
            </w:rPr>
            <w:instrText xml:space="preserve"> </w:instrText>
          </w:r>
          <w:ins w:id="44"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Schematic</w:t>
          </w:r>
          <w:r>
            <w:rPr>
              <w:noProof/>
              <w:webHidden/>
            </w:rPr>
            <w:tab/>
          </w:r>
          <w:r>
            <w:rPr>
              <w:noProof/>
              <w:webHidden/>
            </w:rPr>
            <w:fldChar w:fldCharType="begin"/>
          </w:r>
          <w:r>
            <w:rPr>
              <w:noProof/>
              <w:webHidden/>
            </w:rPr>
            <w:instrText xml:space="preserve"> PAGEREF _Toc20774322 \h </w:instrText>
          </w:r>
          <w:r>
            <w:rPr>
              <w:noProof/>
              <w:webHidden/>
            </w:rPr>
          </w:r>
          <w:r>
            <w:rPr>
              <w:noProof/>
              <w:webHidden/>
            </w:rPr>
            <w:fldChar w:fldCharType="separate"/>
          </w:r>
          <w:r w:rsidR="00DF75D5">
            <w:rPr>
              <w:noProof/>
              <w:webHidden/>
            </w:rPr>
            <w:t>34</w:t>
          </w:r>
          <w:r>
            <w:rPr>
              <w:noProof/>
              <w:webHidden/>
            </w:rPr>
            <w:fldChar w:fldCharType="end"/>
          </w:r>
          <w:r w:rsidRPr="00CB08FD">
            <w:rPr>
              <w:rStyle w:val="Hyperlink"/>
              <w:noProof/>
            </w:rPr>
            <w:fldChar w:fldCharType="end"/>
          </w:r>
        </w:p>
        <w:p w14:paraId="7DA27B22" w14:textId="47F8153C"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"_Toc20774323"</w:instrText>
          </w:r>
          <w:r w:rsidRPr="00CB08FD">
            <w:rPr>
              <w:rStyle w:val="Hyperlink"/>
              <w:noProof/>
            </w:rPr>
            <w:instrText xml:space="preserve"> </w:instrText>
          </w:r>
          <w:ins w:id="45"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Parts</w:t>
          </w:r>
          <w:r>
            <w:rPr>
              <w:noProof/>
              <w:webHidden/>
            </w:rPr>
            <w:tab/>
          </w:r>
          <w:r>
            <w:rPr>
              <w:noProof/>
              <w:webHidden/>
            </w:rPr>
            <w:fldChar w:fldCharType="begin"/>
          </w:r>
          <w:r>
            <w:rPr>
              <w:noProof/>
              <w:webHidden/>
            </w:rPr>
            <w:instrText xml:space="preserve"> PAGEREF _Toc20774323 \h </w:instrText>
          </w:r>
          <w:r>
            <w:rPr>
              <w:noProof/>
              <w:webHidden/>
            </w:rPr>
          </w:r>
          <w:r>
            <w:rPr>
              <w:noProof/>
              <w:webHidden/>
            </w:rPr>
            <w:fldChar w:fldCharType="separate"/>
          </w:r>
          <w:r w:rsidR="00DF75D5">
            <w:rPr>
              <w:noProof/>
              <w:webHidden/>
            </w:rPr>
            <w:t>35</w:t>
          </w:r>
          <w:r>
            <w:rPr>
              <w:noProof/>
              <w:webHidden/>
            </w:rPr>
            <w:fldChar w:fldCharType="end"/>
          </w:r>
          <w:r w:rsidRPr="00CB08FD">
            <w:rPr>
              <w:rStyle w:val="Hyperlink"/>
              <w:noProof/>
            </w:rPr>
            <w:fldChar w:fldCharType="end"/>
          </w:r>
        </w:p>
        <w:p w14:paraId="5D5AB8DE" w14:textId="03DA9BCE"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"_Toc20774324"</w:instrText>
          </w:r>
          <w:r w:rsidRPr="00CB08FD">
            <w:rPr>
              <w:rStyle w:val="Hyperlink"/>
              <w:noProof/>
            </w:rPr>
            <w:instrText xml:space="preserve"> </w:instrText>
          </w:r>
          <w:ins w:id="46"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PCB Layout</w:t>
          </w:r>
          <w:r>
            <w:rPr>
              <w:noProof/>
              <w:webHidden/>
            </w:rPr>
            <w:tab/>
          </w:r>
          <w:r>
            <w:rPr>
              <w:noProof/>
              <w:webHidden/>
            </w:rPr>
            <w:fldChar w:fldCharType="begin"/>
          </w:r>
          <w:r>
            <w:rPr>
              <w:noProof/>
              <w:webHidden/>
            </w:rPr>
            <w:instrText xml:space="preserve"> PAGEREF _Toc20774324 \h </w:instrText>
          </w:r>
          <w:r>
            <w:rPr>
              <w:noProof/>
              <w:webHidden/>
            </w:rPr>
          </w:r>
          <w:r>
            <w:rPr>
              <w:noProof/>
              <w:webHidden/>
            </w:rPr>
            <w:fldChar w:fldCharType="separate"/>
          </w:r>
          <w:r w:rsidR="00DF75D5">
            <w:rPr>
              <w:noProof/>
              <w:webHidden/>
            </w:rPr>
            <w:t>35</w:t>
          </w:r>
          <w:r>
            <w:rPr>
              <w:noProof/>
              <w:webHidden/>
            </w:rPr>
            <w:fldChar w:fldCharType="end"/>
          </w:r>
          <w:r w:rsidRPr="00CB08FD">
            <w:rPr>
              <w:rStyle w:val="Hyperlink"/>
              <w:noProof/>
            </w:rPr>
            <w:fldChar w:fldCharType="end"/>
          </w:r>
        </w:p>
        <w:p w14:paraId="7C72FDAD" w14:textId="02130715"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"_Toc20774325"</w:instrText>
          </w:r>
          <w:r w:rsidRPr="00CB08FD">
            <w:rPr>
              <w:rStyle w:val="Hyperlink"/>
              <w:noProof/>
            </w:rPr>
            <w:instrText xml:space="preserve"> </w:instrText>
          </w:r>
          <w:ins w:id="47"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Construction</w:t>
          </w:r>
          <w:r>
            <w:rPr>
              <w:noProof/>
              <w:webHidden/>
            </w:rPr>
            <w:tab/>
          </w:r>
          <w:r>
            <w:rPr>
              <w:noProof/>
              <w:webHidden/>
            </w:rPr>
            <w:fldChar w:fldCharType="begin"/>
          </w:r>
          <w:r>
            <w:rPr>
              <w:noProof/>
              <w:webHidden/>
            </w:rPr>
            <w:instrText xml:space="preserve"> PAGEREF _Toc20774325 \h </w:instrText>
          </w:r>
          <w:r>
            <w:rPr>
              <w:noProof/>
              <w:webHidden/>
            </w:rPr>
          </w:r>
          <w:r>
            <w:rPr>
              <w:noProof/>
              <w:webHidden/>
            </w:rPr>
            <w:fldChar w:fldCharType="separate"/>
          </w:r>
          <w:r w:rsidR="00DF75D5">
            <w:rPr>
              <w:noProof/>
              <w:webHidden/>
            </w:rPr>
            <w:t>35</w:t>
          </w:r>
          <w:r>
            <w:rPr>
              <w:noProof/>
              <w:webHidden/>
            </w:rPr>
            <w:fldChar w:fldCharType="end"/>
          </w:r>
          <w:r w:rsidRPr="00CB08FD">
            <w:rPr>
              <w:rStyle w:val="Hyperlink"/>
              <w:noProof/>
            </w:rPr>
            <w:fldChar w:fldCharType="end"/>
          </w:r>
        </w:p>
        <w:p w14:paraId="627ADEAA" w14:textId="30DC2935"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"_Toc20774326"</w:instrText>
          </w:r>
          <w:r w:rsidRPr="00CB08FD">
            <w:rPr>
              <w:rStyle w:val="Hyperlink"/>
              <w:noProof/>
            </w:rPr>
            <w:instrText xml:space="preserve"> </w:instrText>
          </w:r>
          <w:ins w:id="48"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Infra-Red &amp; Other Sensor Modules</w:t>
          </w:r>
          <w:r>
            <w:rPr>
              <w:noProof/>
              <w:webHidden/>
            </w:rPr>
            <w:tab/>
          </w:r>
          <w:r>
            <w:rPr>
              <w:noProof/>
              <w:webHidden/>
            </w:rPr>
            <w:fldChar w:fldCharType="begin"/>
          </w:r>
          <w:r>
            <w:rPr>
              <w:noProof/>
              <w:webHidden/>
            </w:rPr>
            <w:instrText xml:space="preserve"> PAGEREF _Toc20774326 \h </w:instrText>
          </w:r>
          <w:r>
            <w:rPr>
              <w:noProof/>
              <w:webHidden/>
            </w:rPr>
          </w:r>
          <w:r>
            <w:rPr>
              <w:noProof/>
              <w:webHidden/>
            </w:rPr>
            <w:fldChar w:fldCharType="separate"/>
          </w:r>
          <w:r w:rsidR="00DF75D5">
            <w:rPr>
              <w:noProof/>
              <w:webHidden/>
            </w:rPr>
            <w:t>37</w:t>
          </w:r>
          <w:r>
            <w:rPr>
              <w:noProof/>
              <w:webHidden/>
            </w:rPr>
            <w:fldChar w:fldCharType="end"/>
          </w:r>
          <w:r w:rsidRPr="00CB08FD">
            <w:rPr>
              <w:rStyle w:val="Hyperlink"/>
              <w:noProof/>
            </w:rPr>
            <w:fldChar w:fldCharType="end"/>
          </w:r>
        </w:p>
        <w:p w14:paraId="1EBD13AD" w14:textId="043ACD68"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"_Toc20774327"</w:instrText>
          </w:r>
          <w:r w:rsidRPr="00CB08FD">
            <w:rPr>
              <w:rStyle w:val="Hyperlink"/>
              <w:noProof/>
            </w:rPr>
            <w:instrText xml:space="preserve"> </w:instrText>
          </w:r>
          <w:ins w:id="49"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Parts List</w:t>
          </w:r>
          <w:r>
            <w:rPr>
              <w:noProof/>
              <w:webHidden/>
            </w:rPr>
            <w:tab/>
          </w:r>
          <w:r>
            <w:rPr>
              <w:noProof/>
              <w:webHidden/>
            </w:rPr>
            <w:fldChar w:fldCharType="begin"/>
          </w:r>
          <w:r>
            <w:rPr>
              <w:noProof/>
              <w:webHidden/>
            </w:rPr>
            <w:instrText xml:space="preserve"> PAGEREF _Toc20774327 \h </w:instrText>
          </w:r>
          <w:r>
            <w:rPr>
              <w:noProof/>
              <w:webHidden/>
            </w:rPr>
          </w:r>
          <w:r>
            <w:rPr>
              <w:noProof/>
              <w:webHidden/>
            </w:rPr>
            <w:fldChar w:fldCharType="separate"/>
          </w:r>
          <w:r w:rsidR="00DF75D5">
            <w:rPr>
              <w:noProof/>
              <w:webHidden/>
            </w:rPr>
            <w:t>37</w:t>
          </w:r>
          <w:r>
            <w:rPr>
              <w:noProof/>
              <w:webHidden/>
            </w:rPr>
            <w:fldChar w:fldCharType="end"/>
          </w:r>
          <w:r w:rsidRPr="00CB08FD">
            <w:rPr>
              <w:rStyle w:val="Hyperlink"/>
              <w:noProof/>
            </w:rPr>
            <w:fldChar w:fldCharType="end"/>
          </w:r>
        </w:p>
        <w:p w14:paraId="56A8873F" w14:textId="54725E43"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"_Toc20774328"</w:instrText>
          </w:r>
          <w:r w:rsidRPr="00CB08FD">
            <w:rPr>
              <w:rStyle w:val="Hyperlink"/>
              <w:noProof/>
            </w:rPr>
            <w:instrText xml:space="preserve"> </w:instrText>
          </w:r>
          <w:ins w:id="50"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Schematic</w:t>
          </w:r>
          <w:r>
            <w:rPr>
              <w:noProof/>
              <w:webHidden/>
            </w:rPr>
            <w:tab/>
          </w:r>
          <w:r>
            <w:rPr>
              <w:noProof/>
              <w:webHidden/>
            </w:rPr>
            <w:fldChar w:fldCharType="begin"/>
          </w:r>
          <w:r>
            <w:rPr>
              <w:noProof/>
              <w:webHidden/>
            </w:rPr>
            <w:instrText xml:space="preserve"> PAGEREF _Toc20774328 \h </w:instrText>
          </w:r>
          <w:r>
            <w:rPr>
              <w:noProof/>
              <w:webHidden/>
            </w:rPr>
          </w:r>
          <w:r>
            <w:rPr>
              <w:noProof/>
              <w:webHidden/>
            </w:rPr>
            <w:fldChar w:fldCharType="separate"/>
          </w:r>
          <w:r w:rsidR="00DF75D5">
            <w:rPr>
              <w:noProof/>
              <w:webHidden/>
            </w:rPr>
            <w:t>38</w:t>
          </w:r>
          <w:r>
            <w:rPr>
              <w:noProof/>
              <w:webHidden/>
            </w:rPr>
            <w:fldChar w:fldCharType="end"/>
          </w:r>
          <w:r w:rsidRPr="00CB08FD">
            <w:rPr>
              <w:rStyle w:val="Hyperlink"/>
              <w:noProof/>
            </w:rPr>
            <w:fldChar w:fldCharType="end"/>
          </w:r>
        </w:p>
        <w:p w14:paraId="1A596CF5" w14:textId="38292FFA"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"_Toc20774329"</w:instrText>
          </w:r>
          <w:r w:rsidRPr="00CB08FD">
            <w:rPr>
              <w:rStyle w:val="Hyperlink"/>
              <w:noProof/>
            </w:rPr>
            <w:instrText xml:space="preserve"> </w:instrText>
          </w:r>
          <w:ins w:id="51"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PCB Layout</w:t>
          </w:r>
          <w:r>
            <w:rPr>
              <w:noProof/>
              <w:webHidden/>
            </w:rPr>
            <w:tab/>
          </w:r>
          <w:r>
            <w:rPr>
              <w:noProof/>
              <w:webHidden/>
            </w:rPr>
            <w:fldChar w:fldCharType="begin"/>
          </w:r>
          <w:r>
            <w:rPr>
              <w:noProof/>
              <w:webHidden/>
            </w:rPr>
            <w:instrText xml:space="preserve"> PAGEREF _Toc20774329 \h </w:instrText>
          </w:r>
          <w:r>
            <w:rPr>
              <w:noProof/>
              <w:webHidden/>
            </w:rPr>
          </w:r>
          <w:r>
            <w:rPr>
              <w:noProof/>
              <w:webHidden/>
            </w:rPr>
            <w:fldChar w:fldCharType="separate"/>
          </w:r>
          <w:r w:rsidR="00DF75D5">
            <w:rPr>
              <w:noProof/>
              <w:webHidden/>
            </w:rPr>
            <w:t>39</w:t>
          </w:r>
          <w:r>
            <w:rPr>
              <w:noProof/>
              <w:webHidden/>
            </w:rPr>
            <w:fldChar w:fldCharType="end"/>
          </w:r>
          <w:r w:rsidRPr="00CB08FD">
            <w:rPr>
              <w:rStyle w:val="Hyperlink"/>
              <w:noProof/>
            </w:rPr>
            <w:fldChar w:fldCharType="end"/>
          </w:r>
        </w:p>
        <w:p w14:paraId="73B5AA26" w14:textId="055EBBAF"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"_Toc20774330"</w:instrText>
          </w:r>
          <w:r w:rsidRPr="00CB08FD">
            <w:rPr>
              <w:rStyle w:val="Hyperlink"/>
              <w:noProof/>
            </w:rPr>
            <w:instrText xml:space="preserve"> </w:instrText>
          </w:r>
          <w:ins w:id="52"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Construction</w:t>
          </w:r>
          <w:r>
            <w:rPr>
              <w:noProof/>
              <w:webHidden/>
            </w:rPr>
            <w:tab/>
          </w:r>
          <w:r>
            <w:rPr>
              <w:noProof/>
              <w:webHidden/>
            </w:rPr>
            <w:fldChar w:fldCharType="begin"/>
          </w:r>
          <w:r>
            <w:rPr>
              <w:noProof/>
              <w:webHidden/>
            </w:rPr>
            <w:instrText xml:space="preserve"> PAGEREF _Toc20774330 \h </w:instrText>
          </w:r>
          <w:r>
            <w:rPr>
              <w:noProof/>
              <w:webHidden/>
            </w:rPr>
          </w:r>
          <w:r>
            <w:rPr>
              <w:noProof/>
              <w:webHidden/>
            </w:rPr>
            <w:fldChar w:fldCharType="separate"/>
          </w:r>
          <w:r w:rsidR="00DF75D5">
            <w:rPr>
              <w:noProof/>
              <w:webHidden/>
            </w:rPr>
            <w:t>39</w:t>
          </w:r>
          <w:r>
            <w:rPr>
              <w:noProof/>
              <w:webHidden/>
            </w:rPr>
            <w:fldChar w:fldCharType="end"/>
          </w:r>
          <w:r w:rsidRPr="00CB08FD">
            <w:rPr>
              <w:rStyle w:val="Hyperlink"/>
              <w:noProof/>
            </w:rPr>
            <w:fldChar w:fldCharType="end"/>
          </w:r>
        </w:p>
        <w:p w14:paraId="1B4D6805" w14:textId="69E52682"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"_Toc20774331"</w:instrText>
          </w:r>
          <w:r w:rsidRPr="00CB08FD">
            <w:rPr>
              <w:rStyle w:val="Hyperlink"/>
              <w:noProof/>
            </w:rPr>
            <w:instrText xml:space="preserve"> </w:instrText>
          </w:r>
          <w:ins w:id="53"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Infra-Red Sensor</w:t>
          </w:r>
          <w:r>
            <w:rPr>
              <w:noProof/>
              <w:webHidden/>
            </w:rPr>
            <w:tab/>
          </w:r>
          <w:r>
            <w:rPr>
              <w:noProof/>
              <w:webHidden/>
            </w:rPr>
            <w:fldChar w:fldCharType="begin"/>
          </w:r>
          <w:r>
            <w:rPr>
              <w:noProof/>
              <w:webHidden/>
            </w:rPr>
            <w:instrText xml:space="preserve"> PAGEREF _Toc20774331 \h </w:instrText>
          </w:r>
          <w:r>
            <w:rPr>
              <w:noProof/>
              <w:webHidden/>
            </w:rPr>
          </w:r>
          <w:r>
            <w:rPr>
              <w:noProof/>
              <w:webHidden/>
            </w:rPr>
            <w:fldChar w:fldCharType="separate"/>
          </w:r>
          <w:r w:rsidR="00DF75D5">
            <w:rPr>
              <w:noProof/>
              <w:webHidden/>
            </w:rPr>
            <w:t>41</w:t>
          </w:r>
          <w:r>
            <w:rPr>
              <w:noProof/>
              <w:webHidden/>
            </w:rPr>
            <w:fldChar w:fldCharType="end"/>
          </w:r>
          <w:r w:rsidRPr="00CB08FD">
            <w:rPr>
              <w:rStyle w:val="Hyperlink"/>
              <w:noProof/>
            </w:rPr>
            <w:fldChar w:fldCharType="end"/>
          </w:r>
        </w:p>
        <w:p w14:paraId="039C572B" w14:textId="70731D2E"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"_Toc20774332"</w:instrText>
          </w:r>
          <w:r w:rsidRPr="00CB08FD">
            <w:rPr>
              <w:rStyle w:val="Hyperlink"/>
              <w:noProof/>
            </w:rPr>
            <w:instrText xml:space="preserve"> </w:instrText>
          </w:r>
          <w:ins w:id="54"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Enclosures</w:t>
          </w:r>
          <w:r>
            <w:rPr>
              <w:noProof/>
              <w:webHidden/>
            </w:rPr>
            <w:tab/>
          </w:r>
          <w:r>
            <w:rPr>
              <w:noProof/>
              <w:webHidden/>
            </w:rPr>
            <w:fldChar w:fldCharType="begin"/>
          </w:r>
          <w:r>
            <w:rPr>
              <w:noProof/>
              <w:webHidden/>
            </w:rPr>
            <w:instrText xml:space="preserve"> PAGEREF _Toc20774332 \h </w:instrText>
          </w:r>
          <w:r>
            <w:rPr>
              <w:noProof/>
              <w:webHidden/>
            </w:rPr>
          </w:r>
          <w:r>
            <w:rPr>
              <w:noProof/>
              <w:webHidden/>
            </w:rPr>
            <w:fldChar w:fldCharType="separate"/>
          </w:r>
          <w:r w:rsidR="00DF75D5">
            <w:rPr>
              <w:noProof/>
              <w:webHidden/>
            </w:rPr>
            <w:t>42</w:t>
          </w:r>
          <w:r>
            <w:rPr>
              <w:noProof/>
              <w:webHidden/>
            </w:rPr>
            <w:fldChar w:fldCharType="end"/>
          </w:r>
          <w:r w:rsidRPr="00CB08FD">
            <w:rPr>
              <w:rStyle w:val="Hyperlink"/>
              <w:noProof/>
            </w:rPr>
            <w:fldChar w:fldCharType="end"/>
          </w:r>
        </w:p>
        <w:p w14:paraId="1FC8CDD0" w14:textId="4B32880A"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"_Toc20774333"</w:instrText>
          </w:r>
          <w:r w:rsidRPr="00CB08FD">
            <w:rPr>
              <w:rStyle w:val="Hyperlink"/>
              <w:noProof/>
            </w:rPr>
            <w:instrText xml:space="preserve"> </w:instrText>
          </w:r>
          <w:ins w:id="55"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Parts List</w:t>
          </w:r>
          <w:r>
            <w:rPr>
              <w:noProof/>
              <w:webHidden/>
            </w:rPr>
            <w:tab/>
          </w:r>
          <w:r>
            <w:rPr>
              <w:noProof/>
              <w:webHidden/>
            </w:rPr>
            <w:fldChar w:fldCharType="begin"/>
          </w:r>
          <w:r>
            <w:rPr>
              <w:noProof/>
              <w:webHidden/>
            </w:rPr>
            <w:instrText xml:space="preserve"> PAGEREF _Toc20774333 \h </w:instrText>
          </w:r>
          <w:r>
            <w:rPr>
              <w:noProof/>
              <w:webHidden/>
            </w:rPr>
          </w:r>
          <w:r>
            <w:rPr>
              <w:noProof/>
              <w:webHidden/>
            </w:rPr>
            <w:fldChar w:fldCharType="separate"/>
          </w:r>
          <w:r w:rsidR="00DF75D5">
            <w:rPr>
              <w:noProof/>
              <w:webHidden/>
            </w:rPr>
            <w:t>42</w:t>
          </w:r>
          <w:r>
            <w:rPr>
              <w:noProof/>
              <w:webHidden/>
            </w:rPr>
            <w:fldChar w:fldCharType="end"/>
          </w:r>
          <w:r w:rsidRPr="00CB08FD">
            <w:rPr>
              <w:rStyle w:val="Hyperlink"/>
              <w:noProof/>
            </w:rPr>
            <w:fldChar w:fldCharType="end"/>
          </w:r>
        </w:p>
        <w:p w14:paraId="758C5916" w14:textId="60ABBB9F"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"_Toc20774334"</w:instrText>
          </w:r>
          <w:r w:rsidRPr="00CB08FD">
            <w:rPr>
              <w:rStyle w:val="Hyperlink"/>
              <w:noProof/>
            </w:rPr>
            <w:instrText xml:space="preserve"> </w:instrText>
          </w:r>
          <w:ins w:id="56"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Simulator Interface &amp; Power Modules Enclosure</w:t>
          </w:r>
          <w:r>
            <w:rPr>
              <w:noProof/>
              <w:webHidden/>
            </w:rPr>
            <w:tab/>
          </w:r>
          <w:r>
            <w:rPr>
              <w:noProof/>
              <w:webHidden/>
            </w:rPr>
            <w:fldChar w:fldCharType="begin"/>
          </w:r>
          <w:r>
            <w:rPr>
              <w:noProof/>
              <w:webHidden/>
            </w:rPr>
            <w:instrText xml:space="preserve"> PAGEREF _Toc20774334 \h </w:instrText>
          </w:r>
          <w:r>
            <w:rPr>
              <w:noProof/>
              <w:webHidden/>
            </w:rPr>
          </w:r>
          <w:r>
            <w:rPr>
              <w:noProof/>
              <w:webHidden/>
            </w:rPr>
            <w:fldChar w:fldCharType="separate"/>
          </w:r>
          <w:r w:rsidR="00DF75D5">
            <w:rPr>
              <w:noProof/>
              <w:webHidden/>
            </w:rPr>
            <w:t>43</w:t>
          </w:r>
          <w:r>
            <w:rPr>
              <w:noProof/>
              <w:webHidden/>
            </w:rPr>
            <w:fldChar w:fldCharType="end"/>
          </w:r>
          <w:r w:rsidRPr="00CB08FD">
            <w:rPr>
              <w:rStyle w:val="Hyperlink"/>
              <w:noProof/>
            </w:rPr>
            <w:fldChar w:fldCharType="end"/>
          </w:r>
        </w:p>
        <w:p w14:paraId="2442877F" w14:textId="1EBBC99A"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"_Toc20774335"</w:instrText>
          </w:r>
          <w:r w:rsidRPr="00CB08FD">
            <w:rPr>
              <w:rStyle w:val="Hyperlink"/>
              <w:noProof/>
            </w:rPr>
            <w:instrText xml:space="preserve"> </w:instrText>
          </w:r>
          <w:ins w:id="57"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Magneto-Resistive Sensor Module Enclosure</w:t>
          </w:r>
          <w:r>
            <w:rPr>
              <w:noProof/>
              <w:webHidden/>
            </w:rPr>
            <w:tab/>
          </w:r>
          <w:r>
            <w:rPr>
              <w:noProof/>
              <w:webHidden/>
            </w:rPr>
            <w:fldChar w:fldCharType="begin"/>
          </w:r>
          <w:r>
            <w:rPr>
              <w:noProof/>
              <w:webHidden/>
            </w:rPr>
            <w:instrText xml:space="preserve"> PAGEREF _Toc20774335 \h </w:instrText>
          </w:r>
          <w:r>
            <w:rPr>
              <w:noProof/>
              <w:webHidden/>
            </w:rPr>
          </w:r>
          <w:r>
            <w:rPr>
              <w:noProof/>
              <w:webHidden/>
            </w:rPr>
            <w:fldChar w:fldCharType="separate"/>
          </w:r>
          <w:r w:rsidR="00DF75D5">
            <w:rPr>
              <w:noProof/>
              <w:webHidden/>
            </w:rPr>
            <w:t>43</w:t>
          </w:r>
          <w:r>
            <w:rPr>
              <w:noProof/>
              <w:webHidden/>
            </w:rPr>
            <w:fldChar w:fldCharType="end"/>
          </w:r>
          <w:r w:rsidRPr="00CB08FD">
            <w:rPr>
              <w:rStyle w:val="Hyperlink"/>
              <w:noProof/>
            </w:rPr>
            <w:fldChar w:fldCharType="end"/>
          </w:r>
        </w:p>
        <w:p w14:paraId="2754D932" w14:textId="045F072F"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"_Toc20774336"</w:instrText>
          </w:r>
          <w:r w:rsidRPr="00CB08FD">
            <w:rPr>
              <w:rStyle w:val="Hyperlink"/>
              <w:noProof/>
            </w:rPr>
            <w:instrText xml:space="preserve"> </w:instrText>
          </w:r>
          <w:ins w:id="58"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Infra-Red Sensor Module Enclosure</w:t>
          </w:r>
          <w:r>
            <w:rPr>
              <w:noProof/>
              <w:webHidden/>
            </w:rPr>
            <w:tab/>
          </w:r>
          <w:r>
            <w:rPr>
              <w:noProof/>
              <w:webHidden/>
            </w:rPr>
            <w:fldChar w:fldCharType="begin"/>
          </w:r>
          <w:r>
            <w:rPr>
              <w:noProof/>
              <w:webHidden/>
            </w:rPr>
            <w:instrText xml:space="preserve"> PAGEREF _Toc20774336 \h </w:instrText>
          </w:r>
          <w:r>
            <w:rPr>
              <w:noProof/>
              <w:webHidden/>
            </w:rPr>
          </w:r>
          <w:r>
            <w:rPr>
              <w:noProof/>
              <w:webHidden/>
            </w:rPr>
            <w:fldChar w:fldCharType="separate"/>
          </w:r>
          <w:r w:rsidR="00DF75D5">
            <w:rPr>
              <w:noProof/>
              <w:webHidden/>
            </w:rPr>
            <w:t>44</w:t>
          </w:r>
          <w:r>
            <w:rPr>
              <w:noProof/>
              <w:webHidden/>
            </w:rPr>
            <w:fldChar w:fldCharType="end"/>
          </w:r>
          <w:r w:rsidRPr="00CB08FD">
            <w:rPr>
              <w:rStyle w:val="Hyperlink"/>
              <w:noProof/>
            </w:rPr>
            <w:fldChar w:fldCharType="end"/>
          </w:r>
        </w:p>
        <w:p w14:paraId="7D1D26A1" w14:textId="2EF33BC7"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"_Toc20774337"</w:instrText>
          </w:r>
          <w:r w:rsidRPr="00CB08FD">
            <w:rPr>
              <w:rStyle w:val="Hyperlink"/>
              <w:noProof/>
            </w:rPr>
            <w:instrText xml:space="preserve"> </w:instrText>
          </w:r>
          <w:ins w:id="59"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PCB Mounting Hardware</w:t>
          </w:r>
          <w:r>
            <w:rPr>
              <w:noProof/>
              <w:webHidden/>
            </w:rPr>
            <w:tab/>
          </w:r>
          <w:r>
            <w:rPr>
              <w:noProof/>
              <w:webHidden/>
            </w:rPr>
            <w:fldChar w:fldCharType="begin"/>
          </w:r>
          <w:r>
            <w:rPr>
              <w:noProof/>
              <w:webHidden/>
            </w:rPr>
            <w:instrText xml:space="preserve"> PAGEREF _Toc20774337 \h </w:instrText>
          </w:r>
          <w:r>
            <w:rPr>
              <w:noProof/>
              <w:webHidden/>
            </w:rPr>
          </w:r>
          <w:r>
            <w:rPr>
              <w:noProof/>
              <w:webHidden/>
            </w:rPr>
            <w:fldChar w:fldCharType="separate"/>
          </w:r>
          <w:r w:rsidR="00DF75D5">
            <w:rPr>
              <w:noProof/>
              <w:webHidden/>
            </w:rPr>
            <w:t>44</w:t>
          </w:r>
          <w:r>
            <w:rPr>
              <w:noProof/>
              <w:webHidden/>
            </w:rPr>
            <w:fldChar w:fldCharType="end"/>
          </w:r>
          <w:r w:rsidRPr="00CB08FD">
            <w:rPr>
              <w:rStyle w:val="Hyperlink"/>
              <w:noProof/>
            </w:rPr>
            <w:fldChar w:fldCharType="end"/>
          </w:r>
        </w:p>
        <w:p w14:paraId="625FFC07" w14:textId="3F196D45"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"_Toc20774338"</w:instrText>
          </w:r>
          <w:r w:rsidRPr="00CB08FD">
            <w:rPr>
              <w:rStyle w:val="Hyperlink"/>
              <w:noProof/>
            </w:rPr>
            <w:instrText xml:space="preserve"> </w:instrText>
          </w:r>
          <w:ins w:id="60"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Grommets</w:t>
          </w:r>
          <w:r>
            <w:rPr>
              <w:noProof/>
              <w:webHidden/>
            </w:rPr>
            <w:tab/>
          </w:r>
          <w:r>
            <w:rPr>
              <w:noProof/>
              <w:webHidden/>
            </w:rPr>
            <w:fldChar w:fldCharType="begin"/>
          </w:r>
          <w:r>
            <w:rPr>
              <w:noProof/>
              <w:webHidden/>
            </w:rPr>
            <w:instrText xml:space="preserve"> PAGEREF _Toc20774338 \h </w:instrText>
          </w:r>
          <w:r>
            <w:rPr>
              <w:noProof/>
              <w:webHidden/>
            </w:rPr>
          </w:r>
          <w:r>
            <w:rPr>
              <w:noProof/>
              <w:webHidden/>
            </w:rPr>
            <w:fldChar w:fldCharType="separate"/>
          </w:r>
          <w:r w:rsidR="00DF75D5">
            <w:rPr>
              <w:noProof/>
              <w:webHidden/>
            </w:rPr>
            <w:t>45</w:t>
          </w:r>
          <w:r>
            <w:rPr>
              <w:noProof/>
              <w:webHidden/>
            </w:rPr>
            <w:fldChar w:fldCharType="end"/>
          </w:r>
          <w:r w:rsidRPr="00CB08FD">
            <w:rPr>
              <w:rStyle w:val="Hyperlink"/>
              <w:noProof/>
            </w:rPr>
            <w:fldChar w:fldCharType="end"/>
          </w:r>
        </w:p>
        <w:p w14:paraId="17547708" w14:textId="0964C15A"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"_Toc20774339"</w:instrText>
          </w:r>
          <w:r w:rsidRPr="00CB08FD">
            <w:rPr>
              <w:rStyle w:val="Hyperlink"/>
              <w:noProof/>
            </w:rPr>
            <w:instrText xml:space="preserve"> </w:instrText>
          </w:r>
          <w:ins w:id="61"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Completed Assemblies</w:t>
          </w:r>
          <w:r>
            <w:rPr>
              <w:noProof/>
              <w:webHidden/>
            </w:rPr>
            <w:tab/>
          </w:r>
          <w:r>
            <w:rPr>
              <w:noProof/>
              <w:webHidden/>
            </w:rPr>
            <w:fldChar w:fldCharType="begin"/>
          </w:r>
          <w:r>
            <w:rPr>
              <w:noProof/>
              <w:webHidden/>
            </w:rPr>
            <w:instrText xml:space="preserve"> PAGEREF _Toc20774339 \h </w:instrText>
          </w:r>
          <w:r>
            <w:rPr>
              <w:noProof/>
              <w:webHidden/>
            </w:rPr>
          </w:r>
          <w:r>
            <w:rPr>
              <w:noProof/>
              <w:webHidden/>
            </w:rPr>
            <w:fldChar w:fldCharType="separate"/>
          </w:r>
          <w:r w:rsidR="00DF75D5">
            <w:rPr>
              <w:noProof/>
              <w:webHidden/>
            </w:rPr>
            <w:t>46</w:t>
          </w:r>
          <w:r>
            <w:rPr>
              <w:noProof/>
              <w:webHidden/>
            </w:rPr>
            <w:fldChar w:fldCharType="end"/>
          </w:r>
          <w:r w:rsidRPr="00CB08FD">
            <w:rPr>
              <w:rStyle w:val="Hyperlink"/>
              <w:noProof/>
            </w:rPr>
            <w:fldChar w:fldCharType="end"/>
          </w:r>
        </w:p>
        <w:p w14:paraId="1E672342" w14:textId="16B17548"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"_Toc20774340"</w:instrText>
          </w:r>
          <w:r w:rsidRPr="00CB08FD">
            <w:rPr>
              <w:rStyle w:val="Hyperlink"/>
              <w:noProof/>
            </w:rPr>
            <w:instrText xml:space="preserve"> </w:instrText>
          </w:r>
          <w:ins w:id="62"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Simulator Interface Module</w:t>
          </w:r>
          <w:r>
            <w:rPr>
              <w:noProof/>
              <w:webHidden/>
            </w:rPr>
            <w:tab/>
          </w:r>
          <w:r>
            <w:rPr>
              <w:noProof/>
              <w:webHidden/>
            </w:rPr>
            <w:fldChar w:fldCharType="begin"/>
          </w:r>
          <w:r>
            <w:rPr>
              <w:noProof/>
              <w:webHidden/>
            </w:rPr>
            <w:instrText xml:space="preserve"> PAGEREF _Toc20774340 \h </w:instrText>
          </w:r>
          <w:r>
            <w:rPr>
              <w:noProof/>
              <w:webHidden/>
            </w:rPr>
          </w:r>
          <w:r>
            <w:rPr>
              <w:noProof/>
              <w:webHidden/>
            </w:rPr>
            <w:fldChar w:fldCharType="separate"/>
          </w:r>
          <w:r w:rsidR="00DF75D5">
            <w:rPr>
              <w:noProof/>
              <w:webHidden/>
            </w:rPr>
            <w:t>46</w:t>
          </w:r>
          <w:r>
            <w:rPr>
              <w:noProof/>
              <w:webHidden/>
            </w:rPr>
            <w:fldChar w:fldCharType="end"/>
          </w:r>
          <w:r w:rsidRPr="00CB08FD">
            <w:rPr>
              <w:rStyle w:val="Hyperlink"/>
              <w:noProof/>
            </w:rPr>
            <w:fldChar w:fldCharType="end"/>
          </w:r>
        </w:p>
        <w:p w14:paraId="75C05B0A" w14:textId="1197C001"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"_Toc20774341"</w:instrText>
          </w:r>
          <w:r w:rsidRPr="00CB08FD">
            <w:rPr>
              <w:rStyle w:val="Hyperlink"/>
              <w:noProof/>
            </w:rPr>
            <w:instrText xml:space="preserve"> </w:instrText>
          </w:r>
          <w:ins w:id="63"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Power Module</w:t>
          </w:r>
          <w:r>
            <w:rPr>
              <w:noProof/>
              <w:webHidden/>
            </w:rPr>
            <w:tab/>
          </w:r>
          <w:r>
            <w:rPr>
              <w:noProof/>
              <w:webHidden/>
            </w:rPr>
            <w:fldChar w:fldCharType="begin"/>
          </w:r>
          <w:r>
            <w:rPr>
              <w:noProof/>
              <w:webHidden/>
            </w:rPr>
            <w:instrText xml:space="preserve"> PAGEREF _Toc20774341 \h </w:instrText>
          </w:r>
          <w:r>
            <w:rPr>
              <w:noProof/>
              <w:webHidden/>
            </w:rPr>
          </w:r>
          <w:r>
            <w:rPr>
              <w:noProof/>
              <w:webHidden/>
            </w:rPr>
            <w:fldChar w:fldCharType="separate"/>
          </w:r>
          <w:r w:rsidR="00DF75D5">
            <w:rPr>
              <w:noProof/>
              <w:webHidden/>
            </w:rPr>
            <w:t>46</w:t>
          </w:r>
          <w:r>
            <w:rPr>
              <w:noProof/>
              <w:webHidden/>
            </w:rPr>
            <w:fldChar w:fldCharType="end"/>
          </w:r>
          <w:r w:rsidRPr="00CB08FD">
            <w:rPr>
              <w:rStyle w:val="Hyperlink"/>
              <w:noProof/>
            </w:rPr>
            <w:fldChar w:fldCharType="end"/>
          </w:r>
        </w:p>
        <w:p w14:paraId="6F717415" w14:textId="739CB49D"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"_Toc20774342"</w:instrText>
          </w:r>
          <w:r w:rsidRPr="00CB08FD">
            <w:rPr>
              <w:rStyle w:val="Hyperlink"/>
              <w:noProof/>
            </w:rPr>
            <w:instrText xml:space="preserve"> </w:instrText>
          </w:r>
          <w:ins w:id="64"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Magneto-Resistive Sensor Module</w:t>
          </w:r>
          <w:r>
            <w:rPr>
              <w:noProof/>
              <w:webHidden/>
            </w:rPr>
            <w:tab/>
          </w:r>
          <w:r>
            <w:rPr>
              <w:noProof/>
              <w:webHidden/>
            </w:rPr>
            <w:fldChar w:fldCharType="begin"/>
          </w:r>
          <w:r>
            <w:rPr>
              <w:noProof/>
              <w:webHidden/>
            </w:rPr>
            <w:instrText xml:space="preserve"> PAGEREF _Toc20774342 \h </w:instrText>
          </w:r>
          <w:r>
            <w:rPr>
              <w:noProof/>
              <w:webHidden/>
            </w:rPr>
          </w:r>
          <w:r>
            <w:rPr>
              <w:noProof/>
              <w:webHidden/>
            </w:rPr>
            <w:fldChar w:fldCharType="separate"/>
          </w:r>
          <w:r w:rsidR="00DF75D5">
            <w:rPr>
              <w:noProof/>
              <w:webHidden/>
            </w:rPr>
            <w:t>47</w:t>
          </w:r>
          <w:r>
            <w:rPr>
              <w:noProof/>
              <w:webHidden/>
            </w:rPr>
            <w:fldChar w:fldCharType="end"/>
          </w:r>
          <w:r w:rsidRPr="00CB08FD">
            <w:rPr>
              <w:rStyle w:val="Hyperlink"/>
              <w:noProof/>
            </w:rPr>
            <w:fldChar w:fldCharType="end"/>
          </w:r>
        </w:p>
        <w:p w14:paraId="6E7F47BB" w14:textId="262456FA"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"_Toc20774343"</w:instrText>
          </w:r>
          <w:r w:rsidRPr="00CB08FD">
            <w:rPr>
              <w:rStyle w:val="Hyperlink"/>
              <w:noProof/>
            </w:rPr>
            <w:instrText xml:space="preserve"> </w:instrText>
          </w:r>
          <w:ins w:id="65"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Infra-Red Sensor Module</w:t>
          </w:r>
          <w:r>
            <w:rPr>
              <w:noProof/>
              <w:webHidden/>
            </w:rPr>
            <w:tab/>
          </w:r>
          <w:r>
            <w:rPr>
              <w:noProof/>
              <w:webHidden/>
            </w:rPr>
            <w:fldChar w:fldCharType="begin"/>
          </w:r>
          <w:r>
            <w:rPr>
              <w:noProof/>
              <w:webHidden/>
            </w:rPr>
            <w:instrText xml:space="preserve"> PAGEREF _Toc20774343 \h </w:instrText>
          </w:r>
          <w:r>
            <w:rPr>
              <w:noProof/>
              <w:webHidden/>
            </w:rPr>
          </w:r>
          <w:r>
            <w:rPr>
              <w:noProof/>
              <w:webHidden/>
            </w:rPr>
            <w:fldChar w:fldCharType="separate"/>
          </w:r>
          <w:r w:rsidR="00DF75D5">
            <w:rPr>
              <w:noProof/>
              <w:webHidden/>
            </w:rPr>
            <w:t>47</w:t>
          </w:r>
          <w:r>
            <w:rPr>
              <w:noProof/>
              <w:webHidden/>
            </w:rPr>
            <w:fldChar w:fldCharType="end"/>
          </w:r>
          <w:r w:rsidRPr="00CB08FD">
            <w:rPr>
              <w:rStyle w:val="Hyperlink"/>
              <w:noProof/>
            </w:rPr>
            <w:fldChar w:fldCharType="end"/>
          </w:r>
        </w:p>
        <w:p w14:paraId="23EFC5C0" w14:textId="63AEE270" w:rsidR="00AE2D6A" w:rsidRDefault="00AE2D6A">
          <w:pPr>
            <w:pStyle w:val="TOC1"/>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"_Toc20774344"</w:instrText>
          </w:r>
          <w:r w:rsidRPr="00CB08FD">
            <w:rPr>
              <w:rStyle w:val="Hyperlink"/>
              <w:noProof/>
            </w:rPr>
            <w:instrText xml:space="preserve"> </w:instrText>
          </w:r>
          <w:ins w:id="66"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Firmware Upload</w:t>
          </w:r>
          <w:r>
            <w:rPr>
              <w:noProof/>
              <w:webHidden/>
            </w:rPr>
            <w:tab/>
          </w:r>
          <w:r>
            <w:rPr>
              <w:noProof/>
              <w:webHidden/>
            </w:rPr>
            <w:fldChar w:fldCharType="begin"/>
          </w:r>
          <w:r>
            <w:rPr>
              <w:noProof/>
              <w:webHidden/>
            </w:rPr>
            <w:instrText xml:space="preserve"> PAGEREF _Toc20774344 \h </w:instrText>
          </w:r>
          <w:r>
            <w:rPr>
              <w:noProof/>
              <w:webHidden/>
            </w:rPr>
          </w:r>
          <w:r>
            <w:rPr>
              <w:noProof/>
              <w:webHidden/>
            </w:rPr>
            <w:fldChar w:fldCharType="separate"/>
          </w:r>
          <w:r w:rsidR="00DF75D5">
            <w:rPr>
              <w:noProof/>
              <w:webHidden/>
            </w:rPr>
            <w:t>48</w:t>
          </w:r>
          <w:r>
            <w:rPr>
              <w:noProof/>
              <w:webHidden/>
            </w:rPr>
            <w:fldChar w:fldCharType="end"/>
          </w:r>
          <w:r w:rsidRPr="00CB08FD">
            <w:rPr>
              <w:rStyle w:val="Hyperlink"/>
              <w:noProof/>
            </w:rPr>
            <w:fldChar w:fldCharType="end"/>
          </w:r>
        </w:p>
        <w:p w14:paraId="4082111F" w14:textId="5ABE3158"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"_Toc20774345"</w:instrText>
          </w:r>
          <w:r w:rsidRPr="00CB08FD">
            <w:rPr>
              <w:rStyle w:val="Hyperlink"/>
              <w:noProof/>
            </w:rPr>
            <w:instrText xml:space="preserve"> </w:instrText>
          </w:r>
          <w:ins w:id="67"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Hardware Programmer Options</w:t>
          </w:r>
          <w:r>
            <w:rPr>
              <w:noProof/>
              <w:webHidden/>
            </w:rPr>
            <w:tab/>
          </w:r>
          <w:r>
            <w:rPr>
              <w:noProof/>
              <w:webHidden/>
            </w:rPr>
            <w:fldChar w:fldCharType="begin"/>
          </w:r>
          <w:r>
            <w:rPr>
              <w:noProof/>
              <w:webHidden/>
            </w:rPr>
            <w:instrText xml:space="preserve"> PAGEREF _Toc20774345 \h </w:instrText>
          </w:r>
          <w:r>
            <w:rPr>
              <w:noProof/>
              <w:webHidden/>
            </w:rPr>
          </w:r>
          <w:r>
            <w:rPr>
              <w:noProof/>
              <w:webHidden/>
            </w:rPr>
            <w:fldChar w:fldCharType="separate"/>
          </w:r>
          <w:r w:rsidR="00DF75D5">
            <w:rPr>
              <w:noProof/>
              <w:webHidden/>
            </w:rPr>
            <w:t>49</w:t>
          </w:r>
          <w:r>
            <w:rPr>
              <w:noProof/>
              <w:webHidden/>
            </w:rPr>
            <w:fldChar w:fldCharType="end"/>
          </w:r>
          <w:r w:rsidRPr="00CB08FD">
            <w:rPr>
              <w:rStyle w:val="Hyperlink"/>
              <w:noProof/>
            </w:rPr>
            <w:fldChar w:fldCharType="end"/>
          </w:r>
        </w:p>
        <w:p w14:paraId="58D798D8" w14:textId="08B23DCC"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"_Toc20774346"</w:instrText>
          </w:r>
          <w:r w:rsidRPr="00CB08FD">
            <w:rPr>
              <w:rStyle w:val="Hyperlink"/>
              <w:noProof/>
            </w:rPr>
            <w:instrText xml:space="preserve"> </w:instrText>
          </w:r>
          <w:ins w:id="68"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Preparing the Environment</w:t>
          </w:r>
          <w:r>
            <w:rPr>
              <w:noProof/>
              <w:webHidden/>
            </w:rPr>
            <w:tab/>
          </w:r>
          <w:r>
            <w:rPr>
              <w:noProof/>
              <w:webHidden/>
            </w:rPr>
            <w:fldChar w:fldCharType="begin"/>
          </w:r>
          <w:r>
            <w:rPr>
              <w:noProof/>
              <w:webHidden/>
            </w:rPr>
            <w:instrText xml:space="preserve"> PAGEREF _Toc20774346 \h </w:instrText>
          </w:r>
          <w:r>
            <w:rPr>
              <w:noProof/>
              <w:webHidden/>
            </w:rPr>
          </w:r>
          <w:r>
            <w:rPr>
              <w:noProof/>
              <w:webHidden/>
            </w:rPr>
            <w:fldChar w:fldCharType="separate"/>
          </w:r>
          <w:r w:rsidR="00DF75D5">
            <w:rPr>
              <w:noProof/>
              <w:webHidden/>
            </w:rPr>
            <w:t>50</w:t>
          </w:r>
          <w:r>
            <w:rPr>
              <w:noProof/>
              <w:webHidden/>
            </w:rPr>
            <w:fldChar w:fldCharType="end"/>
          </w:r>
          <w:r w:rsidRPr="00CB08FD">
            <w:rPr>
              <w:rStyle w:val="Hyperlink"/>
              <w:noProof/>
            </w:rPr>
            <w:fldChar w:fldCharType="end"/>
          </w:r>
        </w:p>
        <w:p w14:paraId="620F745A" w14:textId="566187A7"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"_Toc20774347"</w:instrText>
          </w:r>
          <w:r w:rsidRPr="00CB08FD">
            <w:rPr>
              <w:rStyle w:val="Hyperlink"/>
              <w:noProof/>
            </w:rPr>
            <w:instrText xml:space="preserve"> </w:instrText>
          </w:r>
          <w:ins w:id="69"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Preparing the Programmer</w:t>
          </w:r>
          <w:r>
            <w:rPr>
              <w:noProof/>
              <w:webHidden/>
            </w:rPr>
            <w:tab/>
          </w:r>
          <w:r>
            <w:rPr>
              <w:noProof/>
              <w:webHidden/>
            </w:rPr>
            <w:fldChar w:fldCharType="begin"/>
          </w:r>
          <w:r>
            <w:rPr>
              <w:noProof/>
              <w:webHidden/>
            </w:rPr>
            <w:instrText xml:space="preserve"> PAGEREF _Toc20774347 \h </w:instrText>
          </w:r>
          <w:r>
            <w:rPr>
              <w:noProof/>
              <w:webHidden/>
            </w:rPr>
          </w:r>
          <w:r>
            <w:rPr>
              <w:noProof/>
              <w:webHidden/>
            </w:rPr>
            <w:fldChar w:fldCharType="separate"/>
          </w:r>
          <w:r w:rsidR="00DF75D5">
            <w:rPr>
              <w:noProof/>
              <w:webHidden/>
            </w:rPr>
            <w:t>53</w:t>
          </w:r>
          <w:r>
            <w:rPr>
              <w:noProof/>
              <w:webHidden/>
            </w:rPr>
            <w:fldChar w:fldCharType="end"/>
          </w:r>
          <w:r w:rsidRPr="00CB08FD">
            <w:rPr>
              <w:rStyle w:val="Hyperlink"/>
              <w:noProof/>
            </w:rPr>
            <w:fldChar w:fldCharType="end"/>
          </w:r>
        </w:p>
        <w:p w14:paraId="05EF9164" w14:textId="232FCE19"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"_Toc20774348"</w:instrText>
          </w:r>
          <w:r w:rsidRPr="00CB08FD">
            <w:rPr>
              <w:rStyle w:val="Hyperlink"/>
              <w:noProof/>
            </w:rPr>
            <w:instrText xml:space="preserve"> </w:instrText>
          </w:r>
          <w:ins w:id="70"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Setting the Fuses</w:t>
          </w:r>
          <w:r>
            <w:rPr>
              <w:noProof/>
              <w:webHidden/>
            </w:rPr>
            <w:tab/>
          </w:r>
          <w:r>
            <w:rPr>
              <w:noProof/>
              <w:webHidden/>
            </w:rPr>
            <w:fldChar w:fldCharType="begin"/>
          </w:r>
          <w:r>
            <w:rPr>
              <w:noProof/>
              <w:webHidden/>
            </w:rPr>
            <w:instrText xml:space="preserve"> PAGEREF _Toc20774348 \h </w:instrText>
          </w:r>
          <w:r>
            <w:rPr>
              <w:noProof/>
              <w:webHidden/>
            </w:rPr>
          </w:r>
          <w:r>
            <w:rPr>
              <w:noProof/>
              <w:webHidden/>
            </w:rPr>
            <w:fldChar w:fldCharType="separate"/>
          </w:r>
          <w:r w:rsidR="00DF75D5">
            <w:rPr>
              <w:noProof/>
              <w:webHidden/>
            </w:rPr>
            <w:t>57</w:t>
          </w:r>
          <w:r>
            <w:rPr>
              <w:noProof/>
              <w:webHidden/>
            </w:rPr>
            <w:fldChar w:fldCharType="end"/>
          </w:r>
          <w:r w:rsidRPr="00CB08FD">
            <w:rPr>
              <w:rStyle w:val="Hyperlink"/>
              <w:noProof/>
            </w:rPr>
            <w:fldChar w:fldCharType="end"/>
          </w:r>
        </w:p>
        <w:p w14:paraId="52A963FF" w14:textId="0357F191"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"_Toc20774349"</w:instrText>
          </w:r>
          <w:r w:rsidRPr="00CB08FD">
            <w:rPr>
              <w:rStyle w:val="Hyperlink"/>
              <w:noProof/>
            </w:rPr>
            <w:instrText xml:space="preserve"> </w:instrText>
          </w:r>
          <w:ins w:id="71"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Firmware Upload</w:t>
          </w:r>
          <w:r>
            <w:rPr>
              <w:noProof/>
              <w:webHidden/>
            </w:rPr>
            <w:tab/>
          </w:r>
          <w:r>
            <w:rPr>
              <w:noProof/>
              <w:webHidden/>
            </w:rPr>
            <w:fldChar w:fldCharType="begin"/>
          </w:r>
          <w:r>
            <w:rPr>
              <w:noProof/>
              <w:webHidden/>
            </w:rPr>
            <w:instrText xml:space="preserve"> PAGEREF _Toc20774349 \h </w:instrText>
          </w:r>
          <w:r>
            <w:rPr>
              <w:noProof/>
              <w:webHidden/>
            </w:rPr>
          </w:r>
          <w:r>
            <w:rPr>
              <w:noProof/>
              <w:webHidden/>
            </w:rPr>
            <w:fldChar w:fldCharType="separate"/>
          </w:r>
          <w:r w:rsidR="00DF75D5">
            <w:rPr>
              <w:noProof/>
              <w:webHidden/>
            </w:rPr>
            <w:t>62</w:t>
          </w:r>
          <w:r>
            <w:rPr>
              <w:noProof/>
              <w:webHidden/>
            </w:rPr>
            <w:fldChar w:fldCharType="end"/>
          </w:r>
          <w:r w:rsidRPr="00CB08FD">
            <w:rPr>
              <w:rStyle w:val="Hyperlink"/>
              <w:noProof/>
            </w:rPr>
            <w:fldChar w:fldCharType="end"/>
          </w:r>
        </w:p>
        <w:p w14:paraId="476E1018" w14:textId="6F605326" w:rsidR="00AE2D6A" w:rsidRDefault="00AE2D6A">
          <w:pPr>
            <w:pStyle w:val="TOC1"/>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"_Toc20774350"</w:instrText>
          </w:r>
          <w:r w:rsidRPr="00CB08FD">
            <w:rPr>
              <w:rStyle w:val="Hyperlink"/>
              <w:noProof/>
            </w:rPr>
            <w:instrText xml:space="preserve"> </w:instrText>
          </w:r>
          <w:ins w:id="72"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Simulator Installation</w:t>
          </w:r>
          <w:r>
            <w:rPr>
              <w:noProof/>
              <w:webHidden/>
            </w:rPr>
            <w:tab/>
          </w:r>
          <w:r>
            <w:rPr>
              <w:noProof/>
              <w:webHidden/>
            </w:rPr>
            <w:fldChar w:fldCharType="begin"/>
          </w:r>
          <w:r>
            <w:rPr>
              <w:noProof/>
              <w:webHidden/>
            </w:rPr>
            <w:instrText xml:space="preserve"> PAGEREF _Toc20774350 \h </w:instrText>
          </w:r>
          <w:r>
            <w:rPr>
              <w:noProof/>
              <w:webHidden/>
            </w:rPr>
          </w:r>
          <w:r>
            <w:rPr>
              <w:noProof/>
              <w:webHidden/>
            </w:rPr>
            <w:fldChar w:fldCharType="separate"/>
          </w:r>
          <w:r w:rsidR="00DF75D5">
            <w:rPr>
              <w:noProof/>
              <w:webHidden/>
            </w:rPr>
            <w:t>64</w:t>
          </w:r>
          <w:r>
            <w:rPr>
              <w:noProof/>
              <w:webHidden/>
            </w:rPr>
            <w:fldChar w:fldCharType="end"/>
          </w:r>
          <w:r w:rsidRPr="00CB08FD">
            <w:rPr>
              <w:rStyle w:val="Hyperlink"/>
              <w:noProof/>
            </w:rPr>
            <w:fldChar w:fldCharType="end"/>
          </w:r>
        </w:p>
        <w:p w14:paraId="646C361E" w14:textId="2FED645C" w:rsidR="00AE2D6A" w:rsidRDefault="00AE2D6A">
          <w:pPr>
            <w:pStyle w:val="TOC2"/>
            <w:tabs>
              <w:tab w:val="right" w:leader="dot" w:pos="9016"/>
            </w:tabs>
            <w:rPr>
              <w:rFonts w:eastAsiaTheme="minorEastAsia"/>
              <w:noProof/>
              <w:lang w:eastAsia="en-GB"/>
            </w:rPr>
          </w:pPr>
          <w:r w:rsidRPr="00CB08FD">
            <w:rPr>
              <w:rStyle w:val="Hyperlink"/>
              <w:noProof/>
            </w:rPr>
            <w:lastRenderedPageBreak/>
            <w:fldChar w:fldCharType="begin"/>
          </w:r>
          <w:r w:rsidRPr="00CB08FD">
            <w:rPr>
              <w:rStyle w:val="Hyperlink"/>
              <w:noProof/>
            </w:rPr>
            <w:instrText xml:space="preserve"> </w:instrText>
          </w:r>
          <w:r>
            <w:rPr>
              <w:noProof/>
            </w:rPr>
            <w:instrText>HYPERLINK \l "_Toc20774351"</w:instrText>
          </w:r>
          <w:r w:rsidRPr="00CB08FD">
            <w:rPr>
              <w:rStyle w:val="Hyperlink"/>
              <w:noProof/>
            </w:rPr>
            <w:instrText xml:space="preserve"> </w:instrText>
          </w:r>
          <w:ins w:id="73"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Simulator Interface Module</w:t>
          </w:r>
          <w:r>
            <w:rPr>
              <w:noProof/>
              <w:webHidden/>
            </w:rPr>
            <w:tab/>
          </w:r>
          <w:r>
            <w:rPr>
              <w:noProof/>
              <w:webHidden/>
            </w:rPr>
            <w:fldChar w:fldCharType="begin"/>
          </w:r>
          <w:r>
            <w:rPr>
              <w:noProof/>
              <w:webHidden/>
            </w:rPr>
            <w:instrText xml:space="preserve"> PAGEREF _Toc20774351 \h </w:instrText>
          </w:r>
          <w:r>
            <w:rPr>
              <w:noProof/>
              <w:webHidden/>
            </w:rPr>
          </w:r>
          <w:r>
            <w:rPr>
              <w:noProof/>
              <w:webHidden/>
            </w:rPr>
            <w:fldChar w:fldCharType="separate"/>
          </w:r>
          <w:r w:rsidR="00DF75D5">
            <w:rPr>
              <w:noProof/>
              <w:webHidden/>
            </w:rPr>
            <w:t>64</w:t>
          </w:r>
          <w:r>
            <w:rPr>
              <w:noProof/>
              <w:webHidden/>
            </w:rPr>
            <w:fldChar w:fldCharType="end"/>
          </w:r>
          <w:r w:rsidRPr="00CB08FD">
            <w:rPr>
              <w:rStyle w:val="Hyperlink"/>
              <w:noProof/>
            </w:rPr>
            <w:fldChar w:fldCharType="end"/>
          </w:r>
        </w:p>
        <w:p w14:paraId="26650F17" w14:textId="66E305E2"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"_Toc20774352"</w:instrText>
          </w:r>
          <w:r w:rsidRPr="00CB08FD">
            <w:rPr>
              <w:rStyle w:val="Hyperlink"/>
              <w:noProof/>
            </w:rPr>
            <w:instrText xml:space="preserve"> </w:instrText>
          </w:r>
          <w:ins w:id="74"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Power Module</w:t>
          </w:r>
          <w:r>
            <w:rPr>
              <w:noProof/>
              <w:webHidden/>
            </w:rPr>
            <w:tab/>
          </w:r>
          <w:r>
            <w:rPr>
              <w:noProof/>
              <w:webHidden/>
            </w:rPr>
            <w:fldChar w:fldCharType="begin"/>
          </w:r>
          <w:r>
            <w:rPr>
              <w:noProof/>
              <w:webHidden/>
            </w:rPr>
            <w:instrText xml:space="preserve"> PAGEREF _Toc20774352 \h </w:instrText>
          </w:r>
          <w:r>
            <w:rPr>
              <w:noProof/>
              <w:webHidden/>
            </w:rPr>
          </w:r>
          <w:r>
            <w:rPr>
              <w:noProof/>
              <w:webHidden/>
            </w:rPr>
            <w:fldChar w:fldCharType="separate"/>
          </w:r>
          <w:r w:rsidR="00DF75D5">
            <w:rPr>
              <w:noProof/>
              <w:webHidden/>
            </w:rPr>
            <w:t>65</w:t>
          </w:r>
          <w:r>
            <w:rPr>
              <w:noProof/>
              <w:webHidden/>
            </w:rPr>
            <w:fldChar w:fldCharType="end"/>
          </w:r>
          <w:r w:rsidRPr="00CB08FD">
            <w:rPr>
              <w:rStyle w:val="Hyperlink"/>
              <w:noProof/>
            </w:rPr>
            <w:fldChar w:fldCharType="end"/>
          </w:r>
        </w:p>
        <w:p w14:paraId="0E00B84E" w14:textId="0A3A6098"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"_Toc20774353"</w:instrText>
          </w:r>
          <w:r w:rsidRPr="00CB08FD">
            <w:rPr>
              <w:rStyle w:val="Hyperlink"/>
              <w:noProof/>
            </w:rPr>
            <w:instrText xml:space="preserve"> </w:instrText>
          </w:r>
          <w:ins w:id="75"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Power Supply</w:t>
          </w:r>
          <w:r>
            <w:rPr>
              <w:noProof/>
              <w:webHidden/>
            </w:rPr>
            <w:tab/>
          </w:r>
          <w:r>
            <w:rPr>
              <w:noProof/>
              <w:webHidden/>
            </w:rPr>
            <w:fldChar w:fldCharType="begin"/>
          </w:r>
          <w:r>
            <w:rPr>
              <w:noProof/>
              <w:webHidden/>
            </w:rPr>
            <w:instrText xml:space="preserve"> PAGEREF _Toc20774353 \h </w:instrText>
          </w:r>
          <w:r>
            <w:rPr>
              <w:noProof/>
              <w:webHidden/>
            </w:rPr>
          </w:r>
          <w:r>
            <w:rPr>
              <w:noProof/>
              <w:webHidden/>
            </w:rPr>
            <w:fldChar w:fldCharType="separate"/>
          </w:r>
          <w:r w:rsidR="00DF75D5">
            <w:rPr>
              <w:noProof/>
              <w:webHidden/>
            </w:rPr>
            <w:t>65</w:t>
          </w:r>
          <w:r>
            <w:rPr>
              <w:noProof/>
              <w:webHidden/>
            </w:rPr>
            <w:fldChar w:fldCharType="end"/>
          </w:r>
          <w:r w:rsidRPr="00CB08FD">
            <w:rPr>
              <w:rStyle w:val="Hyperlink"/>
              <w:noProof/>
            </w:rPr>
            <w:fldChar w:fldCharType="end"/>
          </w:r>
        </w:p>
        <w:p w14:paraId="4CAB3EBC" w14:textId="7CF303CA"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"_Toc20774354"</w:instrText>
          </w:r>
          <w:r w:rsidRPr="00CB08FD">
            <w:rPr>
              <w:rStyle w:val="Hyperlink"/>
              <w:noProof/>
            </w:rPr>
            <w:instrText xml:space="preserve"> </w:instrText>
          </w:r>
          <w:ins w:id="76"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Sensor Module Mounting</w:t>
          </w:r>
          <w:r>
            <w:rPr>
              <w:noProof/>
              <w:webHidden/>
            </w:rPr>
            <w:tab/>
          </w:r>
          <w:r>
            <w:rPr>
              <w:noProof/>
              <w:webHidden/>
            </w:rPr>
            <w:fldChar w:fldCharType="begin"/>
          </w:r>
          <w:r>
            <w:rPr>
              <w:noProof/>
              <w:webHidden/>
            </w:rPr>
            <w:instrText xml:space="preserve"> PAGEREF _Toc20774354 \h </w:instrText>
          </w:r>
          <w:r>
            <w:rPr>
              <w:noProof/>
              <w:webHidden/>
            </w:rPr>
          </w:r>
          <w:r>
            <w:rPr>
              <w:noProof/>
              <w:webHidden/>
            </w:rPr>
            <w:fldChar w:fldCharType="separate"/>
          </w:r>
          <w:r w:rsidR="00DF75D5">
            <w:rPr>
              <w:noProof/>
              <w:webHidden/>
            </w:rPr>
            <w:t>65</w:t>
          </w:r>
          <w:r>
            <w:rPr>
              <w:noProof/>
              <w:webHidden/>
            </w:rPr>
            <w:fldChar w:fldCharType="end"/>
          </w:r>
          <w:r w:rsidRPr="00CB08FD">
            <w:rPr>
              <w:rStyle w:val="Hyperlink"/>
              <w:noProof/>
            </w:rPr>
            <w:fldChar w:fldCharType="end"/>
          </w:r>
        </w:p>
        <w:p w14:paraId="60928730" w14:textId="24A554B1"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"_Toc20774355"</w:instrText>
          </w:r>
          <w:r w:rsidRPr="00CB08FD">
            <w:rPr>
              <w:rStyle w:val="Hyperlink"/>
              <w:noProof/>
            </w:rPr>
            <w:instrText xml:space="preserve"> </w:instrText>
          </w:r>
          <w:ins w:id="77"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Magnet Mounting</w:t>
          </w:r>
          <w:r>
            <w:rPr>
              <w:noProof/>
              <w:webHidden/>
            </w:rPr>
            <w:tab/>
          </w:r>
          <w:r>
            <w:rPr>
              <w:noProof/>
              <w:webHidden/>
            </w:rPr>
            <w:fldChar w:fldCharType="begin"/>
          </w:r>
          <w:r>
            <w:rPr>
              <w:noProof/>
              <w:webHidden/>
            </w:rPr>
            <w:instrText xml:space="preserve"> PAGEREF _Toc20774355 \h </w:instrText>
          </w:r>
          <w:r>
            <w:rPr>
              <w:noProof/>
              <w:webHidden/>
            </w:rPr>
          </w:r>
          <w:r>
            <w:rPr>
              <w:noProof/>
              <w:webHidden/>
            </w:rPr>
            <w:fldChar w:fldCharType="separate"/>
          </w:r>
          <w:r w:rsidR="00DF75D5">
            <w:rPr>
              <w:noProof/>
              <w:webHidden/>
            </w:rPr>
            <w:t>67</w:t>
          </w:r>
          <w:r>
            <w:rPr>
              <w:noProof/>
              <w:webHidden/>
            </w:rPr>
            <w:fldChar w:fldCharType="end"/>
          </w:r>
          <w:r w:rsidRPr="00CB08FD">
            <w:rPr>
              <w:rStyle w:val="Hyperlink"/>
              <w:noProof/>
            </w:rPr>
            <w:fldChar w:fldCharType="end"/>
          </w:r>
        </w:p>
        <w:p w14:paraId="705934EB" w14:textId="5050B7D0"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"_Toc20774356"</w:instrText>
          </w:r>
          <w:r w:rsidRPr="00CB08FD">
            <w:rPr>
              <w:rStyle w:val="Hyperlink"/>
              <w:noProof/>
            </w:rPr>
            <w:instrText xml:space="preserve"> </w:instrText>
          </w:r>
          <w:ins w:id="78"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Infra-Red Sensors</w:t>
          </w:r>
          <w:r>
            <w:rPr>
              <w:noProof/>
              <w:webHidden/>
            </w:rPr>
            <w:tab/>
          </w:r>
          <w:r>
            <w:rPr>
              <w:noProof/>
              <w:webHidden/>
            </w:rPr>
            <w:fldChar w:fldCharType="begin"/>
          </w:r>
          <w:r>
            <w:rPr>
              <w:noProof/>
              <w:webHidden/>
            </w:rPr>
            <w:instrText xml:space="preserve"> PAGEREF _Toc20774356 \h </w:instrText>
          </w:r>
          <w:r>
            <w:rPr>
              <w:noProof/>
              <w:webHidden/>
            </w:rPr>
          </w:r>
          <w:r>
            <w:rPr>
              <w:noProof/>
              <w:webHidden/>
            </w:rPr>
            <w:fldChar w:fldCharType="separate"/>
          </w:r>
          <w:r w:rsidR="00DF75D5">
            <w:rPr>
              <w:noProof/>
              <w:webHidden/>
            </w:rPr>
            <w:t>69</w:t>
          </w:r>
          <w:r>
            <w:rPr>
              <w:noProof/>
              <w:webHidden/>
            </w:rPr>
            <w:fldChar w:fldCharType="end"/>
          </w:r>
          <w:r w:rsidRPr="00CB08FD">
            <w:rPr>
              <w:rStyle w:val="Hyperlink"/>
              <w:noProof/>
            </w:rPr>
            <w:fldChar w:fldCharType="end"/>
          </w:r>
        </w:p>
        <w:p w14:paraId="29501E92" w14:textId="31670BB2"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"_Toc20774357"</w:instrText>
          </w:r>
          <w:r w:rsidRPr="00CB08FD">
            <w:rPr>
              <w:rStyle w:val="Hyperlink"/>
              <w:noProof/>
            </w:rPr>
            <w:instrText xml:space="preserve"> </w:instrText>
          </w:r>
          <w:ins w:id="79"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Reflector</w:t>
          </w:r>
          <w:r>
            <w:rPr>
              <w:noProof/>
              <w:webHidden/>
            </w:rPr>
            <w:tab/>
          </w:r>
          <w:r>
            <w:rPr>
              <w:noProof/>
              <w:webHidden/>
            </w:rPr>
            <w:fldChar w:fldCharType="begin"/>
          </w:r>
          <w:r>
            <w:rPr>
              <w:noProof/>
              <w:webHidden/>
            </w:rPr>
            <w:instrText xml:space="preserve"> PAGEREF _Toc20774357 \h </w:instrText>
          </w:r>
          <w:r>
            <w:rPr>
              <w:noProof/>
              <w:webHidden/>
            </w:rPr>
          </w:r>
          <w:r>
            <w:rPr>
              <w:noProof/>
              <w:webHidden/>
            </w:rPr>
            <w:fldChar w:fldCharType="separate"/>
          </w:r>
          <w:r w:rsidR="00DF75D5">
            <w:rPr>
              <w:noProof/>
              <w:webHidden/>
            </w:rPr>
            <w:t>69</w:t>
          </w:r>
          <w:r>
            <w:rPr>
              <w:noProof/>
              <w:webHidden/>
            </w:rPr>
            <w:fldChar w:fldCharType="end"/>
          </w:r>
          <w:r w:rsidRPr="00CB08FD">
            <w:rPr>
              <w:rStyle w:val="Hyperlink"/>
              <w:noProof/>
            </w:rPr>
            <w:fldChar w:fldCharType="end"/>
          </w:r>
        </w:p>
        <w:p w14:paraId="01B1A2FB" w14:textId="673B84FC"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"_Toc20774358"</w:instrText>
          </w:r>
          <w:r w:rsidRPr="00CB08FD">
            <w:rPr>
              <w:rStyle w:val="Hyperlink"/>
              <w:noProof/>
            </w:rPr>
            <w:instrText xml:space="preserve"> </w:instrText>
          </w:r>
          <w:ins w:id="80"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Calibration</w:t>
          </w:r>
          <w:r>
            <w:rPr>
              <w:noProof/>
              <w:webHidden/>
            </w:rPr>
            <w:tab/>
          </w:r>
          <w:r>
            <w:rPr>
              <w:noProof/>
              <w:webHidden/>
            </w:rPr>
            <w:fldChar w:fldCharType="begin"/>
          </w:r>
          <w:r>
            <w:rPr>
              <w:noProof/>
              <w:webHidden/>
            </w:rPr>
            <w:instrText xml:space="preserve"> PAGEREF _Toc20774358 \h </w:instrText>
          </w:r>
          <w:r>
            <w:rPr>
              <w:noProof/>
              <w:webHidden/>
            </w:rPr>
          </w:r>
          <w:r>
            <w:rPr>
              <w:noProof/>
              <w:webHidden/>
            </w:rPr>
            <w:fldChar w:fldCharType="separate"/>
          </w:r>
          <w:r w:rsidR="00DF75D5">
            <w:rPr>
              <w:noProof/>
              <w:webHidden/>
            </w:rPr>
            <w:t>69</w:t>
          </w:r>
          <w:r>
            <w:rPr>
              <w:noProof/>
              <w:webHidden/>
            </w:rPr>
            <w:fldChar w:fldCharType="end"/>
          </w:r>
          <w:r w:rsidRPr="00CB08FD">
            <w:rPr>
              <w:rStyle w:val="Hyperlink"/>
              <w:noProof/>
            </w:rPr>
            <w:fldChar w:fldCharType="end"/>
          </w:r>
        </w:p>
        <w:p w14:paraId="16C625CB" w14:textId="7AE70A07"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"_Toc20774359"</w:instrText>
          </w:r>
          <w:r w:rsidRPr="00CB08FD">
            <w:rPr>
              <w:rStyle w:val="Hyperlink"/>
              <w:noProof/>
            </w:rPr>
            <w:instrText xml:space="preserve"> </w:instrText>
          </w:r>
          <w:ins w:id="81"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Cabling</w:t>
          </w:r>
          <w:r>
            <w:rPr>
              <w:noProof/>
              <w:webHidden/>
            </w:rPr>
            <w:tab/>
          </w:r>
          <w:r>
            <w:rPr>
              <w:noProof/>
              <w:webHidden/>
            </w:rPr>
            <w:fldChar w:fldCharType="begin"/>
          </w:r>
          <w:r>
            <w:rPr>
              <w:noProof/>
              <w:webHidden/>
            </w:rPr>
            <w:instrText xml:space="preserve"> PAGEREF _Toc20774359 \h </w:instrText>
          </w:r>
          <w:r>
            <w:rPr>
              <w:noProof/>
              <w:webHidden/>
            </w:rPr>
          </w:r>
          <w:r>
            <w:rPr>
              <w:noProof/>
              <w:webHidden/>
            </w:rPr>
            <w:fldChar w:fldCharType="separate"/>
          </w:r>
          <w:r w:rsidR="00DF75D5">
            <w:rPr>
              <w:noProof/>
              <w:webHidden/>
            </w:rPr>
            <w:t>70</w:t>
          </w:r>
          <w:r>
            <w:rPr>
              <w:noProof/>
              <w:webHidden/>
            </w:rPr>
            <w:fldChar w:fldCharType="end"/>
          </w:r>
          <w:r w:rsidRPr="00CB08FD">
            <w:rPr>
              <w:rStyle w:val="Hyperlink"/>
              <w:noProof/>
            </w:rPr>
            <w:fldChar w:fldCharType="end"/>
          </w:r>
        </w:p>
        <w:p w14:paraId="4AA48F79" w14:textId="0DDD1B3D"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"_Toc20774360"</w:instrText>
          </w:r>
          <w:r w:rsidRPr="00CB08FD">
            <w:rPr>
              <w:rStyle w:val="Hyperlink"/>
              <w:noProof/>
            </w:rPr>
            <w:instrText xml:space="preserve"> </w:instrText>
          </w:r>
          <w:ins w:id="82"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Power/Data Cable</w:t>
          </w:r>
          <w:r>
            <w:rPr>
              <w:noProof/>
              <w:webHidden/>
            </w:rPr>
            <w:tab/>
          </w:r>
          <w:r>
            <w:rPr>
              <w:noProof/>
              <w:webHidden/>
            </w:rPr>
            <w:fldChar w:fldCharType="begin"/>
          </w:r>
          <w:r>
            <w:rPr>
              <w:noProof/>
              <w:webHidden/>
            </w:rPr>
            <w:instrText xml:space="preserve"> PAGEREF _Toc20774360 \h </w:instrText>
          </w:r>
          <w:r>
            <w:rPr>
              <w:noProof/>
              <w:webHidden/>
            </w:rPr>
          </w:r>
          <w:r>
            <w:rPr>
              <w:noProof/>
              <w:webHidden/>
            </w:rPr>
            <w:fldChar w:fldCharType="separate"/>
          </w:r>
          <w:r w:rsidR="00DF75D5">
            <w:rPr>
              <w:noProof/>
              <w:webHidden/>
            </w:rPr>
            <w:t>70</w:t>
          </w:r>
          <w:r>
            <w:rPr>
              <w:noProof/>
              <w:webHidden/>
            </w:rPr>
            <w:fldChar w:fldCharType="end"/>
          </w:r>
          <w:r w:rsidRPr="00CB08FD">
            <w:rPr>
              <w:rStyle w:val="Hyperlink"/>
              <w:noProof/>
            </w:rPr>
            <w:fldChar w:fldCharType="end"/>
          </w:r>
        </w:p>
        <w:p w14:paraId="262104AD" w14:textId="762E19DF"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"_Toc20774361"</w:instrText>
          </w:r>
          <w:r w:rsidRPr="00CB08FD">
            <w:rPr>
              <w:rStyle w:val="Hyperlink"/>
              <w:noProof/>
            </w:rPr>
            <w:instrText xml:space="preserve"> </w:instrText>
          </w:r>
          <w:ins w:id="83"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Sensor Cables</w:t>
          </w:r>
          <w:r>
            <w:rPr>
              <w:noProof/>
              <w:webHidden/>
            </w:rPr>
            <w:tab/>
          </w:r>
          <w:r>
            <w:rPr>
              <w:noProof/>
              <w:webHidden/>
            </w:rPr>
            <w:fldChar w:fldCharType="begin"/>
          </w:r>
          <w:r>
            <w:rPr>
              <w:noProof/>
              <w:webHidden/>
            </w:rPr>
            <w:instrText xml:space="preserve"> PAGEREF _Toc20774361 \h </w:instrText>
          </w:r>
          <w:r>
            <w:rPr>
              <w:noProof/>
              <w:webHidden/>
            </w:rPr>
          </w:r>
          <w:r>
            <w:rPr>
              <w:noProof/>
              <w:webHidden/>
            </w:rPr>
            <w:fldChar w:fldCharType="separate"/>
          </w:r>
          <w:r w:rsidR="00DF75D5">
            <w:rPr>
              <w:noProof/>
              <w:webHidden/>
            </w:rPr>
            <w:t>70</w:t>
          </w:r>
          <w:r>
            <w:rPr>
              <w:noProof/>
              <w:webHidden/>
            </w:rPr>
            <w:fldChar w:fldCharType="end"/>
          </w:r>
          <w:r w:rsidRPr="00CB08FD">
            <w:rPr>
              <w:rStyle w:val="Hyperlink"/>
              <w:noProof/>
            </w:rPr>
            <w:fldChar w:fldCharType="end"/>
          </w:r>
        </w:p>
        <w:p w14:paraId="5BBD3404" w14:textId="599FC289"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"_Toc20774362"</w:instrText>
          </w:r>
          <w:r w:rsidRPr="00CB08FD">
            <w:rPr>
              <w:rStyle w:val="Hyperlink"/>
              <w:noProof/>
            </w:rPr>
            <w:instrText xml:space="preserve"> </w:instrText>
          </w:r>
          <w:ins w:id="84"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Computer Connection</w:t>
          </w:r>
          <w:r>
            <w:rPr>
              <w:noProof/>
              <w:webHidden/>
            </w:rPr>
            <w:tab/>
          </w:r>
          <w:r>
            <w:rPr>
              <w:noProof/>
              <w:webHidden/>
            </w:rPr>
            <w:fldChar w:fldCharType="begin"/>
          </w:r>
          <w:r>
            <w:rPr>
              <w:noProof/>
              <w:webHidden/>
            </w:rPr>
            <w:instrText xml:space="preserve"> PAGEREF _Toc20774362 \h </w:instrText>
          </w:r>
          <w:r>
            <w:rPr>
              <w:noProof/>
              <w:webHidden/>
            </w:rPr>
          </w:r>
          <w:r>
            <w:rPr>
              <w:noProof/>
              <w:webHidden/>
            </w:rPr>
            <w:fldChar w:fldCharType="separate"/>
          </w:r>
          <w:r w:rsidR="00DF75D5">
            <w:rPr>
              <w:noProof/>
              <w:webHidden/>
            </w:rPr>
            <w:t>71</w:t>
          </w:r>
          <w:r>
            <w:rPr>
              <w:noProof/>
              <w:webHidden/>
            </w:rPr>
            <w:fldChar w:fldCharType="end"/>
          </w:r>
          <w:r w:rsidRPr="00CB08FD">
            <w:rPr>
              <w:rStyle w:val="Hyperlink"/>
              <w:noProof/>
            </w:rPr>
            <w:fldChar w:fldCharType="end"/>
          </w:r>
        </w:p>
        <w:p w14:paraId="04816F20" w14:textId="7A8D133E" w:rsidR="00AE2D6A" w:rsidRDefault="00AE2D6A">
          <w:pPr>
            <w:pStyle w:val="TOC1"/>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"_Toc20774363"</w:instrText>
          </w:r>
          <w:r w:rsidRPr="00CB08FD">
            <w:rPr>
              <w:rStyle w:val="Hyperlink"/>
              <w:noProof/>
            </w:rPr>
            <w:instrText xml:space="preserve"> </w:instrText>
          </w:r>
          <w:ins w:id="85"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Interface Module Setup</w:t>
          </w:r>
          <w:r>
            <w:rPr>
              <w:noProof/>
              <w:webHidden/>
            </w:rPr>
            <w:tab/>
          </w:r>
          <w:r>
            <w:rPr>
              <w:noProof/>
              <w:webHidden/>
            </w:rPr>
            <w:fldChar w:fldCharType="begin"/>
          </w:r>
          <w:r>
            <w:rPr>
              <w:noProof/>
              <w:webHidden/>
            </w:rPr>
            <w:instrText xml:space="preserve"> PAGEREF _Toc20774363 \h </w:instrText>
          </w:r>
          <w:r>
            <w:rPr>
              <w:noProof/>
              <w:webHidden/>
            </w:rPr>
          </w:r>
          <w:r>
            <w:rPr>
              <w:noProof/>
              <w:webHidden/>
            </w:rPr>
            <w:fldChar w:fldCharType="separate"/>
          </w:r>
          <w:r w:rsidR="00DF75D5">
            <w:rPr>
              <w:noProof/>
              <w:webHidden/>
            </w:rPr>
            <w:t>73</w:t>
          </w:r>
          <w:r>
            <w:rPr>
              <w:noProof/>
              <w:webHidden/>
            </w:rPr>
            <w:fldChar w:fldCharType="end"/>
          </w:r>
          <w:r w:rsidRPr="00CB08FD">
            <w:rPr>
              <w:rStyle w:val="Hyperlink"/>
              <w:noProof/>
            </w:rPr>
            <w:fldChar w:fldCharType="end"/>
          </w:r>
        </w:p>
        <w:p w14:paraId="7490C0CA" w14:textId="4FA38BE6"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"_Toc20774364"</w:instrText>
          </w:r>
          <w:r w:rsidRPr="00CB08FD">
            <w:rPr>
              <w:rStyle w:val="Hyperlink"/>
              <w:noProof/>
            </w:rPr>
            <w:instrText xml:space="preserve"> </w:instrText>
          </w:r>
          <w:ins w:id="86"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Connecting to the Interface Module</w:t>
          </w:r>
          <w:r>
            <w:rPr>
              <w:noProof/>
              <w:webHidden/>
            </w:rPr>
            <w:tab/>
          </w:r>
          <w:r>
            <w:rPr>
              <w:noProof/>
              <w:webHidden/>
            </w:rPr>
            <w:fldChar w:fldCharType="begin"/>
          </w:r>
          <w:r>
            <w:rPr>
              <w:noProof/>
              <w:webHidden/>
            </w:rPr>
            <w:instrText xml:space="preserve"> PAGEREF _Toc20774364 \h </w:instrText>
          </w:r>
          <w:r>
            <w:rPr>
              <w:noProof/>
              <w:webHidden/>
            </w:rPr>
          </w:r>
          <w:r>
            <w:rPr>
              <w:noProof/>
              <w:webHidden/>
            </w:rPr>
            <w:fldChar w:fldCharType="separate"/>
          </w:r>
          <w:r w:rsidR="00DF75D5">
            <w:rPr>
              <w:noProof/>
              <w:webHidden/>
            </w:rPr>
            <w:t>73</w:t>
          </w:r>
          <w:r>
            <w:rPr>
              <w:noProof/>
              <w:webHidden/>
            </w:rPr>
            <w:fldChar w:fldCharType="end"/>
          </w:r>
          <w:r w:rsidRPr="00CB08FD">
            <w:rPr>
              <w:rStyle w:val="Hyperlink"/>
              <w:noProof/>
            </w:rPr>
            <w:fldChar w:fldCharType="end"/>
          </w:r>
        </w:p>
        <w:p w14:paraId="7040FEFD" w14:textId="7B4B2502"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"_Toc20774365"</w:instrText>
          </w:r>
          <w:r w:rsidRPr="00CB08FD">
            <w:rPr>
              <w:rStyle w:val="Hyperlink"/>
              <w:noProof/>
            </w:rPr>
            <w:instrText xml:space="preserve"> </w:instrText>
          </w:r>
          <w:ins w:id="87"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Worked Example</w:t>
          </w:r>
          <w:r>
            <w:rPr>
              <w:noProof/>
              <w:webHidden/>
            </w:rPr>
            <w:tab/>
          </w:r>
          <w:r>
            <w:rPr>
              <w:noProof/>
              <w:webHidden/>
            </w:rPr>
            <w:fldChar w:fldCharType="begin"/>
          </w:r>
          <w:r>
            <w:rPr>
              <w:noProof/>
              <w:webHidden/>
            </w:rPr>
            <w:instrText xml:space="preserve"> PAGEREF _Toc20774365 \h </w:instrText>
          </w:r>
          <w:r>
            <w:rPr>
              <w:noProof/>
              <w:webHidden/>
            </w:rPr>
          </w:r>
          <w:r>
            <w:rPr>
              <w:noProof/>
              <w:webHidden/>
            </w:rPr>
            <w:fldChar w:fldCharType="separate"/>
          </w:r>
          <w:r w:rsidR="00DF75D5">
            <w:rPr>
              <w:noProof/>
              <w:webHidden/>
            </w:rPr>
            <w:t>74</w:t>
          </w:r>
          <w:r>
            <w:rPr>
              <w:noProof/>
              <w:webHidden/>
            </w:rPr>
            <w:fldChar w:fldCharType="end"/>
          </w:r>
          <w:r w:rsidRPr="00CB08FD">
            <w:rPr>
              <w:rStyle w:val="Hyperlink"/>
              <w:noProof/>
            </w:rPr>
            <w:fldChar w:fldCharType="end"/>
          </w:r>
        </w:p>
        <w:p w14:paraId="088328A0" w14:textId="48E3A48F"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"_Toc20774366"</w:instrText>
          </w:r>
          <w:r w:rsidRPr="00CB08FD">
            <w:rPr>
              <w:rStyle w:val="Hyperlink"/>
              <w:noProof/>
            </w:rPr>
            <w:instrText xml:space="preserve"> </w:instrText>
          </w:r>
          <w:ins w:id="88"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Sensor Channels</w:t>
          </w:r>
          <w:r>
            <w:rPr>
              <w:noProof/>
              <w:webHidden/>
            </w:rPr>
            <w:tab/>
          </w:r>
          <w:r>
            <w:rPr>
              <w:noProof/>
              <w:webHidden/>
            </w:rPr>
            <w:fldChar w:fldCharType="begin"/>
          </w:r>
          <w:r>
            <w:rPr>
              <w:noProof/>
              <w:webHidden/>
            </w:rPr>
            <w:instrText xml:space="preserve"> PAGEREF _Toc20774366 \h </w:instrText>
          </w:r>
          <w:r>
            <w:rPr>
              <w:noProof/>
              <w:webHidden/>
            </w:rPr>
          </w:r>
          <w:r>
            <w:rPr>
              <w:noProof/>
              <w:webHidden/>
            </w:rPr>
            <w:fldChar w:fldCharType="separate"/>
          </w:r>
          <w:r w:rsidR="00DF75D5">
            <w:rPr>
              <w:noProof/>
              <w:webHidden/>
            </w:rPr>
            <w:t>74</w:t>
          </w:r>
          <w:r>
            <w:rPr>
              <w:noProof/>
              <w:webHidden/>
            </w:rPr>
            <w:fldChar w:fldCharType="end"/>
          </w:r>
          <w:r w:rsidRPr="00CB08FD">
            <w:rPr>
              <w:rStyle w:val="Hyperlink"/>
              <w:noProof/>
            </w:rPr>
            <w:fldChar w:fldCharType="end"/>
          </w:r>
        </w:p>
        <w:p w14:paraId="2ABA2737" w14:textId="347FBFFA"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"_Toc20774367"</w:instrText>
          </w:r>
          <w:r w:rsidRPr="00CB08FD">
            <w:rPr>
              <w:rStyle w:val="Hyperlink"/>
              <w:noProof/>
            </w:rPr>
            <w:instrText xml:space="preserve"> </w:instrText>
          </w:r>
          <w:ins w:id="89"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Example Installation</w:t>
          </w:r>
          <w:r>
            <w:rPr>
              <w:noProof/>
              <w:webHidden/>
            </w:rPr>
            <w:tab/>
          </w:r>
          <w:r>
            <w:rPr>
              <w:noProof/>
              <w:webHidden/>
            </w:rPr>
            <w:fldChar w:fldCharType="begin"/>
          </w:r>
          <w:r>
            <w:rPr>
              <w:noProof/>
              <w:webHidden/>
            </w:rPr>
            <w:instrText xml:space="preserve"> PAGEREF _Toc20774367 \h </w:instrText>
          </w:r>
          <w:r>
            <w:rPr>
              <w:noProof/>
              <w:webHidden/>
            </w:rPr>
          </w:r>
          <w:r>
            <w:rPr>
              <w:noProof/>
              <w:webHidden/>
            </w:rPr>
            <w:fldChar w:fldCharType="separate"/>
          </w:r>
          <w:r w:rsidR="00DF75D5">
            <w:rPr>
              <w:noProof/>
              <w:webHidden/>
            </w:rPr>
            <w:t>76</w:t>
          </w:r>
          <w:r>
            <w:rPr>
              <w:noProof/>
              <w:webHidden/>
            </w:rPr>
            <w:fldChar w:fldCharType="end"/>
          </w:r>
          <w:r w:rsidRPr="00CB08FD">
            <w:rPr>
              <w:rStyle w:val="Hyperlink"/>
              <w:noProof/>
            </w:rPr>
            <w:fldChar w:fldCharType="end"/>
          </w:r>
        </w:p>
        <w:p w14:paraId="427F3F73" w14:textId="7D441012"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"_Toc20774368"</w:instrText>
          </w:r>
          <w:r w:rsidRPr="00CB08FD">
            <w:rPr>
              <w:rStyle w:val="Hyperlink"/>
              <w:noProof/>
            </w:rPr>
            <w:instrText xml:space="preserve"> </w:instrText>
          </w:r>
          <w:ins w:id="90"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Default Settings</w:t>
          </w:r>
          <w:r>
            <w:rPr>
              <w:noProof/>
              <w:webHidden/>
            </w:rPr>
            <w:tab/>
          </w:r>
          <w:r>
            <w:rPr>
              <w:noProof/>
              <w:webHidden/>
            </w:rPr>
            <w:fldChar w:fldCharType="begin"/>
          </w:r>
          <w:r>
            <w:rPr>
              <w:noProof/>
              <w:webHidden/>
            </w:rPr>
            <w:instrText xml:space="preserve"> PAGEREF _Toc20774368 \h </w:instrText>
          </w:r>
          <w:r>
            <w:rPr>
              <w:noProof/>
              <w:webHidden/>
            </w:rPr>
          </w:r>
          <w:r>
            <w:rPr>
              <w:noProof/>
              <w:webHidden/>
            </w:rPr>
            <w:fldChar w:fldCharType="separate"/>
          </w:r>
          <w:r w:rsidR="00DF75D5">
            <w:rPr>
              <w:noProof/>
              <w:webHidden/>
            </w:rPr>
            <w:t>77</w:t>
          </w:r>
          <w:r>
            <w:rPr>
              <w:noProof/>
              <w:webHidden/>
            </w:rPr>
            <w:fldChar w:fldCharType="end"/>
          </w:r>
          <w:r w:rsidRPr="00CB08FD">
            <w:rPr>
              <w:rStyle w:val="Hyperlink"/>
              <w:noProof/>
            </w:rPr>
            <w:fldChar w:fldCharType="end"/>
          </w:r>
        </w:p>
        <w:p w14:paraId="26B1E9C8" w14:textId="505E0FC4"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"_Toc20774369"</w:instrText>
          </w:r>
          <w:r w:rsidRPr="00CB08FD">
            <w:rPr>
              <w:rStyle w:val="Hyperlink"/>
              <w:noProof/>
            </w:rPr>
            <w:instrText xml:space="preserve"> </w:instrText>
          </w:r>
          <w:ins w:id="91"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Disable Unused Channels</w:t>
          </w:r>
          <w:r>
            <w:rPr>
              <w:noProof/>
              <w:webHidden/>
            </w:rPr>
            <w:tab/>
          </w:r>
          <w:r>
            <w:rPr>
              <w:noProof/>
              <w:webHidden/>
            </w:rPr>
            <w:fldChar w:fldCharType="begin"/>
          </w:r>
          <w:r>
            <w:rPr>
              <w:noProof/>
              <w:webHidden/>
            </w:rPr>
            <w:instrText xml:space="preserve"> PAGEREF _Toc20774369 \h </w:instrText>
          </w:r>
          <w:r>
            <w:rPr>
              <w:noProof/>
              <w:webHidden/>
            </w:rPr>
          </w:r>
          <w:r>
            <w:rPr>
              <w:noProof/>
              <w:webHidden/>
            </w:rPr>
            <w:fldChar w:fldCharType="separate"/>
          </w:r>
          <w:r w:rsidR="00DF75D5">
            <w:rPr>
              <w:noProof/>
              <w:webHidden/>
            </w:rPr>
            <w:t>78</w:t>
          </w:r>
          <w:r>
            <w:rPr>
              <w:noProof/>
              <w:webHidden/>
            </w:rPr>
            <w:fldChar w:fldCharType="end"/>
          </w:r>
          <w:r w:rsidRPr="00CB08FD">
            <w:rPr>
              <w:rStyle w:val="Hyperlink"/>
              <w:noProof/>
            </w:rPr>
            <w:fldChar w:fldCharType="end"/>
          </w:r>
        </w:p>
        <w:p w14:paraId="126270AE" w14:textId="78DF1E24"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"_Toc20774370"</w:instrText>
          </w:r>
          <w:r w:rsidRPr="00CB08FD">
            <w:rPr>
              <w:rStyle w:val="Hyperlink"/>
              <w:noProof/>
            </w:rPr>
            <w:instrText xml:space="preserve"> </w:instrText>
          </w:r>
          <w:ins w:id="92"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Re-Map Channels to Bells</w:t>
          </w:r>
          <w:r>
            <w:rPr>
              <w:noProof/>
              <w:webHidden/>
            </w:rPr>
            <w:tab/>
          </w:r>
          <w:r>
            <w:rPr>
              <w:noProof/>
              <w:webHidden/>
            </w:rPr>
            <w:fldChar w:fldCharType="begin"/>
          </w:r>
          <w:r>
            <w:rPr>
              <w:noProof/>
              <w:webHidden/>
            </w:rPr>
            <w:instrText xml:space="preserve"> PAGEREF _Toc20774370 \h </w:instrText>
          </w:r>
          <w:r>
            <w:rPr>
              <w:noProof/>
              <w:webHidden/>
            </w:rPr>
          </w:r>
          <w:r>
            <w:rPr>
              <w:noProof/>
              <w:webHidden/>
            </w:rPr>
            <w:fldChar w:fldCharType="separate"/>
          </w:r>
          <w:r w:rsidR="00DF75D5">
            <w:rPr>
              <w:noProof/>
              <w:webHidden/>
            </w:rPr>
            <w:t>79</w:t>
          </w:r>
          <w:r>
            <w:rPr>
              <w:noProof/>
              <w:webHidden/>
            </w:rPr>
            <w:fldChar w:fldCharType="end"/>
          </w:r>
          <w:r w:rsidRPr="00CB08FD">
            <w:rPr>
              <w:rStyle w:val="Hyperlink"/>
              <w:noProof/>
            </w:rPr>
            <w:fldChar w:fldCharType="end"/>
          </w:r>
        </w:p>
        <w:p w14:paraId="65898093" w14:textId="2C4FCF64" w:rsidR="00AE2D6A" w:rsidRDefault="00AE2D6A">
          <w:pPr>
            <w:pStyle w:val="TOC3"/>
            <w:tabs>
              <w:tab w:val="right" w:leader="dot" w:pos="9016"/>
            </w:tabs>
            <w:rPr>
              <w:noProof/>
              <w:lang w:val="en-GB" w:eastAsia="en-GB"/>
            </w:rPr>
          </w:pPr>
          <w:r w:rsidRPr="00CB08FD">
            <w:rPr>
              <w:rStyle w:val="Hyperlink"/>
              <w:noProof/>
            </w:rPr>
            <w:fldChar w:fldCharType="begin"/>
          </w:r>
          <w:r w:rsidRPr="00CB08FD">
            <w:rPr>
              <w:rStyle w:val="Hyperlink"/>
              <w:noProof/>
            </w:rPr>
            <w:instrText xml:space="preserve"> </w:instrText>
          </w:r>
          <w:r>
            <w:rPr>
              <w:noProof/>
            </w:rPr>
            <w:instrText>HYPERLINK \l "_Toc20774371"</w:instrText>
          </w:r>
          <w:r w:rsidRPr="00CB08FD">
            <w:rPr>
              <w:rStyle w:val="Hyperlink"/>
              <w:noProof/>
            </w:rPr>
            <w:instrText xml:space="preserve"> </w:instrText>
          </w:r>
          <w:ins w:id="93"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Save Settings</w:t>
          </w:r>
          <w:r>
            <w:rPr>
              <w:noProof/>
              <w:webHidden/>
            </w:rPr>
            <w:tab/>
          </w:r>
          <w:r>
            <w:rPr>
              <w:noProof/>
              <w:webHidden/>
            </w:rPr>
            <w:fldChar w:fldCharType="begin"/>
          </w:r>
          <w:r>
            <w:rPr>
              <w:noProof/>
              <w:webHidden/>
            </w:rPr>
            <w:instrText xml:space="preserve"> PAGEREF _Toc20774371 \h </w:instrText>
          </w:r>
          <w:r>
            <w:rPr>
              <w:noProof/>
              <w:webHidden/>
            </w:rPr>
          </w:r>
          <w:r>
            <w:rPr>
              <w:noProof/>
              <w:webHidden/>
            </w:rPr>
            <w:fldChar w:fldCharType="separate"/>
          </w:r>
          <w:r w:rsidR="00DF75D5">
            <w:rPr>
              <w:noProof/>
              <w:webHidden/>
            </w:rPr>
            <w:t>80</w:t>
          </w:r>
          <w:r>
            <w:rPr>
              <w:noProof/>
              <w:webHidden/>
            </w:rPr>
            <w:fldChar w:fldCharType="end"/>
          </w:r>
          <w:r w:rsidRPr="00CB08FD">
            <w:rPr>
              <w:rStyle w:val="Hyperlink"/>
              <w:noProof/>
            </w:rPr>
            <w:fldChar w:fldCharType="end"/>
          </w:r>
        </w:p>
        <w:p w14:paraId="67167E89" w14:textId="3DD523C4" w:rsidR="00AE2D6A" w:rsidRDefault="00AE2D6A">
          <w:pPr>
            <w:pStyle w:val="TOC1"/>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"_Toc20774372"</w:instrText>
          </w:r>
          <w:r w:rsidRPr="00CB08FD">
            <w:rPr>
              <w:rStyle w:val="Hyperlink"/>
              <w:noProof/>
            </w:rPr>
            <w:instrText xml:space="preserve"> </w:instrText>
          </w:r>
          <w:ins w:id="94"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Next Steps</w:t>
          </w:r>
          <w:r>
            <w:rPr>
              <w:noProof/>
              <w:webHidden/>
            </w:rPr>
            <w:tab/>
          </w:r>
          <w:r>
            <w:rPr>
              <w:noProof/>
              <w:webHidden/>
            </w:rPr>
            <w:fldChar w:fldCharType="begin"/>
          </w:r>
          <w:r>
            <w:rPr>
              <w:noProof/>
              <w:webHidden/>
            </w:rPr>
            <w:instrText xml:space="preserve"> PAGEREF _Toc20774372 \h </w:instrText>
          </w:r>
          <w:r>
            <w:rPr>
              <w:noProof/>
              <w:webHidden/>
            </w:rPr>
          </w:r>
          <w:r>
            <w:rPr>
              <w:noProof/>
              <w:webHidden/>
            </w:rPr>
            <w:fldChar w:fldCharType="separate"/>
          </w:r>
          <w:r w:rsidR="00DF75D5">
            <w:rPr>
              <w:noProof/>
              <w:webHidden/>
            </w:rPr>
            <w:t>81</w:t>
          </w:r>
          <w:r>
            <w:rPr>
              <w:noProof/>
              <w:webHidden/>
            </w:rPr>
            <w:fldChar w:fldCharType="end"/>
          </w:r>
          <w:r w:rsidRPr="00CB08FD">
            <w:rPr>
              <w:rStyle w:val="Hyperlink"/>
              <w:noProof/>
            </w:rPr>
            <w:fldChar w:fldCharType="end"/>
          </w:r>
        </w:p>
        <w:p w14:paraId="650146A0" w14:textId="435AF889" w:rsidR="00AE2D6A" w:rsidRDefault="00AE2D6A">
          <w:pPr>
            <w:pStyle w:val="TOC1"/>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"_Toc20774373"</w:instrText>
          </w:r>
          <w:r w:rsidRPr="00CB08FD">
            <w:rPr>
              <w:rStyle w:val="Hyperlink"/>
              <w:noProof/>
            </w:rPr>
            <w:instrText xml:space="preserve"> </w:instrText>
          </w:r>
          <w:ins w:id="95"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Licensing &amp; Disclaimers</w:t>
          </w:r>
          <w:r>
            <w:rPr>
              <w:noProof/>
              <w:webHidden/>
            </w:rPr>
            <w:tab/>
          </w:r>
          <w:r>
            <w:rPr>
              <w:noProof/>
              <w:webHidden/>
            </w:rPr>
            <w:fldChar w:fldCharType="begin"/>
          </w:r>
          <w:r>
            <w:rPr>
              <w:noProof/>
              <w:webHidden/>
            </w:rPr>
            <w:instrText xml:space="preserve"> PAGEREF _Toc20774373 \h </w:instrText>
          </w:r>
          <w:r>
            <w:rPr>
              <w:noProof/>
              <w:webHidden/>
            </w:rPr>
          </w:r>
          <w:r>
            <w:rPr>
              <w:noProof/>
              <w:webHidden/>
            </w:rPr>
            <w:fldChar w:fldCharType="separate"/>
          </w:r>
          <w:r w:rsidR="00DF75D5">
            <w:rPr>
              <w:noProof/>
              <w:webHidden/>
            </w:rPr>
            <w:t>82</w:t>
          </w:r>
          <w:r>
            <w:rPr>
              <w:noProof/>
              <w:webHidden/>
            </w:rPr>
            <w:fldChar w:fldCharType="end"/>
          </w:r>
          <w:r w:rsidRPr="00CB08FD">
            <w:rPr>
              <w:rStyle w:val="Hyperlink"/>
              <w:noProof/>
            </w:rPr>
            <w:fldChar w:fldCharType="end"/>
          </w:r>
        </w:p>
        <w:p w14:paraId="7CFF67CD" w14:textId="00992B8B"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"_Toc20774374"</w:instrText>
          </w:r>
          <w:r w:rsidRPr="00CB08FD">
            <w:rPr>
              <w:rStyle w:val="Hyperlink"/>
              <w:noProof/>
            </w:rPr>
            <w:instrText xml:space="preserve"> </w:instrText>
          </w:r>
          <w:ins w:id="96"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Documentation</w:t>
          </w:r>
          <w:r>
            <w:rPr>
              <w:noProof/>
              <w:webHidden/>
            </w:rPr>
            <w:tab/>
          </w:r>
          <w:r>
            <w:rPr>
              <w:noProof/>
              <w:webHidden/>
            </w:rPr>
            <w:fldChar w:fldCharType="begin"/>
          </w:r>
          <w:r>
            <w:rPr>
              <w:noProof/>
              <w:webHidden/>
            </w:rPr>
            <w:instrText xml:space="preserve"> PAGEREF _Toc20774374 \h </w:instrText>
          </w:r>
          <w:r>
            <w:rPr>
              <w:noProof/>
              <w:webHidden/>
            </w:rPr>
          </w:r>
          <w:r>
            <w:rPr>
              <w:noProof/>
              <w:webHidden/>
            </w:rPr>
            <w:fldChar w:fldCharType="separate"/>
          </w:r>
          <w:r w:rsidR="00DF75D5">
            <w:rPr>
              <w:noProof/>
              <w:webHidden/>
            </w:rPr>
            <w:t>82</w:t>
          </w:r>
          <w:r>
            <w:rPr>
              <w:noProof/>
              <w:webHidden/>
            </w:rPr>
            <w:fldChar w:fldCharType="end"/>
          </w:r>
          <w:r w:rsidRPr="00CB08FD">
            <w:rPr>
              <w:rStyle w:val="Hyperlink"/>
              <w:noProof/>
            </w:rPr>
            <w:fldChar w:fldCharType="end"/>
          </w:r>
        </w:p>
        <w:p w14:paraId="6D3E1117" w14:textId="11CDD73F" w:rsidR="00AE2D6A" w:rsidRDefault="00AE2D6A">
          <w:pPr>
            <w:pStyle w:val="TOC2"/>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"_Toc20774375"</w:instrText>
          </w:r>
          <w:r w:rsidRPr="00CB08FD">
            <w:rPr>
              <w:rStyle w:val="Hyperlink"/>
              <w:noProof/>
            </w:rPr>
            <w:instrText xml:space="preserve"> </w:instrText>
          </w:r>
          <w:ins w:id="97"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Software</w:t>
          </w:r>
          <w:r>
            <w:rPr>
              <w:noProof/>
              <w:webHidden/>
            </w:rPr>
            <w:tab/>
          </w:r>
          <w:r>
            <w:rPr>
              <w:noProof/>
              <w:webHidden/>
            </w:rPr>
            <w:fldChar w:fldCharType="begin"/>
          </w:r>
          <w:r>
            <w:rPr>
              <w:noProof/>
              <w:webHidden/>
            </w:rPr>
            <w:instrText xml:space="preserve"> PAGEREF _Toc20774375 \h </w:instrText>
          </w:r>
          <w:r>
            <w:rPr>
              <w:noProof/>
              <w:webHidden/>
            </w:rPr>
          </w:r>
          <w:r>
            <w:rPr>
              <w:noProof/>
              <w:webHidden/>
            </w:rPr>
            <w:fldChar w:fldCharType="separate"/>
          </w:r>
          <w:r w:rsidR="00DF75D5">
            <w:rPr>
              <w:noProof/>
              <w:webHidden/>
            </w:rPr>
            <w:t>82</w:t>
          </w:r>
          <w:r>
            <w:rPr>
              <w:noProof/>
              <w:webHidden/>
            </w:rPr>
            <w:fldChar w:fldCharType="end"/>
          </w:r>
          <w:r w:rsidRPr="00CB08FD">
            <w:rPr>
              <w:rStyle w:val="Hyperlink"/>
              <w:noProof/>
            </w:rPr>
            <w:fldChar w:fldCharType="end"/>
          </w:r>
        </w:p>
        <w:p w14:paraId="012295AC" w14:textId="17F78776" w:rsidR="00AE2D6A" w:rsidRDefault="00AE2D6A">
          <w:pPr>
            <w:pStyle w:val="TOC1"/>
            <w:tabs>
              <w:tab w:val="right" w:leader="dot" w:pos="9016"/>
            </w:tabs>
            <w:rPr>
              <w:rFonts w:eastAsiaTheme="minorEastAsia"/>
              <w:noProof/>
              <w:lang w:eastAsia="en-GB"/>
            </w:rPr>
          </w:pPr>
          <w:r w:rsidRPr="00CB08FD">
            <w:rPr>
              <w:rStyle w:val="Hyperlink"/>
              <w:noProof/>
            </w:rPr>
            <w:fldChar w:fldCharType="begin"/>
          </w:r>
          <w:r w:rsidRPr="00CB08FD">
            <w:rPr>
              <w:rStyle w:val="Hyperlink"/>
              <w:noProof/>
            </w:rPr>
            <w:instrText xml:space="preserve"> </w:instrText>
          </w:r>
          <w:r>
            <w:rPr>
              <w:noProof/>
            </w:rPr>
            <w:instrText>HYPERLINK \l "_Toc20774376"</w:instrText>
          </w:r>
          <w:r w:rsidRPr="00CB08FD">
            <w:rPr>
              <w:rStyle w:val="Hyperlink"/>
              <w:noProof/>
            </w:rPr>
            <w:instrText xml:space="preserve"> </w:instrText>
          </w:r>
          <w:ins w:id="98" w:author="Andrew Instone-Cowie" w:date="2020-08-18T20:22:00Z">
            <w:r w:rsidR="00166FBD" w:rsidRPr="00CB08FD">
              <w:rPr>
                <w:rStyle w:val="Hyperlink"/>
                <w:noProof/>
              </w:rPr>
            </w:r>
          </w:ins>
          <w:r w:rsidRPr="00CB08FD">
            <w:rPr>
              <w:rStyle w:val="Hyperlink"/>
              <w:noProof/>
            </w:rPr>
            <w:fldChar w:fldCharType="separate"/>
          </w:r>
          <w:r w:rsidRPr="00CB08FD">
            <w:rPr>
              <w:rStyle w:val="Hyperlink"/>
              <w:noProof/>
            </w:rPr>
            <w:t>Acknowledgements</w:t>
          </w:r>
          <w:r>
            <w:rPr>
              <w:noProof/>
              <w:webHidden/>
            </w:rPr>
            <w:tab/>
          </w:r>
          <w:r>
            <w:rPr>
              <w:noProof/>
              <w:webHidden/>
            </w:rPr>
            <w:fldChar w:fldCharType="begin"/>
          </w:r>
          <w:r>
            <w:rPr>
              <w:noProof/>
              <w:webHidden/>
            </w:rPr>
            <w:instrText xml:space="preserve"> PAGEREF _Toc20774376 \h </w:instrText>
          </w:r>
          <w:r>
            <w:rPr>
              <w:noProof/>
              <w:webHidden/>
            </w:rPr>
          </w:r>
          <w:r>
            <w:rPr>
              <w:noProof/>
              <w:webHidden/>
            </w:rPr>
            <w:fldChar w:fldCharType="separate"/>
          </w:r>
          <w:r w:rsidR="00DF75D5">
            <w:rPr>
              <w:noProof/>
              <w:webHidden/>
            </w:rPr>
            <w:t>83</w:t>
          </w:r>
          <w:r>
            <w:rPr>
              <w:noProof/>
              <w:webHidden/>
            </w:rPr>
            <w:fldChar w:fldCharType="end"/>
          </w:r>
          <w:r w:rsidRPr="00CB08FD">
            <w:rPr>
              <w:rStyle w:val="Hyperlink"/>
              <w:noProof/>
            </w:rPr>
            <w:fldChar w:fldCharType="end"/>
          </w:r>
        </w:p>
        <w:p w14:paraId="3829239B" w14:textId="40932124" w:rsidR="001060D5" w:rsidRDefault="004A19E5" w:rsidP="00D16CF7">
          <w:pPr>
            <w:rPr>
              <w:noProof/>
            </w:rPr>
          </w:pPr>
          <w:r>
            <w:rPr>
              <w:b/>
              <w:bCs/>
              <w:noProof/>
            </w:rPr>
            <w:fldChar w:fldCharType="end"/>
          </w:r>
        </w:p>
      </w:sdtContent>
    </w:sdt>
    <w:p w14:paraId="1D47D27E" w14:textId="77777777" w:rsidR="003A3D10" w:rsidRPr="00787764" w:rsidRDefault="00B7322D" w:rsidP="001E1F78">
      <w:pPr>
        <w:pStyle w:val="Heading1"/>
        <w:spacing w:after="100"/>
      </w:pPr>
      <w:bookmarkStart w:id="99" w:name="_Toc20774285"/>
      <w:r>
        <w:t>I</w:t>
      </w:r>
      <w:r w:rsidR="00E35852">
        <w:t>ndex</w:t>
      </w:r>
      <w:r w:rsidR="003A3D10">
        <w:t xml:space="preserve"> of Figures</w:t>
      </w:r>
      <w:bookmarkEnd w:id="99"/>
    </w:p>
    <w:p w14:paraId="474D5E68" w14:textId="413FD72E" w:rsidR="00AE2D6A" w:rsidRDefault="003A3D10" w:rsidP="00166FBD">
      <w:pPr>
        <w:pStyle w:val="TableofFigures"/>
        <w:tabs>
          <w:tab w:val="right" w:leader="dot" w:pos="9016"/>
        </w:tabs>
        <w:spacing w:after="100"/>
        <w:rPr>
          <w:rFonts w:eastAsiaTheme="minorEastAsia"/>
          <w:noProof/>
          <w:lang w:eastAsia="en-GB"/>
        </w:rPr>
      </w:pPr>
      <w:r>
        <w:rPr>
          <w:i/>
        </w:rPr>
        <w:fldChar w:fldCharType="begin"/>
      </w:r>
      <w:r>
        <w:rPr>
          <w:i/>
        </w:rPr>
        <w:instrText xml:space="preserve"> TOC \h \z \c "Figure" </w:instrText>
      </w:r>
      <w:r>
        <w:rPr>
          <w:i/>
        </w:rPr>
        <w:fldChar w:fldCharType="separate"/>
      </w:r>
      <w:r w:rsidR="00AE2D6A" w:rsidRPr="00C43638">
        <w:rPr>
          <w:rStyle w:val="Hyperlink"/>
          <w:noProof/>
        </w:rPr>
        <w:fldChar w:fldCharType="begin"/>
      </w:r>
      <w:r w:rsidR="00AE2D6A" w:rsidRPr="00C43638">
        <w:rPr>
          <w:rStyle w:val="Hyperlink"/>
          <w:noProof/>
        </w:rPr>
        <w:instrText xml:space="preserve"> </w:instrText>
      </w:r>
      <w:r w:rsidR="00AE2D6A">
        <w:rPr>
          <w:noProof/>
        </w:rPr>
        <w:instrText>HYPERLINK \l "_Toc20774377"</w:instrText>
      </w:r>
      <w:r w:rsidR="00AE2D6A" w:rsidRPr="00C43638">
        <w:rPr>
          <w:rStyle w:val="Hyperlink"/>
          <w:noProof/>
        </w:rPr>
        <w:instrText xml:space="preserve"> </w:instrText>
      </w:r>
      <w:ins w:id="100" w:author="Andrew Instone-Cowie" w:date="2020-08-18T20:22:00Z">
        <w:r w:rsidR="00166FBD" w:rsidRPr="00C43638">
          <w:rPr>
            <w:rStyle w:val="Hyperlink"/>
            <w:noProof/>
          </w:rPr>
        </w:r>
      </w:ins>
      <w:r w:rsidR="00AE2D6A" w:rsidRPr="00C43638">
        <w:rPr>
          <w:rStyle w:val="Hyperlink"/>
          <w:noProof/>
        </w:rPr>
        <w:fldChar w:fldCharType="separate"/>
      </w:r>
      <w:r w:rsidR="00AE2D6A" w:rsidRPr="00C43638">
        <w:rPr>
          <w:rStyle w:val="Hyperlink"/>
          <w:noProof/>
        </w:rPr>
        <w:t>Figure 1 – Documentation Map</w:t>
      </w:r>
      <w:r w:rsidR="00AE2D6A">
        <w:rPr>
          <w:noProof/>
          <w:webHidden/>
        </w:rPr>
        <w:tab/>
      </w:r>
      <w:r w:rsidR="00AE2D6A">
        <w:rPr>
          <w:noProof/>
          <w:webHidden/>
        </w:rPr>
        <w:fldChar w:fldCharType="begin"/>
      </w:r>
      <w:r w:rsidR="00AE2D6A">
        <w:rPr>
          <w:noProof/>
          <w:webHidden/>
        </w:rPr>
        <w:instrText xml:space="preserve"> PAGEREF _Toc20774377 \h </w:instrText>
      </w:r>
      <w:r w:rsidR="00AE2D6A">
        <w:rPr>
          <w:noProof/>
          <w:webHidden/>
        </w:rPr>
      </w:r>
      <w:r w:rsidR="00AE2D6A">
        <w:rPr>
          <w:noProof/>
          <w:webHidden/>
        </w:rPr>
        <w:fldChar w:fldCharType="separate"/>
      </w:r>
      <w:r w:rsidR="00DF75D5">
        <w:rPr>
          <w:noProof/>
          <w:webHidden/>
        </w:rPr>
        <w:t>10</w:t>
      </w:r>
      <w:r w:rsidR="00AE2D6A">
        <w:rPr>
          <w:noProof/>
          <w:webHidden/>
        </w:rPr>
        <w:fldChar w:fldCharType="end"/>
      </w:r>
      <w:r w:rsidR="00AE2D6A" w:rsidRPr="00C43638">
        <w:rPr>
          <w:rStyle w:val="Hyperlink"/>
          <w:noProof/>
        </w:rPr>
        <w:fldChar w:fldCharType="end"/>
      </w:r>
    </w:p>
    <w:p w14:paraId="7E2B92EB" w14:textId="26203F1A"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"_Toc20774378"</w:instrText>
      </w:r>
      <w:r w:rsidRPr="00C43638">
        <w:rPr>
          <w:rStyle w:val="Hyperlink"/>
          <w:noProof/>
        </w:rPr>
        <w:instrText xml:space="preserve"> </w:instrText>
      </w:r>
      <w:ins w:id="101"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2 – Simulator General Arrangement</w:t>
      </w:r>
      <w:r>
        <w:rPr>
          <w:noProof/>
          <w:webHidden/>
        </w:rPr>
        <w:tab/>
      </w:r>
      <w:r>
        <w:rPr>
          <w:noProof/>
          <w:webHidden/>
        </w:rPr>
        <w:fldChar w:fldCharType="begin"/>
      </w:r>
      <w:r>
        <w:rPr>
          <w:noProof/>
          <w:webHidden/>
        </w:rPr>
        <w:instrText xml:space="preserve"> PAGEREF _Toc20774378 \h </w:instrText>
      </w:r>
      <w:r>
        <w:rPr>
          <w:noProof/>
          <w:webHidden/>
        </w:rPr>
      </w:r>
      <w:r>
        <w:rPr>
          <w:noProof/>
          <w:webHidden/>
        </w:rPr>
        <w:fldChar w:fldCharType="separate"/>
      </w:r>
      <w:r w:rsidR="00DF75D5">
        <w:rPr>
          <w:noProof/>
          <w:webHidden/>
        </w:rPr>
        <w:t>12</w:t>
      </w:r>
      <w:r>
        <w:rPr>
          <w:noProof/>
          <w:webHidden/>
        </w:rPr>
        <w:fldChar w:fldCharType="end"/>
      </w:r>
      <w:r w:rsidRPr="00C43638">
        <w:rPr>
          <w:rStyle w:val="Hyperlink"/>
          <w:noProof/>
        </w:rPr>
        <w:fldChar w:fldCharType="end"/>
      </w:r>
    </w:p>
    <w:p w14:paraId="68B04B16" w14:textId="2989F125"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"_Toc20774379"</w:instrText>
      </w:r>
      <w:r w:rsidRPr="00C43638">
        <w:rPr>
          <w:rStyle w:val="Hyperlink"/>
          <w:noProof/>
        </w:rPr>
        <w:instrText xml:space="preserve"> </w:instrText>
      </w:r>
      <w:ins w:id="102"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3 – PCB Panels of Sensor Boards</w:t>
      </w:r>
      <w:r>
        <w:rPr>
          <w:noProof/>
          <w:webHidden/>
        </w:rPr>
        <w:tab/>
      </w:r>
      <w:r>
        <w:rPr>
          <w:noProof/>
          <w:webHidden/>
        </w:rPr>
        <w:fldChar w:fldCharType="begin"/>
      </w:r>
      <w:r>
        <w:rPr>
          <w:noProof/>
          <w:webHidden/>
        </w:rPr>
        <w:instrText xml:space="preserve"> PAGEREF _Toc20774379 \h </w:instrText>
      </w:r>
      <w:r>
        <w:rPr>
          <w:noProof/>
          <w:webHidden/>
        </w:rPr>
      </w:r>
      <w:r>
        <w:rPr>
          <w:noProof/>
          <w:webHidden/>
        </w:rPr>
        <w:fldChar w:fldCharType="separate"/>
      </w:r>
      <w:r w:rsidR="00DF75D5">
        <w:rPr>
          <w:noProof/>
          <w:webHidden/>
        </w:rPr>
        <w:t>14</w:t>
      </w:r>
      <w:r>
        <w:rPr>
          <w:noProof/>
          <w:webHidden/>
        </w:rPr>
        <w:fldChar w:fldCharType="end"/>
      </w:r>
      <w:r w:rsidRPr="00C43638">
        <w:rPr>
          <w:rStyle w:val="Hyperlink"/>
          <w:noProof/>
        </w:rPr>
        <w:fldChar w:fldCharType="end"/>
      </w:r>
    </w:p>
    <w:p w14:paraId="4E3D85CD" w14:textId="6B7EAE2D"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"_Toc20774380"</w:instrText>
      </w:r>
      <w:r w:rsidRPr="00C43638">
        <w:rPr>
          <w:rStyle w:val="Hyperlink"/>
          <w:noProof/>
        </w:rPr>
        <w:instrText xml:space="preserve"> </w:instrText>
      </w:r>
      <w:ins w:id="103"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4 – SeeedStudio Upload Box</w:t>
      </w:r>
      <w:r>
        <w:rPr>
          <w:noProof/>
          <w:webHidden/>
        </w:rPr>
        <w:tab/>
      </w:r>
      <w:r>
        <w:rPr>
          <w:noProof/>
          <w:webHidden/>
        </w:rPr>
        <w:fldChar w:fldCharType="begin"/>
      </w:r>
      <w:r>
        <w:rPr>
          <w:noProof/>
          <w:webHidden/>
        </w:rPr>
        <w:instrText xml:space="preserve"> PAGEREF _Toc20774380 \h </w:instrText>
      </w:r>
      <w:r>
        <w:rPr>
          <w:noProof/>
          <w:webHidden/>
        </w:rPr>
      </w:r>
      <w:r>
        <w:rPr>
          <w:noProof/>
          <w:webHidden/>
        </w:rPr>
        <w:fldChar w:fldCharType="separate"/>
      </w:r>
      <w:r w:rsidR="00DF75D5">
        <w:rPr>
          <w:noProof/>
          <w:webHidden/>
        </w:rPr>
        <w:t>15</w:t>
      </w:r>
      <w:r>
        <w:rPr>
          <w:noProof/>
          <w:webHidden/>
        </w:rPr>
        <w:fldChar w:fldCharType="end"/>
      </w:r>
      <w:r w:rsidRPr="00C43638">
        <w:rPr>
          <w:rStyle w:val="Hyperlink"/>
          <w:noProof/>
        </w:rPr>
        <w:fldChar w:fldCharType="end"/>
      </w:r>
    </w:p>
    <w:p w14:paraId="2942D826" w14:textId="1B9477D2"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"_Toc20774381"</w:instrText>
      </w:r>
      <w:r w:rsidRPr="00C43638">
        <w:rPr>
          <w:rStyle w:val="Hyperlink"/>
          <w:noProof/>
        </w:rPr>
        <w:instrText xml:space="preserve"> </w:instrText>
      </w:r>
      <w:ins w:id="104"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5 – SeeedStudio Gerber Viewer</w:t>
      </w:r>
      <w:r>
        <w:rPr>
          <w:noProof/>
          <w:webHidden/>
        </w:rPr>
        <w:tab/>
      </w:r>
      <w:r>
        <w:rPr>
          <w:noProof/>
          <w:webHidden/>
        </w:rPr>
        <w:fldChar w:fldCharType="begin"/>
      </w:r>
      <w:r>
        <w:rPr>
          <w:noProof/>
          <w:webHidden/>
        </w:rPr>
        <w:instrText xml:space="preserve"> PAGEREF _Toc20774381 \h </w:instrText>
      </w:r>
      <w:r>
        <w:rPr>
          <w:noProof/>
          <w:webHidden/>
        </w:rPr>
      </w:r>
      <w:r>
        <w:rPr>
          <w:noProof/>
          <w:webHidden/>
        </w:rPr>
        <w:fldChar w:fldCharType="separate"/>
      </w:r>
      <w:r w:rsidR="00DF75D5">
        <w:rPr>
          <w:noProof/>
          <w:webHidden/>
        </w:rPr>
        <w:t>15</w:t>
      </w:r>
      <w:r>
        <w:rPr>
          <w:noProof/>
          <w:webHidden/>
        </w:rPr>
        <w:fldChar w:fldCharType="end"/>
      </w:r>
      <w:r w:rsidRPr="00C43638">
        <w:rPr>
          <w:rStyle w:val="Hyperlink"/>
          <w:noProof/>
        </w:rPr>
        <w:fldChar w:fldCharType="end"/>
      </w:r>
    </w:p>
    <w:p w14:paraId="046AF902" w14:textId="17A4E09E"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lastRenderedPageBreak/>
        <w:fldChar w:fldCharType="begin"/>
      </w:r>
      <w:r w:rsidRPr="00C43638">
        <w:rPr>
          <w:rStyle w:val="Hyperlink"/>
          <w:noProof/>
        </w:rPr>
        <w:instrText xml:space="preserve"> </w:instrText>
      </w:r>
      <w:r>
        <w:rPr>
          <w:noProof/>
        </w:rPr>
        <w:instrText>HYPERLINK \l "_Toc20774382"</w:instrText>
      </w:r>
      <w:r w:rsidRPr="00C43638">
        <w:rPr>
          <w:rStyle w:val="Hyperlink"/>
          <w:noProof/>
        </w:rPr>
        <w:instrText xml:space="preserve"> </w:instrText>
      </w:r>
      <w:ins w:id="105"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6 – SeeedStudio Order Form</w:t>
      </w:r>
      <w:r>
        <w:rPr>
          <w:noProof/>
          <w:webHidden/>
        </w:rPr>
        <w:tab/>
      </w:r>
      <w:r>
        <w:rPr>
          <w:noProof/>
          <w:webHidden/>
        </w:rPr>
        <w:fldChar w:fldCharType="begin"/>
      </w:r>
      <w:r>
        <w:rPr>
          <w:noProof/>
          <w:webHidden/>
        </w:rPr>
        <w:instrText xml:space="preserve"> PAGEREF _Toc20774382 \h </w:instrText>
      </w:r>
      <w:r>
        <w:rPr>
          <w:noProof/>
          <w:webHidden/>
        </w:rPr>
      </w:r>
      <w:r>
        <w:rPr>
          <w:noProof/>
          <w:webHidden/>
        </w:rPr>
        <w:fldChar w:fldCharType="separate"/>
      </w:r>
      <w:r w:rsidR="00DF75D5">
        <w:rPr>
          <w:noProof/>
          <w:webHidden/>
        </w:rPr>
        <w:t>16</w:t>
      </w:r>
      <w:r>
        <w:rPr>
          <w:noProof/>
          <w:webHidden/>
        </w:rPr>
        <w:fldChar w:fldCharType="end"/>
      </w:r>
      <w:r w:rsidRPr="00C43638">
        <w:rPr>
          <w:rStyle w:val="Hyperlink"/>
          <w:noProof/>
        </w:rPr>
        <w:fldChar w:fldCharType="end"/>
      </w:r>
    </w:p>
    <w:p w14:paraId="16DF74FB" w14:textId="469EACE0"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"_Toc20774383"</w:instrText>
      </w:r>
      <w:r w:rsidRPr="00C43638">
        <w:rPr>
          <w:rStyle w:val="Hyperlink"/>
          <w:noProof/>
        </w:rPr>
        <w:instrText xml:space="preserve"> </w:instrText>
      </w:r>
      <w:ins w:id="106"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7 – Voltage Regulator Orientation</w:t>
      </w:r>
      <w:r>
        <w:rPr>
          <w:noProof/>
          <w:webHidden/>
        </w:rPr>
        <w:tab/>
      </w:r>
      <w:r>
        <w:rPr>
          <w:noProof/>
          <w:webHidden/>
        </w:rPr>
        <w:fldChar w:fldCharType="begin"/>
      </w:r>
      <w:r>
        <w:rPr>
          <w:noProof/>
          <w:webHidden/>
        </w:rPr>
        <w:instrText xml:space="preserve"> PAGEREF _Toc20774383 \h </w:instrText>
      </w:r>
      <w:r>
        <w:rPr>
          <w:noProof/>
          <w:webHidden/>
        </w:rPr>
      </w:r>
      <w:r>
        <w:rPr>
          <w:noProof/>
          <w:webHidden/>
        </w:rPr>
        <w:fldChar w:fldCharType="separate"/>
      </w:r>
      <w:r w:rsidR="00DF75D5">
        <w:rPr>
          <w:noProof/>
          <w:webHidden/>
        </w:rPr>
        <w:t>18</w:t>
      </w:r>
      <w:r>
        <w:rPr>
          <w:noProof/>
          <w:webHidden/>
        </w:rPr>
        <w:fldChar w:fldCharType="end"/>
      </w:r>
      <w:r w:rsidRPr="00C43638">
        <w:rPr>
          <w:rStyle w:val="Hyperlink"/>
          <w:noProof/>
        </w:rPr>
        <w:fldChar w:fldCharType="end"/>
      </w:r>
    </w:p>
    <w:p w14:paraId="15977DF4" w14:textId="4B453091"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"_Toc20774384"</w:instrText>
      </w:r>
      <w:r w:rsidRPr="00C43638">
        <w:rPr>
          <w:rStyle w:val="Hyperlink"/>
          <w:noProof/>
        </w:rPr>
        <w:instrText xml:space="preserve"> </w:instrText>
      </w:r>
      <w:ins w:id="107"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8 – Diode Orientation</w:t>
      </w:r>
      <w:r>
        <w:rPr>
          <w:noProof/>
          <w:webHidden/>
        </w:rPr>
        <w:tab/>
      </w:r>
      <w:r>
        <w:rPr>
          <w:noProof/>
          <w:webHidden/>
        </w:rPr>
        <w:fldChar w:fldCharType="begin"/>
      </w:r>
      <w:r>
        <w:rPr>
          <w:noProof/>
          <w:webHidden/>
        </w:rPr>
        <w:instrText xml:space="preserve"> PAGEREF _Toc20774384 \h </w:instrText>
      </w:r>
      <w:r>
        <w:rPr>
          <w:noProof/>
          <w:webHidden/>
        </w:rPr>
      </w:r>
      <w:r>
        <w:rPr>
          <w:noProof/>
          <w:webHidden/>
        </w:rPr>
        <w:fldChar w:fldCharType="separate"/>
      </w:r>
      <w:r w:rsidR="00DF75D5">
        <w:rPr>
          <w:noProof/>
          <w:webHidden/>
        </w:rPr>
        <w:t>19</w:t>
      </w:r>
      <w:r>
        <w:rPr>
          <w:noProof/>
          <w:webHidden/>
        </w:rPr>
        <w:fldChar w:fldCharType="end"/>
      </w:r>
      <w:r w:rsidRPr="00C43638">
        <w:rPr>
          <w:rStyle w:val="Hyperlink"/>
          <w:noProof/>
        </w:rPr>
        <w:fldChar w:fldCharType="end"/>
      </w:r>
    </w:p>
    <w:p w14:paraId="6FC7B907" w14:textId="142C277E"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"_Toc20774385"</w:instrText>
      </w:r>
      <w:r w:rsidRPr="00C43638">
        <w:rPr>
          <w:rStyle w:val="Hyperlink"/>
          <w:noProof/>
        </w:rPr>
        <w:instrText xml:space="preserve"> </w:instrText>
      </w:r>
      <w:ins w:id="108"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9 – Electrolytic Capacitor Orientation</w:t>
      </w:r>
      <w:r>
        <w:rPr>
          <w:noProof/>
          <w:webHidden/>
        </w:rPr>
        <w:tab/>
      </w:r>
      <w:r>
        <w:rPr>
          <w:noProof/>
          <w:webHidden/>
        </w:rPr>
        <w:fldChar w:fldCharType="begin"/>
      </w:r>
      <w:r>
        <w:rPr>
          <w:noProof/>
          <w:webHidden/>
        </w:rPr>
        <w:instrText xml:space="preserve"> PAGEREF _Toc20774385 \h </w:instrText>
      </w:r>
      <w:r>
        <w:rPr>
          <w:noProof/>
          <w:webHidden/>
        </w:rPr>
      </w:r>
      <w:r>
        <w:rPr>
          <w:noProof/>
          <w:webHidden/>
        </w:rPr>
        <w:fldChar w:fldCharType="separate"/>
      </w:r>
      <w:r w:rsidR="00DF75D5">
        <w:rPr>
          <w:noProof/>
          <w:webHidden/>
        </w:rPr>
        <w:t>19</w:t>
      </w:r>
      <w:r>
        <w:rPr>
          <w:noProof/>
          <w:webHidden/>
        </w:rPr>
        <w:fldChar w:fldCharType="end"/>
      </w:r>
      <w:r w:rsidRPr="00C43638">
        <w:rPr>
          <w:rStyle w:val="Hyperlink"/>
          <w:noProof/>
        </w:rPr>
        <w:fldChar w:fldCharType="end"/>
      </w:r>
    </w:p>
    <w:p w14:paraId="5C123502" w14:textId="30DAC9A0"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"_Toc20774386"</w:instrText>
      </w:r>
      <w:r w:rsidRPr="00C43638">
        <w:rPr>
          <w:rStyle w:val="Hyperlink"/>
          <w:noProof/>
        </w:rPr>
        <w:instrText xml:space="preserve"> </w:instrText>
      </w:r>
      <w:ins w:id="109"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10 – Integrated Circuit Orientation</w:t>
      </w:r>
      <w:r>
        <w:rPr>
          <w:noProof/>
          <w:webHidden/>
        </w:rPr>
        <w:tab/>
      </w:r>
      <w:r>
        <w:rPr>
          <w:noProof/>
          <w:webHidden/>
        </w:rPr>
        <w:fldChar w:fldCharType="begin"/>
      </w:r>
      <w:r>
        <w:rPr>
          <w:noProof/>
          <w:webHidden/>
        </w:rPr>
        <w:instrText xml:space="preserve"> PAGEREF _Toc20774386 \h </w:instrText>
      </w:r>
      <w:r>
        <w:rPr>
          <w:noProof/>
          <w:webHidden/>
        </w:rPr>
      </w:r>
      <w:r>
        <w:rPr>
          <w:noProof/>
          <w:webHidden/>
        </w:rPr>
        <w:fldChar w:fldCharType="separate"/>
      </w:r>
      <w:r w:rsidR="00DF75D5">
        <w:rPr>
          <w:noProof/>
          <w:webHidden/>
        </w:rPr>
        <w:t>20</w:t>
      </w:r>
      <w:r>
        <w:rPr>
          <w:noProof/>
          <w:webHidden/>
        </w:rPr>
        <w:fldChar w:fldCharType="end"/>
      </w:r>
      <w:r w:rsidRPr="00C43638">
        <w:rPr>
          <w:rStyle w:val="Hyperlink"/>
          <w:noProof/>
        </w:rPr>
        <w:fldChar w:fldCharType="end"/>
      </w:r>
    </w:p>
    <w:p w14:paraId="4188641E" w14:textId="4805CDEB"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"_Toc20774387"</w:instrText>
      </w:r>
      <w:r w:rsidRPr="00C43638">
        <w:rPr>
          <w:rStyle w:val="Hyperlink"/>
          <w:noProof/>
        </w:rPr>
        <w:instrText xml:space="preserve"> </w:instrText>
      </w:r>
      <w:ins w:id="110"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11 – LED Orientation</w:t>
      </w:r>
      <w:r>
        <w:rPr>
          <w:noProof/>
          <w:webHidden/>
        </w:rPr>
        <w:tab/>
      </w:r>
      <w:r>
        <w:rPr>
          <w:noProof/>
          <w:webHidden/>
        </w:rPr>
        <w:fldChar w:fldCharType="begin"/>
      </w:r>
      <w:r>
        <w:rPr>
          <w:noProof/>
          <w:webHidden/>
        </w:rPr>
        <w:instrText xml:space="preserve"> PAGEREF _Toc20774387 \h </w:instrText>
      </w:r>
      <w:r>
        <w:rPr>
          <w:noProof/>
          <w:webHidden/>
        </w:rPr>
      </w:r>
      <w:r>
        <w:rPr>
          <w:noProof/>
          <w:webHidden/>
        </w:rPr>
        <w:fldChar w:fldCharType="separate"/>
      </w:r>
      <w:r w:rsidR="00DF75D5">
        <w:rPr>
          <w:noProof/>
          <w:webHidden/>
        </w:rPr>
        <w:t>20</w:t>
      </w:r>
      <w:r>
        <w:rPr>
          <w:noProof/>
          <w:webHidden/>
        </w:rPr>
        <w:fldChar w:fldCharType="end"/>
      </w:r>
      <w:r w:rsidRPr="00C43638">
        <w:rPr>
          <w:rStyle w:val="Hyperlink"/>
          <w:noProof/>
        </w:rPr>
        <w:fldChar w:fldCharType="end"/>
      </w:r>
    </w:p>
    <w:p w14:paraId="2875BD4C" w14:textId="685F2F9C"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"_Toc20774388"</w:instrText>
      </w:r>
      <w:r w:rsidRPr="00C43638">
        <w:rPr>
          <w:rStyle w:val="Hyperlink"/>
          <w:noProof/>
        </w:rPr>
        <w:instrText xml:space="preserve"> </w:instrText>
      </w:r>
      <w:ins w:id="111"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12 – Magneto-Resistive Sensor Orientation</w:t>
      </w:r>
      <w:r>
        <w:rPr>
          <w:noProof/>
          <w:webHidden/>
        </w:rPr>
        <w:tab/>
      </w:r>
      <w:r>
        <w:rPr>
          <w:noProof/>
          <w:webHidden/>
        </w:rPr>
        <w:fldChar w:fldCharType="begin"/>
      </w:r>
      <w:r>
        <w:rPr>
          <w:noProof/>
          <w:webHidden/>
        </w:rPr>
        <w:instrText xml:space="preserve"> PAGEREF _Toc20774388 \h </w:instrText>
      </w:r>
      <w:r>
        <w:rPr>
          <w:noProof/>
          <w:webHidden/>
        </w:rPr>
      </w:r>
      <w:r>
        <w:rPr>
          <w:noProof/>
          <w:webHidden/>
        </w:rPr>
        <w:fldChar w:fldCharType="separate"/>
      </w:r>
      <w:r w:rsidR="00DF75D5">
        <w:rPr>
          <w:noProof/>
          <w:webHidden/>
        </w:rPr>
        <w:t>21</w:t>
      </w:r>
      <w:r>
        <w:rPr>
          <w:noProof/>
          <w:webHidden/>
        </w:rPr>
        <w:fldChar w:fldCharType="end"/>
      </w:r>
      <w:r w:rsidRPr="00C43638">
        <w:rPr>
          <w:rStyle w:val="Hyperlink"/>
          <w:noProof/>
        </w:rPr>
        <w:fldChar w:fldCharType="end"/>
      </w:r>
    </w:p>
    <w:p w14:paraId="47EBE3C0" w14:textId="27142A0C"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"_Toc20774389"</w:instrText>
      </w:r>
      <w:r w:rsidRPr="00C43638">
        <w:rPr>
          <w:rStyle w:val="Hyperlink"/>
          <w:noProof/>
        </w:rPr>
        <w:instrText xml:space="preserve"> </w:instrText>
      </w:r>
      <w:ins w:id="112"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13 – Simulator Interface Parts</w:t>
      </w:r>
      <w:r>
        <w:rPr>
          <w:noProof/>
          <w:webHidden/>
        </w:rPr>
        <w:tab/>
      </w:r>
      <w:r>
        <w:rPr>
          <w:noProof/>
          <w:webHidden/>
        </w:rPr>
        <w:fldChar w:fldCharType="begin"/>
      </w:r>
      <w:r>
        <w:rPr>
          <w:noProof/>
          <w:webHidden/>
        </w:rPr>
        <w:instrText xml:space="preserve"> PAGEREF _Toc20774389 \h </w:instrText>
      </w:r>
      <w:r>
        <w:rPr>
          <w:noProof/>
          <w:webHidden/>
        </w:rPr>
      </w:r>
      <w:r>
        <w:rPr>
          <w:noProof/>
          <w:webHidden/>
        </w:rPr>
        <w:fldChar w:fldCharType="separate"/>
      </w:r>
      <w:r w:rsidR="00DF75D5">
        <w:rPr>
          <w:noProof/>
          <w:webHidden/>
        </w:rPr>
        <w:t>24</w:t>
      </w:r>
      <w:r>
        <w:rPr>
          <w:noProof/>
          <w:webHidden/>
        </w:rPr>
        <w:fldChar w:fldCharType="end"/>
      </w:r>
      <w:r w:rsidRPr="00C43638">
        <w:rPr>
          <w:rStyle w:val="Hyperlink"/>
          <w:noProof/>
        </w:rPr>
        <w:fldChar w:fldCharType="end"/>
      </w:r>
    </w:p>
    <w:p w14:paraId="3F8D201B" w14:textId="03D07EFB"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"_Toc20774390"</w:instrText>
      </w:r>
      <w:r w:rsidRPr="00C43638">
        <w:rPr>
          <w:rStyle w:val="Hyperlink"/>
          <w:noProof/>
        </w:rPr>
        <w:instrText xml:space="preserve"> </w:instrText>
      </w:r>
      <w:ins w:id="113"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14 – Simulator Interface Board Layout</w:t>
      </w:r>
      <w:r>
        <w:rPr>
          <w:noProof/>
          <w:webHidden/>
        </w:rPr>
        <w:tab/>
      </w:r>
      <w:r>
        <w:rPr>
          <w:noProof/>
          <w:webHidden/>
        </w:rPr>
        <w:fldChar w:fldCharType="begin"/>
      </w:r>
      <w:r>
        <w:rPr>
          <w:noProof/>
          <w:webHidden/>
        </w:rPr>
        <w:instrText xml:space="preserve"> PAGEREF _Toc20774390 \h </w:instrText>
      </w:r>
      <w:r>
        <w:rPr>
          <w:noProof/>
          <w:webHidden/>
        </w:rPr>
      </w:r>
      <w:r>
        <w:rPr>
          <w:noProof/>
          <w:webHidden/>
        </w:rPr>
        <w:fldChar w:fldCharType="separate"/>
      </w:r>
      <w:r w:rsidR="00DF75D5">
        <w:rPr>
          <w:noProof/>
          <w:webHidden/>
        </w:rPr>
        <w:t>24</w:t>
      </w:r>
      <w:r>
        <w:rPr>
          <w:noProof/>
          <w:webHidden/>
        </w:rPr>
        <w:fldChar w:fldCharType="end"/>
      </w:r>
      <w:r w:rsidRPr="00C43638">
        <w:rPr>
          <w:rStyle w:val="Hyperlink"/>
          <w:noProof/>
        </w:rPr>
        <w:fldChar w:fldCharType="end"/>
      </w:r>
    </w:p>
    <w:p w14:paraId="2415801B" w14:textId="5FE9BB61"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"_Toc20774391"</w:instrText>
      </w:r>
      <w:r w:rsidRPr="00C43638">
        <w:rPr>
          <w:rStyle w:val="Hyperlink"/>
          <w:noProof/>
        </w:rPr>
        <w:instrText xml:space="preserve"> </w:instrText>
      </w:r>
      <w:ins w:id="114"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15 – Voltage Check Pin Locations</w:t>
      </w:r>
      <w:r>
        <w:rPr>
          <w:noProof/>
          <w:webHidden/>
        </w:rPr>
        <w:tab/>
      </w:r>
      <w:r>
        <w:rPr>
          <w:noProof/>
          <w:webHidden/>
        </w:rPr>
        <w:fldChar w:fldCharType="begin"/>
      </w:r>
      <w:r>
        <w:rPr>
          <w:noProof/>
          <w:webHidden/>
        </w:rPr>
        <w:instrText xml:space="preserve"> PAGEREF _Toc20774391 \h </w:instrText>
      </w:r>
      <w:r>
        <w:rPr>
          <w:noProof/>
          <w:webHidden/>
        </w:rPr>
      </w:r>
      <w:r>
        <w:rPr>
          <w:noProof/>
          <w:webHidden/>
        </w:rPr>
        <w:fldChar w:fldCharType="separate"/>
      </w:r>
      <w:r w:rsidR="00DF75D5">
        <w:rPr>
          <w:noProof/>
          <w:webHidden/>
        </w:rPr>
        <w:t>26</w:t>
      </w:r>
      <w:r>
        <w:rPr>
          <w:noProof/>
          <w:webHidden/>
        </w:rPr>
        <w:fldChar w:fldCharType="end"/>
      </w:r>
      <w:r w:rsidRPr="00C43638">
        <w:rPr>
          <w:rStyle w:val="Hyperlink"/>
          <w:noProof/>
        </w:rPr>
        <w:fldChar w:fldCharType="end"/>
      </w:r>
    </w:p>
    <w:p w14:paraId="67E04C8B" w14:textId="685B8E85"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"_Toc20774392"</w:instrText>
      </w:r>
      <w:r w:rsidRPr="00C43638">
        <w:rPr>
          <w:rStyle w:val="Hyperlink"/>
          <w:noProof/>
        </w:rPr>
        <w:instrText xml:space="preserve"> </w:instrText>
      </w:r>
      <w:ins w:id="115"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16 – Bending Voltage Regulator Pins</w:t>
      </w:r>
      <w:r>
        <w:rPr>
          <w:noProof/>
          <w:webHidden/>
        </w:rPr>
        <w:tab/>
      </w:r>
      <w:r>
        <w:rPr>
          <w:noProof/>
          <w:webHidden/>
        </w:rPr>
        <w:fldChar w:fldCharType="begin"/>
      </w:r>
      <w:r>
        <w:rPr>
          <w:noProof/>
          <w:webHidden/>
        </w:rPr>
        <w:instrText xml:space="preserve"> PAGEREF _Toc20774392 \h </w:instrText>
      </w:r>
      <w:r>
        <w:rPr>
          <w:noProof/>
          <w:webHidden/>
        </w:rPr>
      </w:r>
      <w:r>
        <w:rPr>
          <w:noProof/>
          <w:webHidden/>
        </w:rPr>
        <w:fldChar w:fldCharType="separate"/>
      </w:r>
      <w:r w:rsidR="00DF75D5">
        <w:rPr>
          <w:noProof/>
          <w:webHidden/>
        </w:rPr>
        <w:t>27</w:t>
      </w:r>
      <w:r>
        <w:rPr>
          <w:noProof/>
          <w:webHidden/>
        </w:rPr>
        <w:fldChar w:fldCharType="end"/>
      </w:r>
      <w:r w:rsidRPr="00C43638">
        <w:rPr>
          <w:rStyle w:val="Hyperlink"/>
          <w:noProof/>
        </w:rPr>
        <w:fldChar w:fldCharType="end"/>
      </w:r>
    </w:p>
    <w:p w14:paraId="22E56E4E" w14:textId="51468975"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"_Toc20774393"</w:instrText>
      </w:r>
      <w:r w:rsidRPr="00C43638">
        <w:rPr>
          <w:rStyle w:val="Hyperlink"/>
          <w:noProof/>
        </w:rPr>
        <w:instrText xml:space="preserve"> </w:instrText>
      </w:r>
      <w:ins w:id="116"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17 – Voltage Regulator Heatsink</w:t>
      </w:r>
      <w:r>
        <w:rPr>
          <w:noProof/>
          <w:webHidden/>
        </w:rPr>
        <w:tab/>
      </w:r>
      <w:r>
        <w:rPr>
          <w:noProof/>
          <w:webHidden/>
        </w:rPr>
        <w:fldChar w:fldCharType="begin"/>
      </w:r>
      <w:r>
        <w:rPr>
          <w:noProof/>
          <w:webHidden/>
        </w:rPr>
        <w:instrText xml:space="preserve"> PAGEREF _Toc20774393 \h </w:instrText>
      </w:r>
      <w:r>
        <w:rPr>
          <w:noProof/>
          <w:webHidden/>
        </w:rPr>
      </w:r>
      <w:r>
        <w:rPr>
          <w:noProof/>
          <w:webHidden/>
        </w:rPr>
        <w:fldChar w:fldCharType="separate"/>
      </w:r>
      <w:r w:rsidR="00DF75D5">
        <w:rPr>
          <w:noProof/>
          <w:webHidden/>
        </w:rPr>
        <w:t>27</w:t>
      </w:r>
      <w:r>
        <w:rPr>
          <w:noProof/>
          <w:webHidden/>
        </w:rPr>
        <w:fldChar w:fldCharType="end"/>
      </w:r>
      <w:r w:rsidRPr="00C43638">
        <w:rPr>
          <w:rStyle w:val="Hyperlink"/>
          <w:noProof/>
        </w:rPr>
        <w:fldChar w:fldCharType="end"/>
      </w:r>
    </w:p>
    <w:p w14:paraId="56C558D6" w14:textId="112DB88B"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"_Toc20774394"</w:instrText>
      </w:r>
      <w:r w:rsidRPr="00C43638">
        <w:rPr>
          <w:rStyle w:val="Hyperlink"/>
          <w:noProof/>
        </w:rPr>
        <w:instrText xml:space="preserve"> </w:instrText>
      </w:r>
      <w:ins w:id="117"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18 – Completed Simulator Interface Module PCB</w:t>
      </w:r>
      <w:r>
        <w:rPr>
          <w:noProof/>
          <w:webHidden/>
        </w:rPr>
        <w:tab/>
      </w:r>
      <w:r>
        <w:rPr>
          <w:noProof/>
          <w:webHidden/>
        </w:rPr>
        <w:fldChar w:fldCharType="begin"/>
      </w:r>
      <w:r>
        <w:rPr>
          <w:noProof/>
          <w:webHidden/>
        </w:rPr>
        <w:instrText xml:space="preserve"> PAGEREF _Toc20774394 \h </w:instrText>
      </w:r>
      <w:r>
        <w:rPr>
          <w:noProof/>
          <w:webHidden/>
        </w:rPr>
      </w:r>
      <w:r>
        <w:rPr>
          <w:noProof/>
          <w:webHidden/>
        </w:rPr>
        <w:fldChar w:fldCharType="separate"/>
      </w:r>
      <w:r w:rsidR="00DF75D5">
        <w:rPr>
          <w:noProof/>
          <w:webHidden/>
        </w:rPr>
        <w:t>28</w:t>
      </w:r>
      <w:r>
        <w:rPr>
          <w:noProof/>
          <w:webHidden/>
        </w:rPr>
        <w:fldChar w:fldCharType="end"/>
      </w:r>
      <w:r w:rsidRPr="00C43638">
        <w:rPr>
          <w:rStyle w:val="Hyperlink"/>
          <w:noProof/>
        </w:rPr>
        <w:fldChar w:fldCharType="end"/>
      </w:r>
    </w:p>
    <w:p w14:paraId="6BEDF3EA" w14:textId="7569EDA9"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"_Toc20774395"</w:instrText>
      </w:r>
      <w:r w:rsidRPr="00C43638">
        <w:rPr>
          <w:rStyle w:val="Hyperlink"/>
          <w:noProof/>
        </w:rPr>
        <w:instrText xml:space="preserve"> </w:instrText>
      </w:r>
      <w:ins w:id="118"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19 – Power Board Parts</w:t>
      </w:r>
      <w:r>
        <w:rPr>
          <w:noProof/>
          <w:webHidden/>
        </w:rPr>
        <w:tab/>
      </w:r>
      <w:r>
        <w:rPr>
          <w:noProof/>
          <w:webHidden/>
        </w:rPr>
        <w:fldChar w:fldCharType="begin"/>
      </w:r>
      <w:r>
        <w:rPr>
          <w:noProof/>
          <w:webHidden/>
        </w:rPr>
        <w:instrText xml:space="preserve"> PAGEREF _Toc20774395 \h </w:instrText>
      </w:r>
      <w:r>
        <w:rPr>
          <w:noProof/>
          <w:webHidden/>
        </w:rPr>
      </w:r>
      <w:r>
        <w:rPr>
          <w:noProof/>
          <w:webHidden/>
        </w:rPr>
        <w:fldChar w:fldCharType="separate"/>
      </w:r>
      <w:r w:rsidR="00DF75D5">
        <w:rPr>
          <w:noProof/>
          <w:webHidden/>
        </w:rPr>
        <w:t>31</w:t>
      </w:r>
      <w:r>
        <w:rPr>
          <w:noProof/>
          <w:webHidden/>
        </w:rPr>
        <w:fldChar w:fldCharType="end"/>
      </w:r>
      <w:r w:rsidRPr="00C43638">
        <w:rPr>
          <w:rStyle w:val="Hyperlink"/>
          <w:noProof/>
        </w:rPr>
        <w:fldChar w:fldCharType="end"/>
      </w:r>
    </w:p>
    <w:p w14:paraId="22B3409C" w14:textId="5FF8F627"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"_Toc20774396"</w:instrText>
      </w:r>
      <w:r w:rsidRPr="00C43638">
        <w:rPr>
          <w:rStyle w:val="Hyperlink"/>
          <w:noProof/>
        </w:rPr>
        <w:instrText xml:space="preserve"> </w:instrText>
      </w:r>
      <w:ins w:id="119"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20 – Power Board Layout</w:t>
      </w:r>
      <w:r>
        <w:rPr>
          <w:noProof/>
          <w:webHidden/>
        </w:rPr>
        <w:tab/>
      </w:r>
      <w:r>
        <w:rPr>
          <w:noProof/>
          <w:webHidden/>
        </w:rPr>
        <w:fldChar w:fldCharType="begin"/>
      </w:r>
      <w:r>
        <w:rPr>
          <w:noProof/>
          <w:webHidden/>
        </w:rPr>
        <w:instrText xml:space="preserve"> PAGEREF _Toc20774396 \h </w:instrText>
      </w:r>
      <w:r>
        <w:rPr>
          <w:noProof/>
          <w:webHidden/>
        </w:rPr>
      </w:r>
      <w:r>
        <w:rPr>
          <w:noProof/>
          <w:webHidden/>
        </w:rPr>
        <w:fldChar w:fldCharType="separate"/>
      </w:r>
      <w:r w:rsidR="00DF75D5">
        <w:rPr>
          <w:noProof/>
          <w:webHidden/>
        </w:rPr>
        <w:t>31</w:t>
      </w:r>
      <w:r>
        <w:rPr>
          <w:noProof/>
          <w:webHidden/>
        </w:rPr>
        <w:fldChar w:fldCharType="end"/>
      </w:r>
      <w:r w:rsidRPr="00C43638">
        <w:rPr>
          <w:rStyle w:val="Hyperlink"/>
          <w:noProof/>
        </w:rPr>
        <w:fldChar w:fldCharType="end"/>
      </w:r>
    </w:p>
    <w:p w14:paraId="51C26A07" w14:textId="6E62B475"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"_Toc20774397"</w:instrText>
      </w:r>
      <w:r w:rsidRPr="00C43638">
        <w:rPr>
          <w:rStyle w:val="Hyperlink"/>
          <w:noProof/>
        </w:rPr>
        <w:instrText xml:space="preserve"> </w:instrText>
      </w:r>
      <w:ins w:id="120"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21 – Completed Power Module PCB</w:t>
      </w:r>
      <w:r>
        <w:rPr>
          <w:noProof/>
          <w:webHidden/>
        </w:rPr>
        <w:tab/>
      </w:r>
      <w:r>
        <w:rPr>
          <w:noProof/>
          <w:webHidden/>
        </w:rPr>
        <w:fldChar w:fldCharType="begin"/>
      </w:r>
      <w:r>
        <w:rPr>
          <w:noProof/>
          <w:webHidden/>
        </w:rPr>
        <w:instrText xml:space="preserve"> PAGEREF _Toc20774397 \h </w:instrText>
      </w:r>
      <w:r>
        <w:rPr>
          <w:noProof/>
          <w:webHidden/>
        </w:rPr>
      </w:r>
      <w:r>
        <w:rPr>
          <w:noProof/>
          <w:webHidden/>
        </w:rPr>
        <w:fldChar w:fldCharType="separate"/>
      </w:r>
      <w:r w:rsidR="00DF75D5">
        <w:rPr>
          <w:noProof/>
          <w:webHidden/>
        </w:rPr>
        <w:t>32</w:t>
      </w:r>
      <w:r>
        <w:rPr>
          <w:noProof/>
          <w:webHidden/>
        </w:rPr>
        <w:fldChar w:fldCharType="end"/>
      </w:r>
      <w:r w:rsidRPr="00C43638">
        <w:rPr>
          <w:rStyle w:val="Hyperlink"/>
          <w:noProof/>
        </w:rPr>
        <w:fldChar w:fldCharType="end"/>
      </w:r>
    </w:p>
    <w:p w14:paraId="2A6A61B7" w14:textId="530F364B"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"_Toc20774398"</w:instrText>
      </w:r>
      <w:r w:rsidRPr="00C43638">
        <w:rPr>
          <w:rStyle w:val="Hyperlink"/>
          <w:noProof/>
        </w:rPr>
        <w:instrText xml:space="preserve"> </w:instrText>
      </w:r>
      <w:ins w:id="121"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22 – Magneto-Resistive Sensor Demonstration</w:t>
      </w:r>
      <w:r>
        <w:rPr>
          <w:noProof/>
          <w:webHidden/>
        </w:rPr>
        <w:tab/>
      </w:r>
      <w:r>
        <w:rPr>
          <w:noProof/>
          <w:webHidden/>
        </w:rPr>
        <w:fldChar w:fldCharType="begin"/>
      </w:r>
      <w:r>
        <w:rPr>
          <w:noProof/>
          <w:webHidden/>
        </w:rPr>
        <w:instrText xml:space="preserve"> PAGEREF _Toc20774398 \h </w:instrText>
      </w:r>
      <w:r>
        <w:rPr>
          <w:noProof/>
          <w:webHidden/>
        </w:rPr>
      </w:r>
      <w:r>
        <w:rPr>
          <w:noProof/>
          <w:webHidden/>
        </w:rPr>
        <w:fldChar w:fldCharType="separate"/>
      </w:r>
      <w:r w:rsidR="00DF75D5">
        <w:rPr>
          <w:noProof/>
          <w:webHidden/>
        </w:rPr>
        <w:t>33</w:t>
      </w:r>
      <w:r>
        <w:rPr>
          <w:noProof/>
          <w:webHidden/>
        </w:rPr>
        <w:fldChar w:fldCharType="end"/>
      </w:r>
      <w:r w:rsidRPr="00C43638">
        <w:rPr>
          <w:rStyle w:val="Hyperlink"/>
          <w:noProof/>
        </w:rPr>
        <w:fldChar w:fldCharType="end"/>
      </w:r>
    </w:p>
    <w:p w14:paraId="4E3374C8" w14:textId="44C45F3D"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"_Toc20774399"</w:instrText>
      </w:r>
      <w:r w:rsidRPr="00C43638">
        <w:rPr>
          <w:rStyle w:val="Hyperlink"/>
          <w:noProof/>
        </w:rPr>
        <w:instrText xml:space="preserve"> </w:instrText>
      </w:r>
      <w:ins w:id="122"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23 – Magneto-Resistive Sensor Board Parts</w:t>
      </w:r>
      <w:r>
        <w:rPr>
          <w:noProof/>
          <w:webHidden/>
        </w:rPr>
        <w:tab/>
      </w:r>
      <w:r>
        <w:rPr>
          <w:noProof/>
          <w:webHidden/>
        </w:rPr>
        <w:fldChar w:fldCharType="begin"/>
      </w:r>
      <w:r>
        <w:rPr>
          <w:noProof/>
          <w:webHidden/>
        </w:rPr>
        <w:instrText xml:space="preserve"> PAGEREF _Toc20774399 \h </w:instrText>
      </w:r>
      <w:r>
        <w:rPr>
          <w:noProof/>
          <w:webHidden/>
        </w:rPr>
      </w:r>
      <w:r>
        <w:rPr>
          <w:noProof/>
          <w:webHidden/>
        </w:rPr>
        <w:fldChar w:fldCharType="separate"/>
      </w:r>
      <w:r w:rsidR="00DF75D5">
        <w:rPr>
          <w:noProof/>
          <w:webHidden/>
        </w:rPr>
        <w:t>35</w:t>
      </w:r>
      <w:r>
        <w:rPr>
          <w:noProof/>
          <w:webHidden/>
        </w:rPr>
        <w:fldChar w:fldCharType="end"/>
      </w:r>
      <w:r w:rsidRPr="00C43638">
        <w:rPr>
          <w:rStyle w:val="Hyperlink"/>
          <w:noProof/>
        </w:rPr>
        <w:fldChar w:fldCharType="end"/>
      </w:r>
    </w:p>
    <w:p w14:paraId="27140B8D" w14:textId="0E66164E"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"_Toc20774400"</w:instrText>
      </w:r>
      <w:r w:rsidRPr="00C43638">
        <w:rPr>
          <w:rStyle w:val="Hyperlink"/>
          <w:noProof/>
        </w:rPr>
        <w:instrText xml:space="preserve"> </w:instrText>
      </w:r>
      <w:ins w:id="123"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24 – Magneto-Resistive Sensor Board Layout</w:t>
      </w:r>
      <w:r>
        <w:rPr>
          <w:noProof/>
          <w:webHidden/>
        </w:rPr>
        <w:tab/>
      </w:r>
      <w:r>
        <w:rPr>
          <w:noProof/>
          <w:webHidden/>
        </w:rPr>
        <w:fldChar w:fldCharType="begin"/>
      </w:r>
      <w:r>
        <w:rPr>
          <w:noProof/>
          <w:webHidden/>
        </w:rPr>
        <w:instrText xml:space="preserve"> PAGEREF _Toc20774400 \h </w:instrText>
      </w:r>
      <w:r>
        <w:rPr>
          <w:noProof/>
          <w:webHidden/>
        </w:rPr>
      </w:r>
      <w:r>
        <w:rPr>
          <w:noProof/>
          <w:webHidden/>
        </w:rPr>
        <w:fldChar w:fldCharType="separate"/>
      </w:r>
      <w:r w:rsidR="00DF75D5">
        <w:rPr>
          <w:noProof/>
          <w:webHidden/>
        </w:rPr>
        <w:t>35</w:t>
      </w:r>
      <w:r>
        <w:rPr>
          <w:noProof/>
          <w:webHidden/>
        </w:rPr>
        <w:fldChar w:fldCharType="end"/>
      </w:r>
      <w:r w:rsidRPr="00C43638">
        <w:rPr>
          <w:rStyle w:val="Hyperlink"/>
          <w:noProof/>
        </w:rPr>
        <w:fldChar w:fldCharType="end"/>
      </w:r>
    </w:p>
    <w:p w14:paraId="470BF378" w14:textId="29FF44A3"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"_Toc20774401"</w:instrText>
      </w:r>
      <w:r w:rsidRPr="00C43638">
        <w:rPr>
          <w:rStyle w:val="Hyperlink"/>
          <w:noProof/>
        </w:rPr>
        <w:instrText xml:space="preserve"> </w:instrText>
      </w:r>
      <w:ins w:id="124"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25 – Completed Magneto-Resistive Sensor Module PCB (Right-Handed)</w:t>
      </w:r>
      <w:r>
        <w:rPr>
          <w:noProof/>
          <w:webHidden/>
        </w:rPr>
        <w:tab/>
      </w:r>
      <w:r>
        <w:rPr>
          <w:noProof/>
          <w:webHidden/>
        </w:rPr>
        <w:fldChar w:fldCharType="begin"/>
      </w:r>
      <w:r>
        <w:rPr>
          <w:noProof/>
          <w:webHidden/>
        </w:rPr>
        <w:instrText xml:space="preserve"> PAGEREF _Toc20774401 \h </w:instrText>
      </w:r>
      <w:r>
        <w:rPr>
          <w:noProof/>
          <w:webHidden/>
        </w:rPr>
      </w:r>
      <w:r>
        <w:rPr>
          <w:noProof/>
          <w:webHidden/>
        </w:rPr>
        <w:fldChar w:fldCharType="separate"/>
      </w:r>
      <w:r w:rsidR="00DF75D5">
        <w:rPr>
          <w:noProof/>
          <w:webHidden/>
        </w:rPr>
        <w:t>36</w:t>
      </w:r>
      <w:r>
        <w:rPr>
          <w:noProof/>
          <w:webHidden/>
        </w:rPr>
        <w:fldChar w:fldCharType="end"/>
      </w:r>
      <w:r w:rsidRPr="00C43638">
        <w:rPr>
          <w:rStyle w:val="Hyperlink"/>
          <w:noProof/>
        </w:rPr>
        <w:fldChar w:fldCharType="end"/>
      </w:r>
    </w:p>
    <w:p w14:paraId="308814DE" w14:textId="2B0ED666"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"_Toc20774402"</w:instrText>
      </w:r>
      <w:r w:rsidRPr="00C43638">
        <w:rPr>
          <w:rStyle w:val="Hyperlink"/>
          <w:noProof/>
        </w:rPr>
        <w:instrText xml:space="preserve"> </w:instrText>
      </w:r>
      <w:ins w:id="125"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26 – Magneto-Resistive Sensor Board Layout</w:t>
      </w:r>
      <w:r>
        <w:rPr>
          <w:noProof/>
          <w:webHidden/>
        </w:rPr>
        <w:tab/>
      </w:r>
      <w:r>
        <w:rPr>
          <w:noProof/>
          <w:webHidden/>
        </w:rPr>
        <w:fldChar w:fldCharType="begin"/>
      </w:r>
      <w:r>
        <w:rPr>
          <w:noProof/>
          <w:webHidden/>
        </w:rPr>
        <w:instrText xml:space="preserve"> PAGEREF _Toc20774402 \h </w:instrText>
      </w:r>
      <w:r>
        <w:rPr>
          <w:noProof/>
          <w:webHidden/>
        </w:rPr>
      </w:r>
      <w:r>
        <w:rPr>
          <w:noProof/>
          <w:webHidden/>
        </w:rPr>
        <w:fldChar w:fldCharType="separate"/>
      </w:r>
      <w:r w:rsidR="00DF75D5">
        <w:rPr>
          <w:noProof/>
          <w:webHidden/>
        </w:rPr>
        <w:t>39</w:t>
      </w:r>
      <w:r>
        <w:rPr>
          <w:noProof/>
          <w:webHidden/>
        </w:rPr>
        <w:fldChar w:fldCharType="end"/>
      </w:r>
      <w:r w:rsidRPr="00C43638">
        <w:rPr>
          <w:rStyle w:val="Hyperlink"/>
          <w:noProof/>
        </w:rPr>
        <w:fldChar w:fldCharType="end"/>
      </w:r>
    </w:p>
    <w:p w14:paraId="6F954D0E" w14:textId="09773826"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"_Toc20774403"</w:instrText>
      </w:r>
      <w:r w:rsidRPr="00C43638">
        <w:rPr>
          <w:rStyle w:val="Hyperlink"/>
          <w:noProof/>
        </w:rPr>
        <w:instrText xml:space="preserve"> </w:instrText>
      </w:r>
      <w:ins w:id="126"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27 – Completed Generic Sensor Module PCB</w:t>
      </w:r>
      <w:r>
        <w:rPr>
          <w:noProof/>
          <w:webHidden/>
        </w:rPr>
        <w:tab/>
      </w:r>
      <w:r>
        <w:rPr>
          <w:noProof/>
          <w:webHidden/>
        </w:rPr>
        <w:fldChar w:fldCharType="begin"/>
      </w:r>
      <w:r>
        <w:rPr>
          <w:noProof/>
          <w:webHidden/>
        </w:rPr>
        <w:instrText xml:space="preserve"> PAGEREF _Toc20774403 \h </w:instrText>
      </w:r>
      <w:r>
        <w:rPr>
          <w:noProof/>
          <w:webHidden/>
        </w:rPr>
      </w:r>
      <w:r>
        <w:rPr>
          <w:noProof/>
          <w:webHidden/>
        </w:rPr>
        <w:fldChar w:fldCharType="separate"/>
      </w:r>
      <w:r w:rsidR="00DF75D5">
        <w:rPr>
          <w:noProof/>
          <w:webHidden/>
        </w:rPr>
        <w:t>40</w:t>
      </w:r>
      <w:r>
        <w:rPr>
          <w:noProof/>
          <w:webHidden/>
        </w:rPr>
        <w:fldChar w:fldCharType="end"/>
      </w:r>
      <w:r w:rsidRPr="00C43638">
        <w:rPr>
          <w:rStyle w:val="Hyperlink"/>
          <w:noProof/>
        </w:rPr>
        <w:fldChar w:fldCharType="end"/>
      </w:r>
    </w:p>
    <w:p w14:paraId="4DBA0C12" w14:textId="68273446"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"_Toc20774404"</w:instrText>
      </w:r>
      <w:r w:rsidRPr="00C43638">
        <w:rPr>
          <w:rStyle w:val="Hyperlink"/>
          <w:noProof/>
        </w:rPr>
        <w:instrText xml:space="preserve"> </w:instrText>
      </w:r>
      <w:ins w:id="127"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28 – Infra-Red Sensor Wiring</w:t>
      </w:r>
      <w:r>
        <w:rPr>
          <w:noProof/>
          <w:webHidden/>
        </w:rPr>
        <w:tab/>
      </w:r>
      <w:r>
        <w:rPr>
          <w:noProof/>
          <w:webHidden/>
        </w:rPr>
        <w:fldChar w:fldCharType="begin"/>
      </w:r>
      <w:r>
        <w:rPr>
          <w:noProof/>
          <w:webHidden/>
        </w:rPr>
        <w:instrText xml:space="preserve"> PAGEREF _Toc20774404 \h </w:instrText>
      </w:r>
      <w:r>
        <w:rPr>
          <w:noProof/>
          <w:webHidden/>
        </w:rPr>
      </w:r>
      <w:r>
        <w:rPr>
          <w:noProof/>
          <w:webHidden/>
        </w:rPr>
        <w:fldChar w:fldCharType="separate"/>
      </w:r>
      <w:r w:rsidR="00DF75D5">
        <w:rPr>
          <w:noProof/>
          <w:webHidden/>
        </w:rPr>
        <w:t>41</w:t>
      </w:r>
      <w:r>
        <w:rPr>
          <w:noProof/>
          <w:webHidden/>
        </w:rPr>
        <w:fldChar w:fldCharType="end"/>
      </w:r>
      <w:r w:rsidRPr="00C43638">
        <w:rPr>
          <w:rStyle w:val="Hyperlink"/>
          <w:noProof/>
        </w:rPr>
        <w:fldChar w:fldCharType="end"/>
      </w:r>
    </w:p>
    <w:p w14:paraId="756DDD49" w14:textId="6F0647F5"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"_Toc20774405"</w:instrText>
      </w:r>
      <w:r w:rsidRPr="00C43638">
        <w:rPr>
          <w:rStyle w:val="Hyperlink"/>
          <w:noProof/>
        </w:rPr>
        <w:instrText xml:space="preserve"> </w:instrText>
      </w:r>
      <w:ins w:id="128"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29 – Simulator Interface &amp; Power Module Enclosure Drilling Guide</w:t>
      </w:r>
      <w:r>
        <w:rPr>
          <w:noProof/>
          <w:webHidden/>
        </w:rPr>
        <w:tab/>
      </w:r>
      <w:r>
        <w:rPr>
          <w:noProof/>
          <w:webHidden/>
        </w:rPr>
        <w:fldChar w:fldCharType="begin"/>
      </w:r>
      <w:r>
        <w:rPr>
          <w:noProof/>
          <w:webHidden/>
        </w:rPr>
        <w:instrText xml:space="preserve"> PAGEREF _Toc20774405 \h </w:instrText>
      </w:r>
      <w:r>
        <w:rPr>
          <w:noProof/>
          <w:webHidden/>
        </w:rPr>
      </w:r>
      <w:r>
        <w:rPr>
          <w:noProof/>
          <w:webHidden/>
        </w:rPr>
        <w:fldChar w:fldCharType="separate"/>
      </w:r>
      <w:r w:rsidR="00DF75D5">
        <w:rPr>
          <w:noProof/>
          <w:webHidden/>
        </w:rPr>
        <w:t>43</w:t>
      </w:r>
      <w:r>
        <w:rPr>
          <w:noProof/>
          <w:webHidden/>
        </w:rPr>
        <w:fldChar w:fldCharType="end"/>
      </w:r>
      <w:r w:rsidRPr="00C43638">
        <w:rPr>
          <w:rStyle w:val="Hyperlink"/>
          <w:noProof/>
        </w:rPr>
        <w:fldChar w:fldCharType="end"/>
      </w:r>
    </w:p>
    <w:p w14:paraId="12CF360E" w14:textId="23FA84C3"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"_Toc20774406"</w:instrText>
      </w:r>
      <w:r w:rsidRPr="00C43638">
        <w:rPr>
          <w:rStyle w:val="Hyperlink"/>
          <w:noProof/>
        </w:rPr>
        <w:instrText xml:space="preserve"> </w:instrText>
      </w:r>
      <w:ins w:id="129"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30 – Magneto-Resistive Sensor Module Enclosure Drilling Guide</w:t>
      </w:r>
      <w:r>
        <w:rPr>
          <w:noProof/>
          <w:webHidden/>
        </w:rPr>
        <w:tab/>
      </w:r>
      <w:r>
        <w:rPr>
          <w:noProof/>
          <w:webHidden/>
        </w:rPr>
        <w:fldChar w:fldCharType="begin"/>
      </w:r>
      <w:r>
        <w:rPr>
          <w:noProof/>
          <w:webHidden/>
        </w:rPr>
        <w:instrText xml:space="preserve"> PAGEREF _Toc20774406 \h </w:instrText>
      </w:r>
      <w:r>
        <w:rPr>
          <w:noProof/>
          <w:webHidden/>
        </w:rPr>
      </w:r>
      <w:r>
        <w:rPr>
          <w:noProof/>
          <w:webHidden/>
        </w:rPr>
        <w:fldChar w:fldCharType="separate"/>
      </w:r>
      <w:r w:rsidR="00DF75D5">
        <w:rPr>
          <w:noProof/>
          <w:webHidden/>
        </w:rPr>
        <w:t>43</w:t>
      </w:r>
      <w:r>
        <w:rPr>
          <w:noProof/>
          <w:webHidden/>
        </w:rPr>
        <w:fldChar w:fldCharType="end"/>
      </w:r>
      <w:r w:rsidRPr="00C43638">
        <w:rPr>
          <w:rStyle w:val="Hyperlink"/>
          <w:noProof/>
        </w:rPr>
        <w:fldChar w:fldCharType="end"/>
      </w:r>
    </w:p>
    <w:p w14:paraId="3259665E" w14:textId="650ACC5C"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"_Toc20774407"</w:instrText>
      </w:r>
      <w:r w:rsidRPr="00C43638">
        <w:rPr>
          <w:rStyle w:val="Hyperlink"/>
          <w:noProof/>
        </w:rPr>
        <w:instrText xml:space="preserve"> </w:instrText>
      </w:r>
      <w:ins w:id="130"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31 – Infra-Red Sensor Module Enclosure Drilling Guide</w:t>
      </w:r>
      <w:r>
        <w:rPr>
          <w:noProof/>
          <w:webHidden/>
        </w:rPr>
        <w:tab/>
      </w:r>
      <w:r>
        <w:rPr>
          <w:noProof/>
          <w:webHidden/>
        </w:rPr>
        <w:fldChar w:fldCharType="begin"/>
      </w:r>
      <w:r>
        <w:rPr>
          <w:noProof/>
          <w:webHidden/>
        </w:rPr>
        <w:instrText xml:space="preserve"> PAGEREF _Toc20774407 \h </w:instrText>
      </w:r>
      <w:r>
        <w:rPr>
          <w:noProof/>
          <w:webHidden/>
        </w:rPr>
      </w:r>
      <w:r>
        <w:rPr>
          <w:noProof/>
          <w:webHidden/>
        </w:rPr>
        <w:fldChar w:fldCharType="separate"/>
      </w:r>
      <w:r w:rsidR="00DF75D5">
        <w:rPr>
          <w:noProof/>
          <w:webHidden/>
        </w:rPr>
        <w:t>44</w:t>
      </w:r>
      <w:r>
        <w:rPr>
          <w:noProof/>
          <w:webHidden/>
        </w:rPr>
        <w:fldChar w:fldCharType="end"/>
      </w:r>
      <w:r w:rsidRPr="00C43638">
        <w:rPr>
          <w:rStyle w:val="Hyperlink"/>
          <w:noProof/>
        </w:rPr>
        <w:fldChar w:fldCharType="end"/>
      </w:r>
    </w:p>
    <w:p w14:paraId="2AB8EF3A" w14:textId="6AE9950D"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"_Toc20774408"</w:instrText>
      </w:r>
      <w:r w:rsidRPr="00C43638">
        <w:rPr>
          <w:rStyle w:val="Hyperlink"/>
          <w:noProof/>
        </w:rPr>
        <w:instrText xml:space="preserve"> </w:instrText>
      </w:r>
      <w:ins w:id="131"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32 – PCB Mounting Hardware</w:t>
      </w:r>
      <w:r>
        <w:rPr>
          <w:noProof/>
          <w:webHidden/>
        </w:rPr>
        <w:tab/>
      </w:r>
      <w:r>
        <w:rPr>
          <w:noProof/>
          <w:webHidden/>
        </w:rPr>
        <w:fldChar w:fldCharType="begin"/>
      </w:r>
      <w:r>
        <w:rPr>
          <w:noProof/>
          <w:webHidden/>
        </w:rPr>
        <w:instrText xml:space="preserve"> PAGEREF _Toc20774408 \h </w:instrText>
      </w:r>
      <w:r>
        <w:rPr>
          <w:noProof/>
          <w:webHidden/>
        </w:rPr>
      </w:r>
      <w:r>
        <w:rPr>
          <w:noProof/>
          <w:webHidden/>
        </w:rPr>
        <w:fldChar w:fldCharType="separate"/>
      </w:r>
      <w:r w:rsidR="00DF75D5">
        <w:rPr>
          <w:noProof/>
          <w:webHidden/>
        </w:rPr>
        <w:t>44</w:t>
      </w:r>
      <w:r>
        <w:rPr>
          <w:noProof/>
          <w:webHidden/>
        </w:rPr>
        <w:fldChar w:fldCharType="end"/>
      </w:r>
      <w:r w:rsidRPr="00C43638">
        <w:rPr>
          <w:rStyle w:val="Hyperlink"/>
          <w:noProof/>
        </w:rPr>
        <w:fldChar w:fldCharType="end"/>
      </w:r>
    </w:p>
    <w:p w14:paraId="13BE5E10" w14:textId="35506FAC"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"_Toc20774409"</w:instrText>
      </w:r>
      <w:r w:rsidRPr="00C43638">
        <w:rPr>
          <w:rStyle w:val="Hyperlink"/>
          <w:noProof/>
        </w:rPr>
        <w:instrText xml:space="preserve"> </w:instrText>
      </w:r>
      <w:ins w:id="132"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33 – Grommets Drilled &amp; Cut</w:t>
      </w:r>
      <w:r>
        <w:rPr>
          <w:noProof/>
          <w:webHidden/>
        </w:rPr>
        <w:tab/>
      </w:r>
      <w:r>
        <w:rPr>
          <w:noProof/>
          <w:webHidden/>
        </w:rPr>
        <w:fldChar w:fldCharType="begin"/>
      </w:r>
      <w:r>
        <w:rPr>
          <w:noProof/>
          <w:webHidden/>
        </w:rPr>
        <w:instrText xml:space="preserve"> PAGEREF _Toc20774409 \h </w:instrText>
      </w:r>
      <w:r>
        <w:rPr>
          <w:noProof/>
          <w:webHidden/>
        </w:rPr>
      </w:r>
      <w:r>
        <w:rPr>
          <w:noProof/>
          <w:webHidden/>
        </w:rPr>
        <w:fldChar w:fldCharType="separate"/>
      </w:r>
      <w:r w:rsidR="00DF75D5">
        <w:rPr>
          <w:noProof/>
          <w:webHidden/>
        </w:rPr>
        <w:t>45</w:t>
      </w:r>
      <w:r>
        <w:rPr>
          <w:noProof/>
          <w:webHidden/>
        </w:rPr>
        <w:fldChar w:fldCharType="end"/>
      </w:r>
      <w:r w:rsidRPr="00C43638">
        <w:rPr>
          <w:rStyle w:val="Hyperlink"/>
          <w:noProof/>
        </w:rPr>
        <w:fldChar w:fldCharType="end"/>
      </w:r>
    </w:p>
    <w:p w14:paraId="092B4510" w14:textId="42912D9C"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"_Toc20774410"</w:instrText>
      </w:r>
      <w:r w:rsidRPr="00C43638">
        <w:rPr>
          <w:rStyle w:val="Hyperlink"/>
          <w:noProof/>
        </w:rPr>
        <w:instrText xml:space="preserve"> </w:instrText>
      </w:r>
      <w:ins w:id="133"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34 – Completed Sensor Interface Module</w:t>
      </w:r>
      <w:r>
        <w:rPr>
          <w:noProof/>
          <w:webHidden/>
        </w:rPr>
        <w:tab/>
      </w:r>
      <w:r>
        <w:rPr>
          <w:noProof/>
          <w:webHidden/>
        </w:rPr>
        <w:fldChar w:fldCharType="begin"/>
      </w:r>
      <w:r>
        <w:rPr>
          <w:noProof/>
          <w:webHidden/>
        </w:rPr>
        <w:instrText xml:space="preserve"> PAGEREF _Toc20774410 \h </w:instrText>
      </w:r>
      <w:r>
        <w:rPr>
          <w:noProof/>
          <w:webHidden/>
        </w:rPr>
      </w:r>
      <w:r>
        <w:rPr>
          <w:noProof/>
          <w:webHidden/>
        </w:rPr>
        <w:fldChar w:fldCharType="separate"/>
      </w:r>
      <w:r w:rsidR="00DF75D5">
        <w:rPr>
          <w:noProof/>
          <w:webHidden/>
        </w:rPr>
        <w:t>46</w:t>
      </w:r>
      <w:r>
        <w:rPr>
          <w:noProof/>
          <w:webHidden/>
        </w:rPr>
        <w:fldChar w:fldCharType="end"/>
      </w:r>
      <w:r w:rsidRPr="00C43638">
        <w:rPr>
          <w:rStyle w:val="Hyperlink"/>
          <w:noProof/>
        </w:rPr>
        <w:fldChar w:fldCharType="end"/>
      </w:r>
    </w:p>
    <w:p w14:paraId="5C052198" w14:textId="5CE43CB8"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"_Toc20774411"</w:instrText>
      </w:r>
      <w:r w:rsidRPr="00C43638">
        <w:rPr>
          <w:rStyle w:val="Hyperlink"/>
          <w:noProof/>
        </w:rPr>
        <w:instrText xml:space="preserve"> </w:instrText>
      </w:r>
      <w:ins w:id="134"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35 – Completed Power Board</w:t>
      </w:r>
      <w:r>
        <w:rPr>
          <w:noProof/>
          <w:webHidden/>
        </w:rPr>
        <w:tab/>
      </w:r>
      <w:r>
        <w:rPr>
          <w:noProof/>
          <w:webHidden/>
        </w:rPr>
        <w:fldChar w:fldCharType="begin"/>
      </w:r>
      <w:r>
        <w:rPr>
          <w:noProof/>
          <w:webHidden/>
        </w:rPr>
        <w:instrText xml:space="preserve"> PAGEREF _Toc20774411 \h </w:instrText>
      </w:r>
      <w:r>
        <w:rPr>
          <w:noProof/>
          <w:webHidden/>
        </w:rPr>
      </w:r>
      <w:r>
        <w:rPr>
          <w:noProof/>
          <w:webHidden/>
        </w:rPr>
        <w:fldChar w:fldCharType="separate"/>
      </w:r>
      <w:r w:rsidR="00DF75D5">
        <w:rPr>
          <w:noProof/>
          <w:webHidden/>
        </w:rPr>
        <w:t>46</w:t>
      </w:r>
      <w:r>
        <w:rPr>
          <w:noProof/>
          <w:webHidden/>
        </w:rPr>
        <w:fldChar w:fldCharType="end"/>
      </w:r>
      <w:r w:rsidRPr="00C43638">
        <w:rPr>
          <w:rStyle w:val="Hyperlink"/>
          <w:noProof/>
        </w:rPr>
        <w:fldChar w:fldCharType="end"/>
      </w:r>
    </w:p>
    <w:p w14:paraId="4BE6B98E" w14:textId="2C88814F"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"_Toc20774412"</w:instrText>
      </w:r>
      <w:r w:rsidRPr="00C43638">
        <w:rPr>
          <w:rStyle w:val="Hyperlink"/>
          <w:noProof/>
        </w:rPr>
        <w:instrText xml:space="preserve"> </w:instrText>
      </w:r>
      <w:ins w:id="135"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36 – Completed Magneto-Resistive Sensor Module</w:t>
      </w:r>
      <w:r>
        <w:rPr>
          <w:noProof/>
          <w:webHidden/>
        </w:rPr>
        <w:tab/>
      </w:r>
      <w:r>
        <w:rPr>
          <w:noProof/>
          <w:webHidden/>
        </w:rPr>
        <w:fldChar w:fldCharType="begin"/>
      </w:r>
      <w:r>
        <w:rPr>
          <w:noProof/>
          <w:webHidden/>
        </w:rPr>
        <w:instrText xml:space="preserve"> PAGEREF _Toc20774412 \h </w:instrText>
      </w:r>
      <w:r>
        <w:rPr>
          <w:noProof/>
          <w:webHidden/>
        </w:rPr>
      </w:r>
      <w:r>
        <w:rPr>
          <w:noProof/>
          <w:webHidden/>
        </w:rPr>
        <w:fldChar w:fldCharType="separate"/>
      </w:r>
      <w:r w:rsidR="00DF75D5">
        <w:rPr>
          <w:noProof/>
          <w:webHidden/>
        </w:rPr>
        <w:t>47</w:t>
      </w:r>
      <w:r>
        <w:rPr>
          <w:noProof/>
          <w:webHidden/>
        </w:rPr>
        <w:fldChar w:fldCharType="end"/>
      </w:r>
      <w:r w:rsidRPr="00C43638">
        <w:rPr>
          <w:rStyle w:val="Hyperlink"/>
          <w:noProof/>
        </w:rPr>
        <w:fldChar w:fldCharType="end"/>
      </w:r>
    </w:p>
    <w:p w14:paraId="6D6967A8" w14:textId="170EC210"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"_Toc20774413"</w:instrText>
      </w:r>
      <w:r w:rsidRPr="00C43638">
        <w:rPr>
          <w:rStyle w:val="Hyperlink"/>
          <w:noProof/>
        </w:rPr>
        <w:instrText xml:space="preserve"> </w:instrText>
      </w:r>
      <w:ins w:id="136"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37 – Completed Infra-Red Sensor Module</w:t>
      </w:r>
      <w:r>
        <w:rPr>
          <w:noProof/>
          <w:webHidden/>
        </w:rPr>
        <w:tab/>
      </w:r>
      <w:r>
        <w:rPr>
          <w:noProof/>
          <w:webHidden/>
        </w:rPr>
        <w:fldChar w:fldCharType="begin"/>
      </w:r>
      <w:r>
        <w:rPr>
          <w:noProof/>
          <w:webHidden/>
        </w:rPr>
        <w:instrText xml:space="preserve"> PAGEREF _Toc20774413 \h </w:instrText>
      </w:r>
      <w:r>
        <w:rPr>
          <w:noProof/>
          <w:webHidden/>
        </w:rPr>
      </w:r>
      <w:r>
        <w:rPr>
          <w:noProof/>
          <w:webHidden/>
        </w:rPr>
        <w:fldChar w:fldCharType="separate"/>
      </w:r>
      <w:r w:rsidR="00DF75D5">
        <w:rPr>
          <w:noProof/>
          <w:webHidden/>
        </w:rPr>
        <w:t>47</w:t>
      </w:r>
      <w:r>
        <w:rPr>
          <w:noProof/>
          <w:webHidden/>
        </w:rPr>
        <w:fldChar w:fldCharType="end"/>
      </w:r>
      <w:r w:rsidRPr="00C43638">
        <w:rPr>
          <w:rStyle w:val="Hyperlink"/>
          <w:noProof/>
        </w:rPr>
        <w:fldChar w:fldCharType="end"/>
      </w:r>
    </w:p>
    <w:p w14:paraId="7FBA8785" w14:textId="6C92DE9C"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"_Toc20774414"</w:instrText>
      </w:r>
      <w:r w:rsidRPr="00C43638">
        <w:rPr>
          <w:rStyle w:val="Hyperlink"/>
          <w:noProof/>
        </w:rPr>
        <w:instrText xml:space="preserve"> </w:instrText>
      </w:r>
      <w:ins w:id="137"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38 – Examples of Hardware Programmers</w:t>
      </w:r>
      <w:r>
        <w:rPr>
          <w:noProof/>
          <w:webHidden/>
        </w:rPr>
        <w:tab/>
      </w:r>
      <w:r>
        <w:rPr>
          <w:noProof/>
          <w:webHidden/>
        </w:rPr>
        <w:fldChar w:fldCharType="begin"/>
      </w:r>
      <w:r>
        <w:rPr>
          <w:noProof/>
          <w:webHidden/>
        </w:rPr>
        <w:instrText xml:space="preserve"> PAGEREF _Toc20774414 \h </w:instrText>
      </w:r>
      <w:r>
        <w:rPr>
          <w:noProof/>
          <w:webHidden/>
        </w:rPr>
      </w:r>
      <w:r>
        <w:rPr>
          <w:noProof/>
          <w:webHidden/>
        </w:rPr>
        <w:fldChar w:fldCharType="separate"/>
      </w:r>
      <w:r w:rsidR="00DF75D5">
        <w:rPr>
          <w:noProof/>
          <w:webHidden/>
        </w:rPr>
        <w:t>49</w:t>
      </w:r>
      <w:r>
        <w:rPr>
          <w:noProof/>
          <w:webHidden/>
        </w:rPr>
        <w:fldChar w:fldCharType="end"/>
      </w:r>
      <w:r w:rsidRPr="00C43638">
        <w:rPr>
          <w:rStyle w:val="Hyperlink"/>
          <w:noProof/>
        </w:rPr>
        <w:fldChar w:fldCharType="end"/>
      </w:r>
    </w:p>
    <w:p w14:paraId="31EE044F" w14:textId="2C5FF69C"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"_Toc20774415"</w:instrText>
      </w:r>
      <w:r w:rsidRPr="00C43638">
        <w:rPr>
          <w:rStyle w:val="Hyperlink"/>
          <w:noProof/>
        </w:rPr>
        <w:instrText xml:space="preserve"> </w:instrText>
      </w:r>
      <w:ins w:id="138"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39 – Arduino IDE Preferences Menu</w:t>
      </w:r>
      <w:r>
        <w:rPr>
          <w:noProof/>
          <w:webHidden/>
        </w:rPr>
        <w:tab/>
      </w:r>
      <w:r>
        <w:rPr>
          <w:noProof/>
          <w:webHidden/>
        </w:rPr>
        <w:fldChar w:fldCharType="begin"/>
      </w:r>
      <w:r>
        <w:rPr>
          <w:noProof/>
          <w:webHidden/>
        </w:rPr>
        <w:instrText xml:space="preserve"> PAGEREF _Toc20774415 \h </w:instrText>
      </w:r>
      <w:r>
        <w:rPr>
          <w:noProof/>
          <w:webHidden/>
        </w:rPr>
      </w:r>
      <w:r>
        <w:rPr>
          <w:noProof/>
          <w:webHidden/>
        </w:rPr>
        <w:fldChar w:fldCharType="separate"/>
      </w:r>
      <w:r w:rsidR="00DF75D5">
        <w:rPr>
          <w:noProof/>
          <w:webHidden/>
        </w:rPr>
        <w:t>50</w:t>
      </w:r>
      <w:r>
        <w:rPr>
          <w:noProof/>
          <w:webHidden/>
        </w:rPr>
        <w:fldChar w:fldCharType="end"/>
      </w:r>
      <w:r w:rsidRPr="00C43638">
        <w:rPr>
          <w:rStyle w:val="Hyperlink"/>
          <w:noProof/>
        </w:rPr>
        <w:fldChar w:fldCharType="end"/>
      </w:r>
    </w:p>
    <w:p w14:paraId="13282271" w14:textId="0F99E542"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lastRenderedPageBreak/>
        <w:fldChar w:fldCharType="begin"/>
      </w:r>
      <w:r w:rsidRPr="00C43638">
        <w:rPr>
          <w:rStyle w:val="Hyperlink"/>
          <w:noProof/>
        </w:rPr>
        <w:instrText xml:space="preserve"> </w:instrText>
      </w:r>
      <w:r>
        <w:rPr>
          <w:noProof/>
        </w:rPr>
        <w:instrText>HYPERLINK \l "_Toc20774416"</w:instrText>
      </w:r>
      <w:r w:rsidRPr="00C43638">
        <w:rPr>
          <w:rStyle w:val="Hyperlink"/>
          <w:noProof/>
        </w:rPr>
        <w:instrText xml:space="preserve"> </w:instrText>
      </w:r>
      <w:ins w:id="139"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40 – Arduino IDE Sketchbook Location</w:t>
      </w:r>
      <w:r>
        <w:rPr>
          <w:noProof/>
          <w:webHidden/>
        </w:rPr>
        <w:tab/>
      </w:r>
      <w:r>
        <w:rPr>
          <w:noProof/>
          <w:webHidden/>
        </w:rPr>
        <w:fldChar w:fldCharType="begin"/>
      </w:r>
      <w:r>
        <w:rPr>
          <w:noProof/>
          <w:webHidden/>
        </w:rPr>
        <w:instrText xml:space="preserve"> PAGEREF _Toc20774416 \h </w:instrText>
      </w:r>
      <w:r>
        <w:rPr>
          <w:noProof/>
          <w:webHidden/>
        </w:rPr>
      </w:r>
      <w:r>
        <w:rPr>
          <w:noProof/>
          <w:webHidden/>
        </w:rPr>
        <w:fldChar w:fldCharType="separate"/>
      </w:r>
      <w:r w:rsidR="00DF75D5">
        <w:rPr>
          <w:noProof/>
          <w:webHidden/>
        </w:rPr>
        <w:t>51</w:t>
      </w:r>
      <w:r>
        <w:rPr>
          <w:noProof/>
          <w:webHidden/>
        </w:rPr>
        <w:fldChar w:fldCharType="end"/>
      </w:r>
      <w:r w:rsidRPr="00C43638">
        <w:rPr>
          <w:rStyle w:val="Hyperlink"/>
          <w:noProof/>
        </w:rPr>
        <w:fldChar w:fldCharType="end"/>
      </w:r>
    </w:p>
    <w:p w14:paraId="05BE176E" w14:textId="08FB7547"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"_Toc20774417"</w:instrText>
      </w:r>
      <w:r w:rsidRPr="00C43638">
        <w:rPr>
          <w:rStyle w:val="Hyperlink"/>
          <w:noProof/>
        </w:rPr>
        <w:instrText xml:space="preserve"> </w:instrText>
      </w:r>
      <w:ins w:id="140"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41 – Arduino IDE Boards Manager Menu</w:t>
      </w:r>
      <w:r>
        <w:rPr>
          <w:noProof/>
          <w:webHidden/>
        </w:rPr>
        <w:tab/>
      </w:r>
      <w:r>
        <w:rPr>
          <w:noProof/>
          <w:webHidden/>
        </w:rPr>
        <w:fldChar w:fldCharType="begin"/>
      </w:r>
      <w:r>
        <w:rPr>
          <w:noProof/>
          <w:webHidden/>
        </w:rPr>
        <w:instrText xml:space="preserve"> PAGEREF _Toc20774417 \h </w:instrText>
      </w:r>
      <w:r>
        <w:rPr>
          <w:noProof/>
          <w:webHidden/>
        </w:rPr>
      </w:r>
      <w:r>
        <w:rPr>
          <w:noProof/>
          <w:webHidden/>
        </w:rPr>
        <w:fldChar w:fldCharType="separate"/>
      </w:r>
      <w:r w:rsidR="00DF75D5">
        <w:rPr>
          <w:noProof/>
          <w:webHidden/>
        </w:rPr>
        <w:t>52</w:t>
      </w:r>
      <w:r>
        <w:rPr>
          <w:noProof/>
          <w:webHidden/>
        </w:rPr>
        <w:fldChar w:fldCharType="end"/>
      </w:r>
      <w:r w:rsidRPr="00C43638">
        <w:rPr>
          <w:rStyle w:val="Hyperlink"/>
          <w:noProof/>
        </w:rPr>
        <w:fldChar w:fldCharType="end"/>
      </w:r>
    </w:p>
    <w:p w14:paraId="68958A49" w14:textId="6729224A"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"_Toc20774418"</w:instrText>
      </w:r>
      <w:r w:rsidRPr="00C43638">
        <w:rPr>
          <w:rStyle w:val="Hyperlink"/>
          <w:noProof/>
        </w:rPr>
        <w:instrText xml:space="preserve"> </w:instrText>
      </w:r>
      <w:ins w:id="141"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42 – Arduino IDE Board Manager</w:t>
      </w:r>
      <w:r>
        <w:rPr>
          <w:noProof/>
          <w:webHidden/>
        </w:rPr>
        <w:tab/>
      </w:r>
      <w:r>
        <w:rPr>
          <w:noProof/>
          <w:webHidden/>
        </w:rPr>
        <w:fldChar w:fldCharType="begin"/>
      </w:r>
      <w:r>
        <w:rPr>
          <w:noProof/>
          <w:webHidden/>
        </w:rPr>
        <w:instrText xml:space="preserve"> PAGEREF _Toc20774418 \h </w:instrText>
      </w:r>
      <w:r>
        <w:rPr>
          <w:noProof/>
          <w:webHidden/>
        </w:rPr>
      </w:r>
      <w:r>
        <w:rPr>
          <w:noProof/>
          <w:webHidden/>
        </w:rPr>
        <w:fldChar w:fldCharType="separate"/>
      </w:r>
      <w:r w:rsidR="00DF75D5">
        <w:rPr>
          <w:noProof/>
          <w:webHidden/>
        </w:rPr>
        <w:t>53</w:t>
      </w:r>
      <w:r>
        <w:rPr>
          <w:noProof/>
          <w:webHidden/>
        </w:rPr>
        <w:fldChar w:fldCharType="end"/>
      </w:r>
      <w:r w:rsidRPr="00C43638">
        <w:rPr>
          <w:rStyle w:val="Hyperlink"/>
          <w:noProof/>
        </w:rPr>
        <w:fldChar w:fldCharType="end"/>
      </w:r>
    </w:p>
    <w:p w14:paraId="4BE6FC9E" w14:textId="3D789A84"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"_Toc20774419"</w:instrText>
      </w:r>
      <w:r w:rsidRPr="00C43638">
        <w:rPr>
          <w:rStyle w:val="Hyperlink"/>
          <w:noProof/>
        </w:rPr>
        <w:instrText xml:space="preserve"> </w:instrText>
      </w:r>
      <w:ins w:id="142"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43 – Arduino USB Cable</w:t>
      </w:r>
      <w:r>
        <w:rPr>
          <w:noProof/>
          <w:webHidden/>
        </w:rPr>
        <w:tab/>
      </w:r>
      <w:r>
        <w:rPr>
          <w:noProof/>
          <w:webHidden/>
        </w:rPr>
        <w:fldChar w:fldCharType="begin"/>
      </w:r>
      <w:r>
        <w:rPr>
          <w:noProof/>
          <w:webHidden/>
        </w:rPr>
        <w:instrText xml:space="preserve"> PAGEREF _Toc20774419 \h </w:instrText>
      </w:r>
      <w:r>
        <w:rPr>
          <w:noProof/>
          <w:webHidden/>
        </w:rPr>
      </w:r>
      <w:r>
        <w:rPr>
          <w:noProof/>
          <w:webHidden/>
        </w:rPr>
        <w:fldChar w:fldCharType="separate"/>
      </w:r>
      <w:r w:rsidR="00DF75D5">
        <w:rPr>
          <w:noProof/>
          <w:webHidden/>
        </w:rPr>
        <w:t>53</w:t>
      </w:r>
      <w:r>
        <w:rPr>
          <w:noProof/>
          <w:webHidden/>
        </w:rPr>
        <w:fldChar w:fldCharType="end"/>
      </w:r>
      <w:r w:rsidRPr="00C43638">
        <w:rPr>
          <w:rStyle w:val="Hyperlink"/>
          <w:noProof/>
        </w:rPr>
        <w:fldChar w:fldCharType="end"/>
      </w:r>
    </w:p>
    <w:p w14:paraId="77761B07" w14:textId="7FC7B601"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"_Toc20774420"</w:instrText>
      </w:r>
      <w:r w:rsidRPr="00C43638">
        <w:rPr>
          <w:rStyle w:val="Hyperlink"/>
          <w:noProof/>
        </w:rPr>
        <w:instrText xml:space="preserve"> </w:instrText>
      </w:r>
      <w:ins w:id="143"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44 – Arduino IDE ISP Sketch Loading</w:t>
      </w:r>
      <w:r>
        <w:rPr>
          <w:noProof/>
          <w:webHidden/>
        </w:rPr>
        <w:tab/>
      </w:r>
      <w:r>
        <w:rPr>
          <w:noProof/>
          <w:webHidden/>
        </w:rPr>
        <w:fldChar w:fldCharType="begin"/>
      </w:r>
      <w:r>
        <w:rPr>
          <w:noProof/>
          <w:webHidden/>
        </w:rPr>
        <w:instrText xml:space="preserve"> PAGEREF _Toc20774420 \h </w:instrText>
      </w:r>
      <w:r>
        <w:rPr>
          <w:noProof/>
          <w:webHidden/>
        </w:rPr>
      </w:r>
      <w:r>
        <w:rPr>
          <w:noProof/>
          <w:webHidden/>
        </w:rPr>
        <w:fldChar w:fldCharType="separate"/>
      </w:r>
      <w:r w:rsidR="00DF75D5">
        <w:rPr>
          <w:noProof/>
          <w:webHidden/>
        </w:rPr>
        <w:t>54</w:t>
      </w:r>
      <w:r>
        <w:rPr>
          <w:noProof/>
          <w:webHidden/>
        </w:rPr>
        <w:fldChar w:fldCharType="end"/>
      </w:r>
      <w:r w:rsidRPr="00C43638">
        <w:rPr>
          <w:rStyle w:val="Hyperlink"/>
          <w:noProof/>
        </w:rPr>
        <w:fldChar w:fldCharType="end"/>
      </w:r>
    </w:p>
    <w:p w14:paraId="08F7CF63" w14:textId="6F691B10"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"_Toc20774421"</w:instrText>
      </w:r>
      <w:r w:rsidRPr="00C43638">
        <w:rPr>
          <w:rStyle w:val="Hyperlink"/>
          <w:noProof/>
        </w:rPr>
        <w:instrText xml:space="preserve"> </w:instrText>
      </w:r>
      <w:ins w:id="144"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45 – Arduino Programmer Board Selection</w:t>
      </w:r>
      <w:r>
        <w:rPr>
          <w:noProof/>
          <w:webHidden/>
        </w:rPr>
        <w:tab/>
      </w:r>
      <w:r>
        <w:rPr>
          <w:noProof/>
          <w:webHidden/>
        </w:rPr>
        <w:fldChar w:fldCharType="begin"/>
      </w:r>
      <w:r>
        <w:rPr>
          <w:noProof/>
          <w:webHidden/>
        </w:rPr>
        <w:instrText xml:space="preserve"> PAGEREF _Toc20774421 \h </w:instrText>
      </w:r>
      <w:r>
        <w:rPr>
          <w:noProof/>
          <w:webHidden/>
        </w:rPr>
      </w:r>
      <w:r>
        <w:rPr>
          <w:noProof/>
          <w:webHidden/>
        </w:rPr>
        <w:fldChar w:fldCharType="separate"/>
      </w:r>
      <w:r w:rsidR="00DF75D5">
        <w:rPr>
          <w:noProof/>
          <w:webHidden/>
        </w:rPr>
        <w:t>55</w:t>
      </w:r>
      <w:r>
        <w:rPr>
          <w:noProof/>
          <w:webHidden/>
        </w:rPr>
        <w:fldChar w:fldCharType="end"/>
      </w:r>
      <w:r w:rsidRPr="00C43638">
        <w:rPr>
          <w:rStyle w:val="Hyperlink"/>
          <w:noProof/>
        </w:rPr>
        <w:fldChar w:fldCharType="end"/>
      </w:r>
    </w:p>
    <w:p w14:paraId="25DBB58D" w14:textId="6C36BA8D"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"_Toc20774422"</w:instrText>
      </w:r>
      <w:r w:rsidRPr="00C43638">
        <w:rPr>
          <w:rStyle w:val="Hyperlink"/>
          <w:noProof/>
        </w:rPr>
        <w:instrText xml:space="preserve"> </w:instrText>
      </w:r>
      <w:ins w:id="145"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46 – Arduino Programmer Port Selection</w:t>
      </w:r>
      <w:r>
        <w:rPr>
          <w:noProof/>
          <w:webHidden/>
        </w:rPr>
        <w:tab/>
      </w:r>
      <w:r>
        <w:rPr>
          <w:noProof/>
          <w:webHidden/>
        </w:rPr>
        <w:fldChar w:fldCharType="begin"/>
      </w:r>
      <w:r>
        <w:rPr>
          <w:noProof/>
          <w:webHidden/>
        </w:rPr>
        <w:instrText xml:space="preserve"> PAGEREF _Toc20774422 \h </w:instrText>
      </w:r>
      <w:r>
        <w:rPr>
          <w:noProof/>
          <w:webHidden/>
        </w:rPr>
      </w:r>
      <w:r>
        <w:rPr>
          <w:noProof/>
          <w:webHidden/>
        </w:rPr>
        <w:fldChar w:fldCharType="separate"/>
      </w:r>
      <w:r w:rsidR="00DF75D5">
        <w:rPr>
          <w:noProof/>
          <w:webHidden/>
        </w:rPr>
        <w:t>55</w:t>
      </w:r>
      <w:r>
        <w:rPr>
          <w:noProof/>
          <w:webHidden/>
        </w:rPr>
        <w:fldChar w:fldCharType="end"/>
      </w:r>
      <w:r w:rsidRPr="00C43638">
        <w:rPr>
          <w:rStyle w:val="Hyperlink"/>
          <w:noProof/>
        </w:rPr>
        <w:fldChar w:fldCharType="end"/>
      </w:r>
    </w:p>
    <w:p w14:paraId="78D0989E" w14:textId="2920EC09"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"_Toc20774423"</w:instrText>
      </w:r>
      <w:r w:rsidRPr="00C43638">
        <w:rPr>
          <w:rStyle w:val="Hyperlink"/>
          <w:noProof/>
        </w:rPr>
        <w:instrText xml:space="preserve"> </w:instrText>
      </w:r>
      <w:ins w:id="146"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47 – Arduino IDE ISP Upload</w:t>
      </w:r>
      <w:r>
        <w:rPr>
          <w:noProof/>
          <w:webHidden/>
        </w:rPr>
        <w:tab/>
      </w:r>
      <w:r>
        <w:rPr>
          <w:noProof/>
          <w:webHidden/>
        </w:rPr>
        <w:fldChar w:fldCharType="begin"/>
      </w:r>
      <w:r>
        <w:rPr>
          <w:noProof/>
          <w:webHidden/>
        </w:rPr>
        <w:instrText xml:space="preserve"> PAGEREF _Toc20774423 \h </w:instrText>
      </w:r>
      <w:r>
        <w:rPr>
          <w:noProof/>
          <w:webHidden/>
        </w:rPr>
      </w:r>
      <w:r>
        <w:rPr>
          <w:noProof/>
          <w:webHidden/>
        </w:rPr>
        <w:fldChar w:fldCharType="separate"/>
      </w:r>
      <w:r w:rsidR="00DF75D5">
        <w:rPr>
          <w:noProof/>
          <w:webHidden/>
        </w:rPr>
        <w:t>56</w:t>
      </w:r>
      <w:r>
        <w:rPr>
          <w:noProof/>
          <w:webHidden/>
        </w:rPr>
        <w:fldChar w:fldCharType="end"/>
      </w:r>
      <w:r w:rsidRPr="00C43638">
        <w:rPr>
          <w:rStyle w:val="Hyperlink"/>
          <w:noProof/>
        </w:rPr>
        <w:fldChar w:fldCharType="end"/>
      </w:r>
    </w:p>
    <w:p w14:paraId="757BE0A7" w14:textId="3798FA14"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"_Toc20774424"</w:instrText>
      </w:r>
      <w:r w:rsidRPr="00C43638">
        <w:rPr>
          <w:rStyle w:val="Hyperlink"/>
          <w:noProof/>
        </w:rPr>
        <w:instrText xml:space="preserve"> </w:instrText>
      </w:r>
      <w:ins w:id="147"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48 – Programmer with Capacitor</w:t>
      </w:r>
      <w:r>
        <w:rPr>
          <w:noProof/>
          <w:webHidden/>
        </w:rPr>
        <w:tab/>
      </w:r>
      <w:r>
        <w:rPr>
          <w:noProof/>
          <w:webHidden/>
        </w:rPr>
        <w:fldChar w:fldCharType="begin"/>
      </w:r>
      <w:r>
        <w:rPr>
          <w:noProof/>
          <w:webHidden/>
        </w:rPr>
        <w:instrText xml:space="preserve"> PAGEREF _Toc20774424 \h </w:instrText>
      </w:r>
      <w:r>
        <w:rPr>
          <w:noProof/>
          <w:webHidden/>
        </w:rPr>
      </w:r>
      <w:r>
        <w:rPr>
          <w:noProof/>
          <w:webHidden/>
        </w:rPr>
        <w:fldChar w:fldCharType="separate"/>
      </w:r>
      <w:r w:rsidR="00DF75D5">
        <w:rPr>
          <w:noProof/>
          <w:webHidden/>
        </w:rPr>
        <w:t>57</w:t>
      </w:r>
      <w:r>
        <w:rPr>
          <w:noProof/>
          <w:webHidden/>
        </w:rPr>
        <w:fldChar w:fldCharType="end"/>
      </w:r>
      <w:r w:rsidRPr="00C43638">
        <w:rPr>
          <w:rStyle w:val="Hyperlink"/>
          <w:noProof/>
        </w:rPr>
        <w:fldChar w:fldCharType="end"/>
      </w:r>
    </w:p>
    <w:p w14:paraId="2C665F3B" w14:textId="65D9D1F2"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"_Toc20774425"</w:instrText>
      </w:r>
      <w:r w:rsidRPr="00C43638">
        <w:rPr>
          <w:rStyle w:val="Hyperlink"/>
          <w:noProof/>
        </w:rPr>
        <w:instrText xml:space="preserve"> </w:instrText>
      </w:r>
      <w:ins w:id="148"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49 – Programmer Connections</w:t>
      </w:r>
      <w:r>
        <w:rPr>
          <w:noProof/>
          <w:webHidden/>
        </w:rPr>
        <w:tab/>
      </w:r>
      <w:r>
        <w:rPr>
          <w:noProof/>
          <w:webHidden/>
        </w:rPr>
        <w:fldChar w:fldCharType="begin"/>
      </w:r>
      <w:r>
        <w:rPr>
          <w:noProof/>
          <w:webHidden/>
        </w:rPr>
        <w:instrText xml:space="preserve"> PAGEREF _Toc20774425 \h </w:instrText>
      </w:r>
      <w:r>
        <w:rPr>
          <w:noProof/>
          <w:webHidden/>
        </w:rPr>
      </w:r>
      <w:r>
        <w:rPr>
          <w:noProof/>
          <w:webHidden/>
        </w:rPr>
        <w:fldChar w:fldCharType="separate"/>
      </w:r>
      <w:r w:rsidR="00DF75D5">
        <w:rPr>
          <w:noProof/>
          <w:webHidden/>
        </w:rPr>
        <w:t>57</w:t>
      </w:r>
      <w:r>
        <w:rPr>
          <w:noProof/>
          <w:webHidden/>
        </w:rPr>
        <w:fldChar w:fldCharType="end"/>
      </w:r>
      <w:r w:rsidRPr="00C43638">
        <w:rPr>
          <w:rStyle w:val="Hyperlink"/>
          <w:noProof/>
        </w:rPr>
        <w:fldChar w:fldCharType="end"/>
      </w:r>
    </w:p>
    <w:p w14:paraId="6E6017F2" w14:textId="0158C07A"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"_Toc20774426"</w:instrText>
      </w:r>
      <w:r w:rsidRPr="00C43638">
        <w:rPr>
          <w:rStyle w:val="Hyperlink"/>
          <w:noProof/>
        </w:rPr>
        <w:instrText xml:space="preserve"> </w:instrText>
      </w:r>
      <w:ins w:id="149"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50 – Programmer Connected to Interface Board</w:t>
      </w:r>
      <w:r>
        <w:rPr>
          <w:noProof/>
          <w:webHidden/>
        </w:rPr>
        <w:tab/>
      </w:r>
      <w:r>
        <w:rPr>
          <w:noProof/>
          <w:webHidden/>
        </w:rPr>
        <w:fldChar w:fldCharType="begin"/>
      </w:r>
      <w:r>
        <w:rPr>
          <w:noProof/>
          <w:webHidden/>
        </w:rPr>
        <w:instrText xml:space="preserve"> PAGEREF _Toc20774426 \h </w:instrText>
      </w:r>
      <w:r>
        <w:rPr>
          <w:noProof/>
          <w:webHidden/>
        </w:rPr>
      </w:r>
      <w:r>
        <w:rPr>
          <w:noProof/>
          <w:webHidden/>
        </w:rPr>
        <w:fldChar w:fldCharType="separate"/>
      </w:r>
      <w:r w:rsidR="00DF75D5">
        <w:rPr>
          <w:noProof/>
          <w:webHidden/>
        </w:rPr>
        <w:t>58</w:t>
      </w:r>
      <w:r>
        <w:rPr>
          <w:noProof/>
          <w:webHidden/>
        </w:rPr>
        <w:fldChar w:fldCharType="end"/>
      </w:r>
      <w:r w:rsidRPr="00C43638">
        <w:rPr>
          <w:rStyle w:val="Hyperlink"/>
          <w:noProof/>
        </w:rPr>
        <w:fldChar w:fldCharType="end"/>
      </w:r>
    </w:p>
    <w:p w14:paraId="7783A3FC" w14:textId="6106AAD6"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"_Toc20774427"</w:instrText>
      </w:r>
      <w:r w:rsidRPr="00C43638">
        <w:rPr>
          <w:rStyle w:val="Hyperlink"/>
          <w:noProof/>
        </w:rPr>
        <w:instrText xml:space="preserve"> </w:instrText>
      </w:r>
      <w:ins w:id="150"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51 – Arduino IDE Target Board Selection</w:t>
      </w:r>
      <w:r>
        <w:rPr>
          <w:noProof/>
          <w:webHidden/>
        </w:rPr>
        <w:tab/>
      </w:r>
      <w:r>
        <w:rPr>
          <w:noProof/>
          <w:webHidden/>
        </w:rPr>
        <w:fldChar w:fldCharType="begin"/>
      </w:r>
      <w:r>
        <w:rPr>
          <w:noProof/>
          <w:webHidden/>
        </w:rPr>
        <w:instrText xml:space="preserve"> PAGEREF _Toc20774427 \h </w:instrText>
      </w:r>
      <w:r>
        <w:rPr>
          <w:noProof/>
          <w:webHidden/>
        </w:rPr>
      </w:r>
      <w:r>
        <w:rPr>
          <w:noProof/>
          <w:webHidden/>
        </w:rPr>
        <w:fldChar w:fldCharType="separate"/>
      </w:r>
      <w:r w:rsidR="00DF75D5">
        <w:rPr>
          <w:noProof/>
          <w:webHidden/>
        </w:rPr>
        <w:t>59</w:t>
      </w:r>
      <w:r>
        <w:rPr>
          <w:noProof/>
          <w:webHidden/>
        </w:rPr>
        <w:fldChar w:fldCharType="end"/>
      </w:r>
      <w:r w:rsidRPr="00C43638">
        <w:rPr>
          <w:rStyle w:val="Hyperlink"/>
          <w:noProof/>
        </w:rPr>
        <w:fldChar w:fldCharType="end"/>
      </w:r>
    </w:p>
    <w:p w14:paraId="1036EB2B" w14:textId="169DCD16"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"_Toc20774428"</w:instrText>
      </w:r>
      <w:r w:rsidRPr="00C43638">
        <w:rPr>
          <w:rStyle w:val="Hyperlink"/>
          <w:noProof/>
        </w:rPr>
        <w:instrText xml:space="preserve"> </w:instrText>
      </w:r>
      <w:ins w:id="151"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52 – Arduino IDE Programmer Selection</w:t>
      </w:r>
      <w:r>
        <w:rPr>
          <w:noProof/>
          <w:webHidden/>
        </w:rPr>
        <w:tab/>
      </w:r>
      <w:r>
        <w:rPr>
          <w:noProof/>
          <w:webHidden/>
        </w:rPr>
        <w:fldChar w:fldCharType="begin"/>
      </w:r>
      <w:r>
        <w:rPr>
          <w:noProof/>
          <w:webHidden/>
        </w:rPr>
        <w:instrText xml:space="preserve"> PAGEREF _Toc20774428 \h </w:instrText>
      </w:r>
      <w:r>
        <w:rPr>
          <w:noProof/>
          <w:webHidden/>
        </w:rPr>
      </w:r>
      <w:r>
        <w:rPr>
          <w:noProof/>
          <w:webHidden/>
        </w:rPr>
        <w:fldChar w:fldCharType="separate"/>
      </w:r>
      <w:r w:rsidR="00DF75D5">
        <w:rPr>
          <w:noProof/>
          <w:webHidden/>
        </w:rPr>
        <w:t>60</w:t>
      </w:r>
      <w:r>
        <w:rPr>
          <w:noProof/>
          <w:webHidden/>
        </w:rPr>
        <w:fldChar w:fldCharType="end"/>
      </w:r>
      <w:r w:rsidRPr="00C43638">
        <w:rPr>
          <w:rStyle w:val="Hyperlink"/>
          <w:noProof/>
        </w:rPr>
        <w:fldChar w:fldCharType="end"/>
      </w:r>
    </w:p>
    <w:p w14:paraId="25E88466" w14:textId="0696F34B"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"_Toc20774429"</w:instrText>
      </w:r>
      <w:r w:rsidRPr="00C43638">
        <w:rPr>
          <w:rStyle w:val="Hyperlink"/>
          <w:noProof/>
        </w:rPr>
        <w:instrText xml:space="preserve"> </w:instrText>
      </w:r>
      <w:ins w:id="152"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53 – Arduino IDE Burn Bootloader</w:t>
      </w:r>
      <w:r>
        <w:rPr>
          <w:noProof/>
          <w:webHidden/>
        </w:rPr>
        <w:tab/>
      </w:r>
      <w:r>
        <w:rPr>
          <w:noProof/>
          <w:webHidden/>
        </w:rPr>
        <w:fldChar w:fldCharType="begin"/>
      </w:r>
      <w:r>
        <w:rPr>
          <w:noProof/>
          <w:webHidden/>
        </w:rPr>
        <w:instrText xml:space="preserve"> PAGEREF _Toc20774429 \h </w:instrText>
      </w:r>
      <w:r>
        <w:rPr>
          <w:noProof/>
          <w:webHidden/>
        </w:rPr>
      </w:r>
      <w:r>
        <w:rPr>
          <w:noProof/>
          <w:webHidden/>
        </w:rPr>
        <w:fldChar w:fldCharType="separate"/>
      </w:r>
      <w:r w:rsidR="00DF75D5">
        <w:rPr>
          <w:noProof/>
          <w:webHidden/>
        </w:rPr>
        <w:t>61</w:t>
      </w:r>
      <w:r>
        <w:rPr>
          <w:noProof/>
          <w:webHidden/>
        </w:rPr>
        <w:fldChar w:fldCharType="end"/>
      </w:r>
      <w:r w:rsidRPr="00C43638">
        <w:rPr>
          <w:rStyle w:val="Hyperlink"/>
          <w:noProof/>
        </w:rPr>
        <w:fldChar w:fldCharType="end"/>
      </w:r>
    </w:p>
    <w:p w14:paraId="642C043C" w14:textId="6BB9E220"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"_Toc20774430"</w:instrText>
      </w:r>
      <w:r w:rsidRPr="00C43638">
        <w:rPr>
          <w:rStyle w:val="Hyperlink"/>
          <w:noProof/>
        </w:rPr>
        <w:instrText xml:space="preserve"> </w:instrText>
      </w:r>
      <w:ins w:id="153"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54 – Arduino IDE Add Library</w:t>
      </w:r>
      <w:r>
        <w:rPr>
          <w:noProof/>
          <w:webHidden/>
        </w:rPr>
        <w:tab/>
      </w:r>
      <w:r>
        <w:rPr>
          <w:noProof/>
          <w:webHidden/>
        </w:rPr>
        <w:fldChar w:fldCharType="begin"/>
      </w:r>
      <w:r>
        <w:rPr>
          <w:noProof/>
          <w:webHidden/>
        </w:rPr>
        <w:instrText xml:space="preserve"> PAGEREF _Toc20774430 \h </w:instrText>
      </w:r>
      <w:r>
        <w:rPr>
          <w:noProof/>
          <w:webHidden/>
        </w:rPr>
      </w:r>
      <w:r>
        <w:rPr>
          <w:noProof/>
          <w:webHidden/>
        </w:rPr>
        <w:fldChar w:fldCharType="separate"/>
      </w:r>
      <w:r w:rsidR="00DF75D5">
        <w:rPr>
          <w:noProof/>
          <w:webHidden/>
        </w:rPr>
        <w:t>62</w:t>
      </w:r>
      <w:r>
        <w:rPr>
          <w:noProof/>
          <w:webHidden/>
        </w:rPr>
        <w:fldChar w:fldCharType="end"/>
      </w:r>
      <w:r w:rsidRPr="00C43638">
        <w:rPr>
          <w:rStyle w:val="Hyperlink"/>
          <w:noProof/>
        </w:rPr>
        <w:fldChar w:fldCharType="end"/>
      </w:r>
    </w:p>
    <w:p w14:paraId="07AB6112" w14:textId="02D6F03F"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"_Toc20774431"</w:instrText>
      </w:r>
      <w:r w:rsidRPr="00C43638">
        <w:rPr>
          <w:rStyle w:val="Hyperlink"/>
          <w:noProof/>
        </w:rPr>
        <w:instrText xml:space="preserve"> </w:instrText>
      </w:r>
      <w:ins w:id="154"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55 – Arduino IDE Firmware Upload</w:t>
      </w:r>
      <w:r>
        <w:rPr>
          <w:noProof/>
          <w:webHidden/>
        </w:rPr>
        <w:tab/>
      </w:r>
      <w:r>
        <w:rPr>
          <w:noProof/>
          <w:webHidden/>
        </w:rPr>
        <w:fldChar w:fldCharType="begin"/>
      </w:r>
      <w:r>
        <w:rPr>
          <w:noProof/>
          <w:webHidden/>
        </w:rPr>
        <w:instrText xml:space="preserve"> PAGEREF _Toc20774431 \h </w:instrText>
      </w:r>
      <w:r>
        <w:rPr>
          <w:noProof/>
          <w:webHidden/>
        </w:rPr>
      </w:r>
      <w:r>
        <w:rPr>
          <w:noProof/>
          <w:webHidden/>
        </w:rPr>
        <w:fldChar w:fldCharType="separate"/>
      </w:r>
      <w:r w:rsidR="00DF75D5">
        <w:rPr>
          <w:noProof/>
          <w:webHidden/>
        </w:rPr>
        <w:t>63</w:t>
      </w:r>
      <w:r>
        <w:rPr>
          <w:noProof/>
          <w:webHidden/>
        </w:rPr>
        <w:fldChar w:fldCharType="end"/>
      </w:r>
      <w:r w:rsidRPr="00C43638">
        <w:rPr>
          <w:rStyle w:val="Hyperlink"/>
          <w:noProof/>
        </w:rPr>
        <w:fldChar w:fldCharType="end"/>
      </w:r>
    </w:p>
    <w:p w14:paraId="54B798E6" w14:textId="375BCF58"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"_Toc20774432"</w:instrText>
      </w:r>
      <w:r w:rsidRPr="00C43638">
        <w:rPr>
          <w:rStyle w:val="Hyperlink"/>
          <w:noProof/>
        </w:rPr>
        <w:instrText xml:space="preserve"> </w:instrText>
      </w:r>
      <w:ins w:id="155"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56 – Installed Simulator Interface</w:t>
      </w:r>
      <w:r>
        <w:rPr>
          <w:noProof/>
          <w:webHidden/>
        </w:rPr>
        <w:tab/>
      </w:r>
      <w:r>
        <w:rPr>
          <w:noProof/>
          <w:webHidden/>
        </w:rPr>
        <w:fldChar w:fldCharType="begin"/>
      </w:r>
      <w:r>
        <w:rPr>
          <w:noProof/>
          <w:webHidden/>
        </w:rPr>
        <w:instrText xml:space="preserve"> PAGEREF _Toc20774432 \h </w:instrText>
      </w:r>
      <w:r>
        <w:rPr>
          <w:noProof/>
          <w:webHidden/>
        </w:rPr>
      </w:r>
      <w:r>
        <w:rPr>
          <w:noProof/>
          <w:webHidden/>
        </w:rPr>
        <w:fldChar w:fldCharType="separate"/>
      </w:r>
      <w:r w:rsidR="00DF75D5">
        <w:rPr>
          <w:noProof/>
          <w:webHidden/>
        </w:rPr>
        <w:t>64</w:t>
      </w:r>
      <w:r>
        <w:rPr>
          <w:noProof/>
          <w:webHidden/>
        </w:rPr>
        <w:fldChar w:fldCharType="end"/>
      </w:r>
      <w:r w:rsidRPr="00C43638">
        <w:rPr>
          <w:rStyle w:val="Hyperlink"/>
          <w:noProof/>
        </w:rPr>
        <w:fldChar w:fldCharType="end"/>
      </w:r>
    </w:p>
    <w:p w14:paraId="22719396" w14:textId="02213861"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"_Toc20774433"</w:instrText>
      </w:r>
      <w:r w:rsidRPr="00C43638">
        <w:rPr>
          <w:rStyle w:val="Hyperlink"/>
          <w:noProof/>
        </w:rPr>
        <w:instrText xml:space="preserve"> </w:instrText>
      </w:r>
      <w:ins w:id="156"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57 – Installed Sensor (Lois Weedon 4</w:t>
      </w:r>
      <w:r w:rsidRPr="00C43638">
        <w:rPr>
          <w:rStyle w:val="Hyperlink"/>
          <w:noProof/>
          <w:vertAlign w:val="superscript"/>
        </w:rPr>
        <w:t>th</w:t>
      </w:r>
      <w:r w:rsidRPr="00C43638">
        <w:rPr>
          <w:rStyle w:val="Hyperlink"/>
          <w:noProof/>
        </w:rPr>
        <w:t>)</w:t>
      </w:r>
      <w:r>
        <w:rPr>
          <w:noProof/>
          <w:webHidden/>
        </w:rPr>
        <w:tab/>
      </w:r>
      <w:r>
        <w:rPr>
          <w:noProof/>
          <w:webHidden/>
        </w:rPr>
        <w:fldChar w:fldCharType="begin"/>
      </w:r>
      <w:r>
        <w:rPr>
          <w:noProof/>
          <w:webHidden/>
        </w:rPr>
        <w:instrText xml:space="preserve"> PAGEREF _Toc20774433 \h </w:instrText>
      </w:r>
      <w:r>
        <w:rPr>
          <w:noProof/>
          <w:webHidden/>
        </w:rPr>
      </w:r>
      <w:r>
        <w:rPr>
          <w:noProof/>
          <w:webHidden/>
        </w:rPr>
        <w:fldChar w:fldCharType="separate"/>
      </w:r>
      <w:r w:rsidR="00DF75D5">
        <w:rPr>
          <w:noProof/>
          <w:webHidden/>
        </w:rPr>
        <w:t>65</w:t>
      </w:r>
      <w:r>
        <w:rPr>
          <w:noProof/>
          <w:webHidden/>
        </w:rPr>
        <w:fldChar w:fldCharType="end"/>
      </w:r>
      <w:r w:rsidRPr="00C43638">
        <w:rPr>
          <w:rStyle w:val="Hyperlink"/>
          <w:noProof/>
        </w:rPr>
        <w:fldChar w:fldCharType="end"/>
      </w:r>
    </w:p>
    <w:p w14:paraId="7A37A7C6" w14:textId="78D2489E"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"_Toc20774434"</w:instrText>
      </w:r>
      <w:r w:rsidRPr="00C43638">
        <w:rPr>
          <w:rStyle w:val="Hyperlink"/>
          <w:noProof/>
        </w:rPr>
        <w:instrText xml:space="preserve"> </w:instrText>
      </w:r>
      <w:ins w:id="157"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58 – Installed Sensor (Lois Weedon 6</w:t>
      </w:r>
      <w:r w:rsidRPr="00C43638">
        <w:rPr>
          <w:rStyle w:val="Hyperlink"/>
          <w:noProof/>
          <w:vertAlign w:val="superscript"/>
        </w:rPr>
        <w:t>th</w:t>
      </w:r>
      <w:r w:rsidRPr="00C43638">
        <w:rPr>
          <w:rStyle w:val="Hyperlink"/>
          <w:noProof/>
        </w:rPr>
        <w:t>)</w:t>
      </w:r>
      <w:r>
        <w:rPr>
          <w:noProof/>
          <w:webHidden/>
        </w:rPr>
        <w:tab/>
      </w:r>
      <w:r>
        <w:rPr>
          <w:noProof/>
          <w:webHidden/>
        </w:rPr>
        <w:fldChar w:fldCharType="begin"/>
      </w:r>
      <w:r>
        <w:rPr>
          <w:noProof/>
          <w:webHidden/>
        </w:rPr>
        <w:instrText xml:space="preserve"> PAGEREF _Toc20774434 \h </w:instrText>
      </w:r>
      <w:r>
        <w:rPr>
          <w:noProof/>
          <w:webHidden/>
        </w:rPr>
      </w:r>
      <w:r>
        <w:rPr>
          <w:noProof/>
          <w:webHidden/>
        </w:rPr>
        <w:fldChar w:fldCharType="separate"/>
      </w:r>
      <w:r w:rsidR="00DF75D5">
        <w:rPr>
          <w:noProof/>
          <w:webHidden/>
        </w:rPr>
        <w:t>66</w:t>
      </w:r>
      <w:r>
        <w:rPr>
          <w:noProof/>
          <w:webHidden/>
        </w:rPr>
        <w:fldChar w:fldCharType="end"/>
      </w:r>
      <w:r w:rsidRPr="00C43638">
        <w:rPr>
          <w:rStyle w:val="Hyperlink"/>
          <w:noProof/>
        </w:rPr>
        <w:fldChar w:fldCharType="end"/>
      </w:r>
    </w:p>
    <w:p w14:paraId="442C3F4E" w14:textId="3D2AE97C"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"_Toc20774435"</w:instrText>
      </w:r>
      <w:r w:rsidRPr="00C43638">
        <w:rPr>
          <w:rStyle w:val="Hyperlink"/>
          <w:noProof/>
        </w:rPr>
        <w:instrText xml:space="preserve"> </w:instrText>
      </w:r>
      <w:ins w:id="158"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59 – Installed Sensor (Chirk)</w:t>
      </w:r>
      <w:r>
        <w:rPr>
          <w:noProof/>
          <w:webHidden/>
        </w:rPr>
        <w:tab/>
      </w:r>
      <w:r>
        <w:rPr>
          <w:noProof/>
          <w:webHidden/>
        </w:rPr>
        <w:fldChar w:fldCharType="begin"/>
      </w:r>
      <w:r>
        <w:rPr>
          <w:noProof/>
          <w:webHidden/>
        </w:rPr>
        <w:instrText xml:space="preserve"> PAGEREF _Toc20774435 \h </w:instrText>
      </w:r>
      <w:r>
        <w:rPr>
          <w:noProof/>
          <w:webHidden/>
        </w:rPr>
      </w:r>
      <w:r>
        <w:rPr>
          <w:noProof/>
          <w:webHidden/>
        </w:rPr>
        <w:fldChar w:fldCharType="separate"/>
      </w:r>
      <w:r w:rsidR="00DF75D5">
        <w:rPr>
          <w:noProof/>
          <w:webHidden/>
        </w:rPr>
        <w:t>66</w:t>
      </w:r>
      <w:r>
        <w:rPr>
          <w:noProof/>
          <w:webHidden/>
        </w:rPr>
        <w:fldChar w:fldCharType="end"/>
      </w:r>
      <w:r w:rsidRPr="00C43638">
        <w:rPr>
          <w:rStyle w:val="Hyperlink"/>
          <w:noProof/>
        </w:rPr>
        <w:fldChar w:fldCharType="end"/>
      </w:r>
    </w:p>
    <w:p w14:paraId="70856E39" w14:textId="2961F722"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"_Toc20774436"</w:instrText>
      </w:r>
      <w:r w:rsidRPr="00C43638">
        <w:rPr>
          <w:rStyle w:val="Hyperlink"/>
          <w:noProof/>
        </w:rPr>
        <w:instrText xml:space="preserve"> </w:instrText>
      </w:r>
      <w:ins w:id="159"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60 – Magnet Mounting Dimensions</w:t>
      </w:r>
      <w:r>
        <w:rPr>
          <w:noProof/>
          <w:webHidden/>
        </w:rPr>
        <w:tab/>
      </w:r>
      <w:r>
        <w:rPr>
          <w:noProof/>
          <w:webHidden/>
        </w:rPr>
        <w:fldChar w:fldCharType="begin"/>
      </w:r>
      <w:r>
        <w:rPr>
          <w:noProof/>
          <w:webHidden/>
        </w:rPr>
        <w:instrText xml:space="preserve"> PAGEREF _Toc20774436 \h </w:instrText>
      </w:r>
      <w:r>
        <w:rPr>
          <w:noProof/>
          <w:webHidden/>
        </w:rPr>
      </w:r>
      <w:r>
        <w:rPr>
          <w:noProof/>
          <w:webHidden/>
        </w:rPr>
        <w:fldChar w:fldCharType="separate"/>
      </w:r>
      <w:r w:rsidR="00DF75D5">
        <w:rPr>
          <w:noProof/>
          <w:webHidden/>
        </w:rPr>
        <w:t>67</w:t>
      </w:r>
      <w:r>
        <w:rPr>
          <w:noProof/>
          <w:webHidden/>
        </w:rPr>
        <w:fldChar w:fldCharType="end"/>
      </w:r>
      <w:r w:rsidRPr="00C43638">
        <w:rPr>
          <w:rStyle w:val="Hyperlink"/>
          <w:noProof/>
        </w:rPr>
        <w:fldChar w:fldCharType="end"/>
      </w:r>
    </w:p>
    <w:p w14:paraId="49E26735" w14:textId="3260FE47"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"_Toc20774437"</w:instrText>
      </w:r>
      <w:r w:rsidRPr="00C43638">
        <w:rPr>
          <w:rStyle w:val="Hyperlink"/>
          <w:noProof/>
        </w:rPr>
        <w:instrText xml:space="preserve"> </w:instrText>
      </w:r>
      <w:ins w:id="160"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61 – Magnet Mounting Construction</w:t>
      </w:r>
      <w:r>
        <w:rPr>
          <w:noProof/>
          <w:webHidden/>
        </w:rPr>
        <w:tab/>
      </w:r>
      <w:r>
        <w:rPr>
          <w:noProof/>
          <w:webHidden/>
        </w:rPr>
        <w:fldChar w:fldCharType="begin"/>
      </w:r>
      <w:r>
        <w:rPr>
          <w:noProof/>
          <w:webHidden/>
        </w:rPr>
        <w:instrText xml:space="preserve"> PAGEREF _Toc20774437 \h </w:instrText>
      </w:r>
      <w:r>
        <w:rPr>
          <w:noProof/>
          <w:webHidden/>
        </w:rPr>
      </w:r>
      <w:r>
        <w:rPr>
          <w:noProof/>
          <w:webHidden/>
        </w:rPr>
        <w:fldChar w:fldCharType="separate"/>
      </w:r>
      <w:r w:rsidR="00DF75D5">
        <w:rPr>
          <w:noProof/>
          <w:webHidden/>
        </w:rPr>
        <w:t>68</w:t>
      </w:r>
      <w:r>
        <w:rPr>
          <w:noProof/>
          <w:webHidden/>
        </w:rPr>
        <w:fldChar w:fldCharType="end"/>
      </w:r>
      <w:r w:rsidRPr="00C43638">
        <w:rPr>
          <w:rStyle w:val="Hyperlink"/>
          <w:noProof/>
        </w:rPr>
        <w:fldChar w:fldCharType="end"/>
      </w:r>
    </w:p>
    <w:p w14:paraId="0D9E48AE" w14:textId="1B6489F7"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"_Toc20774438"</w:instrText>
      </w:r>
      <w:r w:rsidRPr="00C43638">
        <w:rPr>
          <w:rStyle w:val="Hyperlink"/>
          <w:noProof/>
        </w:rPr>
        <w:instrText xml:space="preserve"> </w:instrText>
      </w:r>
      <w:ins w:id="161"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62 – Completed Magnet Mounting</w:t>
      </w:r>
      <w:r>
        <w:rPr>
          <w:noProof/>
          <w:webHidden/>
        </w:rPr>
        <w:tab/>
      </w:r>
      <w:r>
        <w:rPr>
          <w:noProof/>
          <w:webHidden/>
        </w:rPr>
        <w:fldChar w:fldCharType="begin"/>
      </w:r>
      <w:r>
        <w:rPr>
          <w:noProof/>
          <w:webHidden/>
        </w:rPr>
        <w:instrText xml:space="preserve"> PAGEREF _Toc20774438 \h </w:instrText>
      </w:r>
      <w:r>
        <w:rPr>
          <w:noProof/>
          <w:webHidden/>
        </w:rPr>
      </w:r>
      <w:r>
        <w:rPr>
          <w:noProof/>
          <w:webHidden/>
        </w:rPr>
        <w:fldChar w:fldCharType="separate"/>
      </w:r>
      <w:r w:rsidR="00DF75D5">
        <w:rPr>
          <w:noProof/>
          <w:webHidden/>
        </w:rPr>
        <w:t>68</w:t>
      </w:r>
      <w:r>
        <w:rPr>
          <w:noProof/>
          <w:webHidden/>
        </w:rPr>
        <w:fldChar w:fldCharType="end"/>
      </w:r>
      <w:r w:rsidRPr="00C43638">
        <w:rPr>
          <w:rStyle w:val="Hyperlink"/>
          <w:noProof/>
        </w:rPr>
        <w:fldChar w:fldCharType="end"/>
      </w:r>
    </w:p>
    <w:p w14:paraId="0C56E852" w14:textId="5182167B"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"_Toc20774439"</w:instrText>
      </w:r>
      <w:r w:rsidRPr="00C43638">
        <w:rPr>
          <w:rStyle w:val="Hyperlink"/>
          <w:noProof/>
        </w:rPr>
        <w:instrText xml:space="preserve"> </w:instrText>
      </w:r>
      <w:ins w:id="162"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63 – Sensor Daisy Chain</w:t>
      </w:r>
      <w:r>
        <w:rPr>
          <w:noProof/>
          <w:webHidden/>
        </w:rPr>
        <w:tab/>
      </w:r>
      <w:r>
        <w:rPr>
          <w:noProof/>
          <w:webHidden/>
        </w:rPr>
        <w:fldChar w:fldCharType="begin"/>
      </w:r>
      <w:r>
        <w:rPr>
          <w:noProof/>
          <w:webHidden/>
        </w:rPr>
        <w:instrText xml:space="preserve"> PAGEREF _Toc20774439 \h </w:instrText>
      </w:r>
      <w:r>
        <w:rPr>
          <w:noProof/>
          <w:webHidden/>
        </w:rPr>
      </w:r>
      <w:r>
        <w:rPr>
          <w:noProof/>
          <w:webHidden/>
        </w:rPr>
        <w:fldChar w:fldCharType="separate"/>
      </w:r>
      <w:r w:rsidR="00DF75D5">
        <w:rPr>
          <w:noProof/>
          <w:webHidden/>
        </w:rPr>
        <w:t>70</w:t>
      </w:r>
      <w:r>
        <w:rPr>
          <w:noProof/>
          <w:webHidden/>
        </w:rPr>
        <w:fldChar w:fldCharType="end"/>
      </w:r>
      <w:r w:rsidRPr="00C43638">
        <w:rPr>
          <w:rStyle w:val="Hyperlink"/>
          <w:noProof/>
        </w:rPr>
        <w:fldChar w:fldCharType="end"/>
      </w:r>
    </w:p>
    <w:p w14:paraId="7D1B5299" w14:textId="118326D5"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"_Toc20774440"</w:instrText>
      </w:r>
      <w:r w:rsidRPr="00C43638">
        <w:rPr>
          <w:rStyle w:val="Hyperlink"/>
          <w:noProof/>
        </w:rPr>
        <w:instrText xml:space="preserve"> </w:instrText>
      </w:r>
      <w:ins w:id="163"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64 – 9-Pin Serial Port</w:t>
      </w:r>
      <w:r>
        <w:rPr>
          <w:noProof/>
          <w:webHidden/>
        </w:rPr>
        <w:tab/>
      </w:r>
      <w:r>
        <w:rPr>
          <w:noProof/>
          <w:webHidden/>
        </w:rPr>
        <w:fldChar w:fldCharType="begin"/>
      </w:r>
      <w:r>
        <w:rPr>
          <w:noProof/>
          <w:webHidden/>
        </w:rPr>
        <w:instrText xml:space="preserve"> PAGEREF _Toc20774440 \h </w:instrText>
      </w:r>
      <w:r>
        <w:rPr>
          <w:noProof/>
          <w:webHidden/>
        </w:rPr>
      </w:r>
      <w:r>
        <w:rPr>
          <w:noProof/>
          <w:webHidden/>
        </w:rPr>
        <w:fldChar w:fldCharType="separate"/>
      </w:r>
      <w:r w:rsidR="00DF75D5">
        <w:rPr>
          <w:noProof/>
          <w:webHidden/>
        </w:rPr>
        <w:t>71</w:t>
      </w:r>
      <w:r>
        <w:rPr>
          <w:noProof/>
          <w:webHidden/>
        </w:rPr>
        <w:fldChar w:fldCharType="end"/>
      </w:r>
      <w:r w:rsidRPr="00C43638">
        <w:rPr>
          <w:rStyle w:val="Hyperlink"/>
          <w:noProof/>
        </w:rPr>
        <w:fldChar w:fldCharType="end"/>
      </w:r>
    </w:p>
    <w:p w14:paraId="1C3CBC5C" w14:textId="07E09398"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"_Toc20774441"</w:instrText>
      </w:r>
      <w:r w:rsidRPr="00C43638">
        <w:rPr>
          <w:rStyle w:val="Hyperlink"/>
          <w:noProof/>
        </w:rPr>
        <w:instrText xml:space="preserve"> </w:instrText>
      </w:r>
      <w:ins w:id="164"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65 – 9-Pin Serial Cable</w:t>
      </w:r>
      <w:r>
        <w:rPr>
          <w:noProof/>
          <w:webHidden/>
        </w:rPr>
        <w:tab/>
      </w:r>
      <w:r>
        <w:rPr>
          <w:noProof/>
          <w:webHidden/>
        </w:rPr>
        <w:fldChar w:fldCharType="begin"/>
      </w:r>
      <w:r>
        <w:rPr>
          <w:noProof/>
          <w:webHidden/>
        </w:rPr>
        <w:instrText xml:space="preserve"> PAGEREF _Toc20774441 \h </w:instrText>
      </w:r>
      <w:r>
        <w:rPr>
          <w:noProof/>
          <w:webHidden/>
        </w:rPr>
      </w:r>
      <w:r>
        <w:rPr>
          <w:noProof/>
          <w:webHidden/>
        </w:rPr>
        <w:fldChar w:fldCharType="separate"/>
      </w:r>
      <w:r w:rsidR="00DF75D5">
        <w:rPr>
          <w:noProof/>
          <w:webHidden/>
        </w:rPr>
        <w:t>71</w:t>
      </w:r>
      <w:r>
        <w:rPr>
          <w:noProof/>
          <w:webHidden/>
        </w:rPr>
        <w:fldChar w:fldCharType="end"/>
      </w:r>
      <w:r w:rsidRPr="00C43638">
        <w:rPr>
          <w:rStyle w:val="Hyperlink"/>
          <w:noProof/>
        </w:rPr>
        <w:fldChar w:fldCharType="end"/>
      </w:r>
    </w:p>
    <w:p w14:paraId="6112C3CD" w14:textId="65D8A620"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"_Toc20774442"</w:instrText>
      </w:r>
      <w:r w:rsidRPr="00C43638">
        <w:rPr>
          <w:rStyle w:val="Hyperlink"/>
          <w:noProof/>
        </w:rPr>
        <w:instrText xml:space="preserve"> </w:instrText>
      </w:r>
      <w:ins w:id="165"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66 – PC USB Ports</w:t>
      </w:r>
      <w:r>
        <w:rPr>
          <w:noProof/>
          <w:webHidden/>
        </w:rPr>
        <w:tab/>
      </w:r>
      <w:r>
        <w:rPr>
          <w:noProof/>
          <w:webHidden/>
        </w:rPr>
        <w:fldChar w:fldCharType="begin"/>
      </w:r>
      <w:r>
        <w:rPr>
          <w:noProof/>
          <w:webHidden/>
        </w:rPr>
        <w:instrText xml:space="preserve"> PAGEREF _Toc20774442 \h </w:instrText>
      </w:r>
      <w:r>
        <w:rPr>
          <w:noProof/>
          <w:webHidden/>
        </w:rPr>
      </w:r>
      <w:r>
        <w:rPr>
          <w:noProof/>
          <w:webHidden/>
        </w:rPr>
        <w:fldChar w:fldCharType="separate"/>
      </w:r>
      <w:r w:rsidR="00DF75D5">
        <w:rPr>
          <w:noProof/>
          <w:webHidden/>
        </w:rPr>
        <w:t>72</w:t>
      </w:r>
      <w:r>
        <w:rPr>
          <w:noProof/>
          <w:webHidden/>
        </w:rPr>
        <w:fldChar w:fldCharType="end"/>
      </w:r>
      <w:r w:rsidRPr="00C43638">
        <w:rPr>
          <w:rStyle w:val="Hyperlink"/>
          <w:noProof/>
        </w:rPr>
        <w:fldChar w:fldCharType="end"/>
      </w:r>
    </w:p>
    <w:p w14:paraId="27EE7A06" w14:textId="54D01554"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"_Toc20774443"</w:instrText>
      </w:r>
      <w:r w:rsidRPr="00C43638">
        <w:rPr>
          <w:rStyle w:val="Hyperlink"/>
          <w:noProof/>
        </w:rPr>
        <w:instrText xml:space="preserve"> </w:instrText>
      </w:r>
      <w:ins w:id="166"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67 – USB to Serial Adapter</w:t>
      </w:r>
      <w:r>
        <w:rPr>
          <w:noProof/>
          <w:webHidden/>
        </w:rPr>
        <w:tab/>
      </w:r>
      <w:r>
        <w:rPr>
          <w:noProof/>
          <w:webHidden/>
        </w:rPr>
        <w:fldChar w:fldCharType="begin"/>
      </w:r>
      <w:r>
        <w:rPr>
          <w:noProof/>
          <w:webHidden/>
        </w:rPr>
        <w:instrText xml:space="preserve"> PAGEREF _Toc20774443 \h </w:instrText>
      </w:r>
      <w:r>
        <w:rPr>
          <w:noProof/>
          <w:webHidden/>
        </w:rPr>
      </w:r>
      <w:r>
        <w:rPr>
          <w:noProof/>
          <w:webHidden/>
        </w:rPr>
        <w:fldChar w:fldCharType="separate"/>
      </w:r>
      <w:r w:rsidR="00DF75D5">
        <w:rPr>
          <w:noProof/>
          <w:webHidden/>
        </w:rPr>
        <w:t>72</w:t>
      </w:r>
      <w:r>
        <w:rPr>
          <w:noProof/>
          <w:webHidden/>
        </w:rPr>
        <w:fldChar w:fldCharType="end"/>
      </w:r>
      <w:r w:rsidRPr="00C43638">
        <w:rPr>
          <w:rStyle w:val="Hyperlink"/>
          <w:noProof/>
        </w:rPr>
        <w:fldChar w:fldCharType="end"/>
      </w:r>
    </w:p>
    <w:p w14:paraId="02CBF6E6" w14:textId="1F2C7B74"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"_Toc20774444"</w:instrText>
      </w:r>
      <w:r w:rsidRPr="00C43638">
        <w:rPr>
          <w:rStyle w:val="Hyperlink"/>
          <w:noProof/>
        </w:rPr>
        <w:instrText xml:space="preserve"> </w:instrText>
      </w:r>
      <w:ins w:id="167"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68 – PuTTY Configuration Dialogue</w:t>
      </w:r>
      <w:r>
        <w:rPr>
          <w:noProof/>
          <w:webHidden/>
        </w:rPr>
        <w:tab/>
      </w:r>
      <w:r>
        <w:rPr>
          <w:noProof/>
          <w:webHidden/>
        </w:rPr>
        <w:fldChar w:fldCharType="begin"/>
      </w:r>
      <w:r>
        <w:rPr>
          <w:noProof/>
          <w:webHidden/>
        </w:rPr>
        <w:instrText xml:space="preserve"> PAGEREF _Toc20774444 \h </w:instrText>
      </w:r>
      <w:r>
        <w:rPr>
          <w:noProof/>
          <w:webHidden/>
        </w:rPr>
      </w:r>
      <w:r>
        <w:rPr>
          <w:noProof/>
          <w:webHidden/>
        </w:rPr>
        <w:fldChar w:fldCharType="separate"/>
      </w:r>
      <w:r w:rsidR="00DF75D5">
        <w:rPr>
          <w:noProof/>
          <w:webHidden/>
        </w:rPr>
        <w:t>73</w:t>
      </w:r>
      <w:r>
        <w:rPr>
          <w:noProof/>
          <w:webHidden/>
        </w:rPr>
        <w:fldChar w:fldCharType="end"/>
      </w:r>
      <w:r w:rsidRPr="00C43638">
        <w:rPr>
          <w:rStyle w:val="Hyperlink"/>
          <w:noProof/>
        </w:rPr>
        <w:fldChar w:fldCharType="end"/>
      </w:r>
    </w:p>
    <w:p w14:paraId="65CB8A4D" w14:textId="03056666"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"_Toc20774445"</w:instrText>
      </w:r>
      <w:r w:rsidRPr="00C43638">
        <w:rPr>
          <w:rStyle w:val="Hyperlink"/>
          <w:noProof/>
        </w:rPr>
        <w:instrText xml:space="preserve"> </w:instrText>
      </w:r>
      <w:ins w:id="168"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69 – Display Interface Settings</w:t>
      </w:r>
      <w:r>
        <w:rPr>
          <w:noProof/>
          <w:webHidden/>
        </w:rPr>
        <w:tab/>
      </w:r>
      <w:r>
        <w:rPr>
          <w:noProof/>
          <w:webHidden/>
        </w:rPr>
        <w:fldChar w:fldCharType="begin"/>
      </w:r>
      <w:r>
        <w:rPr>
          <w:noProof/>
          <w:webHidden/>
        </w:rPr>
        <w:instrText xml:space="preserve"> PAGEREF _Toc20774445 \h </w:instrText>
      </w:r>
      <w:r>
        <w:rPr>
          <w:noProof/>
          <w:webHidden/>
        </w:rPr>
      </w:r>
      <w:r>
        <w:rPr>
          <w:noProof/>
          <w:webHidden/>
        </w:rPr>
        <w:fldChar w:fldCharType="separate"/>
      </w:r>
      <w:r w:rsidR="00DF75D5">
        <w:rPr>
          <w:noProof/>
          <w:webHidden/>
        </w:rPr>
        <w:t>74</w:t>
      </w:r>
      <w:r>
        <w:rPr>
          <w:noProof/>
          <w:webHidden/>
        </w:rPr>
        <w:fldChar w:fldCharType="end"/>
      </w:r>
      <w:r w:rsidRPr="00C43638">
        <w:rPr>
          <w:rStyle w:val="Hyperlink"/>
          <w:noProof/>
        </w:rPr>
        <w:fldChar w:fldCharType="end"/>
      </w:r>
    </w:p>
    <w:p w14:paraId="4C85A762" w14:textId="13E53690"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"_Toc20774446"</w:instrText>
      </w:r>
      <w:r w:rsidRPr="00C43638">
        <w:rPr>
          <w:rStyle w:val="Hyperlink"/>
          <w:noProof/>
        </w:rPr>
        <w:instrText xml:space="preserve"> </w:instrText>
      </w:r>
      <w:ins w:id="169"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70 – Interface Channel Numbers</w:t>
      </w:r>
      <w:r>
        <w:rPr>
          <w:noProof/>
          <w:webHidden/>
        </w:rPr>
        <w:tab/>
      </w:r>
      <w:r>
        <w:rPr>
          <w:noProof/>
          <w:webHidden/>
        </w:rPr>
        <w:fldChar w:fldCharType="begin"/>
      </w:r>
      <w:r>
        <w:rPr>
          <w:noProof/>
          <w:webHidden/>
        </w:rPr>
        <w:instrText xml:space="preserve"> PAGEREF _Toc20774446 \h </w:instrText>
      </w:r>
      <w:r>
        <w:rPr>
          <w:noProof/>
          <w:webHidden/>
        </w:rPr>
      </w:r>
      <w:r>
        <w:rPr>
          <w:noProof/>
          <w:webHidden/>
        </w:rPr>
        <w:fldChar w:fldCharType="separate"/>
      </w:r>
      <w:r w:rsidR="00DF75D5">
        <w:rPr>
          <w:noProof/>
          <w:webHidden/>
        </w:rPr>
        <w:t>75</w:t>
      </w:r>
      <w:r>
        <w:rPr>
          <w:noProof/>
          <w:webHidden/>
        </w:rPr>
        <w:fldChar w:fldCharType="end"/>
      </w:r>
      <w:r w:rsidRPr="00C43638">
        <w:rPr>
          <w:rStyle w:val="Hyperlink"/>
          <w:noProof/>
        </w:rPr>
        <w:fldChar w:fldCharType="end"/>
      </w:r>
    </w:p>
    <w:p w14:paraId="3E732B4D" w14:textId="3059DEEB"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"_Toc20774447"</w:instrText>
      </w:r>
      <w:r w:rsidRPr="00C43638">
        <w:rPr>
          <w:rStyle w:val="Hyperlink"/>
          <w:noProof/>
        </w:rPr>
        <w:instrText xml:space="preserve"> </w:instrText>
      </w:r>
      <w:ins w:id="170"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71 – Example Sensor Cabling</w:t>
      </w:r>
      <w:r>
        <w:rPr>
          <w:noProof/>
          <w:webHidden/>
        </w:rPr>
        <w:tab/>
      </w:r>
      <w:r>
        <w:rPr>
          <w:noProof/>
          <w:webHidden/>
        </w:rPr>
        <w:fldChar w:fldCharType="begin"/>
      </w:r>
      <w:r>
        <w:rPr>
          <w:noProof/>
          <w:webHidden/>
        </w:rPr>
        <w:instrText xml:space="preserve"> PAGEREF _Toc20774447 \h </w:instrText>
      </w:r>
      <w:r>
        <w:rPr>
          <w:noProof/>
          <w:webHidden/>
        </w:rPr>
      </w:r>
      <w:r>
        <w:rPr>
          <w:noProof/>
          <w:webHidden/>
        </w:rPr>
        <w:fldChar w:fldCharType="separate"/>
      </w:r>
      <w:r w:rsidR="00DF75D5">
        <w:rPr>
          <w:noProof/>
          <w:webHidden/>
        </w:rPr>
        <w:t>76</w:t>
      </w:r>
      <w:r>
        <w:rPr>
          <w:noProof/>
          <w:webHidden/>
        </w:rPr>
        <w:fldChar w:fldCharType="end"/>
      </w:r>
      <w:r w:rsidRPr="00C43638">
        <w:rPr>
          <w:rStyle w:val="Hyperlink"/>
          <w:noProof/>
        </w:rPr>
        <w:fldChar w:fldCharType="end"/>
      </w:r>
    </w:p>
    <w:p w14:paraId="6350F480" w14:textId="0ED14C71"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"_Toc20774448"</w:instrText>
      </w:r>
      <w:r w:rsidRPr="00C43638">
        <w:rPr>
          <w:rStyle w:val="Hyperlink"/>
          <w:noProof/>
        </w:rPr>
        <w:instrText xml:space="preserve"> </w:instrText>
      </w:r>
      <w:ins w:id="171"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72 – Example Channel Connections</w:t>
      </w:r>
      <w:r>
        <w:rPr>
          <w:noProof/>
          <w:webHidden/>
        </w:rPr>
        <w:tab/>
      </w:r>
      <w:r>
        <w:rPr>
          <w:noProof/>
          <w:webHidden/>
        </w:rPr>
        <w:fldChar w:fldCharType="begin"/>
      </w:r>
      <w:r>
        <w:rPr>
          <w:noProof/>
          <w:webHidden/>
        </w:rPr>
        <w:instrText xml:space="preserve"> PAGEREF _Toc20774448 \h </w:instrText>
      </w:r>
      <w:r>
        <w:rPr>
          <w:noProof/>
          <w:webHidden/>
        </w:rPr>
      </w:r>
      <w:r>
        <w:rPr>
          <w:noProof/>
          <w:webHidden/>
        </w:rPr>
        <w:fldChar w:fldCharType="separate"/>
      </w:r>
      <w:r w:rsidR="00DF75D5">
        <w:rPr>
          <w:noProof/>
          <w:webHidden/>
        </w:rPr>
        <w:t>76</w:t>
      </w:r>
      <w:r>
        <w:rPr>
          <w:noProof/>
          <w:webHidden/>
        </w:rPr>
        <w:fldChar w:fldCharType="end"/>
      </w:r>
      <w:r w:rsidRPr="00C43638">
        <w:rPr>
          <w:rStyle w:val="Hyperlink"/>
          <w:noProof/>
        </w:rPr>
        <w:fldChar w:fldCharType="end"/>
      </w:r>
    </w:p>
    <w:p w14:paraId="33C0AFF0" w14:textId="34FA59E2"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"_Toc20774449"</w:instrText>
      </w:r>
      <w:r w:rsidRPr="00C43638">
        <w:rPr>
          <w:rStyle w:val="Hyperlink"/>
          <w:noProof/>
        </w:rPr>
        <w:instrText xml:space="preserve"> </w:instrText>
      </w:r>
      <w:ins w:id="172"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73 – Disabled Channels</w:t>
      </w:r>
      <w:r>
        <w:rPr>
          <w:noProof/>
          <w:webHidden/>
        </w:rPr>
        <w:tab/>
      </w:r>
      <w:r>
        <w:rPr>
          <w:noProof/>
          <w:webHidden/>
        </w:rPr>
        <w:fldChar w:fldCharType="begin"/>
      </w:r>
      <w:r>
        <w:rPr>
          <w:noProof/>
          <w:webHidden/>
        </w:rPr>
        <w:instrText xml:space="preserve"> PAGEREF _Toc20774449 \h </w:instrText>
      </w:r>
      <w:r>
        <w:rPr>
          <w:noProof/>
          <w:webHidden/>
        </w:rPr>
      </w:r>
      <w:r>
        <w:rPr>
          <w:noProof/>
          <w:webHidden/>
        </w:rPr>
        <w:fldChar w:fldCharType="separate"/>
      </w:r>
      <w:r w:rsidR="00DF75D5">
        <w:rPr>
          <w:noProof/>
          <w:webHidden/>
        </w:rPr>
        <w:t>77</w:t>
      </w:r>
      <w:r>
        <w:rPr>
          <w:noProof/>
          <w:webHidden/>
        </w:rPr>
        <w:fldChar w:fldCharType="end"/>
      </w:r>
      <w:r w:rsidRPr="00C43638">
        <w:rPr>
          <w:rStyle w:val="Hyperlink"/>
          <w:noProof/>
        </w:rPr>
        <w:fldChar w:fldCharType="end"/>
      </w:r>
    </w:p>
    <w:p w14:paraId="022A5113" w14:textId="3EA0BF53"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lastRenderedPageBreak/>
        <w:fldChar w:fldCharType="begin"/>
      </w:r>
      <w:r w:rsidRPr="00C43638">
        <w:rPr>
          <w:rStyle w:val="Hyperlink"/>
          <w:noProof/>
        </w:rPr>
        <w:instrText xml:space="preserve"> </w:instrText>
      </w:r>
      <w:r>
        <w:rPr>
          <w:noProof/>
        </w:rPr>
        <w:instrText>HYPERLINK \l "_Toc20774450"</w:instrText>
      </w:r>
      <w:r w:rsidRPr="00C43638">
        <w:rPr>
          <w:rStyle w:val="Hyperlink"/>
          <w:noProof/>
        </w:rPr>
        <w:instrText xml:space="preserve"> </w:instrText>
      </w:r>
      <w:ins w:id="173"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74 – Default Settings</w:t>
      </w:r>
      <w:r>
        <w:rPr>
          <w:noProof/>
          <w:webHidden/>
        </w:rPr>
        <w:tab/>
      </w:r>
      <w:r>
        <w:rPr>
          <w:noProof/>
          <w:webHidden/>
        </w:rPr>
        <w:fldChar w:fldCharType="begin"/>
      </w:r>
      <w:r>
        <w:rPr>
          <w:noProof/>
          <w:webHidden/>
        </w:rPr>
        <w:instrText xml:space="preserve"> PAGEREF _Toc20774450 \h </w:instrText>
      </w:r>
      <w:r>
        <w:rPr>
          <w:noProof/>
          <w:webHidden/>
        </w:rPr>
      </w:r>
      <w:r>
        <w:rPr>
          <w:noProof/>
          <w:webHidden/>
        </w:rPr>
        <w:fldChar w:fldCharType="separate"/>
      </w:r>
      <w:r w:rsidR="00DF75D5">
        <w:rPr>
          <w:noProof/>
          <w:webHidden/>
        </w:rPr>
        <w:t>77</w:t>
      </w:r>
      <w:r>
        <w:rPr>
          <w:noProof/>
          <w:webHidden/>
        </w:rPr>
        <w:fldChar w:fldCharType="end"/>
      </w:r>
      <w:r w:rsidRPr="00C43638">
        <w:rPr>
          <w:rStyle w:val="Hyperlink"/>
          <w:noProof/>
        </w:rPr>
        <w:fldChar w:fldCharType="end"/>
      </w:r>
    </w:p>
    <w:p w14:paraId="2C74F2F0" w14:textId="0F0C96F7"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"_Toc20774451"</w:instrText>
      </w:r>
      <w:r w:rsidRPr="00C43638">
        <w:rPr>
          <w:rStyle w:val="Hyperlink"/>
          <w:noProof/>
        </w:rPr>
        <w:instrText xml:space="preserve"> </w:instrText>
      </w:r>
      <w:ins w:id="174"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75 – Disabling Channels Example</w:t>
      </w:r>
      <w:r>
        <w:rPr>
          <w:noProof/>
          <w:webHidden/>
        </w:rPr>
        <w:tab/>
      </w:r>
      <w:r>
        <w:rPr>
          <w:noProof/>
          <w:webHidden/>
        </w:rPr>
        <w:fldChar w:fldCharType="begin"/>
      </w:r>
      <w:r>
        <w:rPr>
          <w:noProof/>
          <w:webHidden/>
        </w:rPr>
        <w:instrText xml:space="preserve"> PAGEREF _Toc20774451 \h </w:instrText>
      </w:r>
      <w:r>
        <w:rPr>
          <w:noProof/>
          <w:webHidden/>
        </w:rPr>
      </w:r>
      <w:r>
        <w:rPr>
          <w:noProof/>
          <w:webHidden/>
        </w:rPr>
        <w:fldChar w:fldCharType="separate"/>
      </w:r>
      <w:r w:rsidR="00DF75D5">
        <w:rPr>
          <w:noProof/>
          <w:webHidden/>
        </w:rPr>
        <w:t>78</w:t>
      </w:r>
      <w:r>
        <w:rPr>
          <w:noProof/>
          <w:webHidden/>
        </w:rPr>
        <w:fldChar w:fldCharType="end"/>
      </w:r>
      <w:r w:rsidRPr="00C43638">
        <w:rPr>
          <w:rStyle w:val="Hyperlink"/>
          <w:noProof/>
        </w:rPr>
        <w:fldChar w:fldCharType="end"/>
      </w:r>
    </w:p>
    <w:p w14:paraId="1D989B09" w14:textId="6401F782"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"_Toc20774452"</w:instrText>
      </w:r>
      <w:r w:rsidRPr="00C43638">
        <w:rPr>
          <w:rStyle w:val="Hyperlink"/>
          <w:noProof/>
        </w:rPr>
        <w:instrText xml:space="preserve"> </w:instrText>
      </w:r>
      <w:ins w:id="175"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76 – Channel Re-Mapping Example</w:t>
      </w:r>
      <w:r>
        <w:rPr>
          <w:noProof/>
          <w:webHidden/>
        </w:rPr>
        <w:tab/>
      </w:r>
      <w:r>
        <w:rPr>
          <w:noProof/>
          <w:webHidden/>
        </w:rPr>
        <w:fldChar w:fldCharType="begin"/>
      </w:r>
      <w:r>
        <w:rPr>
          <w:noProof/>
          <w:webHidden/>
        </w:rPr>
        <w:instrText xml:space="preserve"> PAGEREF _Toc20774452 \h </w:instrText>
      </w:r>
      <w:r>
        <w:rPr>
          <w:noProof/>
          <w:webHidden/>
        </w:rPr>
      </w:r>
      <w:r>
        <w:rPr>
          <w:noProof/>
          <w:webHidden/>
        </w:rPr>
        <w:fldChar w:fldCharType="separate"/>
      </w:r>
      <w:r w:rsidR="00DF75D5">
        <w:rPr>
          <w:noProof/>
          <w:webHidden/>
        </w:rPr>
        <w:t>80</w:t>
      </w:r>
      <w:r>
        <w:rPr>
          <w:noProof/>
          <w:webHidden/>
        </w:rPr>
        <w:fldChar w:fldCharType="end"/>
      </w:r>
      <w:r w:rsidRPr="00C43638">
        <w:rPr>
          <w:rStyle w:val="Hyperlink"/>
          <w:noProof/>
        </w:rPr>
        <w:fldChar w:fldCharType="end"/>
      </w:r>
    </w:p>
    <w:p w14:paraId="02807B72" w14:textId="083A80D9"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"_Toc20774453"</w:instrText>
      </w:r>
      <w:r w:rsidRPr="00C43638">
        <w:rPr>
          <w:rStyle w:val="Hyperlink"/>
          <w:noProof/>
        </w:rPr>
        <w:instrText xml:space="preserve"> </w:instrText>
      </w:r>
      <w:ins w:id="176"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77 – Example Channel Connections</w:t>
      </w:r>
      <w:r>
        <w:rPr>
          <w:noProof/>
          <w:webHidden/>
        </w:rPr>
        <w:tab/>
      </w:r>
      <w:r>
        <w:rPr>
          <w:noProof/>
          <w:webHidden/>
        </w:rPr>
        <w:fldChar w:fldCharType="begin"/>
      </w:r>
      <w:r>
        <w:rPr>
          <w:noProof/>
          <w:webHidden/>
        </w:rPr>
        <w:instrText xml:space="preserve"> PAGEREF _Toc20774453 \h </w:instrText>
      </w:r>
      <w:r>
        <w:rPr>
          <w:noProof/>
          <w:webHidden/>
        </w:rPr>
      </w:r>
      <w:r>
        <w:rPr>
          <w:noProof/>
          <w:webHidden/>
        </w:rPr>
        <w:fldChar w:fldCharType="separate"/>
      </w:r>
      <w:r w:rsidR="00DF75D5">
        <w:rPr>
          <w:noProof/>
          <w:webHidden/>
        </w:rPr>
        <w:t>80</w:t>
      </w:r>
      <w:r>
        <w:rPr>
          <w:noProof/>
          <w:webHidden/>
        </w:rPr>
        <w:fldChar w:fldCharType="end"/>
      </w:r>
      <w:r w:rsidRPr="00C43638">
        <w:rPr>
          <w:rStyle w:val="Hyperlink"/>
          <w:noProof/>
        </w:rPr>
        <w:fldChar w:fldCharType="end"/>
      </w:r>
    </w:p>
    <w:p w14:paraId="160C695B" w14:textId="54FFDA7E" w:rsidR="00AE2D6A" w:rsidRDefault="00AE2D6A">
      <w:pPr>
        <w:pStyle w:val="TableofFigures"/>
        <w:tabs>
          <w:tab w:val="right" w:leader="dot" w:pos="9016"/>
        </w:tabs>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"_Toc20774454"</w:instrText>
      </w:r>
      <w:r w:rsidRPr="00C43638">
        <w:rPr>
          <w:rStyle w:val="Hyperlink"/>
          <w:noProof/>
        </w:rPr>
        <w:instrText xml:space="preserve"> </w:instrText>
      </w:r>
      <w:ins w:id="177" w:author="Andrew Instone-Cowie" w:date="2020-08-18T20:22:00Z">
        <w:r w:rsidR="00166FBD" w:rsidRPr="00C43638">
          <w:rPr>
            <w:rStyle w:val="Hyperlink"/>
            <w:noProof/>
          </w:rPr>
        </w:r>
      </w:ins>
      <w:r w:rsidRPr="00C43638">
        <w:rPr>
          <w:rStyle w:val="Hyperlink"/>
          <w:noProof/>
        </w:rPr>
        <w:fldChar w:fldCharType="separate"/>
      </w:r>
      <w:r w:rsidRPr="00C43638">
        <w:rPr>
          <w:rStyle w:val="Hyperlink"/>
          <w:noProof/>
        </w:rPr>
        <w:t>Figure 78 – Saving Interface Settings</w:t>
      </w:r>
      <w:r>
        <w:rPr>
          <w:noProof/>
          <w:webHidden/>
        </w:rPr>
        <w:tab/>
      </w:r>
      <w:r>
        <w:rPr>
          <w:noProof/>
          <w:webHidden/>
        </w:rPr>
        <w:fldChar w:fldCharType="begin"/>
      </w:r>
      <w:r>
        <w:rPr>
          <w:noProof/>
          <w:webHidden/>
        </w:rPr>
        <w:instrText xml:space="preserve"> PAGEREF _Toc20774454 \h </w:instrText>
      </w:r>
      <w:r>
        <w:rPr>
          <w:noProof/>
          <w:webHidden/>
        </w:rPr>
      </w:r>
      <w:r>
        <w:rPr>
          <w:noProof/>
          <w:webHidden/>
        </w:rPr>
        <w:fldChar w:fldCharType="separate"/>
      </w:r>
      <w:r w:rsidR="00DF75D5">
        <w:rPr>
          <w:noProof/>
          <w:webHidden/>
        </w:rPr>
        <w:t>81</w:t>
      </w:r>
      <w:r>
        <w:rPr>
          <w:noProof/>
          <w:webHidden/>
        </w:rPr>
        <w:fldChar w:fldCharType="end"/>
      </w:r>
      <w:r w:rsidRPr="00C43638">
        <w:rPr>
          <w:rStyle w:val="Hyperlink"/>
          <w:noProof/>
        </w:rPr>
        <w:fldChar w:fldCharType="end"/>
      </w:r>
    </w:p>
    <w:p w14:paraId="6CF22875" w14:textId="296F5765" w:rsidR="003A3D10" w:rsidRDefault="003A3D10" w:rsidP="004E080F">
      <w:pPr>
        <w:pStyle w:val="Heading1"/>
        <w:spacing w:after="100"/>
      </w:pPr>
      <w:r>
        <w:fldChar w:fldCharType="end"/>
      </w:r>
      <w:bookmarkStart w:id="178" w:name="_Toc20774286"/>
      <w:r w:rsidR="00E35852">
        <w:t>Index of Tables</w:t>
      </w:r>
      <w:bookmarkEnd w:id="178"/>
    </w:p>
    <w:p w14:paraId="0DB4A2ED" w14:textId="410F909A" w:rsidR="00AE2D6A" w:rsidRDefault="00E35852" w:rsidP="00166FBD">
      <w:pPr>
        <w:pStyle w:val="TableofFigures"/>
        <w:tabs>
          <w:tab w:val="right" w:leader="dot" w:pos="9016"/>
        </w:tabs>
        <w:spacing w:after="100"/>
        <w:rPr>
          <w:rFonts w:eastAsiaTheme="minorEastAsia"/>
          <w:noProof/>
          <w:lang w:eastAsia="en-GB"/>
        </w:rPr>
      </w:pPr>
      <w:r>
        <w:fldChar w:fldCharType="begin"/>
      </w:r>
      <w:r>
        <w:instrText xml:space="preserve"> TOC \h \z \c "Table" </w:instrText>
      </w:r>
      <w:r>
        <w:fldChar w:fldCharType="separate"/>
      </w:r>
      <w:r w:rsidR="00AE2D6A" w:rsidRPr="00964E33">
        <w:rPr>
          <w:rStyle w:val="Hyperlink"/>
          <w:noProof/>
        </w:rPr>
        <w:fldChar w:fldCharType="begin"/>
      </w:r>
      <w:r w:rsidR="00AE2D6A" w:rsidRPr="00964E33">
        <w:rPr>
          <w:rStyle w:val="Hyperlink"/>
          <w:noProof/>
        </w:rPr>
        <w:instrText xml:space="preserve"> </w:instrText>
      </w:r>
      <w:r w:rsidR="00AE2D6A">
        <w:rPr>
          <w:noProof/>
        </w:rPr>
        <w:instrText>HYPERLINK \l "_Toc20774455"</w:instrText>
      </w:r>
      <w:r w:rsidR="00AE2D6A" w:rsidRPr="00964E33">
        <w:rPr>
          <w:rStyle w:val="Hyperlink"/>
          <w:noProof/>
        </w:rPr>
        <w:instrText xml:space="preserve"> </w:instrText>
      </w:r>
      <w:ins w:id="179" w:author="Andrew Instone-Cowie" w:date="2020-08-18T20:22:00Z">
        <w:r w:rsidR="00166FBD" w:rsidRPr="00964E33">
          <w:rPr>
            <w:rStyle w:val="Hyperlink"/>
            <w:noProof/>
          </w:rPr>
        </w:r>
      </w:ins>
      <w:r w:rsidR="00AE2D6A" w:rsidRPr="00964E33">
        <w:rPr>
          <w:rStyle w:val="Hyperlink"/>
          <w:noProof/>
        </w:rPr>
        <w:fldChar w:fldCharType="separate"/>
      </w:r>
      <w:r w:rsidR="00AE2D6A" w:rsidRPr="00964E33">
        <w:rPr>
          <w:rStyle w:val="Hyperlink"/>
          <w:noProof/>
        </w:rPr>
        <w:t>Table 1 – Simulator Interface Module Parts List</w:t>
      </w:r>
      <w:r w:rsidR="00AE2D6A">
        <w:rPr>
          <w:noProof/>
          <w:webHidden/>
        </w:rPr>
        <w:tab/>
      </w:r>
      <w:r w:rsidR="00AE2D6A">
        <w:rPr>
          <w:noProof/>
          <w:webHidden/>
        </w:rPr>
        <w:fldChar w:fldCharType="begin"/>
      </w:r>
      <w:r w:rsidR="00AE2D6A">
        <w:rPr>
          <w:noProof/>
          <w:webHidden/>
        </w:rPr>
        <w:instrText xml:space="preserve"> PAGEREF _Toc20774455 \h </w:instrText>
      </w:r>
      <w:r w:rsidR="00AE2D6A">
        <w:rPr>
          <w:noProof/>
          <w:webHidden/>
        </w:rPr>
      </w:r>
      <w:r w:rsidR="00AE2D6A">
        <w:rPr>
          <w:noProof/>
          <w:webHidden/>
        </w:rPr>
        <w:fldChar w:fldCharType="separate"/>
      </w:r>
      <w:r w:rsidR="00DF75D5">
        <w:rPr>
          <w:noProof/>
          <w:webHidden/>
        </w:rPr>
        <w:t>22</w:t>
      </w:r>
      <w:r w:rsidR="00AE2D6A">
        <w:rPr>
          <w:noProof/>
          <w:webHidden/>
        </w:rPr>
        <w:fldChar w:fldCharType="end"/>
      </w:r>
      <w:r w:rsidR="00AE2D6A" w:rsidRPr="00964E33">
        <w:rPr>
          <w:rStyle w:val="Hyperlink"/>
          <w:noProof/>
        </w:rPr>
        <w:fldChar w:fldCharType="end"/>
      </w:r>
    </w:p>
    <w:p w14:paraId="65DB0402" w14:textId="4F331696" w:rsidR="00AE2D6A" w:rsidRDefault="00AE2D6A" w:rsidP="00166FBD">
      <w:pPr>
        <w:pStyle w:val="TableofFigures"/>
        <w:tabs>
          <w:tab w:val="right" w:leader="dot" w:pos="9016"/>
        </w:tabs>
        <w:spacing w:after="100"/>
        <w:rPr>
          <w:rFonts w:eastAsiaTheme="minorEastAsia"/>
          <w:noProof/>
          <w:lang w:eastAsia="en-GB"/>
        </w:rPr>
      </w:pPr>
      <w:r w:rsidRPr="00964E33">
        <w:rPr>
          <w:rStyle w:val="Hyperlink"/>
          <w:noProof/>
        </w:rPr>
        <w:fldChar w:fldCharType="begin"/>
      </w:r>
      <w:r w:rsidRPr="00964E33">
        <w:rPr>
          <w:rStyle w:val="Hyperlink"/>
          <w:noProof/>
        </w:rPr>
        <w:instrText xml:space="preserve"> </w:instrText>
      </w:r>
      <w:r>
        <w:rPr>
          <w:noProof/>
        </w:rPr>
        <w:instrText>HYPERLINK \l "_Toc20774456"</w:instrText>
      </w:r>
      <w:r w:rsidRPr="00964E33">
        <w:rPr>
          <w:rStyle w:val="Hyperlink"/>
          <w:noProof/>
        </w:rPr>
        <w:instrText xml:space="preserve"> </w:instrText>
      </w:r>
      <w:ins w:id="180" w:author="Andrew Instone-Cowie" w:date="2020-08-18T20:22:00Z">
        <w:r w:rsidR="00166FBD" w:rsidRPr="00964E33">
          <w:rPr>
            <w:rStyle w:val="Hyperlink"/>
            <w:noProof/>
          </w:rPr>
        </w:r>
      </w:ins>
      <w:r w:rsidRPr="00964E33">
        <w:rPr>
          <w:rStyle w:val="Hyperlink"/>
          <w:noProof/>
        </w:rPr>
        <w:fldChar w:fldCharType="separate"/>
      </w:r>
      <w:r w:rsidRPr="00964E33">
        <w:rPr>
          <w:rStyle w:val="Hyperlink"/>
          <w:noProof/>
        </w:rPr>
        <w:t>Table 2 – Power Module PCB Parts List</w:t>
      </w:r>
      <w:r>
        <w:rPr>
          <w:noProof/>
          <w:webHidden/>
        </w:rPr>
        <w:tab/>
      </w:r>
      <w:r>
        <w:rPr>
          <w:noProof/>
          <w:webHidden/>
        </w:rPr>
        <w:fldChar w:fldCharType="begin"/>
      </w:r>
      <w:r>
        <w:rPr>
          <w:noProof/>
          <w:webHidden/>
        </w:rPr>
        <w:instrText xml:space="preserve"> PAGEREF _Toc20774456 \h </w:instrText>
      </w:r>
      <w:r>
        <w:rPr>
          <w:noProof/>
          <w:webHidden/>
        </w:rPr>
      </w:r>
      <w:r>
        <w:rPr>
          <w:noProof/>
          <w:webHidden/>
        </w:rPr>
        <w:fldChar w:fldCharType="separate"/>
      </w:r>
      <w:r w:rsidR="00DF75D5">
        <w:rPr>
          <w:noProof/>
          <w:webHidden/>
        </w:rPr>
        <w:t>29</w:t>
      </w:r>
      <w:r>
        <w:rPr>
          <w:noProof/>
          <w:webHidden/>
        </w:rPr>
        <w:fldChar w:fldCharType="end"/>
      </w:r>
      <w:r w:rsidRPr="00964E33">
        <w:rPr>
          <w:rStyle w:val="Hyperlink"/>
          <w:noProof/>
        </w:rPr>
        <w:fldChar w:fldCharType="end"/>
      </w:r>
    </w:p>
    <w:p w14:paraId="1E35BD7C" w14:textId="081CFD65" w:rsidR="00AE2D6A" w:rsidRDefault="00AE2D6A" w:rsidP="00166FBD">
      <w:pPr>
        <w:pStyle w:val="TableofFigures"/>
        <w:tabs>
          <w:tab w:val="right" w:leader="dot" w:pos="9016"/>
        </w:tabs>
        <w:spacing w:after="100"/>
        <w:rPr>
          <w:rFonts w:eastAsiaTheme="minorEastAsia"/>
          <w:noProof/>
          <w:lang w:eastAsia="en-GB"/>
        </w:rPr>
      </w:pPr>
      <w:r w:rsidRPr="00964E33">
        <w:rPr>
          <w:rStyle w:val="Hyperlink"/>
          <w:noProof/>
        </w:rPr>
        <w:fldChar w:fldCharType="begin"/>
      </w:r>
      <w:r w:rsidRPr="00964E33">
        <w:rPr>
          <w:rStyle w:val="Hyperlink"/>
          <w:noProof/>
        </w:rPr>
        <w:instrText xml:space="preserve"> </w:instrText>
      </w:r>
      <w:r>
        <w:rPr>
          <w:noProof/>
        </w:rPr>
        <w:instrText>HYPERLINK \l "_Toc20774457"</w:instrText>
      </w:r>
      <w:r w:rsidRPr="00964E33">
        <w:rPr>
          <w:rStyle w:val="Hyperlink"/>
          <w:noProof/>
        </w:rPr>
        <w:instrText xml:space="preserve"> </w:instrText>
      </w:r>
      <w:ins w:id="181" w:author="Andrew Instone-Cowie" w:date="2020-08-18T20:22:00Z">
        <w:r w:rsidR="00166FBD" w:rsidRPr="00964E33">
          <w:rPr>
            <w:rStyle w:val="Hyperlink"/>
            <w:noProof/>
          </w:rPr>
        </w:r>
      </w:ins>
      <w:r w:rsidRPr="00964E33">
        <w:rPr>
          <w:rStyle w:val="Hyperlink"/>
          <w:noProof/>
        </w:rPr>
        <w:fldChar w:fldCharType="separate"/>
      </w:r>
      <w:r w:rsidRPr="00964E33">
        <w:rPr>
          <w:rStyle w:val="Hyperlink"/>
          <w:noProof/>
        </w:rPr>
        <w:t>Table 3 – Magneto-Resistive Sensor Module Parts List</w:t>
      </w:r>
      <w:r>
        <w:rPr>
          <w:noProof/>
          <w:webHidden/>
        </w:rPr>
        <w:tab/>
      </w:r>
      <w:r>
        <w:rPr>
          <w:noProof/>
          <w:webHidden/>
        </w:rPr>
        <w:fldChar w:fldCharType="begin"/>
      </w:r>
      <w:r>
        <w:rPr>
          <w:noProof/>
          <w:webHidden/>
        </w:rPr>
        <w:instrText xml:space="preserve"> PAGEREF _Toc20774457 \h </w:instrText>
      </w:r>
      <w:r>
        <w:rPr>
          <w:noProof/>
          <w:webHidden/>
        </w:rPr>
      </w:r>
      <w:r>
        <w:rPr>
          <w:noProof/>
          <w:webHidden/>
        </w:rPr>
        <w:fldChar w:fldCharType="separate"/>
      </w:r>
      <w:r w:rsidR="00DF75D5">
        <w:rPr>
          <w:noProof/>
          <w:webHidden/>
        </w:rPr>
        <w:t>33</w:t>
      </w:r>
      <w:r>
        <w:rPr>
          <w:noProof/>
          <w:webHidden/>
        </w:rPr>
        <w:fldChar w:fldCharType="end"/>
      </w:r>
      <w:r w:rsidRPr="00964E33">
        <w:rPr>
          <w:rStyle w:val="Hyperlink"/>
          <w:noProof/>
        </w:rPr>
        <w:fldChar w:fldCharType="end"/>
      </w:r>
    </w:p>
    <w:p w14:paraId="0EB30216" w14:textId="20F809D8" w:rsidR="00AE2D6A" w:rsidRDefault="00AE2D6A" w:rsidP="00166FBD">
      <w:pPr>
        <w:pStyle w:val="TableofFigures"/>
        <w:tabs>
          <w:tab w:val="right" w:leader="dot" w:pos="9016"/>
        </w:tabs>
        <w:spacing w:after="100"/>
        <w:rPr>
          <w:rFonts w:eastAsiaTheme="minorEastAsia"/>
          <w:noProof/>
          <w:lang w:eastAsia="en-GB"/>
        </w:rPr>
      </w:pPr>
      <w:r w:rsidRPr="00964E33">
        <w:rPr>
          <w:rStyle w:val="Hyperlink"/>
          <w:noProof/>
        </w:rPr>
        <w:fldChar w:fldCharType="begin"/>
      </w:r>
      <w:r w:rsidRPr="00964E33">
        <w:rPr>
          <w:rStyle w:val="Hyperlink"/>
          <w:noProof/>
        </w:rPr>
        <w:instrText xml:space="preserve"> </w:instrText>
      </w:r>
      <w:r>
        <w:rPr>
          <w:noProof/>
        </w:rPr>
        <w:instrText>HYPERLINK \l "_Toc20774458"</w:instrText>
      </w:r>
      <w:r w:rsidRPr="00964E33">
        <w:rPr>
          <w:rStyle w:val="Hyperlink"/>
          <w:noProof/>
        </w:rPr>
        <w:instrText xml:space="preserve"> </w:instrText>
      </w:r>
      <w:ins w:id="182" w:author="Andrew Instone-Cowie" w:date="2020-08-18T20:22:00Z">
        <w:r w:rsidR="00166FBD" w:rsidRPr="00964E33">
          <w:rPr>
            <w:rStyle w:val="Hyperlink"/>
            <w:noProof/>
          </w:rPr>
        </w:r>
      </w:ins>
      <w:r w:rsidRPr="00964E33">
        <w:rPr>
          <w:rStyle w:val="Hyperlink"/>
          <w:noProof/>
        </w:rPr>
        <w:fldChar w:fldCharType="separate"/>
      </w:r>
      <w:r w:rsidRPr="00964E33">
        <w:rPr>
          <w:rStyle w:val="Hyperlink"/>
          <w:noProof/>
        </w:rPr>
        <w:t>Table 4 – Generic Sensor Module Parts List</w:t>
      </w:r>
      <w:r>
        <w:rPr>
          <w:noProof/>
          <w:webHidden/>
        </w:rPr>
        <w:tab/>
      </w:r>
      <w:r>
        <w:rPr>
          <w:noProof/>
          <w:webHidden/>
        </w:rPr>
        <w:fldChar w:fldCharType="begin"/>
      </w:r>
      <w:r>
        <w:rPr>
          <w:noProof/>
          <w:webHidden/>
        </w:rPr>
        <w:instrText xml:space="preserve"> PAGEREF _Toc20774458 \h </w:instrText>
      </w:r>
      <w:r>
        <w:rPr>
          <w:noProof/>
          <w:webHidden/>
        </w:rPr>
      </w:r>
      <w:r>
        <w:rPr>
          <w:noProof/>
          <w:webHidden/>
        </w:rPr>
        <w:fldChar w:fldCharType="separate"/>
      </w:r>
      <w:r w:rsidR="00DF75D5">
        <w:rPr>
          <w:noProof/>
          <w:webHidden/>
        </w:rPr>
        <w:t>37</w:t>
      </w:r>
      <w:r>
        <w:rPr>
          <w:noProof/>
          <w:webHidden/>
        </w:rPr>
        <w:fldChar w:fldCharType="end"/>
      </w:r>
      <w:r w:rsidRPr="00964E33">
        <w:rPr>
          <w:rStyle w:val="Hyperlink"/>
          <w:noProof/>
        </w:rPr>
        <w:fldChar w:fldCharType="end"/>
      </w:r>
    </w:p>
    <w:p w14:paraId="0463B6C6" w14:textId="65857C0C" w:rsidR="00AE2D6A" w:rsidRDefault="00AE2D6A" w:rsidP="00166FBD">
      <w:pPr>
        <w:pStyle w:val="TableofFigures"/>
        <w:tabs>
          <w:tab w:val="right" w:leader="dot" w:pos="9016"/>
        </w:tabs>
        <w:spacing w:after="100"/>
        <w:rPr>
          <w:rFonts w:eastAsiaTheme="minorEastAsia"/>
          <w:noProof/>
          <w:lang w:eastAsia="en-GB"/>
        </w:rPr>
      </w:pPr>
      <w:r w:rsidRPr="00964E33">
        <w:rPr>
          <w:rStyle w:val="Hyperlink"/>
          <w:noProof/>
        </w:rPr>
        <w:fldChar w:fldCharType="begin"/>
      </w:r>
      <w:r w:rsidRPr="00964E33">
        <w:rPr>
          <w:rStyle w:val="Hyperlink"/>
          <w:noProof/>
        </w:rPr>
        <w:instrText xml:space="preserve"> </w:instrText>
      </w:r>
      <w:r>
        <w:rPr>
          <w:noProof/>
        </w:rPr>
        <w:instrText>HYPERLINK \l "_Toc20774459"</w:instrText>
      </w:r>
      <w:r w:rsidRPr="00964E33">
        <w:rPr>
          <w:rStyle w:val="Hyperlink"/>
          <w:noProof/>
        </w:rPr>
        <w:instrText xml:space="preserve"> </w:instrText>
      </w:r>
      <w:ins w:id="183" w:author="Andrew Instone-Cowie" w:date="2020-08-18T20:22:00Z">
        <w:r w:rsidR="00166FBD" w:rsidRPr="00964E33">
          <w:rPr>
            <w:rStyle w:val="Hyperlink"/>
            <w:noProof/>
          </w:rPr>
        </w:r>
      </w:ins>
      <w:r w:rsidRPr="00964E33">
        <w:rPr>
          <w:rStyle w:val="Hyperlink"/>
          <w:noProof/>
        </w:rPr>
        <w:fldChar w:fldCharType="separate"/>
      </w:r>
      <w:r w:rsidRPr="00964E33">
        <w:rPr>
          <w:rStyle w:val="Hyperlink"/>
          <w:noProof/>
        </w:rPr>
        <w:t>Table 5 – Enclosures Parts List</w:t>
      </w:r>
      <w:r>
        <w:rPr>
          <w:noProof/>
          <w:webHidden/>
        </w:rPr>
        <w:tab/>
      </w:r>
      <w:r>
        <w:rPr>
          <w:noProof/>
          <w:webHidden/>
        </w:rPr>
        <w:fldChar w:fldCharType="begin"/>
      </w:r>
      <w:r>
        <w:rPr>
          <w:noProof/>
          <w:webHidden/>
        </w:rPr>
        <w:instrText xml:space="preserve"> PAGEREF _Toc20774459 \h </w:instrText>
      </w:r>
      <w:r>
        <w:rPr>
          <w:noProof/>
          <w:webHidden/>
        </w:rPr>
      </w:r>
      <w:r>
        <w:rPr>
          <w:noProof/>
          <w:webHidden/>
        </w:rPr>
        <w:fldChar w:fldCharType="separate"/>
      </w:r>
      <w:r w:rsidR="00DF75D5">
        <w:rPr>
          <w:noProof/>
          <w:webHidden/>
        </w:rPr>
        <w:t>42</w:t>
      </w:r>
      <w:r>
        <w:rPr>
          <w:noProof/>
          <w:webHidden/>
        </w:rPr>
        <w:fldChar w:fldCharType="end"/>
      </w:r>
      <w:r w:rsidRPr="00964E33">
        <w:rPr>
          <w:rStyle w:val="Hyperlink"/>
          <w:noProof/>
        </w:rPr>
        <w:fldChar w:fldCharType="end"/>
      </w:r>
    </w:p>
    <w:p w14:paraId="006786ED" w14:textId="64E9033A" w:rsidR="00AE2D6A" w:rsidRDefault="00AE2D6A" w:rsidP="00166FBD">
      <w:pPr>
        <w:pStyle w:val="TableofFigures"/>
        <w:tabs>
          <w:tab w:val="right" w:leader="dot" w:pos="9016"/>
        </w:tabs>
        <w:spacing w:after="100"/>
        <w:rPr>
          <w:rFonts w:eastAsiaTheme="minorEastAsia"/>
          <w:noProof/>
          <w:lang w:eastAsia="en-GB"/>
        </w:rPr>
      </w:pPr>
      <w:r w:rsidRPr="00964E33">
        <w:rPr>
          <w:rStyle w:val="Hyperlink"/>
          <w:noProof/>
        </w:rPr>
        <w:fldChar w:fldCharType="begin"/>
      </w:r>
      <w:r w:rsidRPr="00964E33">
        <w:rPr>
          <w:rStyle w:val="Hyperlink"/>
          <w:noProof/>
        </w:rPr>
        <w:instrText xml:space="preserve"> </w:instrText>
      </w:r>
      <w:r>
        <w:rPr>
          <w:noProof/>
        </w:rPr>
        <w:instrText>HYPERLINK \l "_Toc20774460"</w:instrText>
      </w:r>
      <w:r w:rsidRPr="00964E33">
        <w:rPr>
          <w:rStyle w:val="Hyperlink"/>
          <w:noProof/>
        </w:rPr>
        <w:instrText xml:space="preserve"> </w:instrText>
      </w:r>
      <w:ins w:id="184" w:author="Andrew Instone-Cowie" w:date="2020-08-18T20:22:00Z">
        <w:r w:rsidR="00166FBD" w:rsidRPr="00964E33">
          <w:rPr>
            <w:rStyle w:val="Hyperlink"/>
            <w:noProof/>
          </w:rPr>
        </w:r>
      </w:ins>
      <w:r w:rsidRPr="00964E33">
        <w:rPr>
          <w:rStyle w:val="Hyperlink"/>
          <w:noProof/>
        </w:rPr>
        <w:fldChar w:fldCharType="separate"/>
      </w:r>
      <w:r w:rsidRPr="00964E33">
        <w:rPr>
          <w:rStyle w:val="Hyperlink"/>
          <w:noProof/>
        </w:rPr>
        <w:t>Table 6 – Example Channel Mapping</w:t>
      </w:r>
      <w:r>
        <w:rPr>
          <w:noProof/>
          <w:webHidden/>
        </w:rPr>
        <w:tab/>
      </w:r>
      <w:r>
        <w:rPr>
          <w:noProof/>
          <w:webHidden/>
        </w:rPr>
        <w:fldChar w:fldCharType="begin"/>
      </w:r>
      <w:r>
        <w:rPr>
          <w:noProof/>
          <w:webHidden/>
        </w:rPr>
        <w:instrText xml:space="preserve"> PAGEREF _Toc20774460 \h </w:instrText>
      </w:r>
      <w:r>
        <w:rPr>
          <w:noProof/>
          <w:webHidden/>
        </w:rPr>
      </w:r>
      <w:r>
        <w:rPr>
          <w:noProof/>
          <w:webHidden/>
        </w:rPr>
        <w:fldChar w:fldCharType="separate"/>
      </w:r>
      <w:r w:rsidR="00DF75D5">
        <w:rPr>
          <w:noProof/>
          <w:webHidden/>
        </w:rPr>
        <w:t>79</w:t>
      </w:r>
      <w:r>
        <w:rPr>
          <w:noProof/>
          <w:webHidden/>
        </w:rPr>
        <w:fldChar w:fldCharType="end"/>
      </w:r>
      <w:r w:rsidRPr="00964E33">
        <w:rPr>
          <w:rStyle w:val="Hyperlink"/>
          <w:noProof/>
        </w:rPr>
        <w:fldChar w:fldCharType="end"/>
      </w:r>
    </w:p>
    <w:p w14:paraId="1EAFE008" w14:textId="28FBBC05" w:rsidR="00AE2D6A" w:rsidRDefault="00AE2D6A">
      <w:pPr>
        <w:pStyle w:val="TableofFigures"/>
        <w:tabs>
          <w:tab w:val="right" w:leader="dot" w:pos="9016"/>
        </w:tabs>
        <w:rPr>
          <w:rFonts w:eastAsiaTheme="minorEastAsia"/>
          <w:noProof/>
          <w:lang w:eastAsia="en-GB"/>
        </w:rPr>
      </w:pPr>
      <w:r w:rsidRPr="00964E33">
        <w:rPr>
          <w:rStyle w:val="Hyperlink"/>
          <w:noProof/>
        </w:rPr>
        <w:fldChar w:fldCharType="begin"/>
      </w:r>
      <w:r w:rsidRPr="00964E33">
        <w:rPr>
          <w:rStyle w:val="Hyperlink"/>
          <w:noProof/>
        </w:rPr>
        <w:instrText xml:space="preserve"> </w:instrText>
      </w:r>
      <w:r>
        <w:rPr>
          <w:noProof/>
        </w:rPr>
        <w:instrText>HYPERLINK \l "_Toc20774461"</w:instrText>
      </w:r>
      <w:r w:rsidRPr="00964E33">
        <w:rPr>
          <w:rStyle w:val="Hyperlink"/>
          <w:noProof/>
        </w:rPr>
        <w:instrText xml:space="preserve"> </w:instrText>
      </w:r>
      <w:ins w:id="185" w:author="Andrew Instone-Cowie" w:date="2020-08-18T20:22:00Z">
        <w:r w:rsidR="00166FBD" w:rsidRPr="00964E33">
          <w:rPr>
            <w:rStyle w:val="Hyperlink"/>
            <w:noProof/>
          </w:rPr>
        </w:r>
      </w:ins>
      <w:r w:rsidRPr="00964E33">
        <w:rPr>
          <w:rStyle w:val="Hyperlink"/>
          <w:noProof/>
        </w:rPr>
        <w:fldChar w:fldCharType="separate"/>
      </w:r>
      <w:r w:rsidRPr="00964E33">
        <w:rPr>
          <w:rStyle w:val="Hyperlink"/>
          <w:noProof/>
        </w:rPr>
        <w:t>Table 7 – Bell Numbers &amp; Letters</w:t>
      </w:r>
      <w:r>
        <w:rPr>
          <w:noProof/>
          <w:webHidden/>
        </w:rPr>
        <w:tab/>
      </w:r>
      <w:r>
        <w:rPr>
          <w:noProof/>
          <w:webHidden/>
        </w:rPr>
        <w:fldChar w:fldCharType="begin"/>
      </w:r>
      <w:r>
        <w:rPr>
          <w:noProof/>
          <w:webHidden/>
        </w:rPr>
        <w:instrText xml:space="preserve"> PAGEREF _Toc20774461 \h </w:instrText>
      </w:r>
      <w:r>
        <w:rPr>
          <w:noProof/>
          <w:webHidden/>
        </w:rPr>
      </w:r>
      <w:r>
        <w:rPr>
          <w:noProof/>
          <w:webHidden/>
        </w:rPr>
        <w:fldChar w:fldCharType="separate"/>
      </w:r>
      <w:r w:rsidR="00DF75D5">
        <w:rPr>
          <w:noProof/>
          <w:webHidden/>
        </w:rPr>
        <w:t>79</w:t>
      </w:r>
      <w:r>
        <w:rPr>
          <w:noProof/>
          <w:webHidden/>
        </w:rPr>
        <w:fldChar w:fldCharType="end"/>
      </w:r>
      <w:r w:rsidRPr="00964E33">
        <w:rPr>
          <w:rStyle w:val="Hyperlink"/>
          <w:noProof/>
        </w:rPr>
        <w:fldChar w:fldCharType="end"/>
      </w:r>
    </w:p>
    <w:p w14:paraId="1473B8C8" w14:textId="096350C6" w:rsidR="004D7582" w:rsidRPr="00787764" w:rsidRDefault="00E35852" w:rsidP="004E080F">
      <w:pPr>
        <w:pStyle w:val="Heading1"/>
        <w:pageBreakBefore/>
        <w:spacing w:after="100"/>
      </w:pPr>
      <w:r>
        <w:lastRenderedPageBreak/>
        <w:fldChar w:fldCharType="end"/>
      </w:r>
      <w:bookmarkStart w:id="186" w:name="_Toc20774287"/>
      <w:r w:rsidR="004D7582">
        <w:t>Document History</w:t>
      </w:r>
      <w:bookmarkEnd w:id="18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
        <w:gridCol w:w="1822"/>
        <w:gridCol w:w="1390"/>
        <w:gridCol w:w="4931"/>
      </w:tblGrid>
      <w:tr w:rsidR="00D57358" w:rsidRPr="00D57358" w14:paraId="6F93D011" w14:textId="77777777" w:rsidTr="003A2793">
        <w:tc>
          <w:tcPr>
            <w:tcW w:w="991" w:type="dxa"/>
            <w:shd w:val="clear" w:color="auto" w:fill="D9D9D9" w:themeFill="background1" w:themeFillShade="D9"/>
          </w:tcPr>
          <w:p w14:paraId="36847EF6" w14:textId="77777777" w:rsidR="00483BB7" w:rsidRPr="00212D29" w:rsidRDefault="00483BB7" w:rsidP="00483BB7">
            <w:pPr>
              <w:contextualSpacing/>
              <w:rPr>
                <w:b/>
              </w:rPr>
            </w:pPr>
            <w:r w:rsidRPr="00212D29">
              <w:rPr>
                <w:b/>
              </w:rPr>
              <w:t>Version</w:t>
            </w:r>
          </w:p>
        </w:tc>
        <w:tc>
          <w:tcPr>
            <w:tcW w:w="1822" w:type="dxa"/>
            <w:shd w:val="clear" w:color="auto" w:fill="D9D9D9" w:themeFill="background1" w:themeFillShade="D9"/>
          </w:tcPr>
          <w:p w14:paraId="140786F3" w14:textId="77777777" w:rsidR="00483BB7" w:rsidRPr="00212D29" w:rsidRDefault="00483BB7" w:rsidP="00483BB7">
            <w:pPr>
              <w:contextualSpacing/>
              <w:rPr>
                <w:b/>
              </w:rPr>
            </w:pPr>
            <w:r w:rsidRPr="00212D29">
              <w:rPr>
                <w:b/>
              </w:rPr>
              <w:t>Author</w:t>
            </w:r>
          </w:p>
        </w:tc>
        <w:tc>
          <w:tcPr>
            <w:tcW w:w="1390" w:type="dxa"/>
            <w:shd w:val="clear" w:color="auto" w:fill="D9D9D9" w:themeFill="background1" w:themeFillShade="D9"/>
          </w:tcPr>
          <w:p w14:paraId="7FD0DB1C" w14:textId="77777777" w:rsidR="00483BB7" w:rsidRPr="00212D29" w:rsidRDefault="00483BB7" w:rsidP="00483BB7">
            <w:pPr>
              <w:contextualSpacing/>
              <w:rPr>
                <w:b/>
              </w:rPr>
            </w:pPr>
            <w:r w:rsidRPr="00212D29">
              <w:rPr>
                <w:b/>
              </w:rPr>
              <w:t>Date</w:t>
            </w:r>
          </w:p>
        </w:tc>
        <w:tc>
          <w:tcPr>
            <w:tcW w:w="4931" w:type="dxa"/>
            <w:shd w:val="clear" w:color="auto" w:fill="D9D9D9" w:themeFill="background1" w:themeFillShade="D9"/>
          </w:tcPr>
          <w:p w14:paraId="0A72C247" w14:textId="77777777" w:rsidR="00483BB7" w:rsidRPr="00212D29" w:rsidRDefault="00483BB7" w:rsidP="00483BB7">
            <w:pPr>
              <w:contextualSpacing/>
              <w:rPr>
                <w:b/>
              </w:rPr>
            </w:pPr>
            <w:r w:rsidRPr="00212D29">
              <w:rPr>
                <w:b/>
              </w:rPr>
              <w:t>Changes</w:t>
            </w:r>
          </w:p>
        </w:tc>
      </w:tr>
      <w:tr w:rsidR="00D57358" w:rsidRPr="00D57358" w14:paraId="78FDCFC9" w14:textId="77777777" w:rsidTr="003A2793">
        <w:tc>
          <w:tcPr>
            <w:tcW w:w="991" w:type="dxa"/>
          </w:tcPr>
          <w:p w14:paraId="14A217CF" w14:textId="77777777" w:rsidR="00483BB7" w:rsidRPr="00212D29" w:rsidRDefault="00D57358" w:rsidP="00483BB7">
            <w:pPr>
              <w:contextualSpacing/>
            </w:pPr>
            <w:r w:rsidRPr="00212D29">
              <w:t>0.1</w:t>
            </w:r>
          </w:p>
        </w:tc>
        <w:tc>
          <w:tcPr>
            <w:tcW w:w="1822" w:type="dxa"/>
          </w:tcPr>
          <w:p w14:paraId="29782EF3" w14:textId="77777777" w:rsidR="00483BB7" w:rsidRPr="00212D29" w:rsidRDefault="00483BB7" w:rsidP="00483BB7">
            <w:pPr>
              <w:contextualSpacing/>
            </w:pPr>
            <w:r w:rsidRPr="00212D29">
              <w:t>A J Instone-Cowie</w:t>
            </w:r>
          </w:p>
        </w:tc>
        <w:tc>
          <w:tcPr>
            <w:tcW w:w="1390" w:type="dxa"/>
          </w:tcPr>
          <w:p w14:paraId="02ADF673" w14:textId="49871B78" w:rsidR="00483BB7" w:rsidRPr="00212D29" w:rsidRDefault="009E4E3F">
            <w:pPr>
              <w:contextualSpacing/>
            </w:pPr>
            <w:r>
              <w:t>10</w:t>
            </w:r>
            <w:r w:rsidR="00D230DD" w:rsidRPr="00212D29">
              <w:t>/09</w:t>
            </w:r>
            <w:r w:rsidR="00483BB7" w:rsidRPr="00212D29">
              <w:t>/201</w:t>
            </w:r>
            <w:r w:rsidR="00D57358" w:rsidRPr="00212D29">
              <w:t>8</w:t>
            </w:r>
          </w:p>
        </w:tc>
        <w:tc>
          <w:tcPr>
            <w:tcW w:w="4931" w:type="dxa"/>
          </w:tcPr>
          <w:p w14:paraId="66D448E8" w14:textId="77777777" w:rsidR="00483BB7" w:rsidRPr="00212D29" w:rsidRDefault="00C508EE">
            <w:pPr>
              <w:contextualSpacing/>
            </w:pPr>
            <w:r w:rsidRPr="00212D29">
              <w:t xml:space="preserve">First </w:t>
            </w:r>
            <w:r w:rsidR="00D57358" w:rsidRPr="00212D29">
              <w:t>Draft</w:t>
            </w:r>
            <w:r w:rsidR="00172EEB" w:rsidRPr="00212D29">
              <w:t>.</w:t>
            </w:r>
          </w:p>
        </w:tc>
      </w:tr>
      <w:tr w:rsidR="003455F9" w:rsidRPr="00D57358" w14:paraId="3ADFC153" w14:textId="77777777" w:rsidTr="003A2793">
        <w:tc>
          <w:tcPr>
            <w:tcW w:w="991" w:type="dxa"/>
          </w:tcPr>
          <w:p w14:paraId="3C194B41" w14:textId="30B4EED9" w:rsidR="003455F9" w:rsidRPr="00212D29" w:rsidRDefault="003455F9" w:rsidP="003455F9">
            <w:pPr>
              <w:contextualSpacing/>
            </w:pPr>
            <w:r>
              <w:t>0.2</w:t>
            </w:r>
          </w:p>
        </w:tc>
        <w:tc>
          <w:tcPr>
            <w:tcW w:w="1822" w:type="dxa"/>
          </w:tcPr>
          <w:p w14:paraId="3168D28F" w14:textId="5A83D38D" w:rsidR="003455F9" w:rsidRPr="00212D29" w:rsidRDefault="003455F9" w:rsidP="003455F9">
            <w:pPr>
              <w:contextualSpacing/>
            </w:pPr>
            <w:r w:rsidRPr="00212D29">
              <w:t>A J Instone-Cowie</w:t>
            </w:r>
          </w:p>
        </w:tc>
        <w:tc>
          <w:tcPr>
            <w:tcW w:w="1390" w:type="dxa"/>
          </w:tcPr>
          <w:p w14:paraId="1D62788A" w14:textId="33AFBF97" w:rsidR="003455F9" w:rsidRPr="00212D29" w:rsidRDefault="003455F9" w:rsidP="003455F9">
            <w:pPr>
              <w:contextualSpacing/>
            </w:pPr>
            <w:r>
              <w:t>27</w:t>
            </w:r>
            <w:r w:rsidRPr="00212D29">
              <w:t>/</w:t>
            </w:r>
            <w:r>
              <w:t>10</w:t>
            </w:r>
            <w:r w:rsidRPr="00212D29">
              <w:t>/2018</w:t>
            </w:r>
          </w:p>
        </w:tc>
        <w:tc>
          <w:tcPr>
            <w:tcW w:w="4931" w:type="dxa"/>
          </w:tcPr>
          <w:p w14:paraId="65B70FA3" w14:textId="56BA13BC" w:rsidR="003455F9" w:rsidRPr="00212D29" w:rsidRDefault="003455F9" w:rsidP="003455F9">
            <w:pPr>
              <w:contextualSpacing/>
            </w:pPr>
            <w:r>
              <w:t xml:space="preserve">Minor </w:t>
            </w:r>
            <w:r w:rsidR="007837A3">
              <w:t>corrections, PCB ordering, voltage regulator</w:t>
            </w:r>
            <w:r>
              <w:t>.</w:t>
            </w:r>
          </w:p>
        </w:tc>
      </w:tr>
      <w:tr w:rsidR="003545D0" w:rsidRPr="00D57358" w14:paraId="1D60D5E5" w14:textId="77777777" w:rsidTr="003A2793">
        <w:tc>
          <w:tcPr>
            <w:tcW w:w="991" w:type="dxa"/>
          </w:tcPr>
          <w:p w14:paraId="35085037" w14:textId="605E5378" w:rsidR="003545D0" w:rsidRPr="00212D29" w:rsidRDefault="003545D0" w:rsidP="003545D0">
            <w:pPr>
              <w:contextualSpacing/>
            </w:pPr>
            <w:r>
              <w:t>0.3</w:t>
            </w:r>
          </w:p>
        </w:tc>
        <w:tc>
          <w:tcPr>
            <w:tcW w:w="1822" w:type="dxa"/>
          </w:tcPr>
          <w:p w14:paraId="1AFA1743" w14:textId="78B192E9" w:rsidR="003545D0" w:rsidRPr="00212D29" w:rsidRDefault="003545D0" w:rsidP="003545D0">
            <w:pPr>
              <w:contextualSpacing/>
            </w:pPr>
            <w:r w:rsidRPr="00212D29">
              <w:t>A J Instone-Cowie</w:t>
            </w:r>
          </w:p>
        </w:tc>
        <w:tc>
          <w:tcPr>
            <w:tcW w:w="1390" w:type="dxa"/>
          </w:tcPr>
          <w:p w14:paraId="075B318C" w14:textId="462F9639" w:rsidR="003545D0" w:rsidRPr="00212D29" w:rsidRDefault="003545D0" w:rsidP="003545D0">
            <w:pPr>
              <w:contextualSpacing/>
            </w:pPr>
            <w:r>
              <w:t>02/11</w:t>
            </w:r>
            <w:r w:rsidRPr="00212D29">
              <w:t>/2018</w:t>
            </w:r>
          </w:p>
        </w:tc>
        <w:tc>
          <w:tcPr>
            <w:tcW w:w="4931" w:type="dxa"/>
          </w:tcPr>
          <w:p w14:paraId="508870EB" w14:textId="7906D35F" w:rsidR="003545D0" w:rsidRPr="00212D29" w:rsidRDefault="003545D0" w:rsidP="003545D0">
            <w:pPr>
              <w:contextualSpacing/>
            </w:pPr>
            <w:r>
              <w:t>Changed Farnell 1N4001 part code for a more available UK stocked item.</w:t>
            </w:r>
          </w:p>
        </w:tc>
      </w:tr>
      <w:tr w:rsidR="00C9246B" w:rsidRPr="00D57358" w14:paraId="6CC25F77" w14:textId="77777777" w:rsidTr="003A2793">
        <w:tc>
          <w:tcPr>
            <w:tcW w:w="991" w:type="dxa"/>
          </w:tcPr>
          <w:p w14:paraId="4D2C026A" w14:textId="18BF0B88" w:rsidR="00C9246B" w:rsidRDefault="00C9246B" w:rsidP="003545D0">
            <w:pPr>
              <w:contextualSpacing/>
            </w:pPr>
            <w:r>
              <w:t>0.4</w:t>
            </w:r>
          </w:p>
        </w:tc>
        <w:tc>
          <w:tcPr>
            <w:tcW w:w="1822" w:type="dxa"/>
          </w:tcPr>
          <w:p w14:paraId="2C656F01" w14:textId="6BCD1E04" w:rsidR="00C9246B" w:rsidRPr="00212D29" w:rsidRDefault="00C9246B" w:rsidP="003545D0">
            <w:pPr>
              <w:contextualSpacing/>
            </w:pPr>
            <w:r>
              <w:t>A J Instone-Cowie</w:t>
            </w:r>
          </w:p>
        </w:tc>
        <w:tc>
          <w:tcPr>
            <w:tcW w:w="1390" w:type="dxa"/>
          </w:tcPr>
          <w:p w14:paraId="4A6052AD" w14:textId="6A876BE8" w:rsidR="00C9246B" w:rsidRDefault="0099187C" w:rsidP="003545D0">
            <w:pPr>
              <w:contextualSpacing/>
            </w:pPr>
            <w:r>
              <w:t>24</w:t>
            </w:r>
            <w:r w:rsidR="00C9246B">
              <w:t>/01/2019</w:t>
            </w:r>
          </w:p>
        </w:tc>
        <w:tc>
          <w:tcPr>
            <w:tcW w:w="4931" w:type="dxa"/>
          </w:tcPr>
          <w:p w14:paraId="6C50A477" w14:textId="6843868F" w:rsidR="00C9246B" w:rsidRDefault="00C9246B" w:rsidP="003545D0">
            <w:pPr>
              <w:contextualSpacing/>
            </w:pPr>
            <w:r>
              <w:t>Minor corrections, updated interface PCB</w:t>
            </w:r>
            <w:r w:rsidR="0099187C">
              <w:t xml:space="preserve"> to Rev D, added guidance on polarised components.</w:t>
            </w:r>
          </w:p>
        </w:tc>
      </w:tr>
      <w:tr w:rsidR="00A7651F" w:rsidRPr="00D57358" w14:paraId="6E485EC7" w14:textId="77777777" w:rsidTr="003A2793">
        <w:tc>
          <w:tcPr>
            <w:tcW w:w="991" w:type="dxa"/>
          </w:tcPr>
          <w:p w14:paraId="046AC9E6" w14:textId="6D290F03" w:rsidR="00A7651F" w:rsidRDefault="00A7651F" w:rsidP="00A7651F">
            <w:pPr>
              <w:contextualSpacing/>
            </w:pPr>
            <w:r>
              <w:t>0.5</w:t>
            </w:r>
          </w:p>
        </w:tc>
        <w:tc>
          <w:tcPr>
            <w:tcW w:w="1822" w:type="dxa"/>
          </w:tcPr>
          <w:p w14:paraId="0FD02B3D" w14:textId="69B6FC11" w:rsidR="00A7651F" w:rsidRDefault="00A7651F" w:rsidP="00A7651F">
            <w:pPr>
              <w:contextualSpacing/>
            </w:pPr>
            <w:r>
              <w:t>A J Instone-Cowie</w:t>
            </w:r>
          </w:p>
        </w:tc>
        <w:tc>
          <w:tcPr>
            <w:tcW w:w="1390" w:type="dxa"/>
          </w:tcPr>
          <w:p w14:paraId="40177CDB" w14:textId="5652B5D2" w:rsidR="00A7651F" w:rsidRDefault="00A7651F" w:rsidP="00A7651F">
            <w:pPr>
              <w:contextualSpacing/>
            </w:pPr>
            <w:r>
              <w:t>05/02/2019</w:t>
            </w:r>
          </w:p>
        </w:tc>
        <w:tc>
          <w:tcPr>
            <w:tcW w:w="4931" w:type="dxa"/>
          </w:tcPr>
          <w:p w14:paraId="601DB227" w14:textId="40F452A1" w:rsidR="00A7651F" w:rsidRDefault="00A7651F" w:rsidP="00A7651F">
            <w:pPr>
              <w:contextualSpacing/>
            </w:pPr>
            <w:r>
              <w:t xml:space="preserve">Replaced Amphenol RJHSE-5080-02 (no longer stocked by Farnell) with AMP TE Connectivity </w:t>
            </w:r>
            <w:r w:rsidRPr="00A7651F">
              <w:t>5406526-1</w:t>
            </w:r>
            <w:r>
              <w:t>.</w:t>
            </w:r>
            <w:r w:rsidR="00961938">
              <w:br/>
              <w:t>Remove references to the Boardstuff programming shield, which is no longer available, and replace with examples of generic hardware programmers.</w:t>
            </w:r>
          </w:p>
        </w:tc>
      </w:tr>
      <w:tr w:rsidR="00514E8C" w:rsidRPr="00D57358" w14:paraId="7AE974E9" w14:textId="77777777" w:rsidTr="003A2793">
        <w:tc>
          <w:tcPr>
            <w:tcW w:w="991" w:type="dxa"/>
          </w:tcPr>
          <w:p w14:paraId="2C3B8C68" w14:textId="3C807B6B" w:rsidR="00514E8C" w:rsidRDefault="00514E8C" w:rsidP="00514E8C">
            <w:pPr>
              <w:contextualSpacing/>
            </w:pPr>
            <w:r>
              <w:t>0.</w:t>
            </w:r>
            <w:r w:rsidR="00E804E5">
              <w:t>6</w:t>
            </w:r>
          </w:p>
        </w:tc>
        <w:tc>
          <w:tcPr>
            <w:tcW w:w="1822" w:type="dxa"/>
          </w:tcPr>
          <w:p w14:paraId="038630BA" w14:textId="06B02418" w:rsidR="00514E8C" w:rsidRDefault="00514E8C" w:rsidP="00514E8C">
            <w:pPr>
              <w:contextualSpacing/>
            </w:pPr>
            <w:r>
              <w:t>A J Instone-Cowie</w:t>
            </w:r>
          </w:p>
        </w:tc>
        <w:tc>
          <w:tcPr>
            <w:tcW w:w="1390" w:type="dxa"/>
          </w:tcPr>
          <w:p w14:paraId="4E07F2DC" w14:textId="71655DF6" w:rsidR="00514E8C" w:rsidRDefault="00514E8C" w:rsidP="00514E8C">
            <w:pPr>
              <w:contextualSpacing/>
            </w:pPr>
            <w:r>
              <w:t>10/02/2019</w:t>
            </w:r>
          </w:p>
        </w:tc>
        <w:tc>
          <w:tcPr>
            <w:tcW w:w="4931" w:type="dxa"/>
          </w:tcPr>
          <w:p w14:paraId="535841AC" w14:textId="77777777" w:rsidR="00514E8C" w:rsidRDefault="00514E8C" w:rsidP="00514E8C">
            <w:pPr>
              <w:contextualSpacing/>
            </w:pPr>
            <w:r>
              <w:t>Add diagram identifying pins for voltage checks.</w:t>
            </w:r>
          </w:p>
          <w:p w14:paraId="21FCD0F8" w14:textId="7E3C142B" w:rsidR="00357EE3" w:rsidRDefault="00357EE3" w:rsidP="00514E8C">
            <w:pPr>
              <w:contextualSpacing/>
            </w:pPr>
            <w:r>
              <w:t>Add link to GitHub repository Issues log.</w:t>
            </w:r>
          </w:p>
        </w:tc>
      </w:tr>
      <w:tr w:rsidR="00E804E5" w:rsidRPr="00D57358" w14:paraId="0C8F5F8A" w14:textId="77777777" w:rsidTr="003A2793">
        <w:tc>
          <w:tcPr>
            <w:tcW w:w="991" w:type="dxa"/>
          </w:tcPr>
          <w:p w14:paraId="483C3E92" w14:textId="6A810AE9" w:rsidR="00E804E5" w:rsidRDefault="00E804E5" w:rsidP="00E804E5">
            <w:pPr>
              <w:contextualSpacing/>
            </w:pPr>
            <w:r>
              <w:t>0.</w:t>
            </w:r>
            <w:r w:rsidR="00D52F9C">
              <w:t>7</w:t>
            </w:r>
          </w:p>
        </w:tc>
        <w:tc>
          <w:tcPr>
            <w:tcW w:w="1822" w:type="dxa"/>
          </w:tcPr>
          <w:p w14:paraId="4A394F7D" w14:textId="619C0EF9" w:rsidR="00E804E5" w:rsidRDefault="00E804E5" w:rsidP="00E804E5">
            <w:pPr>
              <w:contextualSpacing/>
            </w:pPr>
            <w:r>
              <w:t>A J Instone-Cowie</w:t>
            </w:r>
          </w:p>
        </w:tc>
        <w:tc>
          <w:tcPr>
            <w:tcW w:w="1390" w:type="dxa"/>
          </w:tcPr>
          <w:p w14:paraId="13AB5032" w14:textId="050B99DE" w:rsidR="00E804E5" w:rsidRDefault="00E804E5" w:rsidP="00E804E5">
            <w:pPr>
              <w:contextualSpacing/>
            </w:pPr>
            <w:r>
              <w:t>17/02/2019</w:t>
            </w:r>
          </w:p>
        </w:tc>
        <w:tc>
          <w:tcPr>
            <w:tcW w:w="4931" w:type="dxa"/>
          </w:tcPr>
          <w:p w14:paraId="2E304337" w14:textId="4E2D6508" w:rsidR="00E804E5" w:rsidRDefault="00E804E5" w:rsidP="00E804E5">
            <w:pPr>
              <w:contextualSpacing/>
            </w:pPr>
            <w:r>
              <w:t>Correct diagram identifying pins for voltage checks.</w:t>
            </w:r>
          </w:p>
        </w:tc>
      </w:tr>
      <w:tr w:rsidR="00D52F9C" w:rsidRPr="00D57358" w14:paraId="5AB9DE4F" w14:textId="77777777" w:rsidTr="003A2793">
        <w:tc>
          <w:tcPr>
            <w:tcW w:w="991" w:type="dxa"/>
          </w:tcPr>
          <w:p w14:paraId="250FA6D0" w14:textId="68E5C6F5" w:rsidR="00D52F9C" w:rsidRDefault="00D52F9C" w:rsidP="00D52F9C">
            <w:pPr>
              <w:contextualSpacing/>
            </w:pPr>
            <w:r>
              <w:t>0.8</w:t>
            </w:r>
          </w:p>
        </w:tc>
        <w:tc>
          <w:tcPr>
            <w:tcW w:w="1822" w:type="dxa"/>
          </w:tcPr>
          <w:p w14:paraId="647F337B" w14:textId="55B83560" w:rsidR="00D52F9C" w:rsidRDefault="00D52F9C" w:rsidP="00D52F9C">
            <w:pPr>
              <w:contextualSpacing/>
            </w:pPr>
            <w:r>
              <w:t>A J Instone-Cowie</w:t>
            </w:r>
          </w:p>
        </w:tc>
        <w:tc>
          <w:tcPr>
            <w:tcW w:w="1390" w:type="dxa"/>
          </w:tcPr>
          <w:p w14:paraId="7EE6DF2E" w14:textId="4FDE7E30" w:rsidR="00D52F9C" w:rsidRDefault="00D52F9C" w:rsidP="00D52F9C">
            <w:pPr>
              <w:contextualSpacing/>
            </w:pPr>
            <w:r>
              <w:t>24/02/2019</w:t>
            </w:r>
          </w:p>
        </w:tc>
        <w:tc>
          <w:tcPr>
            <w:tcW w:w="4931" w:type="dxa"/>
          </w:tcPr>
          <w:p w14:paraId="7A0CDE52" w14:textId="3AF9822F" w:rsidR="00D52F9C" w:rsidRDefault="00D52F9C" w:rsidP="00D52F9C">
            <w:pPr>
              <w:contextualSpacing/>
            </w:pPr>
            <w:r>
              <w:t>Rev C Power Board</w:t>
            </w:r>
            <w:r w:rsidR="00445C76">
              <w:t>: Updated OSH Park link and board render.</w:t>
            </w:r>
          </w:p>
        </w:tc>
      </w:tr>
      <w:tr w:rsidR="007A5B4D" w:rsidRPr="00D57358" w14:paraId="58167A5D" w14:textId="77777777" w:rsidTr="003A2793">
        <w:tc>
          <w:tcPr>
            <w:tcW w:w="991" w:type="dxa"/>
          </w:tcPr>
          <w:p w14:paraId="30A001A1" w14:textId="79C0A34F" w:rsidR="007A5B4D" w:rsidRDefault="007A5B4D" w:rsidP="007A5B4D">
            <w:pPr>
              <w:contextualSpacing/>
            </w:pPr>
            <w:r>
              <w:t>0.9</w:t>
            </w:r>
          </w:p>
        </w:tc>
        <w:tc>
          <w:tcPr>
            <w:tcW w:w="1822" w:type="dxa"/>
          </w:tcPr>
          <w:p w14:paraId="056B5529" w14:textId="2293253E" w:rsidR="007A5B4D" w:rsidRDefault="007A5B4D" w:rsidP="007A5B4D">
            <w:pPr>
              <w:contextualSpacing/>
            </w:pPr>
            <w:r>
              <w:t>A J Instone-Cowie</w:t>
            </w:r>
          </w:p>
        </w:tc>
        <w:tc>
          <w:tcPr>
            <w:tcW w:w="1390" w:type="dxa"/>
          </w:tcPr>
          <w:p w14:paraId="01AEA6F1" w14:textId="373D93AC" w:rsidR="007A5B4D" w:rsidRDefault="007A5B4D" w:rsidP="007A5B4D">
            <w:pPr>
              <w:contextualSpacing/>
            </w:pPr>
            <w:r>
              <w:t>12/05/2019</w:t>
            </w:r>
          </w:p>
        </w:tc>
        <w:tc>
          <w:tcPr>
            <w:tcW w:w="4931" w:type="dxa"/>
          </w:tcPr>
          <w:p w14:paraId="24472300" w14:textId="79930309" w:rsidR="007A5B4D" w:rsidRDefault="007A5B4D" w:rsidP="007A5B4D">
            <w:pPr>
              <w:contextualSpacing/>
            </w:pPr>
            <w:r>
              <w:t xml:space="preserve">Add support for </w:t>
            </w:r>
            <w:r w:rsidR="00470523">
              <w:t xml:space="preserve">Second </w:t>
            </w:r>
            <w:r>
              <w:t>PC Board.</w:t>
            </w:r>
          </w:p>
        </w:tc>
      </w:tr>
      <w:tr w:rsidR="00E83890" w:rsidRPr="00D57358" w14:paraId="6A8CFA8E" w14:textId="77777777" w:rsidTr="003A2793">
        <w:tc>
          <w:tcPr>
            <w:tcW w:w="991" w:type="dxa"/>
          </w:tcPr>
          <w:p w14:paraId="020DCEC3" w14:textId="79E09620" w:rsidR="00E83890" w:rsidRDefault="00E83890" w:rsidP="00E83890">
            <w:pPr>
              <w:contextualSpacing/>
            </w:pPr>
            <w:r>
              <w:t>0.10</w:t>
            </w:r>
          </w:p>
        </w:tc>
        <w:tc>
          <w:tcPr>
            <w:tcW w:w="1822" w:type="dxa"/>
          </w:tcPr>
          <w:p w14:paraId="66C1CF47" w14:textId="7232944F" w:rsidR="00E83890" w:rsidRDefault="00E83890" w:rsidP="00E83890">
            <w:pPr>
              <w:contextualSpacing/>
            </w:pPr>
            <w:r>
              <w:t>A J Instone-Cowie</w:t>
            </w:r>
          </w:p>
        </w:tc>
        <w:tc>
          <w:tcPr>
            <w:tcW w:w="1390" w:type="dxa"/>
          </w:tcPr>
          <w:p w14:paraId="3439B8BA" w14:textId="463496B6" w:rsidR="00E83890" w:rsidRDefault="00AF72D9" w:rsidP="00E83890">
            <w:pPr>
              <w:contextualSpacing/>
            </w:pPr>
            <w:r>
              <w:t>09/06</w:t>
            </w:r>
            <w:r w:rsidR="00E83890">
              <w:t>/2019</w:t>
            </w:r>
          </w:p>
        </w:tc>
        <w:tc>
          <w:tcPr>
            <w:tcW w:w="4931" w:type="dxa"/>
          </w:tcPr>
          <w:p w14:paraId="1D010612" w14:textId="6BBA649F" w:rsidR="00E83890" w:rsidRDefault="005D0F57" w:rsidP="00E83890">
            <w:pPr>
              <w:contextualSpacing/>
            </w:pPr>
            <w:r>
              <w:t>Updated i</w:t>
            </w:r>
            <w:r w:rsidR="00E83890">
              <w:t xml:space="preserve">nterface PCB </w:t>
            </w:r>
            <w:r>
              <w:t xml:space="preserve">to </w:t>
            </w:r>
            <w:r w:rsidR="00E83890">
              <w:t xml:space="preserve">Rev E, </w:t>
            </w:r>
            <w:r>
              <w:t>added</w:t>
            </w:r>
            <w:r w:rsidR="00E83890">
              <w:t xml:space="preserve"> ceramic resonator as part of fix for Issue #3.</w:t>
            </w:r>
          </w:p>
          <w:p w14:paraId="25709190" w14:textId="3646755E" w:rsidR="00E83890" w:rsidRDefault="00E83890" w:rsidP="00E83890">
            <w:pPr>
              <w:contextualSpacing/>
            </w:pPr>
            <w:r>
              <w:t>Added link to JLCPCB PCB manufacturer.</w:t>
            </w:r>
          </w:p>
        </w:tc>
      </w:tr>
      <w:tr w:rsidR="00405050" w:rsidRPr="00D57358" w14:paraId="1A589918" w14:textId="77777777" w:rsidTr="003A2793">
        <w:tc>
          <w:tcPr>
            <w:tcW w:w="991" w:type="dxa"/>
          </w:tcPr>
          <w:p w14:paraId="68A995D8" w14:textId="08ACB76C" w:rsidR="00405050" w:rsidRDefault="00405050" w:rsidP="00405050">
            <w:pPr>
              <w:contextualSpacing/>
            </w:pPr>
            <w:r>
              <w:t>1.0</w:t>
            </w:r>
          </w:p>
        </w:tc>
        <w:tc>
          <w:tcPr>
            <w:tcW w:w="1822" w:type="dxa"/>
          </w:tcPr>
          <w:p w14:paraId="4CE66D9D" w14:textId="79465B55" w:rsidR="00405050" w:rsidRDefault="00405050" w:rsidP="00405050">
            <w:pPr>
              <w:contextualSpacing/>
            </w:pPr>
            <w:r>
              <w:t>A J Instone-Cowie</w:t>
            </w:r>
          </w:p>
        </w:tc>
        <w:tc>
          <w:tcPr>
            <w:tcW w:w="1390" w:type="dxa"/>
          </w:tcPr>
          <w:p w14:paraId="3F07FA53" w14:textId="08D2949C" w:rsidR="00405050" w:rsidRDefault="00405050" w:rsidP="00405050">
            <w:pPr>
              <w:contextualSpacing/>
            </w:pPr>
            <w:r>
              <w:t>03/08/2019</w:t>
            </w:r>
          </w:p>
        </w:tc>
        <w:tc>
          <w:tcPr>
            <w:tcW w:w="4931" w:type="dxa"/>
          </w:tcPr>
          <w:p w14:paraId="08CFCD82" w14:textId="2A0F2BE6" w:rsidR="00405050" w:rsidRDefault="00405050" w:rsidP="00405050">
            <w:pPr>
              <w:contextualSpacing/>
            </w:pPr>
            <w:r>
              <w:t>First Release. Updated Power Board to Rev D, Second PC to Rev B, both with improved surge protection.</w:t>
            </w:r>
            <w:r w:rsidR="00A72C76">
              <w:t xml:space="preserve"> Remove OSH Park permalinks,</w:t>
            </w:r>
          </w:p>
          <w:p w14:paraId="301B1746" w14:textId="3B8223B8" w:rsidR="00405050" w:rsidRDefault="00405050">
            <w:pPr>
              <w:contextualSpacing/>
            </w:pPr>
            <w:r>
              <w:t>Fixed dimension error on IR sensor enclosure.</w:t>
            </w:r>
            <w:r w:rsidR="005B1C6D">
              <w:t xml:space="preserve"> Add reference to enclosure drilling templates.</w:t>
            </w:r>
          </w:p>
        </w:tc>
      </w:tr>
      <w:tr w:rsidR="00C33018" w:rsidRPr="00D57358" w14:paraId="166AFC37" w14:textId="77777777" w:rsidTr="003A2793">
        <w:tc>
          <w:tcPr>
            <w:tcW w:w="991" w:type="dxa"/>
          </w:tcPr>
          <w:p w14:paraId="5AB8E003" w14:textId="7D4C47C4" w:rsidR="00C33018" w:rsidRDefault="00C33018" w:rsidP="00C33018">
            <w:pPr>
              <w:contextualSpacing/>
            </w:pPr>
            <w:r>
              <w:t>1.1</w:t>
            </w:r>
          </w:p>
        </w:tc>
        <w:tc>
          <w:tcPr>
            <w:tcW w:w="1822" w:type="dxa"/>
          </w:tcPr>
          <w:p w14:paraId="0176BA6C" w14:textId="7B927418" w:rsidR="00C33018" w:rsidRDefault="00C33018" w:rsidP="00C33018">
            <w:pPr>
              <w:contextualSpacing/>
            </w:pPr>
            <w:r>
              <w:t>A J Instone-Cowie</w:t>
            </w:r>
          </w:p>
        </w:tc>
        <w:tc>
          <w:tcPr>
            <w:tcW w:w="1390" w:type="dxa"/>
          </w:tcPr>
          <w:p w14:paraId="42DA60DB" w14:textId="69E6F4BC" w:rsidR="00C33018" w:rsidRDefault="00C33018" w:rsidP="00C33018">
            <w:pPr>
              <w:contextualSpacing/>
            </w:pPr>
            <w:r>
              <w:t>30/09/2019</w:t>
            </w:r>
          </w:p>
        </w:tc>
        <w:tc>
          <w:tcPr>
            <w:tcW w:w="4931" w:type="dxa"/>
          </w:tcPr>
          <w:p w14:paraId="4EC27E10" w14:textId="2BF94EAD" w:rsidR="00C33018" w:rsidRDefault="00C33018">
            <w:pPr>
              <w:contextualSpacing/>
            </w:pPr>
            <w:r>
              <w:t>Moved Second PC Board to new Multi-PC Guide.</w:t>
            </w:r>
          </w:p>
        </w:tc>
      </w:tr>
      <w:tr w:rsidR="00166FBD" w:rsidRPr="00D57358" w14:paraId="55B744CB" w14:textId="77777777" w:rsidTr="003A2793">
        <w:trPr>
          <w:ins w:id="187" w:author="Andrew Instone-Cowie" w:date="2020-08-18T20:17:00Z"/>
        </w:trPr>
        <w:tc>
          <w:tcPr>
            <w:tcW w:w="991" w:type="dxa"/>
          </w:tcPr>
          <w:p w14:paraId="4B9A308C" w14:textId="2E3F5424" w:rsidR="00166FBD" w:rsidRDefault="00166FBD" w:rsidP="00C33018">
            <w:pPr>
              <w:contextualSpacing/>
              <w:rPr>
                <w:ins w:id="188" w:author="Andrew Instone-Cowie" w:date="2020-08-18T20:17:00Z"/>
              </w:rPr>
            </w:pPr>
            <w:ins w:id="189" w:author="Andrew Instone-Cowie" w:date="2020-08-18T20:17:00Z">
              <w:r>
                <w:t>1.2</w:t>
              </w:r>
            </w:ins>
          </w:p>
        </w:tc>
        <w:tc>
          <w:tcPr>
            <w:tcW w:w="1822" w:type="dxa"/>
          </w:tcPr>
          <w:p w14:paraId="7545369C" w14:textId="54479370" w:rsidR="00166FBD" w:rsidRDefault="00166FBD" w:rsidP="00C33018">
            <w:pPr>
              <w:contextualSpacing/>
              <w:rPr>
                <w:ins w:id="190" w:author="Andrew Instone-Cowie" w:date="2020-08-18T20:17:00Z"/>
              </w:rPr>
            </w:pPr>
            <w:ins w:id="191" w:author="Andrew Instone-Cowie" w:date="2020-08-18T20:17:00Z">
              <w:r>
                <w:t>A J Instone-Cowie</w:t>
              </w:r>
            </w:ins>
          </w:p>
        </w:tc>
        <w:tc>
          <w:tcPr>
            <w:tcW w:w="1390" w:type="dxa"/>
          </w:tcPr>
          <w:p w14:paraId="7B4CF102" w14:textId="39B802E3" w:rsidR="00166FBD" w:rsidRDefault="00166FBD" w:rsidP="00C33018">
            <w:pPr>
              <w:contextualSpacing/>
              <w:rPr>
                <w:ins w:id="192" w:author="Andrew Instone-Cowie" w:date="2020-08-18T20:17:00Z"/>
              </w:rPr>
            </w:pPr>
            <w:ins w:id="193" w:author="Andrew Instone-Cowie" w:date="2020-08-18T20:17:00Z">
              <w:r>
                <w:t>18/08/2020</w:t>
              </w:r>
            </w:ins>
          </w:p>
        </w:tc>
        <w:tc>
          <w:tcPr>
            <w:tcW w:w="4931" w:type="dxa"/>
          </w:tcPr>
          <w:p w14:paraId="51C6E11F" w14:textId="305A4D40" w:rsidR="00166FBD" w:rsidRDefault="00166FBD">
            <w:pPr>
              <w:contextualSpacing/>
              <w:rPr>
                <w:ins w:id="194" w:author="Andrew Instone-Cowie" w:date="2020-08-18T20:17:00Z"/>
              </w:rPr>
            </w:pPr>
            <w:ins w:id="195" w:author="Andrew Instone-Cowie" w:date="2020-08-18T20:17:00Z">
              <w:r>
                <w:t>Minor update.</w:t>
              </w:r>
            </w:ins>
          </w:p>
        </w:tc>
      </w:tr>
    </w:tbl>
    <w:p w14:paraId="26FA6299" w14:textId="77777777" w:rsidR="006C2C39" w:rsidRDefault="006C2C39" w:rsidP="00756131">
      <w:pPr>
        <w:rPr>
          <w:i/>
          <w:color w:val="00B050"/>
        </w:rPr>
      </w:pPr>
    </w:p>
    <w:p w14:paraId="6EA54818" w14:textId="553F4C99" w:rsidR="002663FF" w:rsidRPr="00212D29" w:rsidRDefault="002663FF" w:rsidP="00756131">
      <w:pPr>
        <w:rPr>
          <w:i/>
        </w:rPr>
      </w:pPr>
      <w:r w:rsidRPr="00212D29">
        <w:rPr>
          <w:i/>
        </w:rPr>
        <w:t>Copyright ©201</w:t>
      </w:r>
      <w:r w:rsidR="00D57358" w:rsidRPr="00212D29">
        <w:rPr>
          <w:i/>
        </w:rPr>
        <w:t>8</w:t>
      </w:r>
      <w:r w:rsidR="00C9246B">
        <w:rPr>
          <w:i/>
        </w:rPr>
        <w:t>-</w:t>
      </w:r>
      <w:ins w:id="196" w:author="Andrew Instone-Cowie" w:date="2020-08-18T20:17:00Z">
        <w:r w:rsidR="00166FBD">
          <w:rPr>
            <w:i/>
          </w:rPr>
          <w:t>20</w:t>
        </w:r>
      </w:ins>
      <w:del w:id="197" w:author="Andrew Instone-Cowie" w:date="2020-08-18T20:17:00Z">
        <w:r w:rsidR="00C9246B" w:rsidDel="00166FBD">
          <w:rPr>
            <w:i/>
          </w:rPr>
          <w:delText>19</w:delText>
        </w:r>
      </w:del>
      <w:r w:rsidRPr="00212D29">
        <w:rPr>
          <w:i/>
        </w:rPr>
        <w:t xml:space="preserve"> Andrew Instone-Cowie.</w:t>
      </w:r>
    </w:p>
    <w:p w14:paraId="55CBA99E" w14:textId="2336DD3C" w:rsidR="007023D1" w:rsidRDefault="007023D1" w:rsidP="00756131">
      <w:pPr>
        <w:rPr>
          <w:i/>
        </w:rPr>
      </w:pPr>
      <w:r w:rsidRPr="00212D29">
        <w:rPr>
          <w:i/>
        </w:rPr>
        <w:t>Cover photograph: A completed</w:t>
      </w:r>
      <w:r w:rsidR="00D230DD" w:rsidRPr="00212D29">
        <w:rPr>
          <w:i/>
        </w:rPr>
        <w:t xml:space="preserve"> Type 2</w:t>
      </w:r>
      <w:r w:rsidRPr="00212D29">
        <w:rPr>
          <w:i/>
        </w:rPr>
        <w:t xml:space="preserve"> Simulator Interface</w:t>
      </w:r>
      <w:r w:rsidR="006C2C39" w:rsidRPr="00212D29">
        <w:rPr>
          <w:i/>
        </w:rPr>
        <w:t xml:space="preserve"> Board</w:t>
      </w:r>
      <w:r w:rsidRPr="00212D29">
        <w:rPr>
          <w:i/>
        </w:rPr>
        <w:t>.</w:t>
      </w:r>
    </w:p>
    <w:p w14:paraId="0AD21BD8" w14:textId="6D02FE20" w:rsidR="006E0931" w:rsidRPr="00212D29" w:rsidRDefault="006E0931" w:rsidP="00756131">
      <w:pPr>
        <w:rPr>
          <w:i/>
        </w:rPr>
      </w:pPr>
      <w:r w:rsidRPr="006E0931">
        <w:rPr>
          <w:i/>
        </w:rPr>
        <w:t xml:space="preserve">PC ports vector graphic design by </w:t>
      </w:r>
      <w:r w:rsidR="00612FA9">
        <w:fldChar w:fldCharType="begin"/>
      </w:r>
      <w:r w:rsidR="00612FA9">
        <w:instrText xml:space="preserve"> HYPERLINK "https://www.vecteezy.com" </w:instrText>
      </w:r>
      <w:ins w:id="198" w:author="Andrew Instone-Cowie" w:date="2020-08-18T20:22:00Z"/>
      <w:r w:rsidR="00612FA9">
        <w:fldChar w:fldCharType="separate"/>
      </w:r>
      <w:r w:rsidRPr="00AC2A14">
        <w:rPr>
          <w:rStyle w:val="Hyperlink"/>
          <w:i/>
        </w:rPr>
        <w:t>https://www.vecteezy.com</w:t>
      </w:r>
      <w:r w:rsidR="00612FA9">
        <w:rPr>
          <w:rStyle w:val="Hyperlink"/>
          <w:i/>
        </w:rPr>
        <w:fldChar w:fldCharType="end"/>
      </w:r>
      <w:r w:rsidR="009E4E3F">
        <w:rPr>
          <w:i/>
        </w:rPr>
        <w:br/>
      </w:r>
      <w:r w:rsidRPr="006E0931">
        <w:rPr>
          <w:i/>
        </w:rPr>
        <w:t>(Vecteezy Standard Licence, Free for personal and commercial use with attribution.)</w:t>
      </w:r>
    </w:p>
    <w:p w14:paraId="0136F7A1" w14:textId="77777777" w:rsidR="00C146CF" w:rsidRDefault="00C146CF" w:rsidP="00514E8C">
      <w:pPr>
        <w:pStyle w:val="Heading1"/>
        <w:pageBreakBefore/>
      </w:pPr>
      <w:bookmarkStart w:id="199" w:name="_Toc20774288"/>
      <w:r>
        <w:lastRenderedPageBreak/>
        <w:t>Licence</w:t>
      </w:r>
      <w:bookmarkEnd w:id="199"/>
    </w:p>
    <w:p w14:paraId="34C69E2D" w14:textId="77777777" w:rsidR="00AD4EB0" w:rsidRDefault="00AD4EB0" w:rsidP="00756131">
      <w:pPr>
        <w:rPr>
          <w:i/>
        </w:rPr>
      </w:pPr>
      <w:r>
        <w:rPr>
          <w:i/>
          <w:noProof/>
          <w:lang w:eastAsia="en-GB"/>
        </w:rPr>
        <w:drawing>
          <wp:inline distT="0" distB="0" distL="0" distR="0" wp14:anchorId="75DECC7E" wp14:editId="7F5805FD">
            <wp:extent cx="1227411" cy="42944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by-s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2AEF127" w14:textId="77777777" w:rsidR="00AD4EB0" w:rsidRPr="00212D29" w:rsidRDefault="00AD4EB0" w:rsidP="00756131">
      <w:pPr>
        <w:rPr>
          <w:i/>
        </w:rPr>
      </w:pPr>
      <w:r w:rsidRPr="00212D29">
        <w:rPr>
          <w:i/>
        </w:rPr>
        <w:t>This work is licensed under a Creative Commons Attribution-ShareAlike 4.0 International License.</w:t>
      </w:r>
      <w:r w:rsidR="00C146CF" w:rsidRPr="00212D29">
        <w:rPr>
          <w:rStyle w:val="FootnoteReference"/>
          <w:i/>
        </w:rPr>
        <w:footnoteReference w:id="1"/>
      </w:r>
    </w:p>
    <w:p w14:paraId="4C662B1D" w14:textId="77777777" w:rsidR="00C146CF" w:rsidRPr="00212D29" w:rsidRDefault="00C146CF" w:rsidP="00C146CF">
      <w:pPr>
        <w:rPr>
          <w:i/>
          <w:lang w:eastAsia="en-GB"/>
        </w:rPr>
      </w:pPr>
      <w:r w:rsidRPr="00212D29">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690D3B3" w14:textId="77777777" w:rsidR="00C146CF" w:rsidRPr="00212D29" w:rsidRDefault="00C146CF" w:rsidP="00C146CF">
      <w:pPr>
        <w:rPr>
          <w:i/>
          <w:lang w:eastAsia="en-GB"/>
        </w:rPr>
      </w:pPr>
      <w:r w:rsidRPr="00212D29">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7D163D89" w14:textId="77777777" w:rsidR="00212D29" w:rsidRDefault="004E080F" w:rsidP="00212D29">
      <w:pPr>
        <w:pStyle w:val="Heading1"/>
      </w:pPr>
      <w:bookmarkStart w:id="200" w:name="_Toc20774289"/>
      <w:r>
        <w:lastRenderedPageBreak/>
        <w:t>Documentation Map</w:t>
      </w:r>
      <w:bookmarkEnd w:id="200"/>
    </w:p>
    <w:p w14:paraId="5943A3DC" w14:textId="77777777" w:rsidR="00212D29" w:rsidRPr="00212D29" w:rsidRDefault="00212D29" w:rsidP="00212D29">
      <w:pPr>
        <w:keepNext/>
      </w:pPr>
    </w:p>
    <w:p w14:paraId="4B293322" w14:textId="0C7B7284" w:rsidR="00D30D7C" w:rsidRDefault="00C33018" w:rsidP="00D30D7C">
      <w:pPr>
        <w:keepNext/>
        <w:jc w:val="center"/>
      </w:pPr>
      <w:r>
        <w:rPr>
          <w:noProof/>
          <w:lang w:eastAsia="en-GB"/>
        </w:rPr>
        <w:drawing>
          <wp:inline distT="0" distB="0" distL="0" distR="0" wp14:anchorId="5293DA47" wp14:editId="13F19125">
            <wp:extent cx="4752000" cy="5832000"/>
            <wp:effectExtent l="19050" t="19050" r="10795" b="165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2 DocMap 2 Build Install v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2000" cy="5832000"/>
                    </a:xfrm>
                    <a:prstGeom prst="rect">
                      <a:avLst/>
                    </a:prstGeom>
                    <a:ln w="12700">
                      <a:solidFill>
                        <a:schemeClr val="tx1"/>
                      </a:solidFill>
                    </a:ln>
                  </pic:spPr>
                </pic:pic>
              </a:graphicData>
            </a:graphic>
          </wp:inline>
        </w:drawing>
      </w:r>
    </w:p>
    <w:p w14:paraId="12F208C4" w14:textId="76F1B83D" w:rsidR="004E080F" w:rsidRDefault="00D30D7C" w:rsidP="00D30D7C">
      <w:pPr>
        <w:pStyle w:val="Caption"/>
        <w:jc w:val="center"/>
      </w:pPr>
      <w:bookmarkStart w:id="201" w:name="_Toc20774377"/>
      <w:r>
        <w:t xml:space="preserve">Figure </w:t>
      </w:r>
      <w:r w:rsidR="00927EE7">
        <w:rPr>
          <w:noProof/>
        </w:rPr>
        <w:fldChar w:fldCharType="begin"/>
      </w:r>
      <w:r w:rsidR="00927EE7">
        <w:rPr>
          <w:noProof/>
        </w:rPr>
        <w:instrText xml:space="preserve"> SEQ Figure \* ARABIC </w:instrText>
      </w:r>
      <w:r w:rsidR="00927EE7">
        <w:rPr>
          <w:noProof/>
        </w:rPr>
        <w:fldChar w:fldCharType="separate"/>
      </w:r>
      <w:r w:rsidR="00DF75D5">
        <w:rPr>
          <w:noProof/>
        </w:rPr>
        <w:t>1</w:t>
      </w:r>
      <w:r w:rsidR="00927EE7">
        <w:rPr>
          <w:noProof/>
        </w:rPr>
        <w:fldChar w:fldCharType="end"/>
      </w:r>
      <w:r>
        <w:t xml:space="preserve"> – Documentation Map</w:t>
      </w:r>
      <w:bookmarkEnd w:id="201"/>
    </w:p>
    <w:p w14:paraId="6A46F282" w14:textId="77777777" w:rsidR="004E080F" w:rsidRPr="004E080F" w:rsidRDefault="000306A5" w:rsidP="004E080F">
      <w:pPr>
        <w:pStyle w:val="Heading1"/>
        <w:pageBreakBefore/>
      </w:pPr>
      <w:bookmarkStart w:id="202" w:name="_Toc20774290"/>
      <w:r>
        <w:lastRenderedPageBreak/>
        <w:t>About This Guide</w:t>
      </w:r>
      <w:bookmarkEnd w:id="202"/>
    </w:p>
    <w:p w14:paraId="3ED264FB" w14:textId="336C0E98" w:rsidR="004E57EF" w:rsidRDefault="0038103D" w:rsidP="00CF28E1">
      <w:r>
        <w:t xml:space="preserve">The </w:t>
      </w:r>
      <w:r w:rsidR="000E3FE4" w:rsidRPr="00212D29">
        <w:t>Type 2 Liverpool Ringing Simulator</w:t>
      </w:r>
      <w:r w:rsidR="00CF28E1" w:rsidRPr="00212D29">
        <w:t xml:space="preserve"> allows sensors</w:t>
      </w:r>
      <w:r w:rsidR="008B7DA0" w:rsidRPr="00212D29">
        <w:t>,</w:t>
      </w:r>
      <w:r w:rsidR="00CF28E1" w:rsidRPr="00212D29">
        <w:t xml:space="preserve"> attached to </w:t>
      </w:r>
      <w:r w:rsidR="000103DC" w:rsidRPr="00212D29">
        <w:t xml:space="preserve">one or more </w:t>
      </w:r>
      <w:r w:rsidR="00CF28E1" w:rsidRPr="00212D29">
        <w:t>real tower bells or teaching dumb bells</w:t>
      </w:r>
      <w:r w:rsidR="008B7DA0" w:rsidRPr="00212D29">
        <w:t>,</w:t>
      </w:r>
      <w:r w:rsidR="00CF28E1" w:rsidRPr="00212D29">
        <w:t xml:space="preserve"> to be connected to a computer </w:t>
      </w:r>
      <w:r>
        <w:t>S</w:t>
      </w:r>
      <w:r w:rsidR="00CF28E1" w:rsidRPr="00212D29">
        <w:t xml:space="preserve">imulator </w:t>
      </w:r>
      <w:r>
        <w:t>Software P</w:t>
      </w:r>
      <w:r w:rsidR="00CF28E1" w:rsidRPr="00212D29">
        <w:t>ackage such as Abel</w:t>
      </w:r>
      <w:r w:rsidR="00C508EE" w:rsidRPr="00212D29">
        <w:rPr>
          <w:rStyle w:val="FootnoteReference"/>
        </w:rPr>
        <w:footnoteReference w:id="2"/>
      </w:r>
      <w:r w:rsidR="00CF28E1" w:rsidRPr="00212D29">
        <w:t>, Beltower</w:t>
      </w:r>
      <w:r w:rsidR="00C508EE" w:rsidRPr="00212D29">
        <w:rPr>
          <w:rStyle w:val="FootnoteReference"/>
        </w:rPr>
        <w:footnoteReference w:id="3"/>
      </w:r>
      <w:r w:rsidR="00CF28E1" w:rsidRPr="00212D29">
        <w:t xml:space="preserve"> or Virtual Belfry</w:t>
      </w:r>
      <w:r w:rsidR="00C508EE" w:rsidRPr="00212D29">
        <w:rPr>
          <w:rStyle w:val="FootnoteReference"/>
        </w:rPr>
        <w:footnoteReference w:id="4"/>
      </w:r>
      <w:r w:rsidR="00CF28E1" w:rsidRPr="00212D29">
        <w:t>.</w:t>
      </w:r>
      <w:r w:rsidR="00FC43B0" w:rsidRPr="00212D29">
        <w:t xml:space="preserve"> This allows you to extend and augment the teaching and practice opportunities in your tower.</w:t>
      </w:r>
    </w:p>
    <w:p w14:paraId="13FCB1A3" w14:textId="6AE81786" w:rsidR="0038103D" w:rsidRPr="00212D29" w:rsidRDefault="00405050" w:rsidP="00CF28E1">
      <w:r>
        <w:t xml:space="preserve">The simulator is modular. </w:t>
      </w:r>
      <w:r w:rsidR="0038103D" w:rsidRPr="00212D29">
        <w:t xml:space="preserve">This </w:t>
      </w:r>
      <w:r w:rsidR="0038103D" w:rsidRPr="00133866">
        <w:rPr>
          <w:b/>
          <w:i/>
        </w:rPr>
        <w:t xml:space="preserve">Build &amp; Installation Guide </w:t>
      </w:r>
      <w:r w:rsidR="00CC4315">
        <w:t>shows</w:t>
      </w:r>
      <w:r w:rsidR="0038103D" w:rsidRPr="00212D29">
        <w:t xml:space="preserve"> you how to build and install the </w:t>
      </w:r>
      <w:r w:rsidR="0038103D">
        <w:t>Simulator I</w:t>
      </w:r>
      <w:r w:rsidR="0038103D" w:rsidRPr="00212D29">
        <w:t>nterface</w:t>
      </w:r>
      <w:r w:rsidR="00112429">
        <w:t xml:space="preserve"> module</w:t>
      </w:r>
      <w:r w:rsidR="0038103D">
        <w:t xml:space="preserve">, Power </w:t>
      </w:r>
      <w:r w:rsidR="00112429">
        <w:t xml:space="preserve">module </w:t>
      </w:r>
      <w:r w:rsidR="0038103D" w:rsidRPr="00212D29">
        <w:t>and</w:t>
      </w:r>
      <w:r w:rsidR="008F3DF9">
        <w:t xml:space="preserve"> S</w:t>
      </w:r>
      <w:r w:rsidR="0038103D" w:rsidRPr="00212D29">
        <w:t xml:space="preserve">ensor </w:t>
      </w:r>
      <w:r w:rsidR="00112429">
        <w:t xml:space="preserve">modules </w:t>
      </w:r>
      <w:r w:rsidR="0038103D" w:rsidRPr="00212D29">
        <w:t>hardware</w:t>
      </w:r>
      <w:r w:rsidR="0038103D">
        <w:t>, install it in the tower, and set it up ready for your chosen Simulator Software Package.</w:t>
      </w:r>
    </w:p>
    <w:p w14:paraId="2878BF69" w14:textId="77777777" w:rsidR="00FC43B0" w:rsidRPr="00212D29" w:rsidRDefault="00FC43B0" w:rsidP="00CF28E1">
      <w:r w:rsidRPr="00212D29">
        <w:t>In this guide you will find:</w:t>
      </w:r>
    </w:p>
    <w:p w14:paraId="3B53EAE6" w14:textId="77777777" w:rsidR="00FC43B0" w:rsidRPr="00212D29" w:rsidRDefault="004E57EF" w:rsidP="006C4A3A">
      <w:pPr>
        <w:pStyle w:val="ListParagraph"/>
        <w:numPr>
          <w:ilvl w:val="0"/>
          <w:numId w:val="10"/>
        </w:numPr>
      </w:pPr>
      <w:r w:rsidRPr="00212D29">
        <w:t>Parts lists</w:t>
      </w:r>
      <w:r w:rsidR="00FC43B0" w:rsidRPr="00212D29">
        <w:t xml:space="preserve"> and </w:t>
      </w:r>
      <w:r w:rsidRPr="00212D29">
        <w:t>schematics</w:t>
      </w:r>
      <w:r w:rsidR="00FC43B0" w:rsidRPr="00212D29">
        <w:t>.</w:t>
      </w:r>
    </w:p>
    <w:p w14:paraId="1D674589" w14:textId="77777777" w:rsidR="00FC43B0" w:rsidRPr="00212D29" w:rsidRDefault="00FC43B0" w:rsidP="006C4A3A">
      <w:pPr>
        <w:pStyle w:val="ListParagraph"/>
        <w:numPr>
          <w:ilvl w:val="0"/>
          <w:numId w:val="10"/>
        </w:numPr>
      </w:pPr>
      <w:r w:rsidRPr="00212D29">
        <w:t>Detailed construction and configuration information.</w:t>
      </w:r>
    </w:p>
    <w:p w14:paraId="1DE3534A" w14:textId="0994C21D" w:rsidR="00011217" w:rsidRPr="00212D29" w:rsidRDefault="00011217" w:rsidP="006C4A3A">
      <w:pPr>
        <w:pStyle w:val="ListParagraph"/>
        <w:numPr>
          <w:ilvl w:val="0"/>
          <w:numId w:val="10"/>
        </w:numPr>
      </w:pPr>
      <w:r w:rsidRPr="00212D29">
        <w:t>Links to suggested sources of parts, including ready-made printed circuit boards</w:t>
      </w:r>
      <w:r w:rsidR="008F3DF9">
        <w:t xml:space="preserve"> and cables</w:t>
      </w:r>
      <w:r w:rsidRPr="00212D29">
        <w:t>.</w:t>
      </w:r>
    </w:p>
    <w:p w14:paraId="34FF1267" w14:textId="77777777" w:rsidR="004E57EF" w:rsidRPr="00212D29" w:rsidRDefault="004E57EF" w:rsidP="006C4A3A">
      <w:pPr>
        <w:pStyle w:val="ListParagraph"/>
        <w:numPr>
          <w:ilvl w:val="0"/>
          <w:numId w:val="10"/>
        </w:numPr>
      </w:pPr>
      <w:r w:rsidRPr="00212D29">
        <w:t xml:space="preserve">Links </w:t>
      </w:r>
      <w:r w:rsidR="00FC43B0" w:rsidRPr="00212D29">
        <w:t xml:space="preserve">to download the </w:t>
      </w:r>
      <w:r w:rsidRPr="00212D29">
        <w:t xml:space="preserve">associated firmware source code, PCB CAD files and other supporting data hosted on GitHub. </w:t>
      </w:r>
    </w:p>
    <w:p w14:paraId="3871CF10" w14:textId="77777777" w:rsidR="00FC43B0" w:rsidRPr="00212D29" w:rsidRDefault="00FC43B0" w:rsidP="006C4A3A">
      <w:pPr>
        <w:pStyle w:val="ListParagraph"/>
        <w:numPr>
          <w:ilvl w:val="0"/>
          <w:numId w:val="10"/>
        </w:numPr>
      </w:pPr>
      <w:r w:rsidRPr="00212D29">
        <w:t>Guidance on installing the simulator hardware in the tower.</w:t>
      </w:r>
    </w:p>
    <w:p w14:paraId="012163E5" w14:textId="29D1BF69" w:rsidR="00FC43B0" w:rsidRDefault="00FC43B0" w:rsidP="00FC43B0">
      <w:r w:rsidRPr="00212D29">
        <w:t xml:space="preserve">Configuration guides for the main Simulator Software Packages are available separately, as is a detailed </w:t>
      </w:r>
      <w:r w:rsidRPr="00133866">
        <w:rPr>
          <w:b/>
          <w:i/>
        </w:rPr>
        <w:t>Technical Reference Guide</w:t>
      </w:r>
      <w:r w:rsidRPr="00212D29">
        <w:t>.</w:t>
      </w:r>
    </w:p>
    <w:p w14:paraId="6EA8D889" w14:textId="0684D55D" w:rsidR="00112429" w:rsidRPr="00212D29" w:rsidRDefault="00112429" w:rsidP="00FC43B0">
      <w:r>
        <w:t xml:space="preserve">The </w:t>
      </w:r>
      <w:r w:rsidRPr="00112429">
        <w:rPr>
          <w:b/>
          <w:bCs/>
          <w:i/>
          <w:iCs/>
        </w:rPr>
        <w:t>Multi-PC Guide</w:t>
      </w:r>
      <w:r>
        <w:t xml:space="preserve"> contains information on building the Second PC module or the Basic Serial Splitter module to allow multiple PCs to be used concurrently. If you are planning to run multiple PCs, it is strongly recommended that you complete and test the core Simulator modules first (Power, Interface, Sensors), before moving on to build the multiple PC modules.</w:t>
      </w:r>
    </w:p>
    <w:p w14:paraId="7901FBD0" w14:textId="5B6C49A6" w:rsidR="00011217" w:rsidRDefault="00FC43B0" w:rsidP="00FC43B0">
      <w:pPr>
        <w:rPr>
          <w:ins w:id="203" w:author="Andrew Instone-Cowie" w:date="2020-08-18T20:17:00Z"/>
        </w:rPr>
      </w:pPr>
      <w:r w:rsidRPr="00212D29">
        <w:t xml:space="preserve">Please note that </w:t>
      </w:r>
      <w:del w:id="204" w:author="Andrew Instone-Cowie" w:date="2020-08-18T20:17:00Z">
        <w:r w:rsidRPr="00212D29" w:rsidDel="00166FBD">
          <w:delText xml:space="preserve">while advice and guidance is available, </w:delText>
        </w:r>
      </w:del>
      <w:r w:rsidRPr="00212D29">
        <w:t>t</w:t>
      </w:r>
      <w:r w:rsidR="00011217" w:rsidRPr="00212D29">
        <w:t xml:space="preserve">his is </w:t>
      </w:r>
      <w:r w:rsidR="00C508EE" w:rsidRPr="00212D29">
        <w:t xml:space="preserve">a </w:t>
      </w:r>
      <w:r w:rsidRPr="00212D29">
        <w:t>B</w:t>
      </w:r>
      <w:r w:rsidR="00011217" w:rsidRPr="00212D29">
        <w:t>uild-it-</w:t>
      </w:r>
      <w:r w:rsidRPr="00212D29">
        <w:t>Y</w:t>
      </w:r>
      <w:r w:rsidR="00011217" w:rsidRPr="00212D29">
        <w:t>ourself</w:t>
      </w:r>
      <w:r w:rsidR="00C508EE" w:rsidRPr="00212D29">
        <w:t xml:space="preserve"> project</w:t>
      </w:r>
      <w:r w:rsidR="00011217" w:rsidRPr="00212D29">
        <w:t>. No pre-built hardware is available.</w:t>
      </w:r>
    </w:p>
    <w:p w14:paraId="4247805F" w14:textId="77777777" w:rsidR="00166FBD" w:rsidRDefault="00166FBD" w:rsidP="00166FBD">
      <w:pPr>
        <w:rPr>
          <w:ins w:id="205" w:author="Andrew Instone-Cowie" w:date="2020-08-18T20:17:00Z"/>
        </w:rPr>
      </w:pPr>
      <w:ins w:id="206" w:author="Andrew Instone-Cowie" w:date="2020-08-18T20:17:00Z">
        <w:r>
          <w:t xml:space="preserve">In view of the restrictions on ringing arising from COVID-19, there are currently no plans for further development of the </w:t>
        </w:r>
        <w:r w:rsidRPr="001564E9">
          <w:t>Liverpool Simulator</w:t>
        </w:r>
        <w:r>
          <w:t>.</w:t>
        </w:r>
      </w:ins>
    </w:p>
    <w:p w14:paraId="64523EFE" w14:textId="77777777" w:rsidR="00166FBD" w:rsidRPr="00212D29" w:rsidRDefault="00166FBD" w:rsidP="00FC43B0"/>
    <w:p w14:paraId="5C266089" w14:textId="77777777" w:rsidR="0060312C" w:rsidRDefault="0060312C" w:rsidP="00CF647B">
      <w:pPr>
        <w:pStyle w:val="Heading1"/>
        <w:pageBreakBefore/>
      </w:pPr>
      <w:bookmarkStart w:id="207" w:name="_Toc20774291"/>
      <w:r w:rsidRPr="00970EDC">
        <w:lastRenderedPageBreak/>
        <w:t xml:space="preserve">Typical </w:t>
      </w:r>
      <w:r w:rsidR="00E2398C">
        <w:t>Simulator Installation</w:t>
      </w:r>
      <w:bookmarkEnd w:id="207"/>
    </w:p>
    <w:p w14:paraId="47524475" w14:textId="77777777" w:rsidR="00970EDC" w:rsidRPr="00212D29" w:rsidRDefault="00970EDC" w:rsidP="00970EDC">
      <w:r w:rsidRPr="00212D29">
        <w:t>The following diagram illustrates the general arrangement of a Simulator installation using a sensor aggregation hardware interface</w:t>
      </w:r>
      <w:r w:rsidR="00CF647B" w:rsidRPr="00212D29">
        <w:t xml:space="preserve"> like the Liverpool Ringing Simulator</w:t>
      </w:r>
      <w:r w:rsidRPr="00212D29">
        <w:t xml:space="preserve">. </w:t>
      </w:r>
    </w:p>
    <w:p w14:paraId="3A190A6E" w14:textId="4EF8DE86" w:rsidR="00970EDC" w:rsidRPr="00212D29" w:rsidRDefault="00970EDC" w:rsidP="00970EDC">
      <w:pPr>
        <w:keepNext/>
      </w:pPr>
      <w:r w:rsidRPr="00212D29">
        <w:t xml:space="preserve">Multiple Sensor </w:t>
      </w:r>
      <w:r w:rsidR="00112429">
        <w:t>modules</w:t>
      </w:r>
      <w:r w:rsidR="00112429" w:rsidRPr="00212D29">
        <w:t xml:space="preserve"> </w:t>
      </w:r>
      <w:r w:rsidRPr="00212D29">
        <w:t>in the belfry</w:t>
      </w:r>
      <w:r w:rsidR="00CF647B" w:rsidRPr="00212D29">
        <w:t>, one per bell,</w:t>
      </w:r>
      <w:r w:rsidRPr="00212D29">
        <w:t xml:space="preserve"> are connected to a Simulator Interface</w:t>
      </w:r>
      <w:r w:rsidR="00112429">
        <w:t xml:space="preserve"> module</w:t>
      </w:r>
      <w:r w:rsidRPr="00212D29">
        <w:t xml:space="preserve">. A single data cable transmits the aggregated signals from the Simulator Interface </w:t>
      </w:r>
      <w:r w:rsidR="00112429">
        <w:t xml:space="preserve">module </w:t>
      </w:r>
      <w:r w:rsidRPr="00212D29">
        <w:t>to the Simulator PC</w:t>
      </w:r>
      <w:r w:rsidR="00CF647B" w:rsidRPr="00212D29">
        <w:t xml:space="preserve"> in the ringing room</w:t>
      </w:r>
      <w:r w:rsidRPr="00212D29">
        <w:t xml:space="preserve">. The same cable feeds power from a low voltage power supply </w:t>
      </w:r>
      <w:r w:rsidR="00882400" w:rsidRPr="00212D29">
        <w:t xml:space="preserve">in the ringing room </w:t>
      </w:r>
      <w:r w:rsidRPr="00212D29">
        <w:t>back up to the Simulator Interface to power both Interface and Sensor</w:t>
      </w:r>
      <w:r w:rsidR="00112429">
        <w:t xml:space="preserve"> modules</w:t>
      </w:r>
      <w:r w:rsidRPr="00212D29">
        <w:t>.</w:t>
      </w:r>
      <w:r w:rsidR="00212D29">
        <w:t xml:space="preserve"> The Type 2 simulator supports up to 16 sensors.</w:t>
      </w:r>
    </w:p>
    <w:p w14:paraId="6DB1F433" w14:textId="77777777" w:rsidR="00E2398C" w:rsidRPr="00212D29" w:rsidRDefault="00E2398C" w:rsidP="00970EDC">
      <w:pPr>
        <w:keepNext/>
      </w:pPr>
      <w:r w:rsidRPr="00212D29">
        <w:t>In the ringing room, a PC runs a Simulator Software Package which interprets the received signals and turns them into the simulated sound of bells.</w:t>
      </w:r>
    </w:p>
    <w:p w14:paraId="5EF24B5A" w14:textId="77777777" w:rsidR="003A3D10" w:rsidRDefault="000306A5" w:rsidP="003A3D10">
      <w:pPr>
        <w:keepNext/>
        <w:jc w:val="center"/>
      </w:pPr>
      <w:r>
        <w:rPr>
          <w:noProof/>
          <w:lang w:eastAsia="en-GB"/>
        </w:rPr>
        <w:drawing>
          <wp:inline distT="0" distB="0" distL="0" distR="0" wp14:anchorId="5BD3BAE8" wp14:editId="64B62C72">
            <wp:extent cx="5731200" cy="3844800"/>
            <wp:effectExtent l="19050" t="19050" r="22225" b="228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Overview Diagram v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200" cy="3844800"/>
                    </a:xfrm>
                    <a:prstGeom prst="rect">
                      <a:avLst/>
                    </a:prstGeom>
                    <a:ln w="12700">
                      <a:solidFill>
                        <a:schemeClr val="tx1"/>
                      </a:solidFill>
                    </a:ln>
                  </pic:spPr>
                </pic:pic>
              </a:graphicData>
            </a:graphic>
          </wp:inline>
        </w:drawing>
      </w:r>
    </w:p>
    <w:p w14:paraId="10419B3B" w14:textId="1D7988FA" w:rsidR="000F6726" w:rsidRPr="000F6726" w:rsidRDefault="003A3D10" w:rsidP="003A3D10">
      <w:pPr>
        <w:pStyle w:val="Caption"/>
        <w:jc w:val="center"/>
      </w:pPr>
      <w:bookmarkStart w:id="208" w:name="_Toc2077437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2</w:t>
      </w:r>
      <w:r w:rsidR="00D15F53">
        <w:rPr>
          <w:noProof/>
        </w:rPr>
        <w:fldChar w:fldCharType="end"/>
      </w:r>
      <w:r>
        <w:t xml:space="preserve"> </w:t>
      </w:r>
      <w:r w:rsidR="003A2793">
        <w:t>–</w:t>
      </w:r>
      <w:r>
        <w:t xml:space="preserve"> Simulator General Arrangement</w:t>
      </w:r>
      <w:bookmarkEnd w:id="208"/>
    </w:p>
    <w:p w14:paraId="3FECF09D" w14:textId="6DA0372B" w:rsidR="006A02C6" w:rsidRPr="00212D29" w:rsidRDefault="006A02C6" w:rsidP="006A02C6">
      <w:r w:rsidRPr="00212D29">
        <w:t xml:space="preserve">This </w:t>
      </w:r>
      <w:r w:rsidR="00CF647B" w:rsidRPr="00212D29">
        <w:t>guide</w:t>
      </w:r>
      <w:r w:rsidRPr="00212D29">
        <w:t xml:space="preserve"> </w:t>
      </w:r>
      <w:r w:rsidR="00CF647B" w:rsidRPr="00212D29">
        <w:t xml:space="preserve">provides detailed build and installation information for the </w:t>
      </w:r>
      <w:r w:rsidRPr="00212D29">
        <w:t>Simulator Interface</w:t>
      </w:r>
      <w:r w:rsidR="00112429">
        <w:t xml:space="preserve"> module</w:t>
      </w:r>
      <w:r w:rsidR="008F3DF9">
        <w:t xml:space="preserve">, Power </w:t>
      </w:r>
      <w:r w:rsidR="00112429">
        <w:t xml:space="preserve">module </w:t>
      </w:r>
      <w:r w:rsidR="00CF647B" w:rsidRPr="00212D29">
        <w:t>and the Sensor</w:t>
      </w:r>
      <w:r w:rsidR="008F3DF9">
        <w:t xml:space="preserve"> </w:t>
      </w:r>
      <w:r w:rsidR="00112429">
        <w:t>modules</w:t>
      </w:r>
      <w:r w:rsidRPr="00212D29">
        <w:t>.</w:t>
      </w:r>
      <w:r w:rsidR="00470523">
        <w:t xml:space="preserve"> As an option, </w:t>
      </w:r>
      <w:r w:rsidR="00C33018">
        <w:t xml:space="preserve">multiple </w:t>
      </w:r>
      <w:r w:rsidR="00470523">
        <w:t xml:space="preserve">Simulator PCs may be used concurrently; the </w:t>
      </w:r>
      <w:r w:rsidR="00C33018">
        <w:t xml:space="preserve">options and </w:t>
      </w:r>
      <w:r w:rsidR="00470523">
        <w:t xml:space="preserve">setup for this </w:t>
      </w:r>
      <w:r w:rsidR="00C33018">
        <w:t xml:space="preserve">are </w:t>
      </w:r>
      <w:r w:rsidR="00470523">
        <w:t xml:space="preserve">described in </w:t>
      </w:r>
      <w:r w:rsidR="00C33018">
        <w:t>the</w:t>
      </w:r>
      <w:r w:rsidR="00112429">
        <w:t xml:space="preserve"> separate</w:t>
      </w:r>
      <w:r w:rsidR="00C33018">
        <w:t xml:space="preserve"> </w:t>
      </w:r>
      <w:r w:rsidR="00C33018" w:rsidRPr="00166FBD">
        <w:rPr>
          <w:b/>
          <w:bCs/>
          <w:i/>
          <w:iCs/>
        </w:rPr>
        <w:t>Multi-PC Guide</w:t>
      </w:r>
      <w:r w:rsidR="00470523">
        <w:t>.</w:t>
      </w:r>
    </w:p>
    <w:p w14:paraId="7FD78A21" w14:textId="77777777" w:rsidR="0051426B" w:rsidRDefault="006C2C39" w:rsidP="00CF647B">
      <w:pPr>
        <w:pStyle w:val="Heading1"/>
        <w:pageBreakBefore/>
      </w:pPr>
      <w:bookmarkStart w:id="209" w:name="_Toc20774292"/>
      <w:r>
        <w:lastRenderedPageBreak/>
        <w:t>What You Will Need</w:t>
      </w:r>
      <w:bookmarkEnd w:id="209"/>
      <w:r w:rsidR="00A13BF5">
        <w:t xml:space="preserve"> </w:t>
      </w:r>
    </w:p>
    <w:p w14:paraId="0ADAFEB1" w14:textId="77777777" w:rsidR="00F2560A" w:rsidRDefault="00F2560A" w:rsidP="006C2C39">
      <w:pPr>
        <w:pStyle w:val="Heading2"/>
      </w:pPr>
      <w:bookmarkStart w:id="210" w:name="_Toc20774293"/>
      <w:r>
        <w:t>Skills</w:t>
      </w:r>
      <w:bookmarkEnd w:id="210"/>
    </w:p>
    <w:p w14:paraId="0E697298" w14:textId="269B9725" w:rsidR="00F2560A" w:rsidRPr="00212D29" w:rsidRDefault="00F2560A" w:rsidP="00F2560A">
      <w:r w:rsidRPr="00212D29">
        <w:t xml:space="preserve">The Liverpool Ringing Simulator is a Build-it-Yourself project. Based on feedback from constructors, the Type 2 simulator </w:t>
      </w:r>
      <w:r w:rsidR="008F3DF9">
        <w:t>has been re-</w:t>
      </w:r>
      <w:r w:rsidRPr="00212D29">
        <w:t xml:space="preserve">designed to be easier to construct and install than the original version, particularly </w:t>
      </w:r>
      <w:r w:rsidR="008F3DF9">
        <w:t xml:space="preserve">around the </w:t>
      </w:r>
      <w:r w:rsidRPr="00212D29">
        <w:t xml:space="preserve">cabling and enclosures. </w:t>
      </w:r>
    </w:p>
    <w:p w14:paraId="7E5DDDB9" w14:textId="77777777" w:rsidR="00797B39" w:rsidRPr="00212D29" w:rsidRDefault="00F2560A" w:rsidP="00F2560A">
      <w:r w:rsidRPr="00212D29">
        <w:t xml:space="preserve">Some </w:t>
      </w:r>
      <w:r w:rsidR="00797B39" w:rsidRPr="00212D29">
        <w:t xml:space="preserve">prior </w:t>
      </w:r>
      <w:r w:rsidRPr="00212D29">
        <w:t xml:space="preserve">experience of </w:t>
      </w:r>
      <w:r w:rsidR="00797B39" w:rsidRPr="00212D29">
        <w:t xml:space="preserve">soldering and </w:t>
      </w:r>
      <w:r w:rsidRPr="00212D29">
        <w:t xml:space="preserve">basic electronics kit construction will be helpful </w:t>
      </w:r>
      <w:r w:rsidR="00797B39" w:rsidRPr="00212D29">
        <w:t xml:space="preserve">before </w:t>
      </w:r>
      <w:r w:rsidRPr="00212D29">
        <w:t xml:space="preserve">you build the </w:t>
      </w:r>
      <w:r w:rsidR="00797B39" w:rsidRPr="00212D29">
        <w:t xml:space="preserve">Type 2 </w:t>
      </w:r>
      <w:r w:rsidRPr="00212D29">
        <w:t xml:space="preserve">Liverpool Ringing Simulator, but there is nothing complex </w:t>
      </w:r>
      <w:r w:rsidR="00797B39" w:rsidRPr="00212D29">
        <w:t xml:space="preserve">in the design, and there are no surface mount components or cables to solder. </w:t>
      </w:r>
    </w:p>
    <w:p w14:paraId="7F94A7ED" w14:textId="77777777" w:rsidR="008F3DF9" w:rsidRDefault="00797B39" w:rsidP="00F2560A">
      <w:r w:rsidRPr="00212D29">
        <w:t xml:space="preserve">The ability to make simple voltage and resistance measurements with a multimeter will be helpful in troubleshooting, but more advanced diagnostic equipment is not required. </w:t>
      </w:r>
    </w:p>
    <w:p w14:paraId="720FFE5C" w14:textId="4DF93BD9" w:rsidR="00F2560A" w:rsidRPr="00212D29" w:rsidDel="00166FBD" w:rsidRDefault="00797B39" w:rsidP="00F2560A">
      <w:pPr>
        <w:rPr>
          <w:del w:id="211" w:author="Andrew Instone-Cowie" w:date="2020-08-18T20:21:00Z"/>
        </w:rPr>
      </w:pPr>
      <w:del w:id="212" w:author="Andrew Instone-Cowie" w:date="2020-08-18T20:21:00Z">
        <w:r w:rsidRPr="00212D29" w:rsidDel="00166FBD">
          <w:delText>Advice and guidance are available from the project via the contact form on the website.</w:delText>
        </w:r>
      </w:del>
    </w:p>
    <w:p w14:paraId="6A9E0EDF" w14:textId="77777777" w:rsidR="006C2C39" w:rsidRDefault="006C2C39" w:rsidP="006C2C39">
      <w:pPr>
        <w:pStyle w:val="Heading2"/>
      </w:pPr>
      <w:bookmarkStart w:id="213" w:name="_Toc20774294"/>
      <w:r>
        <w:t>Tools</w:t>
      </w:r>
      <w:bookmarkEnd w:id="213"/>
    </w:p>
    <w:p w14:paraId="4CAD802A" w14:textId="39250362" w:rsidR="008A35FF" w:rsidRPr="00212D29" w:rsidRDefault="00CF647B" w:rsidP="006C4A3A">
      <w:pPr>
        <w:pStyle w:val="ListParagraph"/>
        <w:numPr>
          <w:ilvl w:val="0"/>
          <w:numId w:val="20"/>
        </w:numPr>
      </w:pPr>
      <w:r w:rsidRPr="00212D29">
        <w:t>A small s</w:t>
      </w:r>
      <w:r w:rsidR="008A35FF" w:rsidRPr="00212D29">
        <w:t>oldering iron</w:t>
      </w:r>
      <w:r w:rsidRPr="00212D29">
        <w:t xml:space="preserve"> suitable for electronics use –</w:t>
      </w:r>
      <w:r w:rsidR="008F3DF9">
        <w:t xml:space="preserve"> </w:t>
      </w:r>
      <w:r w:rsidRPr="00212D29">
        <w:t>around 15 Watts is fine.</w:t>
      </w:r>
    </w:p>
    <w:p w14:paraId="371AAE77" w14:textId="77777777" w:rsidR="008A35FF" w:rsidRPr="00212D29" w:rsidRDefault="00CF647B" w:rsidP="006C4A3A">
      <w:pPr>
        <w:pStyle w:val="ListParagraph"/>
        <w:numPr>
          <w:ilvl w:val="0"/>
          <w:numId w:val="20"/>
        </w:numPr>
      </w:pPr>
      <w:r w:rsidRPr="00212D29">
        <w:t xml:space="preserve">Fine rosin-cored </w:t>
      </w:r>
      <w:r w:rsidR="00797B39" w:rsidRPr="00212D29">
        <w:t xml:space="preserve">electronics </w:t>
      </w:r>
      <w:r w:rsidR="008A35FF" w:rsidRPr="00212D29">
        <w:t>solder</w:t>
      </w:r>
      <w:r w:rsidRPr="00212D29">
        <w:t xml:space="preserve"> – NOT plumbers’ acid core solder.</w:t>
      </w:r>
    </w:p>
    <w:p w14:paraId="15A3D197" w14:textId="77777777" w:rsidR="008A35FF" w:rsidRPr="00212D29" w:rsidRDefault="00CF647B" w:rsidP="006C4A3A">
      <w:pPr>
        <w:pStyle w:val="ListParagraph"/>
        <w:numPr>
          <w:ilvl w:val="0"/>
          <w:numId w:val="20"/>
        </w:numPr>
      </w:pPr>
      <w:r w:rsidRPr="00212D29">
        <w:t>A small pair of s</w:t>
      </w:r>
      <w:r w:rsidR="008A35FF" w:rsidRPr="00212D29">
        <w:t>ide cutters</w:t>
      </w:r>
      <w:r w:rsidRPr="00212D29">
        <w:t>.</w:t>
      </w:r>
    </w:p>
    <w:p w14:paraId="48AC56D6" w14:textId="77777777" w:rsidR="008A35FF" w:rsidRPr="00212D29" w:rsidRDefault="00CF647B" w:rsidP="006C4A3A">
      <w:pPr>
        <w:pStyle w:val="ListParagraph"/>
        <w:numPr>
          <w:ilvl w:val="0"/>
          <w:numId w:val="20"/>
        </w:numPr>
      </w:pPr>
      <w:r w:rsidRPr="00212D29">
        <w:t>A small pair of n</w:t>
      </w:r>
      <w:r w:rsidR="008A35FF" w:rsidRPr="00212D29">
        <w:t>eedle nose pliers</w:t>
      </w:r>
    </w:p>
    <w:p w14:paraId="168C2670" w14:textId="77777777" w:rsidR="00C2783A" w:rsidRPr="00212D29" w:rsidRDefault="00CF647B" w:rsidP="006C4A3A">
      <w:pPr>
        <w:pStyle w:val="ListParagraph"/>
        <w:numPr>
          <w:ilvl w:val="0"/>
          <w:numId w:val="20"/>
        </w:numPr>
      </w:pPr>
      <w:r w:rsidRPr="00212D29">
        <w:t xml:space="preserve">A </w:t>
      </w:r>
      <w:r w:rsidR="00C2783A" w:rsidRPr="00212D29">
        <w:t>20mm hole saw</w:t>
      </w:r>
      <w:r w:rsidR="00D1085C" w:rsidRPr="00212D29">
        <w:t xml:space="preserve"> &amp; arbor (eg Screwfix </w:t>
      </w:r>
      <w:r w:rsidRPr="00212D29">
        <w:t xml:space="preserve">parts </w:t>
      </w:r>
      <w:r w:rsidR="00D1085C" w:rsidRPr="00212D29">
        <w:t>22647 &amp; 11336)</w:t>
      </w:r>
      <w:r w:rsidRPr="00212D29">
        <w:t>.</w:t>
      </w:r>
    </w:p>
    <w:p w14:paraId="19AB503C" w14:textId="77777777" w:rsidR="00D1085C" w:rsidRPr="00212D29" w:rsidRDefault="00CF647B" w:rsidP="006C4A3A">
      <w:pPr>
        <w:pStyle w:val="ListParagraph"/>
        <w:numPr>
          <w:ilvl w:val="0"/>
          <w:numId w:val="20"/>
        </w:numPr>
      </w:pPr>
      <w:r w:rsidRPr="00212D29">
        <w:t>A s</w:t>
      </w:r>
      <w:r w:rsidR="00D1085C" w:rsidRPr="00212D29">
        <w:t xml:space="preserve">harp </w:t>
      </w:r>
      <w:r w:rsidRPr="00212D29">
        <w:t xml:space="preserve">utility </w:t>
      </w:r>
      <w:r w:rsidR="00D1085C" w:rsidRPr="00212D29">
        <w:t>knife</w:t>
      </w:r>
      <w:r w:rsidRPr="00212D29">
        <w:t>.</w:t>
      </w:r>
    </w:p>
    <w:p w14:paraId="5C31D474" w14:textId="77777777" w:rsidR="00C2783A" w:rsidRPr="00212D29" w:rsidRDefault="00CF647B" w:rsidP="006C4A3A">
      <w:pPr>
        <w:pStyle w:val="ListParagraph"/>
        <w:numPr>
          <w:ilvl w:val="0"/>
          <w:numId w:val="20"/>
        </w:numPr>
      </w:pPr>
      <w:r w:rsidRPr="00212D29">
        <w:t xml:space="preserve">A </w:t>
      </w:r>
      <w:r w:rsidR="00C2783A" w:rsidRPr="00212D29">
        <w:t>4.5mm drill</w:t>
      </w:r>
      <w:r w:rsidRPr="00212D29">
        <w:t xml:space="preserve"> bit.</w:t>
      </w:r>
    </w:p>
    <w:p w14:paraId="7EB04AFE" w14:textId="10D47C80" w:rsidR="00CF647B" w:rsidRPr="00212D29" w:rsidRDefault="00CF647B" w:rsidP="006C4A3A">
      <w:pPr>
        <w:pStyle w:val="ListParagraph"/>
        <w:numPr>
          <w:ilvl w:val="0"/>
          <w:numId w:val="20"/>
        </w:numPr>
      </w:pPr>
      <w:r w:rsidRPr="00212D29">
        <w:t xml:space="preserve">An electric drill – a bench mounted drill is best, but a </w:t>
      </w:r>
      <w:r w:rsidR="007837A3" w:rsidRPr="00212D29">
        <w:t>hand-held</w:t>
      </w:r>
      <w:r w:rsidRPr="00212D29">
        <w:t xml:space="preserve"> drill can be used with care.</w:t>
      </w:r>
    </w:p>
    <w:p w14:paraId="4C39DED8" w14:textId="77777777" w:rsidR="00C2783A" w:rsidRPr="00212D29" w:rsidRDefault="00C2783A" w:rsidP="006C4A3A">
      <w:pPr>
        <w:pStyle w:val="ListParagraph"/>
        <w:numPr>
          <w:ilvl w:val="0"/>
          <w:numId w:val="20"/>
        </w:numPr>
      </w:pPr>
      <w:r w:rsidRPr="00212D29">
        <w:t>Opt</w:t>
      </w:r>
      <w:r w:rsidR="00CF647B" w:rsidRPr="00212D29">
        <w:t>ional for optical sensors</w:t>
      </w:r>
      <w:r w:rsidRPr="00212D29">
        <w:t xml:space="preserve">: </w:t>
      </w:r>
      <w:r w:rsidR="00CF647B" w:rsidRPr="00212D29">
        <w:t xml:space="preserve">An </w:t>
      </w:r>
      <w:r w:rsidRPr="00212D29">
        <w:t>18mm hole saw</w:t>
      </w:r>
      <w:r w:rsidR="00D1085C" w:rsidRPr="00212D29">
        <w:t xml:space="preserve"> (eBay)</w:t>
      </w:r>
      <w:r w:rsidR="00CF647B" w:rsidRPr="00212D29">
        <w:t>.</w:t>
      </w:r>
    </w:p>
    <w:p w14:paraId="6326E5F3" w14:textId="77777777" w:rsidR="005E14A6" w:rsidRPr="00212D29" w:rsidRDefault="005E14A6" w:rsidP="006C4A3A">
      <w:pPr>
        <w:pStyle w:val="ListParagraph"/>
        <w:numPr>
          <w:ilvl w:val="0"/>
          <w:numId w:val="20"/>
        </w:numPr>
      </w:pPr>
      <w:r w:rsidRPr="00212D29">
        <w:t>Rec</w:t>
      </w:r>
      <w:r w:rsidR="00CF647B" w:rsidRPr="00212D29">
        <w:t>ommended</w:t>
      </w:r>
      <w:r w:rsidRPr="00212D29">
        <w:t xml:space="preserve">: </w:t>
      </w:r>
      <w:r w:rsidR="00CF647B" w:rsidRPr="00212D29">
        <w:t>A basic m</w:t>
      </w:r>
      <w:r w:rsidRPr="00212D29">
        <w:t>ultimeter with DC voltage and resistance ranges</w:t>
      </w:r>
      <w:r w:rsidR="00CF647B" w:rsidRPr="00212D29">
        <w:t>.</w:t>
      </w:r>
    </w:p>
    <w:p w14:paraId="6650812E" w14:textId="5C996E5E" w:rsidR="006C2C39" w:rsidRDefault="006C2C39" w:rsidP="006C2C39">
      <w:pPr>
        <w:pStyle w:val="Heading2"/>
      </w:pPr>
      <w:bookmarkStart w:id="214" w:name="_Toc20774295"/>
      <w:r>
        <w:t>Parts</w:t>
      </w:r>
      <w:bookmarkEnd w:id="214"/>
    </w:p>
    <w:p w14:paraId="39789CC0" w14:textId="652C6D1D" w:rsidR="00F2560A" w:rsidRPr="00212D29" w:rsidRDefault="00CF647B" w:rsidP="00CF647B">
      <w:r w:rsidRPr="00212D29">
        <w:t>With the demise of Maplin, availability of electronic components from high street stores has been drastically reduced</w:t>
      </w:r>
      <w:r w:rsidR="00F2560A" w:rsidRPr="00212D29">
        <w:t xml:space="preserve">, and you will </w:t>
      </w:r>
      <w:r w:rsidR="008F3DF9">
        <w:t xml:space="preserve">probably </w:t>
      </w:r>
      <w:r w:rsidR="00F2560A" w:rsidRPr="00212D29">
        <w:t xml:space="preserve">need to source parts online. Suggested online suppliers include Farnell </w:t>
      </w:r>
      <w:r w:rsidR="008F3DF9">
        <w:t xml:space="preserve">(and their CPC consumer division – particularly useful for cables) </w:t>
      </w:r>
      <w:r w:rsidR="00F2560A" w:rsidRPr="00212D29">
        <w:t>and Rapid Electronics. Parts may be also be sourced from reputable suppliers on eBay.</w:t>
      </w:r>
    </w:p>
    <w:p w14:paraId="63223FD3" w14:textId="5A6B5B45" w:rsidR="005E14A6" w:rsidRDefault="005E14A6" w:rsidP="006C4A3A">
      <w:pPr>
        <w:pStyle w:val="ListParagraph"/>
        <w:numPr>
          <w:ilvl w:val="0"/>
          <w:numId w:val="21"/>
        </w:numPr>
      </w:pPr>
      <w:r>
        <w:t>Farnell</w:t>
      </w:r>
      <w:r w:rsidR="00CF647B">
        <w:t xml:space="preserve"> – </w:t>
      </w:r>
      <w:r w:rsidR="00612FA9">
        <w:fldChar w:fldCharType="begin"/>
      </w:r>
      <w:r w:rsidR="00612FA9">
        <w:instrText xml:space="preserve"> HYPERLINK "https:/</w:instrText>
      </w:r>
      <w:r w:rsidR="00612FA9">
        <w:instrText xml:space="preserve">/uk.farnell.com" </w:instrText>
      </w:r>
      <w:ins w:id="215" w:author="Andrew Instone-Cowie" w:date="2020-08-18T20:22:00Z"/>
      <w:r w:rsidR="00612FA9">
        <w:fldChar w:fldCharType="separate"/>
      </w:r>
      <w:r w:rsidR="00CF647B" w:rsidRPr="007B1C53">
        <w:rPr>
          <w:rStyle w:val="Hyperlink"/>
        </w:rPr>
        <w:t>https://uk.farnell.com</w:t>
      </w:r>
      <w:r w:rsidR="00612FA9">
        <w:rPr>
          <w:rStyle w:val="Hyperlink"/>
        </w:rPr>
        <w:fldChar w:fldCharType="end"/>
      </w:r>
      <w:r w:rsidR="00CF647B">
        <w:t xml:space="preserve"> </w:t>
      </w:r>
    </w:p>
    <w:p w14:paraId="764D5C82" w14:textId="63995EB3" w:rsidR="008F3DF9" w:rsidRDefault="008F3DF9" w:rsidP="008F3DF9">
      <w:pPr>
        <w:pStyle w:val="ListParagraph"/>
        <w:numPr>
          <w:ilvl w:val="0"/>
          <w:numId w:val="21"/>
        </w:numPr>
      </w:pPr>
      <w:r>
        <w:t xml:space="preserve">CPC – </w:t>
      </w:r>
      <w:r w:rsidR="00612FA9">
        <w:fldChar w:fldCharType="begin"/>
      </w:r>
      <w:r w:rsidR="00612FA9">
        <w:instrText xml:space="preserve"> HYPERLINK "https://cpc.farnell.com" </w:instrText>
      </w:r>
      <w:ins w:id="216" w:author="Andrew Instone-Cowie" w:date="2020-08-18T20:22:00Z"/>
      <w:r w:rsidR="00612FA9">
        <w:fldChar w:fldCharType="separate"/>
      </w:r>
      <w:r w:rsidRPr="00E53D47">
        <w:rPr>
          <w:rStyle w:val="Hyperlink"/>
        </w:rPr>
        <w:t>https://cpc.farnell.com</w:t>
      </w:r>
      <w:r w:rsidR="00612FA9">
        <w:rPr>
          <w:rStyle w:val="Hyperlink"/>
        </w:rPr>
        <w:fldChar w:fldCharType="end"/>
      </w:r>
    </w:p>
    <w:p w14:paraId="33F765D5" w14:textId="0DD2E3CE" w:rsidR="005E14A6" w:rsidRDefault="005E14A6" w:rsidP="006C4A3A">
      <w:pPr>
        <w:pStyle w:val="ListParagraph"/>
        <w:numPr>
          <w:ilvl w:val="0"/>
          <w:numId w:val="21"/>
        </w:numPr>
      </w:pPr>
      <w:r>
        <w:t>Rapid</w:t>
      </w:r>
      <w:r w:rsidR="00CF647B">
        <w:t xml:space="preserve"> Electronics - </w:t>
      </w:r>
      <w:r w:rsidR="00612FA9">
        <w:fldChar w:fldCharType="begin"/>
      </w:r>
      <w:r w:rsidR="00612FA9">
        <w:instrText xml:space="preserve"> HYPERLINK "https://www.rapidonline.com" </w:instrText>
      </w:r>
      <w:ins w:id="217" w:author="Andrew Instone-Cowie" w:date="2020-08-18T20:22:00Z"/>
      <w:r w:rsidR="00612FA9">
        <w:fldChar w:fldCharType="separate"/>
      </w:r>
      <w:r w:rsidR="00F2560A">
        <w:rPr>
          <w:rStyle w:val="Hyperlink"/>
        </w:rPr>
        <w:t>https://www.rapidonline.com</w:t>
      </w:r>
      <w:r w:rsidR="00612FA9">
        <w:rPr>
          <w:rStyle w:val="Hyperlink"/>
        </w:rPr>
        <w:fldChar w:fldCharType="end"/>
      </w:r>
    </w:p>
    <w:p w14:paraId="350A7099" w14:textId="6E7A0317" w:rsidR="005E14A6" w:rsidRDefault="005E14A6" w:rsidP="006C4A3A">
      <w:pPr>
        <w:pStyle w:val="ListParagraph"/>
        <w:numPr>
          <w:ilvl w:val="0"/>
          <w:numId w:val="21"/>
        </w:numPr>
      </w:pPr>
      <w:r>
        <w:t>eBay</w:t>
      </w:r>
      <w:r w:rsidR="00CF647B">
        <w:t xml:space="preserve"> – </w:t>
      </w:r>
      <w:r w:rsidR="00612FA9">
        <w:fldChar w:fldCharType="begin"/>
      </w:r>
      <w:r w:rsidR="00612FA9">
        <w:instrText xml:space="preserve"> HYPERLINK "https://www.ebay.co.uk" </w:instrText>
      </w:r>
      <w:ins w:id="218" w:author="Andrew Instone-Cowie" w:date="2020-08-18T20:22:00Z"/>
      <w:r w:rsidR="00612FA9">
        <w:fldChar w:fldCharType="separate"/>
      </w:r>
      <w:r w:rsidR="00CF647B" w:rsidRPr="007B1C53">
        <w:rPr>
          <w:rStyle w:val="Hyperlink"/>
        </w:rPr>
        <w:t>https://www.ebay.co.uk</w:t>
      </w:r>
      <w:r w:rsidR="00612FA9">
        <w:rPr>
          <w:rStyle w:val="Hyperlink"/>
        </w:rPr>
        <w:fldChar w:fldCharType="end"/>
      </w:r>
      <w:r w:rsidR="00CF647B">
        <w:t xml:space="preserve"> </w:t>
      </w:r>
    </w:p>
    <w:p w14:paraId="6C8E7DB6" w14:textId="2FE5A871" w:rsidR="005E14A6" w:rsidRDefault="00F2560A" w:rsidP="005E14A6">
      <w:r w:rsidRPr="00212D29">
        <w:t>Where possible, Farnell</w:t>
      </w:r>
      <w:r w:rsidR="008F3DF9">
        <w:t xml:space="preserve"> or CPC</w:t>
      </w:r>
      <w:r w:rsidRPr="00212D29">
        <w:t xml:space="preserve"> part numbers have been given. Note that </w:t>
      </w:r>
      <w:r w:rsidR="00797B39" w:rsidRPr="00212D29">
        <w:t xml:space="preserve">some smaller </w:t>
      </w:r>
      <w:r w:rsidRPr="00212D29">
        <w:t>parts will only be available in larger quantities than are required for a single simulator. You may want to use the left overs to build</w:t>
      </w:r>
      <w:r w:rsidR="008F3DF9">
        <w:t xml:space="preserve"> more</w:t>
      </w:r>
      <w:r w:rsidRPr="00212D29">
        <w:t xml:space="preserve"> simulators for </w:t>
      </w:r>
      <w:r w:rsidR="008F3DF9">
        <w:t xml:space="preserve">other </w:t>
      </w:r>
      <w:r w:rsidRPr="00212D29">
        <w:t>local towers.</w:t>
      </w:r>
    </w:p>
    <w:p w14:paraId="5B654436" w14:textId="77777777" w:rsidR="007E1723" w:rsidRPr="00212D29" w:rsidRDefault="007E1723" w:rsidP="005E14A6"/>
    <w:p w14:paraId="3179B10B" w14:textId="7325CE4A" w:rsidR="006C2C39" w:rsidRDefault="006C2C39" w:rsidP="00C9246B">
      <w:pPr>
        <w:pStyle w:val="Heading2"/>
      </w:pPr>
      <w:bookmarkStart w:id="219" w:name="_Toc20774296"/>
      <w:r>
        <w:t>PCBs</w:t>
      </w:r>
      <w:bookmarkEnd w:id="219"/>
    </w:p>
    <w:p w14:paraId="07A0B1F5" w14:textId="77777777" w:rsidR="00811CBE" w:rsidRPr="00811CBE" w:rsidRDefault="00811CBE" w:rsidP="00811CBE">
      <w:pPr>
        <w:rPr>
          <w:rStyle w:val="Hyperlink"/>
          <w:b/>
          <w:color w:val="auto"/>
          <w:u w:val="none"/>
        </w:rPr>
      </w:pPr>
      <w:r w:rsidRPr="00811CBE">
        <w:rPr>
          <w:rStyle w:val="Hyperlink"/>
          <w:b/>
          <w:color w:val="auto"/>
          <w:u w:val="none"/>
        </w:rPr>
        <w:t>Surplus development PCBs may be available from the Liverpool Ringing Simulator Project, please enquire about availability via the contact form on the website.</w:t>
      </w:r>
    </w:p>
    <w:p w14:paraId="2489CBA3" w14:textId="35D351DA" w:rsidR="00797B39" w:rsidRPr="00212D29" w:rsidRDefault="00797B39" w:rsidP="00797B39">
      <w:r w:rsidRPr="00212D29">
        <w:lastRenderedPageBreak/>
        <w:t xml:space="preserve">The </w:t>
      </w:r>
      <w:r w:rsidR="00C33018">
        <w:t xml:space="preserve">core </w:t>
      </w:r>
      <w:r w:rsidRPr="00212D29">
        <w:t>Type 2 simulator</w:t>
      </w:r>
      <w:r w:rsidR="00112429">
        <w:t xml:space="preserve"> modules</w:t>
      </w:r>
      <w:r w:rsidRPr="00212D29">
        <w:t xml:space="preserve"> uses three </w:t>
      </w:r>
      <w:r w:rsidR="00470523">
        <w:t xml:space="preserve">or four basic </w:t>
      </w:r>
      <w:r w:rsidRPr="00212D29">
        <w:t>types of PCB</w:t>
      </w:r>
      <w:r w:rsidR="00990D1C" w:rsidRPr="00212D29">
        <w:rPr>
          <w:rStyle w:val="FootnoteReference"/>
        </w:rPr>
        <w:footnoteReference w:id="5"/>
      </w:r>
      <w:r w:rsidRPr="00212D29">
        <w:t>:</w:t>
      </w:r>
    </w:p>
    <w:p w14:paraId="5556017B" w14:textId="77777777" w:rsidR="00797B39" w:rsidRPr="00212D29" w:rsidRDefault="00797B39" w:rsidP="006C4A3A">
      <w:pPr>
        <w:pStyle w:val="ListParagraph"/>
        <w:numPr>
          <w:ilvl w:val="0"/>
          <w:numId w:val="22"/>
        </w:numPr>
      </w:pPr>
      <w:r w:rsidRPr="00212D29">
        <w:t xml:space="preserve">Simulator Interface Board – 1 </w:t>
      </w:r>
      <w:r w:rsidR="00990D1C" w:rsidRPr="00212D29">
        <w:t xml:space="preserve">required </w:t>
      </w:r>
      <w:r w:rsidRPr="00212D29">
        <w:t>per installation</w:t>
      </w:r>
    </w:p>
    <w:p w14:paraId="5F83C0A5" w14:textId="77777777" w:rsidR="00797B39" w:rsidRPr="00212D29" w:rsidRDefault="00797B39" w:rsidP="006C4A3A">
      <w:pPr>
        <w:pStyle w:val="ListParagraph"/>
        <w:numPr>
          <w:ilvl w:val="0"/>
          <w:numId w:val="22"/>
        </w:numPr>
      </w:pPr>
      <w:r w:rsidRPr="00212D29">
        <w:t xml:space="preserve">Power Board – 1 </w:t>
      </w:r>
      <w:r w:rsidR="00990D1C" w:rsidRPr="00212D29">
        <w:t xml:space="preserve">required </w:t>
      </w:r>
      <w:r w:rsidRPr="00212D29">
        <w:t>per installation</w:t>
      </w:r>
    </w:p>
    <w:p w14:paraId="4B519891" w14:textId="41320FD3" w:rsidR="00057FAF" w:rsidRDefault="00797B39" w:rsidP="00C9246B">
      <w:pPr>
        <w:pStyle w:val="ListParagraph"/>
        <w:numPr>
          <w:ilvl w:val="0"/>
          <w:numId w:val="22"/>
        </w:numPr>
      </w:pPr>
      <w:r w:rsidRPr="00212D29">
        <w:t xml:space="preserve">Sensor Boards – 1 </w:t>
      </w:r>
      <w:r w:rsidR="00990D1C" w:rsidRPr="00212D29">
        <w:t xml:space="preserve">required </w:t>
      </w:r>
      <w:r w:rsidRPr="00212D29">
        <w:t>per bell</w:t>
      </w:r>
      <w:r w:rsidR="00990D1C" w:rsidRPr="00212D29">
        <w:t>,</w:t>
      </w:r>
      <w:r w:rsidRPr="00212D29">
        <w:t xml:space="preserve"> per installation</w:t>
      </w:r>
    </w:p>
    <w:p w14:paraId="6C6B909E" w14:textId="1A2340FC" w:rsidR="001F4FB7" w:rsidRDefault="00A72C76" w:rsidP="00797B39">
      <w:r>
        <w:t>S</w:t>
      </w:r>
      <w:r w:rsidR="003B6A4C">
        <w:t xml:space="preserve">uggested sources of PCBs are </w:t>
      </w:r>
      <w:r>
        <w:t xml:space="preserve">JLCPCB and </w:t>
      </w:r>
      <w:r w:rsidR="00797B39" w:rsidRPr="00212D29">
        <w:t>SeeedStudio</w:t>
      </w:r>
      <w:r w:rsidR="003B6A4C">
        <w:t xml:space="preserve"> in China, and </w:t>
      </w:r>
      <w:r w:rsidR="00861139">
        <w:t>OSH Park in the USA.</w:t>
      </w:r>
      <w:r w:rsidR="003B6A4C">
        <w:t xml:space="preserve"> </w:t>
      </w:r>
      <w:r>
        <w:t xml:space="preserve">All </w:t>
      </w:r>
      <w:r w:rsidR="003B6A4C">
        <w:t>take typically around three weeks to deliver PCBs to the UK</w:t>
      </w:r>
      <w:r>
        <w:t xml:space="preserve"> at lowest shipping cost, expedited options are available.</w:t>
      </w:r>
      <w:r w:rsidR="003B6A4C">
        <w:t xml:space="preserve"> </w:t>
      </w:r>
      <w:r w:rsidR="00990D1C" w:rsidRPr="00212D29">
        <w:t>PCB d</w:t>
      </w:r>
      <w:r w:rsidR="00797B39" w:rsidRPr="00212D29">
        <w:t>esign files, known as “Gerber files”</w:t>
      </w:r>
      <w:r w:rsidR="003B6A4C">
        <w:t>, customised for each supplier,</w:t>
      </w:r>
      <w:r w:rsidR="00797B39" w:rsidRPr="00212D29">
        <w:t xml:space="preserve"> are available from the project GitHub repository</w:t>
      </w:r>
      <w:r w:rsidR="001F4FB7">
        <w:t>:</w:t>
      </w:r>
    </w:p>
    <w:p w14:paraId="7597E6AB" w14:textId="59D57E78" w:rsidR="00990D1C" w:rsidRPr="001F4FB7" w:rsidRDefault="00612FA9" w:rsidP="006C4A3A">
      <w:pPr>
        <w:pStyle w:val="ListParagraph"/>
        <w:numPr>
          <w:ilvl w:val="0"/>
          <w:numId w:val="23"/>
        </w:numPr>
        <w:rPr>
          <w:rStyle w:val="Hyperlink"/>
          <w:color w:val="auto"/>
        </w:rPr>
      </w:pPr>
      <w:r>
        <w:fldChar w:fldCharType="begin"/>
      </w:r>
      <w:r>
        <w:instrText xml:space="preserve"> HYPERLINK "https://github.com/Simulators/simulator-type2" </w:instrText>
      </w:r>
      <w:ins w:id="220" w:author="Andrew Instone-Cowie" w:date="2020-08-18T20:22:00Z"/>
      <w:r>
        <w:fldChar w:fldCharType="separate"/>
      </w:r>
      <w:r w:rsidR="001F4FB7" w:rsidRPr="001F4FB7">
        <w:rPr>
          <w:rStyle w:val="Hyperlink"/>
        </w:rPr>
        <w:t>https://github.com/Simulators/simulator-type2</w:t>
      </w:r>
      <w:r>
        <w:rPr>
          <w:rStyle w:val="Hyperlink"/>
        </w:rPr>
        <w:fldChar w:fldCharType="end"/>
      </w:r>
    </w:p>
    <w:p w14:paraId="15D03037" w14:textId="56FABB1D" w:rsidR="00057FAF" w:rsidRDefault="00A72C76" w:rsidP="00C9246B">
      <w:pPr>
        <w:pStyle w:val="Heading3"/>
        <w:rPr>
          <w:rStyle w:val="Hyperlink"/>
          <w:rFonts w:asciiTheme="minorHAnsi" w:eastAsiaTheme="minorHAnsi" w:hAnsiTheme="minorHAnsi" w:cstheme="minorBidi"/>
          <w:b w:val="0"/>
          <w:bCs w:val="0"/>
          <w:color w:val="4F81BD" w:themeColor="accent1"/>
          <w:u w:val="none"/>
        </w:rPr>
      </w:pPr>
      <w:bookmarkStart w:id="221" w:name="_Toc20774297"/>
      <w:r>
        <w:rPr>
          <w:rStyle w:val="Hyperlink"/>
          <w:color w:val="4F81BD" w:themeColor="accent1"/>
          <w:u w:val="none"/>
        </w:rPr>
        <w:t xml:space="preserve">JLCPCB or </w:t>
      </w:r>
      <w:r w:rsidR="00057FAF" w:rsidRPr="00C9246B">
        <w:rPr>
          <w:rStyle w:val="Hyperlink"/>
          <w:color w:val="4F81BD" w:themeColor="accent1"/>
          <w:u w:val="none"/>
        </w:rPr>
        <w:t>SeeedStudio</w:t>
      </w:r>
      <w:bookmarkEnd w:id="221"/>
    </w:p>
    <w:p w14:paraId="16A59F1B" w14:textId="74F37632" w:rsidR="00057FAF" w:rsidRPr="00C9246B" w:rsidRDefault="00057FAF">
      <w:r w:rsidRPr="00212D29">
        <w:t xml:space="preserve">The most cost-effective way of obtaining PCBs is to order them from a Chinese PCB fabrication house, such as </w:t>
      </w:r>
      <w:r w:rsidR="00A72C76">
        <w:t xml:space="preserve">JLCPCB, or </w:t>
      </w:r>
      <w:r w:rsidRPr="00212D29">
        <w:t>SeeedStudio</w:t>
      </w:r>
      <w:r>
        <w:t>’s “Fusion</w:t>
      </w:r>
      <w:r w:rsidR="00A228E9">
        <w:t xml:space="preserve"> PCB</w:t>
      </w:r>
      <w:r>
        <w:t>” service</w:t>
      </w:r>
      <w:r w:rsidRPr="00212D29">
        <w:t>. At the time of writing, 10 PCBs</w:t>
      </w:r>
      <w:r w:rsidR="003B6A4C">
        <w:rPr>
          <w:rStyle w:val="FootnoteReference"/>
        </w:rPr>
        <w:footnoteReference w:id="6"/>
      </w:r>
      <w:r w:rsidRPr="00212D29">
        <w:t xml:space="preserve"> of a single design are available for $4.90 US, plus postage.</w:t>
      </w:r>
      <w:r>
        <w:t xml:space="preserve"> </w:t>
      </w:r>
    </w:p>
    <w:p w14:paraId="5F793644" w14:textId="40395210" w:rsidR="00990D1C" w:rsidRPr="00212D29" w:rsidRDefault="00990D1C" w:rsidP="00797B39">
      <w:pPr>
        <w:rPr>
          <w:rStyle w:val="Hyperlink"/>
          <w:color w:val="auto"/>
          <w:u w:val="none"/>
        </w:rPr>
      </w:pPr>
      <w:r w:rsidRPr="00212D29">
        <w:rPr>
          <w:rStyle w:val="Hyperlink"/>
          <w:color w:val="auto"/>
          <w:u w:val="none"/>
        </w:rPr>
        <w:t xml:space="preserve">The smaller Power and Sensor boards are designed as “panels” </w:t>
      </w:r>
      <w:r w:rsidR="00212D29">
        <w:rPr>
          <w:rStyle w:val="Hyperlink"/>
          <w:color w:val="auto"/>
          <w:u w:val="none"/>
        </w:rPr>
        <w:t xml:space="preserve">each </w:t>
      </w:r>
      <w:r w:rsidRPr="00212D29">
        <w:rPr>
          <w:rStyle w:val="Hyperlink"/>
          <w:color w:val="auto"/>
          <w:u w:val="none"/>
        </w:rPr>
        <w:t xml:space="preserve">containing multiple boards, four Power Boards or six Sensor Boards per panel. Each panel is treated as a single PCB by the fabricator, </w:t>
      </w:r>
      <w:r w:rsidR="00811CBE">
        <w:rPr>
          <w:rStyle w:val="Hyperlink"/>
          <w:color w:val="auto"/>
          <w:u w:val="none"/>
        </w:rPr>
        <w:t xml:space="preserve">further reducing the total cost, </w:t>
      </w:r>
      <w:r w:rsidRPr="00212D29">
        <w:rPr>
          <w:rStyle w:val="Hyperlink"/>
          <w:color w:val="auto"/>
          <w:u w:val="none"/>
        </w:rPr>
        <w:t xml:space="preserve">so </w:t>
      </w:r>
      <w:r w:rsidR="003B6A4C">
        <w:rPr>
          <w:rStyle w:val="Hyperlink"/>
          <w:color w:val="auto"/>
          <w:u w:val="none"/>
        </w:rPr>
        <w:t xml:space="preserve">for example </w:t>
      </w:r>
      <w:r w:rsidRPr="00212D29">
        <w:rPr>
          <w:rStyle w:val="Hyperlink"/>
          <w:color w:val="auto"/>
          <w:u w:val="none"/>
        </w:rPr>
        <w:t>an order of 10 PCBs will result in enough boards for 60 sensors.</w:t>
      </w:r>
    </w:p>
    <w:p w14:paraId="4823AA31" w14:textId="2742E303" w:rsidR="00990D1C" w:rsidRPr="00212D29" w:rsidRDefault="00990D1C" w:rsidP="00990D1C">
      <w:pPr>
        <w:keepNext/>
      </w:pPr>
      <w:r w:rsidRPr="00212D29">
        <w:t>The following photograph shows panel</w:t>
      </w:r>
      <w:r w:rsidR="00861139">
        <w:t>s</w:t>
      </w:r>
      <w:r w:rsidRPr="00212D29">
        <w:t xml:space="preserve"> of </w:t>
      </w:r>
      <w:r w:rsidR="00861139">
        <w:t xml:space="preserve">six </w:t>
      </w:r>
      <w:r w:rsidRPr="00212D29">
        <w:t>Sensor Boards</w:t>
      </w:r>
      <w:r w:rsidR="000E117B">
        <w:t xml:space="preserve"> manufactured by SeeedStudio</w:t>
      </w:r>
      <w:r w:rsidRPr="00212D29">
        <w:t>. These can easily be split into separate boards.</w:t>
      </w:r>
    </w:p>
    <w:p w14:paraId="1B44EB53" w14:textId="4C0BA0B6" w:rsidR="00990D1C" w:rsidRDefault="00861139" w:rsidP="00990D1C">
      <w:pPr>
        <w:keepNext/>
        <w:jc w:val="center"/>
      </w:pPr>
      <w:r>
        <w:rPr>
          <w:noProof/>
        </w:rPr>
        <w:drawing>
          <wp:inline distT="0" distB="0" distL="0" distR="0" wp14:anchorId="4481FFF4" wp14:editId="65850687">
            <wp:extent cx="4078800" cy="1900800"/>
            <wp:effectExtent l="19050" t="19050" r="17145"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0568.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78800" cy="1900800"/>
                    </a:xfrm>
                    <a:prstGeom prst="rect">
                      <a:avLst/>
                    </a:prstGeom>
                    <a:ln w="12700">
                      <a:solidFill>
                        <a:schemeClr val="tx1"/>
                      </a:solidFill>
                    </a:ln>
                  </pic:spPr>
                </pic:pic>
              </a:graphicData>
            </a:graphic>
          </wp:inline>
        </w:drawing>
      </w:r>
    </w:p>
    <w:p w14:paraId="3E049A9B" w14:textId="5D182C46" w:rsidR="00990D1C" w:rsidRPr="009B5FE2" w:rsidRDefault="00990D1C" w:rsidP="00990D1C">
      <w:pPr>
        <w:pStyle w:val="Caption"/>
        <w:jc w:val="center"/>
      </w:pPr>
      <w:bookmarkStart w:id="222" w:name="_Toc20774379"/>
      <w:r>
        <w:t xml:space="preserve">Figure </w:t>
      </w:r>
      <w:r>
        <w:rPr>
          <w:noProof/>
        </w:rPr>
        <w:fldChar w:fldCharType="begin"/>
      </w:r>
      <w:r>
        <w:rPr>
          <w:noProof/>
        </w:rPr>
        <w:instrText xml:space="preserve"> SEQ Figure \* ARABIC </w:instrText>
      </w:r>
      <w:r>
        <w:rPr>
          <w:noProof/>
        </w:rPr>
        <w:fldChar w:fldCharType="separate"/>
      </w:r>
      <w:r w:rsidR="00DF75D5">
        <w:rPr>
          <w:noProof/>
        </w:rPr>
        <w:t>3</w:t>
      </w:r>
      <w:r>
        <w:rPr>
          <w:noProof/>
        </w:rPr>
        <w:fldChar w:fldCharType="end"/>
      </w:r>
      <w:r>
        <w:t xml:space="preserve"> – PCB Panel</w:t>
      </w:r>
      <w:r w:rsidR="00861139">
        <w:t>s</w:t>
      </w:r>
      <w:r w:rsidR="00212D29">
        <w:t xml:space="preserve"> of Sensor Boards</w:t>
      </w:r>
      <w:bookmarkEnd w:id="222"/>
    </w:p>
    <w:p w14:paraId="493E0AC6" w14:textId="3B0A4597" w:rsidR="00A228E9" w:rsidRDefault="00A228E9" w:rsidP="00990D1C">
      <w:pPr>
        <w:rPr>
          <w:rStyle w:val="Hyperlink"/>
          <w:color w:val="auto"/>
          <w:u w:val="none"/>
        </w:rPr>
      </w:pPr>
      <w:r>
        <w:rPr>
          <w:rStyle w:val="Hyperlink"/>
          <w:color w:val="auto"/>
          <w:u w:val="none"/>
        </w:rPr>
        <w:t xml:space="preserve">To order from </w:t>
      </w:r>
      <w:r w:rsidR="00A72C76">
        <w:rPr>
          <w:rStyle w:val="Hyperlink"/>
          <w:color w:val="auto"/>
          <w:u w:val="none"/>
        </w:rPr>
        <w:t xml:space="preserve">JLCPCB or </w:t>
      </w:r>
      <w:r>
        <w:rPr>
          <w:rStyle w:val="Hyperlink"/>
          <w:color w:val="auto"/>
          <w:u w:val="none"/>
        </w:rPr>
        <w:t>SeeedStudio, download the Gerber files</w:t>
      </w:r>
      <w:r w:rsidR="00E83890">
        <w:rPr>
          <w:rStyle w:val="FootnoteReference"/>
        </w:rPr>
        <w:footnoteReference w:id="7"/>
      </w:r>
      <w:r>
        <w:rPr>
          <w:rStyle w:val="Hyperlink"/>
          <w:color w:val="auto"/>
          <w:u w:val="none"/>
        </w:rPr>
        <w:t xml:space="preserve"> from the project GitHub repository, then browse the following link to the service:</w:t>
      </w:r>
    </w:p>
    <w:p w14:paraId="4F1FFD55" w14:textId="7FB6A54C" w:rsidR="00861139" w:rsidRPr="00405050" w:rsidRDefault="00612FA9" w:rsidP="00A228E9">
      <w:pPr>
        <w:pStyle w:val="ListParagraph"/>
        <w:numPr>
          <w:ilvl w:val="0"/>
          <w:numId w:val="23"/>
        </w:numPr>
        <w:rPr>
          <w:rStyle w:val="Hyperlink"/>
          <w:color w:val="auto"/>
          <w:u w:val="none"/>
        </w:rPr>
      </w:pPr>
      <w:r>
        <w:fldChar w:fldCharType="begin"/>
      </w:r>
      <w:r>
        <w:instrText xml:space="preserve"> HYPERLINK "https://www.seeedstu</w:instrText>
      </w:r>
      <w:r>
        <w:instrText xml:space="preserve">dio.com/fusion_pcb.html" </w:instrText>
      </w:r>
      <w:ins w:id="223" w:author="Andrew Instone-Cowie" w:date="2020-08-18T20:22:00Z"/>
      <w:r>
        <w:fldChar w:fldCharType="separate"/>
      </w:r>
      <w:r w:rsidR="003B6A4C" w:rsidRPr="00290BB6">
        <w:rPr>
          <w:rStyle w:val="Hyperlink"/>
        </w:rPr>
        <w:t>https://www.seeedstudio.com/fusion_pcb.html</w:t>
      </w:r>
      <w:r>
        <w:rPr>
          <w:rStyle w:val="Hyperlink"/>
        </w:rPr>
        <w:fldChar w:fldCharType="end"/>
      </w:r>
    </w:p>
    <w:p w14:paraId="7A77B26C" w14:textId="1CF0453B" w:rsidR="00E83890" w:rsidRDefault="00612FA9" w:rsidP="00A228E9">
      <w:pPr>
        <w:pStyle w:val="ListParagraph"/>
        <w:numPr>
          <w:ilvl w:val="0"/>
          <w:numId w:val="23"/>
        </w:numPr>
        <w:rPr>
          <w:rStyle w:val="Hyperlink"/>
          <w:color w:val="auto"/>
          <w:u w:val="none"/>
        </w:rPr>
      </w:pPr>
      <w:r>
        <w:fldChar w:fldCharType="begin"/>
      </w:r>
      <w:r>
        <w:instrText xml:space="preserve"> HYPERLINK "https://jlcpcb.com/" </w:instrText>
      </w:r>
      <w:ins w:id="224" w:author="Andrew Instone-Cowie" w:date="2020-08-18T20:22:00Z"/>
      <w:r>
        <w:fldChar w:fldCharType="separate"/>
      </w:r>
      <w:r w:rsidR="00E83890" w:rsidRPr="00BA6E11">
        <w:rPr>
          <w:rStyle w:val="Hyperlink"/>
        </w:rPr>
        <w:t>https://jlcpcb.com/</w:t>
      </w:r>
      <w:r>
        <w:rPr>
          <w:rStyle w:val="Hyperlink"/>
        </w:rPr>
        <w:fldChar w:fldCharType="end"/>
      </w:r>
      <w:r w:rsidR="00E83890">
        <w:rPr>
          <w:rStyle w:val="Hyperlink"/>
          <w:color w:val="auto"/>
          <w:u w:val="none"/>
        </w:rPr>
        <w:t xml:space="preserve"> </w:t>
      </w:r>
    </w:p>
    <w:p w14:paraId="414DACBD" w14:textId="1FD53DB1" w:rsidR="00E83890" w:rsidRDefault="00E83890" w:rsidP="00A228E9">
      <w:pPr>
        <w:rPr>
          <w:rStyle w:val="Hyperlink"/>
          <w:color w:val="auto"/>
          <w:u w:val="none"/>
        </w:rPr>
      </w:pPr>
      <w:r>
        <w:rPr>
          <w:rStyle w:val="Hyperlink"/>
          <w:color w:val="auto"/>
          <w:u w:val="none"/>
        </w:rPr>
        <w:lastRenderedPageBreak/>
        <w:t>The ordering website for both manufacturers looks very similar, so only one is shown in the following examples.</w:t>
      </w:r>
    </w:p>
    <w:p w14:paraId="402E3C23" w14:textId="2637AF52" w:rsidR="000E117B" w:rsidRDefault="007837A3" w:rsidP="00A228E9">
      <w:pPr>
        <w:rPr>
          <w:rStyle w:val="Hyperlink"/>
          <w:color w:val="auto"/>
          <w:u w:val="none"/>
        </w:rPr>
      </w:pPr>
      <w:r>
        <w:rPr>
          <w:rStyle w:val="Hyperlink"/>
          <w:color w:val="auto"/>
          <w:u w:val="none"/>
        </w:rPr>
        <w:t xml:space="preserve">For each </w:t>
      </w:r>
      <w:r w:rsidR="00A228E9">
        <w:rPr>
          <w:rStyle w:val="Hyperlink"/>
          <w:color w:val="auto"/>
          <w:u w:val="none"/>
        </w:rPr>
        <w:t>zipped Gerber file in turn</w:t>
      </w:r>
      <w:r>
        <w:rPr>
          <w:rStyle w:val="Hyperlink"/>
          <w:color w:val="auto"/>
          <w:u w:val="none"/>
        </w:rPr>
        <w:t>, upload</w:t>
      </w:r>
      <w:r w:rsidR="000E117B">
        <w:rPr>
          <w:rStyle w:val="Hyperlink"/>
          <w:color w:val="auto"/>
          <w:u w:val="none"/>
        </w:rPr>
        <w:t xml:space="preserve"> by clicking the </w:t>
      </w:r>
      <w:r w:rsidR="000E117B" w:rsidRPr="00C9246B">
        <w:rPr>
          <w:rStyle w:val="Hyperlink"/>
          <w:i/>
          <w:color w:val="auto"/>
          <w:u w:val="none"/>
        </w:rPr>
        <w:t>Add Gerber Files</w:t>
      </w:r>
      <w:r w:rsidR="000E117B">
        <w:rPr>
          <w:rStyle w:val="Hyperlink"/>
          <w:color w:val="auto"/>
          <w:u w:val="none"/>
        </w:rPr>
        <w:t xml:space="preserve"> button</w:t>
      </w:r>
      <w:r w:rsidR="00A228E9">
        <w:rPr>
          <w:rStyle w:val="Hyperlink"/>
          <w:color w:val="auto"/>
          <w:u w:val="none"/>
        </w:rPr>
        <w:t xml:space="preserve">, complete the order form, and add the boards to the shopping cart. </w:t>
      </w:r>
      <w:r w:rsidR="000E117B">
        <w:rPr>
          <w:rStyle w:val="Hyperlink"/>
          <w:color w:val="auto"/>
          <w:u w:val="none"/>
        </w:rPr>
        <w:t xml:space="preserve">Repeat the process </w:t>
      </w:r>
      <w:r>
        <w:rPr>
          <w:rStyle w:val="Hyperlink"/>
          <w:color w:val="auto"/>
          <w:u w:val="none"/>
        </w:rPr>
        <w:t xml:space="preserve">with the Gerber file </w:t>
      </w:r>
      <w:r w:rsidR="000E117B">
        <w:rPr>
          <w:rStyle w:val="Hyperlink"/>
          <w:color w:val="auto"/>
          <w:u w:val="none"/>
        </w:rPr>
        <w:t xml:space="preserve">for each type of board you want to order. Before confirming </w:t>
      </w:r>
      <w:r>
        <w:rPr>
          <w:rStyle w:val="Hyperlink"/>
          <w:color w:val="auto"/>
          <w:u w:val="none"/>
        </w:rPr>
        <w:t>each board</w:t>
      </w:r>
      <w:r w:rsidR="000E117B">
        <w:rPr>
          <w:rStyle w:val="Hyperlink"/>
          <w:color w:val="auto"/>
          <w:u w:val="none"/>
        </w:rPr>
        <w:t xml:space="preserve">, use the online Gerber Viewer to check that the board looks as it should. Follow the </w:t>
      </w:r>
      <w:r w:rsidR="000E117B" w:rsidRPr="00C9246B">
        <w:rPr>
          <w:rStyle w:val="Hyperlink"/>
          <w:i/>
          <w:color w:val="auto"/>
          <w:u w:val="none"/>
        </w:rPr>
        <w:t>Gerber Viewer</w:t>
      </w:r>
      <w:r w:rsidR="000E117B">
        <w:rPr>
          <w:rStyle w:val="Hyperlink"/>
          <w:color w:val="auto"/>
          <w:u w:val="none"/>
        </w:rPr>
        <w:t xml:space="preserve"> link in the upload box.</w:t>
      </w:r>
    </w:p>
    <w:p w14:paraId="1B7CF597" w14:textId="25D79162" w:rsidR="000E117B" w:rsidRDefault="000E117B" w:rsidP="00C9246B">
      <w:pPr>
        <w:keepNext/>
        <w:jc w:val="center"/>
        <w:rPr>
          <w:rStyle w:val="Hyperlink"/>
          <w:color w:val="auto"/>
          <w:u w:val="none"/>
        </w:rPr>
      </w:pPr>
      <w:r>
        <w:rPr>
          <w:noProof/>
        </w:rPr>
        <w:drawing>
          <wp:inline distT="0" distB="0" distL="0" distR="0" wp14:anchorId="36A0377A" wp14:editId="0BDF1BBF">
            <wp:extent cx="4320000" cy="1260000"/>
            <wp:effectExtent l="19050" t="19050" r="23495" b="165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eedAddGerber_Annotated.png"/>
                    <pic:cNvPicPr/>
                  </pic:nvPicPr>
                  <pic:blipFill>
                    <a:blip r:embed="rId13">
                      <a:extLst>
                        <a:ext uri="{28A0092B-C50C-407E-A947-70E740481C1C}">
                          <a14:useLocalDpi xmlns:a14="http://schemas.microsoft.com/office/drawing/2010/main" val="0"/>
                        </a:ext>
                      </a:extLst>
                    </a:blip>
                    <a:stretch>
                      <a:fillRect/>
                    </a:stretch>
                  </pic:blipFill>
                  <pic:spPr>
                    <a:xfrm>
                      <a:off x="0" y="0"/>
                      <a:ext cx="4320000" cy="1260000"/>
                    </a:xfrm>
                    <a:prstGeom prst="rect">
                      <a:avLst/>
                    </a:prstGeom>
                    <a:ln w="12700">
                      <a:solidFill>
                        <a:schemeClr val="tx1"/>
                      </a:solidFill>
                    </a:ln>
                  </pic:spPr>
                </pic:pic>
              </a:graphicData>
            </a:graphic>
          </wp:inline>
        </w:drawing>
      </w:r>
    </w:p>
    <w:p w14:paraId="63FEC4E6" w14:textId="21AD6E48" w:rsidR="000E117B" w:rsidRPr="00D859C8" w:rsidRDefault="000E117B" w:rsidP="00D859C8">
      <w:pPr>
        <w:pStyle w:val="Caption"/>
        <w:jc w:val="center"/>
      </w:pPr>
      <w:bookmarkStart w:id="225" w:name="_Toc20774380"/>
      <w:r>
        <w:t xml:space="preserve">Figure </w:t>
      </w:r>
      <w:r>
        <w:rPr>
          <w:noProof/>
        </w:rPr>
        <w:fldChar w:fldCharType="begin"/>
      </w:r>
      <w:r>
        <w:rPr>
          <w:noProof/>
        </w:rPr>
        <w:instrText xml:space="preserve"> SEQ Figure \* ARABIC </w:instrText>
      </w:r>
      <w:r>
        <w:rPr>
          <w:noProof/>
        </w:rPr>
        <w:fldChar w:fldCharType="separate"/>
      </w:r>
      <w:r w:rsidR="00DF75D5">
        <w:rPr>
          <w:noProof/>
        </w:rPr>
        <w:t>4</w:t>
      </w:r>
      <w:r>
        <w:rPr>
          <w:noProof/>
        </w:rPr>
        <w:fldChar w:fldCharType="end"/>
      </w:r>
      <w:r>
        <w:t xml:space="preserve"> – SeeedStudio Upload Box</w:t>
      </w:r>
      <w:bookmarkEnd w:id="225"/>
    </w:p>
    <w:p w14:paraId="31441D2A" w14:textId="15FE3971" w:rsidR="000E117B" w:rsidRDefault="000E117B" w:rsidP="00C9246B">
      <w:pPr>
        <w:keepNext/>
        <w:jc w:val="center"/>
      </w:pPr>
      <w:r>
        <w:rPr>
          <w:noProof/>
        </w:rPr>
        <w:drawing>
          <wp:inline distT="0" distB="0" distL="0" distR="0" wp14:anchorId="112BC18E" wp14:editId="3E3BE539">
            <wp:extent cx="4320000" cy="1936800"/>
            <wp:effectExtent l="19050" t="19050" r="23495"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eedViewGerb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1936800"/>
                    </a:xfrm>
                    <a:prstGeom prst="rect">
                      <a:avLst/>
                    </a:prstGeom>
                    <a:ln w="12700">
                      <a:solidFill>
                        <a:schemeClr val="tx1"/>
                      </a:solidFill>
                    </a:ln>
                  </pic:spPr>
                </pic:pic>
              </a:graphicData>
            </a:graphic>
          </wp:inline>
        </w:drawing>
      </w:r>
    </w:p>
    <w:p w14:paraId="29535735" w14:textId="08097C7B" w:rsidR="000E117B" w:rsidRDefault="000E117B" w:rsidP="000E117B">
      <w:pPr>
        <w:pStyle w:val="Caption"/>
        <w:jc w:val="center"/>
      </w:pPr>
      <w:bookmarkStart w:id="226" w:name="_Toc20774381"/>
      <w:r>
        <w:t xml:space="preserve">Figure </w:t>
      </w:r>
      <w:r>
        <w:rPr>
          <w:noProof/>
        </w:rPr>
        <w:fldChar w:fldCharType="begin"/>
      </w:r>
      <w:r>
        <w:rPr>
          <w:noProof/>
        </w:rPr>
        <w:instrText xml:space="preserve"> SEQ Figure \* ARABIC </w:instrText>
      </w:r>
      <w:r>
        <w:rPr>
          <w:noProof/>
        </w:rPr>
        <w:fldChar w:fldCharType="separate"/>
      </w:r>
      <w:r w:rsidR="00DF75D5">
        <w:rPr>
          <w:noProof/>
        </w:rPr>
        <w:t>5</w:t>
      </w:r>
      <w:r>
        <w:rPr>
          <w:noProof/>
        </w:rPr>
        <w:fldChar w:fldCharType="end"/>
      </w:r>
      <w:r>
        <w:t xml:space="preserve"> – SeeedStudio Gerber Viewer</w:t>
      </w:r>
      <w:bookmarkEnd w:id="226"/>
    </w:p>
    <w:p w14:paraId="3E0968D3" w14:textId="3122F1A0" w:rsidR="00A228E9" w:rsidRDefault="00A228E9" w:rsidP="00C9246B">
      <w:pPr>
        <w:keepNext/>
        <w:rPr>
          <w:rStyle w:val="Hyperlink"/>
          <w:b/>
          <w:bCs/>
          <w:color w:val="auto"/>
          <w:sz w:val="18"/>
          <w:szCs w:val="18"/>
          <w:u w:val="none"/>
        </w:rPr>
      </w:pPr>
      <w:r>
        <w:rPr>
          <w:rStyle w:val="Hyperlink"/>
          <w:color w:val="auto"/>
          <w:u w:val="none"/>
        </w:rPr>
        <w:lastRenderedPageBreak/>
        <w:t>An example of a completed order form (for an Interface Board) is shown below:</w:t>
      </w:r>
    </w:p>
    <w:p w14:paraId="39C6A732" w14:textId="19C308C0" w:rsidR="003E2C39" w:rsidRDefault="003E2C39" w:rsidP="00C9246B">
      <w:pPr>
        <w:jc w:val="center"/>
        <w:rPr>
          <w:rStyle w:val="Hyperlink"/>
          <w:color w:val="auto"/>
          <w:u w:val="none"/>
        </w:rPr>
      </w:pPr>
      <w:r>
        <w:rPr>
          <w:noProof/>
        </w:rPr>
        <w:drawing>
          <wp:inline distT="0" distB="0" distL="0" distR="0" wp14:anchorId="1B6F34B5" wp14:editId="54F25941">
            <wp:extent cx="5731510" cy="6638290"/>
            <wp:effectExtent l="19050" t="19050" r="2159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eedForm_Annotated.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6638290"/>
                    </a:xfrm>
                    <a:prstGeom prst="rect">
                      <a:avLst/>
                    </a:prstGeom>
                    <a:ln w="12700">
                      <a:solidFill>
                        <a:schemeClr val="tx1"/>
                      </a:solidFill>
                    </a:ln>
                  </pic:spPr>
                </pic:pic>
              </a:graphicData>
            </a:graphic>
          </wp:inline>
        </w:drawing>
      </w:r>
    </w:p>
    <w:p w14:paraId="1BC0E03D" w14:textId="30DEE22C" w:rsidR="003E2C39" w:rsidRPr="009B5FE2" w:rsidRDefault="003E2C39" w:rsidP="003E2C39">
      <w:pPr>
        <w:pStyle w:val="Caption"/>
        <w:jc w:val="center"/>
      </w:pPr>
      <w:bookmarkStart w:id="227" w:name="_Toc20774382"/>
      <w:r>
        <w:t xml:space="preserve">Figure </w:t>
      </w:r>
      <w:r>
        <w:rPr>
          <w:noProof/>
        </w:rPr>
        <w:fldChar w:fldCharType="begin"/>
      </w:r>
      <w:r>
        <w:rPr>
          <w:noProof/>
        </w:rPr>
        <w:instrText xml:space="preserve"> SEQ Figure \* ARABIC </w:instrText>
      </w:r>
      <w:r>
        <w:rPr>
          <w:noProof/>
        </w:rPr>
        <w:fldChar w:fldCharType="separate"/>
      </w:r>
      <w:r w:rsidR="00DF75D5">
        <w:rPr>
          <w:noProof/>
        </w:rPr>
        <w:t>6</w:t>
      </w:r>
      <w:r>
        <w:rPr>
          <w:noProof/>
        </w:rPr>
        <w:fldChar w:fldCharType="end"/>
      </w:r>
      <w:r>
        <w:t xml:space="preserve"> – SeeedStudio Order Form</w:t>
      </w:r>
      <w:bookmarkEnd w:id="227"/>
    </w:p>
    <w:p w14:paraId="6A335B28" w14:textId="282DF5F9" w:rsidR="003E2C39" w:rsidRPr="00D859C8" w:rsidRDefault="000E117B" w:rsidP="00C9246B">
      <w:pPr>
        <w:pStyle w:val="ListParagraph"/>
        <w:numPr>
          <w:ilvl w:val="0"/>
          <w:numId w:val="23"/>
        </w:numPr>
        <w:rPr>
          <w:rStyle w:val="Hyperlink"/>
          <w:b/>
          <w:bCs/>
          <w:color w:val="auto"/>
          <w:sz w:val="18"/>
          <w:szCs w:val="18"/>
          <w:u w:val="none"/>
        </w:rPr>
      </w:pPr>
      <w:r w:rsidRPr="00D859C8">
        <w:rPr>
          <w:rStyle w:val="Hyperlink"/>
          <w:color w:val="auto"/>
          <w:u w:val="none"/>
        </w:rPr>
        <w:t xml:space="preserve">The </w:t>
      </w:r>
      <w:r w:rsidRPr="00C9246B">
        <w:rPr>
          <w:rStyle w:val="Hyperlink"/>
          <w:i/>
          <w:color w:val="auto"/>
          <w:u w:val="none"/>
        </w:rPr>
        <w:t>PCB Dimensions</w:t>
      </w:r>
      <w:r w:rsidRPr="00D859C8">
        <w:rPr>
          <w:rStyle w:val="Hyperlink"/>
          <w:color w:val="auto"/>
          <w:u w:val="none"/>
        </w:rPr>
        <w:t xml:space="preserve"> should be detected automatically from the uploaded file.</w:t>
      </w:r>
    </w:p>
    <w:p w14:paraId="0642132C" w14:textId="0E71DA37" w:rsidR="000E117B" w:rsidRDefault="000E117B" w:rsidP="000E117B">
      <w:pPr>
        <w:pStyle w:val="ListParagraph"/>
        <w:numPr>
          <w:ilvl w:val="0"/>
          <w:numId w:val="23"/>
        </w:numPr>
        <w:rPr>
          <w:rStyle w:val="Hyperlink"/>
          <w:color w:val="auto"/>
          <w:u w:val="none"/>
        </w:rPr>
      </w:pPr>
      <w:r w:rsidRPr="00D859C8">
        <w:rPr>
          <w:rStyle w:val="Hyperlink"/>
          <w:color w:val="auto"/>
          <w:u w:val="none"/>
        </w:rPr>
        <w:t xml:space="preserve">The </w:t>
      </w:r>
      <w:r w:rsidRPr="00C9246B">
        <w:rPr>
          <w:rStyle w:val="Hyperlink"/>
          <w:i/>
          <w:color w:val="auto"/>
          <w:u w:val="none"/>
        </w:rPr>
        <w:t>Number of Different Designs</w:t>
      </w:r>
      <w:r w:rsidRPr="00D859C8">
        <w:rPr>
          <w:rStyle w:val="Hyperlink"/>
          <w:color w:val="auto"/>
          <w:u w:val="none"/>
        </w:rPr>
        <w:t xml:space="preserve"> is always 1, even </w:t>
      </w:r>
      <w:r w:rsidR="007837A3">
        <w:rPr>
          <w:rStyle w:val="Hyperlink"/>
          <w:color w:val="auto"/>
          <w:u w:val="none"/>
        </w:rPr>
        <w:t>for</w:t>
      </w:r>
      <w:r w:rsidRPr="00D859C8">
        <w:rPr>
          <w:rStyle w:val="Hyperlink"/>
          <w:color w:val="auto"/>
          <w:u w:val="none"/>
        </w:rPr>
        <w:t xml:space="preserve"> the panelised PCBs.</w:t>
      </w:r>
    </w:p>
    <w:p w14:paraId="6FE0AC67" w14:textId="4C58AA53" w:rsidR="003B6A4C" w:rsidRDefault="000E117B" w:rsidP="00C9246B">
      <w:pPr>
        <w:pStyle w:val="ListParagraph"/>
        <w:numPr>
          <w:ilvl w:val="0"/>
          <w:numId w:val="23"/>
        </w:numPr>
        <w:rPr>
          <w:rStyle w:val="Hyperlink"/>
          <w:color w:val="auto"/>
          <w:u w:val="none"/>
        </w:rPr>
      </w:pPr>
      <w:r>
        <w:rPr>
          <w:rStyle w:val="Hyperlink"/>
          <w:color w:val="auto"/>
          <w:u w:val="none"/>
        </w:rPr>
        <w:t>All other settings should be as shown above.</w:t>
      </w:r>
    </w:p>
    <w:p w14:paraId="7060AC11" w14:textId="77777777" w:rsidR="00A72C76" w:rsidRPr="00D859C8" w:rsidRDefault="00A72C76" w:rsidP="00A72C76">
      <w:pPr>
        <w:pStyle w:val="Heading3"/>
        <w:rPr>
          <w:rStyle w:val="Hyperlink"/>
          <w:color w:val="4F81BD" w:themeColor="accent1"/>
          <w:u w:val="none"/>
        </w:rPr>
      </w:pPr>
      <w:bookmarkStart w:id="228" w:name="_Toc20774298"/>
      <w:r w:rsidRPr="00D859C8">
        <w:rPr>
          <w:rStyle w:val="Hyperlink"/>
          <w:color w:val="4F81BD" w:themeColor="accent1"/>
          <w:u w:val="none"/>
        </w:rPr>
        <w:lastRenderedPageBreak/>
        <w:t>OSH Park</w:t>
      </w:r>
      <w:bookmarkEnd w:id="228"/>
    </w:p>
    <w:p w14:paraId="47B5EAB5" w14:textId="42EFF54E" w:rsidR="00A72C76" w:rsidRDefault="00A72C76" w:rsidP="00A72C76">
      <w:pPr>
        <w:rPr>
          <w:rStyle w:val="Hyperlink"/>
          <w:color w:val="auto"/>
          <w:u w:val="none"/>
        </w:rPr>
      </w:pPr>
      <w:r>
        <w:rPr>
          <w:rStyle w:val="Hyperlink"/>
          <w:color w:val="auto"/>
          <w:u w:val="none"/>
        </w:rPr>
        <w:t xml:space="preserve">PCBs can be obtained from the OSH Park service in the USA, and links to each board type are listed below. OSH Park produce very high quality “ENIG finish” boards, and currently charge $5 (US) per square inch for three copies of a single type of board, including international airmail shipping. </w:t>
      </w:r>
    </w:p>
    <w:p w14:paraId="28FA01BD" w14:textId="77777777" w:rsidR="00A72C76" w:rsidRDefault="00A72C76" w:rsidP="00A72C76">
      <w:pPr>
        <w:rPr>
          <w:rStyle w:val="Hyperlink"/>
          <w:color w:val="auto"/>
          <w:u w:val="none"/>
        </w:rPr>
      </w:pPr>
      <w:r>
        <w:rPr>
          <w:rStyle w:val="Hyperlink"/>
          <w:color w:val="auto"/>
          <w:u w:val="none"/>
        </w:rPr>
        <w:t>Do NOT try to order panelised PCBs from OSH Park using the SeeedStudio Gerber files! There is no cost advantage to doing so, and as OSH Park are themselves a panelisation service, trying to order panelised PCBs will most likely result in your order being rejected.</w:t>
      </w:r>
    </w:p>
    <w:p w14:paraId="1A217D4A" w14:textId="77777777" w:rsidR="00A72C76" w:rsidRDefault="00A72C76" w:rsidP="00A72C76">
      <w:pPr>
        <w:rPr>
          <w:rStyle w:val="Hyperlink"/>
          <w:color w:val="auto"/>
          <w:u w:val="none"/>
        </w:rPr>
      </w:pPr>
      <w:r>
        <w:rPr>
          <w:rStyle w:val="Hyperlink"/>
          <w:color w:val="auto"/>
          <w:u w:val="none"/>
        </w:rPr>
        <w:t>To order from JLCPCB or SeeedStudio, download the OSH Park Gerber files</w:t>
      </w:r>
      <w:r>
        <w:rPr>
          <w:rStyle w:val="FootnoteReference"/>
        </w:rPr>
        <w:footnoteReference w:id="8"/>
      </w:r>
      <w:r>
        <w:rPr>
          <w:rStyle w:val="Hyperlink"/>
          <w:color w:val="auto"/>
          <w:u w:val="none"/>
        </w:rPr>
        <w:t xml:space="preserve"> from the project GitHub repository, then browse the following link to the service and follow the instructions:</w:t>
      </w:r>
    </w:p>
    <w:p w14:paraId="11D03A41" w14:textId="4CD41B97" w:rsidR="00A72C76" w:rsidRPr="009523C3" w:rsidRDefault="00612FA9" w:rsidP="00A72C76">
      <w:pPr>
        <w:pStyle w:val="ListParagraph"/>
        <w:numPr>
          <w:ilvl w:val="0"/>
          <w:numId w:val="23"/>
        </w:numPr>
        <w:rPr>
          <w:rStyle w:val="Hyperlink"/>
          <w:color w:val="auto"/>
          <w:u w:val="none"/>
        </w:rPr>
      </w:pPr>
      <w:r>
        <w:fldChar w:fldCharType="begin"/>
      </w:r>
      <w:r>
        <w:instrText xml:space="preserve"> HYPERLINK "https://oshpark.com/" </w:instrText>
      </w:r>
      <w:ins w:id="229" w:author="Andrew Instone-Cowie" w:date="2020-08-18T20:22:00Z"/>
      <w:r>
        <w:fldChar w:fldCharType="separate"/>
      </w:r>
      <w:r w:rsidR="00A72C76">
        <w:rPr>
          <w:rStyle w:val="Hyperlink"/>
        </w:rPr>
        <w:t>https://oshpark.com/</w:t>
      </w:r>
      <w:r>
        <w:rPr>
          <w:rStyle w:val="Hyperlink"/>
        </w:rPr>
        <w:fldChar w:fldCharType="end"/>
      </w:r>
      <w:r w:rsidR="00A72C76" w:rsidRPr="009523C3">
        <w:rPr>
          <w:rStyle w:val="Hyperlink"/>
          <w:color w:val="auto"/>
          <w:u w:val="none"/>
        </w:rPr>
        <w:t xml:space="preserve"> </w:t>
      </w:r>
    </w:p>
    <w:p w14:paraId="008B058D" w14:textId="77777777" w:rsidR="00A72C76" w:rsidRPr="00D859C8" w:rsidRDefault="00A72C76" w:rsidP="00C33018">
      <w:pPr>
        <w:pStyle w:val="ListParagraph"/>
        <w:rPr>
          <w:rStyle w:val="Hyperlink"/>
          <w:color w:val="auto"/>
          <w:u w:val="none"/>
        </w:rPr>
      </w:pPr>
    </w:p>
    <w:p w14:paraId="0379792E" w14:textId="77777777" w:rsidR="00861139" w:rsidRPr="00212D29" w:rsidRDefault="00861139" w:rsidP="00990D1C">
      <w:pPr>
        <w:rPr>
          <w:rStyle w:val="Hyperlink"/>
          <w:color w:val="auto"/>
          <w:u w:val="none"/>
        </w:rPr>
      </w:pPr>
    </w:p>
    <w:p w14:paraId="6868D1A1" w14:textId="77777777" w:rsidR="00797B39" w:rsidRPr="008B7DA0" w:rsidRDefault="00797B39" w:rsidP="00B76689"/>
    <w:p w14:paraId="183EF138" w14:textId="77777777" w:rsidR="001E1F78" w:rsidRDefault="006C2C39" w:rsidP="00A13BF5">
      <w:pPr>
        <w:pStyle w:val="Heading1"/>
        <w:pageBreakBefore/>
      </w:pPr>
      <w:bookmarkStart w:id="230" w:name="_Toc20774299"/>
      <w:r>
        <w:lastRenderedPageBreak/>
        <w:t xml:space="preserve">Simulator </w:t>
      </w:r>
      <w:r w:rsidR="00733A4D">
        <w:t>Assembly</w:t>
      </w:r>
      <w:bookmarkEnd w:id="230"/>
    </w:p>
    <w:p w14:paraId="41B8C21E" w14:textId="05EDD455" w:rsidR="009030AD" w:rsidRDefault="00CB469A" w:rsidP="009030AD">
      <w:r w:rsidRPr="00212D29">
        <w:t>Th</w:t>
      </w:r>
      <w:r w:rsidR="00811CBE">
        <w:t xml:space="preserve">is section </w:t>
      </w:r>
      <w:r w:rsidRPr="00212D29">
        <w:t>describe</w:t>
      </w:r>
      <w:r w:rsidR="00811CBE">
        <w:t>s</w:t>
      </w:r>
      <w:r w:rsidRPr="00212D29">
        <w:t xml:space="preserve"> the </w:t>
      </w:r>
      <w:r w:rsidR="00733A4D" w:rsidRPr="00212D29">
        <w:t>assembly</w:t>
      </w:r>
      <w:r w:rsidRPr="00212D29">
        <w:t xml:space="preserve"> of the Simulator Interface</w:t>
      </w:r>
      <w:r w:rsidR="00152C2B" w:rsidRPr="00212D29">
        <w:t xml:space="preserve"> </w:t>
      </w:r>
      <w:r w:rsidR="00112429">
        <w:t>module</w:t>
      </w:r>
      <w:r w:rsidR="00152C2B" w:rsidRPr="00212D29">
        <w:t xml:space="preserve">, Power </w:t>
      </w:r>
      <w:r w:rsidR="00112429">
        <w:t>module</w:t>
      </w:r>
      <w:r w:rsidR="00152C2B" w:rsidRPr="00212D29">
        <w:t xml:space="preserve">, and </w:t>
      </w:r>
      <w:r w:rsidR="00CA2E9E" w:rsidRPr="00212D29">
        <w:t xml:space="preserve">the </w:t>
      </w:r>
      <w:r w:rsidR="00152C2B" w:rsidRPr="00212D29">
        <w:t xml:space="preserve">Sensor </w:t>
      </w:r>
      <w:r w:rsidR="00112429">
        <w:t>modules</w:t>
      </w:r>
      <w:r w:rsidRPr="00212D29">
        <w:t>.</w:t>
      </w:r>
      <w:r w:rsidR="00811CBE">
        <w:t xml:space="preserve"> It also covers the suggested enclosures.</w:t>
      </w:r>
      <w:r w:rsidR="00470523">
        <w:t xml:space="preserve"> </w:t>
      </w:r>
    </w:p>
    <w:p w14:paraId="76306410" w14:textId="391EA819" w:rsidR="00357EE3" w:rsidRDefault="00357EE3" w:rsidP="00357EE3">
      <w:r>
        <w:t xml:space="preserve">Before you start construction of the Simulator hardware, check the log on </w:t>
      </w:r>
      <w:r w:rsidRPr="00212D29">
        <w:t>the project GitHub repository</w:t>
      </w:r>
      <w:r>
        <w:t xml:space="preserve"> for any open or late-breaking issues which may affect your build:</w:t>
      </w:r>
    </w:p>
    <w:p w14:paraId="397BAA48" w14:textId="00335C6F" w:rsidR="00357EE3" w:rsidRDefault="00612FA9" w:rsidP="00357EE3">
      <w:pPr>
        <w:pStyle w:val="ListParagraph"/>
        <w:numPr>
          <w:ilvl w:val="0"/>
          <w:numId w:val="29"/>
        </w:numPr>
      </w:pPr>
      <w:r>
        <w:fldChar w:fldCharType="begin"/>
      </w:r>
      <w:r>
        <w:instrText xml:space="preserve"> HYPERLINK "https://github.com/Simulators/simulator-type2/issues" </w:instrText>
      </w:r>
      <w:ins w:id="231" w:author="Andrew Instone-Cowie" w:date="2020-08-18T20:22:00Z"/>
      <w:r>
        <w:fldChar w:fldCharType="separate"/>
      </w:r>
      <w:r w:rsidR="00357EE3">
        <w:rPr>
          <w:rStyle w:val="Hyperlink"/>
        </w:rPr>
        <w:t>https://github.com/Simulators/simulator-type2/issues</w:t>
      </w:r>
      <w:r>
        <w:rPr>
          <w:rStyle w:val="Hyperlink"/>
        </w:rPr>
        <w:fldChar w:fldCharType="end"/>
      </w:r>
    </w:p>
    <w:p w14:paraId="67FBCB64" w14:textId="39133B64" w:rsidR="00364667" w:rsidRDefault="00364667" w:rsidP="009030AD">
      <w:r w:rsidRPr="00212D29">
        <w:t xml:space="preserve">It is recommended to give the completed Simulator Interface and Sensor </w:t>
      </w:r>
      <w:r w:rsidR="00C9246B">
        <w:t>PCBs</w:t>
      </w:r>
      <w:r w:rsidR="00C9246B" w:rsidRPr="00212D29">
        <w:t xml:space="preserve"> </w:t>
      </w:r>
      <w:r w:rsidRPr="00212D29">
        <w:t xml:space="preserve">a coat of protective </w:t>
      </w:r>
      <w:r w:rsidR="00351C18" w:rsidRPr="00212D29">
        <w:t xml:space="preserve">spray </w:t>
      </w:r>
      <w:r w:rsidRPr="00212D29">
        <w:t>lacquer on both sides before installation</w:t>
      </w:r>
      <w:r w:rsidR="00811CBE">
        <w:t>, as a protection against damp</w:t>
      </w:r>
      <w:r w:rsidRPr="00212D29">
        <w:t xml:space="preserve">. A suitable lacquer is Electrolube CPL200H (Farnell 521462). Protect </w:t>
      </w:r>
      <w:r w:rsidR="00351C18" w:rsidRPr="00212D29">
        <w:t xml:space="preserve">the connectors </w:t>
      </w:r>
      <w:r w:rsidR="0037469B" w:rsidRPr="00405050">
        <w:rPr>
          <w:b/>
          <w:bCs/>
        </w:rPr>
        <w:t>and the ceramic resonator</w:t>
      </w:r>
      <w:r w:rsidR="0037469B">
        <w:t xml:space="preserve"> </w:t>
      </w:r>
      <w:r w:rsidR="00351C18" w:rsidRPr="00212D29">
        <w:t>with masking tape before spraying.</w:t>
      </w:r>
    </w:p>
    <w:p w14:paraId="789FA4E7" w14:textId="77777777" w:rsidR="00A242A8" w:rsidRDefault="00A242A8" w:rsidP="00A7651F">
      <w:pPr>
        <w:pStyle w:val="Heading2"/>
      </w:pPr>
      <w:bookmarkStart w:id="232" w:name="_Toc20774300"/>
      <w:r>
        <w:t>Polarised Components</w:t>
      </w:r>
      <w:bookmarkEnd w:id="232"/>
    </w:p>
    <w:p w14:paraId="1F8619D9" w14:textId="4B56B74C" w:rsidR="00A242A8" w:rsidRDefault="00A242A8" w:rsidP="00A242A8">
      <w:r>
        <w:t xml:space="preserve">A number of the components of the Simulator are </w:t>
      </w:r>
      <w:r w:rsidR="0099187C">
        <w:t>polarised and</w:t>
      </w:r>
      <w:r>
        <w:t xml:space="preserve"> must be fitted the right way </w:t>
      </w:r>
      <w:r w:rsidR="005D0F57">
        <w:t>round</w:t>
      </w:r>
      <w:r>
        <w:t xml:space="preserve"> for correct operation.</w:t>
      </w:r>
      <w:r w:rsidR="0099187C">
        <w:t xml:space="preserve"> Guidance is given below on correct orientation of the polarised components, but if in any doubt consult the component supplier or the manufacturer’s data sheets. Fitting a polarised component the wrong may round may result in damage to the component.</w:t>
      </w:r>
    </w:p>
    <w:p w14:paraId="769A4AE8" w14:textId="77777777" w:rsidR="00A242A8" w:rsidRDefault="00A242A8" w:rsidP="00A7651F">
      <w:pPr>
        <w:pStyle w:val="Heading3"/>
      </w:pPr>
      <w:bookmarkStart w:id="233" w:name="_Toc20774301"/>
      <w:r>
        <w:t>Voltage Regulators</w:t>
      </w:r>
      <w:bookmarkEnd w:id="233"/>
    </w:p>
    <w:p w14:paraId="1838A583" w14:textId="14FA2B24" w:rsidR="00A242A8" w:rsidRPr="00C84BBE" w:rsidRDefault="00A242A8" w:rsidP="00A242A8">
      <w:pPr>
        <w:keepNext/>
      </w:pPr>
      <w:r>
        <w:t xml:space="preserve">The standard voltage regulator is fitted to the PCB with the metal tab flat against the surface of the board. The alternative </w:t>
      </w:r>
      <w:r w:rsidRPr="00212D29">
        <w:t>Traco Power TSR 1-2450</w:t>
      </w:r>
      <w:r>
        <w:t xml:space="preserve"> regulator has pin 1 indicated with a white dot. </w:t>
      </w:r>
      <w:r w:rsidR="0099187C">
        <w:t xml:space="preserve">If used, the alternative </w:t>
      </w:r>
      <w:r>
        <w:t>regulator must be fitted so that pin 1 is closest to the edge of the board, as shown in the following photograph.</w:t>
      </w:r>
    </w:p>
    <w:p w14:paraId="5032568D" w14:textId="77777777" w:rsidR="00A242A8" w:rsidRDefault="00A242A8" w:rsidP="00A242A8">
      <w:pPr>
        <w:keepNext/>
        <w:jc w:val="center"/>
      </w:pPr>
      <w:r>
        <w:rPr>
          <w:noProof/>
        </w:rPr>
        <w:drawing>
          <wp:inline distT="0" distB="0" distL="0" distR="0" wp14:anchorId="594119EA" wp14:editId="706BD2AE">
            <wp:extent cx="3600000" cy="2178000"/>
            <wp:effectExtent l="19050" t="19050" r="19685"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593.jpg"/>
                    <pic:cNvPicPr/>
                  </pic:nvPicPr>
                  <pic:blipFill>
                    <a:blip r:embed="rId16">
                      <a:extLst>
                        <a:ext uri="{28A0092B-C50C-407E-A947-70E740481C1C}">
                          <a14:useLocalDpi xmlns:a14="http://schemas.microsoft.com/office/drawing/2010/main" val="0"/>
                        </a:ext>
                      </a:extLst>
                    </a:blip>
                    <a:stretch>
                      <a:fillRect/>
                    </a:stretch>
                  </pic:blipFill>
                  <pic:spPr>
                    <a:xfrm>
                      <a:off x="0" y="0"/>
                      <a:ext cx="3600000" cy="2178000"/>
                    </a:xfrm>
                    <a:prstGeom prst="rect">
                      <a:avLst/>
                    </a:prstGeom>
                    <a:ln w="12700">
                      <a:solidFill>
                        <a:schemeClr val="tx1"/>
                      </a:solidFill>
                    </a:ln>
                  </pic:spPr>
                </pic:pic>
              </a:graphicData>
            </a:graphic>
          </wp:inline>
        </w:drawing>
      </w:r>
    </w:p>
    <w:p w14:paraId="362F2F66" w14:textId="38F89F32" w:rsidR="00A242A8" w:rsidRDefault="00A242A8" w:rsidP="00A242A8">
      <w:pPr>
        <w:pStyle w:val="Caption"/>
        <w:jc w:val="center"/>
      </w:pPr>
      <w:bookmarkStart w:id="234" w:name="_Toc20774383"/>
      <w:r>
        <w:t xml:space="preserve">Figure </w:t>
      </w:r>
      <w:r>
        <w:rPr>
          <w:noProof/>
        </w:rPr>
        <w:fldChar w:fldCharType="begin"/>
      </w:r>
      <w:r>
        <w:rPr>
          <w:noProof/>
        </w:rPr>
        <w:instrText xml:space="preserve"> SEQ Figure \* ARABIC </w:instrText>
      </w:r>
      <w:r>
        <w:rPr>
          <w:noProof/>
        </w:rPr>
        <w:fldChar w:fldCharType="separate"/>
      </w:r>
      <w:r w:rsidR="00DF75D5">
        <w:rPr>
          <w:noProof/>
        </w:rPr>
        <w:t>7</w:t>
      </w:r>
      <w:r>
        <w:rPr>
          <w:noProof/>
        </w:rPr>
        <w:fldChar w:fldCharType="end"/>
      </w:r>
      <w:r>
        <w:t xml:space="preserve"> – Voltage Regulator Orientation</w:t>
      </w:r>
      <w:bookmarkEnd w:id="234"/>
    </w:p>
    <w:p w14:paraId="4B3A1D2B" w14:textId="77777777" w:rsidR="00A242A8" w:rsidRDefault="00A242A8" w:rsidP="00A7651F">
      <w:pPr>
        <w:pStyle w:val="Heading3"/>
      </w:pPr>
      <w:bookmarkStart w:id="235" w:name="_Toc20774302"/>
      <w:r>
        <w:lastRenderedPageBreak/>
        <w:t>Diodes</w:t>
      </w:r>
      <w:bookmarkEnd w:id="235"/>
    </w:p>
    <w:p w14:paraId="0F7DCE8B" w14:textId="0D296AF6" w:rsidR="00A242A8" w:rsidRPr="00C84BBE" w:rsidRDefault="00A242A8" w:rsidP="00A242A8">
      <w:pPr>
        <w:keepNext/>
      </w:pPr>
      <w:r>
        <w:t>The cathodes of the 1N4001 and SA5.0A diodes are indicated by a white band on the package</w:t>
      </w:r>
      <w:r w:rsidR="0099187C">
        <w:t>s</w:t>
      </w:r>
      <w:r>
        <w:t>. The diodes must be fitted so that the white band aligns with the corresponding white band printed on the PCB, as shown in the following photograph.</w:t>
      </w:r>
    </w:p>
    <w:p w14:paraId="68696EC1" w14:textId="77777777" w:rsidR="00A242A8" w:rsidRDefault="00A242A8" w:rsidP="00A242A8">
      <w:pPr>
        <w:keepNext/>
        <w:jc w:val="center"/>
      </w:pPr>
      <w:r>
        <w:rPr>
          <w:noProof/>
        </w:rPr>
        <w:drawing>
          <wp:inline distT="0" distB="0" distL="0" distR="0" wp14:anchorId="64AEE4CF" wp14:editId="5C55C244">
            <wp:extent cx="2160000" cy="1998000"/>
            <wp:effectExtent l="19050" t="19050" r="12065" b="215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0594.jpg"/>
                    <pic:cNvPicPr/>
                  </pic:nvPicPr>
                  <pic:blipFill>
                    <a:blip r:embed="rId17">
                      <a:extLst>
                        <a:ext uri="{28A0092B-C50C-407E-A947-70E740481C1C}">
                          <a14:useLocalDpi xmlns:a14="http://schemas.microsoft.com/office/drawing/2010/main" val="0"/>
                        </a:ext>
                      </a:extLst>
                    </a:blip>
                    <a:stretch>
                      <a:fillRect/>
                    </a:stretch>
                  </pic:blipFill>
                  <pic:spPr>
                    <a:xfrm>
                      <a:off x="0" y="0"/>
                      <a:ext cx="2160000" cy="1998000"/>
                    </a:xfrm>
                    <a:prstGeom prst="rect">
                      <a:avLst/>
                    </a:prstGeom>
                    <a:ln w="12700">
                      <a:solidFill>
                        <a:schemeClr val="tx1"/>
                      </a:solidFill>
                    </a:ln>
                  </pic:spPr>
                </pic:pic>
              </a:graphicData>
            </a:graphic>
          </wp:inline>
        </w:drawing>
      </w:r>
    </w:p>
    <w:p w14:paraId="2FCACE29" w14:textId="0A6CD5E1" w:rsidR="00A242A8" w:rsidRDefault="00A242A8" w:rsidP="00A242A8">
      <w:pPr>
        <w:pStyle w:val="Caption"/>
        <w:jc w:val="center"/>
      </w:pPr>
      <w:bookmarkStart w:id="236" w:name="_Toc20774384"/>
      <w:r>
        <w:t xml:space="preserve">Figure </w:t>
      </w:r>
      <w:r>
        <w:rPr>
          <w:noProof/>
        </w:rPr>
        <w:fldChar w:fldCharType="begin"/>
      </w:r>
      <w:r>
        <w:rPr>
          <w:noProof/>
        </w:rPr>
        <w:instrText xml:space="preserve"> SEQ Figure \* ARABIC </w:instrText>
      </w:r>
      <w:r>
        <w:rPr>
          <w:noProof/>
        </w:rPr>
        <w:fldChar w:fldCharType="separate"/>
      </w:r>
      <w:r w:rsidR="00DF75D5">
        <w:rPr>
          <w:noProof/>
        </w:rPr>
        <w:t>8</w:t>
      </w:r>
      <w:r>
        <w:rPr>
          <w:noProof/>
        </w:rPr>
        <w:fldChar w:fldCharType="end"/>
      </w:r>
      <w:r>
        <w:t xml:space="preserve"> – Diode Orientation</w:t>
      </w:r>
      <w:bookmarkEnd w:id="236"/>
    </w:p>
    <w:p w14:paraId="34A7C6E2" w14:textId="77777777" w:rsidR="00A242A8" w:rsidRDefault="00A242A8" w:rsidP="00A7651F">
      <w:pPr>
        <w:pStyle w:val="Heading3"/>
      </w:pPr>
      <w:bookmarkStart w:id="237" w:name="_Toc20774303"/>
      <w:r>
        <w:t>Electrolytic Capacitors</w:t>
      </w:r>
      <w:bookmarkEnd w:id="237"/>
    </w:p>
    <w:p w14:paraId="2385A8A4" w14:textId="6B57ACDE" w:rsidR="00A242A8" w:rsidRPr="00C84BBE" w:rsidRDefault="00A242A8" w:rsidP="00A242A8">
      <w:pPr>
        <w:keepNext/>
      </w:pPr>
      <w:r>
        <w:t xml:space="preserve">The negative </w:t>
      </w:r>
      <w:r w:rsidR="0099187C">
        <w:t>side</w:t>
      </w:r>
      <w:r>
        <w:t xml:space="preserve"> of electrolytic capacitors </w:t>
      </w:r>
      <w:r w:rsidR="0099187C">
        <w:t>is</w:t>
      </w:r>
      <w:r>
        <w:t xml:space="preserve"> usually indicated by a shorter lead, and by negative markings on the side of the component. The electrolytic capacitors must be fitted with the negative lead through the hole marked with the corresponding negative sign and white dot printed on the PCB, as shown in the following photograph.</w:t>
      </w:r>
    </w:p>
    <w:p w14:paraId="59A35B91" w14:textId="77777777" w:rsidR="00A242A8" w:rsidRDefault="00A242A8" w:rsidP="00A242A8">
      <w:pPr>
        <w:keepNext/>
        <w:jc w:val="center"/>
      </w:pPr>
      <w:r>
        <w:rPr>
          <w:noProof/>
        </w:rPr>
        <w:drawing>
          <wp:inline distT="0" distB="0" distL="0" distR="0" wp14:anchorId="4957E348" wp14:editId="08F91518">
            <wp:extent cx="3600000" cy="3301200"/>
            <wp:effectExtent l="19050" t="19050" r="19685" b="13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0596.jpg"/>
                    <pic:cNvPicPr/>
                  </pic:nvPicPr>
                  <pic:blipFill>
                    <a:blip r:embed="rId18">
                      <a:extLst>
                        <a:ext uri="{28A0092B-C50C-407E-A947-70E740481C1C}">
                          <a14:useLocalDpi xmlns:a14="http://schemas.microsoft.com/office/drawing/2010/main" val="0"/>
                        </a:ext>
                      </a:extLst>
                    </a:blip>
                    <a:stretch>
                      <a:fillRect/>
                    </a:stretch>
                  </pic:blipFill>
                  <pic:spPr>
                    <a:xfrm>
                      <a:off x="0" y="0"/>
                      <a:ext cx="3600000" cy="3301200"/>
                    </a:xfrm>
                    <a:prstGeom prst="rect">
                      <a:avLst/>
                    </a:prstGeom>
                    <a:ln w="12700">
                      <a:solidFill>
                        <a:schemeClr val="tx1"/>
                      </a:solidFill>
                    </a:ln>
                  </pic:spPr>
                </pic:pic>
              </a:graphicData>
            </a:graphic>
          </wp:inline>
        </w:drawing>
      </w:r>
    </w:p>
    <w:p w14:paraId="6AFCA828" w14:textId="481B9B4E" w:rsidR="00A242A8" w:rsidRDefault="00A242A8" w:rsidP="00A242A8">
      <w:pPr>
        <w:pStyle w:val="Caption"/>
        <w:jc w:val="center"/>
      </w:pPr>
      <w:bookmarkStart w:id="238" w:name="_Toc20774385"/>
      <w:r>
        <w:t xml:space="preserve">Figure </w:t>
      </w:r>
      <w:r>
        <w:rPr>
          <w:noProof/>
        </w:rPr>
        <w:fldChar w:fldCharType="begin"/>
      </w:r>
      <w:r>
        <w:rPr>
          <w:noProof/>
        </w:rPr>
        <w:instrText xml:space="preserve"> SEQ Figure \* ARABIC </w:instrText>
      </w:r>
      <w:r>
        <w:rPr>
          <w:noProof/>
        </w:rPr>
        <w:fldChar w:fldCharType="separate"/>
      </w:r>
      <w:r w:rsidR="00DF75D5">
        <w:rPr>
          <w:noProof/>
        </w:rPr>
        <w:t>9</w:t>
      </w:r>
      <w:r>
        <w:rPr>
          <w:noProof/>
        </w:rPr>
        <w:fldChar w:fldCharType="end"/>
      </w:r>
      <w:r>
        <w:t xml:space="preserve"> – Electrolytic Capacitor Orientation</w:t>
      </w:r>
      <w:bookmarkEnd w:id="238"/>
    </w:p>
    <w:p w14:paraId="79CC089B" w14:textId="77777777" w:rsidR="00A242A8" w:rsidRDefault="00A242A8" w:rsidP="00A242A8"/>
    <w:p w14:paraId="237308BD" w14:textId="77777777" w:rsidR="00A242A8" w:rsidRDefault="00A242A8" w:rsidP="00A7651F">
      <w:pPr>
        <w:pStyle w:val="Heading3"/>
      </w:pPr>
      <w:bookmarkStart w:id="239" w:name="_Toc20774304"/>
      <w:r>
        <w:lastRenderedPageBreak/>
        <w:t>Integrated Circuits</w:t>
      </w:r>
      <w:bookmarkEnd w:id="239"/>
    </w:p>
    <w:p w14:paraId="0F22F9D4" w14:textId="4EC6285E" w:rsidR="00A242A8" w:rsidRPr="00C84BBE" w:rsidRDefault="00A242A8" w:rsidP="00A242A8">
      <w:pPr>
        <w:keepNext/>
      </w:pPr>
      <w:r>
        <w:t>The two integrated circuits have pin 1 marked with a dot, and</w:t>
      </w:r>
      <w:r w:rsidR="0099187C">
        <w:t>/or</w:t>
      </w:r>
      <w:r>
        <w:t xml:space="preserve"> a notch in the end of the package. The ICs must be fitted with the notch</w:t>
      </w:r>
      <w:r w:rsidR="0099187C">
        <w:t>/dot</w:t>
      </w:r>
      <w:r>
        <w:t xml:space="preserve"> aligned with the notch and white dot printed on the PCB, as shown in the following photograph.</w:t>
      </w:r>
    </w:p>
    <w:p w14:paraId="4BD6F236" w14:textId="77777777" w:rsidR="00A242A8" w:rsidRDefault="00A242A8" w:rsidP="00A242A8">
      <w:pPr>
        <w:keepNext/>
        <w:jc w:val="center"/>
      </w:pPr>
      <w:r>
        <w:rPr>
          <w:noProof/>
        </w:rPr>
        <w:drawing>
          <wp:inline distT="0" distB="0" distL="0" distR="0" wp14:anchorId="4A42FDEE" wp14:editId="1D8FC2BA">
            <wp:extent cx="3600000" cy="1983600"/>
            <wp:effectExtent l="19050" t="19050" r="19685" b="17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0595.jpg"/>
                    <pic:cNvPicPr/>
                  </pic:nvPicPr>
                  <pic:blipFill>
                    <a:blip r:embed="rId19">
                      <a:extLst>
                        <a:ext uri="{28A0092B-C50C-407E-A947-70E740481C1C}">
                          <a14:useLocalDpi xmlns:a14="http://schemas.microsoft.com/office/drawing/2010/main" val="0"/>
                        </a:ext>
                      </a:extLst>
                    </a:blip>
                    <a:stretch>
                      <a:fillRect/>
                    </a:stretch>
                  </pic:blipFill>
                  <pic:spPr>
                    <a:xfrm>
                      <a:off x="0" y="0"/>
                      <a:ext cx="3600000" cy="1983600"/>
                    </a:xfrm>
                    <a:prstGeom prst="rect">
                      <a:avLst/>
                    </a:prstGeom>
                    <a:ln w="12700">
                      <a:solidFill>
                        <a:schemeClr val="tx1"/>
                      </a:solidFill>
                    </a:ln>
                  </pic:spPr>
                </pic:pic>
              </a:graphicData>
            </a:graphic>
          </wp:inline>
        </w:drawing>
      </w:r>
    </w:p>
    <w:p w14:paraId="1016E44D" w14:textId="3B822B51" w:rsidR="00A242A8" w:rsidRDefault="00A242A8" w:rsidP="00A242A8">
      <w:pPr>
        <w:pStyle w:val="Caption"/>
        <w:jc w:val="center"/>
      </w:pPr>
      <w:bookmarkStart w:id="240" w:name="_Toc20774386"/>
      <w:r>
        <w:t xml:space="preserve">Figure </w:t>
      </w:r>
      <w:r>
        <w:rPr>
          <w:noProof/>
        </w:rPr>
        <w:fldChar w:fldCharType="begin"/>
      </w:r>
      <w:r>
        <w:rPr>
          <w:noProof/>
        </w:rPr>
        <w:instrText xml:space="preserve"> SEQ Figure \* ARABIC </w:instrText>
      </w:r>
      <w:r>
        <w:rPr>
          <w:noProof/>
        </w:rPr>
        <w:fldChar w:fldCharType="separate"/>
      </w:r>
      <w:r w:rsidR="00DF75D5">
        <w:rPr>
          <w:noProof/>
        </w:rPr>
        <w:t>10</w:t>
      </w:r>
      <w:r>
        <w:rPr>
          <w:noProof/>
        </w:rPr>
        <w:fldChar w:fldCharType="end"/>
      </w:r>
      <w:r>
        <w:t xml:space="preserve"> – Integrated Circuit Orientation</w:t>
      </w:r>
      <w:bookmarkEnd w:id="240"/>
    </w:p>
    <w:p w14:paraId="2AA909F3" w14:textId="2C9D4699" w:rsidR="00A242A8" w:rsidRDefault="00A242A8" w:rsidP="00A7651F">
      <w:pPr>
        <w:pStyle w:val="Heading3"/>
      </w:pPr>
      <w:bookmarkStart w:id="241" w:name="_Toc20774305"/>
      <w:r>
        <w:t>LEDs</w:t>
      </w:r>
      <w:bookmarkEnd w:id="241"/>
    </w:p>
    <w:p w14:paraId="31EF6A66" w14:textId="1C4C572B" w:rsidR="00A242A8" w:rsidRPr="00C84BBE" w:rsidRDefault="00A242A8" w:rsidP="00A242A8">
      <w:pPr>
        <w:keepNext/>
      </w:pPr>
      <w:r>
        <w:t xml:space="preserve">The cathode of the LEDs is usually indicated by a shorter lead, and/or by a flat on the side of the </w:t>
      </w:r>
      <w:r w:rsidR="0099187C">
        <w:t xml:space="preserve">plastic </w:t>
      </w:r>
      <w:r>
        <w:t>flange. The LED</w:t>
      </w:r>
      <w:r w:rsidR="0099187C">
        <w:t>s</w:t>
      </w:r>
      <w:r>
        <w:t xml:space="preserve"> must be fitted with the cathode through the hole marked with the corresponding white dot printed on the PCB, as shown in the following photograph.</w:t>
      </w:r>
    </w:p>
    <w:p w14:paraId="48D18A98" w14:textId="77777777" w:rsidR="00A242A8" w:rsidRDefault="00A242A8" w:rsidP="00A242A8">
      <w:pPr>
        <w:keepNext/>
        <w:jc w:val="center"/>
      </w:pPr>
      <w:r>
        <w:rPr>
          <w:noProof/>
        </w:rPr>
        <w:drawing>
          <wp:inline distT="0" distB="0" distL="0" distR="0" wp14:anchorId="03CBBC66" wp14:editId="1FF66381">
            <wp:extent cx="3600000" cy="3758400"/>
            <wp:effectExtent l="19050" t="19050" r="1968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0600.jpg"/>
                    <pic:cNvPicPr/>
                  </pic:nvPicPr>
                  <pic:blipFill>
                    <a:blip r:embed="rId20">
                      <a:extLst>
                        <a:ext uri="{28A0092B-C50C-407E-A947-70E740481C1C}">
                          <a14:useLocalDpi xmlns:a14="http://schemas.microsoft.com/office/drawing/2010/main" val="0"/>
                        </a:ext>
                      </a:extLst>
                    </a:blip>
                    <a:stretch>
                      <a:fillRect/>
                    </a:stretch>
                  </pic:blipFill>
                  <pic:spPr>
                    <a:xfrm>
                      <a:off x="0" y="0"/>
                      <a:ext cx="3600000" cy="3758400"/>
                    </a:xfrm>
                    <a:prstGeom prst="rect">
                      <a:avLst/>
                    </a:prstGeom>
                    <a:ln w="12700">
                      <a:solidFill>
                        <a:schemeClr val="tx1"/>
                      </a:solidFill>
                    </a:ln>
                  </pic:spPr>
                </pic:pic>
              </a:graphicData>
            </a:graphic>
          </wp:inline>
        </w:drawing>
      </w:r>
    </w:p>
    <w:p w14:paraId="29BEC442" w14:textId="3FA018AD" w:rsidR="00A242A8" w:rsidRDefault="00A242A8" w:rsidP="00A242A8">
      <w:pPr>
        <w:pStyle w:val="Caption"/>
        <w:jc w:val="center"/>
      </w:pPr>
      <w:bookmarkStart w:id="242" w:name="_Toc20774387"/>
      <w:r>
        <w:t xml:space="preserve">Figure </w:t>
      </w:r>
      <w:r>
        <w:rPr>
          <w:noProof/>
        </w:rPr>
        <w:fldChar w:fldCharType="begin"/>
      </w:r>
      <w:r>
        <w:rPr>
          <w:noProof/>
        </w:rPr>
        <w:instrText xml:space="preserve"> SEQ Figure \* ARABIC </w:instrText>
      </w:r>
      <w:r>
        <w:rPr>
          <w:noProof/>
        </w:rPr>
        <w:fldChar w:fldCharType="separate"/>
      </w:r>
      <w:r w:rsidR="00DF75D5">
        <w:rPr>
          <w:noProof/>
        </w:rPr>
        <w:t>11</w:t>
      </w:r>
      <w:r>
        <w:rPr>
          <w:noProof/>
        </w:rPr>
        <w:fldChar w:fldCharType="end"/>
      </w:r>
      <w:r>
        <w:t xml:space="preserve"> – LED Orientation</w:t>
      </w:r>
      <w:bookmarkEnd w:id="242"/>
    </w:p>
    <w:p w14:paraId="167BE60E" w14:textId="37B8BE39" w:rsidR="00A242A8" w:rsidRDefault="00A242A8" w:rsidP="00A7651F">
      <w:pPr>
        <w:pStyle w:val="Heading3"/>
      </w:pPr>
      <w:bookmarkStart w:id="243" w:name="_Toc20774306"/>
      <w:r>
        <w:lastRenderedPageBreak/>
        <w:t>Magneto-Resistive Sensor</w:t>
      </w:r>
      <w:r w:rsidR="0099187C">
        <w:t>s</w:t>
      </w:r>
      <w:bookmarkEnd w:id="243"/>
    </w:p>
    <w:p w14:paraId="2A3564E7" w14:textId="508D9B6C" w:rsidR="00A242A8" w:rsidRPr="00C84BBE" w:rsidRDefault="00A242A8" w:rsidP="00A242A8">
      <w:pPr>
        <w:keepNext/>
      </w:pPr>
      <w:r>
        <w:t>The magneto-resistive sensor</w:t>
      </w:r>
      <w:r w:rsidR="0099187C">
        <w:t xml:space="preserve">s are </w:t>
      </w:r>
      <w:r>
        <w:t>mounted flat on the PCB, with the chamfered and printed side uppermost, as shown in the following photograph.</w:t>
      </w:r>
    </w:p>
    <w:p w14:paraId="5D6CC623" w14:textId="77777777" w:rsidR="00A242A8" w:rsidRDefault="00A242A8" w:rsidP="00A242A8">
      <w:pPr>
        <w:keepNext/>
        <w:jc w:val="center"/>
      </w:pPr>
      <w:r>
        <w:rPr>
          <w:noProof/>
        </w:rPr>
        <w:drawing>
          <wp:inline distT="0" distB="0" distL="0" distR="0" wp14:anchorId="44429D68" wp14:editId="456673FD">
            <wp:extent cx="3600000" cy="2664000"/>
            <wp:effectExtent l="19050" t="19050" r="19685"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0601.jpg"/>
                    <pic:cNvPicPr/>
                  </pic:nvPicPr>
                  <pic:blipFill>
                    <a:blip r:embed="rId21">
                      <a:extLst>
                        <a:ext uri="{28A0092B-C50C-407E-A947-70E740481C1C}">
                          <a14:useLocalDpi xmlns:a14="http://schemas.microsoft.com/office/drawing/2010/main" val="0"/>
                        </a:ext>
                      </a:extLst>
                    </a:blip>
                    <a:stretch>
                      <a:fillRect/>
                    </a:stretch>
                  </pic:blipFill>
                  <pic:spPr>
                    <a:xfrm>
                      <a:off x="0" y="0"/>
                      <a:ext cx="3600000" cy="2664000"/>
                    </a:xfrm>
                    <a:prstGeom prst="rect">
                      <a:avLst/>
                    </a:prstGeom>
                    <a:ln w="12700">
                      <a:solidFill>
                        <a:schemeClr val="tx1"/>
                      </a:solidFill>
                    </a:ln>
                  </pic:spPr>
                </pic:pic>
              </a:graphicData>
            </a:graphic>
          </wp:inline>
        </w:drawing>
      </w:r>
    </w:p>
    <w:p w14:paraId="30FA0CD9" w14:textId="2D57AD09" w:rsidR="00A242A8" w:rsidRDefault="00A242A8" w:rsidP="00A242A8">
      <w:pPr>
        <w:pStyle w:val="Caption"/>
        <w:jc w:val="center"/>
      </w:pPr>
      <w:bookmarkStart w:id="244" w:name="_Toc20774388"/>
      <w:r>
        <w:t xml:space="preserve">Figure </w:t>
      </w:r>
      <w:r>
        <w:rPr>
          <w:noProof/>
        </w:rPr>
        <w:fldChar w:fldCharType="begin"/>
      </w:r>
      <w:r>
        <w:rPr>
          <w:noProof/>
        </w:rPr>
        <w:instrText xml:space="preserve"> SEQ Figure \* ARABIC </w:instrText>
      </w:r>
      <w:r>
        <w:rPr>
          <w:noProof/>
        </w:rPr>
        <w:fldChar w:fldCharType="separate"/>
      </w:r>
      <w:r w:rsidR="00DF75D5">
        <w:rPr>
          <w:noProof/>
        </w:rPr>
        <w:t>12</w:t>
      </w:r>
      <w:r>
        <w:rPr>
          <w:noProof/>
        </w:rPr>
        <w:fldChar w:fldCharType="end"/>
      </w:r>
      <w:r>
        <w:t xml:space="preserve"> – Magnet</w:t>
      </w:r>
      <w:r w:rsidR="0099187C">
        <w:t>o</w:t>
      </w:r>
      <w:r>
        <w:t>-Resistive Sensor Orientation</w:t>
      </w:r>
      <w:bookmarkEnd w:id="244"/>
    </w:p>
    <w:p w14:paraId="41B6BB02" w14:textId="0FF77542" w:rsidR="001E1F78" w:rsidRDefault="00C5143D" w:rsidP="00A7651F">
      <w:pPr>
        <w:pStyle w:val="Heading2"/>
        <w:pageBreakBefore/>
      </w:pPr>
      <w:bookmarkStart w:id="245" w:name="_Toc20774307"/>
      <w:r>
        <w:lastRenderedPageBreak/>
        <w:t xml:space="preserve">Simulator </w:t>
      </w:r>
      <w:r w:rsidR="004408BF">
        <w:t>Interface</w:t>
      </w:r>
      <w:r w:rsidR="001E1F78">
        <w:t xml:space="preserve"> </w:t>
      </w:r>
      <w:r w:rsidR="00112429">
        <w:t>Module</w:t>
      </w:r>
      <w:bookmarkEnd w:id="245"/>
    </w:p>
    <w:p w14:paraId="1A3102FC" w14:textId="6CBF337C" w:rsidR="00231358" w:rsidRPr="00212D29" w:rsidRDefault="009030AD" w:rsidP="009030AD">
      <w:r w:rsidRPr="00212D29">
        <w:t xml:space="preserve">The </w:t>
      </w:r>
      <w:r w:rsidR="00231358" w:rsidRPr="00212D29">
        <w:t xml:space="preserve">Simulator Interface </w:t>
      </w:r>
      <w:r w:rsidR="00112429">
        <w:t>module</w:t>
      </w:r>
      <w:r w:rsidR="00112429" w:rsidRPr="00212D29">
        <w:t xml:space="preserve"> </w:t>
      </w:r>
      <w:r w:rsidR="00231358" w:rsidRPr="00212D29">
        <w:t xml:space="preserve">contains the power supply for the interface and Sensor </w:t>
      </w:r>
      <w:r w:rsidR="00112429">
        <w:t>modules</w:t>
      </w:r>
      <w:r w:rsidR="00231358" w:rsidRPr="00212D29">
        <w:t>, the microcontroller, a RS</w:t>
      </w:r>
      <w:r w:rsidR="008B7DA0" w:rsidRPr="00212D29">
        <w:t>-</w:t>
      </w:r>
      <w:r w:rsidR="00231358" w:rsidRPr="00212D29">
        <w:t xml:space="preserve">232 serial line driver, plus </w:t>
      </w:r>
      <w:r w:rsidR="00A50D46" w:rsidRPr="00212D29">
        <w:t>power and</w:t>
      </w:r>
      <w:r w:rsidR="00231358" w:rsidRPr="00212D29">
        <w:t xml:space="preserve"> </w:t>
      </w:r>
      <w:r w:rsidRPr="00212D29">
        <w:t>diagnostic LEDs</w:t>
      </w:r>
      <w:r w:rsidR="00231358" w:rsidRPr="00212D29">
        <w:t>, and an ICSP</w:t>
      </w:r>
      <w:r w:rsidR="009642B2" w:rsidRPr="00212D29">
        <w:rPr>
          <w:rStyle w:val="FootnoteReference"/>
        </w:rPr>
        <w:footnoteReference w:id="9"/>
      </w:r>
      <w:r w:rsidR="00231358" w:rsidRPr="00212D29">
        <w:t xml:space="preserve"> programming interface</w:t>
      </w:r>
      <w:r w:rsidR="00152A9A" w:rsidRPr="00212D29">
        <w:t xml:space="preserve"> for firmware upload</w:t>
      </w:r>
      <w:r w:rsidR="00231358" w:rsidRPr="00212D29">
        <w:t>.</w:t>
      </w:r>
    </w:p>
    <w:p w14:paraId="654C4D6B" w14:textId="77777777" w:rsidR="00FB1524" w:rsidRDefault="00FB1524" w:rsidP="00783608">
      <w:pPr>
        <w:pStyle w:val="Heading3"/>
      </w:pPr>
      <w:bookmarkStart w:id="246" w:name="_Toc20774308"/>
      <w:r>
        <w:t>Parts List</w:t>
      </w:r>
      <w:bookmarkEnd w:id="246"/>
    </w:p>
    <w:p w14:paraId="3B42F3D6" w14:textId="1164ADFD" w:rsidR="00FB1524" w:rsidRPr="00393B25" w:rsidRDefault="00FB1524" w:rsidP="00FB1524">
      <w:pPr>
        <w:pStyle w:val="Caption"/>
        <w:keepNext/>
      </w:pPr>
      <w:bookmarkStart w:id="247" w:name="_Toc20774455"/>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DF75D5">
        <w:rPr>
          <w:noProof/>
        </w:rPr>
        <w:t>1</w:t>
      </w:r>
      <w:r w:rsidR="00D15F53">
        <w:rPr>
          <w:noProof/>
        </w:rPr>
        <w:fldChar w:fldCharType="end"/>
      </w:r>
      <w:r>
        <w:t xml:space="preserve"> – Simulator Interface</w:t>
      </w:r>
      <w:r w:rsidR="00152C2B">
        <w:t xml:space="preserve"> </w:t>
      </w:r>
      <w:r w:rsidR="00112429">
        <w:t xml:space="preserve">Module </w:t>
      </w:r>
      <w:r>
        <w:t>Parts List</w:t>
      </w:r>
      <w:bookmarkEnd w:id="24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FB1524" w:rsidRPr="00AE25BB" w14:paraId="205ECD1A" w14:textId="77777777" w:rsidTr="00152C2B">
        <w:tc>
          <w:tcPr>
            <w:tcW w:w="1985" w:type="dxa"/>
            <w:shd w:val="clear" w:color="auto" w:fill="D9D9D9" w:themeFill="background1" w:themeFillShade="D9"/>
          </w:tcPr>
          <w:p w14:paraId="12913D26" w14:textId="77777777" w:rsidR="00FB1524" w:rsidRPr="00212D29" w:rsidRDefault="00FB1524" w:rsidP="00FB1524">
            <w:pPr>
              <w:contextualSpacing/>
              <w:rPr>
                <w:b/>
              </w:rPr>
            </w:pPr>
            <w:r w:rsidRPr="00212D29">
              <w:rPr>
                <w:b/>
              </w:rPr>
              <w:t>Reference</w:t>
            </w:r>
          </w:p>
        </w:tc>
        <w:tc>
          <w:tcPr>
            <w:tcW w:w="4252" w:type="dxa"/>
            <w:shd w:val="clear" w:color="auto" w:fill="D9D9D9" w:themeFill="background1" w:themeFillShade="D9"/>
          </w:tcPr>
          <w:p w14:paraId="68E39D90" w14:textId="77777777" w:rsidR="00FB1524" w:rsidRPr="00212D29" w:rsidRDefault="00FB1524" w:rsidP="00FB1524">
            <w:pPr>
              <w:contextualSpacing/>
              <w:rPr>
                <w:b/>
              </w:rPr>
            </w:pPr>
            <w:r w:rsidRPr="00212D29">
              <w:rPr>
                <w:b/>
              </w:rPr>
              <w:t>Component</w:t>
            </w:r>
          </w:p>
        </w:tc>
        <w:tc>
          <w:tcPr>
            <w:tcW w:w="2897" w:type="dxa"/>
            <w:shd w:val="clear" w:color="auto" w:fill="D9D9D9" w:themeFill="background1" w:themeFillShade="D9"/>
          </w:tcPr>
          <w:p w14:paraId="7F209771" w14:textId="77777777" w:rsidR="00FB1524" w:rsidRPr="00212D29" w:rsidRDefault="00FB1524" w:rsidP="00FB1524">
            <w:pPr>
              <w:contextualSpacing/>
              <w:rPr>
                <w:b/>
              </w:rPr>
            </w:pPr>
            <w:r w:rsidRPr="00212D29">
              <w:rPr>
                <w:b/>
              </w:rPr>
              <w:t>Notes</w:t>
            </w:r>
          </w:p>
        </w:tc>
      </w:tr>
      <w:tr w:rsidR="00FB1524" w:rsidRPr="007A4ECF" w14:paraId="30E3DCFD" w14:textId="77777777" w:rsidTr="001631DF">
        <w:tc>
          <w:tcPr>
            <w:tcW w:w="1985" w:type="dxa"/>
          </w:tcPr>
          <w:p w14:paraId="6FEF2C71" w14:textId="77777777" w:rsidR="00FB1524" w:rsidRPr="00212D29" w:rsidRDefault="00FB1524" w:rsidP="001631DF">
            <w:pPr>
              <w:contextualSpacing/>
            </w:pPr>
            <w:r w:rsidRPr="00212D29">
              <w:t>PCB</w:t>
            </w:r>
          </w:p>
        </w:tc>
        <w:tc>
          <w:tcPr>
            <w:tcW w:w="4252" w:type="dxa"/>
          </w:tcPr>
          <w:p w14:paraId="4588EEA0" w14:textId="77777777" w:rsidR="00FB1524" w:rsidRPr="00212D29" w:rsidRDefault="00783608" w:rsidP="001631DF">
            <w:pPr>
              <w:contextualSpacing/>
            </w:pPr>
            <w:r w:rsidRPr="00212D29">
              <w:t xml:space="preserve">Type 2 </w:t>
            </w:r>
            <w:r w:rsidR="00733A4D" w:rsidRPr="00212D29">
              <w:t>Simulator Interface PCB</w:t>
            </w:r>
          </w:p>
        </w:tc>
        <w:tc>
          <w:tcPr>
            <w:tcW w:w="2897" w:type="dxa"/>
          </w:tcPr>
          <w:p w14:paraId="31374877" w14:textId="77777777" w:rsidR="00FB1524" w:rsidRPr="00212D29" w:rsidRDefault="00FB1524" w:rsidP="001631DF">
            <w:pPr>
              <w:contextualSpacing/>
            </w:pPr>
          </w:p>
        </w:tc>
      </w:tr>
      <w:tr w:rsidR="00FB1524" w:rsidRPr="007A4ECF" w14:paraId="5CC1988B" w14:textId="77777777" w:rsidTr="001631DF">
        <w:tc>
          <w:tcPr>
            <w:tcW w:w="1985" w:type="dxa"/>
          </w:tcPr>
          <w:p w14:paraId="30A1B4FF" w14:textId="77777777" w:rsidR="00FB1524" w:rsidRPr="00212D29" w:rsidRDefault="00FB1524" w:rsidP="001631DF">
            <w:pPr>
              <w:contextualSpacing/>
            </w:pPr>
            <w:r w:rsidRPr="00212D29">
              <w:t>R1</w:t>
            </w:r>
          </w:p>
        </w:tc>
        <w:tc>
          <w:tcPr>
            <w:tcW w:w="4252" w:type="dxa"/>
          </w:tcPr>
          <w:p w14:paraId="46A9615E" w14:textId="77777777" w:rsidR="00FB1524" w:rsidRPr="00212D29" w:rsidRDefault="00FB1524" w:rsidP="00FD7B98">
            <w:pPr>
              <w:contextualSpacing/>
            </w:pPr>
            <w:r w:rsidRPr="00212D29">
              <w:t>10k</w:t>
            </w:r>
            <w:r w:rsidRPr="00212D29">
              <w:rPr>
                <w:rFonts w:cs="Calibri"/>
              </w:rPr>
              <w:t>Ω 0.</w:t>
            </w:r>
            <w:r w:rsidR="00FD7B98" w:rsidRPr="00212D29">
              <w:rPr>
                <w:rFonts w:cs="Calibri"/>
              </w:rPr>
              <w:t>25</w:t>
            </w:r>
            <w:r w:rsidRPr="00212D29">
              <w:rPr>
                <w:rFonts w:cs="Calibri"/>
              </w:rPr>
              <w:t>W Metal Film</w:t>
            </w:r>
          </w:p>
        </w:tc>
        <w:tc>
          <w:tcPr>
            <w:tcW w:w="2897" w:type="dxa"/>
          </w:tcPr>
          <w:p w14:paraId="6B093EF8" w14:textId="77777777" w:rsidR="00FB1524" w:rsidRPr="00212D29" w:rsidRDefault="001631DF" w:rsidP="001631DF">
            <w:pPr>
              <w:contextualSpacing/>
            </w:pPr>
            <w:r w:rsidRPr="00212D29">
              <w:t>Farnell 9341110</w:t>
            </w:r>
          </w:p>
        </w:tc>
      </w:tr>
      <w:tr w:rsidR="00FB1524" w:rsidRPr="007A4ECF" w14:paraId="6951C12D" w14:textId="77777777" w:rsidTr="001631DF">
        <w:tc>
          <w:tcPr>
            <w:tcW w:w="1985" w:type="dxa"/>
          </w:tcPr>
          <w:p w14:paraId="0A05EE6E" w14:textId="77777777" w:rsidR="00FB1524" w:rsidRPr="00212D29" w:rsidRDefault="00FB1524" w:rsidP="001631DF">
            <w:pPr>
              <w:contextualSpacing/>
            </w:pPr>
            <w:r w:rsidRPr="00212D29">
              <w:t>R2, R3</w:t>
            </w:r>
          </w:p>
        </w:tc>
        <w:tc>
          <w:tcPr>
            <w:tcW w:w="4252" w:type="dxa"/>
          </w:tcPr>
          <w:p w14:paraId="2098B4F3" w14:textId="77777777" w:rsidR="00FB1524" w:rsidRPr="00212D29" w:rsidRDefault="00FB1524" w:rsidP="00FD7B98">
            <w:pPr>
              <w:contextualSpacing/>
            </w:pPr>
            <w:r w:rsidRPr="00212D29">
              <w:t>1k</w:t>
            </w:r>
            <w:r w:rsidRPr="00212D29">
              <w:rPr>
                <w:rFonts w:cs="Calibri"/>
              </w:rPr>
              <w:t>Ω 0.</w:t>
            </w:r>
            <w:r w:rsidR="00FD7B98" w:rsidRPr="00212D29">
              <w:rPr>
                <w:rFonts w:cs="Calibri"/>
              </w:rPr>
              <w:t>25</w:t>
            </w:r>
            <w:r w:rsidRPr="00212D29">
              <w:rPr>
                <w:rFonts w:cs="Calibri"/>
              </w:rPr>
              <w:t>W Metal Film</w:t>
            </w:r>
          </w:p>
        </w:tc>
        <w:tc>
          <w:tcPr>
            <w:tcW w:w="2897" w:type="dxa"/>
          </w:tcPr>
          <w:p w14:paraId="1D629097" w14:textId="77777777" w:rsidR="00FB1524" w:rsidRPr="00212D29" w:rsidRDefault="001631DF" w:rsidP="001631DF">
            <w:pPr>
              <w:contextualSpacing/>
            </w:pPr>
            <w:r w:rsidRPr="00212D29">
              <w:t>Farnell 9341102</w:t>
            </w:r>
          </w:p>
        </w:tc>
      </w:tr>
      <w:tr w:rsidR="00FB1524" w:rsidRPr="007A4ECF" w14:paraId="1A1D9B9F" w14:textId="77777777" w:rsidTr="001631DF">
        <w:tc>
          <w:tcPr>
            <w:tcW w:w="1985" w:type="dxa"/>
          </w:tcPr>
          <w:p w14:paraId="006CD0C4" w14:textId="77777777" w:rsidR="00FB1524" w:rsidRPr="00212D29" w:rsidRDefault="00FB1524" w:rsidP="001631DF">
            <w:pPr>
              <w:contextualSpacing/>
            </w:pPr>
            <w:r w:rsidRPr="00212D29">
              <w:t>C1, C2</w:t>
            </w:r>
          </w:p>
        </w:tc>
        <w:tc>
          <w:tcPr>
            <w:tcW w:w="4252" w:type="dxa"/>
          </w:tcPr>
          <w:p w14:paraId="69919484" w14:textId="5FCAFEB7" w:rsidR="00FB1524" w:rsidRPr="00212D29" w:rsidRDefault="00FB1524" w:rsidP="00FD7B98">
            <w:pPr>
              <w:contextualSpacing/>
            </w:pPr>
            <w:r w:rsidRPr="00212D29">
              <w:t>100</w:t>
            </w:r>
            <w:r w:rsidRPr="00212D29">
              <w:rPr>
                <w:rFonts w:cs="Calibri"/>
              </w:rPr>
              <w:t>µF</w:t>
            </w:r>
            <w:r w:rsidR="00FD7B98" w:rsidRPr="00212D29">
              <w:t xml:space="preserve"> 25V </w:t>
            </w:r>
            <w:r w:rsidR="00811CBE" w:rsidRPr="00212D29">
              <w:t>Electrolytic (</w:t>
            </w:r>
            <w:r w:rsidR="00FD7B98" w:rsidRPr="00212D29">
              <w:t>6.3</w:t>
            </w:r>
            <w:r w:rsidRPr="00212D29">
              <w:t>mm Radial)</w:t>
            </w:r>
          </w:p>
        </w:tc>
        <w:tc>
          <w:tcPr>
            <w:tcW w:w="2897" w:type="dxa"/>
          </w:tcPr>
          <w:p w14:paraId="10FB7754" w14:textId="77777777" w:rsidR="00FB1524" w:rsidRPr="00212D29" w:rsidRDefault="001631DF" w:rsidP="00FD7B98">
            <w:pPr>
              <w:contextualSpacing/>
            </w:pPr>
            <w:r w:rsidRPr="00212D29">
              <w:t xml:space="preserve">Farnell </w:t>
            </w:r>
            <w:r w:rsidR="00FD7B98" w:rsidRPr="00212D29">
              <w:t>9451188</w:t>
            </w:r>
          </w:p>
        </w:tc>
      </w:tr>
      <w:tr w:rsidR="00FB1524" w:rsidRPr="007A4ECF" w14:paraId="13710560" w14:textId="77777777" w:rsidTr="001631DF">
        <w:tc>
          <w:tcPr>
            <w:tcW w:w="1985" w:type="dxa"/>
          </w:tcPr>
          <w:p w14:paraId="7CE7EEE3" w14:textId="77777777" w:rsidR="00FB1524" w:rsidRPr="00212D29" w:rsidRDefault="00FB1524" w:rsidP="001631DF">
            <w:pPr>
              <w:contextualSpacing/>
            </w:pPr>
            <w:r w:rsidRPr="00212D29">
              <w:t>C3, C4, C5, C6</w:t>
            </w:r>
          </w:p>
        </w:tc>
        <w:tc>
          <w:tcPr>
            <w:tcW w:w="4252" w:type="dxa"/>
          </w:tcPr>
          <w:p w14:paraId="68C46948" w14:textId="77777777" w:rsidR="00FB1524" w:rsidRPr="00212D29" w:rsidRDefault="00FB1524" w:rsidP="001631DF">
            <w:pPr>
              <w:contextualSpacing/>
            </w:pPr>
            <w:r w:rsidRPr="00212D29">
              <w:t xml:space="preserve">100nF </w:t>
            </w:r>
            <w:r w:rsidR="00F75438" w:rsidRPr="00212D29">
              <w:t>(0.1</w:t>
            </w:r>
            <w:r w:rsidR="00F75438" w:rsidRPr="00212D29">
              <w:rPr>
                <w:rFonts w:cs="Calibri"/>
              </w:rPr>
              <w:t>µF</w:t>
            </w:r>
            <w:r w:rsidR="00F75438" w:rsidRPr="00212D29">
              <w:t xml:space="preserve">) </w:t>
            </w:r>
            <w:r w:rsidRPr="00212D29">
              <w:t>50V MLCC</w:t>
            </w:r>
            <w:r w:rsidR="00F75438" w:rsidRPr="00212D29">
              <w:rPr>
                <w:rStyle w:val="FootnoteReference"/>
              </w:rPr>
              <w:footnoteReference w:id="10"/>
            </w:r>
            <w:r w:rsidRPr="00212D29">
              <w:t xml:space="preserve"> </w:t>
            </w:r>
            <w:r w:rsidR="00783608" w:rsidRPr="00212D29">
              <w:t xml:space="preserve"> </w:t>
            </w:r>
            <w:r w:rsidRPr="00212D29">
              <w:t>(2.54mm Radial)</w:t>
            </w:r>
          </w:p>
        </w:tc>
        <w:tc>
          <w:tcPr>
            <w:tcW w:w="2897" w:type="dxa"/>
          </w:tcPr>
          <w:p w14:paraId="5207E1DF" w14:textId="77777777" w:rsidR="00FB1524" w:rsidRPr="00212D29" w:rsidRDefault="001631DF" w:rsidP="001631DF">
            <w:pPr>
              <w:contextualSpacing/>
            </w:pPr>
            <w:r w:rsidRPr="00212D29">
              <w:t>Farnell 1457655</w:t>
            </w:r>
          </w:p>
        </w:tc>
      </w:tr>
      <w:tr w:rsidR="00FB1524" w:rsidRPr="007A4ECF" w14:paraId="471D1204" w14:textId="77777777" w:rsidTr="001631DF">
        <w:tc>
          <w:tcPr>
            <w:tcW w:w="1985" w:type="dxa"/>
          </w:tcPr>
          <w:p w14:paraId="71E7F3C9" w14:textId="77777777" w:rsidR="00FB1524" w:rsidRPr="00212D29" w:rsidRDefault="00FB1524" w:rsidP="001631DF">
            <w:pPr>
              <w:contextualSpacing/>
            </w:pPr>
            <w:r w:rsidRPr="00212D29">
              <w:t>D1</w:t>
            </w:r>
          </w:p>
        </w:tc>
        <w:tc>
          <w:tcPr>
            <w:tcW w:w="4252" w:type="dxa"/>
          </w:tcPr>
          <w:p w14:paraId="6A8063E6" w14:textId="77777777" w:rsidR="00FB1524" w:rsidRPr="00212D29" w:rsidRDefault="00FB1524" w:rsidP="001631DF">
            <w:pPr>
              <w:contextualSpacing/>
            </w:pPr>
            <w:r w:rsidRPr="00212D29">
              <w:t>1N4001</w:t>
            </w:r>
          </w:p>
        </w:tc>
        <w:tc>
          <w:tcPr>
            <w:tcW w:w="2897" w:type="dxa"/>
          </w:tcPr>
          <w:p w14:paraId="5A854E63" w14:textId="2DC33D70" w:rsidR="00FB1524" w:rsidRPr="00212D29" w:rsidRDefault="000C396F" w:rsidP="001631DF">
            <w:pPr>
              <w:contextualSpacing/>
            </w:pPr>
            <w:r w:rsidRPr="00212D29">
              <w:t xml:space="preserve">Farnell </w:t>
            </w:r>
            <w:r w:rsidR="002F37C2">
              <w:t>145</w:t>
            </w:r>
            <w:r w:rsidR="003545D0">
              <w:t>8986</w:t>
            </w:r>
          </w:p>
        </w:tc>
      </w:tr>
      <w:tr w:rsidR="00FB1524" w:rsidRPr="007A4ECF" w14:paraId="05850F07" w14:textId="77777777" w:rsidTr="001631DF">
        <w:tc>
          <w:tcPr>
            <w:tcW w:w="1985" w:type="dxa"/>
          </w:tcPr>
          <w:p w14:paraId="41490C6E" w14:textId="77777777" w:rsidR="00FB1524" w:rsidRPr="00212D29" w:rsidRDefault="00FB1524" w:rsidP="001631DF">
            <w:pPr>
              <w:contextualSpacing/>
            </w:pPr>
            <w:r w:rsidRPr="00212D29">
              <w:t>D2</w:t>
            </w:r>
          </w:p>
        </w:tc>
        <w:tc>
          <w:tcPr>
            <w:tcW w:w="4252" w:type="dxa"/>
          </w:tcPr>
          <w:p w14:paraId="2A6E9DCC" w14:textId="77777777" w:rsidR="00FB1524" w:rsidRPr="00212D29" w:rsidRDefault="00FB1524" w:rsidP="001631DF">
            <w:pPr>
              <w:contextualSpacing/>
            </w:pPr>
            <w:r w:rsidRPr="00212D29">
              <w:t>SA5.0A</w:t>
            </w:r>
          </w:p>
        </w:tc>
        <w:tc>
          <w:tcPr>
            <w:tcW w:w="2897" w:type="dxa"/>
          </w:tcPr>
          <w:p w14:paraId="70A859AC" w14:textId="77777777" w:rsidR="00FB1524" w:rsidRPr="00212D29" w:rsidRDefault="00CD4E00" w:rsidP="001631DF">
            <w:pPr>
              <w:contextualSpacing/>
            </w:pPr>
            <w:r w:rsidRPr="00212D29">
              <w:t>Farnell 1886342</w:t>
            </w:r>
          </w:p>
        </w:tc>
      </w:tr>
      <w:tr w:rsidR="00FB1524" w:rsidRPr="007A4ECF" w14:paraId="248E2C6F" w14:textId="77777777" w:rsidTr="001631DF">
        <w:tc>
          <w:tcPr>
            <w:tcW w:w="1985" w:type="dxa"/>
          </w:tcPr>
          <w:p w14:paraId="5C9E369D" w14:textId="77777777" w:rsidR="00FB1524" w:rsidRPr="00212D29" w:rsidRDefault="00FB1524" w:rsidP="001631DF">
            <w:pPr>
              <w:contextualSpacing/>
            </w:pPr>
            <w:r w:rsidRPr="00212D29">
              <w:t>IC1</w:t>
            </w:r>
          </w:p>
        </w:tc>
        <w:tc>
          <w:tcPr>
            <w:tcW w:w="4252" w:type="dxa"/>
          </w:tcPr>
          <w:p w14:paraId="3CA21248" w14:textId="77777777" w:rsidR="00FB1524" w:rsidRPr="00212D29" w:rsidRDefault="000C396F" w:rsidP="005E14A6">
            <w:pPr>
              <w:contextualSpacing/>
            </w:pPr>
            <w:r w:rsidRPr="00212D29">
              <w:t>LM340T-5.0</w:t>
            </w:r>
            <w:r w:rsidR="00D81B86" w:rsidRPr="00212D29">
              <w:t xml:space="preserve"> (replacement for LM7805)</w:t>
            </w:r>
            <w:r w:rsidR="00D81B86" w:rsidRPr="00212D29">
              <w:br/>
              <w:t>(Alternative: Traco</w:t>
            </w:r>
            <w:r w:rsidR="005E14A6" w:rsidRPr="00212D29">
              <w:t xml:space="preserve"> P</w:t>
            </w:r>
            <w:r w:rsidR="00D81B86" w:rsidRPr="00212D29">
              <w:t>ower TSR 1-2450)</w:t>
            </w:r>
          </w:p>
        </w:tc>
        <w:tc>
          <w:tcPr>
            <w:tcW w:w="2897" w:type="dxa"/>
          </w:tcPr>
          <w:p w14:paraId="30A4278D" w14:textId="77777777" w:rsidR="00FB1524" w:rsidRPr="00212D29" w:rsidRDefault="000C396F" w:rsidP="00D81B86">
            <w:pPr>
              <w:contextualSpacing/>
            </w:pPr>
            <w:r w:rsidRPr="00212D29">
              <w:t>Farnell 9490175</w:t>
            </w:r>
            <w:r w:rsidRPr="00212D29">
              <w:br/>
            </w:r>
            <w:r w:rsidR="00D81B86" w:rsidRPr="00212D29">
              <w:t>(Farnell 1696320)</w:t>
            </w:r>
          </w:p>
        </w:tc>
      </w:tr>
      <w:tr w:rsidR="00FB1524" w:rsidRPr="007A4ECF" w14:paraId="271F13DE" w14:textId="77777777" w:rsidTr="001631DF">
        <w:tc>
          <w:tcPr>
            <w:tcW w:w="1985" w:type="dxa"/>
          </w:tcPr>
          <w:p w14:paraId="7D4B5A7D" w14:textId="77777777" w:rsidR="00FB1524" w:rsidRPr="00212D29" w:rsidRDefault="00FB1524" w:rsidP="001631DF">
            <w:pPr>
              <w:contextualSpacing/>
            </w:pPr>
            <w:r w:rsidRPr="00212D29">
              <w:t>IC2</w:t>
            </w:r>
          </w:p>
        </w:tc>
        <w:tc>
          <w:tcPr>
            <w:tcW w:w="4252" w:type="dxa"/>
          </w:tcPr>
          <w:p w14:paraId="4EDB6824" w14:textId="77777777" w:rsidR="00FB1524" w:rsidRPr="00212D29" w:rsidRDefault="00FB1524" w:rsidP="001631DF">
            <w:pPr>
              <w:contextualSpacing/>
            </w:pPr>
            <w:r w:rsidRPr="00212D29">
              <w:t>MAX233EPP</w:t>
            </w:r>
            <w:r w:rsidR="00FD7B98" w:rsidRPr="00212D29">
              <w:t>+G36</w:t>
            </w:r>
          </w:p>
        </w:tc>
        <w:tc>
          <w:tcPr>
            <w:tcW w:w="2897" w:type="dxa"/>
          </w:tcPr>
          <w:p w14:paraId="52371B4C" w14:textId="77777777" w:rsidR="00FB1524" w:rsidRPr="00212D29" w:rsidRDefault="00FD7B98" w:rsidP="001631DF">
            <w:pPr>
              <w:contextualSpacing/>
            </w:pPr>
            <w:r w:rsidRPr="00212D29">
              <w:t>Farnell 2519158</w:t>
            </w:r>
          </w:p>
        </w:tc>
      </w:tr>
      <w:tr w:rsidR="00FB1524" w:rsidRPr="007A4ECF" w14:paraId="2EC3071E" w14:textId="77777777" w:rsidTr="001631DF">
        <w:tc>
          <w:tcPr>
            <w:tcW w:w="1985" w:type="dxa"/>
          </w:tcPr>
          <w:p w14:paraId="6E49FCA5" w14:textId="77777777" w:rsidR="00FB1524" w:rsidRPr="00212D29" w:rsidRDefault="00FB1524" w:rsidP="001631DF">
            <w:pPr>
              <w:contextualSpacing/>
            </w:pPr>
            <w:r w:rsidRPr="00212D29">
              <w:t>IC3</w:t>
            </w:r>
          </w:p>
        </w:tc>
        <w:tc>
          <w:tcPr>
            <w:tcW w:w="4252" w:type="dxa"/>
          </w:tcPr>
          <w:p w14:paraId="276E2D58" w14:textId="77777777" w:rsidR="00FB1524" w:rsidRPr="00212D29" w:rsidRDefault="00FB1524" w:rsidP="001631DF">
            <w:pPr>
              <w:contextualSpacing/>
            </w:pPr>
            <w:r w:rsidRPr="00212D29">
              <w:t>ATmega328P-PU</w:t>
            </w:r>
          </w:p>
        </w:tc>
        <w:tc>
          <w:tcPr>
            <w:tcW w:w="2897" w:type="dxa"/>
          </w:tcPr>
          <w:p w14:paraId="48CE55EB" w14:textId="77777777" w:rsidR="00FB1524" w:rsidRPr="00212D29" w:rsidRDefault="000C396F" w:rsidP="001631DF">
            <w:pPr>
              <w:contextualSpacing/>
            </w:pPr>
            <w:r w:rsidRPr="00212D29">
              <w:t>Farnell 1715487</w:t>
            </w:r>
          </w:p>
        </w:tc>
      </w:tr>
      <w:tr w:rsidR="00E83890" w:rsidRPr="007A4ECF" w14:paraId="0CBC56E3" w14:textId="77777777" w:rsidTr="001631DF">
        <w:tc>
          <w:tcPr>
            <w:tcW w:w="1985" w:type="dxa"/>
          </w:tcPr>
          <w:p w14:paraId="4D9DD891" w14:textId="7D5CDFAE" w:rsidR="00E83890" w:rsidRPr="00212D29" w:rsidRDefault="00E83890" w:rsidP="001631DF">
            <w:pPr>
              <w:contextualSpacing/>
            </w:pPr>
            <w:r>
              <w:t>Q1</w:t>
            </w:r>
            <w:r w:rsidR="00AF72D9">
              <w:rPr>
                <w:rStyle w:val="FootnoteReference"/>
              </w:rPr>
              <w:footnoteReference w:id="11"/>
            </w:r>
          </w:p>
        </w:tc>
        <w:tc>
          <w:tcPr>
            <w:tcW w:w="4252" w:type="dxa"/>
          </w:tcPr>
          <w:p w14:paraId="3B89FFED" w14:textId="04EFC4C8" w:rsidR="00E83890" w:rsidRPr="00212D29" w:rsidRDefault="00E83890" w:rsidP="00E83890">
            <w:pPr>
              <w:contextualSpacing/>
            </w:pPr>
            <w:r>
              <w:t xml:space="preserve">Murata </w:t>
            </w:r>
            <w:r w:rsidR="003A1049">
              <w:t>8</w:t>
            </w:r>
            <w:r w:rsidR="00AF72D9">
              <w:t>MHz Resonator</w:t>
            </w:r>
            <w:r>
              <w:t xml:space="preserve"> CSTLS8M00G53-A0</w:t>
            </w:r>
          </w:p>
        </w:tc>
        <w:tc>
          <w:tcPr>
            <w:tcW w:w="2897" w:type="dxa"/>
          </w:tcPr>
          <w:p w14:paraId="382C0B5A" w14:textId="747FACD5" w:rsidR="00E83890" w:rsidRPr="00212D29" w:rsidRDefault="00E83890" w:rsidP="001631DF">
            <w:pPr>
              <w:contextualSpacing/>
            </w:pPr>
            <w:r>
              <w:t xml:space="preserve">Farnell </w:t>
            </w:r>
            <w:r w:rsidR="003A1049">
              <w:t>2443273</w:t>
            </w:r>
          </w:p>
        </w:tc>
      </w:tr>
      <w:tr w:rsidR="00FB1524" w:rsidRPr="007A4ECF" w14:paraId="67FA7ECE" w14:textId="77777777" w:rsidTr="001631DF">
        <w:tc>
          <w:tcPr>
            <w:tcW w:w="1985" w:type="dxa"/>
          </w:tcPr>
          <w:p w14:paraId="0AF4CF36" w14:textId="77777777" w:rsidR="00FB1524" w:rsidRPr="00212D29" w:rsidRDefault="00783608" w:rsidP="001631DF">
            <w:pPr>
              <w:contextualSpacing/>
            </w:pPr>
            <w:r w:rsidRPr="00212D29">
              <w:t xml:space="preserve">PC </w:t>
            </w:r>
            <w:r w:rsidR="00152C2B" w:rsidRPr="00212D29">
              <w:t>Connector</w:t>
            </w:r>
          </w:p>
        </w:tc>
        <w:tc>
          <w:tcPr>
            <w:tcW w:w="4252" w:type="dxa"/>
          </w:tcPr>
          <w:p w14:paraId="6CBDFEC4" w14:textId="77777777" w:rsidR="00FB1524" w:rsidRPr="00212D29" w:rsidRDefault="00783608" w:rsidP="00CD4E00">
            <w:pPr>
              <w:contextualSpacing/>
            </w:pPr>
            <w:r w:rsidRPr="00212D29">
              <w:t>Amphenol RJHSE-5084</w:t>
            </w:r>
          </w:p>
        </w:tc>
        <w:tc>
          <w:tcPr>
            <w:tcW w:w="2897" w:type="dxa"/>
          </w:tcPr>
          <w:p w14:paraId="4FE38F3A" w14:textId="77777777" w:rsidR="00FB1524" w:rsidRPr="00212D29" w:rsidRDefault="00CD4E00" w:rsidP="001631DF">
            <w:pPr>
              <w:contextualSpacing/>
            </w:pPr>
            <w:r w:rsidRPr="00212D29">
              <w:t>Farnell 1860578</w:t>
            </w:r>
          </w:p>
        </w:tc>
      </w:tr>
      <w:tr w:rsidR="00FB1524" w:rsidRPr="007A4ECF" w14:paraId="25A7F15A" w14:textId="77777777" w:rsidTr="001631DF">
        <w:tc>
          <w:tcPr>
            <w:tcW w:w="1985" w:type="dxa"/>
          </w:tcPr>
          <w:p w14:paraId="0FDFA3C5" w14:textId="77777777" w:rsidR="00FB1524" w:rsidRPr="00212D29" w:rsidRDefault="00783608" w:rsidP="001631DF">
            <w:pPr>
              <w:contextualSpacing/>
            </w:pPr>
            <w:r w:rsidRPr="00212D29">
              <w:t xml:space="preserve">Sensors </w:t>
            </w:r>
            <w:r w:rsidR="00152C2B" w:rsidRPr="00212D29">
              <w:t>Connector</w:t>
            </w:r>
          </w:p>
        </w:tc>
        <w:tc>
          <w:tcPr>
            <w:tcW w:w="4252" w:type="dxa"/>
          </w:tcPr>
          <w:p w14:paraId="119A6482" w14:textId="77777777" w:rsidR="00FB1524" w:rsidRPr="00212D29" w:rsidRDefault="00783608" w:rsidP="00CD4E00">
            <w:pPr>
              <w:contextualSpacing/>
            </w:pPr>
            <w:r w:rsidRPr="00212D29">
              <w:t>Amphenol RJHSE-5080-04</w:t>
            </w:r>
          </w:p>
        </w:tc>
        <w:tc>
          <w:tcPr>
            <w:tcW w:w="2897" w:type="dxa"/>
          </w:tcPr>
          <w:p w14:paraId="6B0E7B95" w14:textId="77777777" w:rsidR="00FB1524" w:rsidRPr="00212D29" w:rsidRDefault="00CD4E00" w:rsidP="001631DF">
            <w:pPr>
              <w:contextualSpacing/>
            </w:pPr>
            <w:r w:rsidRPr="00212D29">
              <w:t>Farnell 2709010</w:t>
            </w:r>
          </w:p>
        </w:tc>
      </w:tr>
      <w:tr w:rsidR="00FB1524" w:rsidRPr="007A4ECF" w14:paraId="5178A1BC" w14:textId="77777777" w:rsidTr="001631DF">
        <w:tc>
          <w:tcPr>
            <w:tcW w:w="1985" w:type="dxa"/>
          </w:tcPr>
          <w:p w14:paraId="36E2C4AA" w14:textId="4F0CB311" w:rsidR="00FB1524" w:rsidRPr="00212D29" w:rsidRDefault="00FB1524" w:rsidP="001631DF">
            <w:pPr>
              <w:contextualSpacing/>
            </w:pPr>
            <w:r w:rsidRPr="00212D29">
              <w:t>ICSP Header</w:t>
            </w:r>
            <w:r w:rsidR="000E6CD5">
              <w:rPr>
                <w:rStyle w:val="FootnoteReference"/>
              </w:rPr>
              <w:footnoteReference w:id="12"/>
            </w:r>
          </w:p>
        </w:tc>
        <w:tc>
          <w:tcPr>
            <w:tcW w:w="4252" w:type="dxa"/>
          </w:tcPr>
          <w:p w14:paraId="349F85BA" w14:textId="67C0CC0F" w:rsidR="00FB1524" w:rsidRPr="00212D29" w:rsidRDefault="00FB1524" w:rsidP="00D81B86">
            <w:pPr>
              <w:contextualSpacing/>
            </w:pPr>
            <w:r w:rsidRPr="00212D29">
              <w:t>2x3-pin 0.1” Male Header</w:t>
            </w:r>
            <w:r w:rsidR="00D81B86" w:rsidRPr="00212D29">
              <w:br/>
              <w:t>(cut from a longer strip</w:t>
            </w:r>
            <w:r w:rsidR="006316C5">
              <w:rPr>
                <w:rStyle w:val="FootnoteReference"/>
              </w:rPr>
              <w:footnoteReference w:id="13"/>
            </w:r>
            <w:r w:rsidR="00D81B86" w:rsidRPr="00212D29">
              <w:t>)</w:t>
            </w:r>
          </w:p>
        </w:tc>
        <w:tc>
          <w:tcPr>
            <w:tcW w:w="2897" w:type="dxa"/>
          </w:tcPr>
          <w:p w14:paraId="66D9ED7C" w14:textId="35B3EC64" w:rsidR="00FB1524" w:rsidRPr="00212D29" w:rsidRDefault="00D27B45" w:rsidP="001631DF">
            <w:pPr>
              <w:contextualSpacing/>
            </w:pPr>
            <w:r>
              <w:t>Farnell 1462888,</w:t>
            </w:r>
            <w:r>
              <w:br/>
            </w:r>
            <w:r w:rsidR="000E6CD5">
              <w:t xml:space="preserve">CPC </w:t>
            </w:r>
            <w:r w:rsidR="000E6CD5" w:rsidRPr="000E6CD5">
              <w:t>CN18761</w:t>
            </w:r>
            <w:r>
              <w:t>,</w:t>
            </w:r>
            <w:r w:rsidR="000E6CD5">
              <w:t xml:space="preserve"> or </w:t>
            </w:r>
            <w:r w:rsidR="00D81B86" w:rsidRPr="00212D29">
              <w:t>eBay</w:t>
            </w:r>
          </w:p>
        </w:tc>
      </w:tr>
      <w:tr w:rsidR="00FB1524" w:rsidRPr="007A4ECF" w14:paraId="4709D253" w14:textId="77777777" w:rsidTr="001631DF">
        <w:tc>
          <w:tcPr>
            <w:tcW w:w="1985" w:type="dxa"/>
          </w:tcPr>
          <w:p w14:paraId="1BE19486" w14:textId="77777777" w:rsidR="00FB1524" w:rsidRPr="00212D29" w:rsidRDefault="00FB1524" w:rsidP="001631DF">
            <w:pPr>
              <w:contextualSpacing/>
            </w:pPr>
            <w:r w:rsidRPr="00212D29">
              <w:t>IC Socket</w:t>
            </w:r>
          </w:p>
        </w:tc>
        <w:tc>
          <w:tcPr>
            <w:tcW w:w="4252" w:type="dxa"/>
          </w:tcPr>
          <w:p w14:paraId="380B8962" w14:textId="77777777" w:rsidR="00FB1524" w:rsidRPr="00212D29" w:rsidRDefault="00FB1524" w:rsidP="001631DF">
            <w:pPr>
              <w:contextualSpacing/>
            </w:pPr>
            <w:r w:rsidRPr="00212D29">
              <w:t>20-pin, 0.3” pitch</w:t>
            </w:r>
          </w:p>
        </w:tc>
        <w:tc>
          <w:tcPr>
            <w:tcW w:w="2897" w:type="dxa"/>
          </w:tcPr>
          <w:p w14:paraId="2DA250FD" w14:textId="77777777" w:rsidR="00FB1524" w:rsidRPr="00212D29" w:rsidRDefault="000C396F" w:rsidP="001631DF">
            <w:pPr>
              <w:contextualSpacing/>
            </w:pPr>
            <w:r w:rsidRPr="00212D29">
              <w:t>Farnell 2445624</w:t>
            </w:r>
          </w:p>
        </w:tc>
      </w:tr>
      <w:tr w:rsidR="00FB1524" w:rsidRPr="007A4ECF" w14:paraId="6D9C7282" w14:textId="77777777" w:rsidTr="001631DF">
        <w:tc>
          <w:tcPr>
            <w:tcW w:w="1985" w:type="dxa"/>
          </w:tcPr>
          <w:p w14:paraId="5ED6A0E1" w14:textId="77777777" w:rsidR="00FB1524" w:rsidRPr="00212D29" w:rsidRDefault="00FB1524" w:rsidP="001631DF">
            <w:pPr>
              <w:contextualSpacing/>
            </w:pPr>
            <w:r w:rsidRPr="00212D29">
              <w:t>IC Socket</w:t>
            </w:r>
          </w:p>
        </w:tc>
        <w:tc>
          <w:tcPr>
            <w:tcW w:w="4252" w:type="dxa"/>
          </w:tcPr>
          <w:p w14:paraId="6AE6B2B3" w14:textId="77777777" w:rsidR="00FB1524" w:rsidRPr="00212D29" w:rsidRDefault="00FB1524" w:rsidP="001631DF">
            <w:pPr>
              <w:contextualSpacing/>
            </w:pPr>
            <w:r w:rsidRPr="00212D29">
              <w:t>28-pin, 0.3” pitch</w:t>
            </w:r>
          </w:p>
        </w:tc>
        <w:tc>
          <w:tcPr>
            <w:tcW w:w="2897" w:type="dxa"/>
          </w:tcPr>
          <w:p w14:paraId="2F626A80" w14:textId="77777777" w:rsidR="00FD7B98" w:rsidRPr="00212D29" w:rsidRDefault="00FD7B98" w:rsidP="001631DF">
            <w:pPr>
              <w:contextualSpacing/>
            </w:pPr>
            <w:r w:rsidRPr="00212D29">
              <w:t>Farnell 2445626</w:t>
            </w:r>
          </w:p>
        </w:tc>
      </w:tr>
      <w:tr w:rsidR="00CA2E9E" w:rsidRPr="007A4ECF" w14:paraId="7B5EB962" w14:textId="77777777" w:rsidTr="001631DF">
        <w:tc>
          <w:tcPr>
            <w:tcW w:w="1985" w:type="dxa"/>
          </w:tcPr>
          <w:p w14:paraId="25E1E668" w14:textId="3618AFBB" w:rsidR="00CA2E9E" w:rsidRPr="00212D29" w:rsidRDefault="00B96BEE" w:rsidP="001631DF">
            <w:pPr>
              <w:contextualSpacing/>
            </w:pPr>
            <w:r>
              <w:t>Hardware</w:t>
            </w:r>
          </w:p>
        </w:tc>
        <w:tc>
          <w:tcPr>
            <w:tcW w:w="4252" w:type="dxa"/>
          </w:tcPr>
          <w:p w14:paraId="6650DCF3" w14:textId="6C1A5BB1" w:rsidR="00CA2E9E" w:rsidRPr="00212D29" w:rsidRDefault="00DC3C21" w:rsidP="001631DF">
            <w:pPr>
              <w:contextualSpacing/>
            </w:pPr>
            <w:r w:rsidRPr="00212D29">
              <w:t xml:space="preserve">M3 </w:t>
            </w:r>
            <w:r w:rsidR="007A1D88">
              <w:t xml:space="preserve">Bolt (6mm/9mm) </w:t>
            </w:r>
            <w:r w:rsidRPr="00212D29">
              <w:t>Nut, &amp; Washer</w:t>
            </w:r>
          </w:p>
        </w:tc>
        <w:tc>
          <w:tcPr>
            <w:tcW w:w="2897" w:type="dxa"/>
          </w:tcPr>
          <w:p w14:paraId="473946D2" w14:textId="61200FC4" w:rsidR="00CA2E9E" w:rsidRPr="00212D29" w:rsidRDefault="00B96BEE" w:rsidP="001631DF">
            <w:pPr>
              <w:contextualSpacing/>
            </w:pPr>
            <w:r>
              <w:t xml:space="preserve">Use </w:t>
            </w:r>
            <w:r w:rsidR="007A1D88">
              <w:t>9mm if fitting a heatsink</w:t>
            </w:r>
          </w:p>
        </w:tc>
      </w:tr>
      <w:tr w:rsidR="000E7AE8" w:rsidRPr="007A4ECF" w14:paraId="535E3E37" w14:textId="77777777" w:rsidTr="001631DF">
        <w:tc>
          <w:tcPr>
            <w:tcW w:w="1985" w:type="dxa"/>
          </w:tcPr>
          <w:p w14:paraId="03898307" w14:textId="460B8CA7" w:rsidR="000E7AE8" w:rsidRPr="00212D29" w:rsidRDefault="000E7AE8" w:rsidP="001631DF">
            <w:pPr>
              <w:contextualSpacing/>
            </w:pPr>
            <w:r>
              <w:t>Heatsink</w:t>
            </w:r>
          </w:p>
        </w:tc>
        <w:tc>
          <w:tcPr>
            <w:tcW w:w="4252" w:type="dxa"/>
          </w:tcPr>
          <w:p w14:paraId="4D744C74" w14:textId="5A3BBD41" w:rsidR="000E7AE8" w:rsidRPr="00212D29" w:rsidRDefault="000E7AE8" w:rsidP="001631DF">
            <w:pPr>
              <w:contextualSpacing/>
            </w:pPr>
            <w:r>
              <w:t>TO-220 Heatsink (Optional)</w:t>
            </w:r>
          </w:p>
        </w:tc>
        <w:tc>
          <w:tcPr>
            <w:tcW w:w="2897" w:type="dxa"/>
          </w:tcPr>
          <w:p w14:paraId="01A5DEBA" w14:textId="4EAAB752" w:rsidR="000E7AE8" w:rsidRDefault="000E7AE8" w:rsidP="001631DF">
            <w:pPr>
              <w:contextualSpacing/>
            </w:pPr>
            <w:r>
              <w:t xml:space="preserve">Farnell </w:t>
            </w:r>
            <w:r w:rsidR="00B96BEE" w:rsidRPr="00C9246B">
              <w:t>1703172</w:t>
            </w:r>
          </w:p>
        </w:tc>
      </w:tr>
    </w:tbl>
    <w:p w14:paraId="7BFACF4C" w14:textId="77777777" w:rsidR="00FB1524" w:rsidRPr="009030AD" w:rsidRDefault="00FB1524" w:rsidP="006C4A3A">
      <w:pPr>
        <w:pStyle w:val="ListParagraph"/>
        <w:numPr>
          <w:ilvl w:val="0"/>
          <w:numId w:val="3"/>
        </w:numPr>
        <w:sectPr w:rsidR="00FB1524" w:rsidRPr="009030AD" w:rsidSect="00E832C8">
          <w:headerReference w:type="even" r:id="rId22"/>
          <w:headerReference w:type="default" r:id="rId23"/>
          <w:footerReference w:type="even" r:id="rId24"/>
          <w:footerReference w:type="default" r:id="rId25"/>
          <w:footerReference w:type="first" r:id="rId26"/>
          <w:endnotePr>
            <w:numFmt w:val="decimal"/>
          </w:endnotePr>
          <w:pgSz w:w="11906" w:h="16838"/>
          <w:pgMar w:top="1440" w:right="1440" w:bottom="1440" w:left="1440" w:header="709" w:footer="709" w:gutter="0"/>
          <w:cols w:space="708"/>
          <w:titlePg/>
          <w:docGrid w:linePitch="360"/>
        </w:sectPr>
      </w:pPr>
    </w:p>
    <w:p w14:paraId="5FEF899F" w14:textId="77777777" w:rsidR="001E1F78" w:rsidRDefault="001E1F78" w:rsidP="00557FB7">
      <w:pPr>
        <w:pStyle w:val="Heading3"/>
      </w:pPr>
      <w:bookmarkStart w:id="252" w:name="_Toc20774309"/>
      <w:r>
        <w:lastRenderedPageBreak/>
        <w:t>Schematic</w:t>
      </w:r>
      <w:bookmarkEnd w:id="252"/>
    </w:p>
    <w:p w14:paraId="037F9213" w14:textId="58C2C064" w:rsidR="001818BB" w:rsidRPr="001818BB" w:rsidRDefault="00AF72D9" w:rsidP="00783608">
      <w:pPr>
        <w:jc w:val="center"/>
      </w:pPr>
      <w:r>
        <w:rPr>
          <w:noProof/>
        </w:rPr>
        <w:drawing>
          <wp:inline distT="0" distB="0" distL="0" distR="0" wp14:anchorId="72C52763" wp14:editId="3299480F">
            <wp:extent cx="8235070" cy="54864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mulatorT2InterfaceRevE_sc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245602" cy="5493417"/>
                    </a:xfrm>
                    <a:prstGeom prst="rect">
                      <a:avLst/>
                    </a:prstGeom>
                  </pic:spPr>
                </pic:pic>
              </a:graphicData>
            </a:graphic>
          </wp:inline>
        </w:drawing>
      </w:r>
    </w:p>
    <w:p w14:paraId="5013994D" w14:textId="77777777" w:rsidR="004408BF" w:rsidRDefault="004408BF" w:rsidP="001E1F78">
      <w:pPr>
        <w:pStyle w:val="Heading2"/>
        <w:sectPr w:rsidR="004408BF" w:rsidSect="004408BF">
          <w:endnotePr>
            <w:numFmt w:val="decimal"/>
          </w:endnotePr>
          <w:pgSz w:w="16838" w:h="11906" w:orient="landscape"/>
          <w:pgMar w:top="1440" w:right="1440" w:bottom="1440" w:left="1440" w:header="709" w:footer="709" w:gutter="0"/>
          <w:cols w:space="708"/>
          <w:docGrid w:linePitch="360"/>
        </w:sectPr>
      </w:pPr>
    </w:p>
    <w:p w14:paraId="1AECF3DE" w14:textId="77777777" w:rsidR="00D230DD" w:rsidRDefault="00D230DD" w:rsidP="00557FB7">
      <w:pPr>
        <w:pStyle w:val="Heading3"/>
      </w:pPr>
      <w:bookmarkStart w:id="253" w:name="_Toc20774310"/>
      <w:r>
        <w:lastRenderedPageBreak/>
        <w:t>Parts</w:t>
      </w:r>
      <w:bookmarkEnd w:id="253"/>
    </w:p>
    <w:p w14:paraId="0F545DC6" w14:textId="77777777" w:rsidR="00D230DD" w:rsidRPr="00212D29" w:rsidRDefault="00D230DD" w:rsidP="00D230DD">
      <w:pPr>
        <w:keepNext/>
      </w:pPr>
      <w:r w:rsidRPr="00212D29">
        <w:t xml:space="preserve">The following photograph shows the complete set of parts </w:t>
      </w:r>
      <w:r w:rsidR="00212D29">
        <w:t xml:space="preserve">required </w:t>
      </w:r>
      <w:r w:rsidRPr="00212D29">
        <w:t xml:space="preserve">for the Simulator Interface PCB. </w:t>
      </w:r>
    </w:p>
    <w:p w14:paraId="329E2B67" w14:textId="2A997D5E" w:rsidR="00D230DD" w:rsidRDefault="00AF72D9" w:rsidP="00D230DD">
      <w:pPr>
        <w:keepNext/>
        <w:jc w:val="center"/>
      </w:pPr>
      <w:r>
        <w:rPr>
          <w:noProof/>
        </w:rPr>
        <w:drawing>
          <wp:inline distT="0" distB="0" distL="0" distR="0" wp14:anchorId="031C7401" wp14:editId="1E4126A8">
            <wp:extent cx="3600000" cy="2656800"/>
            <wp:effectExtent l="19050" t="19050" r="19685" b="10795"/>
            <wp:docPr id="70" name="Picture 7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vE_Par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2656800"/>
                    </a:xfrm>
                    <a:prstGeom prst="rect">
                      <a:avLst/>
                    </a:prstGeom>
                    <a:ln w="12700">
                      <a:solidFill>
                        <a:schemeClr val="tx1"/>
                      </a:solidFill>
                    </a:ln>
                  </pic:spPr>
                </pic:pic>
              </a:graphicData>
            </a:graphic>
          </wp:inline>
        </w:drawing>
      </w:r>
    </w:p>
    <w:p w14:paraId="78F3EA47" w14:textId="11B95A96" w:rsidR="00D230DD" w:rsidRPr="009B5FE2" w:rsidRDefault="00D230DD" w:rsidP="00D230DD">
      <w:pPr>
        <w:pStyle w:val="Caption"/>
        <w:jc w:val="center"/>
      </w:pPr>
      <w:bookmarkStart w:id="254" w:name="_Toc20774389"/>
      <w:r>
        <w:t xml:space="preserve">Figure </w:t>
      </w:r>
      <w:r>
        <w:rPr>
          <w:noProof/>
        </w:rPr>
        <w:fldChar w:fldCharType="begin"/>
      </w:r>
      <w:r>
        <w:rPr>
          <w:noProof/>
        </w:rPr>
        <w:instrText xml:space="preserve"> SEQ Figure \* ARABIC </w:instrText>
      </w:r>
      <w:r>
        <w:rPr>
          <w:noProof/>
        </w:rPr>
        <w:fldChar w:fldCharType="separate"/>
      </w:r>
      <w:r w:rsidR="00DF75D5">
        <w:rPr>
          <w:noProof/>
        </w:rPr>
        <w:t>13</w:t>
      </w:r>
      <w:r>
        <w:rPr>
          <w:noProof/>
        </w:rPr>
        <w:fldChar w:fldCharType="end"/>
      </w:r>
      <w:r>
        <w:t xml:space="preserve"> – Simulator Interface Parts</w:t>
      </w:r>
      <w:bookmarkEnd w:id="254"/>
    </w:p>
    <w:p w14:paraId="406F9A28" w14:textId="77777777" w:rsidR="001E1F78" w:rsidRDefault="009B5FE2" w:rsidP="00557FB7">
      <w:pPr>
        <w:pStyle w:val="Heading3"/>
      </w:pPr>
      <w:bookmarkStart w:id="255" w:name="_Toc20774311"/>
      <w:r>
        <w:t>PCB Layout</w:t>
      </w:r>
      <w:bookmarkEnd w:id="255"/>
    </w:p>
    <w:p w14:paraId="1479CDD2" w14:textId="77777777" w:rsidR="004408BF" w:rsidRPr="00212D29" w:rsidRDefault="00C5143D" w:rsidP="004408BF">
      <w:pPr>
        <w:keepNext/>
      </w:pPr>
      <w:r w:rsidRPr="00212D29">
        <w:t xml:space="preserve">The following diagram shows the layout of the </w:t>
      </w:r>
      <w:r w:rsidR="009030AD" w:rsidRPr="00212D29">
        <w:t xml:space="preserve">Simulator </w:t>
      </w:r>
      <w:r w:rsidRPr="00212D29">
        <w:t xml:space="preserve">Interface PCB. All components are mounted on the top </w:t>
      </w:r>
      <w:r w:rsidR="009030AD" w:rsidRPr="00212D29">
        <w:t xml:space="preserve">(silkscreen) </w:t>
      </w:r>
      <w:r w:rsidRPr="00212D29">
        <w:t>side of the board.</w:t>
      </w:r>
    </w:p>
    <w:p w14:paraId="1FD9AA3D" w14:textId="54FEC3FD" w:rsidR="009030AD" w:rsidRDefault="00AF72D9" w:rsidP="009030AD">
      <w:pPr>
        <w:keepNext/>
        <w:jc w:val="center"/>
      </w:pPr>
      <w:r>
        <w:rPr>
          <w:noProof/>
        </w:rPr>
        <w:drawing>
          <wp:inline distT="0" distB="0" distL="0" distR="0" wp14:anchorId="380B4388" wp14:editId="66C6E777">
            <wp:extent cx="3600000" cy="3576923"/>
            <wp:effectExtent l="19050" t="19050" r="19685" b="24130"/>
            <wp:docPr id="81" name="Picture 8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mulatorT2InterfaceRevE_brd.png"/>
                    <pic:cNvPicPr/>
                  </pic:nvPicPr>
                  <pic:blipFill>
                    <a:blip r:embed="rId29">
                      <a:extLst>
                        <a:ext uri="{28A0092B-C50C-407E-A947-70E740481C1C}">
                          <a14:useLocalDpi xmlns:a14="http://schemas.microsoft.com/office/drawing/2010/main" val="0"/>
                        </a:ext>
                      </a:extLst>
                    </a:blip>
                    <a:stretch>
                      <a:fillRect/>
                    </a:stretch>
                  </pic:blipFill>
                  <pic:spPr>
                    <a:xfrm>
                      <a:off x="0" y="0"/>
                      <a:ext cx="3600000" cy="3576923"/>
                    </a:xfrm>
                    <a:prstGeom prst="rect">
                      <a:avLst/>
                    </a:prstGeom>
                    <a:ln w="12700">
                      <a:solidFill>
                        <a:schemeClr val="tx1"/>
                      </a:solidFill>
                    </a:ln>
                  </pic:spPr>
                </pic:pic>
              </a:graphicData>
            </a:graphic>
          </wp:inline>
        </w:drawing>
      </w:r>
    </w:p>
    <w:p w14:paraId="7C649B6E" w14:textId="620BA842" w:rsidR="009B5FE2" w:rsidRPr="009B5FE2" w:rsidRDefault="009030AD" w:rsidP="009030AD">
      <w:pPr>
        <w:pStyle w:val="Caption"/>
        <w:jc w:val="center"/>
      </w:pPr>
      <w:bookmarkStart w:id="256" w:name="_Toc2077439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14</w:t>
      </w:r>
      <w:r w:rsidR="00D15F53">
        <w:rPr>
          <w:noProof/>
        </w:rPr>
        <w:fldChar w:fldCharType="end"/>
      </w:r>
      <w:r>
        <w:t xml:space="preserve"> – Simulator Interface Board Layout</w:t>
      </w:r>
      <w:bookmarkEnd w:id="256"/>
    </w:p>
    <w:p w14:paraId="3AABD0C9" w14:textId="77777777" w:rsidR="001E1F78" w:rsidRDefault="001E1F78" w:rsidP="00557FB7">
      <w:pPr>
        <w:pStyle w:val="Heading3"/>
      </w:pPr>
      <w:bookmarkStart w:id="257" w:name="_Toc20774312"/>
      <w:r>
        <w:lastRenderedPageBreak/>
        <w:t>Construction</w:t>
      </w:r>
      <w:bookmarkEnd w:id="257"/>
    </w:p>
    <w:p w14:paraId="6C757261" w14:textId="6F573DAB" w:rsidR="00152A9A" w:rsidRPr="00212D29" w:rsidRDefault="00152A9A" w:rsidP="00152A9A">
      <w:r w:rsidRPr="00212D29">
        <w:t xml:space="preserve">All the components on the Simulator Interface </w:t>
      </w:r>
      <w:r w:rsidR="00112429">
        <w:t>module</w:t>
      </w:r>
      <w:r w:rsidR="00112429" w:rsidRPr="00212D29">
        <w:t xml:space="preserve"> </w:t>
      </w:r>
      <w:r w:rsidRPr="00212D29">
        <w:t>are mounted on top, silkscreen, side of the board.</w:t>
      </w:r>
    </w:p>
    <w:p w14:paraId="70B1D864" w14:textId="77777777" w:rsidR="00152A9A" w:rsidRPr="00212D29" w:rsidRDefault="00152A9A" w:rsidP="006C4A3A">
      <w:pPr>
        <w:pStyle w:val="ListParagraph"/>
        <w:numPr>
          <w:ilvl w:val="0"/>
          <w:numId w:val="6"/>
        </w:numPr>
      </w:pPr>
      <w:r w:rsidRPr="00212D29">
        <w:t xml:space="preserve">Start by soldering the components with the lowest profile (resistors, ceramic capacitors), then the remainder of the components in order of increasing height, ending with the </w:t>
      </w:r>
      <w:r w:rsidR="00CA2E9E" w:rsidRPr="00212D29">
        <w:t>RJ45 sockets</w:t>
      </w:r>
      <w:r w:rsidRPr="00212D29">
        <w:t>.</w:t>
      </w:r>
    </w:p>
    <w:p w14:paraId="71C7568E" w14:textId="77777777" w:rsidR="00152A9A" w:rsidRPr="00212D29" w:rsidRDefault="00152A9A" w:rsidP="006C4A3A">
      <w:pPr>
        <w:pStyle w:val="ListParagraph"/>
        <w:numPr>
          <w:ilvl w:val="0"/>
          <w:numId w:val="6"/>
        </w:numPr>
      </w:pPr>
      <w:r w:rsidRPr="00212D29">
        <w:t>The use of IC sockets for IC2 &amp; IC3 is strongly recommended.</w:t>
      </w:r>
    </w:p>
    <w:p w14:paraId="07508AE3" w14:textId="5C0DFD35" w:rsidR="00CA2E9E" w:rsidRPr="00212D29" w:rsidRDefault="00CA2E9E" w:rsidP="006C4A3A">
      <w:pPr>
        <w:pStyle w:val="ListParagraph"/>
        <w:numPr>
          <w:ilvl w:val="0"/>
          <w:numId w:val="6"/>
        </w:numPr>
      </w:pPr>
      <w:r w:rsidRPr="00212D29">
        <w:t xml:space="preserve">When fitting the voltage regulator, carefully bend the pins through 90 degrees, </w:t>
      </w:r>
      <w:r w:rsidR="00861139">
        <w:t xml:space="preserve">as described below, </w:t>
      </w:r>
      <w:r w:rsidRPr="00212D29">
        <w:t xml:space="preserve">so that the mounting hole in the tab lines up with the mounting hole in the PCB. Secure the regulator to the board with an M3 nut, bolt and washer </w:t>
      </w:r>
      <w:r w:rsidRPr="00212D29">
        <w:rPr>
          <w:u w:val="single"/>
        </w:rPr>
        <w:t>before</w:t>
      </w:r>
      <w:r w:rsidRPr="00212D29">
        <w:t xml:space="preserve"> soldering the pins. A tiny smear of heatsink compound between the tab and board will improve heatsinking.</w:t>
      </w:r>
    </w:p>
    <w:p w14:paraId="37ECDF56" w14:textId="77777777" w:rsidR="00CA2E9E" w:rsidRPr="00212D29" w:rsidRDefault="00CA2E9E" w:rsidP="006C4A3A">
      <w:pPr>
        <w:pStyle w:val="ListParagraph"/>
        <w:numPr>
          <w:ilvl w:val="0"/>
          <w:numId w:val="1"/>
        </w:numPr>
      </w:pPr>
      <w:r w:rsidRPr="00212D29">
        <w:t>There is no need to fit pins to any of the test point holes TP1 – TP7.</w:t>
      </w:r>
    </w:p>
    <w:p w14:paraId="1540BAEA" w14:textId="77777777" w:rsidR="00152A9A" w:rsidRPr="00212D29" w:rsidRDefault="00CA2E9E" w:rsidP="006C4A3A">
      <w:pPr>
        <w:pStyle w:val="ListParagraph"/>
        <w:numPr>
          <w:ilvl w:val="0"/>
          <w:numId w:val="1"/>
        </w:numPr>
      </w:pPr>
      <w:r w:rsidRPr="00212D29">
        <w:t>If you plan to upload the firmware to the microcontroller in-situ using the method described below, fit the 2 x 3-pin ICSP header pins. These can be omitted if you are using a separate programmer or have obtained a microcontroller with the firmware already loaded.</w:t>
      </w:r>
    </w:p>
    <w:p w14:paraId="6F4F6039" w14:textId="77777777" w:rsidR="00152A9A" w:rsidRPr="00212D29" w:rsidRDefault="00152A9A" w:rsidP="006C4A3A">
      <w:pPr>
        <w:pStyle w:val="ListParagraph"/>
        <w:numPr>
          <w:ilvl w:val="0"/>
          <w:numId w:val="1"/>
        </w:numPr>
      </w:pPr>
      <w:r w:rsidRPr="00212D29">
        <w:t xml:space="preserve">For high current installations, i.e. those with large numbers of </w:t>
      </w:r>
      <w:r w:rsidR="00CA2E9E" w:rsidRPr="00212D29">
        <w:t xml:space="preserve">optical </w:t>
      </w:r>
      <w:r w:rsidRPr="00212D29">
        <w:t xml:space="preserve">sensors and/or very short power/data cable runs, consider replacing the linear regulator with a </w:t>
      </w:r>
      <w:r w:rsidR="00714478" w:rsidRPr="00212D29">
        <w:t xml:space="preserve">switched buck regulator such as the </w:t>
      </w:r>
      <w:r w:rsidRPr="00212D29">
        <w:t>Traco</w:t>
      </w:r>
      <w:r w:rsidR="005E14A6" w:rsidRPr="00212D29">
        <w:t xml:space="preserve"> P</w:t>
      </w:r>
      <w:r w:rsidRPr="00212D29">
        <w:t xml:space="preserve">ower TSR 1-2450. This is a direct drop-in replacement for the </w:t>
      </w:r>
      <w:r w:rsidR="008A236E" w:rsidRPr="00212D29">
        <w:t xml:space="preserve">standard </w:t>
      </w:r>
      <w:r w:rsidRPr="00212D29">
        <w:t xml:space="preserve">TO-220 package regulator. The buck regulator is much more efficient than the linear version, and </w:t>
      </w:r>
      <w:r w:rsidR="00CA2E9E" w:rsidRPr="00212D29">
        <w:t>reduces the heat dissipation</w:t>
      </w:r>
      <w:r w:rsidRPr="00212D29">
        <w:t xml:space="preserve">. </w:t>
      </w:r>
    </w:p>
    <w:p w14:paraId="532B53E8" w14:textId="77777777" w:rsidR="00152A9A" w:rsidRPr="00212D29" w:rsidRDefault="00152A9A" w:rsidP="006C4A3A">
      <w:pPr>
        <w:pStyle w:val="ListParagraph"/>
        <w:numPr>
          <w:ilvl w:val="0"/>
          <w:numId w:val="1"/>
        </w:numPr>
      </w:pPr>
      <w:r w:rsidRPr="00212D29">
        <w:t xml:space="preserve">A </w:t>
      </w:r>
      <w:r w:rsidR="00CA2E9E" w:rsidRPr="00212D29">
        <w:t xml:space="preserve">small </w:t>
      </w:r>
      <w:r w:rsidRPr="00212D29">
        <w:t xml:space="preserve">heatsink </w:t>
      </w:r>
      <w:r w:rsidR="00CA2E9E" w:rsidRPr="00212D29">
        <w:t xml:space="preserve">may </w:t>
      </w:r>
      <w:r w:rsidRPr="00212D29">
        <w:t xml:space="preserve">be required for the </w:t>
      </w:r>
      <w:r w:rsidR="00CA2E9E" w:rsidRPr="00212D29">
        <w:t>voltage regulator, particularly in larger installations with higher current (e.g. optical) sensors. Consider using a buck regulator instead</w:t>
      </w:r>
      <w:r w:rsidRPr="00212D29">
        <w:t>.</w:t>
      </w:r>
      <w:r w:rsidR="00CA2E9E" w:rsidRPr="00212D29">
        <w:t xml:space="preserve"> A heatsink is not generally required for installations using the lower current magneto-resistive sensors.</w:t>
      </w:r>
    </w:p>
    <w:p w14:paraId="403EC605" w14:textId="61A93E40" w:rsidR="00A62A0F" w:rsidRDefault="00A62A0F" w:rsidP="00E804E5">
      <w:pPr>
        <w:pStyle w:val="ListParagraph"/>
        <w:keepNext/>
        <w:numPr>
          <w:ilvl w:val="0"/>
          <w:numId w:val="1"/>
        </w:numPr>
        <w:ind w:left="714" w:hanging="357"/>
      </w:pPr>
      <w:r w:rsidRPr="00212D29">
        <w:lastRenderedPageBreak/>
        <w:t>Before fitting the socketed ICs, connect the board to a power supply</w:t>
      </w:r>
      <w:r w:rsidR="008A35FF" w:rsidRPr="00212D29">
        <w:t xml:space="preserve"> (using the </w:t>
      </w:r>
      <w:r w:rsidR="009B47B0" w:rsidRPr="00212D29">
        <w:t>P</w:t>
      </w:r>
      <w:r w:rsidR="008A35FF" w:rsidRPr="00212D29">
        <w:t xml:space="preserve">ower </w:t>
      </w:r>
      <w:r w:rsidR="009B47B0" w:rsidRPr="00212D29">
        <w:t>B</w:t>
      </w:r>
      <w:r w:rsidR="008A35FF" w:rsidRPr="00212D29">
        <w:t>oard and a short RJ45 cable)</w:t>
      </w:r>
      <w:r w:rsidRPr="00212D29">
        <w:t xml:space="preserve"> and check </w:t>
      </w:r>
      <w:r w:rsidR="000E6CD5">
        <w:t xml:space="preserve">using a multimeter </w:t>
      </w:r>
      <w:r w:rsidRPr="00212D29">
        <w:t xml:space="preserve">that </w:t>
      </w:r>
      <w:r w:rsidR="00514E8C">
        <w:t>the supply voltage appears on the pins o</w:t>
      </w:r>
      <w:r w:rsidR="00DD635C">
        <w:t>f</w:t>
      </w:r>
      <w:r w:rsidR="00514E8C">
        <w:t xml:space="preserve"> TP6, and that </w:t>
      </w:r>
      <w:r w:rsidRPr="00212D29">
        <w:t xml:space="preserve">+5V and 0V appear on the correct pins of the </w:t>
      </w:r>
      <w:r w:rsidR="00514E8C">
        <w:t xml:space="preserve">IC </w:t>
      </w:r>
      <w:r w:rsidRPr="00212D29">
        <w:t>sockets</w:t>
      </w:r>
      <w:r w:rsidR="00A960F8" w:rsidRPr="00212D29">
        <w:t>.</w:t>
      </w:r>
      <w:r w:rsidR="00514E8C">
        <w:t xml:space="preserve"> The pins are identified in the diagram below.</w:t>
      </w:r>
      <w:r w:rsidR="00A960F8" w:rsidRPr="00212D29">
        <w:t xml:space="preserve"> </w:t>
      </w:r>
      <w:r w:rsidR="008A35FF" w:rsidRPr="00212D29">
        <w:t xml:space="preserve">The green power LED in the “PC” RJ45 connector should also light. </w:t>
      </w:r>
      <w:r w:rsidR="00A960F8" w:rsidRPr="00212D29">
        <w:t>Disconnect the power supply and fit the ICs.</w:t>
      </w:r>
    </w:p>
    <w:p w14:paraId="355580BF" w14:textId="1766BB49" w:rsidR="00514E8C" w:rsidRDefault="00E804E5" w:rsidP="00E804E5">
      <w:pPr>
        <w:pStyle w:val="ListParagraph"/>
        <w:keepNext/>
        <w:jc w:val="center"/>
      </w:pPr>
      <w:r>
        <w:rPr>
          <w:noProof/>
        </w:rPr>
        <w:drawing>
          <wp:inline distT="0" distB="0" distL="0" distR="0" wp14:anchorId="506074FE" wp14:editId="27E7F7F8">
            <wp:extent cx="3380400" cy="29484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2 Voltag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80400" cy="2948400"/>
                    </a:xfrm>
                    <a:prstGeom prst="rect">
                      <a:avLst/>
                    </a:prstGeom>
                  </pic:spPr>
                </pic:pic>
              </a:graphicData>
            </a:graphic>
          </wp:inline>
        </w:drawing>
      </w:r>
    </w:p>
    <w:p w14:paraId="7D954A96" w14:textId="128AEBA3" w:rsidR="00514E8C" w:rsidRPr="00152A9A" w:rsidRDefault="00514E8C" w:rsidP="00E804E5">
      <w:pPr>
        <w:pStyle w:val="Caption"/>
        <w:ind w:left="720"/>
        <w:jc w:val="center"/>
      </w:pPr>
      <w:bookmarkStart w:id="258" w:name="_Toc20774391"/>
      <w:r>
        <w:t xml:space="preserve">Figure </w:t>
      </w:r>
      <w:r>
        <w:rPr>
          <w:noProof/>
        </w:rPr>
        <w:fldChar w:fldCharType="begin"/>
      </w:r>
      <w:r>
        <w:rPr>
          <w:noProof/>
        </w:rPr>
        <w:instrText xml:space="preserve"> SEQ Figure \* ARABIC </w:instrText>
      </w:r>
      <w:r>
        <w:rPr>
          <w:noProof/>
        </w:rPr>
        <w:fldChar w:fldCharType="separate"/>
      </w:r>
      <w:r w:rsidR="00DF75D5">
        <w:rPr>
          <w:noProof/>
        </w:rPr>
        <w:t>15</w:t>
      </w:r>
      <w:r>
        <w:rPr>
          <w:noProof/>
        </w:rPr>
        <w:fldChar w:fldCharType="end"/>
      </w:r>
      <w:r>
        <w:t xml:space="preserve"> – Voltage Check Pin Locations</w:t>
      </w:r>
      <w:bookmarkEnd w:id="258"/>
    </w:p>
    <w:p w14:paraId="433F8662" w14:textId="77777777" w:rsidR="00A960F8" w:rsidRPr="00212D29" w:rsidRDefault="00A960F8" w:rsidP="006C4A3A">
      <w:pPr>
        <w:pStyle w:val="ListParagraph"/>
        <w:numPr>
          <w:ilvl w:val="0"/>
          <w:numId w:val="1"/>
        </w:numPr>
      </w:pPr>
      <w:r w:rsidRPr="00212D29">
        <w:t>If the board is powered up at this point</w:t>
      </w:r>
      <w:r w:rsidR="008A35FF" w:rsidRPr="00212D29">
        <w:t xml:space="preserve"> with no firmware installed on the microcontroller</w:t>
      </w:r>
      <w:r w:rsidRPr="00212D29">
        <w:t xml:space="preserve">, there will be no indication from the </w:t>
      </w:r>
      <w:r w:rsidR="008A35FF" w:rsidRPr="00212D29">
        <w:t xml:space="preserve">yellow </w:t>
      </w:r>
      <w:r w:rsidR="00714478" w:rsidRPr="00212D29">
        <w:t xml:space="preserve">diagnostic </w:t>
      </w:r>
      <w:r w:rsidR="008A35FF" w:rsidRPr="00212D29">
        <w:t>LED</w:t>
      </w:r>
      <w:r w:rsidRPr="00212D29">
        <w:t>. This is normal</w:t>
      </w:r>
      <w:r w:rsidR="008A35FF" w:rsidRPr="00212D29">
        <w:t>.</w:t>
      </w:r>
    </w:p>
    <w:p w14:paraId="77132BE6" w14:textId="7423D27A" w:rsidR="00F75438" w:rsidRPr="00212D29" w:rsidRDefault="00F75438" w:rsidP="006C4A3A">
      <w:pPr>
        <w:pStyle w:val="ListParagraph"/>
        <w:numPr>
          <w:ilvl w:val="0"/>
          <w:numId w:val="1"/>
        </w:numPr>
      </w:pPr>
      <w:r w:rsidRPr="00212D29">
        <w:t xml:space="preserve">Pay </w:t>
      </w:r>
      <w:r w:rsidR="000E6CD5">
        <w:t>close</w:t>
      </w:r>
      <w:r w:rsidRPr="00212D29">
        <w:t xml:space="preserve"> attention to the correct orientation of the polarised components D1, </w:t>
      </w:r>
      <w:r w:rsidR="00EE1BC3" w:rsidRPr="00212D29">
        <w:t xml:space="preserve">D2, </w:t>
      </w:r>
      <w:r w:rsidRPr="00212D29">
        <w:t>C1, C2, IC1, IC2 &amp; IC3.</w:t>
      </w:r>
    </w:p>
    <w:p w14:paraId="35880FA4" w14:textId="77777777" w:rsidR="008A35FF" w:rsidRPr="00212D29" w:rsidRDefault="008A35FF" w:rsidP="006C4A3A">
      <w:pPr>
        <w:pStyle w:val="ListParagraph"/>
        <w:numPr>
          <w:ilvl w:val="0"/>
          <w:numId w:val="1"/>
        </w:numPr>
      </w:pPr>
      <w:r w:rsidRPr="00212D29">
        <w:t>The mounting lugs of the RJ45 connectors clip into the holes in the PCB. Make sure the connector pins are correctly aligned with the holes before clipping the connector into the board</w:t>
      </w:r>
      <w:r w:rsidR="00212D29">
        <w:t>, and then soldering the pins.</w:t>
      </w:r>
    </w:p>
    <w:p w14:paraId="3FCCCE6F" w14:textId="4BBBF812" w:rsidR="008A35FF" w:rsidRDefault="008A35FF" w:rsidP="006C4A3A">
      <w:pPr>
        <w:pStyle w:val="ListParagraph"/>
        <w:numPr>
          <w:ilvl w:val="0"/>
          <w:numId w:val="1"/>
        </w:numPr>
      </w:pPr>
      <w:r w:rsidRPr="00212D29">
        <w:t xml:space="preserve">Note that the connectors </w:t>
      </w:r>
      <w:r w:rsidR="00DC3C21" w:rsidRPr="00212D29">
        <w:t xml:space="preserve">overhang the </w:t>
      </w:r>
      <w:r w:rsidRPr="00212D29">
        <w:t>edge</w:t>
      </w:r>
      <w:r w:rsidR="00DC3C21" w:rsidRPr="00212D29">
        <w:t>s</w:t>
      </w:r>
      <w:r w:rsidRPr="00212D29">
        <w:t xml:space="preserve"> of the PCB</w:t>
      </w:r>
      <w:r w:rsidR="00DC3C21" w:rsidRPr="00212D29">
        <w:t xml:space="preserve"> slightly</w:t>
      </w:r>
      <w:r w:rsidRPr="00212D29">
        <w:t xml:space="preserve">. This is </w:t>
      </w:r>
      <w:r w:rsidR="000E6CD5" w:rsidRPr="00212D29">
        <w:t>intentional and</w:t>
      </w:r>
      <w:r w:rsidRPr="00212D29">
        <w:t xml:space="preserve"> is to allow for the board to be fitted into to a case in future.</w:t>
      </w:r>
    </w:p>
    <w:p w14:paraId="016543DD" w14:textId="240EA812" w:rsidR="003455F9" w:rsidRDefault="003455F9" w:rsidP="003455F9">
      <w:pPr>
        <w:pStyle w:val="Heading3"/>
      </w:pPr>
      <w:bookmarkStart w:id="259" w:name="_Toc20774313"/>
      <w:r>
        <w:t>Voltage Regulator</w:t>
      </w:r>
      <w:bookmarkEnd w:id="259"/>
    </w:p>
    <w:p w14:paraId="3E449768" w14:textId="2F0431F6" w:rsidR="003455F9" w:rsidRDefault="003455F9" w:rsidP="00C9246B">
      <w:pPr>
        <w:pStyle w:val="Heading4"/>
      </w:pPr>
      <w:r>
        <w:t>Bending Pins</w:t>
      </w:r>
    </w:p>
    <w:p w14:paraId="24E937C0" w14:textId="23444136" w:rsidR="003455F9" w:rsidRPr="00212D29" w:rsidRDefault="003455F9" w:rsidP="003455F9">
      <w:r>
        <w:t xml:space="preserve">The </w:t>
      </w:r>
      <w:r w:rsidRPr="00212D29">
        <w:t xml:space="preserve">Simulator Interface Board </w:t>
      </w:r>
      <w:r>
        <w:t>PCB includes a</w:t>
      </w:r>
      <w:r w:rsidR="007837A3">
        <w:t>n</w:t>
      </w:r>
      <w:r>
        <w:t xml:space="preserve"> </w:t>
      </w:r>
      <w:r w:rsidR="000E7AE8">
        <w:t>alignment jig</w:t>
      </w:r>
      <w:r>
        <w:t xml:space="preserve"> to assist you in bending the voltage regulator pins accurately</w:t>
      </w:r>
      <w:r w:rsidR="0069605D">
        <w:rPr>
          <w:rStyle w:val="FootnoteReference"/>
        </w:rPr>
        <w:footnoteReference w:id="14"/>
      </w:r>
      <w:r>
        <w:t>.</w:t>
      </w:r>
    </w:p>
    <w:p w14:paraId="11683059" w14:textId="77777777" w:rsidR="003455F9" w:rsidRDefault="003455F9" w:rsidP="003455F9">
      <w:pPr>
        <w:pStyle w:val="ListParagraph"/>
        <w:numPr>
          <w:ilvl w:val="0"/>
          <w:numId w:val="6"/>
        </w:numPr>
      </w:pPr>
      <w:r>
        <w:t>Bolt the voltage regulator to the reverse side of the board, at 90 degrees to its final position, so that the pins hang over the edge of the board.</w:t>
      </w:r>
    </w:p>
    <w:p w14:paraId="67271CD2" w14:textId="77777777" w:rsidR="003455F9" w:rsidRDefault="003455F9" w:rsidP="003455F9">
      <w:pPr>
        <w:pStyle w:val="ListParagraph"/>
        <w:numPr>
          <w:ilvl w:val="0"/>
          <w:numId w:val="6"/>
        </w:numPr>
      </w:pPr>
      <w:r>
        <w:t>Support the pins close to the body of the voltage regulator with a matchstick, and then bend the pins carefully through 90 degrees, using the edge of the PCB as a guide.</w:t>
      </w:r>
    </w:p>
    <w:p w14:paraId="43BCAF4D" w14:textId="68EF1D8C" w:rsidR="003455F9" w:rsidRDefault="003455F9" w:rsidP="003455F9">
      <w:pPr>
        <w:pStyle w:val="ListParagraph"/>
        <w:numPr>
          <w:ilvl w:val="0"/>
          <w:numId w:val="6"/>
        </w:numPr>
      </w:pPr>
      <w:r>
        <w:lastRenderedPageBreak/>
        <w:t xml:space="preserve">Fit the voltage regulator to the right side of the </w:t>
      </w:r>
      <w:r w:rsidR="007A1D88">
        <w:t>PCB</w:t>
      </w:r>
      <w:r>
        <w:t>, and the pins and fixing hole should be properly aligned.</w:t>
      </w:r>
    </w:p>
    <w:p w14:paraId="220C78A6" w14:textId="41985614" w:rsidR="003455F9" w:rsidRDefault="003455F9" w:rsidP="003455F9">
      <w:pPr>
        <w:pStyle w:val="ListParagraph"/>
        <w:numPr>
          <w:ilvl w:val="0"/>
          <w:numId w:val="6"/>
        </w:numPr>
      </w:pPr>
      <w:r>
        <w:t xml:space="preserve">Bolt the voltage regulator to the PCB </w:t>
      </w:r>
      <w:r w:rsidR="007A1D88">
        <w:t>before soldering the pins.</w:t>
      </w:r>
    </w:p>
    <w:p w14:paraId="51289D31" w14:textId="0107627F" w:rsidR="003455F9" w:rsidRPr="00212D29" w:rsidRDefault="007A1D88" w:rsidP="003455F9">
      <w:pPr>
        <w:pStyle w:val="ListParagraph"/>
        <w:keepNext/>
        <w:numPr>
          <w:ilvl w:val="0"/>
          <w:numId w:val="6"/>
        </w:numPr>
      </w:pPr>
      <w:r>
        <w:t xml:space="preserve">The process is illustrated in the </w:t>
      </w:r>
      <w:r w:rsidR="003455F9" w:rsidRPr="00212D29">
        <w:t>following photograph.</w:t>
      </w:r>
    </w:p>
    <w:p w14:paraId="1E23315A" w14:textId="6C9E32CE" w:rsidR="003455F9" w:rsidRPr="00C9246B" w:rsidRDefault="003455F9" w:rsidP="00C9246B">
      <w:pPr>
        <w:keepNext/>
        <w:ind w:left="360"/>
        <w:jc w:val="center"/>
        <w:rPr>
          <w:color w:val="00B050"/>
        </w:rPr>
      </w:pPr>
      <w:r>
        <w:rPr>
          <w:noProof/>
        </w:rPr>
        <w:drawing>
          <wp:inline distT="0" distB="0" distL="0" distR="0" wp14:anchorId="0C0FEF44" wp14:editId="6543B0AF">
            <wp:extent cx="3600000" cy="2401200"/>
            <wp:effectExtent l="19050" t="19050" r="19685"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R_leg_guide.png"/>
                    <pic:cNvPicPr/>
                  </pic:nvPicPr>
                  <pic:blipFill>
                    <a:blip r:embed="rId31">
                      <a:extLst>
                        <a:ext uri="{28A0092B-C50C-407E-A947-70E740481C1C}">
                          <a14:useLocalDpi xmlns:a14="http://schemas.microsoft.com/office/drawing/2010/main" val="0"/>
                        </a:ext>
                      </a:extLst>
                    </a:blip>
                    <a:stretch>
                      <a:fillRect/>
                    </a:stretch>
                  </pic:blipFill>
                  <pic:spPr>
                    <a:xfrm>
                      <a:off x="0" y="0"/>
                      <a:ext cx="3600000" cy="2401200"/>
                    </a:xfrm>
                    <a:prstGeom prst="rect">
                      <a:avLst/>
                    </a:prstGeom>
                    <a:ln w="9525">
                      <a:solidFill>
                        <a:schemeClr val="tx1"/>
                      </a:solidFill>
                    </a:ln>
                  </pic:spPr>
                </pic:pic>
              </a:graphicData>
            </a:graphic>
          </wp:inline>
        </w:drawing>
      </w:r>
    </w:p>
    <w:p w14:paraId="47290749" w14:textId="5DB75D7D" w:rsidR="003455F9" w:rsidRPr="00152A9A" w:rsidRDefault="003455F9" w:rsidP="00C9246B">
      <w:pPr>
        <w:pStyle w:val="Caption"/>
        <w:ind w:left="360"/>
        <w:jc w:val="center"/>
      </w:pPr>
      <w:bookmarkStart w:id="260" w:name="_Toc20774392"/>
      <w:r>
        <w:t xml:space="preserve">Figure </w:t>
      </w:r>
      <w:r>
        <w:rPr>
          <w:noProof/>
        </w:rPr>
        <w:fldChar w:fldCharType="begin"/>
      </w:r>
      <w:r>
        <w:rPr>
          <w:noProof/>
        </w:rPr>
        <w:instrText xml:space="preserve"> SEQ Figure \* ARABIC </w:instrText>
      </w:r>
      <w:r>
        <w:rPr>
          <w:noProof/>
        </w:rPr>
        <w:fldChar w:fldCharType="separate"/>
      </w:r>
      <w:r w:rsidR="00DF75D5">
        <w:rPr>
          <w:noProof/>
        </w:rPr>
        <w:t>16</w:t>
      </w:r>
      <w:r>
        <w:rPr>
          <w:noProof/>
        </w:rPr>
        <w:fldChar w:fldCharType="end"/>
      </w:r>
      <w:r>
        <w:t xml:space="preserve"> – Bending Voltage Regulator Pins</w:t>
      </w:r>
      <w:bookmarkEnd w:id="260"/>
    </w:p>
    <w:p w14:paraId="1A05EB5E" w14:textId="7A0F3A5B" w:rsidR="007A1D88" w:rsidRDefault="00861139" w:rsidP="00C9246B">
      <w:pPr>
        <w:pStyle w:val="Heading4"/>
      </w:pPr>
      <w:r>
        <w:t>Heatsink</w:t>
      </w:r>
    </w:p>
    <w:p w14:paraId="6F857DF8" w14:textId="03BD13E6" w:rsidR="007A1D88" w:rsidRPr="00212D29" w:rsidRDefault="007A1D88" w:rsidP="00C9246B">
      <w:pPr>
        <w:keepNext/>
      </w:pPr>
      <w:r>
        <w:t xml:space="preserve">If you are </w:t>
      </w:r>
      <w:r w:rsidR="00861139">
        <w:t>fitting</w:t>
      </w:r>
      <w:r>
        <w:t xml:space="preserve"> an additional heatsink </w:t>
      </w:r>
      <w:r w:rsidR="00861139">
        <w:t xml:space="preserve">to </w:t>
      </w:r>
      <w:r>
        <w:t xml:space="preserve">the voltage regulator, bolt the voltage regulator and heatsink to the PCB </w:t>
      </w:r>
      <w:r w:rsidRPr="00C9246B">
        <w:rPr>
          <w:u w:val="single"/>
        </w:rPr>
        <w:t>before</w:t>
      </w:r>
      <w:r>
        <w:t xml:space="preserve"> soldering the pins. Make sure that the heatsink is not touching the PCB solder pads for the voltage regulator pins. A 9mm bolt is required if fitting a heatsink.</w:t>
      </w:r>
    </w:p>
    <w:p w14:paraId="6F3E7CD1" w14:textId="09D1F68E" w:rsidR="007A1D88" w:rsidRPr="00C9246B" w:rsidRDefault="007A1D88" w:rsidP="00C9246B">
      <w:pPr>
        <w:keepNext/>
        <w:jc w:val="center"/>
        <w:rPr>
          <w:color w:val="00B050"/>
        </w:rPr>
      </w:pPr>
      <w:r>
        <w:rPr>
          <w:noProof/>
        </w:rPr>
        <w:drawing>
          <wp:inline distT="0" distB="0" distL="0" distR="0" wp14:anchorId="56EC5E88" wp14:editId="5CE1CEBA">
            <wp:extent cx="3600000" cy="2304000"/>
            <wp:effectExtent l="19050" t="19050" r="19685" b="203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0580.jpg"/>
                    <pic:cNvPicPr/>
                  </pic:nvPicPr>
                  <pic:blipFill>
                    <a:blip r:embed="rId32">
                      <a:extLst>
                        <a:ext uri="{28A0092B-C50C-407E-A947-70E740481C1C}">
                          <a14:useLocalDpi xmlns:a14="http://schemas.microsoft.com/office/drawing/2010/main" val="0"/>
                        </a:ext>
                      </a:extLst>
                    </a:blip>
                    <a:stretch>
                      <a:fillRect/>
                    </a:stretch>
                  </pic:blipFill>
                  <pic:spPr>
                    <a:xfrm>
                      <a:off x="0" y="0"/>
                      <a:ext cx="3600000" cy="2304000"/>
                    </a:xfrm>
                    <a:prstGeom prst="rect">
                      <a:avLst/>
                    </a:prstGeom>
                    <a:ln w="12700">
                      <a:solidFill>
                        <a:schemeClr val="tx1"/>
                      </a:solidFill>
                    </a:ln>
                  </pic:spPr>
                </pic:pic>
              </a:graphicData>
            </a:graphic>
          </wp:inline>
        </w:drawing>
      </w:r>
    </w:p>
    <w:p w14:paraId="0D73441D" w14:textId="296D1C60" w:rsidR="007A1D88" w:rsidRPr="00212D29" w:rsidRDefault="007A1D88" w:rsidP="00C9246B">
      <w:pPr>
        <w:pStyle w:val="Caption"/>
        <w:jc w:val="center"/>
      </w:pPr>
      <w:bookmarkStart w:id="261" w:name="_Toc20774393"/>
      <w:r>
        <w:t xml:space="preserve">Figure </w:t>
      </w:r>
      <w:r>
        <w:rPr>
          <w:noProof/>
        </w:rPr>
        <w:fldChar w:fldCharType="begin"/>
      </w:r>
      <w:r>
        <w:rPr>
          <w:noProof/>
        </w:rPr>
        <w:instrText xml:space="preserve"> SEQ Figure \* ARABIC </w:instrText>
      </w:r>
      <w:r>
        <w:rPr>
          <w:noProof/>
        </w:rPr>
        <w:fldChar w:fldCharType="separate"/>
      </w:r>
      <w:r w:rsidR="00DF75D5">
        <w:rPr>
          <w:noProof/>
        </w:rPr>
        <w:t>17</w:t>
      </w:r>
      <w:r>
        <w:rPr>
          <w:noProof/>
        </w:rPr>
        <w:fldChar w:fldCharType="end"/>
      </w:r>
      <w:r>
        <w:t xml:space="preserve"> –</w:t>
      </w:r>
      <w:r w:rsidR="0099187C">
        <w:t xml:space="preserve"> </w:t>
      </w:r>
      <w:r>
        <w:t>Voltage Regulator Heatsink</w:t>
      </w:r>
      <w:bookmarkEnd w:id="261"/>
    </w:p>
    <w:p w14:paraId="2F185995" w14:textId="77777777" w:rsidR="00152A9A" w:rsidRPr="00212D29" w:rsidRDefault="00FB1524" w:rsidP="00172EEB">
      <w:pPr>
        <w:keepNext/>
      </w:pPr>
      <w:r w:rsidRPr="00212D29">
        <w:lastRenderedPageBreak/>
        <w:t xml:space="preserve">A completed Simulator Interface </w:t>
      </w:r>
      <w:r w:rsidR="00152C2B" w:rsidRPr="00212D29">
        <w:t xml:space="preserve">Board </w:t>
      </w:r>
      <w:r w:rsidRPr="00212D29">
        <w:t xml:space="preserve">PCB </w:t>
      </w:r>
      <w:r w:rsidR="008A236E" w:rsidRPr="00212D29">
        <w:t>is shown</w:t>
      </w:r>
      <w:r w:rsidRPr="00212D29">
        <w:t xml:space="preserve"> in the following photograph.</w:t>
      </w:r>
    </w:p>
    <w:p w14:paraId="54317A20" w14:textId="018C1083" w:rsidR="00E21E80" w:rsidRPr="00152C2B" w:rsidRDefault="00AF72D9" w:rsidP="00E21E80">
      <w:pPr>
        <w:keepNext/>
        <w:jc w:val="center"/>
        <w:rPr>
          <w:color w:val="00B050"/>
        </w:rPr>
      </w:pPr>
      <w:r>
        <w:rPr>
          <w:noProof/>
          <w:color w:val="00B050"/>
          <w:lang w:eastAsia="en-GB"/>
        </w:rPr>
        <w:drawing>
          <wp:inline distT="0" distB="0" distL="0" distR="0" wp14:anchorId="79C63862" wp14:editId="76BD67B6">
            <wp:extent cx="4320000" cy="3700800"/>
            <wp:effectExtent l="19050" t="19050" r="23495" b="13970"/>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vE_Board_angle.jpg"/>
                    <pic:cNvPicPr/>
                  </pic:nvPicPr>
                  <pic:blipFill>
                    <a:blip r:embed="rId8">
                      <a:extLst>
                        <a:ext uri="{28A0092B-C50C-407E-A947-70E740481C1C}">
                          <a14:useLocalDpi xmlns:a14="http://schemas.microsoft.com/office/drawing/2010/main" val="0"/>
                        </a:ext>
                      </a:extLst>
                    </a:blip>
                    <a:stretch>
                      <a:fillRect/>
                    </a:stretch>
                  </pic:blipFill>
                  <pic:spPr>
                    <a:xfrm>
                      <a:off x="0" y="0"/>
                      <a:ext cx="4320000" cy="3700800"/>
                    </a:xfrm>
                    <a:prstGeom prst="rect">
                      <a:avLst/>
                    </a:prstGeom>
                    <a:ln w="12700">
                      <a:solidFill>
                        <a:schemeClr val="tx1"/>
                      </a:solidFill>
                    </a:ln>
                  </pic:spPr>
                </pic:pic>
              </a:graphicData>
            </a:graphic>
          </wp:inline>
        </w:drawing>
      </w:r>
    </w:p>
    <w:p w14:paraId="09270508" w14:textId="61BE8EEB" w:rsidR="00152A9A" w:rsidRDefault="00152A9A" w:rsidP="00152A9A">
      <w:pPr>
        <w:pStyle w:val="Caption"/>
        <w:jc w:val="center"/>
      </w:pPr>
      <w:bookmarkStart w:id="262" w:name="_Toc20774394"/>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18</w:t>
      </w:r>
      <w:r w:rsidR="00D15F53">
        <w:rPr>
          <w:noProof/>
        </w:rPr>
        <w:fldChar w:fldCharType="end"/>
      </w:r>
      <w:r>
        <w:t xml:space="preserve"> – Completed Simulator Interface </w:t>
      </w:r>
      <w:r w:rsidR="004E19AE">
        <w:t xml:space="preserve">Module </w:t>
      </w:r>
      <w:r>
        <w:t>PCB</w:t>
      </w:r>
      <w:bookmarkEnd w:id="262"/>
    </w:p>
    <w:p w14:paraId="02B3F967" w14:textId="77777777" w:rsidR="00EA7EB9" w:rsidRPr="00A7651F" w:rsidRDefault="00EA7EB9" w:rsidP="00A7651F"/>
    <w:p w14:paraId="38F8AA7F" w14:textId="77777777" w:rsidR="009F0812" w:rsidRDefault="009F0812" w:rsidP="009F0812">
      <w:pPr>
        <w:pStyle w:val="ListParagraph"/>
      </w:pPr>
    </w:p>
    <w:p w14:paraId="36B19285" w14:textId="736C96C5" w:rsidR="00152C2B" w:rsidRDefault="00152C2B" w:rsidP="00DC3C21">
      <w:pPr>
        <w:pStyle w:val="Heading2"/>
        <w:pageBreakBefore/>
      </w:pPr>
      <w:bookmarkStart w:id="263" w:name="_Toc20774314"/>
      <w:r>
        <w:lastRenderedPageBreak/>
        <w:t xml:space="preserve">Power </w:t>
      </w:r>
      <w:r w:rsidR="00112429">
        <w:t>Module</w:t>
      </w:r>
      <w:bookmarkEnd w:id="263"/>
    </w:p>
    <w:p w14:paraId="554EBDA0" w14:textId="703F5A9B" w:rsidR="00152C2B" w:rsidRPr="00212D29" w:rsidRDefault="00152C2B" w:rsidP="00152C2B">
      <w:r w:rsidRPr="00212D29">
        <w:t xml:space="preserve">The Power </w:t>
      </w:r>
      <w:r w:rsidR="00112429">
        <w:t>module</w:t>
      </w:r>
      <w:r w:rsidR="00112429" w:rsidRPr="00212D29">
        <w:t xml:space="preserve"> </w:t>
      </w:r>
      <w:r w:rsidR="00DC3C21" w:rsidRPr="00212D29">
        <w:t xml:space="preserve">is intended to be located close to the </w:t>
      </w:r>
      <w:r w:rsidR="000E6CD5" w:rsidRPr="00212D29">
        <w:t>Simulator PC and</w:t>
      </w:r>
      <w:r w:rsidR="00DC3C21" w:rsidRPr="00212D29">
        <w:t xml:space="preserve"> enables t</w:t>
      </w:r>
      <w:r w:rsidR="009B47B0" w:rsidRPr="00212D29">
        <w:t>he PC serial port (</w:t>
      </w:r>
      <w:r w:rsidR="00DC3C21" w:rsidRPr="00212D29">
        <w:t>or a USB-Serial adapter)</w:t>
      </w:r>
      <w:r w:rsidR="000E6CD5">
        <w:t>,</w:t>
      </w:r>
      <w:r w:rsidR="00DC3C21" w:rsidRPr="00212D29">
        <w:t xml:space="preserve"> and the power supply</w:t>
      </w:r>
      <w:r w:rsidR="000E6CD5">
        <w:t>,</w:t>
      </w:r>
      <w:r w:rsidR="00DC3C21" w:rsidRPr="00212D29">
        <w:t xml:space="preserve"> to be connected to the power/data cable which runs up to the Simulator Interface in the belfry. It also provides a protective fuse</w:t>
      </w:r>
      <w:r w:rsidR="00987488">
        <w:t>, and surge protection diodes on the power and serial lines.</w:t>
      </w:r>
    </w:p>
    <w:p w14:paraId="48CD7DA3" w14:textId="77777777" w:rsidR="00152C2B" w:rsidRDefault="00152C2B" w:rsidP="00152C2B">
      <w:pPr>
        <w:pStyle w:val="Heading3"/>
      </w:pPr>
      <w:bookmarkStart w:id="264" w:name="_Toc20774315"/>
      <w:r>
        <w:t>Parts List</w:t>
      </w:r>
      <w:bookmarkEnd w:id="264"/>
    </w:p>
    <w:p w14:paraId="0E59C03E" w14:textId="4E9DF7D8" w:rsidR="00152C2B" w:rsidRPr="00393B25" w:rsidRDefault="00152C2B" w:rsidP="00152C2B">
      <w:pPr>
        <w:pStyle w:val="Caption"/>
        <w:keepNext/>
      </w:pPr>
      <w:bookmarkStart w:id="265" w:name="_Toc20774456"/>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DF75D5">
        <w:rPr>
          <w:noProof/>
        </w:rPr>
        <w:t>2</w:t>
      </w:r>
      <w:r w:rsidR="00D15F53">
        <w:rPr>
          <w:noProof/>
        </w:rPr>
        <w:fldChar w:fldCharType="end"/>
      </w:r>
      <w:r>
        <w:t xml:space="preserve"> – Power </w:t>
      </w:r>
      <w:r w:rsidR="004E19AE">
        <w:t xml:space="preserve">Module </w:t>
      </w:r>
      <w:r>
        <w:t>PCB Parts List</w:t>
      </w:r>
      <w:bookmarkEnd w:id="26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3969"/>
        <w:gridCol w:w="3038"/>
      </w:tblGrid>
      <w:tr w:rsidR="00152C2B" w:rsidRPr="00AE25BB" w14:paraId="5DD863D4" w14:textId="77777777" w:rsidTr="00152C2B">
        <w:tc>
          <w:tcPr>
            <w:tcW w:w="2127" w:type="dxa"/>
            <w:shd w:val="clear" w:color="auto" w:fill="D9D9D9" w:themeFill="background1" w:themeFillShade="D9"/>
          </w:tcPr>
          <w:p w14:paraId="2430BED3" w14:textId="77777777" w:rsidR="00152C2B" w:rsidRPr="008B7DA0" w:rsidRDefault="00152C2B" w:rsidP="00F002DD">
            <w:pPr>
              <w:contextualSpacing/>
              <w:rPr>
                <w:b/>
              </w:rPr>
            </w:pPr>
            <w:r w:rsidRPr="008B7DA0">
              <w:rPr>
                <w:b/>
              </w:rPr>
              <w:t>Reference</w:t>
            </w:r>
          </w:p>
        </w:tc>
        <w:tc>
          <w:tcPr>
            <w:tcW w:w="3969" w:type="dxa"/>
            <w:shd w:val="clear" w:color="auto" w:fill="D9D9D9" w:themeFill="background1" w:themeFillShade="D9"/>
          </w:tcPr>
          <w:p w14:paraId="7D15763F" w14:textId="77777777" w:rsidR="00152C2B" w:rsidRPr="008B7DA0" w:rsidRDefault="00152C2B" w:rsidP="00F002DD">
            <w:pPr>
              <w:contextualSpacing/>
              <w:rPr>
                <w:b/>
              </w:rPr>
            </w:pPr>
            <w:r w:rsidRPr="008B7DA0">
              <w:rPr>
                <w:b/>
              </w:rPr>
              <w:t>Component</w:t>
            </w:r>
          </w:p>
        </w:tc>
        <w:tc>
          <w:tcPr>
            <w:tcW w:w="3038" w:type="dxa"/>
            <w:shd w:val="clear" w:color="auto" w:fill="D9D9D9" w:themeFill="background1" w:themeFillShade="D9"/>
          </w:tcPr>
          <w:p w14:paraId="3B6647AC" w14:textId="77777777" w:rsidR="00152C2B" w:rsidRPr="008B7DA0" w:rsidRDefault="00152C2B" w:rsidP="00F002DD">
            <w:pPr>
              <w:contextualSpacing/>
              <w:rPr>
                <w:b/>
              </w:rPr>
            </w:pPr>
            <w:r w:rsidRPr="008B7DA0">
              <w:rPr>
                <w:b/>
              </w:rPr>
              <w:t>Notes</w:t>
            </w:r>
          </w:p>
        </w:tc>
      </w:tr>
      <w:tr w:rsidR="00152C2B" w:rsidRPr="007A4ECF" w14:paraId="163E3190" w14:textId="77777777" w:rsidTr="00152C2B">
        <w:tc>
          <w:tcPr>
            <w:tcW w:w="2127" w:type="dxa"/>
          </w:tcPr>
          <w:p w14:paraId="517AADC2" w14:textId="77777777" w:rsidR="00152C2B" w:rsidRPr="00212D29" w:rsidRDefault="00152C2B" w:rsidP="00F002DD">
            <w:pPr>
              <w:contextualSpacing/>
            </w:pPr>
            <w:r w:rsidRPr="00212D29">
              <w:t>PCB</w:t>
            </w:r>
          </w:p>
        </w:tc>
        <w:tc>
          <w:tcPr>
            <w:tcW w:w="3969" w:type="dxa"/>
          </w:tcPr>
          <w:p w14:paraId="6A68BAF9" w14:textId="77777777" w:rsidR="00152C2B" w:rsidRPr="00212D29" w:rsidRDefault="00152C2B" w:rsidP="00733A4D">
            <w:pPr>
              <w:contextualSpacing/>
            </w:pPr>
            <w:r w:rsidRPr="00212D29">
              <w:t xml:space="preserve">Type 2 Power Board </w:t>
            </w:r>
            <w:r w:rsidR="00733A4D" w:rsidRPr="00212D29">
              <w:t>PCB</w:t>
            </w:r>
          </w:p>
        </w:tc>
        <w:tc>
          <w:tcPr>
            <w:tcW w:w="3038" w:type="dxa"/>
          </w:tcPr>
          <w:p w14:paraId="4ED9D7F2" w14:textId="77777777" w:rsidR="00152C2B" w:rsidRPr="00212D29" w:rsidRDefault="00152C2B" w:rsidP="00F002DD">
            <w:pPr>
              <w:contextualSpacing/>
            </w:pPr>
          </w:p>
        </w:tc>
      </w:tr>
      <w:tr w:rsidR="00152C2B" w:rsidRPr="007A4ECF" w14:paraId="664867C9" w14:textId="77777777" w:rsidTr="00152C2B">
        <w:tc>
          <w:tcPr>
            <w:tcW w:w="2127" w:type="dxa"/>
          </w:tcPr>
          <w:p w14:paraId="6B002233" w14:textId="77777777" w:rsidR="00152C2B" w:rsidRPr="00212D29" w:rsidRDefault="00152C2B" w:rsidP="00F002DD">
            <w:pPr>
              <w:contextualSpacing/>
            </w:pPr>
            <w:r w:rsidRPr="00212D29">
              <w:t>PC Connector</w:t>
            </w:r>
          </w:p>
        </w:tc>
        <w:tc>
          <w:tcPr>
            <w:tcW w:w="3969" w:type="dxa"/>
          </w:tcPr>
          <w:p w14:paraId="7F2CE3E7" w14:textId="77777777" w:rsidR="00152C2B" w:rsidRPr="00212D29" w:rsidRDefault="00CD4E00" w:rsidP="00F002DD">
            <w:pPr>
              <w:contextualSpacing/>
            </w:pPr>
            <w:r w:rsidRPr="00212D29">
              <w:t>Right Angle PCB D Sub Connector 9 Pin</w:t>
            </w:r>
          </w:p>
        </w:tc>
        <w:tc>
          <w:tcPr>
            <w:tcW w:w="3038" w:type="dxa"/>
          </w:tcPr>
          <w:p w14:paraId="78300BFA" w14:textId="77777777" w:rsidR="00152C2B" w:rsidRPr="00212D29" w:rsidRDefault="00CD4E00" w:rsidP="00F002DD">
            <w:pPr>
              <w:contextualSpacing/>
            </w:pPr>
            <w:r w:rsidRPr="00212D29">
              <w:t>Farnell 1848372</w:t>
            </w:r>
          </w:p>
        </w:tc>
      </w:tr>
      <w:tr w:rsidR="00152C2B" w:rsidRPr="007A4ECF" w14:paraId="34A5A2B2" w14:textId="77777777" w:rsidTr="00152C2B">
        <w:tc>
          <w:tcPr>
            <w:tcW w:w="2127" w:type="dxa"/>
          </w:tcPr>
          <w:p w14:paraId="02C26E81" w14:textId="77777777" w:rsidR="00152C2B" w:rsidRPr="00212D29" w:rsidRDefault="00152C2B" w:rsidP="00F002DD">
            <w:pPr>
              <w:contextualSpacing/>
            </w:pPr>
            <w:r w:rsidRPr="00212D29">
              <w:t>Interface Connector</w:t>
            </w:r>
          </w:p>
        </w:tc>
        <w:tc>
          <w:tcPr>
            <w:tcW w:w="3969" w:type="dxa"/>
          </w:tcPr>
          <w:p w14:paraId="7815EE3A" w14:textId="77777777" w:rsidR="00152C2B" w:rsidRPr="00212D29" w:rsidRDefault="00CD4E00" w:rsidP="00CD4E00">
            <w:pPr>
              <w:contextualSpacing/>
            </w:pPr>
            <w:r w:rsidRPr="00212D29">
              <w:t xml:space="preserve">Amphenol </w:t>
            </w:r>
            <w:r w:rsidR="00152C2B" w:rsidRPr="00212D29">
              <w:t>RJHSE-5080</w:t>
            </w:r>
          </w:p>
        </w:tc>
        <w:tc>
          <w:tcPr>
            <w:tcW w:w="3038" w:type="dxa"/>
          </w:tcPr>
          <w:p w14:paraId="7C611D15" w14:textId="77777777" w:rsidR="00152C2B" w:rsidRPr="00212D29" w:rsidRDefault="00CD4E00" w:rsidP="00F002DD">
            <w:pPr>
              <w:contextualSpacing/>
            </w:pPr>
            <w:r w:rsidRPr="00212D29">
              <w:t>Farnell 1860577</w:t>
            </w:r>
          </w:p>
        </w:tc>
      </w:tr>
      <w:tr w:rsidR="00152C2B" w:rsidRPr="007A4ECF" w14:paraId="5393C404" w14:textId="77777777" w:rsidTr="00152C2B">
        <w:tc>
          <w:tcPr>
            <w:tcW w:w="2127" w:type="dxa"/>
          </w:tcPr>
          <w:p w14:paraId="515F4813" w14:textId="77777777" w:rsidR="00152C2B" w:rsidRPr="00212D29" w:rsidRDefault="00152C2B" w:rsidP="00F002DD">
            <w:pPr>
              <w:contextualSpacing/>
            </w:pPr>
            <w:r w:rsidRPr="00212D29">
              <w:t>Power Connector</w:t>
            </w:r>
          </w:p>
        </w:tc>
        <w:tc>
          <w:tcPr>
            <w:tcW w:w="3969" w:type="dxa"/>
          </w:tcPr>
          <w:p w14:paraId="4F5CF0B2" w14:textId="77777777" w:rsidR="00152C2B" w:rsidRPr="00212D29" w:rsidRDefault="00CD4E00" w:rsidP="00152C2B">
            <w:pPr>
              <w:contextualSpacing/>
            </w:pPr>
            <w:r w:rsidRPr="00212D29">
              <w:t>DC Power Connector 5mm PCB Mount</w:t>
            </w:r>
          </w:p>
        </w:tc>
        <w:tc>
          <w:tcPr>
            <w:tcW w:w="3038" w:type="dxa"/>
          </w:tcPr>
          <w:p w14:paraId="3B8AB6CE" w14:textId="77777777" w:rsidR="00152C2B" w:rsidRPr="00212D29" w:rsidRDefault="00CD4E00" w:rsidP="00F002DD">
            <w:pPr>
              <w:contextualSpacing/>
            </w:pPr>
            <w:r w:rsidRPr="00212D29">
              <w:t>Farnell 1854512</w:t>
            </w:r>
          </w:p>
        </w:tc>
      </w:tr>
      <w:tr w:rsidR="00F002DD" w:rsidRPr="007A4ECF" w14:paraId="4914B20E" w14:textId="77777777" w:rsidTr="00152C2B">
        <w:tc>
          <w:tcPr>
            <w:tcW w:w="2127" w:type="dxa"/>
          </w:tcPr>
          <w:p w14:paraId="66D3BCB8" w14:textId="77777777" w:rsidR="00F002DD" w:rsidRPr="00212D29" w:rsidRDefault="00F002DD" w:rsidP="00F002DD">
            <w:pPr>
              <w:contextualSpacing/>
            </w:pPr>
            <w:r w:rsidRPr="00212D29">
              <w:t>Fuse Holder</w:t>
            </w:r>
          </w:p>
        </w:tc>
        <w:tc>
          <w:tcPr>
            <w:tcW w:w="3969" w:type="dxa"/>
          </w:tcPr>
          <w:p w14:paraId="63FBD4EE" w14:textId="77777777" w:rsidR="00F002DD" w:rsidRPr="00212D29" w:rsidRDefault="00F002DD" w:rsidP="00F002DD">
            <w:pPr>
              <w:contextualSpacing/>
            </w:pPr>
            <w:r w:rsidRPr="00212D29">
              <w:t>20mm PCB Mount Fuse Holder</w:t>
            </w:r>
          </w:p>
        </w:tc>
        <w:tc>
          <w:tcPr>
            <w:tcW w:w="3038" w:type="dxa"/>
          </w:tcPr>
          <w:p w14:paraId="4F24927D" w14:textId="77777777" w:rsidR="00F002DD" w:rsidRPr="00212D29" w:rsidRDefault="00CD4E00" w:rsidP="00F002DD">
            <w:pPr>
              <w:contextualSpacing/>
            </w:pPr>
            <w:r w:rsidRPr="00212D29">
              <w:t>Farnell 2461158</w:t>
            </w:r>
          </w:p>
        </w:tc>
      </w:tr>
      <w:tr w:rsidR="00F002DD" w:rsidRPr="007A4ECF" w14:paraId="1DF03B91" w14:textId="77777777" w:rsidTr="00152C2B">
        <w:tc>
          <w:tcPr>
            <w:tcW w:w="2127" w:type="dxa"/>
          </w:tcPr>
          <w:p w14:paraId="39FFAB76" w14:textId="77777777" w:rsidR="00F002DD" w:rsidRPr="00212D29" w:rsidRDefault="00F002DD" w:rsidP="00F002DD">
            <w:pPr>
              <w:contextualSpacing/>
            </w:pPr>
            <w:r w:rsidRPr="00212D29">
              <w:t>Fuse</w:t>
            </w:r>
          </w:p>
        </w:tc>
        <w:tc>
          <w:tcPr>
            <w:tcW w:w="3969" w:type="dxa"/>
          </w:tcPr>
          <w:p w14:paraId="2061A8AF" w14:textId="77777777" w:rsidR="00F002DD" w:rsidRPr="00212D29" w:rsidRDefault="00F002DD" w:rsidP="00F002DD">
            <w:pPr>
              <w:contextualSpacing/>
            </w:pPr>
            <w:r w:rsidRPr="00212D29">
              <w:t>20mm 800mA Quick Blow Fuse</w:t>
            </w:r>
          </w:p>
        </w:tc>
        <w:tc>
          <w:tcPr>
            <w:tcW w:w="3038" w:type="dxa"/>
          </w:tcPr>
          <w:p w14:paraId="5D90FABE" w14:textId="77777777" w:rsidR="00F002DD" w:rsidRPr="00212D29" w:rsidRDefault="004B4F9B" w:rsidP="00F002DD">
            <w:pPr>
              <w:contextualSpacing/>
            </w:pPr>
            <w:r w:rsidRPr="00212D29">
              <w:t>Farnell 2461215</w:t>
            </w:r>
          </w:p>
        </w:tc>
      </w:tr>
      <w:tr w:rsidR="00405050" w:rsidRPr="007A4ECF" w14:paraId="6D2CF38E" w14:textId="77777777" w:rsidTr="00152C2B">
        <w:tc>
          <w:tcPr>
            <w:tcW w:w="2127" w:type="dxa"/>
          </w:tcPr>
          <w:p w14:paraId="09859A5A" w14:textId="5178865A" w:rsidR="00405050" w:rsidRPr="00212D29" w:rsidRDefault="00405050" w:rsidP="00405050">
            <w:pPr>
              <w:contextualSpacing/>
            </w:pPr>
            <w:r>
              <w:t>D1</w:t>
            </w:r>
          </w:p>
        </w:tc>
        <w:tc>
          <w:tcPr>
            <w:tcW w:w="3969" w:type="dxa"/>
          </w:tcPr>
          <w:p w14:paraId="657F19DA" w14:textId="69912313" w:rsidR="00405050" w:rsidRPr="00212D29" w:rsidRDefault="00405050" w:rsidP="00405050">
            <w:pPr>
              <w:contextualSpacing/>
            </w:pPr>
            <w:r w:rsidRPr="00212D29">
              <w:t>SA</w:t>
            </w:r>
            <w:r>
              <w:t>12</w:t>
            </w:r>
            <w:r w:rsidRPr="00212D29">
              <w:t>A</w:t>
            </w:r>
          </w:p>
        </w:tc>
        <w:tc>
          <w:tcPr>
            <w:tcW w:w="3038" w:type="dxa"/>
          </w:tcPr>
          <w:p w14:paraId="580FB203" w14:textId="7311B8AF" w:rsidR="00405050" w:rsidRPr="00212D29" w:rsidRDefault="00405050" w:rsidP="00405050">
            <w:pPr>
              <w:contextualSpacing/>
            </w:pPr>
            <w:r w:rsidRPr="00212D29">
              <w:t xml:space="preserve">Farnell </w:t>
            </w:r>
            <w:r>
              <w:t>2679618</w:t>
            </w:r>
          </w:p>
        </w:tc>
      </w:tr>
      <w:tr w:rsidR="00405050" w:rsidRPr="007A4ECF" w14:paraId="611995D0" w14:textId="77777777" w:rsidTr="00152C2B">
        <w:tc>
          <w:tcPr>
            <w:tcW w:w="2127" w:type="dxa"/>
          </w:tcPr>
          <w:p w14:paraId="42271729" w14:textId="17AC83F1" w:rsidR="00405050" w:rsidRPr="00212D29" w:rsidRDefault="00405050" w:rsidP="00405050">
            <w:pPr>
              <w:contextualSpacing/>
            </w:pPr>
            <w:r>
              <w:t>D2, D3, D4</w:t>
            </w:r>
          </w:p>
        </w:tc>
        <w:tc>
          <w:tcPr>
            <w:tcW w:w="3969" w:type="dxa"/>
          </w:tcPr>
          <w:p w14:paraId="70B04EA4" w14:textId="72752809" w:rsidR="00405050" w:rsidRPr="00212D29" w:rsidRDefault="00405050" w:rsidP="00405050">
            <w:pPr>
              <w:contextualSpacing/>
            </w:pPr>
            <w:r w:rsidRPr="00212D29">
              <w:t>SA</w:t>
            </w:r>
            <w:r>
              <w:t>15CA</w:t>
            </w:r>
          </w:p>
        </w:tc>
        <w:tc>
          <w:tcPr>
            <w:tcW w:w="3038" w:type="dxa"/>
          </w:tcPr>
          <w:p w14:paraId="36C5E61C" w14:textId="6B1DD8C4" w:rsidR="00405050" w:rsidRPr="00212D29" w:rsidRDefault="00405050" w:rsidP="00405050">
            <w:pPr>
              <w:contextualSpacing/>
            </w:pPr>
            <w:r w:rsidRPr="00212D29">
              <w:t xml:space="preserve">Farnell </w:t>
            </w:r>
            <w:r>
              <w:t>2762809</w:t>
            </w:r>
          </w:p>
        </w:tc>
      </w:tr>
    </w:tbl>
    <w:p w14:paraId="2429FCC6" w14:textId="77777777" w:rsidR="00994514" w:rsidRDefault="00994514" w:rsidP="00152C2B">
      <w:pPr>
        <w:pStyle w:val="Heading3"/>
        <w:sectPr w:rsidR="00994514" w:rsidSect="00733A4D">
          <w:footerReference w:type="even" r:id="rId33"/>
          <w:footerReference w:type="default" r:id="rId34"/>
          <w:headerReference w:type="first" r:id="rId35"/>
          <w:footerReference w:type="first" r:id="rId36"/>
          <w:endnotePr>
            <w:numFmt w:val="decimal"/>
          </w:endnotePr>
          <w:pgSz w:w="11906" w:h="16838"/>
          <w:pgMar w:top="1440" w:right="1440" w:bottom="1440" w:left="1440" w:header="709" w:footer="709" w:gutter="0"/>
          <w:cols w:space="708"/>
          <w:docGrid w:linePitch="360"/>
        </w:sectPr>
      </w:pPr>
    </w:p>
    <w:p w14:paraId="79D2FC43" w14:textId="77777777" w:rsidR="00152C2B" w:rsidRDefault="00152C2B" w:rsidP="00152C2B">
      <w:pPr>
        <w:pStyle w:val="Heading3"/>
      </w:pPr>
      <w:bookmarkStart w:id="266" w:name="_Toc20774316"/>
      <w:r>
        <w:lastRenderedPageBreak/>
        <w:t>Schematic</w:t>
      </w:r>
      <w:bookmarkEnd w:id="266"/>
    </w:p>
    <w:p w14:paraId="2E24895B" w14:textId="3BC4DAA0" w:rsidR="00152C2B" w:rsidRDefault="00987488" w:rsidP="00994514">
      <w:pPr>
        <w:jc w:val="center"/>
      </w:pPr>
      <w:r>
        <w:rPr>
          <w:noProof/>
        </w:rPr>
        <w:drawing>
          <wp:inline distT="0" distB="0" distL="0" distR="0" wp14:anchorId="7EB5259C" wp14:editId="4810A1DE">
            <wp:extent cx="8107200" cy="5400000"/>
            <wp:effectExtent l="0" t="0" r="8255" b="0"/>
            <wp:docPr id="91" name="Picture 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imulatorT2PowerRevD_sch.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107200" cy="5400000"/>
                    </a:xfrm>
                    <a:prstGeom prst="rect">
                      <a:avLst/>
                    </a:prstGeom>
                  </pic:spPr>
                </pic:pic>
              </a:graphicData>
            </a:graphic>
          </wp:inline>
        </w:drawing>
      </w:r>
    </w:p>
    <w:p w14:paraId="4AB63B01" w14:textId="77777777" w:rsidR="00994514" w:rsidRDefault="00994514" w:rsidP="00152C2B">
      <w:pPr>
        <w:pStyle w:val="Heading3"/>
        <w:sectPr w:rsidR="00994514" w:rsidSect="00733A4D">
          <w:endnotePr>
            <w:numFmt w:val="decimal"/>
          </w:endnotePr>
          <w:pgSz w:w="16838" w:h="11906" w:orient="landscape"/>
          <w:pgMar w:top="1440" w:right="1440" w:bottom="1440" w:left="1440" w:header="709" w:footer="709" w:gutter="0"/>
          <w:cols w:space="708"/>
          <w:docGrid w:linePitch="360"/>
        </w:sectPr>
      </w:pPr>
    </w:p>
    <w:p w14:paraId="4C027220" w14:textId="77777777" w:rsidR="00D230DD" w:rsidRDefault="00D230DD" w:rsidP="00D230DD">
      <w:pPr>
        <w:pStyle w:val="Heading3"/>
      </w:pPr>
      <w:bookmarkStart w:id="267" w:name="_Toc20774317"/>
      <w:r>
        <w:lastRenderedPageBreak/>
        <w:t>Parts</w:t>
      </w:r>
      <w:bookmarkEnd w:id="267"/>
    </w:p>
    <w:p w14:paraId="14E10A86" w14:textId="77777777" w:rsidR="00D230DD" w:rsidRPr="00212D29" w:rsidRDefault="00D230DD" w:rsidP="00D230DD">
      <w:pPr>
        <w:keepNext/>
      </w:pPr>
      <w:r w:rsidRPr="00212D29">
        <w:t xml:space="preserve">The following photograph shows the complete set of parts </w:t>
      </w:r>
      <w:r w:rsidR="00212D29" w:rsidRPr="00212D29">
        <w:t xml:space="preserve">required </w:t>
      </w:r>
      <w:r w:rsidRPr="00212D29">
        <w:t xml:space="preserve">for the Power Board PCB. </w:t>
      </w:r>
    </w:p>
    <w:p w14:paraId="185D6271" w14:textId="4FF47CF8" w:rsidR="00D230DD" w:rsidRDefault="00987488" w:rsidP="00D230DD">
      <w:pPr>
        <w:keepNext/>
        <w:jc w:val="center"/>
      </w:pPr>
      <w:r>
        <w:rPr>
          <w:noProof/>
        </w:rPr>
        <w:drawing>
          <wp:inline distT="0" distB="0" distL="0" distR="0" wp14:anchorId="442A8B3E" wp14:editId="2D0CDD9F">
            <wp:extent cx="3600000" cy="2624400"/>
            <wp:effectExtent l="19050" t="19050" r="19685" b="24130"/>
            <wp:docPr id="92" name="Picture 9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g_0658.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624400"/>
                    </a:xfrm>
                    <a:prstGeom prst="rect">
                      <a:avLst/>
                    </a:prstGeom>
                    <a:ln w="12700">
                      <a:solidFill>
                        <a:schemeClr val="tx1"/>
                      </a:solidFill>
                    </a:ln>
                  </pic:spPr>
                </pic:pic>
              </a:graphicData>
            </a:graphic>
          </wp:inline>
        </w:drawing>
      </w:r>
    </w:p>
    <w:p w14:paraId="51963F86" w14:textId="3AB1D1AC" w:rsidR="00D230DD" w:rsidRPr="009B5FE2" w:rsidRDefault="00D230DD" w:rsidP="00D230DD">
      <w:pPr>
        <w:pStyle w:val="Caption"/>
        <w:jc w:val="center"/>
      </w:pPr>
      <w:bookmarkStart w:id="268" w:name="_Toc20774395"/>
      <w:r>
        <w:t xml:space="preserve">Figure </w:t>
      </w:r>
      <w:r>
        <w:rPr>
          <w:noProof/>
        </w:rPr>
        <w:fldChar w:fldCharType="begin"/>
      </w:r>
      <w:r>
        <w:rPr>
          <w:noProof/>
        </w:rPr>
        <w:instrText xml:space="preserve"> SEQ Figure \* ARABIC </w:instrText>
      </w:r>
      <w:r>
        <w:rPr>
          <w:noProof/>
        </w:rPr>
        <w:fldChar w:fldCharType="separate"/>
      </w:r>
      <w:r w:rsidR="00DF75D5">
        <w:rPr>
          <w:noProof/>
        </w:rPr>
        <w:t>19</w:t>
      </w:r>
      <w:r>
        <w:rPr>
          <w:noProof/>
        </w:rPr>
        <w:fldChar w:fldCharType="end"/>
      </w:r>
      <w:r>
        <w:t xml:space="preserve"> – Power Board Parts</w:t>
      </w:r>
      <w:bookmarkEnd w:id="268"/>
    </w:p>
    <w:p w14:paraId="0C0FD38C" w14:textId="77777777" w:rsidR="00152C2B" w:rsidRDefault="00152C2B" w:rsidP="00152C2B">
      <w:pPr>
        <w:pStyle w:val="Heading3"/>
      </w:pPr>
      <w:bookmarkStart w:id="269" w:name="_Toc20774318"/>
      <w:r>
        <w:t>PCB Layout</w:t>
      </w:r>
      <w:bookmarkEnd w:id="269"/>
    </w:p>
    <w:p w14:paraId="5633497F" w14:textId="77777777" w:rsidR="00152C2B" w:rsidRPr="00212D29" w:rsidRDefault="00152C2B" w:rsidP="00152C2B">
      <w:pPr>
        <w:keepNext/>
      </w:pPr>
      <w:r w:rsidRPr="00212D29">
        <w:t>The following diagram shows the layout of the Power Board PCB. All components are mounted on the top (silkscreen) side of the board.</w:t>
      </w:r>
    </w:p>
    <w:p w14:paraId="08976A5A" w14:textId="5111B365" w:rsidR="00152C2B" w:rsidRDefault="005B1C6D" w:rsidP="00152C2B">
      <w:pPr>
        <w:keepNext/>
        <w:jc w:val="center"/>
      </w:pPr>
      <w:r>
        <w:rPr>
          <w:noProof/>
        </w:rPr>
        <w:drawing>
          <wp:inline distT="0" distB="0" distL="0" distR="0" wp14:anchorId="65981DF0" wp14:editId="4485A0F4">
            <wp:extent cx="2736923" cy="2764615"/>
            <wp:effectExtent l="19050" t="19050" r="25400" b="17145"/>
            <wp:docPr id="107" name="Picture 10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imulatorT2PowerRevD_brd - white.png"/>
                    <pic:cNvPicPr/>
                  </pic:nvPicPr>
                  <pic:blipFill>
                    <a:blip r:embed="rId39">
                      <a:extLst>
                        <a:ext uri="{28A0092B-C50C-407E-A947-70E740481C1C}">
                          <a14:useLocalDpi xmlns:a14="http://schemas.microsoft.com/office/drawing/2010/main" val="0"/>
                        </a:ext>
                      </a:extLst>
                    </a:blip>
                    <a:stretch>
                      <a:fillRect/>
                    </a:stretch>
                  </pic:blipFill>
                  <pic:spPr>
                    <a:xfrm>
                      <a:off x="0" y="0"/>
                      <a:ext cx="2736923" cy="2764615"/>
                    </a:xfrm>
                    <a:prstGeom prst="rect">
                      <a:avLst/>
                    </a:prstGeom>
                    <a:ln w="12700">
                      <a:solidFill>
                        <a:schemeClr val="tx1"/>
                      </a:solidFill>
                    </a:ln>
                  </pic:spPr>
                </pic:pic>
              </a:graphicData>
            </a:graphic>
          </wp:inline>
        </w:drawing>
      </w:r>
    </w:p>
    <w:p w14:paraId="33D7B0AC" w14:textId="65519D53" w:rsidR="00E21E80" w:rsidRPr="009B5FE2" w:rsidRDefault="00E21E80" w:rsidP="00E21E80">
      <w:pPr>
        <w:pStyle w:val="Caption"/>
        <w:jc w:val="center"/>
      </w:pPr>
      <w:bookmarkStart w:id="270" w:name="_Toc2077439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20</w:t>
      </w:r>
      <w:r w:rsidR="00D15F53">
        <w:rPr>
          <w:noProof/>
        </w:rPr>
        <w:fldChar w:fldCharType="end"/>
      </w:r>
      <w:r>
        <w:t xml:space="preserve"> – Power Board Layout</w:t>
      </w:r>
      <w:bookmarkEnd w:id="270"/>
    </w:p>
    <w:p w14:paraId="74A1963D" w14:textId="77777777" w:rsidR="00152C2B" w:rsidRDefault="00152C2B" w:rsidP="00152C2B">
      <w:pPr>
        <w:pStyle w:val="Heading3"/>
      </w:pPr>
      <w:bookmarkStart w:id="271" w:name="_Toc20774319"/>
      <w:r>
        <w:t>Construction</w:t>
      </w:r>
      <w:bookmarkEnd w:id="271"/>
    </w:p>
    <w:p w14:paraId="760DA79B" w14:textId="7B61729A" w:rsidR="00152C2B" w:rsidRPr="00212D29" w:rsidRDefault="00152C2B" w:rsidP="00152C2B">
      <w:r w:rsidRPr="00212D29">
        <w:t xml:space="preserve">All the components on the </w:t>
      </w:r>
      <w:r w:rsidR="008A35FF" w:rsidRPr="00212D29">
        <w:t xml:space="preserve">Power </w:t>
      </w:r>
      <w:r w:rsidR="004E19AE">
        <w:t>module</w:t>
      </w:r>
      <w:r w:rsidR="004E19AE" w:rsidRPr="00212D29">
        <w:t xml:space="preserve"> </w:t>
      </w:r>
      <w:r w:rsidRPr="00212D29">
        <w:t>are mounted on top, silkscreen, side of the board.</w:t>
      </w:r>
    </w:p>
    <w:p w14:paraId="04E3D27C" w14:textId="77777777" w:rsidR="00DC3C21" w:rsidRPr="00212D29" w:rsidRDefault="00DC3C21" w:rsidP="006C4A3A">
      <w:pPr>
        <w:pStyle w:val="ListParagraph"/>
        <w:numPr>
          <w:ilvl w:val="0"/>
          <w:numId w:val="6"/>
        </w:numPr>
      </w:pPr>
      <w:r w:rsidRPr="00212D29">
        <w:t>If your Power Board came from a panelized PCB, lightly file down any remaining nibs from the edges of the board.</w:t>
      </w:r>
    </w:p>
    <w:p w14:paraId="330E8530" w14:textId="57113F93" w:rsidR="00152C2B" w:rsidRDefault="00152C2B" w:rsidP="006C4A3A">
      <w:pPr>
        <w:pStyle w:val="ListParagraph"/>
        <w:numPr>
          <w:ilvl w:val="0"/>
          <w:numId w:val="6"/>
        </w:numPr>
      </w:pPr>
      <w:r w:rsidRPr="00212D29">
        <w:lastRenderedPageBreak/>
        <w:t>Start by soldering the components with the lowest profile, then the remainder of the components in order of increasing height</w:t>
      </w:r>
      <w:r w:rsidR="008A35FF" w:rsidRPr="00212D29">
        <w:t>.</w:t>
      </w:r>
    </w:p>
    <w:p w14:paraId="2B368D55" w14:textId="4DDAC324" w:rsidR="00987488" w:rsidRPr="00212D29" w:rsidRDefault="00987488" w:rsidP="00987488">
      <w:pPr>
        <w:pStyle w:val="ListParagraph"/>
        <w:numPr>
          <w:ilvl w:val="0"/>
          <w:numId w:val="6"/>
        </w:numPr>
      </w:pPr>
      <w:r w:rsidRPr="00212D29">
        <w:t xml:space="preserve">Pay </w:t>
      </w:r>
      <w:r>
        <w:t>close</w:t>
      </w:r>
      <w:r w:rsidRPr="00212D29">
        <w:t xml:space="preserve"> attention to the correct orientation of the polarised </w:t>
      </w:r>
      <w:r>
        <w:t>diode</w:t>
      </w:r>
      <w:r w:rsidRPr="00212D29">
        <w:t xml:space="preserve"> D1</w:t>
      </w:r>
      <w:r>
        <w:t>. D2, D3 &amp; D4 are not polarised.</w:t>
      </w:r>
    </w:p>
    <w:p w14:paraId="4F18475F" w14:textId="77777777" w:rsidR="008A35FF" w:rsidRPr="00212D29" w:rsidRDefault="008A35FF" w:rsidP="006C4A3A">
      <w:pPr>
        <w:pStyle w:val="ListParagraph"/>
        <w:numPr>
          <w:ilvl w:val="0"/>
          <w:numId w:val="6"/>
        </w:numPr>
      </w:pPr>
      <w:r w:rsidRPr="00212D29">
        <w:t>There is no need to fit pins to the test point holes TP1 – TP2.</w:t>
      </w:r>
    </w:p>
    <w:p w14:paraId="7176E58B" w14:textId="77777777" w:rsidR="008A35FF" w:rsidRPr="00212D29" w:rsidRDefault="008A35FF" w:rsidP="006C4A3A">
      <w:pPr>
        <w:pStyle w:val="ListParagraph"/>
        <w:numPr>
          <w:ilvl w:val="0"/>
          <w:numId w:val="6"/>
        </w:numPr>
      </w:pPr>
      <w:r w:rsidRPr="00212D29">
        <w:t>Fit a 20mm 800mA quick blow fuse to the fuse holder.</w:t>
      </w:r>
    </w:p>
    <w:p w14:paraId="7951041F" w14:textId="67A2387E" w:rsidR="00152C2B" w:rsidRPr="00212D29" w:rsidRDefault="008A35FF" w:rsidP="006C4A3A">
      <w:pPr>
        <w:pStyle w:val="ListParagraph"/>
        <w:numPr>
          <w:ilvl w:val="0"/>
          <w:numId w:val="1"/>
        </w:numPr>
      </w:pPr>
      <w:r w:rsidRPr="00212D29">
        <w:t>Note that the connectors</w:t>
      </w:r>
      <w:r w:rsidR="00DC3C21" w:rsidRPr="00212D29">
        <w:t xml:space="preserve"> overhang the </w:t>
      </w:r>
      <w:r w:rsidRPr="00212D29">
        <w:t>edge</w:t>
      </w:r>
      <w:r w:rsidR="00DC3C21" w:rsidRPr="00212D29">
        <w:t>s</w:t>
      </w:r>
      <w:r w:rsidRPr="00212D29">
        <w:t xml:space="preserve"> of the PCB</w:t>
      </w:r>
      <w:r w:rsidR="00DC3C21" w:rsidRPr="00212D29">
        <w:t xml:space="preserve"> slightly</w:t>
      </w:r>
      <w:r w:rsidRPr="00212D29">
        <w:t xml:space="preserve">. This is </w:t>
      </w:r>
      <w:r w:rsidR="000E6CD5" w:rsidRPr="00212D29">
        <w:t>intentional and</w:t>
      </w:r>
      <w:r w:rsidRPr="00212D29">
        <w:t xml:space="preserve"> is to allow for the board to be fitted into to a case in future.</w:t>
      </w:r>
    </w:p>
    <w:p w14:paraId="34181891" w14:textId="77777777" w:rsidR="00152C2B" w:rsidRPr="00212D29" w:rsidRDefault="00152C2B" w:rsidP="00152C2B">
      <w:pPr>
        <w:keepNext/>
      </w:pPr>
      <w:r w:rsidRPr="00212D29">
        <w:t>A completed Power Board PCB is shown in the following photograph.</w:t>
      </w:r>
    </w:p>
    <w:p w14:paraId="1B733D88" w14:textId="5A7A6FB0" w:rsidR="00152C2B" w:rsidRDefault="00987488" w:rsidP="00152C2B">
      <w:pPr>
        <w:keepNext/>
        <w:jc w:val="center"/>
      </w:pPr>
      <w:r>
        <w:rPr>
          <w:noProof/>
        </w:rPr>
        <w:drawing>
          <wp:inline distT="0" distB="0" distL="0" distR="0" wp14:anchorId="3ECDDCCF" wp14:editId="31F31FA1">
            <wp:extent cx="3600000" cy="2743200"/>
            <wp:effectExtent l="19050" t="19050" r="19685" b="19050"/>
            <wp:docPr id="97" name="Picture 97"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g_066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743200"/>
                    </a:xfrm>
                    <a:prstGeom prst="rect">
                      <a:avLst/>
                    </a:prstGeom>
                    <a:ln w="12700">
                      <a:solidFill>
                        <a:schemeClr val="tx1"/>
                      </a:solidFill>
                    </a:ln>
                  </pic:spPr>
                </pic:pic>
              </a:graphicData>
            </a:graphic>
          </wp:inline>
        </w:drawing>
      </w:r>
    </w:p>
    <w:p w14:paraId="2F0C4F7E" w14:textId="6D031946" w:rsidR="00152C2B" w:rsidRDefault="00152C2B" w:rsidP="00152C2B">
      <w:pPr>
        <w:pStyle w:val="Caption"/>
        <w:jc w:val="center"/>
      </w:pPr>
      <w:bookmarkStart w:id="272" w:name="_Toc2077439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21</w:t>
      </w:r>
      <w:r w:rsidR="00D15F53">
        <w:rPr>
          <w:noProof/>
        </w:rPr>
        <w:fldChar w:fldCharType="end"/>
      </w:r>
      <w:r>
        <w:t xml:space="preserve"> – Completed </w:t>
      </w:r>
      <w:r w:rsidR="00E21E80">
        <w:t xml:space="preserve">Power </w:t>
      </w:r>
      <w:r w:rsidR="004E19AE">
        <w:t xml:space="preserve">Module </w:t>
      </w:r>
      <w:r>
        <w:t>PCB</w:t>
      </w:r>
      <w:bookmarkEnd w:id="272"/>
    </w:p>
    <w:p w14:paraId="06525A63" w14:textId="2CC2F7B9" w:rsidR="00E21E80" w:rsidRDefault="00E21E80" w:rsidP="00994514">
      <w:pPr>
        <w:pStyle w:val="Heading2"/>
        <w:pageBreakBefore/>
      </w:pPr>
      <w:bookmarkStart w:id="273" w:name="_Toc20774320"/>
      <w:r>
        <w:lastRenderedPageBreak/>
        <w:t xml:space="preserve">Magneto-Resistive Sensor </w:t>
      </w:r>
      <w:r w:rsidR="004E19AE">
        <w:t>Module</w:t>
      </w:r>
      <w:bookmarkEnd w:id="273"/>
    </w:p>
    <w:p w14:paraId="206231A1" w14:textId="753D9C94" w:rsidR="00DC3C21" w:rsidRPr="00212D29" w:rsidRDefault="00DC3C21" w:rsidP="00DC3C21">
      <w:r w:rsidRPr="00212D29">
        <w:t xml:space="preserve">The magneto-resistive </w:t>
      </w:r>
      <w:r w:rsidR="008E418D" w:rsidRPr="00212D29">
        <w:t>s</w:t>
      </w:r>
      <w:r w:rsidRPr="00212D29">
        <w:t>ensor</w:t>
      </w:r>
      <w:r w:rsidR="004E19AE">
        <w:t xml:space="preserve"> module</w:t>
      </w:r>
      <w:r w:rsidRPr="00212D29">
        <w:t>, which is based on a design</w:t>
      </w:r>
      <w:r w:rsidRPr="00212D29">
        <w:rPr>
          <w:rStyle w:val="FootnoteReference"/>
        </w:rPr>
        <w:footnoteReference w:id="15"/>
      </w:r>
      <w:r w:rsidRPr="00212D29">
        <w:t xml:space="preserve"> by Aidan Hedley, uses a Honeywell magneto-resistive sensor IC</w:t>
      </w:r>
      <w:r w:rsidRPr="00212D29">
        <w:rPr>
          <w:rStyle w:val="FootnoteReference"/>
        </w:rPr>
        <w:footnoteReference w:id="16"/>
      </w:r>
      <w:r w:rsidRPr="00212D29">
        <w:t xml:space="preserve">, activated by a small, powerful rare earth magnet mounted on the wheel shroud. This sensor has no moving or optical </w:t>
      </w:r>
      <w:r w:rsidR="000E6CD5" w:rsidRPr="00212D29">
        <w:t>parts and</w:t>
      </w:r>
      <w:r w:rsidRPr="00212D29">
        <w:t xml:space="preserve"> is completely free of optical interference. It also draws much less current than </w:t>
      </w:r>
      <w:r w:rsidR="009B7054" w:rsidRPr="00212D29">
        <w:t>most</w:t>
      </w:r>
      <w:r w:rsidRPr="00212D29">
        <w:t xml:space="preserve"> optical sensor</w:t>
      </w:r>
      <w:r w:rsidR="009B7054" w:rsidRPr="00212D29">
        <w:t>s</w:t>
      </w:r>
      <w:r w:rsidRPr="00212D29">
        <w:t>.</w:t>
      </w:r>
    </w:p>
    <w:p w14:paraId="7216A0A9" w14:textId="241678E3" w:rsidR="00DC3C21" w:rsidRPr="00212D29" w:rsidRDefault="00DC3C21" w:rsidP="00DC3C21">
      <w:r w:rsidRPr="00212D29">
        <w:t xml:space="preserve">Using a magnet of the type suggested below, the </w:t>
      </w:r>
      <w:r w:rsidR="009B7054" w:rsidRPr="00212D29">
        <w:t xml:space="preserve">absolute </w:t>
      </w:r>
      <w:r w:rsidRPr="00212D29">
        <w:t xml:space="preserve">maximum operating distance of the prototype </w:t>
      </w:r>
      <w:r w:rsidR="000E6CD5">
        <w:t>is</w:t>
      </w:r>
      <w:r w:rsidRPr="00212D29">
        <w:t xml:space="preserve"> approximately 60mm (face of magnet to face of </w:t>
      </w:r>
      <w:r w:rsidR="009B7054" w:rsidRPr="00212D29">
        <w:t>sensor</w:t>
      </w:r>
      <w:r w:rsidRPr="00212D29">
        <w:t>). In practice a</w:t>
      </w:r>
      <w:r w:rsidR="009B7054" w:rsidRPr="00212D29">
        <w:t xml:space="preserve"> maximum operating</w:t>
      </w:r>
      <w:r w:rsidRPr="00212D29">
        <w:t xml:space="preserve"> distance of approximately </w:t>
      </w:r>
      <w:r w:rsidR="009B7054" w:rsidRPr="00212D29">
        <w:t>30-</w:t>
      </w:r>
      <w:r w:rsidRPr="00212D29">
        <w:t xml:space="preserve">40mm </w:t>
      </w:r>
      <w:r w:rsidR="009B7054" w:rsidRPr="00212D29">
        <w:t>is recommended</w:t>
      </w:r>
      <w:r w:rsidRPr="00212D29">
        <w:t>.</w:t>
      </w:r>
    </w:p>
    <w:p w14:paraId="691E75EB" w14:textId="77777777" w:rsidR="00DC3C21" w:rsidRDefault="009B7054" w:rsidP="00DC3C21">
      <w:pPr>
        <w:keepNext/>
        <w:jc w:val="center"/>
      </w:pPr>
      <w:r>
        <w:rPr>
          <w:noProof/>
          <w:lang w:eastAsia="en-GB"/>
        </w:rPr>
        <w:drawing>
          <wp:inline distT="0" distB="0" distL="0" distR="0" wp14:anchorId="5D79D1C8" wp14:editId="2571CC89">
            <wp:extent cx="3600000" cy="1980000"/>
            <wp:effectExtent l="19050" t="19050" r="19685"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4.jpg"/>
                    <pic:cNvPicPr/>
                  </pic:nvPicPr>
                  <pic:blipFill>
                    <a:blip r:embed="rId41">
                      <a:extLst>
                        <a:ext uri="{28A0092B-C50C-407E-A947-70E740481C1C}">
                          <a14:useLocalDpi xmlns:a14="http://schemas.microsoft.com/office/drawing/2010/main" val="0"/>
                        </a:ext>
                      </a:extLst>
                    </a:blip>
                    <a:stretch>
                      <a:fillRect/>
                    </a:stretch>
                  </pic:blipFill>
                  <pic:spPr>
                    <a:xfrm>
                      <a:off x="0" y="0"/>
                      <a:ext cx="3600000" cy="1980000"/>
                    </a:xfrm>
                    <a:prstGeom prst="rect">
                      <a:avLst/>
                    </a:prstGeom>
                    <a:ln w="12700">
                      <a:solidFill>
                        <a:schemeClr val="tx1"/>
                      </a:solidFill>
                    </a:ln>
                  </pic:spPr>
                </pic:pic>
              </a:graphicData>
            </a:graphic>
          </wp:inline>
        </w:drawing>
      </w:r>
    </w:p>
    <w:p w14:paraId="509EA265" w14:textId="00EB9B44" w:rsidR="00DC3C21" w:rsidRDefault="00DC3C21" w:rsidP="00DC3C21">
      <w:pPr>
        <w:pStyle w:val="Caption"/>
        <w:jc w:val="center"/>
        <w:rPr>
          <w:color w:val="00B050"/>
        </w:rPr>
      </w:pPr>
      <w:bookmarkStart w:id="274" w:name="_Toc472626756"/>
      <w:bookmarkStart w:id="275" w:name="_Toc2077439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22</w:t>
      </w:r>
      <w:r w:rsidR="00D15F53">
        <w:rPr>
          <w:noProof/>
        </w:rPr>
        <w:fldChar w:fldCharType="end"/>
      </w:r>
      <w:r>
        <w:t xml:space="preserve"> – Magneto-Resistive Sensor Demonstration</w:t>
      </w:r>
      <w:bookmarkEnd w:id="274"/>
      <w:bookmarkEnd w:id="275"/>
    </w:p>
    <w:p w14:paraId="70C8D75A" w14:textId="77777777" w:rsidR="00E21E80" w:rsidRPr="00212D29" w:rsidRDefault="00DC3C21" w:rsidP="00E21E80">
      <w:r w:rsidRPr="00212D29">
        <w:t>The sensor PCB contains all the components of the sensor, including the magneto-resistive sensor itself, a diagnostic LED, and associated components.</w:t>
      </w:r>
      <w:r w:rsidR="008E418D" w:rsidRPr="00212D29">
        <w:t xml:space="preserve"> Build one sensor PCB for each bell you want to connect to the simulator.</w:t>
      </w:r>
    </w:p>
    <w:p w14:paraId="63FA8FA7" w14:textId="77777777" w:rsidR="00E21E80" w:rsidRDefault="00E21E80" w:rsidP="00E21E80">
      <w:pPr>
        <w:pStyle w:val="Heading3"/>
      </w:pPr>
      <w:bookmarkStart w:id="276" w:name="_Toc20774321"/>
      <w:r>
        <w:t>Parts List</w:t>
      </w:r>
      <w:bookmarkEnd w:id="276"/>
    </w:p>
    <w:p w14:paraId="1E65F288" w14:textId="7C1E6310" w:rsidR="00E21E80" w:rsidRPr="00393B25" w:rsidRDefault="00E21E80" w:rsidP="00E21E80">
      <w:pPr>
        <w:pStyle w:val="Caption"/>
        <w:keepNext/>
      </w:pPr>
      <w:bookmarkStart w:id="277" w:name="_Toc20774457"/>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DF75D5">
        <w:rPr>
          <w:noProof/>
        </w:rPr>
        <w:t>3</w:t>
      </w:r>
      <w:r w:rsidR="00D15F53">
        <w:rPr>
          <w:noProof/>
        </w:rPr>
        <w:fldChar w:fldCharType="end"/>
      </w:r>
      <w:r>
        <w:t xml:space="preserve"> – Magneto-Resistive Sensor </w:t>
      </w:r>
      <w:r w:rsidR="004E19AE">
        <w:t xml:space="preserve">Module </w:t>
      </w:r>
      <w:r>
        <w:t>Parts List</w:t>
      </w:r>
      <w:bookmarkEnd w:id="27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394"/>
        <w:gridCol w:w="2755"/>
      </w:tblGrid>
      <w:tr w:rsidR="00E21E80" w:rsidRPr="00AE25BB" w14:paraId="02EB9499" w14:textId="77777777" w:rsidTr="0061073A">
        <w:tc>
          <w:tcPr>
            <w:tcW w:w="1985" w:type="dxa"/>
            <w:shd w:val="clear" w:color="auto" w:fill="D9D9D9" w:themeFill="background1" w:themeFillShade="D9"/>
          </w:tcPr>
          <w:p w14:paraId="4815FE5B" w14:textId="77777777" w:rsidR="00E21E80" w:rsidRPr="00212D29" w:rsidRDefault="00E21E80" w:rsidP="00F002DD">
            <w:pPr>
              <w:contextualSpacing/>
              <w:rPr>
                <w:b/>
              </w:rPr>
            </w:pPr>
            <w:r w:rsidRPr="00212D29">
              <w:rPr>
                <w:b/>
              </w:rPr>
              <w:t>Reference</w:t>
            </w:r>
          </w:p>
        </w:tc>
        <w:tc>
          <w:tcPr>
            <w:tcW w:w="4394" w:type="dxa"/>
            <w:shd w:val="clear" w:color="auto" w:fill="D9D9D9" w:themeFill="background1" w:themeFillShade="D9"/>
          </w:tcPr>
          <w:p w14:paraId="0ECBD6AF" w14:textId="77777777" w:rsidR="00E21E80" w:rsidRPr="00212D29" w:rsidRDefault="00E21E80" w:rsidP="00F002DD">
            <w:pPr>
              <w:contextualSpacing/>
              <w:rPr>
                <w:b/>
              </w:rPr>
            </w:pPr>
            <w:r w:rsidRPr="00212D29">
              <w:rPr>
                <w:b/>
              </w:rPr>
              <w:t>Component</w:t>
            </w:r>
          </w:p>
        </w:tc>
        <w:tc>
          <w:tcPr>
            <w:tcW w:w="2755" w:type="dxa"/>
            <w:shd w:val="clear" w:color="auto" w:fill="D9D9D9" w:themeFill="background1" w:themeFillShade="D9"/>
          </w:tcPr>
          <w:p w14:paraId="3CF7A116" w14:textId="77777777" w:rsidR="00E21E80" w:rsidRPr="00212D29" w:rsidRDefault="00E21E80" w:rsidP="00F002DD">
            <w:pPr>
              <w:contextualSpacing/>
              <w:rPr>
                <w:b/>
              </w:rPr>
            </w:pPr>
            <w:r w:rsidRPr="00212D29">
              <w:rPr>
                <w:b/>
              </w:rPr>
              <w:t>Notes</w:t>
            </w:r>
          </w:p>
        </w:tc>
      </w:tr>
      <w:tr w:rsidR="00E21E80" w:rsidRPr="007A4ECF" w14:paraId="266A91C8" w14:textId="77777777" w:rsidTr="0061073A">
        <w:tc>
          <w:tcPr>
            <w:tcW w:w="1985" w:type="dxa"/>
          </w:tcPr>
          <w:p w14:paraId="22B06FA0" w14:textId="77777777" w:rsidR="00E21E80" w:rsidRPr="00212D29" w:rsidRDefault="00E21E80" w:rsidP="00F002DD">
            <w:pPr>
              <w:contextualSpacing/>
            </w:pPr>
            <w:r w:rsidRPr="00212D29">
              <w:t>PCB</w:t>
            </w:r>
          </w:p>
        </w:tc>
        <w:tc>
          <w:tcPr>
            <w:tcW w:w="4394" w:type="dxa"/>
          </w:tcPr>
          <w:p w14:paraId="65B70FE3" w14:textId="77777777" w:rsidR="00E21E80" w:rsidRPr="00212D29" w:rsidRDefault="00E21E80" w:rsidP="00994514">
            <w:pPr>
              <w:contextualSpacing/>
            </w:pPr>
            <w:r w:rsidRPr="00212D29">
              <w:t xml:space="preserve">Type 2 </w:t>
            </w:r>
            <w:r w:rsidR="00994514" w:rsidRPr="00212D29">
              <w:t>Magneto-Resistive Sensor PCB</w:t>
            </w:r>
          </w:p>
        </w:tc>
        <w:tc>
          <w:tcPr>
            <w:tcW w:w="2755" w:type="dxa"/>
          </w:tcPr>
          <w:p w14:paraId="3AE9623D" w14:textId="77777777" w:rsidR="00E21E80" w:rsidRPr="00212D29" w:rsidRDefault="00E21E80" w:rsidP="00F002DD">
            <w:pPr>
              <w:contextualSpacing/>
            </w:pPr>
          </w:p>
        </w:tc>
      </w:tr>
      <w:tr w:rsidR="00E21E80" w:rsidRPr="007A4ECF" w14:paraId="3A5C9312" w14:textId="77777777" w:rsidTr="0061073A">
        <w:tc>
          <w:tcPr>
            <w:tcW w:w="1985" w:type="dxa"/>
          </w:tcPr>
          <w:p w14:paraId="61677467" w14:textId="77777777" w:rsidR="00E21E80" w:rsidRPr="00212D29" w:rsidRDefault="00E21E80" w:rsidP="00F002DD">
            <w:pPr>
              <w:contextualSpacing/>
            </w:pPr>
            <w:r w:rsidRPr="00212D29">
              <w:t>R1</w:t>
            </w:r>
          </w:p>
        </w:tc>
        <w:tc>
          <w:tcPr>
            <w:tcW w:w="4394" w:type="dxa"/>
          </w:tcPr>
          <w:p w14:paraId="58E98FF3" w14:textId="77777777" w:rsidR="00E21E80" w:rsidRPr="00212D29" w:rsidRDefault="00E21E80" w:rsidP="004B4F9B">
            <w:pPr>
              <w:contextualSpacing/>
            </w:pPr>
            <w:r w:rsidRPr="00212D29">
              <w:t>100</w:t>
            </w:r>
            <w:r w:rsidRPr="00212D29">
              <w:rPr>
                <w:rFonts w:cs="Calibri"/>
              </w:rPr>
              <w:t>Ω 0.</w:t>
            </w:r>
            <w:r w:rsidR="004B4F9B" w:rsidRPr="00212D29">
              <w:rPr>
                <w:rFonts w:cs="Calibri"/>
              </w:rPr>
              <w:t>25</w:t>
            </w:r>
            <w:r w:rsidRPr="00212D29">
              <w:rPr>
                <w:rFonts w:cs="Calibri"/>
              </w:rPr>
              <w:t>W Metal Film</w:t>
            </w:r>
          </w:p>
        </w:tc>
        <w:tc>
          <w:tcPr>
            <w:tcW w:w="2755" w:type="dxa"/>
          </w:tcPr>
          <w:p w14:paraId="134432C6" w14:textId="77777777" w:rsidR="00E21E80" w:rsidRPr="00212D29" w:rsidRDefault="00FD7B98" w:rsidP="00F002DD">
            <w:pPr>
              <w:contextualSpacing/>
            </w:pPr>
            <w:r w:rsidRPr="00212D29">
              <w:t>Farnell 9341099</w:t>
            </w:r>
          </w:p>
        </w:tc>
      </w:tr>
      <w:tr w:rsidR="004B4F9B" w:rsidRPr="007A4ECF" w14:paraId="7935DB34" w14:textId="77777777" w:rsidTr="0061073A">
        <w:tc>
          <w:tcPr>
            <w:tcW w:w="1985" w:type="dxa"/>
          </w:tcPr>
          <w:p w14:paraId="0C82FBC6" w14:textId="77777777" w:rsidR="004B4F9B" w:rsidRPr="00212D29" w:rsidRDefault="004B4F9B" w:rsidP="00F002DD">
            <w:pPr>
              <w:contextualSpacing/>
            </w:pPr>
            <w:r w:rsidRPr="00212D29">
              <w:t>R2</w:t>
            </w:r>
          </w:p>
        </w:tc>
        <w:tc>
          <w:tcPr>
            <w:tcW w:w="4394" w:type="dxa"/>
          </w:tcPr>
          <w:p w14:paraId="1801936E" w14:textId="77777777" w:rsidR="004B4F9B" w:rsidRPr="00212D29" w:rsidRDefault="004B4F9B" w:rsidP="004B4F9B">
            <w:pPr>
              <w:contextualSpacing/>
            </w:pPr>
            <w:r w:rsidRPr="00212D29">
              <w:t>1k</w:t>
            </w:r>
            <w:r w:rsidRPr="00212D29">
              <w:rPr>
                <w:rFonts w:cs="Calibri"/>
              </w:rPr>
              <w:t>Ω 0.25W Metal Film</w:t>
            </w:r>
          </w:p>
        </w:tc>
        <w:tc>
          <w:tcPr>
            <w:tcW w:w="2755" w:type="dxa"/>
          </w:tcPr>
          <w:p w14:paraId="0F8194CB" w14:textId="77777777" w:rsidR="004B4F9B" w:rsidRPr="00212D29" w:rsidRDefault="004B4F9B" w:rsidP="00C16666">
            <w:pPr>
              <w:contextualSpacing/>
            </w:pPr>
            <w:r w:rsidRPr="00212D29">
              <w:t>Farnell 9341102</w:t>
            </w:r>
          </w:p>
        </w:tc>
      </w:tr>
      <w:tr w:rsidR="004B4F9B" w:rsidRPr="007A4ECF" w14:paraId="486B24A4" w14:textId="77777777" w:rsidTr="0061073A">
        <w:tc>
          <w:tcPr>
            <w:tcW w:w="1985" w:type="dxa"/>
          </w:tcPr>
          <w:p w14:paraId="22274138" w14:textId="77777777" w:rsidR="004B4F9B" w:rsidRPr="00212D29" w:rsidRDefault="004B4F9B" w:rsidP="00F002DD">
            <w:pPr>
              <w:contextualSpacing/>
            </w:pPr>
            <w:r w:rsidRPr="00212D29">
              <w:t>R3</w:t>
            </w:r>
          </w:p>
        </w:tc>
        <w:tc>
          <w:tcPr>
            <w:tcW w:w="4394" w:type="dxa"/>
          </w:tcPr>
          <w:p w14:paraId="56FDC767" w14:textId="77777777" w:rsidR="004B4F9B" w:rsidRPr="00212D29" w:rsidRDefault="004B4F9B" w:rsidP="004B4F9B">
            <w:pPr>
              <w:contextualSpacing/>
            </w:pPr>
            <w:r w:rsidRPr="00212D29">
              <w:t>10k</w:t>
            </w:r>
            <w:r w:rsidRPr="00212D29">
              <w:rPr>
                <w:rFonts w:cs="Calibri"/>
              </w:rPr>
              <w:t>Ω 0.25W Metal Film</w:t>
            </w:r>
          </w:p>
        </w:tc>
        <w:tc>
          <w:tcPr>
            <w:tcW w:w="2755" w:type="dxa"/>
          </w:tcPr>
          <w:p w14:paraId="60D78DE3" w14:textId="77777777" w:rsidR="004B4F9B" w:rsidRPr="00212D29" w:rsidRDefault="004B4F9B" w:rsidP="00C16666">
            <w:pPr>
              <w:contextualSpacing/>
            </w:pPr>
            <w:r w:rsidRPr="00212D29">
              <w:t>Farnell 9341110</w:t>
            </w:r>
          </w:p>
        </w:tc>
      </w:tr>
      <w:tr w:rsidR="004B4F9B" w:rsidRPr="007A4ECF" w14:paraId="52B8770F" w14:textId="77777777" w:rsidTr="0061073A">
        <w:tc>
          <w:tcPr>
            <w:tcW w:w="1985" w:type="dxa"/>
          </w:tcPr>
          <w:p w14:paraId="516985FD" w14:textId="77777777" w:rsidR="004B4F9B" w:rsidRPr="00212D29" w:rsidRDefault="004B4F9B" w:rsidP="00E21E80">
            <w:pPr>
              <w:contextualSpacing/>
            </w:pPr>
            <w:r w:rsidRPr="00212D29">
              <w:t>C1</w:t>
            </w:r>
          </w:p>
        </w:tc>
        <w:tc>
          <w:tcPr>
            <w:tcW w:w="4394" w:type="dxa"/>
          </w:tcPr>
          <w:p w14:paraId="58460FA7" w14:textId="610DC583" w:rsidR="004B4F9B" w:rsidRPr="00212D29" w:rsidRDefault="004B4F9B" w:rsidP="00E21E80">
            <w:pPr>
              <w:contextualSpacing/>
            </w:pPr>
            <w:r w:rsidRPr="00212D29">
              <w:t>100nF (0.1</w:t>
            </w:r>
            <w:r w:rsidRPr="00212D29">
              <w:rPr>
                <w:rFonts w:cs="Calibri"/>
              </w:rPr>
              <w:t>µF</w:t>
            </w:r>
            <w:r w:rsidRPr="00212D29">
              <w:t xml:space="preserve">) 50V </w:t>
            </w:r>
            <w:r w:rsidR="000E6CD5" w:rsidRPr="00212D29">
              <w:t>MLCC (</w:t>
            </w:r>
            <w:r w:rsidRPr="00212D29">
              <w:t>2.54mm Radial)</w:t>
            </w:r>
          </w:p>
        </w:tc>
        <w:tc>
          <w:tcPr>
            <w:tcW w:w="2755" w:type="dxa"/>
          </w:tcPr>
          <w:p w14:paraId="12D36438" w14:textId="77777777" w:rsidR="004B4F9B" w:rsidRPr="00212D29" w:rsidRDefault="004B4F9B" w:rsidP="00C16666">
            <w:pPr>
              <w:contextualSpacing/>
            </w:pPr>
            <w:r w:rsidRPr="00212D29">
              <w:t>Farnell 1457655</w:t>
            </w:r>
          </w:p>
        </w:tc>
      </w:tr>
      <w:tr w:rsidR="004B4F9B" w:rsidRPr="007A4ECF" w14:paraId="51C4047E" w14:textId="77777777" w:rsidTr="0061073A">
        <w:tc>
          <w:tcPr>
            <w:tcW w:w="1985" w:type="dxa"/>
          </w:tcPr>
          <w:p w14:paraId="09BC5591" w14:textId="77777777" w:rsidR="004B4F9B" w:rsidRPr="00212D29" w:rsidRDefault="004B4F9B" w:rsidP="00F002DD">
            <w:pPr>
              <w:contextualSpacing/>
            </w:pPr>
            <w:r w:rsidRPr="00212D29">
              <w:t>LED1</w:t>
            </w:r>
          </w:p>
        </w:tc>
        <w:tc>
          <w:tcPr>
            <w:tcW w:w="4394" w:type="dxa"/>
          </w:tcPr>
          <w:p w14:paraId="192B4A5C" w14:textId="77777777" w:rsidR="004B4F9B" w:rsidRPr="00212D29" w:rsidRDefault="004B4F9B" w:rsidP="00F002DD">
            <w:pPr>
              <w:contextualSpacing/>
            </w:pPr>
            <w:r w:rsidRPr="00212D29">
              <w:t>Blue 3mm</w:t>
            </w:r>
          </w:p>
        </w:tc>
        <w:tc>
          <w:tcPr>
            <w:tcW w:w="2755" w:type="dxa"/>
          </w:tcPr>
          <w:p w14:paraId="2CD0651E" w14:textId="77777777" w:rsidR="004B4F9B" w:rsidRPr="00212D29" w:rsidRDefault="004B4F9B" w:rsidP="00F002DD">
            <w:pPr>
              <w:contextualSpacing/>
            </w:pPr>
            <w:r w:rsidRPr="00212D29">
              <w:t>Farnell 1863182</w:t>
            </w:r>
          </w:p>
        </w:tc>
      </w:tr>
      <w:tr w:rsidR="004B4F9B" w:rsidRPr="007A4ECF" w14:paraId="3F70692B" w14:textId="77777777" w:rsidTr="0061073A">
        <w:tc>
          <w:tcPr>
            <w:tcW w:w="1985" w:type="dxa"/>
          </w:tcPr>
          <w:p w14:paraId="67ED3262" w14:textId="77777777" w:rsidR="004B4F9B" w:rsidRPr="00212D29" w:rsidRDefault="004B4F9B" w:rsidP="00F002DD">
            <w:pPr>
              <w:contextualSpacing/>
            </w:pPr>
            <w:r w:rsidRPr="00212D29">
              <w:t>D1, D2</w:t>
            </w:r>
          </w:p>
        </w:tc>
        <w:tc>
          <w:tcPr>
            <w:tcW w:w="4394" w:type="dxa"/>
          </w:tcPr>
          <w:p w14:paraId="11B2C6ED" w14:textId="77777777" w:rsidR="004B4F9B" w:rsidRPr="00212D29" w:rsidRDefault="004B4F9B" w:rsidP="00F002DD">
            <w:pPr>
              <w:contextualSpacing/>
            </w:pPr>
            <w:r w:rsidRPr="00212D29">
              <w:t>SA5.0A</w:t>
            </w:r>
          </w:p>
        </w:tc>
        <w:tc>
          <w:tcPr>
            <w:tcW w:w="2755" w:type="dxa"/>
          </w:tcPr>
          <w:p w14:paraId="1286261A" w14:textId="77777777" w:rsidR="004B4F9B" w:rsidRPr="00212D29" w:rsidRDefault="004B4F9B" w:rsidP="00C16666">
            <w:pPr>
              <w:contextualSpacing/>
            </w:pPr>
            <w:r w:rsidRPr="00212D29">
              <w:t>Farnell 1886342</w:t>
            </w:r>
          </w:p>
        </w:tc>
      </w:tr>
      <w:tr w:rsidR="004B4F9B" w:rsidRPr="007A4ECF" w14:paraId="5EDA8696" w14:textId="77777777" w:rsidTr="0061073A">
        <w:tc>
          <w:tcPr>
            <w:tcW w:w="1985" w:type="dxa"/>
          </w:tcPr>
          <w:p w14:paraId="567F7987" w14:textId="77777777" w:rsidR="004B4F9B" w:rsidRPr="00212D29" w:rsidRDefault="004B4F9B" w:rsidP="00F002DD">
            <w:pPr>
              <w:contextualSpacing/>
            </w:pPr>
            <w:r w:rsidRPr="00212D29">
              <w:t>IC1</w:t>
            </w:r>
          </w:p>
        </w:tc>
        <w:tc>
          <w:tcPr>
            <w:tcW w:w="4394" w:type="dxa"/>
          </w:tcPr>
          <w:p w14:paraId="736600E3" w14:textId="77777777" w:rsidR="004B4F9B" w:rsidRPr="00212D29" w:rsidRDefault="004B4F9B" w:rsidP="00F002DD">
            <w:pPr>
              <w:contextualSpacing/>
            </w:pPr>
            <w:r w:rsidRPr="00212D29">
              <w:t>Honeywell 2SS52M</w:t>
            </w:r>
          </w:p>
        </w:tc>
        <w:tc>
          <w:tcPr>
            <w:tcW w:w="2755" w:type="dxa"/>
          </w:tcPr>
          <w:p w14:paraId="2B3D044B" w14:textId="77777777" w:rsidR="004B4F9B" w:rsidRPr="00212D29" w:rsidRDefault="004B4F9B" w:rsidP="00F002DD">
            <w:pPr>
              <w:contextualSpacing/>
            </w:pPr>
            <w:r w:rsidRPr="00212D29">
              <w:t>Farnell 3111519</w:t>
            </w:r>
          </w:p>
        </w:tc>
      </w:tr>
      <w:tr w:rsidR="004B4F9B" w:rsidRPr="007A4ECF" w14:paraId="6EC34704" w14:textId="77777777" w:rsidTr="0061073A">
        <w:tc>
          <w:tcPr>
            <w:tcW w:w="1985" w:type="dxa"/>
          </w:tcPr>
          <w:p w14:paraId="006A246E" w14:textId="77777777" w:rsidR="004B4F9B" w:rsidRPr="00212D29" w:rsidRDefault="004B4F9B" w:rsidP="00F002DD">
            <w:pPr>
              <w:contextualSpacing/>
            </w:pPr>
            <w:r w:rsidRPr="00212D29">
              <w:t>Connector</w:t>
            </w:r>
          </w:p>
        </w:tc>
        <w:tc>
          <w:tcPr>
            <w:tcW w:w="4394" w:type="dxa"/>
          </w:tcPr>
          <w:p w14:paraId="03042DB6" w14:textId="4F041FBC" w:rsidR="004B4F9B" w:rsidRPr="00212D29" w:rsidRDefault="00A7651F" w:rsidP="00F002DD">
            <w:pPr>
              <w:contextualSpacing/>
            </w:pPr>
            <w:r>
              <w:t xml:space="preserve">AMP TE Connectivity </w:t>
            </w:r>
            <w:r w:rsidRPr="00A7651F">
              <w:t>5406526-1</w:t>
            </w:r>
            <w:r>
              <w:rPr>
                <w:rStyle w:val="FootnoteReference"/>
              </w:rPr>
              <w:footnoteReference w:id="17"/>
            </w:r>
          </w:p>
        </w:tc>
        <w:tc>
          <w:tcPr>
            <w:tcW w:w="2755" w:type="dxa"/>
          </w:tcPr>
          <w:p w14:paraId="525A56DD" w14:textId="6C425D24" w:rsidR="004B4F9B" w:rsidRPr="00212D29" w:rsidRDefault="004B4F9B" w:rsidP="00CD4E00">
            <w:pPr>
              <w:contextualSpacing/>
            </w:pPr>
            <w:r w:rsidRPr="00212D29">
              <w:t xml:space="preserve">Farnell </w:t>
            </w:r>
            <w:r w:rsidR="00A7651F">
              <w:t>2452587</w:t>
            </w:r>
          </w:p>
        </w:tc>
      </w:tr>
      <w:tr w:rsidR="004B4F9B" w:rsidRPr="007A4ECF" w14:paraId="7E907845" w14:textId="77777777" w:rsidTr="0061073A">
        <w:tc>
          <w:tcPr>
            <w:tcW w:w="1985" w:type="dxa"/>
          </w:tcPr>
          <w:p w14:paraId="5488572B" w14:textId="77777777" w:rsidR="004B4F9B" w:rsidRPr="00212D29" w:rsidRDefault="004B4F9B" w:rsidP="00C16666">
            <w:pPr>
              <w:contextualSpacing/>
            </w:pPr>
            <w:r w:rsidRPr="00212D29">
              <w:t>Operating Magnet</w:t>
            </w:r>
          </w:p>
        </w:tc>
        <w:tc>
          <w:tcPr>
            <w:tcW w:w="4394" w:type="dxa"/>
          </w:tcPr>
          <w:p w14:paraId="0D84EA0F" w14:textId="77777777" w:rsidR="004B4F9B" w:rsidRPr="00212D29" w:rsidRDefault="004B4F9B" w:rsidP="00C16666">
            <w:pPr>
              <w:contextualSpacing/>
            </w:pPr>
            <w:r w:rsidRPr="00212D29">
              <w:t>N52 grade, 20mm x 10mm Neodymium</w:t>
            </w:r>
          </w:p>
        </w:tc>
        <w:tc>
          <w:tcPr>
            <w:tcW w:w="2755" w:type="dxa"/>
          </w:tcPr>
          <w:p w14:paraId="3F140855" w14:textId="77777777" w:rsidR="004B4F9B" w:rsidRPr="00212D29" w:rsidRDefault="004B4F9B" w:rsidP="00C16666">
            <w:pPr>
              <w:contextualSpacing/>
            </w:pPr>
            <w:r w:rsidRPr="00212D29">
              <w:t>eBay</w:t>
            </w:r>
          </w:p>
        </w:tc>
      </w:tr>
    </w:tbl>
    <w:p w14:paraId="0762F5A4" w14:textId="77777777" w:rsidR="00E21E80" w:rsidRPr="009030AD" w:rsidRDefault="00E21E80" w:rsidP="006C4A3A">
      <w:pPr>
        <w:pStyle w:val="ListParagraph"/>
        <w:numPr>
          <w:ilvl w:val="0"/>
          <w:numId w:val="3"/>
        </w:numPr>
        <w:sectPr w:rsidR="00E21E80" w:rsidRPr="009030AD" w:rsidSect="00733A4D">
          <w:endnotePr>
            <w:numFmt w:val="decimal"/>
          </w:endnotePr>
          <w:pgSz w:w="11906" w:h="16838"/>
          <w:pgMar w:top="1440" w:right="1440" w:bottom="1440" w:left="1440" w:header="709" w:footer="709" w:gutter="0"/>
          <w:cols w:space="708"/>
          <w:docGrid w:linePitch="360"/>
        </w:sectPr>
      </w:pPr>
    </w:p>
    <w:p w14:paraId="7A7650BE" w14:textId="77777777" w:rsidR="00E21E80" w:rsidRDefault="00E21E80" w:rsidP="00E21E80">
      <w:pPr>
        <w:pStyle w:val="Heading3"/>
      </w:pPr>
      <w:bookmarkStart w:id="278" w:name="_Toc20774322"/>
      <w:r>
        <w:lastRenderedPageBreak/>
        <w:t>Schematic</w:t>
      </w:r>
      <w:bookmarkEnd w:id="278"/>
    </w:p>
    <w:p w14:paraId="280483C2" w14:textId="77777777" w:rsidR="00E21E80" w:rsidRPr="00E21E80" w:rsidRDefault="00E21E80" w:rsidP="00994514">
      <w:pPr>
        <w:jc w:val="center"/>
      </w:pPr>
      <w:r>
        <w:rPr>
          <w:noProof/>
          <w:lang w:eastAsia="en-GB"/>
        </w:rPr>
        <w:drawing>
          <wp:inline distT="0" distB="0" distL="0" distR="0" wp14:anchorId="19C0664F" wp14:editId="0521A391">
            <wp:extent cx="8297333" cy="5529514"/>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MRSensorRevC_sch.png"/>
                    <pic:cNvPicPr/>
                  </pic:nvPicPr>
                  <pic:blipFill>
                    <a:blip r:embed="rId42">
                      <a:extLst>
                        <a:ext uri="{28A0092B-C50C-407E-A947-70E740481C1C}">
                          <a14:useLocalDpi xmlns:a14="http://schemas.microsoft.com/office/drawing/2010/main" val="0"/>
                        </a:ext>
                      </a:extLst>
                    </a:blip>
                    <a:stretch>
                      <a:fillRect/>
                    </a:stretch>
                  </pic:blipFill>
                  <pic:spPr>
                    <a:xfrm>
                      <a:off x="0" y="0"/>
                      <a:ext cx="8297333" cy="5529514"/>
                    </a:xfrm>
                    <a:prstGeom prst="rect">
                      <a:avLst/>
                    </a:prstGeom>
                  </pic:spPr>
                </pic:pic>
              </a:graphicData>
            </a:graphic>
          </wp:inline>
        </w:drawing>
      </w:r>
    </w:p>
    <w:p w14:paraId="503F7155" w14:textId="77777777" w:rsidR="00E21E80" w:rsidRDefault="00E21E80" w:rsidP="00E21E80">
      <w:pPr>
        <w:pStyle w:val="Heading2"/>
        <w:sectPr w:rsidR="00E21E80" w:rsidSect="004408BF">
          <w:endnotePr>
            <w:numFmt w:val="decimal"/>
          </w:endnotePr>
          <w:pgSz w:w="16838" w:h="11906" w:orient="landscape"/>
          <w:pgMar w:top="1440" w:right="1440" w:bottom="1440" w:left="1440" w:header="709" w:footer="709" w:gutter="0"/>
          <w:cols w:space="708"/>
          <w:docGrid w:linePitch="360"/>
        </w:sectPr>
      </w:pPr>
    </w:p>
    <w:p w14:paraId="2CEBAB23" w14:textId="77777777" w:rsidR="00D230DD" w:rsidRDefault="00D230DD" w:rsidP="00D230DD">
      <w:pPr>
        <w:pStyle w:val="Heading3"/>
      </w:pPr>
      <w:bookmarkStart w:id="279" w:name="_Toc20774323"/>
      <w:r>
        <w:lastRenderedPageBreak/>
        <w:t>Parts</w:t>
      </w:r>
      <w:bookmarkEnd w:id="279"/>
    </w:p>
    <w:p w14:paraId="68112EB6" w14:textId="77777777" w:rsidR="00D230DD" w:rsidRPr="00212D29" w:rsidRDefault="00D230DD" w:rsidP="00D230DD">
      <w:pPr>
        <w:keepNext/>
      </w:pPr>
      <w:r w:rsidRPr="00212D29">
        <w:t>The following photograph shows the complete set of parts</w:t>
      </w:r>
      <w:r w:rsidR="00212D29" w:rsidRPr="00212D29">
        <w:t xml:space="preserve"> required</w:t>
      </w:r>
      <w:r w:rsidRPr="00212D29">
        <w:t xml:space="preserve"> for one Magneto-Resistive Sensor Board. </w:t>
      </w:r>
    </w:p>
    <w:p w14:paraId="7639E384" w14:textId="77777777" w:rsidR="00D230DD" w:rsidRDefault="00D230DD" w:rsidP="00D230DD">
      <w:pPr>
        <w:keepNext/>
        <w:jc w:val="center"/>
      </w:pPr>
      <w:r>
        <w:rPr>
          <w:noProof/>
        </w:rPr>
        <w:drawing>
          <wp:inline distT="0" distB="0" distL="0" distR="0" wp14:anchorId="768CB45C" wp14:editId="0EF02097">
            <wp:extent cx="3240000" cy="2052000"/>
            <wp:effectExtent l="19050" t="19050" r="1778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56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40000" cy="2052000"/>
                    </a:xfrm>
                    <a:prstGeom prst="rect">
                      <a:avLst/>
                    </a:prstGeom>
                    <a:ln w="12700">
                      <a:solidFill>
                        <a:schemeClr val="tx1"/>
                      </a:solidFill>
                    </a:ln>
                  </pic:spPr>
                </pic:pic>
              </a:graphicData>
            </a:graphic>
          </wp:inline>
        </w:drawing>
      </w:r>
    </w:p>
    <w:p w14:paraId="25DA3245" w14:textId="1D5C9790" w:rsidR="00D230DD" w:rsidRPr="009B5FE2" w:rsidRDefault="00D230DD" w:rsidP="00D230DD">
      <w:pPr>
        <w:pStyle w:val="Caption"/>
        <w:jc w:val="center"/>
      </w:pPr>
      <w:bookmarkStart w:id="280" w:name="_Toc20774399"/>
      <w:r>
        <w:t xml:space="preserve">Figure </w:t>
      </w:r>
      <w:r>
        <w:rPr>
          <w:noProof/>
        </w:rPr>
        <w:fldChar w:fldCharType="begin"/>
      </w:r>
      <w:r>
        <w:rPr>
          <w:noProof/>
        </w:rPr>
        <w:instrText xml:space="preserve"> SEQ Figure \* ARABIC </w:instrText>
      </w:r>
      <w:r>
        <w:rPr>
          <w:noProof/>
        </w:rPr>
        <w:fldChar w:fldCharType="separate"/>
      </w:r>
      <w:r w:rsidR="00DF75D5">
        <w:rPr>
          <w:noProof/>
        </w:rPr>
        <w:t>23</w:t>
      </w:r>
      <w:r>
        <w:rPr>
          <w:noProof/>
        </w:rPr>
        <w:fldChar w:fldCharType="end"/>
      </w:r>
      <w:r>
        <w:t xml:space="preserve"> –</w:t>
      </w:r>
      <w:r w:rsidRPr="00D230DD">
        <w:t xml:space="preserve"> </w:t>
      </w:r>
      <w:r>
        <w:t>Magneto-Resistive Sensor Board Parts</w:t>
      </w:r>
      <w:bookmarkEnd w:id="280"/>
    </w:p>
    <w:p w14:paraId="3EC74986" w14:textId="77777777" w:rsidR="00E21E80" w:rsidRDefault="00E21E80" w:rsidP="00E21E80">
      <w:pPr>
        <w:pStyle w:val="Heading3"/>
      </w:pPr>
      <w:bookmarkStart w:id="281" w:name="_Toc20774324"/>
      <w:r>
        <w:t>PCB Layout</w:t>
      </w:r>
      <w:bookmarkEnd w:id="281"/>
    </w:p>
    <w:p w14:paraId="7E5C65F4" w14:textId="77777777" w:rsidR="00E21E80" w:rsidRPr="00212D29" w:rsidRDefault="00E21E80" w:rsidP="00E21E80">
      <w:pPr>
        <w:keepNext/>
      </w:pPr>
      <w:r w:rsidRPr="00212D29">
        <w:t>The following diagram shows the layout of a Magneto-Resistive Sensor PCB. All components are mounted on the top (silkscreen) side of the board.</w:t>
      </w:r>
    </w:p>
    <w:p w14:paraId="39C03E66" w14:textId="77777777" w:rsidR="00E21E80" w:rsidRDefault="00E21E80" w:rsidP="00E21E80">
      <w:pPr>
        <w:keepNext/>
        <w:jc w:val="center"/>
      </w:pPr>
      <w:r>
        <w:rPr>
          <w:noProof/>
          <w:lang w:eastAsia="en-GB"/>
        </w:rPr>
        <w:drawing>
          <wp:inline distT="0" distB="0" distL="0" distR="0" wp14:anchorId="2D1EFB60" wp14:editId="189E6666">
            <wp:extent cx="2880000" cy="1951200"/>
            <wp:effectExtent l="19050" t="19050" r="15875"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MRSensorRevC_brd_whi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80000" cy="1951200"/>
                    </a:xfrm>
                    <a:prstGeom prst="rect">
                      <a:avLst/>
                    </a:prstGeom>
                    <a:ln w="12700">
                      <a:solidFill>
                        <a:schemeClr val="tx1"/>
                      </a:solidFill>
                    </a:ln>
                  </pic:spPr>
                </pic:pic>
              </a:graphicData>
            </a:graphic>
          </wp:inline>
        </w:drawing>
      </w:r>
    </w:p>
    <w:p w14:paraId="1F26932B" w14:textId="7DF772DA" w:rsidR="00E21E80" w:rsidRDefault="00E21E80" w:rsidP="00E21E80">
      <w:pPr>
        <w:pStyle w:val="Caption"/>
        <w:jc w:val="center"/>
      </w:pPr>
      <w:bookmarkStart w:id="282" w:name="_Toc2077440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24</w:t>
      </w:r>
      <w:r w:rsidR="00D15F53">
        <w:rPr>
          <w:noProof/>
        </w:rPr>
        <w:fldChar w:fldCharType="end"/>
      </w:r>
      <w:r>
        <w:t xml:space="preserve"> – Magneto-Resistive Sensor Board Layout</w:t>
      </w:r>
      <w:bookmarkEnd w:id="282"/>
    </w:p>
    <w:p w14:paraId="25E8905F" w14:textId="77777777" w:rsidR="00E21E80" w:rsidRDefault="00E21E80" w:rsidP="00E21E80">
      <w:pPr>
        <w:pStyle w:val="Heading3"/>
      </w:pPr>
      <w:bookmarkStart w:id="283" w:name="_Toc20774325"/>
      <w:r>
        <w:t>Construction</w:t>
      </w:r>
      <w:bookmarkEnd w:id="283"/>
    </w:p>
    <w:p w14:paraId="65F74561" w14:textId="0D70682B" w:rsidR="00E21E80" w:rsidRPr="00212D29" w:rsidRDefault="00E21E80" w:rsidP="00E21E80">
      <w:r w:rsidRPr="00212D29">
        <w:t xml:space="preserve">All the components on the </w:t>
      </w:r>
      <w:r w:rsidR="008E418D" w:rsidRPr="00212D29">
        <w:t xml:space="preserve">Magneto-Resistive Sensor </w:t>
      </w:r>
      <w:r w:rsidR="004E19AE">
        <w:t>module</w:t>
      </w:r>
      <w:r w:rsidR="004E19AE" w:rsidRPr="00212D29">
        <w:t xml:space="preserve"> </w:t>
      </w:r>
      <w:r w:rsidRPr="00212D29">
        <w:t>are mounted on top, silkscreen, side of the board.</w:t>
      </w:r>
    </w:p>
    <w:p w14:paraId="5A2D9545" w14:textId="77777777" w:rsidR="00CA2912" w:rsidRPr="00212D29" w:rsidRDefault="00CA2912" w:rsidP="006C4A3A">
      <w:pPr>
        <w:pStyle w:val="ListParagraph"/>
        <w:numPr>
          <w:ilvl w:val="0"/>
          <w:numId w:val="6"/>
        </w:numPr>
      </w:pPr>
      <w:r w:rsidRPr="00212D29">
        <w:t>If your Sensor Board came from a panelized PCB, lightly file down any remaining nibs from the edges of the board. The board is intended to be a close fit in the suggested enclosure.</w:t>
      </w:r>
    </w:p>
    <w:p w14:paraId="21C45BA6" w14:textId="77777777" w:rsidR="009B7054" w:rsidRPr="00212D29" w:rsidRDefault="009B7054" w:rsidP="006C4A3A">
      <w:pPr>
        <w:pStyle w:val="ListParagraph"/>
        <w:numPr>
          <w:ilvl w:val="0"/>
          <w:numId w:val="6"/>
        </w:numPr>
      </w:pPr>
      <w:r w:rsidRPr="00212D29">
        <w:t>Sensors can be constructed as right-handed or left-handed, to suit the installation in the belfry. Fit sensor U1 and capacitor C1 at positions U1A/C1A for a right-handed sensor (as shown in the pictures in this section), or at U1B/C1B for a left-handed sensor.</w:t>
      </w:r>
    </w:p>
    <w:p w14:paraId="04FCB225" w14:textId="77777777" w:rsidR="009B7054" w:rsidRPr="00212D29" w:rsidRDefault="009B7054" w:rsidP="006C4A3A">
      <w:pPr>
        <w:pStyle w:val="ListParagraph"/>
        <w:numPr>
          <w:ilvl w:val="0"/>
          <w:numId w:val="6"/>
        </w:numPr>
      </w:pPr>
      <w:r w:rsidRPr="00212D29">
        <w:t xml:space="preserve">Start by fitting the sensor IC. Carefully bend the pins through 90 degrees using needle nose pliers, so that the </w:t>
      </w:r>
      <w:r w:rsidR="00CA2912" w:rsidRPr="00212D29">
        <w:t>sensor sits flat against the PCB, with the end of the sensor flush with the edge of the board.</w:t>
      </w:r>
    </w:p>
    <w:p w14:paraId="6D4AE9D0" w14:textId="523389FB" w:rsidR="009B7054" w:rsidRPr="00212D29" w:rsidRDefault="00CA2912" w:rsidP="006C4A3A">
      <w:pPr>
        <w:pStyle w:val="ListParagraph"/>
        <w:numPr>
          <w:ilvl w:val="0"/>
          <w:numId w:val="6"/>
        </w:numPr>
      </w:pPr>
      <w:r w:rsidRPr="00212D29">
        <w:lastRenderedPageBreak/>
        <w:t xml:space="preserve">Then solder the remaining components, starting with </w:t>
      </w:r>
      <w:r w:rsidR="009B7054" w:rsidRPr="00212D29">
        <w:t>th</w:t>
      </w:r>
      <w:r w:rsidR="000E6CD5">
        <w:t xml:space="preserve">ose </w:t>
      </w:r>
      <w:r w:rsidR="009B7054" w:rsidRPr="00212D29">
        <w:t>with the lowest profile (resistors, ceramic capacitors), then the remainder of the components in order of increasing height, ending with the RJ45 socket.</w:t>
      </w:r>
    </w:p>
    <w:p w14:paraId="6DF8CF7D" w14:textId="515DEEAC" w:rsidR="009B7054" w:rsidRPr="00212D29" w:rsidRDefault="009B7054" w:rsidP="006C4A3A">
      <w:pPr>
        <w:pStyle w:val="ListParagraph"/>
        <w:numPr>
          <w:ilvl w:val="0"/>
          <w:numId w:val="1"/>
        </w:numPr>
      </w:pPr>
      <w:r w:rsidRPr="00212D29">
        <w:t xml:space="preserve">Pay </w:t>
      </w:r>
      <w:r w:rsidR="000E6CD5">
        <w:t>close</w:t>
      </w:r>
      <w:r w:rsidRPr="00212D29">
        <w:t xml:space="preserve"> attention to the correct orientation of the polarised components D1, D2, </w:t>
      </w:r>
      <w:r w:rsidR="00CA2912" w:rsidRPr="00212D29">
        <w:t>U1, LED1</w:t>
      </w:r>
      <w:r w:rsidRPr="00212D29">
        <w:t>.</w:t>
      </w:r>
    </w:p>
    <w:p w14:paraId="7D3CE338" w14:textId="77777777" w:rsidR="009B7054" w:rsidRPr="00212D29" w:rsidRDefault="009B7054" w:rsidP="006C4A3A">
      <w:pPr>
        <w:pStyle w:val="ListParagraph"/>
        <w:numPr>
          <w:ilvl w:val="0"/>
          <w:numId w:val="1"/>
        </w:numPr>
      </w:pPr>
      <w:r w:rsidRPr="00212D29">
        <w:t>The mounting lugs of the RJ45 connector clip into the holes in the PCB. Make sure the connector pins are correctly aligned with the holes before clipping the connector into the board.</w:t>
      </w:r>
    </w:p>
    <w:p w14:paraId="23E5E271" w14:textId="6D986FCA" w:rsidR="00CA2912" w:rsidRPr="00212D29" w:rsidRDefault="00CA2912" w:rsidP="006C4A3A">
      <w:pPr>
        <w:pStyle w:val="ListParagraph"/>
        <w:numPr>
          <w:ilvl w:val="0"/>
          <w:numId w:val="1"/>
        </w:numPr>
      </w:pPr>
      <w:r w:rsidRPr="00212D29">
        <w:t>There is an additional mounting hole in the PCB which allows for the dual RJ</w:t>
      </w:r>
      <w:r w:rsidR="00A7651F">
        <w:t>45</w:t>
      </w:r>
      <w:r w:rsidRPr="00212D29">
        <w:t xml:space="preserve"> connector to be replaced with a single RJHSE-5080 version in the “Interface” position. This is </w:t>
      </w:r>
      <w:r w:rsidR="000E6CD5" w:rsidRPr="00212D29">
        <w:t>optional and</w:t>
      </w:r>
      <w:r w:rsidRPr="00212D29">
        <w:t xml:space="preserve"> intended for a sensor to be located at the end of a chain of sensors. To allow for maximum flexibility when cabling the sensors, </w:t>
      </w:r>
      <w:r w:rsidR="000E6CD5">
        <w:t xml:space="preserve">you may choose to </w:t>
      </w:r>
      <w:r w:rsidRPr="00212D29">
        <w:t>fit dual connectors to all sensor boards.</w:t>
      </w:r>
    </w:p>
    <w:p w14:paraId="452CCFB5" w14:textId="77777777" w:rsidR="00CA2912" w:rsidRPr="00212D29" w:rsidRDefault="00E21E80" w:rsidP="00CA2912">
      <w:pPr>
        <w:keepNext/>
      </w:pPr>
      <w:r w:rsidRPr="00212D29">
        <w:t xml:space="preserve">A completed </w:t>
      </w:r>
      <w:r w:rsidR="009B7054" w:rsidRPr="00212D29">
        <w:t xml:space="preserve">right-handed </w:t>
      </w:r>
      <w:r w:rsidRPr="00212D29">
        <w:t>Magneto-Resistive Sensor PCB is shown in the following photograph.</w:t>
      </w:r>
    </w:p>
    <w:p w14:paraId="6329379B" w14:textId="77777777" w:rsidR="00E21E80" w:rsidRPr="00152C2B" w:rsidRDefault="00E21E80" w:rsidP="00E21E80">
      <w:pPr>
        <w:keepNext/>
        <w:jc w:val="center"/>
        <w:rPr>
          <w:color w:val="00B050"/>
        </w:rPr>
      </w:pPr>
      <w:r>
        <w:rPr>
          <w:noProof/>
          <w:color w:val="00B050"/>
          <w:lang w:eastAsia="en-GB"/>
        </w:rPr>
        <w:drawing>
          <wp:inline distT="0" distB="0" distL="0" distR="0" wp14:anchorId="0FCB0656" wp14:editId="7ABEDC51">
            <wp:extent cx="3600000" cy="2433600"/>
            <wp:effectExtent l="19050" t="19050" r="1968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1.jpg"/>
                    <pic:cNvPicPr/>
                  </pic:nvPicPr>
                  <pic:blipFill>
                    <a:blip r:embed="rId45">
                      <a:extLst>
                        <a:ext uri="{28A0092B-C50C-407E-A947-70E740481C1C}">
                          <a14:useLocalDpi xmlns:a14="http://schemas.microsoft.com/office/drawing/2010/main" val="0"/>
                        </a:ext>
                      </a:extLst>
                    </a:blip>
                    <a:stretch>
                      <a:fillRect/>
                    </a:stretch>
                  </pic:blipFill>
                  <pic:spPr>
                    <a:xfrm>
                      <a:off x="0" y="0"/>
                      <a:ext cx="3600000" cy="2433600"/>
                    </a:xfrm>
                    <a:prstGeom prst="rect">
                      <a:avLst/>
                    </a:prstGeom>
                    <a:ln w="12700">
                      <a:solidFill>
                        <a:schemeClr val="tx1"/>
                      </a:solidFill>
                    </a:ln>
                  </pic:spPr>
                </pic:pic>
              </a:graphicData>
            </a:graphic>
          </wp:inline>
        </w:drawing>
      </w:r>
    </w:p>
    <w:p w14:paraId="3F4721E1" w14:textId="3882DF03" w:rsidR="00E21E80" w:rsidRDefault="00E21E80" w:rsidP="00E21E80">
      <w:pPr>
        <w:pStyle w:val="Caption"/>
        <w:jc w:val="center"/>
      </w:pPr>
      <w:bookmarkStart w:id="284" w:name="_Toc2077440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25</w:t>
      </w:r>
      <w:r w:rsidR="00D15F53">
        <w:rPr>
          <w:noProof/>
        </w:rPr>
        <w:fldChar w:fldCharType="end"/>
      </w:r>
      <w:r>
        <w:t xml:space="preserve"> – Completed Magneto-Resistive Sensor </w:t>
      </w:r>
      <w:r w:rsidR="004E19AE">
        <w:t xml:space="preserve">Module </w:t>
      </w:r>
      <w:r>
        <w:t>PCB</w:t>
      </w:r>
      <w:r w:rsidR="00733A4D">
        <w:t xml:space="preserve"> (Right-Handed)</w:t>
      </w:r>
      <w:bookmarkEnd w:id="284"/>
    </w:p>
    <w:p w14:paraId="7F623294" w14:textId="77777777" w:rsidR="00A242A8" w:rsidRPr="00A7651F" w:rsidRDefault="00A242A8" w:rsidP="00A7651F"/>
    <w:p w14:paraId="413E210D" w14:textId="77777777" w:rsidR="00A242A8" w:rsidRPr="00A7651F" w:rsidRDefault="00A242A8" w:rsidP="00A7651F"/>
    <w:p w14:paraId="26EB9626" w14:textId="4782D9DD" w:rsidR="00F80CCE" w:rsidRDefault="00F80CCE" w:rsidP="000E6CD5">
      <w:pPr>
        <w:pStyle w:val="Heading2"/>
        <w:pageBreakBefore/>
      </w:pPr>
      <w:bookmarkStart w:id="285" w:name="_Toc20774326"/>
      <w:r>
        <w:lastRenderedPageBreak/>
        <w:t xml:space="preserve">Infra-Red </w:t>
      </w:r>
      <w:r w:rsidR="008E418D">
        <w:t xml:space="preserve">&amp; Other </w:t>
      </w:r>
      <w:r>
        <w:t>Sensor</w:t>
      </w:r>
      <w:r w:rsidR="004E19AE">
        <w:t xml:space="preserve"> Modules</w:t>
      </w:r>
      <w:bookmarkEnd w:id="285"/>
    </w:p>
    <w:p w14:paraId="36EBE860" w14:textId="01ECCF3A" w:rsidR="008E418D" w:rsidRPr="00212D29" w:rsidRDefault="008E418D" w:rsidP="008E418D">
      <w:r w:rsidRPr="00212D29">
        <w:t xml:space="preserve">The </w:t>
      </w:r>
      <w:r w:rsidR="00224F10" w:rsidRPr="00212D29">
        <w:t xml:space="preserve">Generic Sensor </w:t>
      </w:r>
      <w:r w:rsidR="004E19AE">
        <w:t>module</w:t>
      </w:r>
      <w:r w:rsidR="004E19AE" w:rsidRPr="00212D29">
        <w:t xml:space="preserve"> </w:t>
      </w:r>
      <w:r w:rsidR="00224F10" w:rsidRPr="00212D29">
        <w:t>is designed to allow other types of sensor to be connected to the simulator interface, provided these are electrically compatible with the system</w:t>
      </w:r>
      <w:r w:rsidR="00224F10" w:rsidRPr="00212D29">
        <w:rPr>
          <w:rStyle w:val="FootnoteReference"/>
        </w:rPr>
        <w:footnoteReference w:id="18"/>
      </w:r>
      <w:r w:rsidR="00224F10" w:rsidRPr="00212D29">
        <w:t xml:space="preserve">. It can also be used to build </w:t>
      </w:r>
      <w:r w:rsidR="0061073A" w:rsidRPr="00212D29">
        <w:t xml:space="preserve">alternative </w:t>
      </w:r>
      <w:r w:rsidR="00224F10" w:rsidRPr="00212D29">
        <w:t>infra-red sensors similar to those used in the original Liverpool Ringing Simulator.</w:t>
      </w:r>
    </w:p>
    <w:p w14:paraId="133E8A09" w14:textId="77777777" w:rsidR="008E418D" w:rsidRDefault="008E418D" w:rsidP="000E6CD5">
      <w:pPr>
        <w:pStyle w:val="Heading3"/>
      </w:pPr>
      <w:bookmarkStart w:id="286" w:name="_Toc20774327"/>
      <w:r>
        <w:t>Parts List</w:t>
      </w:r>
      <w:bookmarkEnd w:id="286"/>
    </w:p>
    <w:p w14:paraId="614248F8" w14:textId="566A2E5D" w:rsidR="008E418D" w:rsidRPr="00393B25" w:rsidRDefault="008E418D" w:rsidP="008E418D">
      <w:pPr>
        <w:pStyle w:val="Caption"/>
        <w:keepNext/>
      </w:pPr>
      <w:bookmarkStart w:id="287" w:name="_Toc20774458"/>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DF75D5">
        <w:rPr>
          <w:noProof/>
        </w:rPr>
        <w:t>4</w:t>
      </w:r>
      <w:r w:rsidR="00D15F53">
        <w:rPr>
          <w:noProof/>
        </w:rPr>
        <w:fldChar w:fldCharType="end"/>
      </w:r>
      <w:r>
        <w:t xml:space="preserve"> – </w:t>
      </w:r>
      <w:r w:rsidR="002B774F">
        <w:t xml:space="preserve">Generic </w:t>
      </w:r>
      <w:r>
        <w:t xml:space="preserve">Sensor </w:t>
      </w:r>
      <w:r w:rsidR="004E19AE">
        <w:t xml:space="preserve">Module </w:t>
      </w:r>
      <w:r>
        <w:t>Parts List</w:t>
      </w:r>
      <w:bookmarkEnd w:id="28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8E418D" w:rsidRPr="00AE25BB" w14:paraId="5771C4EE" w14:textId="77777777" w:rsidTr="00C16666">
        <w:tc>
          <w:tcPr>
            <w:tcW w:w="1985" w:type="dxa"/>
            <w:shd w:val="clear" w:color="auto" w:fill="D9D9D9" w:themeFill="background1" w:themeFillShade="D9"/>
          </w:tcPr>
          <w:p w14:paraId="46F639CB" w14:textId="77777777" w:rsidR="008E418D" w:rsidRPr="00212D29" w:rsidRDefault="008E418D" w:rsidP="00C16666">
            <w:pPr>
              <w:contextualSpacing/>
              <w:rPr>
                <w:b/>
              </w:rPr>
            </w:pPr>
            <w:r w:rsidRPr="00212D29">
              <w:rPr>
                <w:b/>
              </w:rPr>
              <w:t>Reference</w:t>
            </w:r>
          </w:p>
        </w:tc>
        <w:tc>
          <w:tcPr>
            <w:tcW w:w="4252" w:type="dxa"/>
            <w:shd w:val="clear" w:color="auto" w:fill="D9D9D9" w:themeFill="background1" w:themeFillShade="D9"/>
          </w:tcPr>
          <w:p w14:paraId="6F140991" w14:textId="77777777" w:rsidR="008E418D" w:rsidRPr="00212D29" w:rsidRDefault="008E418D" w:rsidP="00C16666">
            <w:pPr>
              <w:contextualSpacing/>
              <w:rPr>
                <w:b/>
              </w:rPr>
            </w:pPr>
            <w:r w:rsidRPr="00212D29">
              <w:rPr>
                <w:b/>
              </w:rPr>
              <w:t>Component</w:t>
            </w:r>
          </w:p>
        </w:tc>
        <w:tc>
          <w:tcPr>
            <w:tcW w:w="2897" w:type="dxa"/>
            <w:shd w:val="clear" w:color="auto" w:fill="D9D9D9" w:themeFill="background1" w:themeFillShade="D9"/>
          </w:tcPr>
          <w:p w14:paraId="6EC0044C" w14:textId="77777777" w:rsidR="008E418D" w:rsidRPr="00212D29" w:rsidRDefault="008E418D" w:rsidP="00C16666">
            <w:pPr>
              <w:contextualSpacing/>
              <w:rPr>
                <w:b/>
              </w:rPr>
            </w:pPr>
            <w:r w:rsidRPr="00212D29">
              <w:rPr>
                <w:b/>
              </w:rPr>
              <w:t>Notes</w:t>
            </w:r>
          </w:p>
        </w:tc>
      </w:tr>
      <w:tr w:rsidR="008E418D" w:rsidRPr="007A4ECF" w14:paraId="31127EBA" w14:textId="77777777" w:rsidTr="00C16666">
        <w:tc>
          <w:tcPr>
            <w:tcW w:w="1985" w:type="dxa"/>
          </w:tcPr>
          <w:p w14:paraId="429CB8E6" w14:textId="77777777" w:rsidR="008E418D" w:rsidRPr="00212D29" w:rsidRDefault="008E418D" w:rsidP="00C16666">
            <w:pPr>
              <w:contextualSpacing/>
            </w:pPr>
            <w:r w:rsidRPr="00212D29">
              <w:t>PCB</w:t>
            </w:r>
          </w:p>
        </w:tc>
        <w:tc>
          <w:tcPr>
            <w:tcW w:w="4252" w:type="dxa"/>
          </w:tcPr>
          <w:p w14:paraId="116E329D" w14:textId="77777777" w:rsidR="008E418D" w:rsidRPr="00212D29" w:rsidRDefault="008E418D" w:rsidP="002B774F">
            <w:pPr>
              <w:contextualSpacing/>
            </w:pPr>
            <w:r w:rsidRPr="00212D29">
              <w:t xml:space="preserve">Type 2 </w:t>
            </w:r>
            <w:r w:rsidR="002B774F" w:rsidRPr="00212D29">
              <w:t xml:space="preserve">Generic </w:t>
            </w:r>
            <w:r w:rsidRPr="00212D29">
              <w:t>Sensor PCB</w:t>
            </w:r>
          </w:p>
        </w:tc>
        <w:tc>
          <w:tcPr>
            <w:tcW w:w="2897" w:type="dxa"/>
          </w:tcPr>
          <w:p w14:paraId="4B986975" w14:textId="77777777" w:rsidR="008E418D" w:rsidRPr="00212D29" w:rsidRDefault="008E418D" w:rsidP="00C16666">
            <w:pPr>
              <w:contextualSpacing/>
            </w:pPr>
          </w:p>
        </w:tc>
      </w:tr>
      <w:tr w:rsidR="004B4F9B" w:rsidRPr="007A4ECF" w14:paraId="01A8761C" w14:textId="77777777" w:rsidTr="00C16666">
        <w:tc>
          <w:tcPr>
            <w:tcW w:w="1985" w:type="dxa"/>
          </w:tcPr>
          <w:p w14:paraId="2D947B84" w14:textId="77777777" w:rsidR="004B4F9B" w:rsidRPr="00212D29" w:rsidRDefault="004B4F9B" w:rsidP="00C16666">
            <w:pPr>
              <w:contextualSpacing/>
            </w:pPr>
            <w:r w:rsidRPr="00212D29">
              <w:t>R1</w:t>
            </w:r>
          </w:p>
        </w:tc>
        <w:tc>
          <w:tcPr>
            <w:tcW w:w="4252" w:type="dxa"/>
          </w:tcPr>
          <w:p w14:paraId="3453378B" w14:textId="77777777" w:rsidR="004B4F9B" w:rsidRPr="00212D29" w:rsidRDefault="004B4F9B" w:rsidP="004B4F9B">
            <w:pPr>
              <w:contextualSpacing/>
            </w:pPr>
            <w:r w:rsidRPr="00212D29">
              <w:t>100</w:t>
            </w:r>
            <w:r w:rsidRPr="00212D29">
              <w:rPr>
                <w:rFonts w:cs="Calibri"/>
              </w:rPr>
              <w:t>Ω 0.25W Metal Film</w:t>
            </w:r>
          </w:p>
        </w:tc>
        <w:tc>
          <w:tcPr>
            <w:tcW w:w="2897" w:type="dxa"/>
          </w:tcPr>
          <w:p w14:paraId="778698FF" w14:textId="77777777" w:rsidR="004B4F9B" w:rsidRPr="00212D29" w:rsidRDefault="004B4F9B" w:rsidP="00C16666">
            <w:pPr>
              <w:contextualSpacing/>
            </w:pPr>
            <w:r w:rsidRPr="00212D29">
              <w:t>Farnell 9341099</w:t>
            </w:r>
          </w:p>
        </w:tc>
      </w:tr>
      <w:tr w:rsidR="004B4F9B" w:rsidRPr="007A4ECF" w14:paraId="3278B43B" w14:textId="77777777" w:rsidTr="00C16666">
        <w:tc>
          <w:tcPr>
            <w:tcW w:w="1985" w:type="dxa"/>
          </w:tcPr>
          <w:p w14:paraId="36C7D33C" w14:textId="77777777" w:rsidR="004B4F9B" w:rsidRPr="00212D29" w:rsidRDefault="004B4F9B" w:rsidP="00C16666">
            <w:pPr>
              <w:contextualSpacing/>
            </w:pPr>
            <w:r w:rsidRPr="00212D29">
              <w:t>R2</w:t>
            </w:r>
          </w:p>
        </w:tc>
        <w:tc>
          <w:tcPr>
            <w:tcW w:w="4252" w:type="dxa"/>
          </w:tcPr>
          <w:p w14:paraId="2AFF6E14" w14:textId="77777777" w:rsidR="004B4F9B" w:rsidRPr="00212D29" w:rsidRDefault="004B4F9B" w:rsidP="004B4F9B">
            <w:pPr>
              <w:contextualSpacing/>
            </w:pPr>
            <w:r w:rsidRPr="00212D29">
              <w:t>1k</w:t>
            </w:r>
            <w:r w:rsidRPr="00212D29">
              <w:rPr>
                <w:rFonts w:cs="Calibri"/>
              </w:rPr>
              <w:t>Ω 0.25W Metal Film</w:t>
            </w:r>
          </w:p>
        </w:tc>
        <w:tc>
          <w:tcPr>
            <w:tcW w:w="2897" w:type="dxa"/>
          </w:tcPr>
          <w:p w14:paraId="242ECCEF" w14:textId="77777777" w:rsidR="004B4F9B" w:rsidRPr="00212D29" w:rsidRDefault="004B4F9B" w:rsidP="00C16666">
            <w:pPr>
              <w:contextualSpacing/>
            </w:pPr>
            <w:r w:rsidRPr="00212D29">
              <w:t>Farnell 9341102</w:t>
            </w:r>
          </w:p>
        </w:tc>
      </w:tr>
      <w:tr w:rsidR="004B4F9B" w:rsidRPr="007A4ECF" w14:paraId="288DF0B7" w14:textId="77777777" w:rsidTr="00C16666">
        <w:tc>
          <w:tcPr>
            <w:tcW w:w="1985" w:type="dxa"/>
          </w:tcPr>
          <w:p w14:paraId="5BA7193E" w14:textId="77777777" w:rsidR="004B4F9B" w:rsidRPr="00212D29" w:rsidRDefault="004B4F9B" w:rsidP="00C16666">
            <w:pPr>
              <w:contextualSpacing/>
            </w:pPr>
            <w:r w:rsidRPr="00212D29">
              <w:t>R3</w:t>
            </w:r>
          </w:p>
        </w:tc>
        <w:tc>
          <w:tcPr>
            <w:tcW w:w="4252" w:type="dxa"/>
          </w:tcPr>
          <w:p w14:paraId="34804940" w14:textId="77777777" w:rsidR="004B4F9B" w:rsidRPr="00212D29" w:rsidRDefault="004B4F9B" w:rsidP="004B4F9B">
            <w:pPr>
              <w:contextualSpacing/>
            </w:pPr>
            <w:r w:rsidRPr="00212D29">
              <w:t>10k</w:t>
            </w:r>
            <w:r w:rsidRPr="00212D29">
              <w:rPr>
                <w:rFonts w:cs="Calibri"/>
              </w:rPr>
              <w:t>Ω 0.25W Metal Film</w:t>
            </w:r>
          </w:p>
        </w:tc>
        <w:tc>
          <w:tcPr>
            <w:tcW w:w="2897" w:type="dxa"/>
          </w:tcPr>
          <w:p w14:paraId="3886DB0A" w14:textId="77777777" w:rsidR="004B4F9B" w:rsidRPr="00212D29" w:rsidRDefault="004B4F9B" w:rsidP="00C16666">
            <w:pPr>
              <w:contextualSpacing/>
            </w:pPr>
            <w:r w:rsidRPr="00212D29">
              <w:t>Farnell 9341110</w:t>
            </w:r>
          </w:p>
        </w:tc>
      </w:tr>
      <w:tr w:rsidR="004B4F9B" w:rsidRPr="007A4ECF" w14:paraId="51745312" w14:textId="77777777" w:rsidTr="00C16666">
        <w:tc>
          <w:tcPr>
            <w:tcW w:w="1985" w:type="dxa"/>
          </w:tcPr>
          <w:p w14:paraId="68586D67" w14:textId="77777777" w:rsidR="004B4F9B" w:rsidRPr="00212D29" w:rsidRDefault="004B4F9B" w:rsidP="00C16666">
            <w:pPr>
              <w:contextualSpacing/>
            </w:pPr>
            <w:r w:rsidRPr="00212D29">
              <w:t>C1</w:t>
            </w:r>
          </w:p>
        </w:tc>
        <w:tc>
          <w:tcPr>
            <w:tcW w:w="4252" w:type="dxa"/>
          </w:tcPr>
          <w:p w14:paraId="2369E8DA" w14:textId="439DD4E7" w:rsidR="004B4F9B" w:rsidRPr="00212D29" w:rsidRDefault="004B4F9B" w:rsidP="00C16666">
            <w:pPr>
              <w:contextualSpacing/>
            </w:pPr>
            <w:r w:rsidRPr="00212D29">
              <w:t>100nF (0.1</w:t>
            </w:r>
            <w:r w:rsidRPr="00212D29">
              <w:rPr>
                <w:rFonts w:cs="Calibri"/>
              </w:rPr>
              <w:t>µF</w:t>
            </w:r>
            <w:r w:rsidRPr="00212D29">
              <w:t xml:space="preserve">) 50V </w:t>
            </w:r>
            <w:r w:rsidR="00F60FC7" w:rsidRPr="00212D29">
              <w:t>MLCC (</w:t>
            </w:r>
            <w:r w:rsidRPr="00212D29">
              <w:t>2.54mm Radial)</w:t>
            </w:r>
          </w:p>
        </w:tc>
        <w:tc>
          <w:tcPr>
            <w:tcW w:w="2897" w:type="dxa"/>
          </w:tcPr>
          <w:p w14:paraId="3116C445" w14:textId="77777777" w:rsidR="004B4F9B" w:rsidRPr="00212D29" w:rsidRDefault="004B4F9B" w:rsidP="00C16666">
            <w:pPr>
              <w:contextualSpacing/>
            </w:pPr>
            <w:r w:rsidRPr="00212D29">
              <w:t>Farnell 1457655</w:t>
            </w:r>
          </w:p>
        </w:tc>
      </w:tr>
      <w:tr w:rsidR="004B4F9B" w:rsidRPr="007A4ECF" w14:paraId="1C6EAE28" w14:textId="77777777" w:rsidTr="00C16666">
        <w:tc>
          <w:tcPr>
            <w:tcW w:w="1985" w:type="dxa"/>
          </w:tcPr>
          <w:p w14:paraId="76A3C8BB" w14:textId="77777777" w:rsidR="004B4F9B" w:rsidRPr="00212D29" w:rsidRDefault="004B4F9B" w:rsidP="00C16666">
            <w:pPr>
              <w:contextualSpacing/>
            </w:pPr>
            <w:r w:rsidRPr="00212D29">
              <w:t>LED1</w:t>
            </w:r>
          </w:p>
        </w:tc>
        <w:tc>
          <w:tcPr>
            <w:tcW w:w="4252" w:type="dxa"/>
          </w:tcPr>
          <w:p w14:paraId="04589D0E" w14:textId="77777777" w:rsidR="004B4F9B" w:rsidRPr="00212D29" w:rsidRDefault="004B4F9B" w:rsidP="00C16666">
            <w:pPr>
              <w:contextualSpacing/>
            </w:pPr>
            <w:r w:rsidRPr="00212D29">
              <w:t>Yellow 3mm</w:t>
            </w:r>
          </w:p>
        </w:tc>
        <w:tc>
          <w:tcPr>
            <w:tcW w:w="2897" w:type="dxa"/>
          </w:tcPr>
          <w:p w14:paraId="568DE3F2" w14:textId="77777777" w:rsidR="004B4F9B" w:rsidRPr="00212D29" w:rsidRDefault="005E14A6" w:rsidP="00C16666">
            <w:pPr>
              <w:contextualSpacing/>
            </w:pPr>
            <w:r w:rsidRPr="00212D29">
              <w:t>Farnell 2112098</w:t>
            </w:r>
          </w:p>
        </w:tc>
      </w:tr>
      <w:tr w:rsidR="004B4F9B" w:rsidRPr="007A4ECF" w14:paraId="2C12995B" w14:textId="77777777" w:rsidTr="00C16666">
        <w:tc>
          <w:tcPr>
            <w:tcW w:w="1985" w:type="dxa"/>
          </w:tcPr>
          <w:p w14:paraId="5D1BF5F1" w14:textId="77777777" w:rsidR="004B4F9B" w:rsidRPr="00212D29" w:rsidRDefault="004B4F9B" w:rsidP="00C16666">
            <w:pPr>
              <w:contextualSpacing/>
            </w:pPr>
            <w:r w:rsidRPr="00212D29">
              <w:t>D1, D2</w:t>
            </w:r>
          </w:p>
        </w:tc>
        <w:tc>
          <w:tcPr>
            <w:tcW w:w="4252" w:type="dxa"/>
          </w:tcPr>
          <w:p w14:paraId="14B70E59" w14:textId="77777777" w:rsidR="004B4F9B" w:rsidRPr="00212D29" w:rsidRDefault="004B4F9B" w:rsidP="00C16666">
            <w:pPr>
              <w:contextualSpacing/>
            </w:pPr>
            <w:r w:rsidRPr="00212D29">
              <w:t>SA5.0A</w:t>
            </w:r>
          </w:p>
        </w:tc>
        <w:tc>
          <w:tcPr>
            <w:tcW w:w="2897" w:type="dxa"/>
          </w:tcPr>
          <w:p w14:paraId="4DAE201B" w14:textId="77777777" w:rsidR="004B4F9B" w:rsidRPr="00212D29" w:rsidRDefault="004B4F9B" w:rsidP="00C16666">
            <w:pPr>
              <w:contextualSpacing/>
            </w:pPr>
            <w:r w:rsidRPr="00212D29">
              <w:t>Farnell 1886342</w:t>
            </w:r>
          </w:p>
        </w:tc>
      </w:tr>
      <w:tr w:rsidR="004B4F9B" w:rsidRPr="007A4ECF" w14:paraId="76367744" w14:textId="77777777" w:rsidTr="00C16666">
        <w:tc>
          <w:tcPr>
            <w:tcW w:w="1985" w:type="dxa"/>
          </w:tcPr>
          <w:p w14:paraId="609200F6" w14:textId="77777777" w:rsidR="004B4F9B" w:rsidRPr="00212D29" w:rsidRDefault="004B4F9B" w:rsidP="00C16666">
            <w:pPr>
              <w:contextualSpacing/>
            </w:pPr>
            <w:r w:rsidRPr="00212D29">
              <w:t>Sensor Header</w:t>
            </w:r>
          </w:p>
        </w:tc>
        <w:tc>
          <w:tcPr>
            <w:tcW w:w="4252" w:type="dxa"/>
          </w:tcPr>
          <w:p w14:paraId="5C3BD374" w14:textId="77777777" w:rsidR="004B4F9B" w:rsidRPr="00212D29" w:rsidRDefault="004B4F9B" w:rsidP="00C16666">
            <w:pPr>
              <w:contextualSpacing/>
            </w:pPr>
            <w:r w:rsidRPr="00212D29">
              <w:t>1x3-pin 0.1” Male Header</w:t>
            </w:r>
            <w:r w:rsidRPr="00212D29">
              <w:br/>
              <w:t>(cut from a longer strip)</w:t>
            </w:r>
          </w:p>
        </w:tc>
        <w:tc>
          <w:tcPr>
            <w:tcW w:w="2897" w:type="dxa"/>
          </w:tcPr>
          <w:p w14:paraId="7E2BED2B" w14:textId="4D4D7791" w:rsidR="004B4F9B" w:rsidRPr="00212D29" w:rsidRDefault="00F60FC7" w:rsidP="00C16666">
            <w:pPr>
              <w:contextualSpacing/>
            </w:pPr>
            <w:r>
              <w:t xml:space="preserve">CPC </w:t>
            </w:r>
            <w:r w:rsidRPr="000E6CD5">
              <w:t>CN18761</w:t>
            </w:r>
            <w:r>
              <w:t xml:space="preserve"> </w:t>
            </w:r>
            <w:r w:rsidR="004B4F9B" w:rsidRPr="00212D29">
              <w:t>eBay</w:t>
            </w:r>
          </w:p>
        </w:tc>
      </w:tr>
      <w:tr w:rsidR="00A7651F" w:rsidRPr="007A4ECF" w14:paraId="537A00F2" w14:textId="77777777" w:rsidTr="00C16666">
        <w:tc>
          <w:tcPr>
            <w:tcW w:w="1985" w:type="dxa"/>
          </w:tcPr>
          <w:p w14:paraId="228A543B" w14:textId="77777777" w:rsidR="00A7651F" w:rsidRPr="00212D29" w:rsidRDefault="00A7651F" w:rsidP="00A7651F">
            <w:pPr>
              <w:contextualSpacing/>
            </w:pPr>
            <w:r w:rsidRPr="00212D29">
              <w:t>Connector</w:t>
            </w:r>
          </w:p>
        </w:tc>
        <w:tc>
          <w:tcPr>
            <w:tcW w:w="4252" w:type="dxa"/>
          </w:tcPr>
          <w:p w14:paraId="2FCE1DE5" w14:textId="096C413D" w:rsidR="00A7651F" w:rsidRPr="00212D29" w:rsidRDefault="00A7651F" w:rsidP="00A7651F">
            <w:pPr>
              <w:contextualSpacing/>
            </w:pPr>
            <w:r>
              <w:t xml:space="preserve">AMP TE Connectivity </w:t>
            </w:r>
            <w:r w:rsidRPr="00A7651F">
              <w:t>5406526-1</w:t>
            </w:r>
            <w:r>
              <w:rPr>
                <w:rStyle w:val="FootnoteReference"/>
              </w:rPr>
              <w:footnoteReference w:id="19"/>
            </w:r>
          </w:p>
        </w:tc>
        <w:tc>
          <w:tcPr>
            <w:tcW w:w="2897" w:type="dxa"/>
          </w:tcPr>
          <w:p w14:paraId="115DB874" w14:textId="190F874C" w:rsidR="00A7651F" w:rsidRPr="00212D29" w:rsidRDefault="00A7651F" w:rsidP="00A7651F">
            <w:pPr>
              <w:contextualSpacing/>
            </w:pPr>
            <w:r w:rsidRPr="00212D29">
              <w:t xml:space="preserve">Farnell </w:t>
            </w:r>
            <w:r>
              <w:t>2452587</w:t>
            </w:r>
          </w:p>
        </w:tc>
      </w:tr>
      <w:tr w:rsidR="004B4F9B" w:rsidRPr="007A4ECF" w14:paraId="5652EBE4" w14:textId="77777777" w:rsidTr="00C16666">
        <w:tc>
          <w:tcPr>
            <w:tcW w:w="1985" w:type="dxa"/>
          </w:tcPr>
          <w:p w14:paraId="0A8336B5" w14:textId="77777777" w:rsidR="004B4F9B" w:rsidRPr="00212D29" w:rsidRDefault="004B4F9B" w:rsidP="00C16666">
            <w:pPr>
              <w:contextualSpacing/>
            </w:pPr>
            <w:r w:rsidRPr="00212D29">
              <w:t>Infra-Red Sensor</w:t>
            </w:r>
          </w:p>
        </w:tc>
        <w:tc>
          <w:tcPr>
            <w:tcW w:w="4252" w:type="dxa"/>
          </w:tcPr>
          <w:p w14:paraId="66D67BB8" w14:textId="77777777" w:rsidR="004B4F9B" w:rsidRPr="00212D29" w:rsidRDefault="004B4F9B" w:rsidP="00C16666">
            <w:pPr>
              <w:contextualSpacing/>
            </w:pPr>
            <w:r w:rsidRPr="00212D29">
              <w:t>E18-D80NK Infra-Red Obstacle Sensor</w:t>
            </w:r>
          </w:p>
        </w:tc>
        <w:tc>
          <w:tcPr>
            <w:tcW w:w="2897" w:type="dxa"/>
          </w:tcPr>
          <w:p w14:paraId="4D552400" w14:textId="77777777" w:rsidR="004B4F9B" w:rsidRPr="00212D29" w:rsidRDefault="004B4F9B" w:rsidP="005E14A6">
            <w:pPr>
              <w:contextualSpacing/>
            </w:pPr>
            <w:r w:rsidRPr="00212D29">
              <w:t>Hobby Components</w:t>
            </w:r>
            <w:r w:rsidR="005E14A6" w:rsidRPr="00212D29">
              <w:rPr>
                <w:rStyle w:val="FootnoteReference"/>
              </w:rPr>
              <w:footnoteReference w:id="20"/>
            </w:r>
            <w:r w:rsidRPr="00212D29">
              <w:br/>
              <w:t>4tronix</w:t>
            </w:r>
            <w:r w:rsidR="005E14A6" w:rsidRPr="00212D29">
              <w:rPr>
                <w:rStyle w:val="FootnoteReference"/>
              </w:rPr>
              <w:footnoteReference w:id="21"/>
            </w:r>
          </w:p>
        </w:tc>
      </w:tr>
    </w:tbl>
    <w:p w14:paraId="46306624" w14:textId="77777777" w:rsidR="008E418D" w:rsidRPr="009030AD" w:rsidRDefault="008E418D" w:rsidP="006C4A3A">
      <w:pPr>
        <w:pStyle w:val="ListParagraph"/>
        <w:numPr>
          <w:ilvl w:val="0"/>
          <w:numId w:val="3"/>
        </w:numPr>
        <w:sectPr w:rsidR="008E418D" w:rsidRPr="009030AD" w:rsidSect="00733A4D">
          <w:endnotePr>
            <w:numFmt w:val="decimal"/>
          </w:endnotePr>
          <w:pgSz w:w="11906" w:h="16838"/>
          <w:pgMar w:top="1440" w:right="1440" w:bottom="1440" w:left="1440" w:header="709" w:footer="709" w:gutter="0"/>
          <w:cols w:space="708"/>
          <w:docGrid w:linePitch="360"/>
        </w:sectPr>
      </w:pPr>
    </w:p>
    <w:p w14:paraId="49CB4486" w14:textId="77777777" w:rsidR="008E418D" w:rsidRDefault="008E418D" w:rsidP="008E418D">
      <w:pPr>
        <w:pStyle w:val="Heading3"/>
      </w:pPr>
      <w:bookmarkStart w:id="288" w:name="_Toc20774328"/>
      <w:r>
        <w:lastRenderedPageBreak/>
        <w:t>Schematic</w:t>
      </w:r>
      <w:bookmarkEnd w:id="288"/>
    </w:p>
    <w:p w14:paraId="1610B388" w14:textId="77777777" w:rsidR="008E418D" w:rsidRPr="00E21E80" w:rsidRDefault="008E418D" w:rsidP="008E418D">
      <w:pPr>
        <w:jc w:val="center"/>
      </w:pPr>
      <w:r>
        <w:rPr>
          <w:noProof/>
          <w:lang w:eastAsia="en-GB"/>
        </w:rPr>
        <w:drawing>
          <wp:inline distT="0" distB="0" distL="0" distR="0" wp14:anchorId="07170FC8" wp14:editId="1AC524FB">
            <wp:extent cx="8212975" cy="54732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GenericSensorRevC_sch.png"/>
                    <pic:cNvPicPr/>
                  </pic:nvPicPr>
                  <pic:blipFill>
                    <a:blip r:embed="rId46">
                      <a:extLst>
                        <a:ext uri="{28A0092B-C50C-407E-A947-70E740481C1C}">
                          <a14:useLocalDpi xmlns:a14="http://schemas.microsoft.com/office/drawing/2010/main" val="0"/>
                        </a:ext>
                      </a:extLst>
                    </a:blip>
                    <a:stretch>
                      <a:fillRect/>
                    </a:stretch>
                  </pic:blipFill>
                  <pic:spPr>
                    <a:xfrm>
                      <a:off x="0" y="0"/>
                      <a:ext cx="8212975" cy="5473294"/>
                    </a:xfrm>
                    <a:prstGeom prst="rect">
                      <a:avLst/>
                    </a:prstGeom>
                  </pic:spPr>
                </pic:pic>
              </a:graphicData>
            </a:graphic>
          </wp:inline>
        </w:drawing>
      </w:r>
    </w:p>
    <w:p w14:paraId="19C41CA2" w14:textId="77777777" w:rsidR="008E418D" w:rsidRDefault="008E418D" w:rsidP="008E418D">
      <w:pPr>
        <w:pStyle w:val="Heading2"/>
        <w:sectPr w:rsidR="008E418D" w:rsidSect="004408BF">
          <w:endnotePr>
            <w:numFmt w:val="decimal"/>
          </w:endnotePr>
          <w:pgSz w:w="16838" w:h="11906" w:orient="landscape"/>
          <w:pgMar w:top="1440" w:right="1440" w:bottom="1440" w:left="1440" w:header="709" w:footer="709" w:gutter="0"/>
          <w:cols w:space="708"/>
          <w:docGrid w:linePitch="360"/>
        </w:sectPr>
      </w:pPr>
    </w:p>
    <w:p w14:paraId="138B3D7C" w14:textId="77777777" w:rsidR="008E418D" w:rsidRDefault="008E418D" w:rsidP="008E418D">
      <w:pPr>
        <w:pStyle w:val="Heading3"/>
      </w:pPr>
      <w:bookmarkStart w:id="289" w:name="_Toc20774329"/>
      <w:r>
        <w:lastRenderedPageBreak/>
        <w:t>PCB Layout</w:t>
      </w:r>
      <w:bookmarkEnd w:id="289"/>
    </w:p>
    <w:p w14:paraId="5FC26E39" w14:textId="77777777" w:rsidR="008E418D" w:rsidRPr="00212D29" w:rsidRDefault="008E418D" w:rsidP="008E418D">
      <w:pPr>
        <w:keepNext/>
      </w:pPr>
      <w:r w:rsidRPr="00212D29">
        <w:t>The following diagram shows the layout of a Generic Sensor PCB. All components are mounted on the top (silkscreen) side of the board.</w:t>
      </w:r>
    </w:p>
    <w:p w14:paraId="410B790B" w14:textId="77777777" w:rsidR="008E418D" w:rsidRDefault="008E418D" w:rsidP="008E418D">
      <w:pPr>
        <w:keepNext/>
        <w:jc w:val="center"/>
      </w:pPr>
      <w:r>
        <w:rPr>
          <w:noProof/>
          <w:lang w:eastAsia="en-GB"/>
        </w:rPr>
        <w:drawing>
          <wp:inline distT="0" distB="0" distL="0" distR="0" wp14:anchorId="182862F0" wp14:editId="60685C0A">
            <wp:extent cx="2880000" cy="1951200"/>
            <wp:effectExtent l="19050" t="19050" r="1587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GenericSensorRevC_brd_whi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0000" cy="1951200"/>
                    </a:xfrm>
                    <a:prstGeom prst="rect">
                      <a:avLst/>
                    </a:prstGeom>
                    <a:ln w="12700">
                      <a:solidFill>
                        <a:schemeClr val="tx1"/>
                      </a:solidFill>
                    </a:ln>
                  </pic:spPr>
                </pic:pic>
              </a:graphicData>
            </a:graphic>
          </wp:inline>
        </w:drawing>
      </w:r>
    </w:p>
    <w:p w14:paraId="702F69E5" w14:textId="705AE801" w:rsidR="008E418D" w:rsidRDefault="008E418D" w:rsidP="008E418D">
      <w:pPr>
        <w:pStyle w:val="Caption"/>
        <w:jc w:val="center"/>
      </w:pPr>
      <w:bookmarkStart w:id="290" w:name="_Toc2077440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26</w:t>
      </w:r>
      <w:r w:rsidR="00D15F53">
        <w:rPr>
          <w:noProof/>
        </w:rPr>
        <w:fldChar w:fldCharType="end"/>
      </w:r>
      <w:r>
        <w:t xml:space="preserve"> – Magneto-Resistive Sensor Board Layout</w:t>
      </w:r>
      <w:bookmarkEnd w:id="290"/>
    </w:p>
    <w:p w14:paraId="65FE5A4B" w14:textId="77777777" w:rsidR="008E418D" w:rsidRDefault="008E418D" w:rsidP="008E418D">
      <w:pPr>
        <w:pStyle w:val="Heading3"/>
      </w:pPr>
      <w:bookmarkStart w:id="291" w:name="_Toc20774330"/>
      <w:r>
        <w:t>Construction</w:t>
      </w:r>
      <w:bookmarkEnd w:id="291"/>
    </w:p>
    <w:p w14:paraId="69DAE2DC" w14:textId="12F8C1D9" w:rsidR="008E418D" w:rsidRPr="00212D29" w:rsidRDefault="008E418D" w:rsidP="008E418D">
      <w:r w:rsidRPr="00212D29">
        <w:t xml:space="preserve">All the components on the Generic Sensor </w:t>
      </w:r>
      <w:r w:rsidR="004E19AE">
        <w:t>module</w:t>
      </w:r>
      <w:r w:rsidR="004E19AE" w:rsidRPr="00212D29">
        <w:t xml:space="preserve"> </w:t>
      </w:r>
      <w:r w:rsidRPr="00212D29">
        <w:t>are mounted on top, silkscreen, side of the board.</w:t>
      </w:r>
    </w:p>
    <w:p w14:paraId="0D3DF62E" w14:textId="77777777" w:rsidR="008E418D" w:rsidRPr="00212D29" w:rsidRDefault="008E418D" w:rsidP="006C4A3A">
      <w:pPr>
        <w:pStyle w:val="ListParagraph"/>
        <w:numPr>
          <w:ilvl w:val="0"/>
          <w:numId w:val="6"/>
        </w:numPr>
      </w:pPr>
      <w:r w:rsidRPr="00212D29">
        <w:t>If your Sensor Board came from a panelized PCB, lightly file down any remaining nibs from the edges of the board. The board is intended to be a close fit in the suggested enclosure when used to build an infra-red sensor.</w:t>
      </w:r>
    </w:p>
    <w:p w14:paraId="1D19F78A" w14:textId="77777777" w:rsidR="008E418D" w:rsidRPr="00212D29" w:rsidRDefault="008E418D" w:rsidP="006C4A3A">
      <w:pPr>
        <w:pStyle w:val="ListParagraph"/>
        <w:numPr>
          <w:ilvl w:val="0"/>
          <w:numId w:val="6"/>
        </w:numPr>
      </w:pPr>
      <w:r w:rsidRPr="00212D29">
        <w:t>Solder the components, starting with the components with the lowest profile (resistors, capacitor), then the remainder of the components in order of increasing height, ending with the RJ45 socket.</w:t>
      </w:r>
    </w:p>
    <w:p w14:paraId="083A1EC9" w14:textId="4F95F30D" w:rsidR="008E418D" w:rsidRPr="00212D29" w:rsidRDefault="008E418D" w:rsidP="006C4A3A">
      <w:pPr>
        <w:pStyle w:val="ListParagraph"/>
        <w:numPr>
          <w:ilvl w:val="0"/>
          <w:numId w:val="1"/>
        </w:numPr>
      </w:pPr>
      <w:r w:rsidRPr="00212D29">
        <w:t xml:space="preserve">Pay </w:t>
      </w:r>
      <w:r w:rsidR="00F60FC7">
        <w:t>close</w:t>
      </w:r>
      <w:r w:rsidRPr="00212D29">
        <w:t xml:space="preserve"> attention to the correct orientation of the polarised components D1, D2, LED1</w:t>
      </w:r>
      <w:r w:rsidR="00F60FC7">
        <w:t xml:space="preserve"> (and to the connection to the infra-red sensor, if used).</w:t>
      </w:r>
    </w:p>
    <w:p w14:paraId="38BBBA98" w14:textId="77777777" w:rsidR="008E418D" w:rsidRPr="00212D29" w:rsidRDefault="008E418D" w:rsidP="006C4A3A">
      <w:pPr>
        <w:pStyle w:val="ListParagraph"/>
        <w:numPr>
          <w:ilvl w:val="0"/>
          <w:numId w:val="1"/>
        </w:numPr>
      </w:pPr>
      <w:r w:rsidRPr="00212D29">
        <w:t>The mounting lugs of the RJ45 connector clip into the holes in the PCB. Make sure the connector pins are correctly aligned with the holes before clipping the connector into the board.</w:t>
      </w:r>
    </w:p>
    <w:p w14:paraId="60EC7395" w14:textId="03C622B0" w:rsidR="00F60FC7" w:rsidRPr="00212D29" w:rsidRDefault="00F60FC7" w:rsidP="00F60FC7">
      <w:pPr>
        <w:pStyle w:val="ListParagraph"/>
        <w:numPr>
          <w:ilvl w:val="0"/>
          <w:numId w:val="1"/>
        </w:numPr>
      </w:pPr>
      <w:r w:rsidRPr="00212D29">
        <w:t>There is an additional mounting hole in the PCB which allows for the dual RJ</w:t>
      </w:r>
      <w:r w:rsidR="00A7651F">
        <w:t>45</w:t>
      </w:r>
      <w:r w:rsidRPr="00212D29">
        <w:t xml:space="preserve"> connector to be replaced with a single RJHSE-5080 version in the “Interface” position. This is optional and intended for a sensor to be located at the end of a chain of sensors. To allow for maximum flexibility when cabling the sensors, </w:t>
      </w:r>
      <w:r>
        <w:t xml:space="preserve">you may choose to </w:t>
      </w:r>
      <w:r w:rsidRPr="00212D29">
        <w:t>fit dual connectors to all sensors boards.</w:t>
      </w:r>
    </w:p>
    <w:p w14:paraId="29E2C087" w14:textId="77777777" w:rsidR="008E418D" w:rsidRPr="00212D29" w:rsidRDefault="008E418D" w:rsidP="008E418D">
      <w:pPr>
        <w:keepNext/>
      </w:pPr>
      <w:r w:rsidRPr="00212D29">
        <w:lastRenderedPageBreak/>
        <w:t>A completed Generic Sensor PCB is shown in the following photograph.</w:t>
      </w:r>
    </w:p>
    <w:p w14:paraId="7B00D3C1" w14:textId="77777777" w:rsidR="008E418D" w:rsidRPr="00152C2B" w:rsidRDefault="008E418D" w:rsidP="008E418D">
      <w:pPr>
        <w:keepNext/>
        <w:jc w:val="center"/>
        <w:rPr>
          <w:color w:val="00B050"/>
        </w:rPr>
      </w:pPr>
      <w:r>
        <w:rPr>
          <w:noProof/>
          <w:color w:val="00B050"/>
          <w:lang w:eastAsia="en-GB"/>
        </w:rPr>
        <w:drawing>
          <wp:inline distT="0" distB="0" distL="0" distR="0" wp14:anchorId="1E9FD715" wp14:editId="750B063C">
            <wp:extent cx="3600000" cy="2408400"/>
            <wp:effectExtent l="19050" t="19050" r="1968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2.jpg"/>
                    <pic:cNvPicPr/>
                  </pic:nvPicPr>
                  <pic:blipFill>
                    <a:blip r:embed="rId48">
                      <a:extLst>
                        <a:ext uri="{28A0092B-C50C-407E-A947-70E740481C1C}">
                          <a14:useLocalDpi xmlns:a14="http://schemas.microsoft.com/office/drawing/2010/main" val="0"/>
                        </a:ext>
                      </a:extLst>
                    </a:blip>
                    <a:stretch>
                      <a:fillRect/>
                    </a:stretch>
                  </pic:blipFill>
                  <pic:spPr>
                    <a:xfrm>
                      <a:off x="0" y="0"/>
                      <a:ext cx="3600000" cy="2408400"/>
                    </a:xfrm>
                    <a:prstGeom prst="rect">
                      <a:avLst/>
                    </a:prstGeom>
                    <a:ln w="12700">
                      <a:solidFill>
                        <a:schemeClr val="tx1"/>
                      </a:solidFill>
                    </a:ln>
                  </pic:spPr>
                </pic:pic>
              </a:graphicData>
            </a:graphic>
          </wp:inline>
        </w:drawing>
      </w:r>
    </w:p>
    <w:p w14:paraId="69C895B6" w14:textId="64E344E9" w:rsidR="008E418D" w:rsidRDefault="008E418D" w:rsidP="008E418D">
      <w:pPr>
        <w:pStyle w:val="Caption"/>
        <w:jc w:val="center"/>
      </w:pPr>
      <w:bookmarkStart w:id="292" w:name="_Toc2077440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27</w:t>
      </w:r>
      <w:r w:rsidR="00D15F53">
        <w:rPr>
          <w:noProof/>
        </w:rPr>
        <w:fldChar w:fldCharType="end"/>
      </w:r>
      <w:r>
        <w:t xml:space="preserve"> – Completed </w:t>
      </w:r>
      <w:r w:rsidR="00B62195">
        <w:t xml:space="preserve">Generic </w:t>
      </w:r>
      <w:r>
        <w:t xml:space="preserve">Sensor </w:t>
      </w:r>
      <w:r w:rsidR="004E19AE">
        <w:t xml:space="preserve">Module </w:t>
      </w:r>
      <w:r>
        <w:t>PCB</w:t>
      </w:r>
      <w:bookmarkEnd w:id="292"/>
      <w:r>
        <w:t xml:space="preserve"> </w:t>
      </w:r>
    </w:p>
    <w:p w14:paraId="4F245809" w14:textId="77777777" w:rsidR="00C2783A" w:rsidRDefault="00C2783A" w:rsidP="00B62195">
      <w:pPr>
        <w:pStyle w:val="Heading3"/>
        <w:pageBreakBefore/>
      </w:pPr>
      <w:bookmarkStart w:id="293" w:name="_Toc20774331"/>
      <w:r>
        <w:lastRenderedPageBreak/>
        <w:t>Infra-Red Sensor</w:t>
      </w:r>
      <w:bookmarkEnd w:id="293"/>
    </w:p>
    <w:p w14:paraId="405220D8" w14:textId="305B479D" w:rsidR="00C2783A" w:rsidRPr="00212D29" w:rsidRDefault="00C2783A" w:rsidP="00C2783A">
      <w:r w:rsidRPr="00212D29">
        <w:t xml:space="preserve">As an alternative to the magneto-resistive sensors, an infra-red sensor can be built based on a commercially available modulated infra-red detector unit, marketed as an “obstacle sensor” for educational robotics projects. These sensors are available pre-assembled and </w:t>
      </w:r>
      <w:r w:rsidR="00F60FC7">
        <w:t xml:space="preserve">are </w:t>
      </w:r>
      <w:r w:rsidRPr="00212D29">
        <w:t>relatively inexpensive, and consequently the sensors are relatively straightforward to construct.</w:t>
      </w:r>
    </w:p>
    <w:p w14:paraId="29C2D490" w14:textId="77777777" w:rsidR="00C2783A" w:rsidRPr="00212D29" w:rsidRDefault="00C2783A" w:rsidP="006C4A3A">
      <w:pPr>
        <w:pStyle w:val="ListParagraph"/>
        <w:numPr>
          <w:ilvl w:val="0"/>
          <w:numId w:val="15"/>
        </w:numPr>
      </w:pPr>
      <w:r w:rsidRPr="00212D29">
        <w:t>The sensor emits and detects infra-red light modulated at high frequency. This makes the sensor much less sensitive than visible light or unmodulated infra-red sensors to interference from ambient lighting conditions.</w:t>
      </w:r>
    </w:p>
    <w:p w14:paraId="326166D7" w14:textId="77777777" w:rsidR="00C2783A" w:rsidRPr="00212D29" w:rsidRDefault="00C2783A" w:rsidP="006C4A3A">
      <w:pPr>
        <w:pStyle w:val="ListParagraph"/>
        <w:numPr>
          <w:ilvl w:val="0"/>
          <w:numId w:val="15"/>
        </w:numPr>
      </w:pPr>
      <w:r w:rsidRPr="00212D29">
        <w:t>A 30mm length of 20mm black plastic conduit is used as a light shield. Once the sensor is fitted to the enclosure, lightly file or sand the exposed threads so that the shielding tube is a firm tight push fit on the end of the sensor.</w:t>
      </w:r>
    </w:p>
    <w:p w14:paraId="5DB3075E" w14:textId="77777777" w:rsidR="00C2783A" w:rsidRPr="00212D29" w:rsidRDefault="00C2783A" w:rsidP="006C4A3A">
      <w:pPr>
        <w:pStyle w:val="ListParagraph"/>
        <w:numPr>
          <w:ilvl w:val="0"/>
          <w:numId w:val="15"/>
        </w:numPr>
      </w:pPr>
      <w:r w:rsidRPr="00212D29">
        <w:t xml:space="preserve">The infra-red sensor is mounted through the side of an enclosure using the plastic nuts supplied with the sensor. These should be tightened finger-tight only; do not use tools. </w:t>
      </w:r>
    </w:p>
    <w:p w14:paraId="382E8301" w14:textId="16D6EAF9" w:rsidR="00C2783A" w:rsidRPr="00212D29" w:rsidRDefault="00C2783A" w:rsidP="006C4A3A">
      <w:pPr>
        <w:pStyle w:val="ListParagraph"/>
        <w:numPr>
          <w:ilvl w:val="0"/>
          <w:numId w:val="1"/>
        </w:numPr>
      </w:pPr>
      <w:r w:rsidRPr="00212D29">
        <w:t xml:space="preserve">It is </w:t>
      </w:r>
      <w:r w:rsidRPr="00F60FC7">
        <w:rPr>
          <w:u w:val="single"/>
        </w:rPr>
        <w:t>essential</w:t>
      </w:r>
      <w:r w:rsidRPr="00212D29">
        <w:t xml:space="preserve"> to check that order of the wires in the sensor connector matches the order of the pins. </w:t>
      </w:r>
      <w:r w:rsidR="00F60FC7">
        <w:t>T</w:t>
      </w:r>
      <w:r w:rsidRPr="00212D29">
        <w:t>he red (+5V) wire should go to the leftmost pin, the black (0V) wire to the centre pin, and the yellow (signal) wire to the rightmost pin.</w:t>
      </w:r>
    </w:p>
    <w:p w14:paraId="6B649FBE" w14:textId="133556B7" w:rsidR="00C2783A" w:rsidRDefault="00C2783A" w:rsidP="006C4A3A">
      <w:pPr>
        <w:pStyle w:val="ListParagraph"/>
        <w:numPr>
          <w:ilvl w:val="0"/>
          <w:numId w:val="1"/>
        </w:numPr>
      </w:pPr>
      <w:r w:rsidRPr="00212D29">
        <w:t>If the wires in the connector are in a different order, re-arrange them by gently prising up the plastic tabs and sliding the pin out of the housing. Slide them back in in the correct order, ensuring that the plastic tabs are gently pushed down to lock them in place.</w:t>
      </w:r>
    </w:p>
    <w:p w14:paraId="3468888D" w14:textId="3FEABA54" w:rsidR="00B62195" w:rsidRPr="00212D29" w:rsidRDefault="00B62195" w:rsidP="00B62195">
      <w:pPr>
        <w:keepNext/>
        <w:ind w:left="360"/>
      </w:pPr>
      <w:r>
        <w:t>The wiring of the infra-red sensor is illustrated in the following diagram:</w:t>
      </w:r>
    </w:p>
    <w:p w14:paraId="294B6B4E" w14:textId="1506FCE9" w:rsidR="00B62195" w:rsidRPr="00B62195" w:rsidRDefault="00B62195" w:rsidP="00B62195">
      <w:pPr>
        <w:pStyle w:val="ListParagraph"/>
        <w:keepNext/>
        <w:jc w:val="center"/>
        <w:rPr>
          <w:color w:val="00B050"/>
        </w:rPr>
      </w:pPr>
      <w:r>
        <w:rPr>
          <w:noProof/>
          <w:color w:val="00B050"/>
        </w:rPr>
        <w:drawing>
          <wp:inline distT="0" distB="0" distL="0" distR="0" wp14:anchorId="482145FE" wp14:editId="19EF7A59">
            <wp:extent cx="4320000" cy="1990800"/>
            <wp:effectExtent l="19050" t="19050" r="23495"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2 IR Sensor Wirin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1990800"/>
                    </a:xfrm>
                    <a:prstGeom prst="rect">
                      <a:avLst/>
                    </a:prstGeom>
                    <a:ln w="12700">
                      <a:solidFill>
                        <a:schemeClr val="tx1"/>
                      </a:solidFill>
                    </a:ln>
                  </pic:spPr>
                </pic:pic>
              </a:graphicData>
            </a:graphic>
          </wp:inline>
        </w:drawing>
      </w:r>
    </w:p>
    <w:p w14:paraId="4D606042" w14:textId="0C27754E" w:rsidR="00B62195" w:rsidRDefault="00B62195" w:rsidP="00B62195">
      <w:pPr>
        <w:pStyle w:val="Caption"/>
        <w:ind w:left="360"/>
        <w:jc w:val="center"/>
      </w:pPr>
      <w:bookmarkStart w:id="294" w:name="_Toc20774404"/>
      <w:r>
        <w:t xml:space="preserve">Figure </w:t>
      </w:r>
      <w:r>
        <w:rPr>
          <w:noProof/>
        </w:rPr>
        <w:fldChar w:fldCharType="begin"/>
      </w:r>
      <w:r>
        <w:rPr>
          <w:noProof/>
        </w:rPr>
        <w:instrText xml:space="preserve"> SEQ Figure \* ARABIC </w:instrText>
      </w:r>
      <w:r>
        <w:rPr>
          <w:noProof/>
        </w:rPr>
        <w:fldChar w:fldCharType="separate"/>
      </w:r>
      <w:r w:rsidR="00DF75D5">
        <w:rPr>
          <w:noProof/>
        </w:rPr>
        <w:t>28</w:t>
      </w:r>
      <w:r>
        <w:rPr>
          <w:noProof/>
        </w:rPr>
        <w:fldChar w:fldCharType="end"/>
      </w:r>
      <w:r>
        <w:t xml:space="preserve"> – Infra-Red Sensor Wiring</w:t>
      </w:r>
      <w:bookmarkEnd w:id="294"/>
      <w:r>
        <w:t xml:space="preserve"> </w:t>
      </w:r>
    </w:p>
    <w:p w14:paraId="4DD07601" w14:textId="77777777" w:rsidR="00B62195" w:rsidRPr="00212D29" w:rsidRDefault="00B62195" w:rsidP="00B62195">
      <w:pPr>
        <w:pStyle w:val="ListParagraph"/>
      </w:pPr>
    </w:p>
    <w:p w14:paraId="0E5128D3" w14:textId="77777777" w:rsidR="00C2783A" w:rsidRPr="00C2783A" w:rsidRDefault="00C2783A" w:rsidP="00C2783A"/>
    <w:p w14:paraId="5A97D03C" w14:textId="77777777" w:rsidR="00E21E80" w:rsidRPr="00E21E80" w:rsidRDefault="00E21E80" w:rsidP="00E21E80"/>
    <w:p w14:paraId="0D1C86BC" w14:textId="77777777" w:rsidR="00152C2B" w:rsidRDefault="00152C2B" w:rsidP="00152C2B">
      <w:pPr>
        <w:keepNext/>
        <w:jc w:val="center"/>
      </w:pPr>
    </w:p>
    <w:p w14:paraId="1A699438" w14:textId="77777777" w:rsidR="00152C2B" w:rsidRPr="00152C2B" w:rsidRDefault="00152C2B" w:rsidP="00152C2B"/>
    <w:p w14:paraId="5F67EB7A" w14:textId="77777777" w:rsidR="001E1F78" w:rsidRDefault="001E1F78" w:rsidP="00376881">
      <w:pPr>
        <w:pStyle w:val="Heading2"/>
        <w:pageBreakBefore/>
      </w:pPr>
      <w:bookmarkStart w:id="295" w:name="_Toc20774332"/>
      <w:r>
        <w:lastRenderedPageBreak/>
        <w:t>Enc</w:t>
      </w:r>
      <w:r w:rsidRPr="006C2C39">
        <w:rPr>
          <w:rStyle w:val="Heading1Char"/>
        </w:rPr>
        <w:t>l</w:t>
      </w:r>
      <w:r>
        <w:t>osure</w:t>
      </w:r>
      <w:r w:rsidR="00994514">
        <w:t>s</w:t>
      </w:r>
      <w:bookmarkEnd w:id="295"/>
    </w:p>
    <w:p w14:paraId="30C19DEF" w14:textId="2B51D8DF" w:rsidR="001E1F78" w:rsidRPr="00212D29" w:rsidRDefault="00C2783A" w:rsidP="001E1F78">
      <w:r w:rsidRPr="00212D29">
        <w:t xml:space="preserve">The suggested </w:t>
      </w:r>
      <w:r w:rsidR="00133500" w:rsidRPr="00212D29">
        <w:t xml:space="preserve">enclosures </w:t>
      </w:r>
      <w:r w:rsidRPr="00212D29">
        <w:t xml:space="preserve">for the </w:t>
      </w:r>
      <w:r w:rsidR="00133500" w:rsidRPr="00212D29">
        <w:t xml:space="preserve">Simulator Interface, </w:t>
      </w:r>
      <w:r w:rsidRPr="00212D29">
        <w:t>Power and Sensor</w:t>
      </w:r>
      <w:r w:rsidR="004E19AE">
        <w:t xml:space="preserve"> modules</w:t>
      </w:r>
      <w:r w:rsidRPr="00212D29">
        <w:t>s are from the “Really Useful” series of plastic boxes, widely available from hobby and stationery shops, or direct from the manufacturer</w:t>
      </w:r>
      <w:r w:rsidRPr="00212D29">
        <w:rPr>
          <w:rStyle w:val="FootnoteReference"/>
        </w:rPr>
        <w:footnoteReference w:id="22"/>
      </w:r>
      <w:r w:rsidRPr="00212D29">
        <w:t xml:space="preserve">. </w:t>
      </w:r>
    </w:p>
    <w:p w14:paraId="0ED4A1E9" w14:textId="2BF04180" w:rsidR="00BA65E4" w:rsidRPr="00212D29" w:rsidRDefault="00D1085C" w:rsidP="006C4A3A">
      <w:pPr>
        <w:pStyle w:val="ListParagraph"/>
        <w:numPr>
          <w:ilvl w:val="0"/>
          <w:numId w:val="2"/>
        </w:numPr>
      </w:pPr>
      <w:r w:rsidRPr="00212D29">
        <w:t>Drilling large diameter holes with twist drills can result in bit grabbing and damage to the enclosure. Use a</w:t>
      </w:r>
      <w:r w:rsidR="00BA65E4" w:rsidRPr="00212D29">
        <w:t xml:space="preserve"> 20mm </w:t>
      </w:r>
      <w:r w:rsidRPr="00212D29">
        <w:t>hole saw</w:t>
      </w:r>
      <w:r w:rsidR="00F60FC7">
        <w:rPr>
          <w:rStyle w:val="FootnoteReference"/>
        </w:rPr>
        <w:footnoteReference w:id="23"/>
      </w:r>
      <w:r w:rsidRPr="00212D29">
        <w:t xml:space="preserve"> for cable holes</w:t>
      </w:r>
      <w:r w:rsidR="00BA65E4" w:rsidRPr="00212D29">
        <w:t xml:space="preserve">, this </w:t>
      </w:r>
      <w:r w:rsidRPr="00212D29">
        <w:t>make</w:t>
      </w:r>
      <w:r w:rsidR="00BA65E4" w:rsidRPr="00212D29">
        <w:t>s</w:t>
      </w:r>
      <w:r w:rsidRPr="00212D29">
        <w:t xml:space="preserve"> the process of drilling the enclosure much easier and safer.</w:t>
      </w:r>
    </w:p>
    <w:p w14:paraId="0E541115" w14:textId="428BC841" w:rsidR="00BA65E4" w:rsidRPr="00212D29" w:rsidRDefault="00BA65E4" w:rsidP="006C4A3A">
      <w:pPr>
        <w:pStyle w:val="ListParagraph"/>
        <w:numPr>
          <w:ilvl w:val="0"/>
          <w:numId w:val="2"/>
        </w:numPr>
      </w:pPr>
      <w:r w:rsidRPr="00212D29">
        <w:t xml:space="preserve">Support the inside surface of the enclosure with a block of </w:t>
      </w:r>
      <w:r w:rsidR="00F60FC7">
        <w:t xml:space="preserve">scrap </w:t>
      </w:r>
      <w:r w:rsidRPr="00212D29">
        <w:t xml:space="preserve">wood when cutting the </w:t>
      </w:r>
      <w:r w:rsidR="00F60FC7" w:rsidRPr="00212D29">
        <w:t>holes and</w:t>
      </w:r>
      <w:r w:rsidRPr="00212D29">
        <w:t xml:space="preserve"> cut at a low speed.</w:t>
      </w:r>
    </w:p>
    <w:p w14:paraId="4A201743" w14:textId="77777777" w:rsidR="00BA65E4" w:rsidRPr="00212D29" w:rsidRDefault="00BA65E4" w:rsidP="006C4A3A">
      <w:pPr>
        <w:pStyle w:val="ListParagraph"/>
        <w:numPr>
          <w:ilvl w:val="0"/>
          <w:numId w:val="2"/>
        </w:numPr>
      </w:pPr>
      <w:r w:rsidRPr="00212D29">
        <w:t>Clean up any rough edges or swarf with a sharp knife.</w:t>
      </w:r>
    </w:p>
    <w:p w14:paraId="4C294DDD" w14:textId="1D38ED31" w:rsidR="00C16666" w:rsidRPr="00212D29" w:rsidRDefault="00C16666" w:rsidP="006C4A3A">
      <w:pPr>
        <w:pStyle w:val="ListParagraph"/>
        <w:numPr>
          <w:ilvl w:val="0"/>
          <w:numId w:val="2"/>
        </w:numPr>
      </w:pPr>
      <w:r w:rsidRPr="00212D29">
        <w:t xml:space="preserve">Drill </w:t>
      </w:r>
      <w:r w:rsidR="00F60FC7">
        <w:t xml:space="preserve">any </w:t>
      </w:r>
      <w:r w:rsidRPr="00212D29">
        <w:t xml:space="preserve">additional holes </w:t>
      </w:r>
      <w:r w:rsidR="00F60FC7">
        <w:t xml:space="preserve">required </w:t>
      </w:r>
      <w:r w:rsidRPr="00212D29">
        <w:t xml:space="preserve">in the base of each sensor enclosure to suit </w:t>
      </w:r>
      <w:r w:rsidR="00F60FC7">
        <w:t>your</w:t>
      </w:r>
      <w:r w:rsidRPr="00212D29">
        <w:t xml:space="preserve"> mounting method.</w:t>
      </w:r>
    </w:p>
    <w:p w14:paraId="679D0008" w14:textId="32D7348F" w:rsidR="00C2783A" w:rsidRDefault="00C2783A" w:rsidP="006C4A3A">
      <w:pPr>
        <w:pStyle w:val="ListParagraph"/>
        <w:numPr>
          <w:ilvl w:val="0"/>
          <w:numId w:val="2"/>
        </w:numPr>
      </w:pPr>
      <w:r w:rsidRPr="00212D29">
        <w:t xml:space="preserve">Cables are run into the enclosures via </w:t>
      </w:r>
      <w:r w:rsidR="00BA65E4" w:rsidRPr="00212D29">
        <w:t>PVC</w:t>
      </w:r>
      <w:r w:rsidRPr="00212D29">
        <w:t xml:space="preserve"> grommets</w:t>
      </w:r>
      <w:r w:rsidR="00D1085C" w:rsidRPr="00212D29">
        <w:t xml:space="preserve">, which provide </w:t>
      </w:r>
      <w:r w:rsidR="00212D29">
        <w:t xml:space="preserve">some </w:t>
      </w:r>
      <w:r w:rsidR="00D1085C" w:rsidRPr="00212D29">
        <w:t>protection against dust and moisture.</w:t>
      </w:r>
    </w:p>
    <w:p w14:paraId="0508147D" w14:textId="0667CA38" w:rsidR="005B1C6D" w:rsidRPr="00212D29" w:rsidRDefault="005B1C6D" w:rsidP="00C33018">
      <w:pPr>
        <w:pStyle w:val="ListParagraph"/>
        <w:keepLines/>
        <w:numPr>
          <w:ilvl w:val="0"/>
          <w:numId w:val="14"/>
        </w:numPr>
        <w:ind w:left="714" w:hanging="357"/>
      </w:pPr>
      <w:r w:rsidRPr="001F4FB7">
        <w:t xml:space="preserve">A </w:t>
      </w:r>
      <w:r>
        <w:t xml:space="preserve">set of </w:t>
      </w:r>
      <w:r w:rsidRPr="001F4FB7">
        <w:t xml:space="preserve">suitable </w:t>
      </w:r>
      <w:r>
        <w:t xml:space="preserve">paper </w:t>
      </w:r>
      <w:r w:rsidRPr="001F4FB7">
        <w:t>template</w:t>
      </w:r>
      <w:r>
        <w:t>s</w:t>
      </w:r>
      <w:r w:rsidRPr="001F4FB7">
        <w:t xml:space="preserve"> is available from the GitHub repository as a PDF and should be printed out full size with no scaling.</w:t>
      </w:r>
    </w:p>
    <w:p w14:paraId="0D173090" w14:textId="77777777" w:rsidR="009F0812" w:rsidRDefault="009F0812" w:rsidP="00557FB7">
      <w:pPr>
        <w:pStyle w:val="Heading3"/>
      </w:pPr>
      <w:bookmarkStart w:id="296" w:name="_Toc20774333"/>
      <w:r>
        <w:t>Parts List</w:t>
      </w:r>
      <w:bookmarkEnd w:id="296"/>
    </w:p>
    <w:p w14:paraId="4DAECF3E" w14:textId="156F6104" w:rsidR="009F0812" w:rsidRPr="00393B25" w:rsidRDefault="009F0812" w:rsidP="009F0812">
      <w:pPr>
        <w:pStyle w:val="Caption"/>
        <w:keepNext/>
      </w:pPr>
      <w:bookmarkStart w:id="297" w:name="_Toc20774459"/>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DF75D5">
        <w:rPr>
          <w:noProof/>
        </w:rPr>
        <w:t>5</w:t>
      </w:r>
      <w:r w:rsidR="00D15F53">
        <w:rPr>
          <w:noProof/>
        </w:rPr>
        <w:fldChar w:fldCharType="end"/>
      </w:r>
      <w:r>
        <w:t xml:space="preserve"> –</w:t>
      </w:r>
      <w:r w:rsidR="00994514">
        <w:t xml:space="preserve"> </w:t>
      </w:r>
      <w:r>
        <w:t>Enclosure</w:t>
      </w:r>
      <w:r w:rsidR="00994514">
        <w:t>s</w:t>
      </w:r>
      <w:r>
        <w:t xml:space="preserve"> Parts List</w:t>
      </w:r>
      <w:bookmarkEnd w:id="29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00"/>
        <w:gridCol w:w="3382"/>
      </w:tblGrid>
      <w:tr w:rsidR="00376881" w:rsidRPr="00AE25BB" w14:paraId="40D1F31C" w14:textId="77777777" w:rsidTr="00376881">
        <w:tc>
          <w:tcPr>
            <w:tcW w:w="2552" w:type="dxa"/>
            <w:shd w:val="clear" w:color="auto" w:fill="D9D9D9" w:themeFill="background1" w:themeFillShade="D9"/>
          </w:tcPr>
          <w:p w14:paraId="46514993" w14:textId="77777777" w:rsidR="00376881" w:rsidRPr="00212D29" w:rsidRDefault="00376881" w:rsidP="00F771CA">
            <w:pPr>
              <w:contextualSpacing/>
              <w:rPr>
                <w:b/>
              </w:rPr>
            </w:pPr>
            <w:r w:rsidRPr="00212D29">
              <w:rPr>
                <w:b/>
              </w:rPr>
              <w:t>Reference</w:t>
            </w:r>
          </w:p>
        </w:tc>
        <w:tc>
          <w:tcPr>
            <w:tcW w:w="3200" w:type="dxa"/>
            <w:shd w:val="clear" w:color="auto" w:fill="D9D9D9" w:themeFill="background1" w:themeFillShade="D9"/>
          </w:tcPr>
          <w:p w14:paraId="37807441" w14:textId="77777777" w:rsidR="00376881" w:rsidRPr="00212D29" w:rsidRDefault="00376881" w:rsidP="00F771CA">
            <w:pPr>
              <w:contextualSpacing/>
              <w:rPr>
                <w:b/>
              </w:rPr>
            </w:pPr>
            <w:r w:rsidRPr="00212D29">
              <w:rPr>
                <w:b/>
              </w:rPr>
              <w:t>Component</w:t>
            </w:r>
          </w:p>
        </w:tc>
        <w:tc>
          <w:tcPr>
            <w:tcW w:w="3382" w:type="dxa"/>
            <w:shd w:val="clear" w:color="auto" w:fill="D9D9D9" w:themeFill="background1" w:themeFillShade="D9"/>
          </w:tcPr>
          <w:p w14:paraId="55F8B203" w14:textId="77777777" w:rsidR="00376881" w:rsidRPr="00212D29" w:rsidRDefault="00376881" w:rsidP="00F771CA">
            <w:pPr>
              <w:contextualSpacing/>
              <w:rPr>
                <w:b/>
              </w:rPr>
            </w:pPr>
            <w:r w:rsidRPr="00212D29">
              <w:rPr>
                <w:b/>
              </w:rPr>
              <w:t>Notes</w:t>
            </w:r>
          </w:p>
        </w:tc>
      </w:tr>
      <w:tr w:rsidR="00376881" w:rsidRPr="007A4ECF" w14:paraId="58CDC12F" w14:textId="77777777" w:rsidTr="00376881">
        <w:tc>
          <w:tcPr>
            <w:tcW w:w="2552" w:type="dxa"/>
          </w:tcPr>
          <w:p w14:paraId="516840BA" w14:textId="77777777" w:rsidR="00376881" w:rsidRPr="00212D29" w:rsidRDefault="00376881" w:rsidP="00F771CA">
            <w:pPr>
              <w:contextualSpacing/>
            </w:pPr>
            <w:r w:rsidRPr="00212D29">
              <w:t>Simulator Interface Board</w:t>
            </w:r>
          </w:p>
        </w:tc>
        <w:tc>
          <w:tcPr>
            <w:tcW w:w="3200" w:type="dxa"/>
          </w:tcPr>
          <w:p w14:paraId="27880B52" w14:textId="77777777" w:rsidR="00376881" w:rsidRPr="00212D29" w:rsidRDefault="00376881" w:rsidP="00F771CA">
            <w:pPr>
              <w:contextualSpacing/>
            </w:pPr>
            <w:r w:rsidRPr="00212D29">
              <w:t>Really Useful Box® 0.75 Litre</w:t>
            </w:r>
          </w:p>
        </w:tc>
        <w:tc>
          <w:tcPr>
            <w:tcW w:w="3382" w:type="dxa"/>
          </w:tcPr>
          <w:p w14:paraId="292703E9" w14:textId="77777777" w:rsidR="00376881" w:rsidRPr="00212D29" w:rsidRDefault="00C2783A" w:rsidP="00F771CA">
            <w:pPr>
              <w:contextualSpacing/>
            </w:pPr>
            <w:r w:rsidRPr="00212D29">
              <w:t>195 x 135 x 55mm</w:t>
            </w:r>
          </w:p>
        </w:tc>
      </w:tr>
      <w:tr w:rsidR="00376881" w:rsidRPr="007A4ECF" w14:paraId="2AAC186B" w14:textId="77777777" w:rsidTr="00376881">
        <w:tc>
          <w:tcPr>
            <w:tcW w:w="2552" w:type="dxa"/>
          </w:tcPr>
          <w:p w14:paraId="6879031C" w14:textId="77777777" w:rsidR="00376881" w:rsidRPr="00212D29" w:rsidRDefault="00376881" w:rsidP="00F771CA">
            <w:pPr>
              <w:contextualSpacing/>
            </w:pPr>
            <w:r w:rsidRPr="00212D29">
              <w:t>Power Board</w:t>
            </w:r>
          </w:p>
        </w:tc>
        <w:tc>
          <w:tcPr>
            <w:tcW w:w="3200" w:type="dxa"/>
          </w:tcPr>
          <w:p w14:paraId="05793D9D" w14:textId="77777777" w:rsidR="00376881" w:rsidRPr="00212D29" w:rsidRDefault="00376881" w:rsidP="00F771CA">
            <w:pPr>
              <w:contextualSpacing/>
            </w:pPr>
            <w:r w:rsidRPr="00212D29">
              <w:t>Really Useful Box® 0.75 Litre</w:t>
            </w:r>
          </w:p>
        </w:tc>
        <w:tc>
          <w:tcPr>
            <w:tcW w:w="3382" w:type="dxa"/>
          </w:tcPr>
          <w:p w14:paraId="173D6DDB" w14:textId="77777777" w:rsidR="00376881" w:rsidRPr="00212D29" w:rsidRDefault="00C2783A" w:rsidP="00F771CA">
            <w:pPr>
              <w:contextualSpacing/>
            </w:pPr>
            <w:r w:rsidRPr="00212D29">
              <w:t>195 x 135 x 55mm</w:t>
            </w:r>
          </w:p>
        </w:tc>
      </w:tr>
      <w:tr w:rsidR="00376881" w:rsidRPr="007A4ECF" w14:paraId="636F5A5E" w14:textId="77777777" w:rsidTr="00376881">
        <w:tc>
          <w:tcPr>
            <w:tcW w:w="2552" w:type="dxa"/>
          </w:tcPr>
          <w:p w14:paraId="27317AA5" w14:textId="77777777" w:rsidR="00376881" w:rsidRPr="00212D29" w:rsidRDefault="00376881" w:rsidP="00F771CA">
            <w:pPr>
              <w:contextualSpacing/>
            </w:pPr>
            <w:r w:rsidRPr="00212D29">
              <w:t>Magneto-Resistive Sensor</w:t>
            </w:r>
          </w:p>
        </w:tc>
        <w:tc>
          <w:tcPr>
            <w:tcW w:w="3200" w:type="dxa"/>
          </w:tcPr>
          <w:p w14:paraId="303AC124" w14:textId="77777777" w:rsidR="00376881" w:rsidRPr="00212D29" w:rsidRDefault="00376881" w:rsidP="00994514">
            <w:pPr>
              <w:contextualSpacing/>
            </w:pPr>
            <w:r w:rsidRPr="00212D29">
              <w:t>Really Useful Box® 0.07 Litre</w:t>
            </w:r>
          </w:p>
        </w:tc>
        <w:tc>
          <w:tcPr>
            <w:tcW w:w="3382" w:type="dxa"/>
          </w:tcPr>
          <w:p w14:paraId="59105A91" w14:textId="77777777" w:rsidR="00376881" w:rsidRPr="00212D29" w:rsidRDefault="00C2783A" w:rsidP="00994514">
            <w:pPr>
              <w:contextualSpacing/>
            </w:pPr>
            <w:r w:rsidRPr="00212D29">
              <w:t xml:space="preserve">90 x 65 x 30mm, </w:t>
            </w:r>
            <w:r w:rsidR="00376881" w:rsidRPr="00212D29">
              <w:t>1 per Sensor</w:t>
            </w:r>
          </w:p>
        </w:tc>
      </w:tr>
      <w:tr w:rsidR="00376881" w:rsidRPr="007A4ECF" w14:paraId="628AED3F" w14:textId="77777777" w:rsidTr="00376881">
        <w:tc>
          <w:tcPr>
            <w:tcW w:w="2552" w:type="dxa"/>
          </w:tcPr>
          <w:p w14:paraId="41EAC55B" w14:textId="77777777" w:rsidR="00376881" w:rsidRPr="00212D29" w:rsidRDefault="00376881" w:rsidP="00994514">
            <w:pPr>
              <w:contextualSpacing/>
            </w:pPr>
            <w:r w:rsidRPr="00212D29">
              <w:t>Infra-Red Sensor</w:t>
            </w:r>
          </w:p>
        </w:tc>
        <w:tc>
          <w:tcPr>
            <w:tcW w:w="3200" w:type="dxa"/>
          </w:tcPr>
          <w:p w14:paraId="66A1FB8A" w14:textId="77777777" w:rsidR="00376881" w:rsidRPr="00212D29" w:rsidRDefault="00376881" w:rsidP="00994514">
            <w:pPr>
              <w:contextualSpacing/>
            </w:pPr>
            <w:r w:rsidRPr="00212D29">
              <w:t>Really Useful Box® 0.14 Litre</w:t>
            </w:r>
          </w:p>
        </w:tc>
        <w:tc>
          <w:tcPr>
            <w:tcW w:w="3382" w:type="dxa"/>
          </w:tcPr>
          <w:p w14:paraId="6F3BC1E9" w14:textId="77777777" w:rsidR="00376881" w:rsidRPr="00212D29" w:rsidRDefault="00C2783A" w:rsidP="00994514">
            <w:pPr>
              <w:contextualSpacing/>
            </w:pPr>
            <w:r w:rsidRPr="00212D29">
              <w:t xml:space="preserve">90 x 65 x 55mm, </w:t>
            </w:r>
            <w:r w:rsidR="00376881" w:rsidRPr="00212D29">
              <w:t>1 per Sensor</w:t>
            </w:r>
          </w:p>
        </w:tc>
      </w:tr>
      <w:tr w:rsidR="00376881" w:rsidRPr="007A4ECF" w14:paraId="12935DDE" w14:textId="77777777" w:rsidTr="00376881">
        <w:tc>
          <w:tcPr>
            <w:tcW w:w="2552" w:type="dxa"/>
          </w:tcPr>
          <w:p w14:paraId="06BC6F6B" w14:textId="77777777" w:rsidR="00376881" w:rsidRPr="00212D29" w:rsidRDefault="00376881" w:rsidP="00994514">
            <w:pPr>
              <w:contextualSpacing/>
            </w:pPr>
            <w:r w:rsidRPr="00212D29">
              <w:t>Grommets</w:t>
            </w:r>
          </w:p>
        </w:tc>
        <w:tc>
          <w:tcPr>
            <w:tcW w:w="3200" w:type="dxa"/>
          </w:tcPr>
          <w:p w14:paraId="060B1412" w14:textId="77777777" w:rsidR="00376881" w:rsidRPr="00212D29" w:rsidRDefault="00376881" w:rsidP="00994514">
            <w:pPr>
              <w:contextualSpacing/>
            </w:pPr>
            <w:r w:rsidRPr="00212D29">
              <w:t>20mm Closed Grommets</w:t>
            </w:r>
          </w:p>
        </w:tc>
        <w:tc>
          <w:tcPr>
            <w:tcW w:w="3382" w:type="dxa"/>
          </w:tcPr>
          <w:p w14:paraId="720DB2DB" w14:textId="77777777" w:rsidR="00376881" w:rsidRPr="00212D29" w:rsidRDefault="00376881" w:rsidP="00D1085C">
            <w:pPr>
              <w:contextualSpacing/>
            </w:pPr>
            <w:r w:rsidRPr="00212D29">
              <w:t xml:space="preserve">Screwfix </w:t>
            </w:r>
            <w:r w:rsidR="00D1085C" w:rsidRPr="00212D29">
              <w:t>18603</w:t>
            </w:r>
          </w:p>
        </w:tc>
      </w:tr>
      <w:tr w:rsidR="004E19AE" w:rsidRPr="007A4ECF" w14:paraId="3544FCFF" w14:textId="77777777" w:rsidTr="00376881">
        <w:tc>
          <w:tcPr>
            <w:tcW w:w="2552" w:type="dxa"/>
          </w:tcPr>
          <w:p w14:paraId="487F5A3C" w14:textId="52906B32" w:rsidR="004E19AE" w:rsidRPr="00212D29" w:rsidRDefault="004E19AE" w:rsidP="00994514">
            <w:pPr>
              <w:contextualSpacing/>
            </w:pPr>
            <w:r>
              <w:t>Hardware (Optional)</w:t>
            </w:r>
          </w:p>
        </w:tc>
        <w:tc>
          <w:tcPr>
            <w:tcW w:w="3200" w:type="dxa"/>
          </w:tcPr>
          <w:p w14:paraId="58B58AE9" w14:textId="1ED144B4" w:rsidR="004E19AE" w:rsidRPr="00212D29" w:rsidRDefault="004E19AE" w:rsidP="00994514">
            <w:pPr>
              <w:contextualSpacing/>
            </w:pPr>
            <w:r>
              <w:t>M3 x 12mm Nylon PCB Standoffs</w:t>
            </w:r>
          </w:p>
        </w:tc>
        <w:tc>
          <w:tcPr>
            <w:tcW w:w="3382" w:type="dxa"/>
          </w:tcPr>
          <w:p w14:paraId="479EE1B0" w14:textId="22BFF5ED" w:rsidR="004E19AE" w:rsidRPr="00212D29" w:rsidRDefault="004E19AE" w:rsidP="00D1085C">
            <w:pPr>
              <w:contextualSpacing/>
            </w:pPr>
            <w:r>
              <w:t>eBay</w:t>
            </w:r>
          </w:p>
        </w:tc>
      </w:tr>
    </w:tbl>
    <w:p w14:paraId="3A84CD1D" w14:textId="7DF9AA7D" w:rsidR="00133500" w:rsidRDefault="00376881" w:rsidP="00F80CCE">
      <w:pPr>
        <w:pStyle w:val="Heading3"/>
      </w:pPr>
      <w:bookmarkStart w:id="298" w:name="_Toc20774334"/>
      <w:r>
        <w:lastRenderedPageBreak/>
        <w:t xml:space="preserve">Simulator Interface &amp; Power </w:t>
      </w:r>
      <w:r w:rsidR="00AE2D6A">
        <w:t xml:space="preserve">Modules </w:t>
      </w:r>
      <w:r>
        <w:t>Enclosure</w:t>
      </w:r>
      <w:bookmarkEnd w:id="298"/>
    </w:p>
    <w:p w14:paraId="13BDA59C" w14:textId="01AEF24E" w:rsidR="00376881" w:rsidRPr="00212D29" w:rsidRDefault="00376881" w:rsidP="00376881">
      <w:pPr>
        <w:keepNext/>
      </w:pPr>
      <w:r w:rsidRPr="00212D29">
        <w:t>The following diagram</w:t>
      </w:r>
      <w:r w:rsidR="00BA65E4" w:rsidRPr="00212D29">
        <w:t xml:space="preserve"> shows the holes required in a 0.75 litre Really Useful </w:t>
      </w:r>
      <w:r w:rsidR="002665B2">
        <w:t xml:space="preserve">Box </w:t>
      </w:r>
      <w:r w:rsidR="00BA65E4" w:rsidRPr="00212D29">
        <w:t xml:space="preserve">for both the Simulator Interface and Power boards. </w:t>
      </w:r>
    </w:p>
    <w:p w14:paraId="6D86FD81" w14:textId="77777777" w:rsidR="00133500" w:rsidRDefault="00994514" w:rsidP="00BA65E4">
      <w:pPr>
        <w:keepNext/>
        <w:jc w:val="center"/>
      </w:pPr>
      <w:r>
        <w:rPr>
          <w:noProof/>
          <w:lang w:eastAsia="en-GB"/>
        </w:rPr>
        <w:drawing>
          <wp:inline distT="0" distB="0" distL="0" distR="0" wp14:anchorId="42FB222F" wp14:editId="375B3E9D">
            <wp:extent cx="5040000" cy="429480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Interface Drill Guid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000" cy="4294800"/>
                    </a:xfrm>
                    <a:prstGeom prst="rect">
                      <a:avLst/>
                    </a:prstGeom>
                  </pic:spPr>
                </pic:pic>
              </a:graphicData>
            </a:graphic>
          </wp:inline>
        </w:drawing>
      </w:r>
    </w:p>
    <w:p w14:paraId="6EB821AA" w14:textId="01A95A23" w:rsidR="00133500" w:rsidRDefault="00133500" w:rsidP="00994514">
      <w:pPr>
        <w:pStyle w:val="Caption"/>
        <w:jc w:val="center"/>
      </w:pPr>
      <w:bookmarkStart w:id="299" w:name="_Toc2077440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29</w:t>
      </w:r>
      <w:r w:rsidR="00D15F53">
        <w:rPr>
          <w:noProof/>
        </w:rPr>
        <w:fldChar w:fldCharType="end"/>
      </w:r>
      <w:r>
        <w:t xml:space="preserve"> – </w:t>
      </w:r>
      <w:r w:rsidR="00376881" w:rsidRPr="00376881">
        <w:t xml:space="preserve">Simulator Interface &amp; Power </w:t>
      </w:r>
      <w:r w:rsidR="00AE2D6A">
        <w:t xml:space="preserve">Module </w:t>
      </w:r>
      <w:r w:rsidR="00376881">
        <w:t xml:space="preserve">Enclosure </w:t>
      </w:r>
      <w:r>
        <w:t>Drilling Guide</w:t>
      </w:r>
      <w:bookmarkEnd w:id="299"/>
    </w:p>
    <w:p w14:paraId="28F074DD" w14:textId="76A75760" w:rsidR="00C5143D" w:rsidRDefault="00376881" w:rsidP="00F80CCE">
      <w:pPr>
        <w:pStyle w:val="Heading3"/>
      </w:pPr>
      <w:bookmarkStart w:id="300" w:name="_Toc20774335"/>
      <w:r>
        <w:t>Magneto-Resistive Sensor</w:t>
      </w:r>
      <w:r w:rsidR="00AE2D6A">
        <w:t xml:space="preserve"> Module </w:t>
      </w:r>
      <w:r>
        <w:t>Enclosure</w:t>
      </w:r>
      <w:bookmarkEnd w:id="300"/>
    </w:p>
    <w:p w14:paraId="2BC010BD" w14:textId="78ECD202" w:rsidR="00BA65E4" w:rsidRPr="001F4FB7" w:rsidRDefault="00BA65E4" w:rsidP="00BA65E4">
      <w:pPr>
        <w:keepNext/>
      </w:pPr>
      <w:r w:rsidRPr="001F4FB7">
        <w:t xml:space="preserve">The following diagram shows the hole required in a 0.07 litre Really Useful </w:t>
      </w:r>
      <w:r w:rsidR="002665B2">
        <w:t xml:space="preserve">Box </w:t>
      </w:r>
      <w:r w:rsidRPr="001F4FB7">
        <w:t>for the Magneto-Resistive Sensor Board. The hole will catch the overhanging lip of the box slightly; this does not matter.</w:t>
      </w:r>
      <w:r w:rsidR="00A13BF5" w:rsidRPr="001F4FB7">
        <w:t xml:space="preserve"> There is no difference between right-hand and left-hand sensors.</w:t>
      </w:r>
    </w:p>
    <w:p w14:paraId="024EDCF5" w14:textId="77777777" w:rsidR="00994514" w:rsidRDefault="00994514" w:rsidP="00BA65E4">
      <w:pPr>
        <w:jc w:val="center"/>
      </w:pPr>
      <w:r>
        <w:rPr>
          <w:noProof/>
          <w:lang w:eastAsia="en-GB"/>
        </w:rPr>
        <w:drawing>
          <wp:inline distT="0" distB="0" distL="0" distR="0" wp14:anchorId="427DE932" wp14:editId="73680D09">
            <wp:extent cx="5040000" cy="182880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MR Sensor Drill Guid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1828800"/>
                    </a:xfrm>
                    <a:prstGeom prst="rect">
                      <a:avLst/>
                    </a:prstGeom>
                  </pic:spPr>
                </pic:pic>
              </a:graphicData>
            </a:graphic>
          </wp:inline>
        </w:drawing>
      </w:r>
    </w:p>
    <w:p w14:paraId="267F629F" w14:textId="2D68EECC" w:rsidR="00994514" w:rsidRPr="00133500" w:rsidRDefault="00994514" w:rsidP="00994514">
      <w:pPr>
        <w:pStyle w:val="Caption"/>
        <w:jc w:val="center"/>
      </w:pPr>
      <w:bookmarkStart w:id="301" w:name="_Toc2077440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30</w:t>
      </w:r>
      <w:r w:rsidR="00D15F53">
        <w:rPr>
          <w:noProof/>
        </w:rPr>
        <w:fldChar w:fldCharType="end"/>
      </w:r>
      <w:r>
        <w:t xml:space="preserve"> – </w:t>
      </w:r>
      <w:r w:rsidR="00376881">
        <w:t>Magneto-Resistive Sensor</w:t>
      </w:r>
      <w:r w:rsidR="00AE2D6A">
        <w:t xml:space="preserve"> Module</w:t>
      </w:r>
      <w:r w:rsidR="00376881">
        <w:t xml:space="preserve"> Enclosure Drilling Guide</w:t>
      </w:r>
      <w:bookmarkEnd w:id="301"/>
    </w:p>
    <w:p w14:paraId="7FF72967" w14:textId="63A2B8CA" w:rsidR="00994514" w:rsidRDefault="00376881" w:rsidP="00F80CCE">
      <w:pPr>
        <w:pStyle w:val="Heading3"/>
      </w:pPr>
      <w:bookmarkStart w:id="302" w:name="_Toc20774336"/>
      <w:r>
        <w:lastRenderedPageBreak/>
        <w:t>Infra-Red Sensor</w:t>
      </w:r>
      <w:r w:rsidR="00AE2D6A">
        <w:t xml:space="preserve"> Module</w:t>
      </w:r>
      <w:r>
        <w:t xml:space="preserve"> Enclosure</w:t>
      </w:r>
      <w:bookmarkEnd w:id="302"/>
    </w:p>
    <w:p w14:paraId="47FC5BBD" w14:textId="6A445779" w:rsidR="00BA65E4" w:rsidRPr="001F4FB7" w:rsidRDefault="00BA65E4" w:rsidP="00BA65E4">
      <w:pPr>
        <w:keepNext/>
      </w:pPr>
      <w:r w:rsidRPr="001F4FB7">
        <w:t xml:space="preserve">The following diagram shows the holes required in a 0.07 litre Really Useful </w:t>
      </w:r>
      <w:r w:rsidR="002665B2">
        <w:t xml:space="preserve">Box </w:t>
      </w:r>
      <w:r w:rsidRPr="001F4FB7">
        <w:t>for an infra-red sensor using the Generic Sensor Board.</w:t>
      </w:r>
      <w:r w:rsidR="00A13BF5" w:rsidRPr="001F4FB7">
        <w:t xml:space="preserve"> Cut the 18mm hole to suit either a right-hand or left-hand installation</w:t>
      </w:r>
      <w:r w:rsidR="00F60FC7">
        <w:t xml:space="preserve"> as needed.</w:t>
      </w:r>
    </w:p>
    <w:p w14:paraId="37583D4C" w14:textId="69B0E1CF" w:rsidR="004776A2" w:rsidRDefault="005B1C6D" w:rsidP="004776A2">
      <w:pPr>
        <w:keepNext/>
        <w:jc w:val="center"/>
      </w:pPr>
      <w:r>
        <w:rPr>
          <w:noProof/>
        </w:rPr>
        <w:drawing>
          <wp:inline distT="0" distB="0" distL="0" distR="0" wp14:anchorId="7D424B0A" wp14:editId="19998D87">
            <wp:extent cx="5731510" cy="2922270"/>
            <wp:effectExtent l="0" t="0" r="2540" b="0"/>
            <wp:docPr id="108" name="Picture 10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2 IR Sensor Drill Guide v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pic:spPr>
                </pic:pic>
              </a:graphicData>
            </a:graphic>
          </wp:inline>
        </w:drawing>
      </w:r>
    </w:p>
    <w:p w14:paraId="4F346C11" w14:textId="52ADF7E3" w:rsidR="00133500" w:rsidRPr="00133500" w:rsidRDefault="004776A2" w:rsidP="004776A2">
      <w:pPr>
        <w:pStyle w:val="Caption"/>
        <w:jc w:val="center"/>
      </w:pPr>
      <w:bookmarkStart w:id="303" w:name="_Toc2077440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31</w:t>
      </w:r>
      <w:r w:rsidR="00D15F53">
        <w:rPr>
          <w:noProof/>
        </w:rPr>
        <w:fldChar w:fldCharType="end"/>
      </w:r>
      <w:r>
        <w:t xml:space="preserve"> </w:t>
      </w:r>
      <w:r w:rsidR="00376881">
        <w:t>–</w:t>
      </w:r>
      <w:r>
        <w:t xml:space="preserve"> </w:t>
      </w:r>
      <w:r w:rsidR="00376881">
        <w:t xml:space="preserve">Infra-Red Sensor </w:t>
      </w:r>
      <w:r w:rsidR="00AE2D6A">
        <w:t xml:space="preserve">Module </w:t>
      </w:r>
      <w:r w:rsidR="00376881">
        <w:t>Enclosure Drilling Guide</w:t>
      </w:r>
      <w:bookmarkEnd w:id="303"/>
    </w:p>
    <w:p w14:paraId="75909CC5" w14:textId="15974F2A" w:rsidR="004E19AE" w:rsidRDefault="004E19AE" w:rsidP="00F80CCE">
      <w:pPr>
        <w:pStyle w:val="Heading3"/>
      </w:pPr>
      <w:bookmarkStart w:id="304" w:name="_Toc20774337"/>
      <w:r>
        <w:t>PCB Mounting Hardware</w:t>
      </w:r>
      <w:bookmarkEnd w:id="304"/>
    </w:p>
    <w:p w14:paraId="3F14041C" w14:textId="5D390FE2" w:rsidR="004E19AE" w:rsidRDefault="004E19AE" w:rsidP="004E19AE">
      <w:r>
        <w:t>Optionally, the Interface and Power module PCBs may be secured to the base of the enclosure using M3 x 12mm Nylon PCB standoffs, nuts, screws and washers.</w:t>
      </w:r>
    </w:p>
    <w:p w14:paraId="1771A7BE" w14:textId="52759A75" w:rsidR="004E19AE" w:rsidRDefault="004E19AE" w:rsidP="00166FBD">
      <w:pPr>
        <w:keepNext/>
        <w:jc w:val="center"/>
      </w:pPr>
      <w:r>
        <w:rPr>
          <w:noProof/>
        </w:rPr>
        <w:drawing>
          <wp:inline distT="0" distB="0" distL="0" distR="0" wp14:anchorId="04B36A9A" wp14:editId="7D162E80">
            <wp:extent cx="2160000" cy="1882800"/>
            <wp:effectExtent l="19050" t="19050" r="1206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050.jpeg"/>
                    <pic:cNvPicPr/>
                  </pic:nvPicPr>
                  <pic:blipFill>
                    <a:blip r:embed="rId53">
                      <a:extLst>
                        <a:ext uri="{28A0092B-C50C-407E-A947-70E740481C1C}">
                          <a14:useLocalDpi xmlns:a14="http://schemas.microsoft.com/office/drawing/2010/main" val="0"/>
                        </a:ext>
                      </a:extLst>
                    </a:blip>
                    <a:stretch>
                      <a:fillRect/>
                    </a:stretch>
                  </pic:blipFill>
                  <pic:spPr>
                    <a:xfrm>
                      <a:off x="0" y="0"/>
                      <a:ext cx="2160000" cy="1882800"/>
                    </a:xfrm>
                    <a:prstGeom prst="rect">
                      <a:avLst/>
                    </a:prstGeom>
                    <a:ln w="12700">
                      <a:solidFill>
                        <a:schemeClr val="tx1"/>
                      </a:solidFill>
                    </a:ln>
                  </pic:spPr>
                </pic:pic>
              </a:graphicData>
            </a:graphic>
          </wp:inline>
        </w:drawing>
      </w:r>
    </w:p>
    <w:p w14:paraId="7D24D728" w14:textId="210209D9" w:rsidR="004E19AE" w:rsidRDefault="004E19AE" w:rsidP="00166FBD">
      <w:pPr>
        <w:pStyle w:val="Caption"/>
        <w:jc w:val="center"/>
      </w:pPr>
      <w:bookmarkStart w:id="305" w:name="_Toc20774408"/>
      <w:r>
        <w:t xml:space="preserve">Figure </w:t>
      </w:r>
      <w:fldSimple w:instr=" SEQ Figure \* ARABIC ">
        <w:r w:rsidR="00DF75D5">
          <w:rPr>
            <w:noProof/>
          </w:rPr>
          <w:t>32</w:t>
        </w:r>
      </w:fldSimple>
      <w:r>
        <w:t xml:space="preserve"> </w:t>
      </w:r>
      <w:r w:rsidR="00AE2D6A">
        <w:t>–</w:t>
      </w:r>
      <w:r>
        <w:t xml:space="preserve"> PCB Mounting Hardware</w:t>
      </w:r>
      <w:bookmarkEnd w:id="305"/>
    </w:p>
    <w:p w14:paraId="2922B1C0" w14:textId="47DB31D8" w:rsidR="00C5143D" w:rsidRDefault="00376881" w:rsidP="00166FBD">
      <w:pPr>
        <w:pStyle w:val="Heading3"/>
        <w:pageBreakBefore/>
      </w:pPr>
      <w:bookmarkStart w:id="306" w:name="_Toc20774338"/>
      <w:r>
        <w:lastRenderedPageBreak/>
        <w:t>Grommets</w:t>
      </w:r>
      <w:bookmarkEnd w:id="306"/>
    </w:p>
    <w:p w14:paraId="3309E9F8" w14:textId="77777777" w:rsidR="00BA65E4" w:rsidRPr="001F4FB7" w:rsidRDefault="00BA65E4" w:rsidP="00BA65E4">
      <w:r w:rsidRPr="001F4FB7">
        <w:t>Cables are run into the enclosures via PVC grommets, which provide protection against dust and moisture.</w:t>
      </w:r>
    </w:p>
    <w:p w14:paraId="1E61930E" w14:textId="77777777" w:rsidR="00C16666" w:rsidRPr="001F4FB7" w:rsidRDefault="00BA65E4" w:rsidP="006C4A3A">
      <w:pPr>
        <w:pStyle w:val="ListParagraph"/>
        <w:numPr>
          <w:ilvl w:val="0"/>
          <w:numId w:val="16"/>
        </w:numPr>
      </w:pPr>
      <w:r w:rsidRPr="001F4FB7">
        <w:t>Drill one or two holes in each closed grommet. A diameter of 4.5mm should ensure a snug fit around the RJ45 cables</w:t>
      </w:r>
      <w:r w:rsidR="00C16666" w:rsidRPr="001F4FB7">
        <w:t>, but this can be adjusted to suit.</w:t>
      </w:r>
    </w:p>
    <w:p w14:paraId="20535043" w14:textId="77777777" w:rsidR="00C16666" w:rsidRPr="001F4FB7" w:rsidRDefault="00C16666" w:rsidP="006C4A3A">
      <w:pPr>
        <w:pStyle w:val="ListParagraph"/>
        <w:numPr>
          <w:ilvl w:val="0"/>
          <w:numId w:val="16"/>
        </w:numPr>
      </w:pPr>
      <w:r w:rsidRPr="001F4FB7">
        <w:t>For sensors, offset the holes slightly, as shown in the twin hole example below, as this allows the cables to sit closer to the base of the enclosure.</w:t>
      </w:r>
    </w:p>
    <w:p w14:paraId="373ADB74" w14:textId="77777777" w:rsidR="00C16666" w:rsidRPr="001F4FB7" w:rsidRDefault="00C16666" w:rsidP="006C4A3A">
      <w:pPr>
        <w:pStyle w:val="ListParagraph"/>
        <w:numPr>
          <w:ilvl w:val="0"/>
          <w:numId w:val="16"/>
        </w:numPr>
      </w:pPr>
      <w:r w:rsidRPr="001F4FB7">
        <w:t>Using a sharp knife, make a cut as shown from the hole (link the holes if there are two), through the edge of the grommet.</w:t>
      </w:r>
    </w:p>
    <w:p w14:paraId="6801C50F" w14:textId="77777777" w:rsidR="00C16666" w:rsidRPr="001F4FB7" w:rsidRDefault="00C16666" w:rsidP="00C16666">
      <w:pPr>
        <w:keepNext/>
      </w:pPr>
      <w:r w:rsidRPr="001F4FB7">
        <w:t xml:space="preserve">The following diagram shows </w:t>
      </w:r>
      <w:r w:rsidR="001F4FB7">
        <w:t xml:space="preserve">examples of </w:t>
      </w:r>
      <w:r w:rsidRPr="001F4FB7">
        <w:t>the holes and cuts required in the grommets.</w:t>
      </w:r>
    </w:p>
    <w:p w14:paraId="26F1BB13" w14:textId="77777777" w:rsidR="00733A4D" w:rsidRDefault="00733A4D" w:rsidP="00C16666">
      <w:pPr>
        <w:keepNext/>
        <w:jc w:val="center"/>
      </w:pPr>
      <w:r>
        <w:rPr>
          <w:noProof/>
          <w:lang w:eastAsia="en-GB"/>
        </w:rPr>
        <w:drawing>
          <wp:inline distT="0" distB="0" distL="0" distR="0" wp14:anchorId="2A7C0017" wp14:editId="721C2C59">
            <wp:extent cx="3600000" cy="2282400"/>
            <wp:effectExtent l="19050" t="19050" r="19685"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3.jpg"/>
                    <pic:cNvPicPr/>
                  </pic:nvPicPr>
                  <pic:blipFill>
                    <a:blip r:embed="rId54">
                      <a:extLst>
                        <a:ext uri="{28A0092B-C50C-407E-A947-70E740481C1C}">
                          <a14:useLocalDpi xmlns:a14="http://schemas.microsoft.com/office/drawing/2010/main" val="0"/>
                        </a:ext>
                      </a:extLst>
                    </a:blip>
                    <a:stretch>
                      <a:fillRect/>
                    </a:stretch>
                  </pic:blipFill>
                  <pic:spPr>
                    <a:xfrm>
                      <a:off x="0" y="0"/>
                      <a:ext cx="3600000" cy="2282400"/>
                    </a:xfrm>
                    <a:prstGeom prst="rect">
                      <a:avLst/>
                    </a:prstGeom>
                    <a:ln w="12700">
                      <a:solidFill>
                        <a:schemeClr val="tx1"/>
                      </a:solidFill>
                    </a:ln>
                  </pic:spPr>
                </pic:pic>
              </a:graphicData>
            </a:graphic>
          </wp:inline>
        </w:drawing>
      </w:r>
    </w:p>
    <w:p w14:paraId="22A28D96" w14:textId="7350D233" w:rsidR="00733A4D" w:rsidRDefault="00733A4D" w:rsidP="00733A4D">
      <w:pPr>
        <w:pStyle w:val="Caption"/>
        <w:jc w:val="center"/>
      </w:pPr>
      <w:bookmarkStart w:id="307" w:name="_Toc20774409"/>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33</w:t>
      </w:r>
      <w:r w:rsidR="00D15F53">
        <w:rPr>
          <w:noProof/>
        </w:rPr>
        <w:fldChar w:fldCharType="end"/>
      </w:r>
      <w:r>
        <w:t xml:space="preserve"> – </w:t>
      </w:r>
      <w:r w:rsidR="00A13BF5">
        <w:t>Grommets Drilled &amp; Cut</w:t>
      </w:r>
      <w:bookmarkEnd w:id="307"/>
    </w:p>
    <w:p w14:paraId="511E8A7C" w14:textId="77777777" w:rsidR="00F80CCE" w:rsidRDefault="00A13BF5" w:rsidP="00A13BF5">
      <w:pPr>
        <w:pStyle w:val="Heading2"/>
        <w:pageBreakBefore/>
      </w:pPr>
      <w:bookmarkStart w:id="308" w:name="_Toc20774339"/>
      <w:r>
        <w:lastRenderedPageBreak/>
        <w:t>Completed Assemblies</w:t>
      </w:r>
      <w:bookmarkEnd w:id="308"/>
    </w:p>
    <w:p w14:paraId="1BB38C78" w14:textId="206CBA1F" w:rsidR="00A13BF5" w:rsidRPr="00A13BF5" w:rsidRDefault="00A13BF5" w:rsidP="00A13BF5">
      <w:pPr>
        <w:pStyle w:val="Heading3"/>
      </w:pPr>
      <w:bookmarkStart w:id="309" w:name="_Toc20774340"/>
      <w:r w:rsidRPr="00A13BF5">
        <w:t>Simulator Interface</w:t>
      </w:r>
      <w:r w:rsidR="004E19AE">
        <w:t xml:space="preserve"> Module</w:t>
      </w:r>
      <w:bookmarkEnd w:id="309"/>
    </w:p>
    <w:p w14:paraId="52208DC4" w14:textId="0A9A93B7" w:rsidR="00376881" w:rsidRPr="001F4FB7" w:rsidRDefault="002930DA" w:rsidP="00C16666">
      <w:r w:rsidRPr="001F4FB7">
        <w:t xml:space="preserve">The following photograph shows a </w:t>
      </w:r>
      <w:r w:rsidR="00C16666" w:rsidRPr="001F4FB7">
        <w:t xml:space="preserve">completed Sensor Interface, with </w:t>
      </w:r>
      <w:r w:rsidR="00000703">
        <w:t xml:space="preserve">lid off and </w:t>
      </w:r>
      <w:r w:rsidR="00C16666" w:rsidRPr="001F4FB7">
        <w:t>cables installed for four chains of sensors.</w:t>
      </w:r>
    </w:p>
    <w:p w14:paraId="45EB7E8E" w14:textId="17E1123D" w:rsidR="002930DA" w:rsidRDefault="004E19AE" w:rsidP="00376881">
      <w:pPr>
        <w:jc w:val="center"/>
      </w:pPr>
      <w:r>
        <w:rPr>
          <w:noProof/>
          <w:lang w:eastAsia="en-GB"/>
        </w:rPr>
        <w:drawing>
          <wp:inline distT="0" distB="0" distL="0" distR="0" wp14:anchorId="3BE526AD" wp14:editId="5957893C">
            <wp:extent cx="3600000" cy="2462400"/>
            <wp:effectExtent l="19050" t="19050" r="1968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061.jpeg"/>
                    <pic:cNvPicPr/>
                  </pic:nvPicPr>
                  <pic:blipFill>
                    <a:blip r:embed="rId55">
                      <a:extLst>
                        <a:ext uri="{28A0092B-C50C-407E-A947-70E740481C1C}">
                          <a14:useLocalDpi xmlns:a14="http://schemas.microsoft.com/office/drawing/2010/main" val="0"/>
                        </a:ext>
                      </a:extLst>
                    </a:blip>
                    <a:stretch>
                      <a:fillRect/>
                    </a:stretch>
                  </pic:blipFill>
                  <pic:spPr>
                    <a:xfrm>
                      <a:off x="0" y="0"/>
                      <a:ext cx="3600000" cy="2462400"/>
                    </a:xfrm>
                    <a:prstGeom prst="rect">
                      <a:avLst/>
                    </a:prstGeom>
                    <a:ln w="12700">
                      <a:solidFill>
                        <a:schemeClr val="tx1"/>
                      </a:solidFill>
                    </a:ln>
                  </pic:spPr>
                </pic:pic>
              </a:graphicData>
            </a:graphic>
          </wp:inline>
        </w:drawing>
      </w:r>
    </w:p>
    <w:p w14:paraId="7662EC11" w14:textId="49D173D0" w:rsidR="002930DA" w:rsidRDefault="002930DA" w:rsidP="002930DA">
      <w:pPr>
        <w:pStyle w:val="Caption"/>
        <w:jc w:val="center"/>
      </w:pPr>
      <w:bookmarkStart w:id="310" w:name="_Toc2077441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34</w:t>
      </w:r>
      <w:r w:rsidR="00D15F53">
        <w:rPr>
          <w:noProof/>
        </w:rPr>
        <w:fldChar w:fldCharType="end"/>
      </w:r>
      <w:r>
        <w:t xml:space="preserve"> – </w:t>
      </w:r>
      <w:r w:rsidR="00F002DD">
        <w:t xml:space="preserve">Completed Sensor Interface </w:t>
      </w:r>
      <w:r w:rsidR="00000703">
        <w:t>Module</w:t>
      </w:r>
      <w:bookmarkEnd w:id="310"/>
    </w:p>
    <w:p w14:paraId="4C074A40" w14:textId="6BBBBE21" w:rsidR="00A13BF5" w:rsidRDefault="00A13BF5" w:rsidP="00A13BF5">
      <w:pPr>
        <w:pStyle w:val="Heading3"/>
      </w:pPr>
      <w:bookmarkStart w:id="311" w:name="_Toc20774341"/>
      <w:r>
        <w:t xml:space="preserve">Power </w:t>
      </w:r>
      <w:r w:rsidR="00000703">
        <w:t>Module</w:t>
      </w:r>
      <w:bookmarkEnd w:id="311"/>
    </w:p>
    <w:p w14:paraId="4EB85FAD" w14:textId="2A70B072" w:rsidR="00C16666" w:rsidRPr="001F4FB7" w:rsidRDefault="00C16666" w:rsidP="00C16666">
      <w:pPr>
        <w:keepNext/>
      </w:pPr>
      <w:r w:rsidRPr="001F4FB7">
        <w:t xml:space="preserve">The following photograph shows a completed Power </w:t>
      </w:r>
      <w:r w:rsidR="00000703">
        <w:t>module</w:t>
      </w:r>
      <w:r w:rsidRPr="001F4FB7">
        <w:t xml:space="preserve">, with a USB-Serial adapter </w:t>
      </w:r>
      <w:r w:rsidR="00F60FC7">
        <w:t xml:space="preserve">also </w:t>
      </w:r>
      <w:r w:rsidRPr="001F4FB7">
        <w:t>inside the enclosure.</w:t>
      </w:r>
    </w:p>
    <w:p w14:paraId="123B554E" w14:textId="2E37C5F9" w:rsidR="00376881" w:rsidRDefault="00000703" w:rsidP="00733A4D">
      <w:pPr>
        <w:jc w:val="center"/>
      </w:pPr>
      <w:r>
        <w:rPr>
          <w:noProof/>
          <w:lang w:eastAsia="en-GB"/>
        </w:rPr>
        <w:drawing>
          <wp:inline distT="0" distB="0" distL="0" distR="0" wp14:anchorId="4C75552E" wp14:editId="0F35F72E">
            <wp:extent cx="3600000" cy="2372400"/>
            <wp:effectExtent l="19050" t="19050" r="19685"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0060.jpeg"/>
                    <pic:cNvPicPr/>
                  </pic:nvPicPr>
                  <pic:blipFill>
                    <a:blip r:embed="rId56">
                      <a:extLst>
                        <a:ext uri="{28A0092B-C50C-407E-A947-70E740481C1C}">
                          <a14:useLocalDpi xmlns:a14="http://schemas.microsoft.com/office/drawing/2010/main" val="0"/>
                        </a:ext>
                      </a:extLst>
                    </a:blip>
                    <a:stretch>
                      <a:fillRect/>
                    </a:stretch>
                  </pic:blipFill>
                  <pic:spPr>
                    <a:xfrm>
                      <a:off x="0" y="0"/>
                      <a:ext cx="3600000" cy="2372400"/>
                    </a:xfrm>
                    <a:prstGeom prst="rect">
                      <a:avLst/>
                    </a:prstGeom>
                    <a:ln w="12700">
                      <a:solidFill>
                        <a:schemeClr val="tx1"/>
                      </a:solidFill>
                    </a:ln>
                  </pic:spPr>
                </pic:pic>
              </a:graphicData>
            </a:graphic>
          </wp:inline>
        </w:drawing>
      </w:r>
    </w:p>
    <w:p w14:paraId="09444291" w14:textId="21451DDF" w:rsidR="00376881" w:rsidRDefault="00376881" w:rsidP="00376881">
      <w:pPr>
        <w:pStyle w:val="Caption"/>
        <w:jc w:val="center"/>
      </w:pPr>
      <w:bookmarkStart w:id="312" w:name="_Toc2077441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35</w:t>
      </w:r>
      <w:r w:rsidR="00D15F53">
        <w:rPr>
          <w:noProof/>
        </w:rPr>
        <w:fldChar w:fldCharType="end"/>
      </w:r>
      <w:r>
        <w:t xml:space="preserve"> – </w:t>
      </w:r>
      <w:r w:rsidR="00F002DD">
        <w:t>Completed Power Board</w:t>
      </w:r>
      <w:bookmarkEnd w:id="312"/>
    </w:p>
    <w:p w14:paraId="1ABA751E" w14:textId="3EF0E42B" w:rsidR="00A13BF5" w:rsidRDefault="00A13BF5" w:rsidP="00A13BF5">
      <w:pPr>
        <w:pStyle w:val="Heading3"/>
      </w:pPr>
      <w:bookmarkStart w:id="313" w:name="_Toc20774342"/>
      <w:r>
        <w:lastRenderedPageBreak/>
        <w:t>Magneto-Resistive Sensor</w:t>
      </w:r>
      <w:r w:rsidR="00000703">
        <w:t xml:space="preserve"> Module</w:t>
      </w:r>
      <w:bookmarkEnd w:id="313"/>
    </w:p>
    <w:p w14:paraId="7E2BBB77" w14:textId="0F7EC24D" w:rsidR="00C16666" w:rsidRPr="001F4FB7" w:rsidRDefault="00C16666" w:rsidP="00C16666">
      <w:pPr>
        <w:keepNext/>
      </w:pPr>
      <w:r w:rsidRPr="001F4FB7">
        <w:t>The following photograph shows a completed Magneto-Resistive Sensor</w:t>
      </w:r>
      <w:r w:rsidR="00000703">
        <w:t xml:space="preserve"> module</w:t>
      </w:r>
      <w:r w:rsidRPr="001F4FB7">
        <w:t xml:space="preserve">. The PCB is a snug fit in the bottom of the enclosure. If the sensor is to be mounted vertically, a cable tie around the RJ45 cables </w:t>
      </w:r>
      <w:r w:rsidR="00852E7A" w:rsidRPr="001F4FB7">
        <w:t xml:space="preserve">on the inside of the box </w:t>
      </w:r>
      <w:r w:rsidRPr="001F4FB7">
        <w:t>will stop the board from slipping down the inside of the box.</w:t>
      </w:r>
    </w:p>
    <w:p w14:paraId="6EC3AD94" w14:textId="77777777" w:rsidR="00733A4D" w:rsidRDefault="00733A4D" w:rsidP="00733A4D">
      <w:pPr>
        <w:jc w:val="center"/>
      </w:pPr>
      <w:r>
        <w:rPr>
          <w:noProof/>
          <w:lang w:eastAsia="en-GB"/>
        </w:rPr>
        <w:drawing>
          <wp:inline distT="0" distB="0" distL="0" distR="0" wp14:anchorId="17067443" wp14:editId="6DA6EEDA">
            <wp:extent cx="3600000" cy="2613600"/>
            <wp:effectExtent l="19050" t="19050" r="19685" b="15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3.jpg"/>
                    <pic:cNvPicPr/>
                  </pic:nvPicPr>
                  <pic:blipFill>
                    <a:blip r:embed="rId57">
                      <a:extLst>
                        <a:ext uri="{28A0092B-C50C-407E-A947-70E740481C1C}">
                          <a14:useLocalDpi xmlns:a14="http://schemas.microsoft.com/office/drawing/2010/main" val="0"/>
                        </a:ext>
                      </a:extLst>
                    </a:blip>
                    <a:stretch>
                      <a:fillRect/>
                    </a:stretch>
                  </pic:blipFill>
                  <pic:spPr>
                    <a:xfrm>
                      <a:off x="0" y="0"/>
                      <a:ext cx="3600000" cy="2613600"/>
                    </a:xfrm>
                    <a:prstGeom prst="rect">
                      <a:avLst/>
                    </a:prstGeom>
                    <a:ln w="12700">
                      <a:solidFill>
                        <a:schemeClr val="tx1"/>
                      </a:solidFill>
                    </a:ln>
                  </pic:spPr>
                </pic:pic>
              </a:graphicData>
            </a:graphic>
          </wp:inline>
        </w:drawing>
      </w:r>
    </w:p>
    <w:p w14:paraId="63E6EF97" w14:textId="211E9C26" w:rsidR="00733A4D" w:rsidRDefault="00733A4D" w:rsidP="00733A4D">
      <w:pPr>
        <w:pStyle w:val="Caption"/>
        <w:jc w:val="center"/>
      </w:pPr>
      <w:bookmarkStart w:id="314" w:name="_Toc2077441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36</w:t>
      </w:r>
      <w:r w:rsidR="00D15F53">
        <w:rPr>
          <w:noProof/>
        </w:rPr>
        <w:fldChar w:fldCharType="end"/>
      </w:r>
      <w:r>
        <w:t xml:space="preserve"> – </w:t>
      </w:r>
      <w:r w:rsidR="00F002DD">
        <w:t>Completed Magneto-Resistive</w:t>
      </w:r>
      <w:r>
        <w:t xml:space="preserve"> </w:t>
      </w:r>
      <w:r w:rsidR="00F002DD">
        <w:t>Sensor</w:t>
      </w:r>
      <w:r w:rsidR="00000703">
        <w:t xml:space="preserve"> Module</w:t>
      </w:r>
      <w:bookmarkEnd w:id="314"/>
    </w:p>
    <w:p w14:paraId="2D825231" w14:textId="629DCC43" w:rsidR="00A13BF5" w:rsidRDefault="00A13BF5" w:rsidP="00A13BF5">
      <w:pPr>
        <w:pStyle w:val="Heading3"/>
      </w:pPr>
      <w:bookmarkStart w:id="315" w:name="_Toc20774343"/>
      <w:r>
        <w:t>Infra-Red Sensor</w:t>
      </w:r>
      <w:r w:rsidR="00000703">
        <w:t xml:space="preserve"> Module</w:t>
      </w:r>
      <w:bookmarkEnd w:id="315"/>
    </w:p>
    <w:p w14:paraId="7B97EF93" w14:textId="2DE3AD00" w:rsidR="00C16666" w:rsidRPr="001F4FB7" w:rsidRDefault="00C16666" w:rsidP="00C16666">
      <w:pPr>
        <w:keepNext/>
      </w:pPr>
      <w:r w:rsidRPr="001F4FB7">
        <w:t>The following photograph shows a completed infra-red sensor</w:t>
      </w:r>
      <w:r w:rsidR="00000703">
        <w:t xml:space="preserve"> module</w:t>
      </w:r>
      <w:r w:rsidRPr="001F4FB7">
        <w:t xml:space="preserve">, using a Generic Sensor Board. </w:t>
      </w:r>
    </w:p>
    <w:p w14:paraId="0ECEC913" w14:textId="77777777" w:rsidR="00F002DD" w:rsidRDefault="00F002DD" w:rsidP="00F002DD">
      <w:pPr>
        <w:jc w:val="center"/>
      </w:pPr>
      <w:r>
        <w:rPr>
          <w:noProof/>
          <w:lang w:eastAsia="en-GB"/>
        </w:rPr>
        <w:drawing>
          <wp:inline distT="0" distB="0" distL="0" distR="0" wp14:anchorId="38260A19" wp14:editId="265E1FF3">
            <wp:extent cx="3600000" cy="2268000"/>
            <wp:effectExtent l="19050" t="19050" r="19685" b="184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6.jpg"/>
                    <pic:cNvPicPr/>
                  </pic:nvPicPr>
                  <pic:blipFill>
                    <a:blip r:embed="rId58">
                      <a:extLst>
                        <a:ext uri="{28A0092B-C50C-407E-A947-70E740481C1C}">
                          <a14:useLocalDpi xmlns:a14="http://schemas.microsoft.com/office/drawing/2010/main" val="0"/>
                        </a:ext>
                      </a:extLst>
                    </a:blip>
                    <a:stretch>
                      <a:fillRect/>
                    </a:stretch>
                  </pic:blipFill>
                  <pic:spPr>
                    <a:xfrm>
                      <a:off x="0" y="0"/>
                      <a:ext cx="3600000" cy="2268000"/>
                    </a:xfrm>
                    <a:prstGeom prst="rect">
                      <a:avLst/>
                    </a:prstGeom>
                    <a:ln w="12700">
                      <a:solidFill>
                        <a:schemeClr val="tx1"/>
                      </a:solidFill>
                    </a:ln>
                  </pic:spPr>
                </pic:pic>
              </a:graphicData>
            </a:graphic>
          </wp:inline>
        </w:drawing>
      </w:r>
    </w:p>
    <w:p w14:paraId="2E049C52" w14:textId="3756949E" w:rsidR="00F002DD" w:rsidRDefault="00F002DD" w:rsidP="00F002DD">
      <w:pPr>
        <w:pStyle w:val="Caption"/>
        <w:jc w:val="center"/>
      </w:pPr>
      <w:bookmarkStart w:id="316" w:name="_Toc2077441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37</w:t>
      </w:r>
      <w:r w:rsidR="00D15F53">
        <w:rPr>
          <w:noProof/>
        </w:rPr>
        <w:fldChar w:fldCharType="end"/>
      </w:r>
      <w:r>
        <w:t xml:space="preserve"> – Completed Infra-Red Sensor</w:t>
      </w:r>
      <w:r w:rsidR="00000703">
        <w:t xml:space="preserve"> Module</w:t>
      </w:r>
      <w:bookmarkEnd w:id="316"/>
    </w:p>
    <w:p w14:paraId="01EDB508" w14:textId="77777777" w:rsidR="00376881" w:rsidRDefault="00376881" w:rsidP="004776A2"/>
    <w:p w14:paraId="1746B313" w14:textId="77777777" w:rsidR="00376881" w:rsidRDefault="00376881" w:rsidP="004776A2"/>
    <w:p w14:paraId="0E50981B" w14:textId="77777777" w:rsidR="001E1F78" w:rsidRDefault="008000C0" w:rsidP="00A13BF5">
      <w:pPr>
        <w:pStyle w:val="Heading1"/>
        <w:pageBreakBefore/>
      </w:pPr>
      <w:bookmarkStart w:id="317" w:name="_Toc20774344"/>
      <w:r>
        <w:lastRenderedPageBreak/>
        <w:t>Firmware</w:t>
      </w:r>
      <w:r w:rsidR="001E1F78">
        <w:t xml:space="preserve"> Upload</w:t>
      </w:r>
      <w:bookmarkEnd w:id="317"/>
    </w:p>
    <w:p w14:paraId="44E7F0C4" w14:textId="77777777" w:rsidR="00A13BF5" w:rsidRPr="001F4FB7" w:rsidRDefault="00A13BF5" w:rsidP="00A13BF5">
      <w:pPr>
        <w:rPr>
          <w:b/>
        </w:rPr>
      </w:pPr>
      <w:r w:rsidRPr="001F4FB7">
        <w:rPr>
          <w:b/>
        </w:rPr>
        <w:t xml:space="preserve">Note: If you </w:t>
      </w:r>
      <w:bookmarkStart w:id="318" w:name="_Hlk524349225"/>
      <w:r w:rsidR="00852E7A" w:rsidRPr="001F4FB7">
        <w:rPr>
          <w:b/>
        </w:rPr>
        <w:t xml:space="preserve">have obtained </w:t>
      </w:r>
      <w:r w:rsidRPr="001F4FB7">
        <w:rPr>
          <w:b/>
        </w:rPr>
        <w:t xml:space="preserve">a microcontroller </w:t>
      </w:r>
      <w:r w:rsidR="00852E7A" w:rsidRPr="001F4FB7">
        <w:rPr>
          <w:b/>
        </w:rPr>
        <w:t xml:space="preserve">from the project </w:t>
      </w:r>
      <w:r w:rsidRPr="001F4FB7">
        <w:rPr>
          <w:b/>
        </w:rPr>
        <w:t xml:space="preserve">with the firmware </w:t>
      </w:r>
      <w:r w:rsidR="00852E7A" w:rsidRPr="001F4FB7">
        <w:rPr>
          <w:b/>
        </w:rPr>
        <w:t xml:space="preserve">already </w:t>
      </w:r>
      <w:r w:rsidRPr="001F4FB7">
        <w:rPr>
          <w:b/>
        </w:rPr>
        <w:t xml:space="preserve">uploaded </w:t>
      </w:r>
      <w:bookmarkEnd w:id="318"/>
      <w:r w:rsidRPr="001F4FB7">
        <w:rPr>
          <w:b/>
        </w:rPr>
        <w:t>to it, you can skip the whole of this section, and move on to the Installation section.</w:t>
      </w:r>
    </w:p>
    <w:p w14:paraId="110C6872" w14:textId="77777777" w:rsidR="008000C0" w:rsidRPr="001F4FB7" w:rsidRDefault="008000C0" w:rsidP="008000C0">
      <w:r w:rsidRPr="001F4FB7">
        <w:t>The firmware for the Simulator Interface Board is relea</w:t>
      </w:r>
      <w:r w:rsidR="00111092" w:rsidRPr="001F4FB7">
        <w:t>sed under the GNU General Public</w:t>
      </w:r>
      <w:r w:rsidRPr="001F4FB7">
        <w:t xml:space="preserve"> Licence</w:t>
      </w:r>
      <w:r w:rsidR="00C55B4E" w:rsidRPr="001F4FB7">
        <w:t xml:space="preserve"> (GPL), Version 3</w:t>
      </w:r>
      <w:r w:rsidRPr="001F4FB7">
        <w:t>, and the source code</w:t>
      </w:r>
      <w:r w:rsidR="00083948" w:rsidRPr="001F4FB7">
        <w:t xml:space="preserve"> and other supporting files</w:t>
      </w:r>
      <w:r w:rsidRPr="001F4FB7">
        <w:t xml:space="preserve"> can be downloaded from GitHub. </w:t>
      </w:r>
    </w:p>
    <w:p w14:paraId="240F9DB4" w14:textId="44A01D0F" w:rsidR="008000C0" w:rsidRPr="009030AD" w:rsidRDefault="00612FA9" w:rsidP="006C4A3A">
      <w:pPr>
        <w:pStyle w:val="ListParagraph"/>
        <w:numPr>
          <w:ilvl w:val="0"/>
          <w:numId w:val="3"/>
        </w:numPr>
        <w:rPr>
          <w:rStyle w:val="Hyperlink"/>
          <w:color w:val="auto"/>
          <w:u w:val="none"/>
        </w:rPr>
      </w:pPr>
      <w:r>
        <w:fldChar w:fldCharType="begin"/>
      </w:r>
      <w:r>
        <w:instrText xml:space="preserve"> HYPERLINK "https://github.com/Simulators/simulator-type2" </w:instrText>
      </w:r>
      <w:ins w:id="319" w:author="Andrew Instone-Cowie" w:date="2020-08-18T20:22:00Z"/>
      <w:r>
        <w:fldChar w:fldCharType="separate"/>
      </w:r>
      <w:r w:rsidR="00852E7A">
        <w:rPr>
          <w:rStyle w:val="Hyperlink"/>
        </w:rPr>
        <w:t>https://github.com/Simulators/simulator-type2</w:t>
      </w:r>
      <w:r>
        <w:rPr>
          <w:rStyle w:val="Hyperlink"/>
        </w:rPr>
        <w:fldChar w:fldCharType="end"/>
      </w:r>
    </w:p>
    <w:p w14:paraId="0621D664" w14:textId="0141AE35" w:rsidR="00557FB7" w:rsidRPr="001F4FB7" w:rsidRDefault="00557FB7" w:rsidP="00557FB7">
      <w:r w:rsidRPr="001F4FB7">
        <w:t xml:space="preserve">The Simulator Interface firmware is held in non-volatile flash memory on the ATmega328P microcontroller. It should only be necessary to re-upload the software </w:t>
      </w:r>
      <w:r w:rsidR="000E4BC6" w:rsidRPr="001F4FB7">
        <w:t>if</w:t>
      </w:r>
      <w:r w:rsidRPr="001F4FB7">
        <w:t xml:space="preserve"> the microcontroller is replaced, the flash memory has become corrupted, or the Simulator Interface firmware </w:t>
      </w:r>
      <w:r w:rsidR="00BC75A4" w:rsidRPr="001F4FB7">
        <w:t>requires updating</w:t>
      </w:r>
      <w:r w:rsidRPr="001F4FB7">
        <w:t>.</w:t>
      </w:r>
    </w:p>
    <w:p w14:paraId="5B2A5F31" w14:textId="77777777" w:rsidR="008000C0" w:rsidRPr="001F4FB7" w:rsidRDefault="006B15EE" w:rsidP="008000C0">
      <w:r w:rsidRPr="001F4FB7">
        <w:t xml:space="preserve">The firmware code needs to be </w:t>
      </w:r>
      <w:r w:rsidR="008000C0" w:rsidRPr="001F4FB7">
        <w:t>upload</w:t>
      </w:r>
      <w:r w:rsidRPr="001F4FB7">
        <w:t xml:space="preserve">ed to the </w:t>
      </w:r>
      <w:r w:rsidR="008000C0" w:rsidRPr="001F4FB7">
        <w:t>microcontroller on the Simulator Interface PCB. Although the software development environment is based on the Arduino platform, the Simulator Interface does not use the Arduino bootloader, and it is not possible to upload the firmware over the interface’s RS</w:t>
      </w:r>
      <w:r w:rsidR="008B7DA0" w:rsidRPr="001F4FB7">
        <w:t>-</w:t>
      </w:r>
      <w:r w:rsidR="008000C0" w:rsidRPr="001F4FB7">
        <w:t>232 serial port. Firmware is uploa</w:t>
      </w:r>
      <w:r w:rsidR="003D5EC0" w:rsidRPr="001F4FB7">
        <w:t xml:space="preserve">ded using a hardware programmer via the ICSP header pins </w:t>
      </w:r>
      <w:r w:rsidR="00083948" w:rsidRPr="001F4FB7">
        <w:t xml:space="preserve">provided </w:t>
      </w:r>
      <w:r w:rsidR="003D5EC0" w:rsidRPr="001F4FB7">
        <w:t>on the interface PCB.</w:t>
      </w:r>
    </w:p>
    <w:p w14:paraId="0392C2BB" w14:textId="77777777" w:rsidR="005F77C3" w:rsidRPr="001F4FB7" w:rsidRDefault="008000C0" w:rsidP="008000C0">
      <w:r w:rsidRPr="001F4FB7">
        <w:t xml:space="preserve">There are </w:t>
      </w:r>
      <w:r w:rsidR="001F4FB7">
        <w:t>three</w:t>
      </w:r>
      <w:r w:rsidR="003D5EC0" w:rsidRPr="001F4FB7">
        <w:t xml:space="preserve"> main </w:t>
      </w:r>
      <w:r w:rsidRPr="001F4FB7">
        <w:t xml:space="preserve">options for </w:t>
      </w:r>
      <w:r w:rsidR="003D5EC0" w:rsidRPr="001F4FB7">
        <w:t xml:space="preserve">the hardware programmer: </w:t>
      </w:r>
    </w:p>
    <w:p w14:paraId="304530F0" w14:textId="28BD9F4A" w:rsidR="005F77C3" w:rsidRPr="001F4FB7" w:rsidRDefault="003D5EC0" w:rsidP="006C4A3A">
      <w:pPr>
        <w:pStyle w:val="ListParagraph"/>
        <w:numPr>
          <w:ilvl w:val="0"/>
          <w:numId w:val="3"/>
        </w:numPr>
      </w:pPr>
      <w:r w:rsidRPr="001F4FB7">
        <w:t xml:space="preserve">A dedicated </w:t>
      </w:r>
      <w:r w:rsidR="005F77C3" w:rsidRPr="001F4FB7">
        <w:t xml:space="preserve">hardware </w:t>
      </w:r>
      <w:r w:rsidRPr="001F4FB7">
        <w:t xml:space="preserve">ISP programmer such as the </w:t>
      </w:r>
      <w:r w:rsidR="001D08DB">
        <w:t xml:space="preserve">Microchip </w:t>
      </w:r>
      <w:r w:rsidRPr="001F4FB7">
        <w:rPr>
          <w:i/>
        </w:rPr>
        <w:t>A</w:t>
      </w:r>
      <w:r w:rsidR="00752607">
        <w:rPr>
          <w:i/>
        </w:rPr>
        <w:t>tmel ICE</w:t>
      </w:r>
      <w:r w:rsidR="00083948" w:rsidRPr="001F4FB7">
        <w:rPr>
          <w:rStyle w:val="FootnoteReference"/>
        </w:rPr>
        <w:footnoteReference w:id="24"/>
      </w:r>
      <w:r w:rsidR="00083948" w:rsidRPr="001F4FB7">
        <w:t>.</w:t>
      </w:r>
    </w:p>
    <w:p w14:paraId="69733915" w14:textId="1BF51D94" w:rsidR="005F77C3" w:rsidRPr="001F4FB7" w:rsidRDefault="005F77C3" w:rsidP="006C4A3A">
      <w:pPr>
        <w:pStyle w:val="ListParagraph"/>
        <w:numPr>
          <w:ilvl w:val="0"/>
          <w:numId w:val="3"/>
        </w:numPr>
      </w:pPr>
      <w:r w:rsidRPr="001F4FB7">
        <w:t xml:space="preserve">An Arduino add-on board or shield such as </w:t>
      </w:r>
      <w:r w:rsidR="003D5EC0" w:rsidRPr="001F4FB7">
        <w:t xml:space="preserve">the </w:t>
      </w:r>
      <w:r w:rsidR="003D5EC0" w:rsidRPr="001F4FB7">
        <w:rPr>
          <w:i/>
        </w:rPr>
        <w:t>Arduino ISP</w:t>
      </w:r>
      <w:r w:rsidR="003D5EC0" w:rsidRPr="001F4FB7">
        <w:rPr>
          <w:rStyle w:val="FootnoteReference"/>
        </w:rPr>
        <w:footnoteReference w:id="25"/>
      </w:r>
      <w:r w:rsidR="00A7651F">
        <w:rPr>
          <w:i/>
        </w:rPr>
        <w:t xml:space="preserve"> or similar shield</w:t>
      </w:r>
      <w:r w:rsidR="003D5EC0" w:rsidRPr="001F4FB7">
        <w:t xml:space="preserve">. </w:t>
      </w:r>
    </w:p>
    <w:p w14:paraId="0461C8ED" w14:textId="77777777" w:rsidR="005F77C3" w:rsidRPr="001F4FB7" w:rsidRDefault="005F77C3" w:rsidP="006C4A3A">
      <w:pPr>
        <w:pStyle w:val="ListParagraph"/>
        <w:numPr>
          <w:ilvl w:val="0"/>
          <w:numId w:val="3"/>
        </w:numPr>
      </w:pPr>
      <w:r w:rsidRPr="001F4FB7">
        <w:t xml:space="preserve">An </w:t>
      </w:r>
      <w:r w:rsidR="003D5EC0" w:rsidRPr="001F4FB7">
        <w:t xml:space="preserve">Arduino </w:t>
      </w:r>
      <w:r w:rsidRPr="001F4FB7">
        <w:t>board (</w:t>
      </w:r>
      <w:r w:rsidR="003D5EC0" w:rsidRPr="001F4FB7">
        <w:t>with one additional component</w:t>
      </w:r>
      <w:r w:rsidRPr="001F4FB7">
        <w:t>) used as an ISP pro</w:t>
      </w:r>
      <w:r w:rsidR="003D5EC0" w:rsidRPr="001F4FB7">
        <w:t>grammer</w:t>
      </w:r>
      <w:r w:rsidRPr="001F4FB7">
        <w:t>.</w:t>
      </w:r>
    </w:p>
    <w:p w14:paraId="3665EDF6" w14:textId="77777777" w:rsidR="008000C0" w:rsidRPr="001F4FB7" w:rsidRDefault="005F77C3" w:rsidP="008000C0">
      <w:r w:rsidRPr="001F4FB7">
        <w:t xml:space="preserve">The last of these </w:t>
      </w:r>
      <w:r w:rsidR="00215D7E" w:rsidRPr="001F4FB7">
        <w:t xml:space="preserve">requires no special hardware, and </w:t>
      </w:r>
      <w:r w:rsidRPr="001F4FB7">
        <w:t xml:space="preserve">is </w:t>
      </w:r>
      <w:r w:rsidR="003D5EC0" w:rsidRPr="001F4FB7">
        <w:t>the approach described in this document.</w:t>
      </w:r>
      <w:r w:rsidR="00083948" w:rsidRPr="001F4FB7">
        <w:t xml:space="preserve"> There are also many tutorials online, including on the Arduino website</w:t>
      </w:r>
      <w:r w:rsidR="00083948" w:rsidRPr="001F4FB7">
        <w:rPr>
          <w:rStyle w:val="FootnoteReference"/>
        </w:rPr>
        <w:footnoteReference w:id="26"/>
      </w:r>
      <w:r w:rsidR="00083948" w:rsidRPr="001F4FB7">
        <w:t>.</w:t>
      </w:r>
    </w:p>
    <w:p w14:paraId="59812EBC" w14:textId="0B0A45B4" w:rsidR="00A7651F" w:rsidRDefault="00A7651F" w:rsidP="00FE5199">
      <w:pPr>
        <w:pStyle w:val="Heading2"/>
      </w:pPr>
      <w:bookmarkStart w:id="320" w:name="_Toc20774345"/>
      <w:r>
        <w:lastRenderedPageBreak/>
        <w:t>Hardware Programmer</w:t>
      </w:r>
      <w:r w:rsidR="00961938">
        <w:t xml:space="preserve"> Options</w:t>
      </w:r>
      <w:bookmarkEnd w:id="320"/>
    </w:p>
    <w:p w14:paraId="228FF895" w14:textId="754B6B2A" w:rsidR="00A7651F" w:rsidRDefault="001B2C16" w:rsidP="00514E8C">
      <w:pPr>
        <w:keepNext/>
      </w:pPr>
      <w:r>
        <w:t>The following</w:t>
      </w:r>
      <w:r w:rsidR="00961938">
        <w:t xml:space="preserve"> photograph shows two examples of hardware programmers. On the left, an ArduinoISP device is connected directly the ICSP programming pins of a completed Simulator Interface PCB. On the right, a generic programming shield (mounted on an Arduino Uno board) can be used to </w:t>
      </w:r>
      <w:r w:rsidR="00961938" w:rsidRPr="001F4FB7">
        <w:t>upload</w:t>
      </w:r>
      <w:r w:rsidR="00961938">
        <w:t xml:space="preserve"> firmware to the </w:t>
      </w:r>
      <w:r w:rsidR="00961938" w:rsidRPr="001F4FB7">
        <w:t xml:space="preserve">microcontroller </w:t>
      </w:r>
      <w:r w:rsidR="00961938">
        <w:t xml:space="preserve">before it is installed </w:t>
      </w:r>
      <w:r w:rsidR="00961938" w:rsidRPr="001F4FB7">
        <w:t>on the Simulator Interface PCB</w:t>
      </w:r>
      <w:r w:rsidR="00961938">
        <w:t>.</w:t>
      </w:r>
    </w:p>
    <w:p w14:paraId="10B7520C" w14:textId="3D9053B9" w:rsidR="00961938" w:rsidRDefault="00961938" w:rsidP="00514E8C">
      <w:pPr>
        <w:keepNext/>
        <w:jc w:val="center"/>
      </w:pPr>
      <w:r>
        <w:rPr>
          <w:noProof/>
        </w:rPr>
        <w:drawing>
          <wp:inline distT="0" distB="0" distL="0" distR="0" wp14:anchorId="64E8B267" wp14:editId="2E269F0B">
            <wp:extent cx="4320000" cy="2383200"/>
            <wp:effectExtent l="19050" t="19050" r="23495" b="171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grammers.png"/>
                    <pic:cNvPicPr/>
                  </pic:nvPicPr>
                  <pic:blipFill>
                    <a:blip r:embed="rId59">
                      <a:extLst>
                        <a:ext uri="{28A0092B-C50C-407E-A947-70E740481C1C}">
                          <a14:useLocalDpi xmlns:a14="http://schemas.microsoft.com/office/drawing/2010/main" val="0"/>
                        </a:ext>
                      </a:extLst>
                    </a:blip>
                    <a:stretch>
                      <a:fillRect/>
                    </a:stretch>
                  </pic:blipFill>
                  <pic:spPr>
                    <a:xfrm>
                      <a:off x="0" y="0"/>
                      <a:ext cx="4320000" cy="2383200"/>
                    </a:xfrm>
                    <a:prstGeom prst="rect">
                      <a:avLst/>
                    </a:prstGeom>
                    <a:ln w="12700">
                      <a:solidFill>
                        <a:schemeClr val="tx1"/>
                      </a:solidFill>
                    </a:ln>
                  </pic:spPr>
                </pic:pic>
              </a:graphicData>
            </a:graphic>
          </wp:inline>
        </w:drawing>
      </w:r>
    </w:p>
    <w:p w14:paraId="5E962CBE" w14:textId="5570AC6D" w:rsidR="001B2C16" w:rsidRDefault="001B2C16" w:rsidP="001B2C16">
      <w:pPr>
        <w:pStyle w:val="Caption"/>
        <w:jc w:val="center"/>
      </w:pPr>
      <w:bookmarkStart w:id="321" w:name="_Toc20774414"/>
      <w:r>
        <w:t xml:space="preserve">Figure </w:t>
      </w:r>
      <w:r>
        <w:rPr>
          <w:noProof/>
        </w:rPr>
        <w:fldChar w:fldCharType="begin"/>
      </w:r>
      <w:r>
        <w:rPr>
          <w:noProof/>
        </w:rPr>
        <w:instrText xml:space="preserve"> SEQ Figure \* ARABIC </w:instrText>
      </w:r>
      <w:r>
        <w:rPr>
          <w:noProof/>
        </w:rPr>
        <w:fldChar w:fldCharType="separate"/>
      </w:r>
      <w:r w:rsidR="00DF75D5">
        <w:rPr>
          <w:noProof/>
        </w:rPr>
        <w:t>38</w:t>
      </w:r>
      <w:r>
        <w:rPr>
          <w:noProof/>
        </w:rPr>
        <w:fldChar w:fldCharType="end"/>
      </w:r>
      <w:r>
        <w:t xml:space="preserve"> – </w:t>
      </w:r>
      <w:r w:rsidR="000E4BC6">
        <w:t xml:space="preserve">Examples of </w:t>
      </w:r>
      <w:r w:rsidR="00961938">
        <w:t>Hardware Programmers</w:t>
      </w:r>
      <w:bookmarkEnd w:id="321"/>
    </w:p>
    <w:p w14:paraId="16DBC26D" w14:textId="1A7B1249" w:rsidR="00961938" w:rsidRPr="00514E8C" w:rsidRDefault="00961938" w:rsidP="00514E8C">
      <w:r>
        <w:t>If you have access to a hardware programmer, then you can use this to upload firmware to the ATmega328P microcontroller. This guide describes an alternative method adapting an Arduino Uno board as a programmer.</w:t>
      </w:r>
    </w:p>
    <w:p w14:paraId="099C0209" w14:textId="77777777" w:rsidR="001B2C16" w:rsidRPr="00514E8C" w:rsidRDefault="001B2C16" w:rsidP="00514E8C"/>
    <w:p w14:paraId="7F66C33D" w14:textId="12F4EEFE" w:rsidR="003D5EC0" w:rsidRDefault="005F77C3" w:rsidP="00514E8C">
      <w:pPr>
        <w:pStyle w:val="Heading2"/>
        <w:keepLines w:val="0"/>
      </w:pPr>
      <w:bookmarkStart w:id="322" w:name="_Toc20774346"/>
      <w:r>
        <w:lastRenderedPageBreak/>
        <w:t>Pr</w:t>
      </w:r>
      <w:r w:rsidR="003D5EC0">
        <w:t>eparing the Environment</w:t>
      </w:r>
      <w:bookmarkEnd w:id="322"/>
    </w:p>
    <w:p w14:paraId="245D094D" w14:textId="77777777" w:rsidR="003D5EC0" w:rsidRPr="001F4FB7" w:rsidRDefault="003D5EC0" w:rsidP="00111092">
      <w:pPr>
        <w:keepNext/>
      </w:pPr>
      <w:r w:rsidRPr="001F4FB7">
        <w:t>Perform the following steps to prepare the PC software environment for compiling and uploading the Simulator Interface firmware:</w:t>
      </w:r>
    </w:p>
    <w:p w14:paraId="203A987B" w14:textId="77777777" w:rsidR="003D5EC0" w:rsidRPr="001F4FB7" w:rsidRDefault="003D5EC0" w:rsidP="006C4A3A">
      <w:pPr>
        <w:pStyle w:val="ListParagraph"/>
        <w:keepNext/>
        <w:numPr>
          <w:ilvl w:val="0"/>
          <w:numId w:val="7"/>
        </w:numPr>
        <w:ind w:left="714" w:hanging="357"/>
      </w:pPr>
      <w:r w:rsidRPr="001F4FB7">
        <w:t>Download and install the latest Arduino IDE package</w:t>
      </w:r>
      <w:r w:rsidRPr="001F4FB7">
        <w:rPr>
          <w:rStyle w:val="FootnoteReference"/>
        </w:rPr>
        <w:footnoteReference w:id="27"/>
      </w:r>
      <w:r w:rsidRPr="001F4FB7">
        <w:t>. At the time of writing this was version 1.6.</w:t>
      </w:r>
      <w:r w:rsidR="00B911AA" w:rsidRPr="001F4FB7">
        <w:t>12</w:t>
      </w:r>
      <w:r w:rsidRPr="001F4FB7">
        <w:t>.</w:t>
      </w:r>
    </w:p>
    <w:p w14:paraId="02F8616E" w14:textId="533FD890" w:rsidR="003D5EC0" w:rsidRPr="001F4FB7" w:rsidRDefault="005F77C3" w:rsidP="006C4A3A">
      <w:pPr>
        <w:pStyle w:val="ListParagraph"/>
        <w:keepNext/>
        <w:numPr>
          <w:ilvl w:val="0"/>
          <w:numId w:val="7"/>
        </w:numPr>
        <w:ind w:left="714" w:hanging="357"/>
      </w:pPr>
      <w:r w:rsidRPr="001F4FB7">
        <w:t xml:space="preserve">Start the </w:t>
      </w:r>
      <w:r w:rsidR="000E4BC6" w:rsidRPr="001F4FB7">
        <w:t>IDE and</w:t>
      </w:r>
      <w:r w:rsidRPr="001F4FB7">
        <w:t xml:space="preserve"> </w:t>
      </w:r>
      <w:r w:rsidR="00DA711C" w:rsidRPr="001F4FB7">
        <w:t xml:space="preserve">open the program preferences </w:t>
      </w:r>
      <w:r w:rsidRPr="001F4FB7">
        <w:t xml:space="preserve">by selecting </w:t>
      </w:r>
      <w:r w:rsidRPr="001F4FB7">
        <w:rPr>
          <w:i/>
        </w:rPr>
        <w:t>File | Preferences</w:t>
      </w:r>
      <w:r w:rsidRPr="001F4FB7">
        <w:t>.</w:t>
      </w:r>
    </w:p>
    <w:p w14:paraId="0DBE7C06" w14:textId="77777777" w:rsidR="00BD116B" w:rsidRDefault="00DA711C" w:rsidP="00D57358">
      <w:pPr>
        <w:ind w:left="357"/>
        <w:jc w:val="center"/>
      </w:pPr>
      <w:r>
        <w:rPr>
          <w:noProof/>
          <w:lang w:eastAsia="en-GB"/>
        </w:rPr>
        <w:drawing>
          <wp:inline distT="0" distB="0" distL="0" distR="0" wp14:anchorId="03FC6FF8" wp14:editId="06602389">
            <wp:extent cx="3240000" cy="3888000"/>
            <wp:effectExtent l="19050" t="19050" r="1778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 PrefsMenu.png"/>
                    <pic:cNvPicPr/>
                  </pic:nvPicPr>
                  <pic:blipFill>
                    <a:blip r:embed="rId60">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5FA8BB76" w14:textId="0FEAEDA8" w:rsidR="005F77C3" w:rsidRDefault="00BD116B" w:rsidP="00BD116B">
      <w:pPr>
        <w:pStyle w:val="Caption"/>
        <w:ind w:left="720"/>
        <w:jc w:val="center"/>
        <w:rPr>
          <w:color w:val="00B050"/>
        </w:rPr>
      </w:pPr>
      <w:bookmarkStart w:id="323" w:name="_Toc2077441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39</w:t>
      </w:r>
      <w:r w:rsidR="00D15F53">
        <w:rPr>
          <w:noProof/>
        </w:rPr>
        <w:fldChar w:fldCharType="end"/>
      </w:r>
      <w:r>
        <w:t xml:space="preserve"> – Arduino IDE Preferences Menu</w:t>
      </w:r>
      <w:bookmarkEnd w:id="323"/>
    </w:p>
    <w:p w14:paraId="672C8112" w14:textId="77777777" w:rsidR="00BD116B" w:rsidRPr="00BD116B" w:rsidRDefault="00BD116B" w:rsidP="00BD116B">
      <w:pPr>
        <w:pStyle w:val="ListParagraph"/>
        <w:rPr>
          <w:color w:val="00B050"/>
        </w:rPr>
      </w:pPr>
    </w:p>
    <w:p w14:paraId="31607C43" w14:textId="77777777" w:rsidR="00BD116B" w:rsidRDefault="00DA711C" w:rsidP="00D57358">
      <w:pPr>
        <w:ind w:left="720"/>
        <w:jc w:val="center"/>
      </w:pPr>
      <w:r>
        <w:rPr>
          <w:noProof/>
          <w:lang w:eastAsia="en-GB"/>
        </w:rPr>
        <w:lastRenderedPageBreak/>
        <w:drawing>
          <wp:inline distT="0" distB="0" distL="0" distR="0" wp14:anchorId="313FF937" wp14:editId="7E488087">
            <wp:extent cx="5040000" cy="4615200"/>
            <wp:effectExtent l="19050" t="19050" r="2730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 Preferences.png"/>
                    <pic:cNvPicPr/>
                  </pic:nvPicPr>
                  <pic:blipFill>
                    <a:blip r:embed="rId61">
                      <a:extLst>
                        <a:ext uri="{28A0092B-C50C-407E-A947-70E740481C1C}">
                          <a14:useLocalDpi xmlns:a14="http://schemas.microsoft.com/office/drawing/2010/main" val="0"/>
                        </a:ext>
                      </a:extLst>
                    </a:blip>
                    <a:stretch>
                      <a:fillRect/>
                    </a:stretch>
                  </pic:blipFill>
                  <pic:spPr>
                    <a:xfrm>
                      <a:off x="0" y="0"/>
                      <a:ext cx="5040000" cy="4615200"/>
                    </a:xfrm>
                    <a:prstGeom prst="rect">
                      <a:avLst/>
                    </a:prstGeom>
                    <a:ln w="12700">
                      <a:solidFill>
                        <a:schemeClr val="tx1"/>
                      </a:solidFill>
                    </a:ln>
                  </pic:spPr>
                </pic:pic>
              </a:graphicData>
            </a:graphic>
          </wp:inline>
        </w:drawing>
      </w:r>
    </w:p>
    <w:p w14:paraId="5D8BDF52" w14:textId="5E7FA9D9" w:rsidR="00BD116B" w:rsidRPr="00DA5E27" w:rsidRDefault="00BD116B" w:rsidP="00BD116B">
      <w:pPr>
        <w:pStyle w:val="Caption"/>
        <w:ind w:left="720"/>
        <w:jc w:val="center"/>
        <w:rPr>
          <w:color w:val="00B050"/>
          <w:highlight w:val="yellow"/>
        </w:rPr>
      </w:pPr>
      <w:bookmarkStart w:id="324" w:name="_Toc2077441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40</w:t>
      </w:r>
      <w:r w:rsidR="00D15F53">
        <w:rPr>
          <w:noProof/>
        </w:rPr>
        <w:fldChar w:fldCharType="end"/>
      </w:r>
      <w:r>
        <w:t xml:space="preserve"> – Arduino IDE Sketchbook Location</w:t>
      </w:r>
      <w:bookmarkEnd w:id="324"/>
    </w:p>
    <w:p w14:paraId="5A03237B" w14:textId="77777777" w:rsidR="00DA711C" w:rsidRPr="001F4FB7" w:rsidRDefault="00DA711C" w:rsidP="006C4A3A">
      <w:pPr>
        <w:pStyle w:val="ListParagraph"/>
        <w:numPr>
          <w:ilvl w:val="0"/>
          <w:numId w:val="7"/>
        </w:numPr>
      </w:pPr>
      <w:r w:rsidRPr="001F4FB7">
        <w:t xml:space="preserve">Make a note of the </w:t>
      </w:r>
      <w:r w:rsidRPr="001F4FB7">
        <w:rPr>
          <w:i/>
        </w:rPr>
        <w:t>Sketchbook Location</w:t>
      </w:r>
      <w:r w:rsidRPr="001F4FB7">
        <w:t xml:space="preserve"> path. This is the directory into which the Simulator Interface firmware must be downloaded in a later step.</w:t>
      </w:r>
    </w:p>
    <w:p w14:paraId="45750598" w14:textId="77777777" w:rsidR="003E2F7D" w:rsidRPr="001F4FB7" w:rsidRDefault="00DA711C" w:rsidP="006C4A3A">
      <w:pPr>
        <w:pStyle w:val="ListParagraph"/>
        <w:numPr>
          <w:ilvl w:val="0"/>
          <w:numId w:val="7"/>
        </w:numPr>
      </w:pPr>
      <w:r w:rsidRPr="001F4FB7">
        <w:t xml:space="preserve">Add the URL for the Liverpool Simulator Project boards to the </w:t>
      </w:r>
      <w:r w:rsidRPr="001F4FB7">
        <w:rPr>
          <w:i/>
        </w:rPr>
        <w:t>Additional Boards Manager URLs</w:t>
      </w:r>
      <w:r w:rsidRPr="001F4FB7">
        <w:t xml:space="preserve"> field. The URL is:</w:t>
      </w:r>
      <w:r w:rsidR="003E2F7D" w:rsidRPr="001F4FB7">
        <w:t xml:space="preserve"> </w:t>
      </w:r>
    </w:p>
    <w:p w14:paraId="35645EE1" w14:textId="77777777" w:rsidR="00DA711C" w:rsidRPr="001F4FB7" w:rsidRDefault="003E2F7D" w:rsidP="00D57358">
      <w:pPr>
        <w:pStyle w:val="ListParagraph"/>
        <w:jc w:val="center"/>
      </w:pPr>
      <w:r w:rsidRPr="001F4FB7">
        <w:rPr>
          <w:color w:val="052BEB"/>
        </w:rPr>
        <w:t>https://simulators.github.io/package_simulators_boards_index.json</w:t>
      </w:r>
    </w:p>
    <w:p w14:paraId="66989C3A" w14:textId="77777777" w:rsidR="00614224" w:rsidRPr="001F4FB7" w:rsidRDefault="00DA711C" w:rsidP="006C4A3A">
      <w:pPr>
        <w:pStyle w:val="ListParagraph"/>
        <w:numPr>
          <w:ilvl w:val="0"/>
          <w:numId w:val="7"/>
        </w:numPr>
      </w:pPr>
      <w:r w:rsidRPr="001F4FB7">
        <w:t xml:space="preserve">Close the preferences dialogue by clicking </w:t>
      </w:r>
      <w:r w:rsidRPr="001F4FB7">
        <w:rPr>
          <w:i/>
        </w:rPr>
        <w:t>OK</w:t>
      </w:r>
      <w:r w:rsidRPr="001F4FB7">
        <w:t>.</w:t>
      </w:r>
    </w:p>
    <w:p w14:paraId="07AE49A5" w14:textId="77777777" w:rsidR="00614224" w:rsidRPr="001F4FB7" w:rsidRDefault="00614224" w:rsidP="006C4A3A">
      <w:pPr>
        <w:pStyle w:val="ListParagraph"/>
        <w:keepNext/>
        <w:numPr>
          <w:ilvl w:val="0"/>
          <w:numId w:val="7"/>
        </w:numPr>
        <w:ind w:left="714" w:hanging="357"/>
      </w:pPr>
      <w:r w:rsidRPr="001F4FB7">
        <w:lastRenderedPageBreak/>
        <w:t>Open the Board</w:t>
      </w:r>
      <w:r w:rsidR="009336E2" w:rsidRPr="001F4FB7">
        <w:t>s</w:t>
      </w:r>
      <w:r w:rsidRPr="001F4FB7">
        <w:t xml:space="preserve"> Manager by selecting </w:t>
      </w:r>
      <w:r w:rsidRPr="001F4FB7">
        <w:rPr>
          <w:i/>
        </w:rPr>
        <w:t>Tools | Board | Boards Manager</w:t>
      </w:r>
      <w:r w:rsidRPr="001F4FB7">
        <w:t>.</w:t>
      </w:r>
    </w:p>
    <w:p w14:paraId="444BF9FC" w14:textId="77777777" w:rsidR="00614224" w:rsidRDefault="00614224" w:rsidP="00D57358">
      <w:pPr>
        <w:ind w:left="357"/>
        <w:jc w:val="center"/>
      </w:pPr>
      <w:r>
        <w:rPr>
          <w:noProof/>
          <w:lang w:eastAsia="en-GB"/>
        </w:rPr>
        <w:drawing>
          <wp:inline distT="0" distB="0" distL="0" distR="0" wp14:anchorId="3E77BB2C" wp14:editId="125451D7">
            <wp:extent cx="4320000" cy="5169600"/>
            <wp:effectExtent l="19050" t="19050" r="2349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 BoardMgrMenu.png"/>
                    <pic:cNvPicPr/>
                  </pic:nvPicPr>
                  <pic:blipFill>
                    <a:blip r:embed="rId62">
                      <a:extLst>
                        <a:ext uri="{28A0092B-C50C-407E-A947-70E740481C1C}">
                          <a14:useLocalDpi xmlns:a14="http://schemas.microsoft.com/office/drawing/2010/main" val="0"/>
                        </a:ext>
                      </a:extLst>
                    </a:blip>
                    <a:stretch>
                      <a:fillRect/>
                    </a:stretch>
                  </pic:blipFill>
                  <pic:spPr>
                    <a:xfrm>
                      <a:off x="0" y="0"/>
                      <a:ext cx="4320000" cy="5169600"/>
                    </a:xfrm>
                    <a:prstGeom prst="rect">
                      <a:avLst/>
                    </a:prstGeom>
                    <a:ln w="12700">
                      <a:solidFill>
                        <a:schemeClr val="tx1"/>
                      </a:solidFill>
                    </a:ln>
                  </pic:spPr>
                </pic:pic>
              </a:graphicData>
            </a:graphic>
          </wp:inline>
        </w:drawing>
      </w:r>
    </w:p>
    <w:p w14:paraId="31C2177B" w14:textId="547DD1F6" w:rsidR="00614224" w:rsidRPr="00DA5E27" w:rsidRDefault="00614224" w:rsidP="00614224">
      <w:pPr>
        <w:pStyle w:val="Caption"/>
        <w:ind w:left="720"/>
        <w:jc w:val="center"/>
        <w:rPr>
          <w:color w:val="00B050"/>
          <w:highlight w:val="yellow"/>
        </w:rPr>
      </w:pPr>
      <w:bookmarkStart w:id="325" w:name="_Toc2077441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41</w:t>
      </w:r>
      <w:r w:rsidR="00D15F53">
        <w:rPr>
          <w:noProof/>
        </w:rPr>
        <w:fldChar w:fldCharType="end"/>
      </w:r>
      <w:r>
        <w:t xml:space="preserve"> – Arduino IDE Boards Manager Menu</w:t>
      </w:r>
      <w:bookmarkEnd w:id="325"/>
    </w:p>
    <w:p w14:paraId="7E0BA8D7" w14:textId="77777777" w:rsidR="00614224" w:rsidRDefault="00614224" w:rsidP="00D57358">
      <w:pPr>
        <w:ind w:left="357"/>
        <w:jc w:val="center"/>
      </w:pPr>
    </w:p>
    <w:p w14:paraId="2059342C" w14:textId="77777777" w:rsidR="00614224" w:rsidRPr="001F4FB7" w:rsidRDefault="00614224" w:rsidP="006C4A3A">
      <w:pPr>
        <w:pStyle w:val="ListParagraph"/>
        <w:keepNext/>
        <w:numPr>
          <w:ilvl w:val="0"/>
          <w:numId w:val="12"/>
        </w:numPr>
        <w:ind w:left="1434" w:hanging="357"/>
      </w:pPr>
      <w:r w:rsidRPr="001F4FB7">
        <w:lastRenderedPageBreak/>
        <w:t xml:space="preserve">Scroll down to the entry </w:t>
      </w:r>
      <w:r w:rsidRPr="001F4FB7">
        <w:rPr>
          <w:i/>
        </w:rPr>
        <w:t>Liverpool Ringing Simulator Boards</w:t>
      </w:r>
      <w:r w:rsidRPr="001F4FB7">
        <w:t xml:space="preserve">, click on the entry, and then click </w:t>
      </w:r>
      <w:r w:rsidRPr="001F4FB7">
        <w:rPr>
          <w:i/>
        </w:rPr>
        <w:t>Install</w:t>
      </w:r>
      <w:r w:rsidRPr="001F4FB7">
        <w:t xml:space="preserve">. Then close the Boards Manager by clicking </w:t>
      </w:r>
      <w:r w:rsidRPr="001F4FB7">
        <w:rPr>
          <w:i/>
        </w:rPr>
        <w:t>OK</w:t>
      </w:r>
      <w:r w:rsidRPr="001F4FB7">
        <w:t>.</w:t>
      </w:r>
    </w:p>
    <w:p w14:paraId="19333D66" w14:textId="77777777" w:rsidR="00614224" w:rsidRDefault="00614224" w:rsidP="00D57358">
      <w:pPr>
        <w:ind w:left="720"/>
        <w:jc w:val="center"/>
      </w:pPr>
      <w:r>
        <w:rPr>
          <w:noProof/>
          <w:lang w:eastAsia="en-GB"/>
        </w:rPr>
        <w:drawing>
          <wp:inline distT="0" distB="0" distL="0" distR="0" wp14:anchorId="47D46A30" wp14:editId="3AFA9F69">
            <wp:extent cx="5040000" cy="2829600"/>
            <wp:effectExtent l="19050" t="19050" r="27305"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 BoardManager.png"/>
                    <pic:cNvPicPr/>
                  </pic:nvPicPr>
                  <pic:blipFill>
                    <a:blip r:embed="rId63">
                      <a:extLst>
                        <a:ext uri="{28A0092B-C50C-407E-A947-70E740481C1C}">
                          <a14:useLocalDpi xmlns:a14="http://schemas.microsoft.com/office/drawing/2010/main" val="0"/>
                        </a:ext>
                      </a:extLst>
                    </a:blip>
                    <a:stretch>
                      <a:fillRect/>
                    </a:stretch>
                  </pic:blipFill>
                  <pic:spPr>
                    <a:xfrm>
                      <a:off x="0" y="0"/>
                      <a:ext cx="5040000" cy="2829600"/>
                    </a:xfrm>
                    <a:prstGeom prst="rect">
                      <a:avLst/>
                    </a:prstGeom>
                    <a:ln w="12700">
                      <a:solidFill>
                        <a:schemeClr val="tx1"/>
                      </a:solidFill>
                    </a:ln>
                  </pic:spPr>
                </pic:pic>
              </a:graphicData>
            </a:graphic>
          </wp:inline>
        </w:drawing>
      </w:r>
    </w:p>
    <w:p w14:paraId="5DC73B7C" w14:textId="1D34E437" w:rsidR="00614224" w:rsidRPr="00DA5E27" w:rsidRDefault="00614224" w:rsidP="00614224">
      <w:pPr>
        <w:pStyle w:val="Caption"/>
        <w:ind w:left="720"/>
        <w:jc w:val="center"/>
        <w:rPr>
          <w:color w:val="00B050"/>
          <w:highlight w:val="yellow"/>
        </w:rPr>
      </w:pPr>
      <w:bookmarkStart w:id="326" w:name="_Toc2077441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42</w:t>
      </w:r>
      <w:r w:rsidR="00D15F53">
        <w:rPr>
          <w:noProof/>
        </w:rPr>
        <w:fldChar w:fldCharType="end"/>
      </w:r>
      <w:r>
        <w:t xml:space="preserve"> – Arduino IDE Board Manager</w:t>
      </w:r>
      <w:bookmarkEnd w:id="326"/>
    </w:p>
    <w:p w14:paraId="3F41DE30" w14:textId="77777777" w:rsidR="00614224" w:rsidRPr="001F4FB7" w:rsidRDefault="00614224" w:rsidP="006C4A3A">
      <w:pPr>
        <w:pStyle w:val="ListParagraph"/>
        <w:numPr>
          <w:ilvl w:val="0"/>
          <w:numId w:val="12"/>
        </w:numPr>
      </w:pPr>
      <w:r w:rsidRPr="001F4FB7">
        <w:t>Re-start the Arduino IDE.</w:t>
      </w:r>
    </w:p>
    <w:p w14:paraId="5CF59E9E" w14:textId="77777777" w:rsidR="00DA5E27" w:rsidRPr="001F4FB7" w:rsidRDefault="00DA5E27" w:rsidP="00DA5E27">
      <w:r w:rsidRPr="001F4FB7">
        <w:t>The environment is now ready to set up the programmer.</w:t>
      </w:r>
    </w:p>
    <w:p w14:paraId="55D302AA" w14:textId="77777777" w:rsidR="00C03C6E" w:rsidRDefault="00C03C6E" w:rsidP="00FE5199">
      <w:pPr>
        <w:pStyle w:val="Heading2"/>
      </w:pPr>
      <w:bookmarkStart w:id="327" w:name="_Toc20774347"/>
      <w:r>
        <w:t>Preparing the Programmer</w:t>
      </w:r>
      <w:bookmarkEnd w:id="327"/>
    </w:p>
    <w:p w14:paraId="1B1A29D9" w14:textId="77777777" w:rsidR="00C03C6E" w:rsidRPr="001F4FB7" w:rsidRDefault="00C03C6E" w:rsidP="00C03C6E">
      <w:r w:rsidRPr="001F4FB7">
        <w:t>The programmer is an unmodified Arduino Uno board running a sketch which allows it to operate as an ISP programmer.</w:t>
      </w:r>
    </w:p>
    <w:p w14:paraId="55C4277F" w14:textId="77777777" w:rsidR="00BD116B" w:rsidRPr="001F4FB7" w:rsidRDefault="00BC75A4" w:rsidP="00C03C6E">
      <w:pPr>
        <w:keepNext/>
      </w:pPr>
      <w:r w:rsidRPr="001F4FB7">
        <w:t xml:space="preserve">This </w:t>
      </w:r>
      <w:r w:rsidR="00C03C6E" w:rsidRPr="001F4FB7">
        <w:t>require</w:t>
      </w:r>
      <w:r w:rsidRPr="001F4FB7">
        <w:t>s</w:t>
      </w:r>
      <w:r w:rsidR="00C03C6E" w:rsidRPr="001F4FB7">
        <w:t xml:space="preserve"> a</w:t>
      </w:r>
      <w:r w:rsidR="00DA5E27" w:rsidRPr="001F4FB7">
        <w:t>n Arduino Uno board, and a</w:t>
      </w:r>
      <w:r w:rsidR="00C03C6E" w:rsidRPr="001F4FB7">
        <w:t xml:space="preserve"> Type A to Type B USB cable (sometimes known as a printer cable).</w:t>
      </w:r>
    </w:p>
    <w:p w14:paraId="612C1FC8" w14:textId="77777777" w:rsidR="00C03C6E" w:rsidRPr="00DA5E27" w:rsidRDefault="00C03C6E" w:rsidP="00C03C6E">
      <w:pPr>
        <w:keepNext/>
        <w:jc w:val="center"/>
        <w:rPr>
          <w:color w:val="00B050"/>
        </w:rPr>
      </w:pPr>
      <w:r w:rsidRPr="00DA5E27">
        <w:rPr>
          <w:noProof/>
          <w:color w:val="00B050"/>
          <w:lang w:eastAsia="en-GB"/>
        </w:rPr>
        <w:drawing>
          <wp:inline distT="0" distB="0" distL="0" distR="0" wp14:anchorId="3BC24F2B" wp14:editId="2863FE2A">
            <wp:extent cx="1245268" cy="1245268"/>
            <wp:effectExtent l="19050" t="19050" r="12065"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A-B.jpg"/>
                    <pic:cNvPicPr/>
                  </pic:nvPicPr>
                  <pic:blipFill>
                    <a:blip r:embed="rId64">
                      <a:extLst>
                        <a:ext uri="{28A0092B-C50C-407E-A947-70E740481C1C}">
                          <a14:useLocalDpi xmlns:a14="http://schemas.microsoft.com/office/drawing/2010/main" val="0"/>
                        </a:ext>
                      </a:extLst>
                    </a:blip>
                    <a:stretch>
                      <a:fillRect/>
                    </a:stretch>
                  </pic:blipFill>
                  <pic:spPr>
                    <a:xfrm>
                      <a:off x="0" y="0"/>
                      <a:ext cx="1245924" cy="1245924"/>
                    </a:xfrm>
                    <a:prstGeom prst="rect">
                      <a:avLst/>
                    </a:prstGeom>
                    <a:ln w="12700">
                      <a:solidFill>
                        <a:schemeClr val="tx1"/>
                      </a:solidFill>
                    </a:ln>
                  </pic:spPr>
                </pic:pic>
              </a:graphicData>
            </a:graphic>
          </wp:inline>
        </w:drawing>
      </w:r>
    </w:p>
    <w:p w14:paraId="74CC2407" w14:textId="4184E98C" w:rsidR="00C03C6E" w:rsidRPr="006B15EE" w:rsidRDefault="00C03C6E" w:rsidP="00C03C6E">
      <w:pPr>
        <w:pStyle w:val="Caption"/>
        <w:jc w:val="center"/>
      </w:pPr>
      <w:bookmarkStart w:id="328" w:name="_Toc20774419"/>
      <w:r w:rsidRPr="006B15EE">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43</w:t>
      </w:r>
      <w:r w:rsidR="00D15F53">
        <w:rPr>
          <w:noProof/>
        </w:rPr>
        <w:fldChar w:fldCharType="end"/>
      </w:r>
      <w:r w:rsidRPr="006B15EE">
        <w:t xml:space="preserve"> </w:t>
      </w:r>
      <w:r w:rsidR="003A2793">
        <w:t>–</w:t>
      </w:r>
      <w:r w:rsidRPr="006B15EE">
        <w:t xml:space="preserve"> Arduino USB Cable</w:t>
      </w:r>
      <w:bookmarkEnd w:id="328"/>
    </w:p>
    <w:p w14:paraId="568F21B8" w14:textId="77777777" w:rsidR="00C03C6E" w:rsidRPr="001F4FB7" w:rsidRDefault="00C03C6E" w:rsidP="00C03C6E">
      <w:r w:rsidRPr="001F4FB7">
        <w:t>The Arduino website has instructions</w:t>
      </w:r>
      <w:r w:rsidRPr="001F4FB7">
        <w:rPr>
          <w:rStyle w:val="FootnoteReference"/>
        </w:rPr>
        <w:footnoteReference w:id="28"/>
      </w:r>
      <w:r w:rsidRPr="001F4FB7">
        <w:t xml:space="preserve"> on connecting the Arduino board to a computer, installing drivers and setting up the IDE.</w:t>
      </w:r>
    </w:p>
    <w:p w14:paraId="4C0D6F60" w14:textId="77777777" w:rsidR="00DA5E27" w:rsidRPr="001F4FB7" w:rsidRDefault="00DA5E27" w:rsidP="00DA5E27">
      <w:r w:rsidRPr="001F4FB7">
        <w:t>Perform the following steps to prepare the programmer Arduino Uno board:</w:t>
      </w:r>
    </w:p>
    <w:p w14:paraId="3A76A66B" w14:textId="77777777" w:rsidR="00C03C6E" w:rsidRPr="001F4FB7" w:rsidRDefault="00C03C6E" w:rsidP="006C4A3A">
      <w:pPr>
        <w:pStyle w:val="ListParagraph"/>
        <w:numPr>
          <w:ilvl w:val="0"/>
          <w:numId w:val="8"/>
        </w:numPr>
      </w:pPr>
      <w:r w:rsidRPr="001F4FB7">
        <w:lastRenderedPageBreak/>
        <w:t xml:space="preserve">Connect the </w:t>
      </w:r>
      <w:r w:rsidRPr="001F4FB7">
        <w:rPr>
          <w:i/>
        </w:rPr>
        <w:t>B</w:t>
      </w:r>
      <w:r w:rsidRPr="001F4FB7">
        <w:t xml:space="preserve"> end of the USB cable to the Arduino Uno board to be used as the programmer. From now on </w:t>
      </w:r>
      <w:r w:rsidR="00215D7E" w:rsidRPr="001F4FB7">
        <w:t xml:space="preserve">this board is </w:t>
      </w:r>
      <w:r w:rsidRPr="001F4FB7">
        <w:t>refer</w:t>
      </w:r>
      <w:r w:rsidR="00215D7E" w:rsidRPr="001F4FB7">
        <w:t xml:space="preserve">red to </w:t>
      </w:r>
      <w:r w:rsidRPr="001F4FB7">
        <w:t xml:space="preserve">simply as </w:t>
      </w:r>
      <w:r w:rsidRPr="001F4FB7">
        <w:rPr>
          <w:i/>
        </w:rPr>
        <w:t>the programme</w:t>
      </w:r>
      <w:r w:rsidR="000103DC" w:rsidRPr="001F4FB7">
        <w:rPr>
          <w:i/>
        </w:rPr>
        <w:t>r</w:t>
      </w:r>
      <w:r w:rsidRPr="001F4FB7">
        <w:t>.</w:t>
      </w:r>
    </w:p>
    <w:p w14:paraId="74DB29F7" w14:textId="77777777" w:rsidR="00C03C6E" w:rsidRPr="001F4FB7" w:rsidRDefault="00C03C6E" w:rsidP="006C4A3A">
      <w:pPr>
        <w:pStyle w:val="ListParagraph"/>
        <w:numPr>
          <w:ilvl w:val="0"/>
          <w:numId w:val="8"/>
        </w:numPr>
      </w:pPr>
      <w:r w:rsidRPr="001F4FB7">
        <w:t xml:space="preserve">Connect the </w:t>
      </w:r>
      <w:r w:rsidRPr="001F4FB7">
        <w:rPr>
          <w:i/>
        </w:rPr>
        <w:t>A</w:t>
      </w:r>
      <w:r w:rsidRPr="001F4FB7">
        <w:t xml:space="preserve"> end of the USB cable to the computer.</w:t>
      </w:r>
    </w:p>
    <w:p w14:paraId="16E5D36E" w14:textId="77777777" w:rsidR="00C03C6E" w:rsidRPr="001F4FB7" w:rsidRDefault="00C03C6E" w:rsidP="006C4A3A">
      <w:pPr>
        <w:pStyle w:val="ListParagraph"/>
        <w:numPr>
          <w:ilvl w:val="0"/>
          <w:numId w:val="8"/>
        </w:numPr>
      </w:pPr>
      <w:r w:rsidRPr="001F4FB7">
        <w:t>Follow the instructions on the Arduino site to install drivers (if necessary), and select the correct port and board type for the programmer in the IDE.</w:t>
      </w:r>
    </w:p>
    <w:p w14:paraId="09ECEF9E" w14:textId="77777777" w:rsidR="00C03C6E" w:rsidRPr="001F4FB7" w:rsidRDefault="00C03C6E" w:rsidP="006C4A3A">
      <w:pPr>
        <w:pStyle w:val="ListParagraph"/>
        <w:keepNext/>
        <w:numPr>
          <w:ilvl w:val="0"/>
          <w:numId w:val="8"/>
        </w:numPr>
        <w:ind w:left="714" w:hanging="357"/>
      </w:pPr>
      <w:r w:rsidRPr="001F4FB7">
        <w:t xml:space="preserve">Open the </w:t>
      </w:r>
      <w:r w:rsidRPr="001F4FB7">
        <w:rPr>
          <w:i/>
        </w:rPr>
        <w:t>ArduinoISP</w:t>
      </w:r>
      <w:r w:rsidRPr="001F4FB7">
        <w:t xml:space="preserve"> software sketch </w:t>
      </w:r>
      <w:r w:rsidR="00DA5E27" w:rsidRPr="001F4FB7">
        <w:t xml:space="preserve">(supplied as part of the </w:t>
      </w:r>
      <w:r w:rsidR="00215D7E" w:rsidRPr="001F4FB7">
        <w:t xml:space="preserve">default </w:t>
      </w:r>
      <w:r w:rsidR="00DA5E27" w:rsidRPr="001F4FB7">
        <w:t xml:space="preserve">IDE installation) </w:t>
      </w:r>
      <w:r w:rsidRPr="001F4FB7">
        <w:t xml:space="preserve">in the Arduino IDE by selecting it from the </w:t>
      </w:r>
      <w:r w:rsidRPr="001F4FB7">
        <w:rPr>
          <w:i/>
        </w:rPr>
        <w:t>File | Examples</w:t>
      </w:r>
      <w:r w:rsidRPr="001F4FB7">
        <w:t xml:space="preserve"> menu.</w:t>
      </w:r>
    </w:p>
    <w:p w14:paraId="61B12CE7" w14:textId="77777777" w:rsidR="00BD116B" w:rsidRDefault="00614224" w:rsidP="00BD116B">
      <w:pPr>
        <w:keepNext/>
        <w:ind w:left="360"/>
        <w:jc w:val="center"/>
      </w:pPr>
      <w:r>
        <w:rPr>
          <w:noProof/>
          <w:lang w:eastAsia="en-GB"/>
        </w:rPr>
        <w:drawing>
          <wp:inline distT="0" distB="0" distL="0" distR="0" wp14:anchorId="1F1A470F" wp14:editId="4E24CDF6">
            <wp:extent cx="3240000" cy="3888000"/>
            <wp:effectExtent l="19050" t="19050" r="17780" b="177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 ArduinoISPMenu.png"/>
                    <pic:cNvPicPr/>
                  </pic:nvPicPr>
                  <pic:blipFill>
                    <a:blip r:embed="rId65">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65149612" w14:textId="087B8A2C" w:rsidR="00BD116B" w:rsidRPr="00BD116B" w:rsidRDefault="00BD116B" w:rsidP="00BD116B">
      <w:pPr>
        <w:pStyle w:val="Caption"/>
        <w:ind w:left="360"/>
        <w:jc w:val="center"/>
        <w:rPr>
          <w:color w:val="00B050"/>
        </w:rPr>
      </w:pPr>
      <w:bookmarkStart w:id="329" w:name="_Toc2077442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44</w:t>
      </w:r>
      <w:r w:rsidR="00D15F53">
        <w:rPr>
          <w:noProof/>
        </w:rPr>
        <w:fldChar w:fldCharType="end"/>
      </w:r>
      <w:r>
        <w:t xml:space="preserve"> </w:t>
      </w:r>
      <w:r w:rsidR="003A2793">
        <w:t>–</w:t>
      </w:r>
      <w:r>
        <w:t xml:space="preserve"> Arduino IDE ISP Sketch Loading</w:t>
      </w:r>
      <w:bookmarkEnd w:id="329"/>
    </w:p>
    <w:p w14:paraId="61CE2FEA" w14:textId="48CAC180" w:rsidR="00C03C6E" w:rsidRPr="001F4FB7" w:rsidRDefault="00083948"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w:t>
      </w:r>
      <w:r w:rsidRPr="001F4FB7">
        <w:t xml:space="preserve"> menu, ensure the </w:t>
      </w:r>
      <w:r w:rsidR="00C03C6E" w:rsidRPr="001F4FB7">
        <w:t>correct board type</w:t>
      </w:r>
      <w:r w:rsidR="00DA5E27" w:rsidRPr="001F4FB7">
        <w:t xml:space="preserve"> for the </w:t>
      </w:r>
      <w:r w:rsidR="00DA5E27" w:rsidRPr="00405050">
        <w:rPr>
          <w:b/>
          <w:bCs/>
        </w:rPr>
        <w:t>programmer</w:t>
      </w:r>
      <w:r w:rsidR="00C03C6E" w:rsidRPr="001F4FB7">
        <w:t xml:space="preserve"> </w:t>
      </w:r>
      <w:r w:rsidR="00BC75A4" w:rsidRPr="001F4FB7">
        <w:t xml:space="preserve">is selected </w:t>
      </w:r>
      <w:r w:rsidRPr="001F4FB7">
        <w:t>(</w:t>
      </w:r>
      <w:r w:rsidRPr="001F4FB7">
        <w:rPr>
          <w:i/>
        </w:rPr>
        <w:t>Arduino</w:t>
      </w:r>
      <w:r w:rsidR="00917E91" w:rsidRPr="001F4FB7">
        <w:rPr>
          <w:i/>
        </w:rPr>
        <w:t>/Genuino</w:t>
      </w:r>
      <w:r w:rsidRPr="001F4FB7">
        <w:rPr>
          <w:i/>
        </w:rPr>
        <w:t xml:space="preserve"> Uno</w:t>
      </w:r>
      <w:r w:rsidRPr="001F4FB7">
        <w:t xml:space="preserve">, not </w:t>
      </w:r>
      <w:r w:rsidRPr="001F4FB7">
        <w:rPr>
          <w:i/>
        </w:rPr>
        <w:t xml:space="preserve">Simulator Interface </w:t>
      </w:r>
      <w:r w:rsidR="00797994" w:rsidRPr="001F4FB7">
        <w:rPr>
          <w:i/>
        </w:rPr>
        <w:t xml:space="preserve">Board </w:t>
      </w:r>
      <w:r w:rsidR="009336E2" w:rsidRPr="001F4FB7">
        <w:rPr>
          <w:i/>
        </w:rPr>
        <w:t>(Type 2</w:t>
      </w:r>
      <w:r w:rsidR="000E4BC6">
        <w:rPr>
          <w:i/>
        </w:rPr>
        <w:t xml:space="preserve"> Rev E+</w:t>
      </w:r>
      <w:r w:rsidR="009336E2" w:rsidRPr="001F4FB7">
        <w:rPr>
          <w:i/>
        </w:rPr>
        <w:t xml:space="preserve">) </w:t>
      </w:r>
      <w:r w:rsidRPr="001F4FB7">
        <w:rPr>
          <w:i/>
        </w:rPr>
        <w:t>(ICSP)</w:t>
      </w:r>
      <w:r w:rsidRPr="001F4FB7">
        <w:t xml:space="preserve">) </w:t>
      </w:r>
      <w:r w:rsidR="00C03C6E" w:rsidRPr="001F4FB7">
        <w:t xml:space="preserve">and port. </w:t>
      </w:r>
      <w:r w:rsidRPr="001F4FB7">
        <w:t xml:space="preserve">Correct </w:t>
      </w:r>
      <w:r w:rsidR="00C03C6E" w:rsidRPr="001F4FB7">
        <w:t>th</w:t>
      </w:r>
      <w:r w:rsidRPr="001F4FB7">
        <w:t>ese</w:t>
      </w:r>
      <w:r w:rsidR="00C03C6E" w:rsidRPr="001F4FB7">
        <w:t xml:space="preserve"> </w:t>
      </w:r>
      <w:r w:rsidRPr="001F4FB7">
        <w:t>if necessary</w:t>
      </w:r>
      <w:r w:rsidR="00C03C6E" w:rsidRPr="001F4FB7">
        <w:t>.</w:t>
      </w:r>
    </w:p>
    <w:p w14:paraId="3E111C1E" w14:textId="77777777" w:rsidR="00FA21D8" w:rsidRDefault="00614224" w:rsidP="00FA21D8">
      <w:pPr>
        <w:pStyle w:val="ListParagraph"/>
        <w:keepNext/>
        <w:spacing w:after="120"/>
        <w:contextualSpacing w:val="0"/>
        <w:jc w:val="center"/>
      </w:pPr>
      <w:r>
        <w:rPr>
          <w:noProof/>
          <w:lang w:eastAsia="en-GB"/>
        </w:rPr>
        <w:drawing>
          <wp:inline distT="0" distB="0" distL="0" distR="0" wp14:anchorId="74FE2317" wp14:editId="5495298F">
            <wp:extent cx="4320000" cy="3668400"/>
            <wp:effectExtent l="19050" t="19050" r="23495"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 ArduinoGenuino.png"/>
                    <pic:cNvPicPr/>
                  </pic:nvPicPr>
                  <pic:blipFill>
                    <a:blip r:embed="rId66">
                      <a:extLst>
                        <a:ext uri="{28A0092B-C50C-407E-A947-70E740481C1C}">
                          <a14:useLocalDpi xmlns:a14="http://schemas.microsoft.com/office/drawing/2010/main" val="0"/>
                        </a:ext>
                      </a:extLst>
                    </a:blip>
                    <a:stretch>
                      <a:fillRect/>
                    </a:stretch>
                  </pic:blipFill>
                  <pic:spPr>
                    <a:xfrm>
                      <a:off x="0" y="0"/>
                      <a:ext cx="4320000" cy="3668400"/>
                    </a:xfrm>
                    <a:prstGeom prst="rect">
                      <a:avLst/>
                    </a:prstGeom>
                    <a:ln w="12700">
                      <a:solidFill>
                        <a:schemeClr val="tx1"/>
                      </a:solidFill>
                    </a:ln>
                  </pic:spPr>
                </pic:pic>
              </a:graphicData>
            </a:graphic>
          </wp:inline>
        </w:drawing>
      </w:r>
    </w:p>
    <w:p w14:paraId="31708B42" w14:textId="51D87525" w:rsidR="00FA21D8" w:rsidRDefault="00FA21D8" w:rsidP="00FA21D8">
      <w:pPr>
        <w:pStyle w:val="Caption"/>
        <w:ind w:left="720"/>
        <w:jc w:val="center"/>
        <w:rPr>
          <w:color w:val="00B050"/>
        </w:rPr>
      </w:pPr>
      <w:bookmarkStart w:id="330" w:name="_Toc2077442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45</w:t>
      </w:r>
      <w:r w:rsidR="00D15F53">
        <w:rPr>
          <w:noProof/>
        </w:rPr>
        <w:fldChar w:fldCharType="end"/>
      </w:r>
      <w:r>
        <w:t xml:space="preserve"> </w:t>
      </w:r>
      <w:r w:rsidR="003A2793">
        <w:t>–</w:t>
      </w:r>
      <w:r>
        <w:t xml:space="preserve"> Arduino Programmer Board Selection</w:t>
      </w:r>
      <w:bookmarkEnd w:id="330"/>
    </w:p>
    <w:p w14:paraId="459B2D15" w14:textId="77777777" w:rsidR="00FA21D8" w:rsidRDefault="00917E91" w:rsidP="00FA21D8">
      <w:pPr>
        <w:pStyle w:val="ListParagraph"/>
        <w:keepNext/>
        <w:spacing w:after="120"/>
        <w:contextualSpacing w:val="0"/>
        <w:jc w:val="center"/>
      </w:pPr>
      <w:r>
        <w:rPr>
          <w:noProof/>
          <w:lang w:eastAsia="en-GB"/>
        </w:rPr>
        <w:drawing>
          <wp:inline distT="0" distB="0" distL="0" distR="0" wp14:anchorId="796824B1" wp14:editId="2B54A106">
            <wp:extent cx="4320000" cy="2167200"/>
            <wp:effectExtent l="19050" t="19050" r="23495"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 PortMenu.png"/>
                    <pic:cNvPicPr/>
                  </pic:nvPicPr>
                  <pic:blipFill>
                    <a:blip r:embed="rId67">
                      <a:extLst>
                        <a:ext uri="{28A0092B-C50C-407E-A947-70E740481C1C}">
                          <a14:useLocalDpi xmlns:a14="http://schemas.microsoft.com/office/drawing/2010/main" val="0"/>
                        </a:ext>
                      </a:extLst>
                    </a:blip>
                    <a:stretch>
                      <a:fillRect/>
                    </a:stretch>
                  </pic:blipFill>
                  <pic:spPr>
                    <a:xfrm>
                      <a:off x="0" y="0"/>
                      <a:ext cx="4320000" cy="2167200"/>
                    </a:xfrm>
                    <a:prstGeom prst="rect">
                      <a:avLst/>
                    </a:prstGeom>
                    <a:ln w="12700">
                      <a:solidFill>
                        <a:schemeClr val="tx1"/>
                      </a:solidFill>
                    </a:ln>
                  </pic:spPr>
                </pic:pic>
              </a:graphicData>
            </a:graphic>
          </wp:inline>
        </w:drawing>
      </w:r>
    </w:p>
    <w:p w14:paraId="6D1D4AC1" w14:textId="44CB9172" w:rsidR="00FA21D8" w:rsidRDefault="00FA21D8" w:rsidP="00FA21D8">
      <w:pPr>
        <w:pStyle w:val="Caption"/>
        <w:ind w:left="720"/>
        <w:jc w:val="center"/>
        <w:rPr>
          <w:color w:val="00B050"/>
        </w:rPr>
      </w:pPr>
      <w:bookmarkStart w:id="331" w:name="_Toc2077442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46</w:t>
      </w:r>
      <w:r w:rsidR="00D15F53">
        <w:rPr>
          <w:noProof/>
        </w:rPr>
        <w:fldChar w:fldCharType="end"/>
      </w:r>
      <w:r>
        <w:t xml:space="preserve"> </w:t>
      </w:r>
      <w:r w:rsidR="003A2793">
        <w:t>–</w:t>
      </w:r>
      <w:r>
        <w:t xml:space="preserve"> Arduino Programmer Port Selection</w:t>
      </w:r>
      <w:bookmarkEnd w:id="331"/>
    </w:p>
    <w:p w14:paraId="17C9BCEF" w14:textId="77777777" w:rsidR="00083948" w:rsidRPr="001F4FB7" w:rsidRDefault="00083948" w:rsidP="006C4A3A">
      <w:pPr>
        <w:pStyle w:val="ListParagraph"/>
        <w:keepNext/>
        <w:numPr>
          <w:ilvl w:val="0"/>
          <w:numId w:val="8"/>
        </w:numPr>
        <w:spacing w:after="120"/>
        <w:contextualSpacing w:val="0"/>
      </w:pPr>
      <w:r w:rsidRPr="001F4FB7">
        <w:lastRenderedPageBreak/>
        <w:t xml:space="preserve">Click the upload (arrow) button on the IDE toolbar. The </w:t>
      </w:r>
      <w:r w:rsidR="00DA5E27" w:rsidRPr="001F4FB7">
        <w:rPr>
          <w:i/>
        </w:rPr>
        <w:t>ArduinoISP</w:t>
      </w:r>
      <w:r w:rsidR="00DA5E27" w:rsidRPr="001F4FB7">
        <w:t xml:space="preserve"> </w:t>
      </w:r>
      <w:r w:rsidRPr="001F4FB7">
        <w:t xml:space="preserve">code will be compiled and uploaded to the programmer. Verify that the upload completed successfully by looking for the </w:t>
      </w:r>
      <w:r w:rsidRPr="001F4FB7">
        <w:rPr>
          <w:i/>
        </w:rPr>
        <w:t>Done uploading</w:t>
      </w:r>
      <w:r w:rsidRPr="001F4FB7">
        <w:t xml:space="preserve"> message</w:t>
      </w:r>
      <w:r w:rsidR="00DA5E27" w:rsidRPr="001F4FB7">
        <w:t>.</w:t>
      </w:r>
    </w:p>
    <w:p w14:paraId="3161E92D" w14:textId="77777777" w:rsidR="00FA21D8" w:rsidRDefault="00917E91" w:rsidP="00FA21D8">
      <w:pPr>
        <w:pStyle w:val="ListParagraph"/>
        <w:keepNext/>
        <w:spacing w:after="120"/>
        <w:contextualSpacing w:val="0"/>
        <w:jc w:val="center"/>
      </w:pPr>
      <w:r>
        <w:rPr>
          <w:noProof/>
          <w:lang w:eastAsia="en-GB"/>
        </w:rPr>
        <w:drawing>
          <wp:inline distT="0" distB="0" distL="0" distR="0" wp14:anchorId="68B22D6E" wp14:editId="1685D564">
            <wp:extent cx="3240000" cy="3888000"/>
            <wp:effectExtent l="19050" t="19050" r="1778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 UploadISP.png"/>
                    <pic:cNvPicPr/>
                  </pic:nvPicPr>
                  <pic:blipFill>
                    <a:blip r:embed="rId68">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143B40B6" w14:textId="20E03863" w:rsidR="00FA21D8" w:rsidRPr="00DA5E27" w:rsidRDefault="00FA21D8" w:rsidP="00FA21D8">
      <w:pPr>
        <w:pStyle w:val="Caption"/>
        <w:ind w:left="720"/>
        <w:jc w:val="center"/>
        <w:rPr>
          <w:color w:val="00B050"/>
        </w:rPr>
      </w:pPr>
      <w:bookmarkStart w:id="332" w:name="_Toc2077442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47</w:t>
      </w:r>
      <w:r w:rsidR="00D15F53">
        <w:rPr>
          <w:noProof/>
        </w:rPr>
        <w:fldChar w:fldCharType="end"/>
      </w:r>
      <w:r>
        <w:t xml:space="preserve"> – Arduino IDE ISP Upload</w:t>
      </w:r>
      <w:bookmarkEnd w:id="332"/>
    </w:p>
    <w:p w14:paraId="402E4608" w14:textId="77777777" w:rsidR="00083948" w:rsidRPr="001F4FB7" w:rsidRDefault="00083948" w:rsidP="006C4A3A">
      <w:pPr>
        <w:pStyle w:val="ListParagraph"/>
        <w:numPr>
          <w:ilvl w:val="0"/>
          <w:numId w:val="8"/>
        </w:numPr>
        <w:spacing w:after="120"/>
        <w:ind w:left="714" w:hanging="357"/>
      </w:pPr>
      <w:r w:rsidRPr="001F4FB7">
        <w:t>A failed upload will be indicated by error messages in the status area at the bottom of the IDE window.</w:t>
      </w:r>
    </w:p>
    <w:p w14:paraId="4A41786C" w14:textId="77777777" w:rsidR="00083948" w:rsidRPr="001F4FB7" w:rsidRDefault="00006D96" w:rsidP="006C4A3A">
      <w:pPr>
        <w:pStyle w:val="ListParagraph"/>
        <w:numPr>
          <w:ilvl w:val="0"/>
          <w:numId w:val="8"/>
        </w:numPr>
      </w:pPr>
      <w:r w:rsidRPr="001F4FB7">
        <w:t>Disconnect</w:t>
      </w:r>
      <w:r w:rsidR="00083948" w:rsidRPr="001F4FB7">
        <w:t xml:space="preserve"> the USB cable from the programmer.</w:t>
      </w:r>
    </w:p>
    <w:p w14:paraId="4CB5A711" w14:textId="77777777" w:rsidR="00083948" w:rsidRPr="001F4FB7" w:rsidRDefault="00083948" w:rsidP="006C4A3A">
      <w:pPr>
        <w:pStyle w:val="ListParagraph"/>
        <w:keepNext/>
        <w:numPr>
          <w:ilvl w:val="0"/>
          <w:numId w:val="8"/>
        </w:numPr>
        <w:ind w:left="714" w:hanging="357"/>
      </w:pPr>
      <w:r w:rsidRPr="001F4FB7">
        <w:lastRenderedPageBreak/>
        <w:t>Connect a 10</w:t>
      </w:r>
      <w:r w:rsidRPr="001F4FB7">
        <w:rPr>
          <w:rFonts w:cs="Calibri"/>
        </w:rPr>
        <w:t>µF</w:t>
      </w:r>
      <w:r w:rsidRPr="001F4FB7">
        <w:t xml:space="preserve"> 25V electrolytic capacitor between the Reset and Ground pins of the programmer</w:t>
      </w:r>
      <w:r w:rsidR="00DA5E27" w:rsidRPr="001F4FB7">
        <w:t>, negative side to Ground</w:t>
      </w:r>
      <w:r w:rsidRPr="001F4FB7">
        <w:t>. This prevents the IDE from resetting the programmer and over</w:t>
      </w:r>
      <w:r w:rsidR="00DA5E27" w:rsidRPr="001F4FB7">
        <w:t xml:space="preserve">writing the </w:t>
      </w:r>
      <w:r w:rsidR="00DA5E27" w:rsidRPr="001F4FB7">
        <w:rPr>
          <w:i/>
        </w:rPr>
        <w:t>ArduinoISP</w:t>
      </w:r>
      <w:r w:rsidR="00DA5E27" w:rsidRPr="001F4FB7">
        <w:t xml:space="preserve"> software</w:t>
      </w:r>
      <w:r w:rsidR="009336E2" w:rsidRPr="001F4FB7">
        <w:t>, and allows the IDE to program the Simulator Interface</w:t>
      </w:r>
      <w:r w:rsidR="00DA5E27" w:rsidRPr="001F4FB7">
        <w:t>.</w:t>
      </w:r>
    </w:p>
    <w:p w14:paraId="6FD71D3A" w14:textId="77777777" w:rsidR="00FA21D8" w:rsidRDefault="00FA21D8" w:rsidP="00D57358">
      <w:pPr>
        <w:keepNext/>
        <w:ind w:left="357"/>
        <w:jc w:val="center"/>
      </w:pPr>
      <w:r>
        <w:rPr>
          <w:noProof/>
          <w:lang w:eastAsia="en-GB"/>
        </w:rPr>
        <w:drawing>
          <wp:inline distT="0" distB="0" distL="0" distR="0" wp14:anchorId="27581D8B" wp14:editId="7A722A85">
            <wp:extent cx="3600000" cy="2318400"/>
            <wp:effectExtent l="19050" t="19050" r="19685"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00000" cy="2318400"/>
                    </a:xfrm>
                    <a:prstGeom prst="rect">
                      <a:avLst/>
                    </a:prstGeom>
                    <a:ln w="12700">
                      <a:solidFill>
                        <a:schemeClr val="tx1"/>
                      </a:solidFill>
                    </a:ln>
                  </pic:spPr>
                </pic:pic>
              </a:graphicData>
            </a:graphic>
          </wp:inline>
        </w:drawing>
      </w:r>
    </w:p>
    <w:p w14:paraId="2A89230C" w14:textId="1E7EBEC8" w:rsidR="00FA21D8" w:rsidRPr="00DA5E27" w:rsidRDefault="00FA21D8" w:rsidP="00FA21D8">
      <w:pPr>
        <w:pStyle w:val="Caption"/>
        <w:ind w:left="720"/>
        <w:jc w:val="center"/>
        <w:rPr>
          <w:color w:val="00B050"/>
        </w:rPr>
      </w:pPr>
      <w:bookmarkStart w:id="333" w:name="_Toc20774424"/>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48</w:t>
      </w:r>
      <w:r w:rsidR="00D15F53">
        <w:rPr>
          <w:noProof/>
        </w:rPr>
        <w:fldChar w:fldCharType="end"/>
      </w:r>
      <w:r>
        <w:t xml:space="preserve"> – Programmer </w:t>
      </w:r>
      <w:r w:rsidR="006B15EE">
        <w:t xml:space="preserve">with </w:t>
      </w:r>
      <w:r>
        <w:t>Capacitor</w:t>
      </w:r>
      <w:bookmarkEnd w:id="333"/>
    </w:p>
    <w:p w14:paraId="6A124944" w14:textId="77777777" w:rsidR="00083948" w:rsidRPr="001F4FB7" w:rsidRDefault="00083948" w:rsidP="006C4A3A">
      <w:pPr>
        <w:pStyle w:val="ListParagraph"/>
        <w:numPr>
          <w:ilvl w:val="0"/>
          <w:numId w:val="8"/>
        </w:numPr>
      </w:pPr>
      <w:r w:rsidRPr="001F4FB7">
        <w:t>Reconnect the USB cable to the programmer.</w:t>
      </w:r>
    </w:p>
    <w:p w14:paraId="5A91A199" w14:textId="77777777" w:rsidR="00083948" w:rsidRPr="001F4FB7" w:rsidRDefault="00083948" w:rsidP="00DA5E27">
      <w:r w:rsidRPr="001F4FB7">
        <w:t>The programmer is now ready for use.</w:t>
      </w:r>
    </w:p>
    <w:p w14:paraId="1FF15A01" w14:textId="77777777" w:rsidR="00835317" w:rsidRDefault="00C03C6E" w:rsidP="00FE5199">
      <w:pPr>
        <w:pStyle w:val="Heading2"/>
      </w:pPr>
      <w:bookmarkStart w:id="334" w:name="_Toc20774348"/>
      <w:r>
        <w:t>Setting the Fuses</w:t>
      </w:r>
      <w:bookmarkEnd w:id="334"/>
    </w:p>
    <w:p w14:paraId="09168FAA" w14:textId="77777777" w:rsidR="00C03C6E" w:rsidRPr="001F4FB7" w:rsidRDefault="00C03C6E" w:rsidP="00C03C6E">
      <w:r w:rsidRPr="001F4FB7">
        <w:t xml:space="preserve">Perform the following steps to set the microcontroller </w:t>
      </w:r>
      <w:r w:rsidR="009336E2" w:rsidRPr="001F4FB7">
        <w:t>“</w:t>
      </w:r>
      <w:r w:rsidRPr="001F4FB7">
        <w:t>fuses</w:t>
      </w:r>
      <w:r w:rsidR="009336E2" w:rsidRPr="001F4FB7">
        <w:t>”</w:t>
      </w:r>
      <w:r w:rsidRPr="001F4FB7">
        <w:t>. The fuse</w:t>
      </w:r>
      <w:r w:rsidR="00DA5E27" w:rsidRPr="001F4FB7">
        <w:t>s and their</w:t>
      </w:r>
      <w:r w:rsidRPr="001F4FB7">
        <w:t xml:space="preserve"> values </w:t>
      </w:r>
      <w:r w:rsidR="00006D96" w:rsidRPr="001F4FB7">
        <w:t>are</w:t>
      </w:r>
      <w:r w:rsidRPr="001F4FB7">
        <w:t xml:space="preserve"> explained in </w:t>
      </w:r>
      <w:r w:rsidR="009336E2" w:rsidRPr="001F4FB7">
        <w:t xml:space="preserve">the </w:t>
      </w:r>
      <w:r w:rsidR="009336E2" w:rsidRPr="00133866">
        <w:rPr>
          <w:b/>
          <w:i/>
        </w:rPr>
        <w:t xml:space="preserve">Technical Reference </w:t>
      </w:r>
      <w:r w:rsidR="000E3FE4" w:rsidRPr="00133866">
        <w:rPr>
          <w:b/>
          <w:i/>
        </w:rPr>
        <w:t>Guide</w:t>
      </w:r>
      <w:r w:rsidRPr="001F4FB7">
        <w:t>.</w:t>
      </w:r>
    </w:p>
    <w:p w14:paraId="4192222F" w14:textId="77777777" w:rsidR="00006D96" w:rsidRPr="001F4FB7" w:rsidRDefault="00006D96" w:rsidP="006C4A3A">
      <w:pPr>
        <w:pStyle w:val="ListParagraph"/>
        <w:numPr>
          <w:ilvl w:val="0"/>
          <w:numId w:val="8"/>
        </w:numPr>
      </w:pPr>
      <w:r w:rsidRPr="001F4FB7">
        <w:t>Disconnect the USB cable from the programmer.</w:t>
      </w:r>
    </w:p>
    <w:p w14:paraId="1E362C1C" w14:textId="77777777" w:rsidR="00215D7E" w:rsidRPr="001F4FB7" w:rsidRDefault="00006D96" w:rsidP="006C4A3A">
      <w:pPr>
        <w:pStyle w:val="ListParagraph"/>
        <w:numPr>
          <w:ilvl w:val="0"/>
          <w:numId w:val="8"/>
        </w:numPr>
      </w:pPr>
      <w:r w:rsidRPr="001F4FB7">
        <w:t xml:space="preserve">Connect the ICSP pins on the Simulator Interface to the ICSP pins on the programmer with jumper wires as shown in the following diagram. </w:t>
      </w:r>
    </w:p>
    <w:p w14:paraId="1F46E925" w14:textId="77777777" w:rsidR="00215D7E" w:rsidRPr="001F4FB7" w:rsidRDefault="00D3619F" w:rsidP="006C4A3A">
      <w:pPr>
        <w:pStyle w:val="ListParagraph"/>
        <w:numPr>
          <w:ilvl w:val="0"/>
          <w:numId w:val="8"/>
        </w:numPr>
      </w:pPr>
      <w:r w:rsidRPr="001F4FB7">
        <w:t xml:space="preserve">Pin 1 on the Simulator Interface PCB is bottom left, identified by a white </w:t>
      </w:r>
      <w:r w:rsidR="00B9287A" w:rsidRPr="001F4FB7">
        <w:t>dot</w:t>
      </w:r>
      <w:r w:rsidRPr="001F4FB7">
        <w:t>.</w:t>
      </w:r>
    </w:p>
    <w:p w14:paraId="7E6AE20A" w14:textId="77777777" w:rsidR="00006D96" w:rsidRPr="001F4FB7" w:rsidRDefault="00D3619F" w:rsidP="006C4A3A">
      <w:pPr>
        <w:pStyle w:val="ListParagraph"/>
        <w:numPr>
          <w:ilvl w:val="0"/>
          <w:numId w:val="8"/>
        </w:numPr>
        <w:ind w:left="714" w:hanging="357"/>
        <w:contextualSpacing w:val="0"/>
      </w:pPr>
      <w:r w:rsidRPr="001F4FB7">
        <w:t xml:space="preserve">Pin 1 on the programmer is top left. </w:t>
      </w:r>
      <w:r w:rsidR="00006D96" w:rsidRPr="001F4FB7">
        <w:t xml:space="preserve">Note that pin 5 on the </w:t>
      </w:r>
      <w:r w:rsidR="00215D7E" w:rsidRPr="001F4FB7">
        <w:t>Simulator I</w:t>
      </w:r>
      <w:r w:rsidR="00006D96" w:rsidRPr="001F4FB7">
        <w:t xml:space="preserve">nterface </w:t>
      </w:r>
      <w:r w:rsidR="00215D7E" w:rsidRPr="001F4FB7">
        <w:t xml:space="preserve">PCB </w:t>
      </w:r>
      <w:r w:rsidR="00006D96" w:rsidRPr="001F4FB7">
        <w:t>is connected to pin 10 on the programmer.</w:t>
      </w:r>
    </w:p>
    <w:p w14:paraId="656EA346" w14:textId="77777777" w:rsidR="00006D96" w:rsidRDefault="00D15F53" w:rsidP="00006D96">
      <w:pPr>
        <w:pStyle w:val="ListParagraph"/>
        <w:keepNext/>
        <w:jc w:val="center"/>
      </w:pPr>
      <w:r>
        <w:rPr>
          <w:noProof/>
        </w:rPr>
        <w:drawing>
          <wp:inline distT="0" distB="0" distL="0" distR="0" wp14:anchorId="08D62608" wp14:editId="1A7DC22C">
            <wp:extent cx="2581200" cy="194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2 ISCP Connections Diagram v0.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81200" cy="1947600"/>
                    </a:xfrm>
                    <a:prstGeom prst="rect">
                      <a:avLst/>
                    </a:prstGeom>
                  </pic:spPr>
                </pic:pic>
              </a:graphicData>
            </a:graphic>
          </wp:inline>
        </w:drawing>
      </w:r>
    </w:p>
    <w:p w14:paraId="607AA831" w14:textId="09692975" w:rsidR="00006D96" w:rsidRDefault="00006D96" w:rsidP="00006D96">
      <w:pPr>
        <w:pStyle w:val="Caption"/>
        <w:ind w:left="720"/>
        <w:jc w:val="center"/>
      </w:pPr>
      <w:bookmarkStart w:id="335" w:name="_Toc2077442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49</w:t>
      </w:r>
      <w:r w:rsidR="00D15F53">
        <w:rPr>
          <w:noProof/>
        </w:rPr>
        <w:fldChar w:fldCharType="end"/>
      </w:r>
      <w:r>
        <w:t xml:space="preserve"> </w:t>
      </w:r>
      <w:r w:rsidR="003A2793">
        <w:t>–</w:t>
      </w:r>
      <w:r>
        <w:t xml:space="preserve"> Programmer Connections</w:t>
      </w:r>
      <w:bookmarkEnd w:id="335"/>
    </w:p>
    <w:p w14:paraId="5C9351FD" w14:textId="77777777" w:rsidR="00006D96" w:rsidRPr="001F4FB7" w:rsidRDefault="00006D96" w:rsidP="006C4A3A">
      <w:pPr>
        <w:pStyle w:val="ListParagraph"/>
        <w:keepNext/>
        <w:numPr>
          <w:ilvl w:val="0"/>
          <w:numId w:val="8"/>
        </w:numPr>
        <w:ind w:left="714" w:hanging="357"/>
        <w:contextualSpacing w:val="0"/>
      </w:pPr>
      <w:r w:rsidRPr="001F4FB7">
        <w:lastRenderedPageBreak/>
        <w:t>The following photograph shows the programmer connected to an interface board, including the connection to pin 10 of the programmer</w:t>
      </w:r>
      <w:r w:rsidR="00215D7E" w:rsidRPr="001F4FB7">
        <w:t xml:space="preserve"> (</w:t>
      </w:r>
      <w:r w:rsidR="00B9287A" w:rsidRPr="001F4FB7">
        <w:t>yellow</w:t>
      </w:r>
      <w:r w:rsidR="00215D7E" w:rsidRPr="001F4FB7">
        <w:t xml:space="preserve"> wire)</w:t>
      </w:r>
      <w:r w:rsidR="007214A0" w:rsidRPr="001F4FB7">
        <w:t>, not to the ICSP pin</w:t>
      </w:r>
      <w:r w:rsidRPr="001F4FB7">
        <w:t>.</w:t>
      </w:r>
      <w:r w:rsidR="00AD4B47" w:rsidRPr="001F4FB7">
        <w:t xml:space="preserve"> </w:t>
      </w:r>
    </w:p>
    <w:p w14:paraId="1ABD5039" w14:textId="77777777" w:rsidR="00006D96" w:rsidRDefault="00B9287A" w:rsidP="00006D96">
      <w:pPr>
        <w:pStyle w:val="ListParagraph"/>
        <w:keepNext/>
        <w:jc w:val="center"/>
      </w:pPr>
      <w:r>
        <w:rPr>
          <w:noProof/>
        </w:rPr>
        <w:drawing>
          <wp:inline distT="0" distB="0" distL="0" distR="0" wp14:anchorId="658ECD7A" wp14:editId="326DA3B4">
            <wp:extent cx="4320000" cy="2487600"/>
            <wp:effectExtent l="19050" t="19050" r="23495"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565.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487600"/>
                    </a:xfrm>
                    <a:prstGeom prst="rect">
                      <a:avLst/>
                    </a:prstGeom>
                    <a:ln w="12700">
                      <a:solidFill>
                        <a:schemeClr val="tx1"/>
                      </a:solidFill>
                    </a:ln>
                  </pic:spPr>
                </pic:pic>
              </a:graphicData>
            </a:graphic>
          </wp:inline>
        </w:drawing>
      </w:r>
    </w:p>
    <w:p w14:paraId="6BBB511A" w14:textId="0A798BC4" w:rsidR="00006D96" w:rsidRDefault="00006D96" w:rsidP="00006D96">
      <w:pPr>
        <w:pStyle w:val="Caption"/>
        <w:ind w:left="720"/>
        <w:jc w:val="center"/>
      </w:pPr>
      <w:bookmarkStart w:id="336" w:name="_Toc2077442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50</w:t>
      </w:r>
      <w:r w:rsidR="00D15F53">
        <w:rPr>
          <w:noProof/>
        </w:rPr>
        <w:fldChar w:fldCharType="end"/>
      </w:r>
      <w:r>
        <w:t xml:space="preserve"> – Programmer Connected to Interface Board</w:t>
      </w:r>
      <w:bookmarkEnd w:id="336"/>
    </w:p>
    <w:p w14:paraId="0C234DB5" w14:textId="77777777" w:rsidR="00006D96" w:rsidRPr="001F4FB7" w:rsidRDefault="00006D96" w:rsidP="006C4A3A">
      <w:pPr>
        <w:pStyle w:val="ListParagraph"/>
        <w:numPr>
          <w:ilvl w:val="0"/>
          <w:numId w:val="8"/>
        </w:numPr>
      </w:pPr>
      <w:r w:rsidRPr="001F4FB7">
        <w:t>Reconnect the USB cable to the programmer.</w:t>
      </w:r>
    </w:p>
    <w:p w14:paraId="4168C496" w14:textId="5838E975"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 | Board</w:t>
      </w:r>
      <w:r w:rsidRPr="001F4FB7">
        <w:t xml:space="preserve"> menu, ensure the correct </w:t>
      </w:r>
      <w:r w:rsidR="00215D7E" w:rsidRPr="001F4FB7">
        <w:t xml:space="preserve">target </w:t>
      </w:r>
      <w:r w:rsidRPr="001F4FB7">
        <w:t>board type to be programmed</w:t>
      </w:r>
      <w:r w:rsidR="00BC75A4" w:rsidRPr="001F4FB7">
        <w:t xml:space="preserve"> has been selected</w:t>
      </w:r>
      <w:r w:rsidRPr="001F4FB7">
        <w:t xml:space="preserve">, in this case </w:t>
      </w:r>
      <w:r w:rsidRPr="001F4FB7">
        <w:rPr>
          <w:i/>
        </w:rPr>
        <w:t xml:space="preserve">Simulator </w:t>
      </w:r>
      <w:r w:rsidR="00797994" w:rsidRPr="001F4FB7">
        <w:rPr>
          <w:i/>
        </w:rPr>
        <w:t xml:space="preserve">Board </w:t>
      </w:r>
      <w:r w:rsidRPr="001F4FB7">
        <w:rPr>
          <w:i/>
        </w:rPr>
        <w:t xml:space="preserve">Interface </w:t>
      </w:r>
      <w:r w:rsidR="00B9287A" w:rsidRPr="001F4FB7">
        <w:rPr>
          <w:i/>
        </w:rPr>
        <w:t>(Type 2</w:t>
      </w:r>
      <w:r w:rsidR="00B76F90">
        <w:rPr>
          <w:i/>
        </w:rPr>
        <w:t xml:space="preserve"> Rev E+</w:t>
      </w:r>
      <w:r w:rsidR="00B9287A" w:rsidRPr="001F4FB7">
        <w:rPr>
          <w:i/>
        </w:rPr>
        <w:t xml:space="preserve">) </w:t>
      </w:r>
      <w:r w:rsidRPr="001F4FB7">
        <w:rPr>
          <w:i/>
        </w:rPr>
        <w:t>(ICSP)</w:t>
      </w:r>
      <w:r w:rsidR="00917E91" w:rsidRPr="001F4FB7">
        <w:rPr>
          <w:rStyle w:val="FootnoteReference"/>
        </w:rPr>
        <w:footnoteReference w:id="29"/>
      </w:r>
      <w:r w:rsidR="00B76F90" w:rsidRPr="00405050">
        <w:rPr>
          <w:i/>
          <w:vertAlign w:val="superscript"/>
        </w:rPr>
        <w:t>,</w:t>
      </w:r>
      <w:r w:rsidR="00B76F90">
        <w:rPr>
          <w:rStyle w:val="FootnoteReference"/>
          <w:i/>
        </w:rPr>
        <w:footnoteReference w:id="30"/>
      </w:r>
      <w:r w:rsidRPr="001F4FB7">
        <w:t xml:space="preserve">. </w:t>
      </w:r>
    </w:p>
    <w:p w14:paraId="6B4A924B" w14:textId="34E700D8" w:rsidR="00D3619F" w:rsidRDefault="00B76F90" w:rsidP="007214A0">
      <w:pPr>
        <w:pStyle w:val="ListParagraph"/>
        <w:keepNext/>
        <w:jc w:val="center"/>
      </w:pPr>
      <w:r>
        <w:rPr>
          <w:noProof/>
        </w:rPr>
        <w:drawing>
          <wp:inline distT="0" distB="0" distL="0" distR="0" wp14:anchorId="76331807" wp14:editId="5CCA9E09">
            <wp:extent cx="5040000" cy="5612400"/>
            <wp:effectExtent l="19050" t="19050" r="27305" b="2667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9 - T2SimBoardSelectRevE.png"/>
                    <pic:cNvPicPr/>
                  </pic:nvPicPr>
                  <pic:blipFill>
                    <a:blip r:embed="rId72">
                      <a:extLst>
                        <a:ext uri="{28A0092B-C50C-407E-A947-70E740481C1C}">
                          <a14:useLocalDpi xmlns:a14="http://schemas.microsoft.com/office/drawing/2010/main" val="0"/>
                        </a:ext>
                      </a:extLst>
                    </a:blip>
                    <a:stretch>
                      <a:fillRect/>
                    </a:stretch>
                  </pic:blipFill>
                  <pic:spPr>
                    <a:xfrm>
                      <a:off x="0" y="0"/>
                      <a:ext cx="5040000" cy="5612400"/>
                    </a:xfrm>
                    <a:prstGeom prst="rect">
                      <a:avLst/>
                    </a:prstGeom>
                    <a:ln w="12700">
                      <a:solidFill>
                        <a:schemeClr val="tx1"/>
                      </a:solidFill>
                    </a:ln>
                  </pic:spPr>
                </pic:pic>
              </a:graphicData>
            </a:graphic>
          </wp:inline>
        </w:drawing>
      </w:r>
    </w:p>
    <w:p w14:paraId="26DB455A" w14:textId="682A5299" w:rsidR="00006D96" w:rsidRDefault="00D3619F" w:rsidP="007214A0">
      <w:pPr>
        <w:pStyle w:val="Caption"/>
        <w:ind w:left="720"/>
        <w:jc w:val="center"/>
        <w:rPr>
          <w:color w:val="00B050"/>
        </w:rPr>
      </w:pPr>
      <w:bookmarkStart w:id="337" w:name="_Toc2077442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51</w:t>
      </w:r>
      <w:r w:rsidR="00D15F53">
        <w:rPr>
          <w:noProof/>
        </w:rPr>
        <w:fldChar w:fldCharType="end"/>
      </w:r>
      <w:r>
        <w:t xml:space="preserve"> – Arduino IDE Target Board Selection</w:t>
      </w:r>
      <w:bookmarkEnd w:id="337"/>
    </w:p>
    <w:p w14:paraId="45005C25" w14:textId="77777777"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 | Programmer</w:t>
      </w:r>
      <w:r w:rsidRPr="001F4FB7">
        <w:t xml:space="preserve"> menu, select </w:t>
      </w:r>
      <w:r w:rsidRPr="001F4FB7">
        <w:rPr>
          <w:i/>
        </w:rPr>
        <w:t>Arduino as ISP</w:t>
      </w:r>
      <w:r w:rsidRPr="001F4FB7">
        <w:t xml:space="preserve"> as the programmer type.</w:t>
      </w:r>
    </w:p>
    <w:p w14:paraId="39DBD819" w14:textId="77777777" w:rsidR="00D3619F" w:rsidRDefault="00917E91" w:rsidP="007214A0">
      <w:pPr>
        <w:pStyle w:val="ListParagraph"/>
        <w:keepNext/>
        <w:spacing w:after="120"/>
        <w:contextualSpacing w:val="0"/>
        <w:jc w:val="center"/>
      </w:pPr>
      <w:r>
        <w:rPr>
          <w:noProof/>
          <w:lang w:eastAsia="en-GB"/>
        </w:rPr>
        <w:drawing>
          <wp:inline distT="0" distB="0" distL="0" distR="0" wp14:anchorId="3A500284" wp14:editId="2A7D623D">
            <wp:extent cx="4320000" cy="3852000"/>
            <wp:effectExtent l="19050" t="19050" r="2349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ProgrammerSelect.png"/>
                    <pic:cNvPicPr/>
                  </pic:nvPicPr>
                  <pic:blipFill>
                    <a:blip r:embed="rId73">
                      <a:extLst>
                        <a:ext uri="{28A0092B-C50C-407E-A947-70E740481C1C}">
                          <a14:useLocalDpi xmlns:a14="http://schemas.microsoft.com/office/drawing/2010/main" val="0"/>
                        </a:ext>
                      </a:extLst>
                    </a:blip>
                    <a:stretch>
                      <a:fillRect/>
                    </a:stretch>
                  </pic:blipFill>
                  <pic:spPr>
                    <a:xfrm>
                      <a:off x="0" y="0"/>
                      <a:ext cx="4320000" cy="3852000"/>
                    </a:xfrm>
                    <a:prstGeom prst="rect">
                      <a:avLst/>
                    </a:prstGeom>
                    <a:ln w="12700">
                      <a:solidFill>
                        <a:schemeClr val="tx1"/>
                      </a:solidFill>
                    </a:ln>
                  </pic:spPr>
                </pic:pic>
              </a:graphicData>
            </a:graphic>
          </wp:inline>
        </w:drawing>
      </w:r>
    </w:p>
    <w:p w14:paraId="41FE1D0F" w14:textId="0E0F6B55" w:rsidR="00D3619F" w:rsidRDefault="00D3619F" w:rsidP="007214A0">
      <w:pPr>
        <w:pStyle w:val="Caption"/>
        <w:ind w:left="720"/>
        <w:jc w:val="center"/>
        <w:rPr>
          <w:color w:val="00B050"/>
        </w:rPr>
      </w:pPr>
      <w:bookmarkStart w:id="338" w:name="_Toc2077442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52</w:t>
      </w:r>
      <w:r w:rsidR="00D15F53">
        <w:rPr>
          <w:noProof/>
        </w:rPr>
        <w:fldChar w:fldCharType="end"/>
      </w:r>
      <w:r>
        <w:t xml:space="preserve"> – Arduino IDE </w:t>
      </w:r>
      <w:r w:rsidR="008B621C">
        <w:t>Programmer</w:t>
      </w:r>
      <w:r>
        <w:t xml:space="preserve"> Selection</w:t>
      </w:r>
      <w:bookmarkEnd w:id="338"/>
    </w:p>
    <w:p w14:paraId="4CADAA74" w14:textId="77777777"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w:t>
      </w:r>
      <w:r w:rsidRPr="001F4FB7">
        <w:t xml:space="preserve"> menu, select </w:t>
      </w:r>
      <w:r w:rsidRPr="001F4FB7">
        <w:rPr>
          <w:i/>
        </w:rPr>
        <w:t>Burn Bootloader</w:t>
      </w:r>
      <w:r w:rsidRPr="001F4FB7">
        <w:t xml:space="preserve">. The microcontroller fuses </w:t>
      </w:r>
      <w:r w:rsidR="00917E91" w:rsidRPr="001F4FB7">
        <w:t xml:space="preserve">on the Simulator Interface Board </w:t>
      </w:r>
      <w:r w:rsidRPr="001F4FB7">
        <w:t xml:space="preserve">will be set. Verify that the burn process completed successfully by looking for the </w:t>
      </w:r>
      <w:r w:rsidRPr="001F4FB7">
        <w:rPr>
          <w:i/>
        </w:rPr>
        <w:t>Done burning bootloader</w:t>
      </w:r>
      <w:r w:rsidRPr="001F4FB7">
        <w:t xml:space="preserve"> message.</w:t>
      </w:r>
    </w:p>
    <w:p w14:paraId="3D711475" w14:textId="77777777" w:rsidR="00D3619F" w:rsidRDefault="00917E91" w:rsidP="007214A0">
      <w:pPr>
        <w:pStyle w:val="ListParagraph"/>
        <w:keepNext/>
        <w:jc w:val="center"/>
      </w:pPr>
      <w:r>
        <w:rPr>
          <w:noProof/>
          <w:lang w:eastAsia="en-GB"/>
        </w:rPr>
        <w:drawing>
          <wp:inline distT="0" distB="0" distL="0" distR="0" wp14:anchorId="272E814C" wp14:editId="3E2310DC">
            <wp:extent cx="3240000" cy="3888000"/>
            <wp:effectExtent l="19050" t="19050" r="17780"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BurnBootloader.png"/>
                    <pic:cNvPicPr/>
                  </pic:nvPicPr>
                  <pic:blipFill>
                    <a:blip r:embed="rId74">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362AB10F" w14:textId="3E5F4050" w:rsidR="00006D96" w:rsidRPr="00D3619F" w:rsidRDefault="00D3619F" w:rsidP="007214A0">
      <w:pPr>
        <w:pStyle w:val="Caption"/>
        <w:ind w:left="720"/>
        <w:jc w:val="center"/>
      </w:pPr>
      <w:bookmarkStart w:id="339" w:name="_Toc20774429"/>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53</w:t>
      </w:r>
      <w:r w:rsidR="00D15F53">
        <w:rPr>
          <w:noProof/>
        </w:rPr>
        <w:fldChar w:fldCharType="end"/>
      </w:r>
      <w:r>
        <w:t xml:space="preserve"> – Arduino IDE Burn Bootloader</w:t>
      </w:r>
      <w:bookmarkEnd w:id="339"/>
    </w:p>
    <w:p w14:paraId="1ED75D26" w14:textId="77777777" w:rsidR="007214A0" w:rsidRPr="001F4FB7" w:rsidRDefault="007214A0" w:rsidP="006C4A3A">
      <w:pPr>
        <w:pStyle w:val="ListParagraph"/>
        <w:numPr>
          <w:ilvl w:val="0"/>
          <w:numId w:val="8"/>
        </w:numPr>
      </w:pPr>
      <w:r w:rsidRPr="001F4FB7">
        <w:rPr>
          <w:b/>
        </w:rPr>
        <w:t>Important note:</w:t>
      </w:r>
      <w:r w:rsidRPr="001F4FB7">
        <w:t xml:space="preserve"> If a microcontroller </w:t>
      </w:r>
      <w:r w:rsidR="00215D7E" w:rsidRPr="001F4FB7">
        <w:t xml:space="preserve">previously used in </w:t>
      </w:r>
      <w:r w:rsidRPr="001F4FB7">
        <w:t xml:space="preserve">an Arduino board </w:t>
      </w:r>
      <w:r w:rsidR="00BC75A4" w:rsidRPr="001F4FB7">
        <w:t xml:space="preserve">is to be re-used </w:t>
      </w:r>
      <w:r w:rsidRPr="001F4FB7">
        <w:t>on the Simulator Interface board, carry out the steps above to set the fuses before removing the microcontroller from the donor Arduino. Brand new ATmega328P-PU microcontrollers should be configured to use the 8MHz internal clock by default, but one</w:t>
      </w:r>
      <w:r w:rsidR="00215D7E" w:rsidRPr="001F4FB7">
        <w:t>s</w:t>
      </w:r>
      <w:r w:rsidRPr="001F4FB7">
        <w:t xml:space="preserve"> previously used on an Arduino will be configured to require </w:t>
      </w:r>
      <w:r w:rsidR="00215D7E" w:rsidRPr="001F4FB7">
        <w:t>an</w:t>
      </w:r>
      <w:r w:rsidRPr="001F4FB7">
        <w:t xml:space="preserve"> external crystal clock. Once you have set the fuses, move the microcontroller from the donor Arduino to the Simulator Interface Board.</w:t>
      </w:r>
    </w:p>
    <w:p w14:paraId="471D4655" w14:textId="77777777" w:rsidR="007214A0" w:rsidRPr="001F4FB7" w:rsidRDefault="007214A0" w:rsidP="006C4A3A">
      <w:pPr>
        <w:pStyle w:val="ListParagraph"/>
        <w:numPr>
          <w:ilvl w:val="0"/>
          <w:numId w:val="8"/>
        </w:numPr>
      </w:pPr>
      <w:r w:rsidRPr="001F4FB7">
        <w:t xml:space="preserve">Note that if new firmware </w:t>
      </w:r>
      <w:r w:rsidR="00BC75A4" w:rsidRPr="001F4FB7">
        <w:t xml:space="preserve">is being uploaded </w:t>
      </w:r>
      <w:r w:rsidRPr="001F4FB7">
        <w:t>to an existing Simulator Interface Board, there should be no need to go through the steps to set the fuses every time, unless a change in fuse values is required by the new firmware.</w:t>
      </w:r>
    </w:p>
    <w:p w14:paraId="49200850" w14:textId="77777777" w:rsidR="00D3619F" w:rsidRPr="001F4FB7" w:rsidRDefault="00D3619F" w:rsidP="00D3619F">
      <w:r w:rsidRPr="001F4FB7">
        <w:t xml:space="preserve">The </w:t>
      </w:r>
      <w:r w:rsidR="007214A0" w:rsidRPr="001F4FB7">
        <w:t xml:space="preserve">microcontroller is </w:t>
      </w:r>
      <w:r w:rsidRPr="001F4FB7">
        <w:t xml:space="preserve">now ready for </w:t>
      </w:r>
      <w:r w:rsidR="007214A0" w:rsidRPr="001F4FB7">
        <w:t>firmware upload</w:t>
      </w:r>
      <w:r w:rsidRPr="001F4FB7">
        <w:t>.</w:t>
      </w:r>
    </w:p>
    <w:p w14:paraId="6CEBD24E" w14:textId="77777777" w:rsidR="00006D96" w:rsidRDefault="00AD4B47" w:rsidP="00166FBD">
      <w:pPr>
        <w:pStyle w:val="Heading2"/>
        <w:pageBreakBefore/>
      </w:pPr>
      <w:bookmarkStart w:id="340" w:name="_Toc20774349"/>
      <w:r>
        <w:lastRenderedPageBreak/>
        <w:t>Firmware Upload</w:t>
      </w:r>
      <w:bookmarkEnd w:id="340"/>
    </w:p>
    <w:p w14:paraId="2DEFF419" w14:textId="77777777" w:rsidR="00A02E53" w:rsidRPr="001F4FB7" w:rsidRDefault="00A02E53" w:rsidP="00A02E53">
      <w:r w:rsidRPr="001F4FB7">
        <w:t>Perform the following steps to upload the</w:t>
      </w:r>
      <w:r w:rsidR="001F4FB7">
        <w:t xml:space="preserve"> Type 2</w:t>
      </w:r>
      <w:r w:rsidRPr="001F4FB7">
        <w:t xml:space="preserve"> Simulator Interface firmware to the board.</w:t>
      </w:r>
    </w:p>
    <w:p w14:paraId="69741D00" w14:textId="77777777" w:rsidR="00A02E53" w:rsidRPr="001F4FB7" w:rsidRDefault="00A02E53" w:rsidP="006C4A3A">
      <w:pPr>
        <w:pStyle w:val="ListParagraph"/>
        <w:numPr>
          <w:ilvl w:val="0"/>
          <w:numId w:val="9"/>
        </w:numPr>
      </w:pPr>
      <w:r w:rsidRPr="001F4FB7">
        <w:t>Connect the Simulator Interface Board to the programmer as described in the previous section.</w:t>
      </w:r>
    </w:p>
    <w:p w14:paraId="26897280" w14:textId="77777777" w:rsidR="00A02E53" w:rsidRPr="001F4FB7" w:rsidRDefault="00A02E53" w:rsidP="006C4A3A">
      <w:pPr>
        <w:pStyle w:val="ListParagraph"/>
        <w:numPr>
          <w:ilvl w:val="0"/>
          <w:numId w:val="9"/>
        </w:numPr>
      </w:pPr>
      <w:r w:rsidRPr="001F4FB7">
        <w:t>Download and install the MemoryFree</w:t>
      </w:r>
      <w:r w:rsidRPr="001F4FB7">
        <w:rPr>
          <w:rStyle w:val="FootnoteReference"/>
        </w:rPr>
        <w:footnoteReference w:id="31"/>
      </w:r>
      <w:r w:rsidRPr="001F4FB7">
        <w:t xml:space="preserve"> and VTSerial</w:t>
      </w:r>
      <w:r w:rsidRPr="001F4FB7">
        <w:rPr>
          <w:rStyle w:val="FootnoteReference"/>
        </w:rPr>
        <w:footnoteReference w:id="32"/>
      </w:r>
      <w:r w:rsidRPr="001F4FB7">
        <w:t xml:space="preserve"> libraries. For convenience these libraries are can also be found in the GitHub repository with the Simulator Interface firmware.</w:t>
      </w:r>
      <w:r w:rsidR="004F3A7E" w:rsidRPr="001F4FB7">
        <w:t xml:space="preserve"> Note that the libraries </w:t>
      </w:r>
      <w:r w:rsidR="00BC75A4" w:rsidRPr="001F4FB7">
        <w:t xml:space="preserve">can be installed </w:t>
      </w:r>
      <w:r w:rsidR="004F3A7E" w:rsidRPr="001F4FB7">
        <w:t xml:space="preserve">straight from the </w:t>
      </w:r>
      <w:r w:rsidR="00A93DF4" w:rsidRPr="001F4FB7">
        <w:t xml:space="preserve">compressed </w:t>
      </w:r>
      <w:r w:rsidR="004F3A7E" w:rsidRPr="001F4FB7">
        <w:t>zip</w:t>
      </w:r>
      <w:r w:rsidR="00A93DF4" w:rsidRPr="001F4FB7">
        <w:t xml:space="preserve"> </w:t>
      </w:r>
      <w:r w:rsidR="004F3A7E" w:rsidRPr="001F4FB7">
        <w:t xml:space="preserve">files by selecting </w:t>
      </w:r>
      <w:r w:rsidR="004F3A7E" w:rsidRPr="001F4FB7">
        <w:rPr>
          <w:i/>
        </w:rPr>
        <w:t>Add .ZIP Library</w:t>
      </w:r>
      <w:r w:rsidR="004F3A7E" w:rsidRPr="001F4FB7">
        <w:t xml:space="preserve"> from the </w:t>
      </w:r>
      <w:r w:rsidR="004F3A7E" w:rsidRPr="001F4FB7">
        <w:rPr>
          <w:i/>
        </w:rPr>
        <w:t>Sketch | Include Library</w:t>
      </w:r>
      <w:r w:rsidR="004F3A7E" w:rsidRPr="001F4FB7">
        <w:t xml:space="preserve"> menu.</w:t>
      </w:r>
    </w:p>
    <w:p w14:paraId="01FA68C1" w14:textId="77777777" w:rsidR="004F3A7E" w:rsidRDefault="00917E91" w:rsidP="00D57358">
      <w:pPr>
        <w:ind w:left="360"/>
        <w:jc w:val="center"/>
      </w:pPr>
      <w:r>
        <w:rPr>
          <w:noProof/>
          <w:lang w:eastAsia="en-GB"/>
        </w:rPr>
        <w:drawing>
          <wp:inline distT="0" distB="0" distL="0" distR="0" wp14:anchorId="624A9000" wp14:editId="61834629">
            <wp:extent cx="3240000" cy="3895200"/>
            <wp:effectExtent l="19050" t="19050" r="1778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AddZipLibrary.png"/>
                    <pic:cNvPicPr/>
                  </pic:nvPicPr>
                  <pic:blipFill>
                    <a:blip r:embed="rId75">
                      <a:extLst>
                        <a:ext uri="{28A0092B-C50C-407E-A947-70E740481C1C}">
                          <a14:useLocalDpi xmlns:a14="http://schemas.microsoft.com/office/drawing/2010/main" val="0"/>
                        </a:ext>
                      </a:extLst>
                    </a:blip>
                    <a:stretch>
                      <a:fillRect/>
                    </a:stretch>
                  </pic:blipFill>
                  <pic:spPr>
                    <a:xfrm>
                      <a:off x="0" y="0"/>
                      <a:ext cx="3240000" cy="3895200"/>
                    </a:xfrm>
                    <a:prstGeom prst="rect">
                      <a:avLst/>
                    </a:prstGeom>
                    <a:ln w="12700">
                      <a:solidFill>
                        <a:schemeClr val="tx1"/>
                      </a:solidFill>
                    </a:ln>
                  </pic:spPr>
                </pic:pic>
              </a:graphicData>
            </a:graphic>
          </wp:inline>
        </w:drawing>
      </w:r>
    </w:p>
    <w:p w14:paraId="7E9155D4" w14:textId="4BC8B666" w:rsidR="004F3A7E" w:rsidRDefault="004F3A7E" w:rsidP="004F3A7E">
      <w:pPr>
        <w:pStyle w:val="Caption"/>
        <w:ind w:left="720"/>
        <w:jc w:val="center"/>
        <w:rPr>
          <w:color w:val="00B050"/>
        </w:rPr>
      </w:pPr>
      <w:bookmarkStart w:id="341" w:name="_Toc2077443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54</w:t>
      </w:r>
      <w:r w:rsidR="00D15F53">
        <w:rPr>
          <w:noProof/>
        </w:rPr>
        <w:fldChar w:fldCharType="end"/>
      </w:r>
      <w:r>
        <w:t xml:space="preserve"> </w:t>
      </w:r>
      <w:r w:rsidR="003A2793">
        <w:t>–</w:t>
      </w:r>
      <w:r>
        <w:t xml:space="preserve"> Arduino IDE Add Library</w:t>
      </w:r>
      <w:bookmarkEnd w:id="341"/>
    </w:p>
    <w:p w14:paraId="28969C2E" w14:textId="38CB0569" w:rsidR="00917E91" w:rsidRPr="001F4FB7" w:rsidRDefault="00A02E53" w:rsidP="006C4A3A">
      <w:pPr>
        <w:pStyle w:val="ListParagraph"/>
        <w:numPr>
          <w:ilvl w:val="0"/>
          <w:numId w:val="9"/>
        </w:numPr>
      </w:pPr>
      <w:r w:rsidRPr="001F4FB7">
        <w:t xml:space="preserve">Download the Simulator Interface firmware </w:t>
      </w:r>
      <w:r w:rsidR="00DB3065">
        <w:t xml:space="preserve">from GitHub </w:t>
      </w:r>
      <w:r w:rsidRPr="001F4FB7">
        <w:t xml:space="preserve">and </w:t>
      </w:r>
      <w:r w:rsidR="00917E91" w:rsidRPr="001F4FB7">
        <w:t>unpack the files into the Arduino IDE sketchbook directory noted earlier. Note that all the firmware files must be unpacked into the directory; it is not possible to compile the firmware code from within a downloaded zip file.</w:t>
      </w:r>
    </w:p>
    <w:p w14:paraId="34F26C59" w14:textId="77777777" w:rsidR="00A02E53" w:rsidRPr="001F4FB7" w:rsidRDefault="008B621C" w:rsidP="006C4A3A">
      <w:pPr>
        <w:pStyle w:val="ListParagraph"/>
        <w:numPr>
          <w:ilvl w:val="0"/>
          <w:numId w:val="9"/>
        </w:numPr>
      </w:pPr>
      <w:r w:rsidRPr="001F4FB7">
        <w:t>Load the firm</w:t>
      </w:r>
      <w:r w:rsidR="00917E91" w:rsidRPr="001F4FB7">
        <w:t xml:space="preserve">ware </w:t>
      </w:r>
      <w:r w:rsidR="00A02E53" w:rsidRPr="001F4FB7">
        <w:t>into</w:t>
      </w:r>
      <w:r w:rsidR="004F3A7E" w:rsidRPr="001F4FB7">
        <w:t xml:space="preserve"> the Arduino IDE by double clicking the name of the main file</w:t>
      </w:r>
      <w:r w:rsidR="00745D9B" w:rsidRPr="001F4FB7">
        <w:t xml:space="preserve"> in Windows Explorer</w:t>
      </w:r>
      <w:r w:rsidR="004F3A7E" w:rsidRPr="001F4FB7">
        <w:t>,</w:t>
      </w:r>
      <w:r w:rsidR="00215D7E" w:rsidRPr="001F4FB7">
        <w:t xml:space="preserve"> e.g.</w:t>
      </w:r>
      <w:r w:rsidR="004F3A7E" w:rsidRPr="001F4FB7">
        <w:t xml:space="preserve"> </w:t>
      </w:r>
      <w:r w:rsidR="00745D9B" w:rsidRPr="001F4FB7">
        <w:rPr>
          <w:i/>
        </w:rPr>
        <w:t>Type2</w:t>
      </w:r>
      <w:r w:rsidR="004F3A7E" w:rsidRPr="001F4FB7">
        <w:rPr>
          <w:i/>
        </w:rPr>
        <w:t>Interface_v</w:t>
      </w:r>
      <w:r w:rsidR="00745D9B" w:rsidRPr="001F4FB7">
        <w:rPr>
          <w:i/>
        </w:rPr>
        <w:t>3</w:t>
      </w:r>
      <w:r w:rsidR="004F3A7E" w:rsidRPr="001F4FB7">
        <w:rPr>
          <w:i/>
        </w:rPr>
        <w:t>_</w:t>
      </w:r>
      <w:r w:rsidR="00745D9B" w:rsidRPr="001F4FB7">
        <w:rPr>
          <w:i/>
        </w:rPr>
        <w:t>2</w:t>
      </w:r>
      <w:r w:rsidR="004F3A7E" w:rsidRPr="001F4FB7">
        <w:rPr>
          <w:i/>
        </w:rPr>
        <w:t>.ino</w:t>
      </w:r>
      <w:r w:rsidR="004F3A7E" w:rsidRPr="001F4FB7">
        <w:t>.</w:t>
      </w:r>
      <w:r w:rsidR="00D24C94" w:rsidRPr="001F4FB7">
        <w:t xml:space="preserve"> </w:t>
      </w:r>
    </w:p>
    <w:p w14:paraId="533371CA" w14:textId="4E35340B" w:rsidR="00A02E53" w:rsidRPr="001F4FB7" w:rsidRDefault="00A02E53" w:rsidP="006C4A3A">
      <w:pPr>
        <w:pStyle w:val="ListParagraph"/>
        <w:numPr>
          <w:ilvl w:val="0"/>
          <w:numId w:val="9"/>
        </w:numPr>
        <w:spacing w:after="120"/>
        <w:contextualSpacing w:val="0"/>
      </w:pPr>
      <w:r w:rsidRPr="001F4FB7">
        <w:t xml:space="preserve">On the </w:t>
      </w:r>
      <w:r w:rsidRPr="001F4FB7">
        <w:rPr>
          <w:i/>
        </w:rPr>
        <w:t>Tools | Board</w:t>
      </w:r>
      <w:r w:rsidRPr="001F4FB7">
        <w:t xml:space="preserve"> menu, </w:t>
      </w:r>
      <w:r w:rsidR="007A0C7C" w:rsidRPr="001F4FB7">
        <w:t xml:space="preserve">as above </w:t>
      </w:r>
      <w:r w:rsidRPr="001F4FB7">
        <w:t xml:space="preserve">ensure </w:t>
      </w:r>
      <w:r w:rsidR="00BC75A4" w:rsidRPr="001F4FB7">
        <w:t xml:space="preserve">that </w:t>
      </w:r>
      <w:r w:rsidRPr="001F4FB7">
        <w:t>the correct board type to be programmed</w:t>
      </w:r>
      <w:r w:rsidR="00BC75A4" w:rsidRPr="001F4FB7">
        <w:t xml:space="preserve"> has been selected</w:t>
      </w:r>
      <w:r w:rsidRPr="001F4FB7">
        <w:t xml:space="preserve">, in this case </w:t>
      </w:r>
      <w:r w:rsidRPr="001F4FB7">
        <w:rPr>
          <w:i/>
        </w:rPr>
        <w:t xml:space="preserve">Simulator </w:t>
      </w:r>
      <w:r w:rsidR="0001008E" w:rsidRPr="001F4FB7">
        <w:rPr>
          <w:i/>
        </w:rPr>
        <w:t xml:space="preserve">Board </w:t>
      </w:r>
      <w:r w:rsidRPr="001F4FB7">
        <w:rPr>
          <w:i/>
        </w:rPr>
        <w:t>Interface</w:t>
      </w:r>
      <w:r w:rsidR="00745D9B" w:rsidRPr="001F4FB7">
        <w:rPr>
          <w:i/>
        </w:rPr>
        <w:t xml:space="preserve"> (Type 2</w:t>
      </w:r>
      <w:r w:rsidR="000E4BC6">
        <w:rPr>
          <w:i/>
        </w:rPr>
        <w:t xml:space="preserve"> Rev E+</w:t>
      </w:r>
      <w:r w:rsidR="00745D9B" w:rsidRPr="001F4FB7">
        <w:rPr>
          <w:i/>
        </w:rPr>
        <w:t>)</w:t>
      </w:r>
      <w:r w:rsidRPr="001F4FB7">
        <w:rPr>
          <w:i/>
        </w:rPr>
        <w:t xml:space="preserve"> (ICSP)</w:t>
      </w:r>
      <w:r w:rsidRPr="001F4FB7">
        <w:t xml:space="preserve">. </w:t>
      </w:r>
    </w:p>
    <w:p w14:paraId="77A13BF4" w14:textId="77777777" w:rsidR="00A02E53" w:rsidRPr="001F4FB7" w:rsidRDefault="00A02E53" w:rsidP="006C4A3A">
      <w:pPr>
        <w:pStyle w:val="ListParagraph"/>
        <w:keepNext/>
        <w:numPr>
          <w:ilvl w:val="0"/>
          <w:numId w:val="9"/>
        </w:numPr>
        <w:spacing w:after="120"/>
        <w:contextualSpacing w:val="0"/>
      </w:pPr>
      <w:r w:rsidRPr="001F4FB7">
        <w:lastRenderedPageBreak/>
        <w:t xml:space="preserve">On the </w:t>
      </w:r>
      <w:r w:rsidRPr="001F4FB7">
        <w:rPr>
          <w:i/>
        </w:rPr>
        <w:t>Tools | Programmer</w:t>
      </w:r>
      <w:r w:rsidRPr="001F4FB7">
        <w:t xml:space="preserve"> menu, </w:t>
      </w:r>
      <w:r w:rsidR="007A0C7C" w:rsidRPr="001F4FB7">
        <w:t xml:space="preserve">as above </w:t>
      </w:r>
      <w:r w:rsidRPr="001F4FB7">
        <w:t xml:space="preserve">select </w:t>
      </w:r>
      <w:r w:rsidRPr="001F4FB7">
        <w:rPr>
          <w:i/>
        </w:rPr>
        <w:t>Arduino as ISP</w:t>
      </w:r>
      <w:r w:rsidRPr="001F4FB7">
        <w:t xml:space="preserve"> as the programmer type.</w:t>
      </w:r>
    </w:p>
    <w:p w14:paraId="7F85FD38" w14:textId="77777777" w:rsidR="00A02E53" w:rsidRPr="001F4FB7" w:rsidRDefault="00A02E53" w:rsidP="006C4A3A">
      <w:pPr>
        <w:pStyle w:val="ListParagraph"/>
        <w:keepNext/>
        <w:numPr>
          <w:ilvl w:val="0"/>
          <w:numId w:val="9"/>
        </w:numPr>
        <w:spacing w:after="120"/>
        <w:contextualSpacing w:val="0"/>
      </w:pPr>
      <w:r w:rsidRPr="001F4FB7">
        <w:t xml:space="preserve">Click the upload (arrow) button on the IDE toolbar. The </w:t>
      </w:r>
      <w:r w:rsidR="004F3A7E" w:rsidRPr="001F4FB7">
        <w:t xml:space="preserve">Simulator Interface firmware </w:t>
      </w:r>
      <w:r w:rsidRPr="001F4FB7">
        <w:t xml:space="preserve">will be compiled and uploaded to the </w:t>
      </w:r>
      <w:r w:rsidR="004F3A7E" w:rsidRPr="001F4FB7">
        <w:t xml:space="preserve">interface board. </w:t>
      </w:r>
      <w:r w:rsidRPr="001F4FB7">
        <w:t xml:space="preserve">Verify that the upload completed successfully by looking for the </w:t>
      </w:r>
      <w:r w:rsidRPr="001F4FB7">
        <w:rPr>
          <w:i/>
        </w:rPr>
        <w:t>Done uploading</w:t>
      </w:r>
      <w:r w:rsidRPr="001F4FB7">
        <w:t xml:space="preserve"> message.</w:t>
      </w:r>
    </w:p>
    <w:p w14:paraId="525037AB" w14:textId="77777777" w:rsidR="00A02E53" w:rsidRDefault="00745D9B" w:rsidP="00A02E53">
      <w:pPr>
        <w:pStyle w:val="ListParagraph"/>
        <w:keepNext/>
        <w:spacing w:after="120"/>
        <w:contextualSpacing w:val="0"/>
        <w:jc w:val="center"/>
      </w:pPr>
      <w:r>
        <w:rPr>
          <w:noProof/>
        </w:rPr>
        <w:drawing>
          <wp:inline distT="0" distB="0" distL="0" distR="0" wp14:anchorId="04277DE5" wp14:editId="7A157C5A">
            <wp:extent cx="3240000" cy="3664800"/>
            <wp:effectExtent l="19050" t="19050" r="1778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2UploadComplete.png"/>
                    <pic:cNvPicPr/>
                  </pic:nvPicPr>
                  <pic:blipFill>
                    <a:blip r:embed="rId76">
                      <a:extLst>
                        <a:ext uri="{28A0092B-C50C-407E-A947-70E740481C1C}">
                          <a14:useLocalDpi xmlns:a14="http://schemas.microsoft.com/office/drawing/2010/main" val="0"/>
                        </a:ext>
                      </a:extLst>
                    </a:blip>
                    <a:stretch>
                      <a:fillRect/>
                    </a:stretch>
                  </pic:blipFill>
                  <pic:spPr>
                    <a:xfrm>
                      <a:off x="0" y="0"/>
                      <a:ext cx="3240000" cy="3664800"/>
                    </a:xfrm>
                    <a:prstGeom prst="rect">
                      <a:avLst/>
                    </a:prstGeom>
                    <a:ln w="12700">
                      <a:solidFill>
                        <a:schemeClr val="tx1"/>
                      </a:solidFill>
                    </a:ln>
                  </pic:spPr>
                </pic:pic>
              </a:graphicData>
            </a:graphic>
          </wp:inline>
        </w:drawing>
      </w:r>
    </w:p>
    <w:p w14:paraId="6A746B5E" w14:textId="4ED316D1" w:rsidR="00A02E53" w:rsidRPr="00DA5E27" w:rsidRDefault="00A02E53" w:rsidP="00A02E53">
      <w:pPr>
        <w:pStyle w:val="Caption"/>
        <w:ind w:left="720"/>
        <w:jc w:val="center"/>
        <w:rPr>
          <w:color w:val="00B050"/>
        </w:rPr>
      </w:pPr>
      <w:bookmarkStart w:id="342" w:name="_Toc2077443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55</w:t>
      </w:r>
      <w:r w:rsidR="00D15F53">
        <w:rPr>
          <w:noProof/>
        </w:rPr>
        <w:fldChar w:fldCharType="end"/>
      </w:r>
      <w:r>
        <w:t xml:space="preserve"> – Arduino IDE </w:t>
      </w:r>
      <w:r w:rsidR="004F3A7E">
        <w:t>Firmware</w:t>
      </w:r>
      <w:r>
        <w:t xml:space="preserve"> Upload</w:t>
      </w:r>
      <w:bookmarkEnd w:id="342"/>
    </w:p>
    <w:p w14:paraId="0F47E399" w14:textId="77777777" w:rsidR="00A02E53" w:rsidRPr="001F4FB7" w:rsidRDefault="00A02E53" w:rsidP="006C4A3A">
      <w:pPr>
        <w:pStyle w:val="ListParagraph"/>
        <w:numPr>
          <w:ilvl w:val="0"/>
          <w:numId w:val="9"/>
        </w:numPr>
        <w:ind w:left="714" w:hanging="357"/>
      </w:pPr>
      <w:r w:rsidRPr="001F4FB7">
        <w:t>A failed upload will be indicated by error messages in the status area at the bottom of the IDE window.</w:t>
      </w:r>
    </w:p>
    <w:p w14:paraId="53F30E04" w14:textId="77777777" w:rsidR="004F3A7E" w:rsidRPr="001F4FB7" w:rsidRDefault="004F3A7E" w:rsidP="006C4A3A">
      <w:pPr>
        <w:pStyle w:val="ListParagraph"/>
        <w:numPr>
          <w:ilvl w:val="0"/>
          <w:numId w:val="9"/>
        </w:numPr>
        <w:ind w:left="714" w:hanging="357"/>
      </w:pPr>
      <w:r w:rsidRPr="001F4FB7">
        <w:t xml:space="preserve">When the upload has completed the Simulator Interface board will be reset, and </w:t>
      </w:r>
      <w:r w:rsidR="00215D7E" w:rsidRPr="001F4FB7">
        <w:t xml:space="preserve">on restarting </w:t>
      </w:r>
      <w:r w:rsidRPr="001F4FB7">
        <w:t xml:space="preserve">the yellow diagnostic LED will flash according to the firmware version, for example </w:t>
      </w:r>
      <w:r w:rsidR="000E3FE4" w:rsidRPr="001F4FB7">
        <w:t>three</w:t>
      </w:r>
      <w:r w:rsidRPr="001F4FB7">
        <w:t xml:space="preserve"> long and </w:t>
      </w:r>
      <w:r w:rsidR="000E3FE4" w:rsidRPr="001F4FB7">
        <w:t xml:space="preserve">two </w:t>
      </w:r>
      <w:r w:rsidRPr="001F4FB7">
        <w:t xml:space="preserve">short flashes </w:t>
      </w:r>
      <w:r w:rsidR="00215D7E" w:rsidRPr="001F4FB7">
        <w:t xml:space="preserve">indicates firmware </w:t>
      </w:r>
      <w:r w:rsidRPr="001F4FB7">
        <w:t xml:space="preserve">version </w:t>
      </w:r>
      <w:r w:rsidR="000E3FE4" w:rsidRPr="001F4FB7">
        <w:t>3.2</w:t>
      </w:r>
      <w:r w:rsidRPr="001F4FB7">
        <w:t>.</w:t>
      </w:r>
    </w:p>
    <w:p w14:paraId="2E6D9A74" w14:textId="77777777" w:rsidR="00A02E53" w:rsidRPr="001F4FB7" w:rsidRDefault="00A02E53" w:rsidP="006C4A3A">
      <w:pPr>
        <w:pStyle w:val="ListParagraph"/>
        <w:numPr>
          <w:ilvl w:val="0"/>
          <w:numId w:val="9"/>
        </w:numPr>
        <w:ind w:left="714" w:hanging="357"/>
      </w:pPr>
      <w:r w:rsidRPr="001F4FB7">
        <w:t>Disconnect the USB cable from the programmer.</w:t>
      </w:r>
    </w:p>
    <w:p w14:paraId="3DCB164E" w14:textId="77777777" w:rsidR="004F3A7E" w:rsidRPr="001F4FB7" w:rsidRDefault="004F3A7E" w:rsidP="006C4A3A">
      <w:pPr>
        <w:pStyle w:val="ListParagraph"/>
        <w:numPr>
          <w:ilvl w:val="0"/>
          <w:numId w:val="9"/>
        </w:numPr>
        <w:ind w:left="714" w:hanging="357"/>
      </w:pPr>
      <w:r w:rsidRPr="001F4FB7">
        <w:t>Disconnect the programmer from the Simulator Interface Board.</w:t>
      </w:r>
    </w:p>
    <w:p w14:paraId="332370B9" w14:textId="77777777" w:rsidR="007426D0" w:rsidRPr="001F4FB7" w:rsidRDefault="007426D0" w:rsidP="006C4A3A">
      <w:pPr>
        <w:pStyle w:val="ListParagraph"/>
        <w:numPr>
          <w:ilvl w:val="0"/>
          <w:numId w:val="9"/>
        </w:numPr>
        <w:ind w:left="714" w:hanging="357"/>
      </w:pPr>
      <w:r w:rsidRPr="001F4FB7">
        <w:t xml:space="preserve">Note that when uploading new firmware to an existing Simulator Interface Board, the Sensor Head Cables and the Power/Data Cable must be disconnected from the Simulator Interface. </w:t>
      </w:r>
    </w:p>
    <w:p w14:paraId="71A8407F" w14:textId="2D1D6611" w:rsidR="007426D0" w:rsidRPr="001F4FB7" w:rsidRDefault="007426D0" w:rsidP="007426D0">
      <w:pPr>
        <w:jc w:val="both"/>
      </w:pPr>
      <w:r w:rsidRPr="001F4FB7">
        <w:t xml:space="preserve">The Simulator Interface board now has the firmware </w:t>
      </w:r>
      <w:r w:rsidR="007E2E9A" w:rsidRPr="001F4FB7">
        <w:t>installed and</w:t>
      </w:r>
      <w:r w:rsidRPr="001F4FB7">
        <w:t xml:space="preserve"> is ready for final assembly.</w:t>
      </w:r>
    </w:p>
    <w:p w14:paraId="5EBF396D" w14:textId="77777777" w:rsidR="00C3508E" w:rsidRDefault="00C3508E" w:rsidP="00C3508E"/>
    <w:p w14:paraId="690AFD03" w14:textId="77777777" w:rsidR="00C3508E" w:rsidRPr="00C3508E" w:rsidRDefault="00C3508E" w:rsidP="00C3508E"/>
    <w:p w14:paraId="659943F0" w14:textId="77777777" w:rsidR="000520CD" w:rsidRPr="00B071A3" w:rsidRDefault="000520CD" w:rsidP="0078474A"/>
    <w:p w14:paraId="43D044F3" w14:textId="4EB13BF8" w:rsidR="00F002DD" w:rsidRDefault="00753436" w:rsidP="006C2C39">
      <w:pPr>
        <w:pStyle w:val="Heading1"/>
      </w:pPr>
      <w:bookmarkStart w:id="343" w:name="_Toc20774350"/>
      <w:r>
        <w:lastRenderedPageBreak/>
        <w:t xml:space="preserve">Simulator </w:t>
      </w:r>
      <w:r w:rsidR="00F002DD" w:rsidRPr="006C2C39">
        <w:t>Installation</w:t>
      </w:r>
      <w:bookmarkEnd w:id="343"/>
    </w:p>
    <w:p w14:paraId="27F1F44C" w14:textId="73332657" w:rsidR="00F80CCE" w:rsidRDefault="00F80CCE" w:rsidP="00F002DD">
      <w:pPr>
        <w:pStyle w:val="Heading2"/>
      </w:pPr>
      <w:bookmarkStart w:id="344" w:name="_Toc20774351"/>
      <w:r>
        <w:t xml:space="preserve">Simulator Interface </w:t>
      </w:r>
      <w:r w:rsidR="00000703">
        <w:t>Module</w:t>
      </w:r>
      <w:bookmarkEnd w:id="344"/>
    </w:p>
    <w:p w14:paraId="0835CF2B" w14:textId="2F4EF23B" w:rsidR="00364667" w:rsidRPr="001F4FB7" w:rsidRDefault="00364667" w:rsidP="00364667">
      <w:r w:rsidRPr="001F4FB7">
        <w:t xml:space="preserve">The Simulator Interface </w:t>
      </w:r>
      <w:r w:rsidR="00000703">
        <w:t xml:space="preserve">module </w:t>
      </w:r>
      <w:r w:rsidR="00091FBF" w:rsidRPr="001F4FB7">
        <w:t>is</w:t>
      </w:r>
      <w:r w:rsidRPr="001F4FB7">
        <w:t xml:space="preserve"> located in the belfry, in a location convenient for routing cables to the sensors and the power/data cable down to the ringing room. Try to pick a sheltered location where the interface will be </w:t>
      </w:r>
      <w:r w:rsidR="00091FBF" w:rsidRPr="001F4FB7">
        <w:t>out of the way</w:t>
      </w:r>
      <w:r w:rsidRPr="001F4FB7">
        <w:t xml:space="preserve">. </w:t>
      </w:r>
    </w:p>
    <w:p w14:paraId="13596A02" w14:textId="3E6E823D" w:rsidR="00364667" w:rsidRPr="001F4FB7" w:rsidRDefault="00364667" w:rsidP="00091FBF">
      <w:r w:rsidRPr="001F4FB7">
        <w:t xml:space="preserve">The following picture shows the Simulator Interface </w:t>
      </w:r>
      <w:r w:rsidR="00000703">
        <w:t xml:space="preserve">module </w:t>
      </w:r>
      <w:r w:rsidRPr="001F4FB7">
        <w:t>at L</w:t>
      </w:r>
      <w:r w:rsidR="00091FBF" w:rsidRPr="001F4FB7">
        <w:t xml:space="preserve">ois Weedon </w:t>
      </w:r>
      <w:r w:rsidRPr="001F4FB7">
        <w:t xml:space="preserve">in </w:t>
      </w:r>
      <w:r w:rsidR="00091FBF" w:rsidRPr="001F4FB7">
        <w:t>the belfry</w:t>
      </w:r>
      <w:r w:rsidRPr="001F4FB7">
        <w:t xml:space="preserve">. </w:t>
      </w:r>
      <w:r w:rsidR="00091FBF" w:rsidRPr="001F4FB7">
        <w:t xml:space="preserve">Note the two cables for chains of sensors. </w:t>
      </w:r>
    </w:p>
    <w:p w14:paraId="684489D8" w14:textId="77777777" w:rsidR="00364667" w:rsidRDefault="00091FBF" w:rsidP="00364667">
      <w:pPr>
        <w:keepNext/>
        <w:jc w:val="center"/>
      </w:pPr>
      <w:r>
        <w:rPr>
          <w:noProof/>
          <w:lang w:eastAsia="en-GB"/>
        </w:rPr>
        <w:drawing>
          <wp:inline distT="0" distB="0" distL="0" distR="0" wp14:anchorId="25507172" wp14:editId="1A1CF9DC">
            <wp:extent cx="3886200" cy="518160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1.jpg"/>
                    <pic:cNvPicPr/>
                  </pic:nvPicPr>
                  <pic:blipFill>
                    <a:blip r:embed="rId77">
                      <a:extLst>
                        <a:ext uri="{28A0092B-C50C-407E-A947-70E740481C1C}">
                          <a14:useLocalDpi xmlns:a14="http://schemas.microsoft.com/office/drawing/2010/main" val="0"/>
                        </a:ext>
                      </a:extLst>
                    </a:blip>
                    <a:stretch>
                      <a:fillRect/>
                    </a:stretch>
                  </pic:blipFill>
                  <pic:spPr>
                    <a:xfrm>
                      <a:off x="0" y="0"/>
                      <a:ext cx="3886200" cy="5181600"/>
                    </a:xfrm>
                    <a:prstGeom prst="rect">
                      <a:avLst/>
                    </a:prstGeom>
                    <a:ln w="12700">
                      <a:solidFill>
                        <a:schemeClr val="tx1"/>
                      </a:solidFill>
                    </a:ln>
                  </pic:spPr>
                </pic:pic>
              </a:graphicData>
            </a:graphic>
          </wp:inline>
        </w:drawing>
      </w:r>
    </w:p>
    <w:p w14:paraId="2869095F" w14:textId="42830B33" w:rsidR="00364667" w:rsidRDefault="00364667" w:rsidP="00364667">
      <w:pPr>
        <w:pStyle w:val="Caption"/>
        <w:jc w:val="center"/>
      </w:pPr>
      <w:bookmarkStart w:id="345" w:name="_Toc2077443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56</w:t>
      </w:r>
      <w:r w:rsidR="00D15F53">
        <w:rPr>
          <w:noProof/>
        </w:rPr>
        <w:fldChar w:fldCharType="end"/>
      </w:r>
      <w:r>
        <w:t xml:space="preserve"> – Installed Simulator Interface</w:t>
      </w:r>
      <w:bookmarkEnd w:id="345"/>
    </w:p>
    <w:p w14:paraId="60995C8C" w14:textId="3F4D7223" w:rsidR="00364667" w:rsidRPr="001F4FB7" w:rsidRDefault="00364667" w:rsidP="00364667">
      <w:r w:rsidRPr="001F4FB7">
        <w:t xml:space="preserve">The Simulator Power/Data Cable is routed from the Simulator Interface down to the </w:t>
      </w:r>
      <w:r w:rsidR="00000703">
        <w:t>Power module</w:t>
      </w:r>
      <w:r w:rsidR="00091FBF" w:rsidRPr="001F4FB7">
        <w:t>.</w:t>
      </w:r>
    </w:p>
    <w:p w14:paraId="76805B4C" w14:textId="6EBD2235" w:rsidR="00364667" w:rsidRPr="001F4FB7" w:rsidRDefault="00364667" w:rsidP="006C4A3A">
      <w:pPr>
        <w:pStyle w:val="ListParagraph"/>
        <w:numPr>
          <w:ilvl w:val="0"/>
          <w:numId w:val="11"/>
        </w:numPr>
      </w:pPr>
      <w:r w:rsidRPr="001F4FB7">
        <w:t xml:space="preserve">The cable should be secured </w:t>
      </w:r>
      <w:r w:rsidR="007E2E9A" w:rsidRPr="001F4FB7">
        <w:t>to</w:t>
      </w:r>
      <w:r w:rsidRPr="001F4FB7">
        <w:t xml:space="preserve"> prevent the weight of the cable pulling on the connectors. </w:t>
      </w:r>
    </w:p>
    <w:p w14:paraId="353B56CA" w14:textId="77777777" w:rsidR="00364667" w:rsidRPr="001F4FB7" w:rsidRDefault="00364667" w:rsidP="006C4A3A">
      <w:pPr>
        <w:pStyle w:val="ListParagraph"/>
        <w:numPr>
          <w:ilvl w:val="0"/>
          <w:numId w:val="11"/>
        </w:numPr>
      </w:pPr>
      <w:r w:rsidRPr="001F4FB7">
        <w:t xml:space="preserve">The minimum diameter of any holes along the cable route is approximately </w:t>
      </w:r>
      <w:r w:rsidR="00091FBF" w:rsidRPr="001F4FB7">
        <w:t>12</w:t>
      </w:r>
      <w:r w:rsidRPr="001F4FB7">
        <w:t xml:space="preserve">mm, to </w:t>
      </w:r>
      <w:r w:rsidR="00091FBF" w:rsidRPr="001F4FB7">
        <w:t>allow the RJ45 connector to pass through (unless you are making your own cables in-situ)</w:t>
      </w:r>
      <w:r w:rsidRPr="001F4FB7">
        <w:t>.</w:t>
      </w:r>
    </w:p>
    <w:p w14:paraId="407D57AD" w14:textId="19207B10" w:rsidR="00F80CCE" w:rsidRDefault="00F80CCE" w:rsidP="00F80CCE">
      <w:pPr>
        <w:pStyle w:val="Heading2"/>
      </w:pPr>
      <w:bookmarkStart w:id="346" w:name="_Toc20774352"/>
      <w:r>
        <w:lastRenderedPageBreak/>
        <w:t xml:space="preserve">Power </w:t>
      </w:r>
      <w:r w:rsidR="00000703">
        <w:t>Module</w:t>
      </w:r>
      <w:bookmarkEnd w:id="346"/>
    </w:p>
    <w:p w14:paraId="23996EF3" w14:textId="1792805C" w:rsidR="00CC3025" w:rsidRPr="001F4FB7" w:rsidRDefault="00091FBF" w:rsidP="00091FBF">
      <w:r w:rsidRPr="001F4FB7">
        <w:t xml:space="preserve">The Power </w:t>
      </w:r>
      <w:r w:rsidR="00000703">
        <w:t>module</w:t>
      </w:r>
      <w:r w:rsidR="00000703" w:rsidRPr="001F4FB7">
        <w:t xml:space="preserve"> </w:t>
      </w:r>
      <w:r w:rsidRPr="001F4FB7">
        <w:t>enclosure is located near the Simulator PC.</w:t>
      </w:r>
      <w:r w:rsidR="00CC3025" w:rsidRPr="001F4FB7">
        <w:t xml:space="preserve"> There is enough room in the enclosure to house a USB-Serial adapter, if one is required.</w:t>
      </w:r>
    </w:p>
    <w:p w14:paraId="504237B8" w14:textId="77777777" w:rsidR="00364667" w:rsidRDefault="00364667" w:rsidP="00364667">
      <w:pPr>
        <w:pStyle w:val="Heading3"/>
      </w:pPr>
      <w:bookmarkStart w:id="347" w:name="_Toc20774353"/>
      <w:r>
        <w:t>Power Supply</w:t>
      </w:r>
      <w:bookmarkEnd w:id="347"/>
    </w:p>
    <w:p w14:paraId="176066B6" w14:textId="45CF0D56" w:rsidR="00364667" w:rsidRPr="001F4FB7" w:rsidRDefault="00364667" w:rsidP="00364667">
      <w:r w:rsidRPr="001F4FB7">
        <w:t>A plug-in power supply is required to supply power to the Simulator Interface</w:t>
      </w:r>
      <w:r w:rsidR="0069605D">
        <w:t xml:space="preserve"> via the Power Board</w:t>
      </w:r>
      <w:r w:rsidRPr="001F4FB7">
        <w:t xml:space="preserve">. </w:t>
      </w:r>
    </w:p>
    <w:p w14:paraId="685117ED" w14:textId="03C2E499" w:rsidR="00CC3025" w:rsidRPr="001F4FB7" w:rsidRDefault="00364667" w:rsidP="006C4A3A">
      <w:pPr>
        <w:pStyle w:val="ListParagraph"/>
        <w:numPr>
          <w:ilvl w:val="0"/>
          <w:numId w:val="5"/>
        </w:numPr>
      </w:pPr>
      <w:r w:rsidRPr="001F4FB7">
        <w:t xml:space="preserve">A regulated DC power supply rated at </w:t>
      </w:r>
      <w:r w:rsidR="00CC3025" w:rsidRPr="001F4FB7">
        <w:t xml:space="preserve">least </w:t>
      </w:r>
      <w:r w:rsidRPr="001F4FB7">
        <w:t>1</w:t>
      </w:r>
      <w:r w:rsidR="007E2E9A">
        <w:t xml:space="preserve"> </w:t>
      </w:r>
      <w:r w:rsidRPr="001F4FB7">
        <w:t>A</w:t>
      </w:r>
      <w:r w:rsidR="007E2E9A">
        <w:t>mp</w:t>
      </w:r>
      <w:r w:rsidRPr="001F4FB7">
        <w:t xml:space="preserve"> with multiple selectable output voltages is recommended, for example </w:t>
      </w:r>
      <w:r w:rsidR="00CC3025" w:rsidRPr="001F4FB7">
        <w:t>Farnell 2802689 or similar.</w:t>
      </w:r>
    </w:p>
    <w:p w14:paraId="0A0FC7B3" w14:textId="77777777" w:rsidR="00364667" w:rsidRPr="001F4FB7" w:rsidRDefault="00364667" w:rsidP="006C4A3A">
      <w:pPr>
        <w:pStyle w:val="ListParagraph"/>
        <w:numPr>
          <w:ilvl w:val="0"/>
          <w:numId w:val="5"/>
        </w:numPr>
      </w:pPr>
      <w:r w:rsidRPr="001F4FB7">
        <w:t>The output connector required is 2.</w:t>
      </w:r>
      <w:r w:rsidR="00C01377" w:rsidRPr="001F4FB7">
        <w:t>1</w:t>
      </w:r>
      <w:r w:rsidRPr="001F4FB7">
        <w:t>mm x 5.5mm, centre pin positive.</w:t>
      </w:r>
    </w:p>
    <w:p w14:paraId="1A6CE762" w14:textId="77777777" w:rsidR="00364667" w:rsidRPr="001F4FB7" w:rsidRDefault="00364667" w:rsidP="006C4A3A">
      <w:pPr>
        <w:pStyle w:val="ListParagraph"/>
        <w:numPr>
          <w:ilvl w:val="0"/>
          <w:numId w:val="4"/>
        </w:numPr>
      </w:pPr>
      <w:r w:rsidRPr="001F4FB7">
        <w:t>The output voltage of the power supply should be adjusted so that the supply voltage at the</w:t>
      </w:r>
      <w:r w:rsidR="00C01377" w:rsidRPr="001F4FB7">
        <w:t xml:space="preserve"> input to the </w:t>
      </w:r>
      <w:r w:rsidRPr="001F4FB7">
        <w:t xml:space="preserve">Simulator Interface </w:t>
      </w:r>
      <w:r w:rsidR="00C01377" w:rsidRPr="001F4FB7">
        <w:t xml:space="preserve">(measured at TP6) </w:t>
      </w:r>
      <w:r w:rsidRPr="001F4FB7">
        <w:t xml:space="preserve">is at least 7.5 volts, with all </w:t>
      </w:r>
      <w:r w:rsidR="00C01377" w:rsidRPr="001F4FB7">
        <w:t>s</w:t>
      </w:r>
      <w:r w:rsidRPr="001F4FB7">
        <w:t>ensor</w:t>
      </w:r>
      <w:r w:rsidR="00C01377" w:rsidRPr="001F4FB7">
        <w:t>s</w:t>
      </w:r>
      <w:r w:rsidRPr="001F4FB7">
        <w:t xml:space="preserve"> connected.</w:t>
      </w:r>
      <w:r w:rsidR="00C01377" w:rsidRPr="001F4FB7">
        <w:t xml:space="preserve"> </w:t>
      </w:r>
    </w:p>
    <w:p w14:paraId="5EF56DC5" w14:textId="77777777" w:rsidR="00364667" w:rsidRPr="001F4FB7" w:rsidRDefault="00364667" w:rsidP="006C4A3A">
      <w:pPr>
        <w:pStyle w:val="ListParagraph"/>
        <w:numPr>
          <w:ilvl w:val="0"/>
          <w:numId w:val="4"/>
        </w:numPr>
      </w:pPr>
      <w:r w:rsidRPr="001F4FB7">
        <w:t xml:space="preserve">The supply voltage may be higher than that required to maintain 7.5 volts at the Interface, but this </w:t>
      </w:r>
      <w:r w:rsidR="00C01377" w:rsidRPr="001F4FB7">
        <w:t>will</w:t>
      </w:r>
      <w:r w:rsidRPr="001F4FB7">
        <w:t xml:space="preserve"> result in </w:t>
      </w:r>
      <w:r w:rsidR="00C01377" w:rsidRPr="001F4FB7">
        <w:t xml:space="preserve">increased heat dissipation from the </w:t>
      </w:r>
      <w:r w:rsidRPr="001F4FB7">
        <w:t xml:space="preserve">voltage regulator. </w:t>
      </w:r>
    </w:p>
    <w:p w14:paraId="0881103D" w14:textId="77777777" w:rsidR="00364667" w:rsidRPr="001F4FB7" w:rsidRDefault="00364667" w:rsidP="006C4A3A">
      <w:pPr>
        <w:pStyle w:val="ListParagraph"/>
        <w:numPr>
          <w:ilvl w:val="0"/>
          <w:numId w:val="4"/>
        </w:numPr>
      </w:pPr>
      <w:r w:rsidRPr="001F4FB7">
        <w:t xml:space="preserve">As a guideline, a supply voltage of 9V </w:t>
      </w:r>
      <w:r w:rsidR="00C01377" w:rsidRPr="001F4FB7">
        <w:t xml:space="preserve">is generally </w:t>
      </w:r>
      <w:r w:rsidRPr="001F4FB7">
        <w:t>sufficient to maintain the required voltage</w:t>
      </w:r>
      <w:r w:rsidR="00C01377" w:rsidRPr="001F4FB7">
        <w:t xml:space="preserve">, with a 25m </w:t>
      </w:r>
      <w:r w:rsidRPr="001F4FB7">
        <w:t>Power/Data cable.</w:t>
      </w:r>
    </w:p>
    <w:p w14:paraId="5A589654" w14:textId="20AF5890" w:rsidR="00F80CCE" w:rsidRDefault="00F80CCE" w:rsidP="00F80CCE">
      <w:pPr>
        <w:pStyle w:val="Heading2"/>
      </w:pPr>
      <w:bookmarkStart w:id="348" w:name="_Toc20774354"/>
      <w:r>
        <w:t xml:space="preserve">Sensor </w:t>
      </w:r>
      <w:r w:rsidR="00000703">
        <w:t xml:space="preserve">Module </w:t>
      </w:r>
      <w:r>
        <w:t>Mounting</w:t>
      </w:r>
      <w:bookmarkEnd w:id="348"/>
    </w:p>
    <w:p w14:paraId="138BE7C4" w14:textId="77777777" w:rsidR="0074395E" w:rsidRPr="001F4FB7" w:rsidRDefault="00584A9D" w:rsidP="00584A9D">
      <w:pPr>
        <w:keepNext/>
      </w:pPr>
      <w:r w:rsidRPr="001F4FB7">
        <w:t xml:space="preserve">The magneto-resistive sensors are attached to the bell frame, such that the centre of the </w:t>
      </w:r>
      <w:r w:rsidR="0074395E" w:rsidRPr="001F4FB7">
        <w:t>magnet is positioned directly opposite the axis of the sensor IC when the bell is down</w:t>
      </w:r>
      <w:r w:rsidRPr="001F4FB7">
        <w:t>, with a clearance of not more than approximately 30-40mm. The means of mounting the sensors will need to be adapted to suit local conditions, but some examples are shows below.</w:t>
      </w:r>
    </w:p>
    <w:p w14:paraId="7946F61C" w14:textId="77777777" w:rsidR="00584A9D" w:rsidRPr="001F4FB7" w:rsidRDefault="00584A9D" w:rsidP="00584A9D">
      <w:r w:rsidRPr="001F4FB7">
        <w:t>Sensors can be mounted vertically or horizontally.</w:t>
      </w:r>
    </w:p>
    <w:p w14:paraId="325C7AF2" w14:textId="77777777" w:rsidR="00F80CCE" w:rsidRPr="001F4FB7" w:rsidRDefault="0074395E" w:rsidP="00584A9D">
      <w:pPr>
        <w:keepNext/>
      </w:pPr>
      <w:r w:rsidRPr="001F4FB7">
        <w:t>The following photographs show magneto-resistive sensors installed at Lois Weedon, using locally made timber brackets clamped around a wooden bell frame</w:t>
      </w:r>
      <w:r w:rsidR="00584A9D" w:rsidRPr="001F4FB7">
        <w:t xml:space="preserve"> with threaded rod</w:t>
      </w:r>
      <w:r w:rsidRPr="001F4FB7">
        <w:t>.</w:t>
      </w:r>
      <w:r w:rsidR="00584A9D" w:rsidRPr="001F4FB7">
        <w:t xml:space="preserve"> The magnet mounts are also visible.</w:t>
      </w:r>
    </w:p>
    <w:p w14:paraId="20E5699C" w14:textId="77777777" w:rsidR="00C01377" w:rsidRDefault="00C01377" w:rsidP="00C01377">
      <w:pPr>
        <w:keepNext/>
        <w:jc w:val="center"/>
      </w:pPr>
      <w:r>
        <w:rPr>
          <w:noProof/>
          <w:lang w:eastAsia="en-GB"/>
        </w:rPr>
        <w:drawing>
          <wp:inline distT="0" distB="0" distL="0" distR="0" wp14:anchorId="64AA1F6C" wp14:editId="6D845C68">
            <wp:extent cx="4320000" cy="2880000"/>
            <wp:effectExtent l="19050" t="19050" r="2349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2.jpg"/>
                    <pic:cNvPicPr/>
                  </pic:nvPicPr>
                  <pic:blipFill>
                    <a:blip r:embed="rId78">
                      <a:extLst>
                        <a:ext uri="{28A0092B-C50C-407E-A947-70E740481C1C}">
                          <a14:useLocalDpi xmlns:a14="http://schemas.microsoft.com/office/drawing/2010/main" val="0"/>
                        </a:ext>
                      </a:extLst>
                    </a:blip>
                    <a:stretch>
                      <a:fillRect/>
                    </a:stretch>
                  </pic:blipFill>
                  <pic:spPr>
                    <a:xfrm>
                      <a:off x="0" y="0"/>
                      <a:ext cx="4320000" cy="2880000"/>
                    </a:xfrm>
                    <a:prstGeom prst="rect">
                      <a:avLst/>
                    </a:prstGeom>
                    <a:ln w="12700">
                      <a:solidFill>
                        <a:schemeClr val="tx1"/>
                      </a:solidFill>
                    </a:ln>
                  </pic:spPr>
                </pic:pic>
              </a:graphicData>
            </a:graphic>
          </wp:inline>
        </w:drawing>
      </w:r>
    </w:p>
    <w:p w14:paraId="1C115B64" w14:textId="27EB34EB" w:rsidR="00C01377" w:rsidRDefault="00C01377" w:rsidP="00C01377">
      <w:pPr>
        <w:pStyle w:val="Caption"/>
        <w:jc w:val="center"/>
      </w:pPr>
      <w:bookmarkStart w:id="349" w:name="_Toc20774433"/>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DF75D5">
        <w:rPr>
          <w:noProof/>
        </w:rPr>
        <w:t>57</w:t>
      </w:r>
      <w:r w:rsidR="00DC03A1">
        <w:rPr>
          <w:noProof/>
        </w:rPr>
        <w:fldChar w:fldCharType="end"/>
      </w:r>
      <w:r>
        <w:t xml:space="preserve"> – Installed Sensor (Lois Weedon</w:t>
      </w:r>
      <w:r w:rsidR="0074395E">
        <w:t xml:space="preserve"> 4</w:t>
      </w:r>
      <w:r w:rsidR="0074395E" w:rsidRPr="0074395E">
        <w:rPr>
          <w:vertAlign w:val="superscript"/>
        </w:rPr>
        <w:t>th</w:t>
      </w:r>
      <w:r>
        <w:t>)</w:t>
      </w:r>
      <w:bookmarkEnd w:id="349"/>
    </w:p>
    <w:p w14:paraId="60EBDD5F" w14:textId="77777777" w:rsidR="00C01377" w:rsidRDefault="00C01377" w:rsidP="00C01377">
      <w:pPr>
        <w:keepNext/>
        <w:jc w:val="center"/>
      </w:pPr>
      <w:r>
        <w:rPr>
          <w:noProof/>
          <w:lang w:eastAsia="en-GB"/>
        </w:rPr>
        <w:lastRenderedPageBreak/>
        <w:drawing>
          <wp:inline distT="0" distB="0" distL="0" distR="0" wp14:anchorId="09D9EA63" wp14:editId="08017AF6">
            <wp:extent cx="4320000" cy="2937600"/>
            <wp:effectExtent l="19050" t="19050" r="2349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6.jpg"/>
                    <pic:cNvPicPr/>
                  </pic:nvPicPr>
                  <pic:blipFill>
                    <a:blip r:embed="rId79">
                      <a:extLst>
                        <a:ext uri="{28A0092B-C50C-407E-A947-70E740481C1C}">
                          <a14:useLocalDpi xmlns:a14="http://schemas.microsoft.com/office/drawing/2010/main" val="0"/>
                        </a:ext>
                      </a:extLst>
                    </a:blip>
                    <a:stretch>
                      <a:fillRect/>
                    </a:stretch>
                  </pic:blipFill>
                  <pic:spPr>
                    <a:xfrm>
                      <a:off x="0" y="0"/>
                      <a:ext cx="4320000" cy="2937600"/>
                    </a:xfrm>
                    <a:prstGeom prst="rect">
                      <a:avLst/>
                    </a:prstGeom>
                    <a:ln w="12700">
                      <a:solidFill>
                        <a:schemeClr val="tx1"/>
                      </a:solidFill>
                    </a:ln>
                  </pic:spPr>
                </pic:pic>
              </a:graphicData>
            </a:graphic>
          </wp:inline>
        </w:drawing>
      </w:r>
    </w:p>
    <w:p w14:paraId="539881BE" w14:textId="61DE962E" w:rsidR="00C01377" w:rsidRDefault="00C01377" w:rsidP="00C01377">
      <w:pPr>
        <w:pStyle w:val="Caption"/>
        <w:jc w:val="center"/>
      </w:pPr>
      <w:bookmarkStart w:id="350" w:name="_Toc20774434"/>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DF75D5">
        <w:rPr>
          <w:noProof/>
        </w:rPr>
        <w:t>58</w:t>
      </w:r>
      <w:r w:rsidR="00DC03A1">
        <w:rPr>
          <w:noProof/>
        </w:rPr>
        <w:fldChar w:fldCharType="end"/>
      </w:r>
      <w:r>
        <w:t xml:space="preserve"> – Installed Sensor (Lois Weedon</w:t>
      </w:r>
      <w:r w:rsidR="0074395E">
        <w:t xml:space="preserve"> 6</w:t>
      </w:r>
      <w:r w:rsidR="0074395E" w:rsidRPr="0074395E">
        <w:rPr>
          <w:vertAlign w:val="superscript"/>
        </w:rPr>
        <w:t>th</w:t>
      </w:r>
      <w:r>
        <w:t>)</w:t>
      </w:r>
      <w:bookmarkEnd w:id="350"/>
    </w:p>
    <w:p w14:paraId="1CB63602" w14:textId="77777777" w:rsidR="0074395E" w:rsidRPr="001F4FB7" w:rsidRDefault="0074395E" w:rsidP="0074395E">
      <w:r w:rsidRPr="001F4FB7">
        <w:t>The following photograph shows a</w:t>
      </w:r>
      <w:r w:rsidR="00584A9D" w:rsidRPr="001F4FB7">
        <w:t xml:space="preserve"> (Type 1) </w:t>
      </w:r>
      <w:r w:rsidRPr="001F4FB7">
        <w:t>optical sensor installed at Chirk, on a tim</w:t>
      </w:r>
      <w:r w:rsidR="00852E7A" w:rsidRPr="001F4FB7">
        <w:t>b</w:t>
      </w:r>
      <w:r w:rsidRPr="001F4FB7">
        <w:t>er support secured to the metal bell frame with cable ties.</w:t>
      </w:r>
      <w:r w:rsidR="00584A9D" w:rsidRPr="001F4FB7">
        <w:t xml:space="preserve"> The reflectors on the wheels can also be seen.</w:t>
      </w:r>
    </w:p>
    <w:p w14:paraId="1542B85B" w14:textId="77777777" w:rsidR="00C01377" w:rsidRDefault="00C01377" w:rsidP="00C01377">
      <w:pPr>
        <w:keepNext/>
        <w:jc w:val="center"/>
      </w:pPr>
      <w:r>
        <w:rPr>
          <w:noProof/>
          <w:lang w:eastAsia="en-GB"/>
        </w:rPr>
        <w:drawing>
          <wp:inline distT="0" distB="0" distL="0" distR="0" wp14:anchorId="3BD6DC2D" wp14:editId="3CC975A7">
            <wp:extent cx="4320000" cy="3895200"/>
            <wp:effectExtent l="19050" t="19050" r="2349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2.jpg"/>
                    <pic:cNvPicPr/>
                  </pic:nvPicPr>
                  <pic:blipFill>
                    <a:blip r:embed="rId80">
                      <a:extLst>
                        <a:ext uri="{28A0092B-C50C-407E-A947-70E740481C1C}">
                          <a14:useLocalDpi xmlns:a14="http://schemas.microsoft.com/office/drawing/2010/main" val="0"/>
                        </a:ext>
                      </a:extLst>
                    </a:blip>
                    <a:stretch>
                      <a:fillRect/>
                    </a:stretch>
                  </pic:blipFill>
                  <pic:spPr>
                    <a:xfrm>
                      <a:off x="0" y="0"/>
                      <a:ext cx="4320000" cy="3895200"/>
                    </a:xfrm>
                    <a:prstGeom prst="rect">
                      <a:avLst/>
                    </a:prstGeom>
                    <a:ln w="12700">
                      <a:solidFill>
                        <a:schemeClr val="tx1"/>
                      </a:solidFill>
                    </a:ln>
                  </pic:spPr>
                </pic:pic>
              </a:graphicData>
            </a:graphic>
          </wp:inline>
        </w:drawing>
      </w:r>
    </w:p>
    <w:p w14:paraId="3BA7356E" w14:textId="2583FE4A" w:rsidR="00C01377" w:rsidRDefault="00C01377" w:rsidP="00C01377">
      <w:pPr>
        <w:pStyle w:val="Caption"/>
        <w:jc w:val="center"/>
      </w:pPr>
      <w:bookmarkStart w:id="351" w:name="_Toc20774435"/>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DF75D5">
        <w:rPr>
          <w:noProof/>
        </w:rPr>
        <w:t>59</w:t>
      </w:r>
      <w:r w:rsidR="00DC03A1">
        <w:rPr>
          <w:noProof/>
        </w:rPr>
        <w:fldChar w:fldCharType="end"/>
      </w:r>
      <w:r>
        <w:t xml:space="preserve"> – Installed </w:t>
      </w:r>
      <w:r w:rsidR="0074395E">
        <w:t>Sensor (Chirk)</w:t>
      </w:r>
      <w:bookmarkEnd w:id="351"/>
    </w:p>
    <w:p w14:paraId="18B9838C" w14:textId="77777777" w:rsidR="00C01377" w:rsidRDefault="00C01377" w:rsidP="00C01377">
      <w:pPr>
        <w:jc w:val="center"/>
      </w:pPr>
    </w:p>
    <w:p w14:paraId="1FF84962" w14:textId="77777777" w:rsidR="00CA2E9E" w:rsidRDefault="00CA2E9E" w:rsidP="00CA2E9E">
      <w:pPr>
        <w:pStyle w:val="Heading2"/>
        <w:pageBreakBefore/>
      </w:pPr>
      <w:bookmarkStart w:id="352" w:name="_Toc472626733"/>
      <w:bookmarkStart w:id="353" w:name="_Toc20774355"/>
      <w:r>
        <w:lastRenderedPageBreak/>
        <w:t>Magnet Mounting</w:t>
      </w:r>
      <w:bookmarkEnd w:id="352"/>
      <w:bookmarkEnd w:id="353"/>
    </w:p>
    <w:p w14:paraId="1323FEEF" w14:textId="77777777" w:rsidR="00CA2E9E" w:rsidRPr="001F4FB7" w:rsidRDefault="00CA2E9E" w:rsidP="00CA2E9E">
      <w:r w:rsidRPr="001F4FB7">
        <w:t>The magneto-resistive sensor is triggered by a small rare-earth magnet mounted on the shroud of the wheel, such that the magnet is opposite the centre of the Sensor Head (i.e., co-axial with the 2SS52M sensor IC) when the bell is at the bottom of its swing.</w:t>
      </w:r>
    </w:p>
    <w:p w14:paraId="66F7D17E" w14:textId="77777777" w:rsidR="00CA2E9E" w:rsidRPr="001F4FB7" w:rsidRDefault="00CA2E9E" w:rsidP="00CA2E9E">
      <w:r w:rsidRPr="001F4FB7">
        <w:t>The magnet used is a N52 grade rare earth magnet, 20mm diameter x 10mm thick. The following mounting is suggested for a permanent installation: The trigger magnet is mounted in a “flange” cut from 12mm WBP plywood, which is then fixed to the shroud of the wheel using stainless steel screws or double-sided tape.</w:t>
      </w:r>
    </w:p>
    <w:p w14:paraId="4C2CB13B" w14:textId="77777777" w:rsidR="00CA2E9E" w:rsidRPr="001F4FB7" w:rsidRDefault="00CA2E9E" w:rsidP="00CA2E9E">
      <w:r w:rsidRPr="001F4FB7">
        <w:t>The dimensions of the mounting flange are show in the following diagram:</w:t>
      </w:r>
    </w:p>
    <w:p w14:paraId="6997F1D5" w14:textId="77777777" w:rsidR="00CA2E9E" w:rsidRDefault="00CA2E9E" w:rsidP="00CA2E9E">
      <w:pPr>
        <w:keepNext/>
        <w:jc w:val="center"/>
      </w:pPr>
      <w:r>
        <w:rPr>
          <w:noProof/>
          <w:lang w:eastAsia="en-GB"/>
        </w:rPr>
        <w:drawing>
          <wp:inline distT="0" distB="0" distL="0" distR="0" wp14:anchorId="17B35034" wp14:editId="551887C6">
            <wp:extent cx="3240000" cy="196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HolderFlange v0.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40000" cy="1969200"/>
                    </a:xfrm>
                    <a:prstGeom prst="rect">
                      <a:avLst/>
                    </a:prstGeom>
                    <a:ln w="12700" cmpd="sng">
                      <a:noFill/>
                    </a:ln>
                  </pic:spPr>
                </pic:pic>
              </a:graphicData>
            </a:graphic>
          </wp:inline>
        </w:drawing>
      </w:r>
    </w:p>
    <w:p w14:paraId="05256A93" w14:textId="533FFF8C" w:rsidR="00CA2E9E" w:rsidRDefault="00CA2E9E" w:rsidP="00CA2E9E">
      <w:pPr>
        <w:pStyle w:val="Caption"/>
        <w:jc w:val="center"/>
      </w:pPr>
      <w:bookmarkStart w:id="354" w:name="_Toc472626768"/>
      <w:bookmarkStart w:id="355" w:name="_Toc2077443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60</w:t>
      </w:r>
      <w:r w:rsidR="00D15F53">
        <w:rPr>
          <w:noProof/>
        </w:rPr>
        <w:fldChar w:fldCharType="end"/>
      </w:r>
      <w:r>
        <w:t xml:space="preserve"> – Magnet Mounting Dimensions</w:t>
      </w:r>
      <w:bookmarkEnd w:id="354"/>
      <w:bookmarkEnd w:id="355"/>
    </w:p>
    <w:p w14:paraId="077635FD" w14:textId="77777777" w:rsidR="00CA2E9E" w:rsidRPr="001F4FB7" w:rsidRDefault="00CA2E9E" w:rsidP="00CA2E9E">
      <w:pPr>
        <w:keepNext/>
      </w:pPr>
      <w:r w:rsidRPr="001F4FB7">
        <w:t>The magnet mountings are constructed as follows:</w:t>
      </w:r>
    </w:p>
    <w:p w14:paraId="5D01E14F" w14:textId="48F72FBB" w:rsidR="00CA2E9E" w:rsidRPr="001F4FB7" w:rsidRDefault="00CA2E9E" w:rsidP="006C4A3A">
      <w:pPr>
        <w:pStyle w:val="ListParagraph"/>
        <w:keepLines/>
        <w:numPr>
          <w:ilvl w:val="0"/>
          <w:numId w:val="14"/>
        </w:numPr>
        <w:ind w:left="714" w:hanging="357"/>
      </w:pPr>
      <w:r w:rsidRPr="001F4FB7">
        <w:t xml:space="preserve">The shape of the mounting is marked out on a piece of WBP plywood, 12mm thick. A paper template may be printed out and stuck temporarily to the wood with glue or </w:t>
      </w:r>
      <w:r w:rsidR="000E4BC6" w:rsidRPr="001F4FB7">
        <w:t>double-sided</w:t>
      </w:r>
      <w:r w:rsidRPr="001F4FB7">
        <w:t xml:space="preserve"> tape. A suitable template is available from the GitHub repository as a </w:t>
      </w:r>
      <w:r w:rsidR="000E4BC6" w:rsidRPr="001F4FB7">
        <w:t>PDF and</w:t>
      </w:r>
      <w:r w:rsidRPr="001F4FB7">
        <w:t xml:space="preserve"> should be printed out full size with no scaling.</w:t>
      </w:r>
    </w:p>
    <w:p w14:paraId="2C2D6898" w14:textId="4DEF032C" w:rsidR="00CA2E9E" w:rsidRPr="001F4FB7" w:rsidRDefault="00CA2E9E" w:rsidP="006C4A3A">
      <w:pPr>
        <w:pStyle w:val="ListParagraph"/>
        <w:keepLines/>
        <w:numPr>
          <w:ilvl w:val="0"/>
          <w:numId w:val="14"/>
        </w:numPr>
        <w:ind w:left="714" w:hanging="357"/>
      </w:pPr>
      <w:r w:rsidRPr="001F4FB7">
        <w:t xml:space="preserve">The centre hole for the magnet is drilled out with a 20mm spade bit. This should be used in a bench drill press, if available, so that the hole is reasonably accurately </w:t>
      </w:r>
      <w:r w:rsidR="000E4BC6" w:rsidRPr="001F4FB7">
        <w:t>cut,</w:t>
      </w:r>
      <w:r w:rsidRPr="001F4FB7">
        <w:t xml:space="preserve"> and the magnet will be a close fit.</w:t>
      </w:r>
    </w:p>
    <w:p w14:paraId="65126157" w14:textId="77777777" w:rsidR="00CA2E9E" w:rsidRPr="001F4FB7" w:rsidRDefault="00CA2E9E" w:rsidP="006C4A3A">
      <w:pPr>
        <w:pStyle w:val="ListParagraph"/>
        <w:keepLines/>
        <w:numPr>
          <w:ilvl w:val="0"/>
          <w:numId w:val="14"/>
        </w:numPr>
        <w:ind w:left="714" w:hanging="357"/>
      </w:pPr>
      <w:r w:rsidRPr="001F4FB7">
        <w:t>If the mounting is to be fixed to the wheel with screws, the screw holes are also drilled. It is easier to drill all the holes before cutting the mount to size.</w:t>
      </w:r>
    </w:p>
    <w:p w14:paraId="0D2D2372" w14:textId="77777777" w:rsidR="00CA2E9E" w:rsidRPr="001F4FB7" w:rsidRDefault="00CA2E9E" w:rsidP="006C4A3A">
      <w:pPr>
        <w:pStyle w:val="ListParagraph"/>
        <w:keepLines/>
        <w:numPr>
          <w:ilvl w:val="0"/>
          <w:numId w:val="14"/>
        </w:numPr>
        <w:ind w:left="714" w:hanging="357"/>
      </w:pPr>
      <w:r w:rsidRPr="001F4FB7">
        <w:t>The mounting is then cut and sanded to shape, and the remains of the template removed. Do not sand the inside of the central hole.</w:t>
      </w:r>
    </w:p>
    <w:p w14:paraId="17B581EA" w14:textId="77777777" w:rsidR="00CA2E9E" w:rsidRPr="001F4FB7" w:rsidRDefault="00CA2E9E" w:rsidP="00CA2E9E">
      <w:pPr>
        <w:keepNext/>
      </w:pPr>
      <w:r w:rsidRPr="001F4FB7">
        <w:lastRenderedPageBreak/>
        <w:t xml:space="preserve">These steps are illustrated in the following series of pictures. </w:t>
      </w:r>
    </w:p>
    <w:p w14:paraId="2945BC03" w14:textId="77777777" w:rsidR="00CA2E9E" w:rsidRDefault="00CA2E9E" w:rsidP="00CA2E9E">
      <w:pPr>
        <w:keepNext/>
        <w:jc w:val="center"/>
      </w:pPr>
      <w:r>
        <w:rPr>
          <w:noProof/>
          <w:lang w:eastAsia="en-GB"/>
        </w:rPr>
        <w:drawing>
          <wp:inline distT="0" distB="0" distL="0" distR="0" wp14:anchorId="291D8934" wp14:editId="6D25544C">
            <wp:extent cx="5040000" cy="2221200"/>
            <wp:effectExtent l="19050" t="19050" r="825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MountMontage.jpg"/>
                    <pic:cNvPicPr/>
                  </pic:nvPicPr>
                  <pic:blipFill>
                    <a:blip r:embed="rId82">
                      <a:extLst>
                        <a:ext uri="{28A0092B-C50C-407E-A947-70E740481C1C}">
                          <a14:useLocalDpi xmlns:a14="http://schemas.microsoft.com/office/drawing/2010/main" val="0"/>
                        </a:ext>
                      </a:extLst>
                    </a:blip>
                    <a:stretch>
                      <a:fillRect/>
                    </a:stretch>
                  </pic:blipFill>
                  <pic:spPr>
                    <a:xfrm>
                      <a:off x="0" y="0"/>
                      <a:ext cx="5040000" cy="2221200"/>
                    </a:xfrm>
                    <a:prstGeom prst="rect">
                      <a:avLst/>
                    </a:prstGeom>
                    <a:ln w="12700">
                      <a:solidFill>
                        <a:schemeClr val="tx1"/>
                      </a:solidFill>
                    </a:ln>
                  </pic:spPr>
                </pic:pic>
              </a:graphicData>
            </a:graphic>
          </wp:inline>
        </w:drawing>
      </w:r>
    </w:p>
    <w:p w14:paraId="734A75EF" w14:textId="188F45CD" w:rsidR="00CA2E9E" w:rsidRDefault="00CA2E9E" w:rsidP="00CA2E9E">
      <w:pPr>
        <w:pStyle w:val="Caption"/>
        <w:jc w:val="center"/>
      </w:pPr>
      <w:bookmarkStart w:id="356" w:name="_Toc472626769"/>
      <w:bookmarkStart w:id="357" w:name="_Toc2077443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61</w:t>
      </w:r>
      <w:r w:rsidR="00D15F53">
        <w:rPr>
          <w:noProof/>
        </w:rPr>
        <w:fldChar w:fldCharType="end"/>
      </w:r>
      <w:r>
        <w:t xml:space="preserve"> – Magnet Mounting Construction</w:t>
      </w:r>
      <w:bookmarkEnd w:id="356"/>
      <w:bookmarkEnd w:id="357"/>
    </w:p>
    <w:p w14:paraId="0A9B5088" w14:textId="77777777" w:rsidR="00CA2E9E" w:rsidRPr="001F4FB7" w:rsidRDefault="00CA2E9E" w:rsidP="00CA2E9E">
      <w:r w:rsidRPr="001F4FB7">
        <w:t>The magnet is pushed into the central hole, and secured with a small amount of epoxy adhesive (e.g. Araldite). The face of the magnet should be flush with the outer face of the mount, and note that for the Honeywell sensor the polarity of the magnet is not important.</w:t>
      </w:r>
    </w:p>
    <w:p w14:paraId="036D2AE1" w14:textId="77777777" w:rsidR="00CA2E9E" w:rsidRPr="001F4FB7" w:rsidRDefault="00CA2E9E" w:rsidP="00CA2E9E">
      <w:pPr>
        <w:keepNext/>
      </w:pPr>
      <w:r w:rsidRPr="001F4FB7">
        <w:t>The following picture shows a completed magnet mounting, ready for painting.</w:t>
      </w:r>
    </w:p>
    <w:p w14:paraId="0E12B96E" w14:textId="77777777" w:rsidR="00CA2E9E" w:rsidRDefault="00CA2E9E" w:rsidP="00CA2E9E">
      <w:pPr>
        <w:keepNext/>
        <w:jc w:val="center"/>
      </w:pPr>
      <w:r>
        <w:rPr>
          <w:noProof/>
          <w:lang w:eastAsia="en-GB"/>
        </w:rPr>
        <w:drawing>
          <wp:inline distT="0" distB="0" distL="0" distR="0" wp14:anchorId="4C1FE198" wp14:editId="7E1E52F7">
            <wp:extent cx="3240000" cy="2934000"/>
            <wp:effectExtent l="19050" t="19050" r="1778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9.jpg"/>
                    <pic:cNvPicPr/>
                  </pic:nvPicPr>
                  <pic:blipFill>
                    <a:blip r:embed="rId83">
                      <a:extLst>
                        <a:ext uri="{28A0092B-C50C-407E-A947-70E740481C1C}">
                          <a14:useLocalDpi xmlns:a14="http://schemas.microsoft.com/office/drawing/2010/main" val="0"/>
                        </a:ext>
                      </a:extLst>
                    </a:blip>
                    <a:stretch>
                      <a:fillRect/>
                    </a:stretch>
                  </pic:blipFill>
                  <pic:spPr>
                    <a:xfrm>
                      <a:off x="0" y="0"/>
                      <a:ext cx="3240000" cy="2934000"/>
                    </a:xfrm>
                    <a:prstGeom prst="rect">
                      <a:avLst/>
                    </a:prstGeom>
                    <a:ln w="12700">
                      <a:solidFill>
                        <a:schemeClr val="tx1"/>
                      </a:solidFill>
                    </a:ln>
                  </pic:spPr>
                </pic:pic>
              </a:graphicData>
            </a:graphic>
          </wp:inline>
        </w:drawing>
      </w:r>
    </w:p>
    <w:p w14:paraId="7F607392" w14:textId="726150AE" w:rsidR="00CA2E9E" w:rsidRDefault="00CA2E9E" w:rsidP="00CA2E9E">
      <w:pPr>
        <w:pStyle w:val="Caption"/>
        <w:jc w:val="center"/>
      </w:pPr>
      <w:bookmarkStart w:id="358" w:name="_Toc472626770"/>
      <w:bookmarkStart w:id="359" w:name="_Toc2077443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F75D5">
        <w:rPr>
          <w:noProof/>
        </w:rPr>
        <w:t>62</w:t>
      </w:r>
      <w:r w:rsidR="00D15F53">
        <w:rPr>
          <w:noProof/>
        </w:rPr>
        <w:fldChar w:fldCharType="end"/>
      </w:r>
      <w:r>
        <w:t xml:space="preserve"> – Completed Magnet Mounting</w:t>
      </w:r>
      <w:bookmarkEnd w:id="358"/>
      <w:bookmarkEnd w:id="359"/>
    </w:p>
    <w:p w14:paraId="323E943D" w14:textId="77777777" w:rsidR="00CA2E9E" w:rsidRPr="001F4FB7" w:rsidRDefault="00CA2E9E" w:rsidP="00CA2E9E">
      <w:r w:rsidRPr="001F4FB7">
        <w:t xml:space="preserve">Care must be taken when handling the rare earth magnets, because they are both powerful and brittle, and can strike a magnetic object with enough force to shatter the magnet. They are also susceptible to corrosion, so must be painted or coated with a thin layer of epoxy. </w:t>
      </w:r>
    </w:p>
    <w:p w14:paraId="25C9A6BA" w14:textId="66D15216" w:rsidR="00CA2E9E" w:rsidRPr="001F4FB7" w:rsidRDefault="00CA2E9E" w:rsidP="00CA2E9E">
      <w:r w:rsidRPr="001F4FB7">
        <w:t xml:space="preserve">Once painted the mounting can be fixed the wheel with pan head stainless steel self-tapping screws 3.5mm </w:t>
      </w:r>
      <w:r w:rsidR="005B1C6D">
        <w:t xml:space="preserve">(No. 6) </w:t>
      </w:r>
      <w:r w:rsidRPr="001F4FB7">
        <w:t xml:space="preserve">in diameter and 20mm – 25mm long; the screws should not protrude through the </w:t>
      </w:r>
      <w:r w:rsidRPr="001F4FB7">
        <w:lastRenderedPageBreak/>
        <w:t xml:space="preserve">shroud of the wheel. </w:t>
      </w:r>
      <w:r w:rsidR="00D30D7C" w:rsidRPr="001F4FB7">
        <w:t>Alternatively,</w:t>
      </w:r>
      <w:r w:rsidRPr="001F4FB7">
        <w:t xml:space="preserve"> the mount can be secured with double-sided tape, provided the surface of the wheel is sound and free from dust.</w:t>
      </w:r>
    </w:p>
    <w:p w14:paraId="440DFABF" w14:textId="77777777" w:rsidR="0074395E" w:rsidRDefault="0074395E" w:rsidP="0074395E">
      <w:pPr>
        <w:pStyle w:val="Heading2"/>
      </w:pPr>
      <w:bookmarkStart w:id="360" w:name="_Toc20774356"/>
      <w:r>
        <w:t>Infra-Red Sensors</w:t>
      </w:r>
      <w:bookmarkEnd w:id="360"/>
    </w:p>
    <w:p w14:paraId="67594EAC" w14:textId="77777777" w:rsidR="0074395E" w:rsidRPr="001F4FB7" w:rsidRDefault="0074395E" w:rsidP="0074395E">
      <w:pPr>
        <w:keepNext/>
      </w:pPr>
      <w:r w:rsidRPr="001F4FB7">
        <w:t xml:space="preserve">The sensor is attached to the bell frame in a similar way to a magneto-resistive sensor, such that the sensor masking tube is perpendicular to the face of the shroud of the wheel. </w:t>
      </w:r>
    </w:p>
    <w:p w14:paraId="682BFBCB" w14:textId="77777777" w:rsidR="0074395E" w:rsidRDefault="0074395E" w:rsidP="0074395E">
      <w:pPr>
        <w:pStyle w:val="Heading3"/>
      </w:pPr>
      <w:bookmarkStart w:id="361" w:name="_Toc20774357"/>
      <w:r>
        <w:t>Reflector</w:t>
      </w:r>
      <w:bookmarkEnd w:id="361"/>
    </w:p>
    <w:p w14:paraId="7A677661" w14:textId="77777777" w:rsidR="0074395E" w:rsidRPr="001F4FB7" w:rsidRDefault="0074395E" w:rsidP="0074395E">
      <w:r w:rsidRPr="001F4FB7">
        <w:t xml:space="preserve">The sensor requires a reflector mounted on the shroud of the wheel, such that the reflector is opposite the Sensor Head when the bell is at the bottom of its swing. </w:t>
      </w:r>
    </w:p>
    <w:p w14:paraId="6E356D0F" w14:textId="77777777" w:rsidR="0074395E" w:rsidRPr="001F4FB7" w:rsidRDefault="0074395E" w:rsidP="0074395E">
      <w:pPr>
        <w:keepNext/>
      </w:pPr>
      <w:r w:rsidRPr="001F4FB7">
        <w:t>The reflector is made from a short length of white reflective automotive styling tape, 25mm wide (which may be obtained from a car spares shop), positioned directly opposite the sensor tube when the bell is down.</w:t>
      </w:r>
    </w:p>
    <w:p w14:paraId="12A5C22D" w14:textId="77777777" w:rsidR="0074395E" w:rsidRDefault="0074395E" w:rsidP="0074395E">
      <w:pPr>
        <w:pStyle w:val="Heading3"/>
      </w:pPr>
      <w:bookmarkStart w:id="362" w:name="_Toc472626720"/>
      <w:bookmarkStart w:id="363" w:name="_Toc20774358"/>
      <w:r>
        <w:t>Calibration</w:t>
      </w:r>
      <w:bookmarkEnd w:id="362"/>
      <w:bookmarkEnd w:id="363"/>
    </w:p>
    <w:p w14:paraId="7C16F736" w14:textId="77777777" w:rsidR="0074395E" w:rsidRPr="001F4FB7" w:rsidRDefault="0074395E" w:rsidP="0074395E">
      <w:r w:rsidRPr="001F4FB7">
        <w:t>As supplied, most of the infra-red detector sensor modules have been found to draw approximately 55 – 60mA, much more than the specified 25mA, and were excessively sensitive. The small calibration screw on the back end of the module may be used to reduce both the current consumption and sensitivity of the detector.</w:t>
      </w:r>
    </w:p>
    <w:p w14:paraId="1816BBAB" w14:textId="77777777" w:rsidR="0074395E" w:rsidRPr="001F4FB7" w:rsidRDefault="0074395E" w:rsidP="0074395E">
      <w:r w:rsidRPr="001F4FB7">
        <w:t xml:space="preserve">A useful starting point for sensitivity adjustment has been found to be to reduce the sensitivity of the sensor such that it does not trigger when placed perpendicular to a piece of grey card at a distance of 90mm from the end of the detector. The multi-turn adjustment screw is turned anti-clockwise until the indicator LED on the back of the module just goes out. This gives an effective maximum trigger distance with the reflective tape of about 300mm. This also reduces the supply current. </w:t>
      </w:r>
    </w:p>
    <w:p w14:paraId="3B2A5C13" w14:textId="77777777" w:rsidR="0074395E" w:rsidRPr="001F4FB7" w:rsidRDefault="0074395E" w:rsidP="0074395E">
      <w:r w:rsidRPr="001F4FB7">
        <w:t>Fine adjustment of the sensor should then be carried out in the belfry for optimum sensitivity.</w:t>
      </w:r>
    </w:p>
    <w:p w14:paraId="631B0D48" w14:textId="77777777" w:rsidR="00F80CCE" w:rsidRDefault="00F80CCE" w:rsidP="007E1723">
      <w:pPr>
        <w:pStyle w:val="Heading2"/>
        <w:pageBreakBefore/>
      </w:pPr>
      <w:bookmarkStart w:id="364" w:name="_Toc20774359"/>
      <w:r>
        <w:lastRenderedPageBreak/>
        <w:t>Cabling</w:t>
      </w:r>
      <w:bookmarkEnd w:id="364"/>
    </w:p>
    <w:p w14:paraId="1FD96ED5" w14:textId="77777777" w:rsidR="00AD09B7" w:rsidRDefault="00AD09B7" w:rsidP="00AD09B7">
      <w:pPr>
        <w:pStyle w:val="Heading3"/>
      </w:pPr>
      <w:bookmarkStart w:id="365" w:name="_Toc20774360"/>
      <w:r>
        <w:t>Power/Data Cable</w:t>
      </w:r>
      <w:bookmarkEnd w:id="365"/>
    </w:p>
    <w:p w14:paraId="737D9587" w14:textId="629D64D3" w:rsidR="00AD09B7" w:rsidRPr="001F4FB7" w:rsidRDefault="00AD09B7" w:rsidP="00AD09B7">
      <w:r w:rsidRPr="001F4FB7">
        <w:t xml:space="preserve">The Power/Data Cable runs between the Power </w:t>
      </w:r>
      <w:r w:rsidR="00000703">
        <w:t>module</w:t>
      </w:r>
      <w:r w:rsidR="00000703" w:rsidRPr="001F4FB7">
        <w:t xml:space="preserve"> </w:t>
      </w:r>
      <w:r w:rsidRPr="001F4FB7">
        <w:t xml:space="preserve">and the Simulator Interface </w:t>
      </w:r>
      <w:r w:rsidR="00000703">
        <w:t>module</w:t>
      </w:r>
      <w:r w:rsidRPr="001F4FB7">
        <w:t xml:space="preserve">. </w:t>
      </w:r>
    </w:p>
    <w:p w14:paraId="33DE4611" w14:textId="42CD6371" w:rsidR="00AD09B7" w:rsidRPr="001F4FB7" w:rsidRDefault="00AD09B7" w:rsidP="006C4A3A">
      <w:pPr>
        <w:pStyle w:val="ListParagraph"/>
        <w:numPr>
          <w:ilvl w:val="0"/>
          <w:numId w:val="17"/>
        </w:numPr>
      </w:pPr>
      <w:r w:rsidRPr="001F4FB7">
        <w:t xml:space="preserve">The cable is a standard straight-through (not crossover) Cat5e or Cat6 Ethernet </w:t>
      </w:r>
      <w:r w:rsidR="00D2043A" w:rsidRPr="001F4FB7">
        <w:t xml:space="preserve">network </w:t>
      </w:r>
      <w:r w:rsidRPr="001F4FB7">
        <w:t>cable, with RJ45 connectors.</w:t>
      </w:r>
      <w:r w:rsidR="007E1723">
        <w:t xml:space="preserve"> These are available ready-made, for example from Farnell or CPC.</w:t>
      </w:r>
    </w:p>
    <w:p w14:paraId="70EB8F6E" w14:textId="77777777" w:rsidR="007E1723" w:rsidRDefault="00AD09B7" w:rsidP="006C4A3A">
      <w:pPr>
        <w:pStyle w:val="ListParagraph"/>
        <w:numPr>
          <w:ilvl w:val="0"/>
          <w:numId w:val="17"/>
        </w:numPr>
      </w:pPr>
      <w:r w:rsidRPr="001F4FB7">
        <w:t>The maximum length of cable tested is 25m, although longer cables may be feasible.</w:t>
      </w:r>
    </w:p>
    <w:p w14:paraId="7132D4E9" w14:textId="334F7870" w:rsidR="00AD09B7" w:rsidRPr="001F4FB7" w:rsidRDefault="00AD09B7" w:rsidP="006C4A3A">
      <w:pPr>
        <w:pStyle w:val="ListParagraph"/>
        <w:numPr>
          <w:ilvl w:val="0"/>
          <w:numId w:val="17"/>
        </w:numPr>
      </w:pPr>
      <w:r w:rsidRPr="001F4FB7">
        <w:t xml:space="preserve">An example of a 25m cable is Farnell </w:t>
      </w:r>
      <w:r w:rsidR="007E1723">
        <w:t xml:space="preserve">part number </w:t>
      </w:r>
      <w:r w:rsidRPr="001F4FB7">
        <w:t>2575533.</w:t>
      </w:r>
    </w:p>
    <w:p w14:paraId="461EED93" w14:textId="77777777" w:rsidR="00AD09B7" w:rsidRPr="00D2043A" w:rsidRDefault="00AD09B7" w:rsidP="00D2043A">
      <w:pPr>
        <w:pStyle w:val="Heading3"/>
      </w:pPr>
      <w:bookmarkStart w:id="366" w:name="_Toc20774361"/>
      <w:r w:rsidRPr="00D2043A">
        <w:t>Sensor Cables</w:t>
      </w:r>
      <w:bookmarkEnd w:id="366"/>
    </w:p>
    <w:p w14:paraId="2B8CEEDB" w14:textId="1FA15ACE" w:rsidR="00F80CCE" w:rsidRPr="001F4FB7" w:rsidRDefault="00584A9D" w:rsidP="00F80CCE">
      <w:r w:rsidRPr="001F4FB7">
        <w:t>The sensor</w:t>
      </w:r>
      <w:r w:rsidR="00000703">
        <w:t xml:space="preserve"> module</w:t>
      </w:r>
      <w:r w:rsidRPr="001F4FB7">
        <w:t xml:space="preserve">s are </w:t>
      </w:r>
      <w:r w:rsidR="00D2043A" w:rsidRPr="001F4FB7">
        <w:t xml:space="preserve">also </w:t>
      </w:r>
      <w:r w:rsidRPr="001F4FB7">
        <w:t xml:space="preserve">cabled back to the Simulator Interface </w:t>
      </w:r>
      <w:r w:rsidR="00000703">
        <w:t xml:space="preserve">module </w:t>
      </w:r>
      <w:r w:rsidRPr="001F4FB7">
        <w:t>using standard C</w:t>
      </w:r>
      <w:r w:rsidR="00D2043A" w:rsidRPr="001F4FB7">
        <w:t xml:space="preserve">at5e or Cat6 network </w:t>
      </w:r>
      <w:r w:rsidRPr="001F4FB7">
        <w:t>cable</w:t>
      </w:r>
      <w:r w:rsidR="00D2043A" w:rsidRPr="001F4FB7">
        <w:t>s.</w:t>
      </w:r>
    </w:p>
    <w:p w14:paraId="472455DE" w14:textId="77777777" w:rsidR="007E1723" w:rsidRPr="001F4FB7" w:rsidRDefault="00D2043A" w:rsidP="007E1723">
      <w:pPr>
        <w:pStyle w:val="ListParagraph"/>
        <w:numPr>
          <w:ilvl w:val="0"/>
          <w:numId w:val="17"/>
        </w:numPr>
      </w:pPr>
      <w:r w:rsidRPr="001F4FB7">
        <w:t>The cables are a standard straight-through (not crossover) Cat5e or Cat6 Ethernet network cable, with RJ45 connectors.</w:t>
      </w:r>
      <w:r w:rsidR="007E1723">
        <w:t xml:space="preserve"> These are available ready-made, for example from Farnell or CPC.</w:t>
      </w:r>
    </w:p>
    <w:p w14:paraId="562AD305" w14:textId="77777777" w:rsidR="007E1723" w:rsidRDefault="00D2043A" w:rsidP="006C4A3A">
      <w:pPr>
        <w:pStyle w:val="ListParagraph"/>
        <w:numPr>
          <w:ilvl w:val="0"/>
          <w:numId w:val="17"/>
        </w:numPr>
      </w:pPr>
      <w:r w:rsidRPr="001F4FB7">
        <w:t xml:space="preserve">The maximum tested length of a chain of four sensors is 20m, made up of 4 x 5m cables, although longer cables may be feasible. </w:t>
      </w:r>
    </w:p>
    <w:p w14:paraId="0CB7EE2D" w14:textId="4A71E329" w:rsidR="00584A9D" w:rsidRPr="001F4FB7" w:rsidRDefault="00D2043A" w:rsidP="006C4A3A">
      <w:pPr>
        <w:pStyle w:val="ListParagraph"/>
        <w:numPr>
          <w:ilvl w:val="0"/>
          <w:numId w:val="17"/>
        </w:numPr>
      </w:pPr>
      <w:r w:rsidRPr="001F4FB7">
        <w:t xml:space="preserve">An example of a 5m cable is </w:t>
      </w:r>
      <w:r w:rsidR="00AD09B7" w:rsidRPr="001F4FB7">
        <w:t xml:space="preserve">Farnell </w:t>
      </w:r>
      <w:r w:rsidR="007E1723">
        <w:t xml:space="preserve">part number </w:t>
      </w:r>
      <w:r w:rsidR="00AD09B7" w:rsidRPr="001F4FB7">
        <w:t>1734948</w:t>
      </w:r>
      <w:r w:rsidRPr="001F4FB7">
        <w:t>.</w:t>
      </w:r>
    </w:p>
    <w:p w14:paraId="0738EFFF" w14:textId="77777777" w:rsidR="005B6B50" w:rsidRPr="001F4FB7" w:rsidRDefault="00D2043A" w:rsidP="00D2043A">
      <w:pPr>
        <w:keepNext/>
      </w:pPr>
      <w:r w:rsidRPr="001F4FB7">
        <w:t>Sensors are wired in a “daisy chain” fashion, with each chain consisting of a maximum of four sensors. The wiring of one chain is illustrated in the following diagram.</w:t>
      </w:r>
    </w:p>
    <w:p w14:paraId="2E5BAD3B" w14:textId="77777777" w:rsidR="005B6B50" w:rsidRDefault="005B6B50" w:rsidP="00D2043A">
      <w:pPr>
        <w:keepNext/>
        <w:jc w:val="center"/>
      </w:pPr>
      <w:r>
        <w:rPr>
          <w:noProof/>
          <w:lang w:eastAsia="en-GB"/>
        </w:rPr>
        <w:drawing>
          <wp:inline distT="0" distB="0" distL="0" distR="0" wp14:anchorId="6C61CA42" wp14:editId="7E9941FB">
            <wp:extent cx="5544000" cy="201600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Daisy Chain Detail Diagr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4000" cy="2016000"/>
                    </a:xfrm>
                    <a:prstGeom prst="rect">
                      <a:avLst/>
                    </a:prstGeom>
                  </pic:spPr>
                </pic:pic>
              </a:graphicData>
            </a:graphic>
          </wp:inline>
        </w:drawing>
      </w:r>
    </w:p>
    <w:p w14:paraId="0E116EA1" w14:textId="0D57D0E3" w:rsidR="00D2043A" w:rsidRDefault="00D2043A" w:rsidP="00D2043A">
      <w:pPr>
        <w:pStyle w:val="Caption"/>
        <w:jc w:val="center"/>
      </w:pPr>
      <w:bookmarkStart w:id="367" w:name="_Toc20774439"/>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DF75D5">
        <w:rPr>
          <w:noProof/>
        </w:rPr>
        <w:t>63</w:t>
      </w:r>
      <w:r w:rsidR="00DC03A1">
        <w:rPr>
          <w:noProof/>
        </w:rPr>
        <w:fldChar w:fldCharType="end"/>
      </w:r>
      <w:r>
        <w:t xml:space="preserve"> – Sensor Daisy Chain</w:t>
      </w:r>
      <w:bookmarkEnd w:id="367"/>
    </w:p>
    <w:p w14:paraId="4DCDC0D2" w14:textId="77777777" w:rsidR="00D2043A" w:rsidRPr="001F4FB7" w:rsidRDefault="00D2043A" w:rsidP="00D2043A">
      <w:r w:rsidRPr="001F4FB7">
        <w:t xml:space="preserve">It is important to understand that there is no requirement to connect any particular sensor to any specific </w:t>
      </w:r>
      <w:r w:rsidR="00274F21" w:rsidRPr="001F4FB7">
        <w:t xml:space="preserve">bell, and </w:t>
      </w:r>
      <w:r w:rsidRPr="001F4FB7">
        <w:t>no requirement that chains should consist of any particular number of sensors</w:t>
      </w:r>
      <w:r w:rsidR="00274F21" w:rsidRPr="001F4FB7">
        <w:t>.</w:t>
      </w:r>
    </w:p>
    <w:p w14:paraId="696B2A2E" w14:textId="77777777" w:rsidR="00D2043A" w:rsidRPr="001F4FB7" w:rsidRDefault="00D2043A" w:rsidP="006C4A3A">
      <w:pPr>
        <w:pStyle w:val="ListParagraph"/>
        <w:numPr>
          <w:ilvl w:val="0"/>
          <w:numId w:val="18"/>
        </w:numPr>
      </w:pPr>
      <w:r w:rsidRPr="001F4FB7">
        <w:t>The cabling should be arranged to suit the layout and constraints of the belfry.</w:t>
      </w:r>
    </w:p>
    <w:p w14:paraId="4F3E0425" w14:textId="77777777" w:rsidR="00D2043A" w:rsidRPr="001F4FB7" w:rsidRDefault="00D2043A" w:rsidP="006C4A3A">
      <w:pPr>
        <w:pStyle w:val="ListParagraph"/>
        <w:numPr>
          <w:ilvl w:val="0"/>
          <w:numId w:val="18"/>
        </w:numPr>
      </w:pPr>
      <w:r w:rsidRPr="001F4FB7">
        <w:t>The relationship between Simulator Interface channels and bells will be managed in the interface firmware. This is explained in a worked example later in this guide.</w:t>
      </w:r>
    </w:p>
    <w:p w14:paraId="1931ECB1" w14:textId="1CAABE59" w:rsidR="00D2043A" w:rsidRDefault="00D2043A" w:rsidP="006C4A3A">
      <w:pPr>
        <w:pStyle w:val="ListParagraph"/>
        <w:numPr>
          <w:ilvl w:val="0"/>
          <w:numId w:val="18"/>
        </w:numPr>
      </w:pPr>
      <w:r w:rsidRPr="001F4FB7">
        <w:t xml:space="preserve">There are obvious constraints for higher numbers of bells: A ring of 12 will require at least </w:t>
      </w:r>
      <w:r w:rsidR="00274F21" w:rsidRPr="001F4FB7">
        <w:t>three sensors on each chain, and a ring of 16 will require all four chains with four sensors each.</w:t>
      </w:r>
    </w:p>
    <w:p w14:paraId="5D551115" w14:textId="32605E45" w:rsidR="00D30D7C" w:rsidRDefault="006E0931" w:rsidP="00D30D7C">
      <w:pPr>
        <w:pStyle w:val="Heading3"/>
      </w:pPr>
      <w:bookmarkStart w:id="368" w:name="_Toc20774362"/>
      <w:r>
        <w:lastRenderedPageBreak/>
        <w:t>Computer Connection</w:t>
      </w:r>
      <w:bookmarkEnd w:id="368"/>
    </w:p>
    <w:p w14:paraId="22293F7F" w14:textId="627825AF" w:rsidR="007E1723" w:rsidRPr="007E1723" w:rsidRDefault="007E1723" w:rsidP="007E1723">
      <w:r>
        <w:t xml:space="preserve">The simulator </w:t>
      </w:r>
      <w:r w:rsidR="002B7A19">
        <w:t xml:space="preserve">Power Board </w:t>
      </w:r>
      <w:r>
        <w:t xml:space="preserve">is connected to the </w:t>
      </w:r>
      <w:r w:rsidR="00FC4532">
        <w:t xml:space="preserve">Simulator PC in the </w:t>
      </w:r>
      <w:r>
        <w:t>ringing room with a serial cable. The type of cable required depends on the kind of serial port built into the PC.</w:t>
      </w:r>
    </w:p>
    <w:p w14:paraId="266BFAD9" w14:textId="5277AB3A" w:rsidR="00D30D7C" w:rsidRDefault="007E1723" w:rsidP="00D30D7C">
      <w:pPr>
        <w:pStyle w:val="Heading4"/>
      </w:pPr>
      <w:r>
        <w:t>9-Pin Serial Connector</w:t>
      </w:r>
    </w:p>
    <w:p w14:paraId="275EF1D8" w14:textId="6F8C0550" w:rsidR="007E1723" w:rsidRDefault="007E1723" w:rsidP="002B7A19">
      <w:pPr>
        <w:keepNext/>
      </w:pPr>
      <w:r>
        <w:t xml:space="preserve">The </w:t>
      </w:r>
      <w:r w:rsidR="00FC4532">
        <w:t xml:space="preserve">Simulator PC </w:t>
      </w:r>
      <w:r>
        <w:t>may be fitted with a 9-pin RS-232 serial or “COM” port, as illustrated in the following diagram:</w:t>
      </w:r>
    </w:p>
    <w:p w14:paraId="13AFCCB5" w14:textId="49D0CE7C" w:rsidR="007E1723" w:rsidRDefault="007E1723" w:rsidP="007E1723">
      <w:pPr>
        <w:keepNext/>
        <w:jc w:val="center"/>
      </w:pPr>
      <w:r>
        <w:rPr>
          <w:noProof/>
        </w:rPr>
        <w:drawing>
          <wp:inline distT="0" distB="0" distL="0" distR="0" wp14:anchorId="6A8E4808" wp14:editId="682E47B6">
            <wp:extent cx="4320000" cy="1350000"/>
            <wp:effectExtent l="19050" t="19050" r="23495"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C Ports Vecteezy 9Pi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1350000"/>
                    </a:xfrm>
                    <a:prstGeom prst="rect">
                      <a:avLst/>
                    </a:prstGeom>
                    <a:ln w="12700">
                      <a:solidFill>
                        <a:schemeClr val="tx1"/>
                      </a:solidFill>
                    </a:ln>
                  </pic:spPr>
                </pic:pic>
              </a:graphicData>
            </a:graphic>
          </wp:inline>
        </w:drawing>
      </w:r>
    </w:p>
    <w:p w14:paraId="5A4CE8EF" w14:textId="2D3DCDD0" w:rsidR="007E1723" w:rsidRDefault="007E1723" w:rsidP="007E1723">
      <w:pPr>
        <w:pStyle w:val="Caption"/>
        <w:jc w:val="center"/>
      </w:pPr>
      <w:bookmarkStart w:id="369" w:name="_Toc20774440"/>
      <w:r>
        <w:t xml:space="preserve">Figure </w:t>
      </w:r>
      <w:r>
        <w:rPr>
          <w:noProof/>
        </w:rPr>
        <w:fldChar w:fldCharType="begin"/>
      </w:r>
      <w:r>
        <w:rPr>
          <w:noProof/>
        </w:rPr>
        <w:instrText xml:space="preserve"> SEQ Figure \* ARABIC </w:instrText>
      </w:r>
      <w:r>
        <w:rPr>
          <w:noProof/>
        </w:rPr>
        <w:fldChar w:fldCharType="separate"/>
      </w:r>
      <w:r w:rsidR="00DF75D5">
        <w:rPr>
          <w:noProof/>
        </w:rPr>
        <w:t>64</w:t>
      </w:r>
      <w:r>
        <w:rPr>
          <w:noProof/>
        </w:rPr>
        <w:fldChar w:fldCharType="end"/>
      </w:r>
      <w:r>
        <w:t xml:space="preserve"> – 9-Pin Serial Port</w:t>
      </w:r>
      <w:bookmarkEnd w:id="369"/>
    </w:p>
    <w:p w14:paraId="442ECEE8" w14:textId="77777777" w:rsidR="002B7A19" w:rsidRDefault="007E1723" w:rsidP="007E1723">
      <w:r>
        <w:t>This type of serial port is common on older computers, but not often found on newer models.</w:t>
      </w:r>
      <w:r w:rsidR="002B7A19">
        <w:t xml:space="preserve"> </w:t>
      </w:r>
    </w:p>
    <w:p w14:paraId="6359A71C" w14:textId="026B3BC7" w:rsidR="00503B9B" w:rsidRDefault="002B7A19" w:rsidP="00D30D7C">
      <w:r>
        <w:t xml:space="preserve">If the </w:t>
      </w:r>
      <w:r w:rsidR="00FC4532">
        <w:t xml:space="preserve">Simulator PC </w:t>
      </w:r>
      <w:r>
        <w:t>has a 9-pin serial port, use a 9-pin Female to 9-pin Male straight-through</w:t>
      </w:r>
      <w:r>
        <w:rPr>
          <w:rStyle w:val="FootnoteReference"/>
        </w:rPr>
        <w:footnoteReference w:id="33"/>
      </w:r>
      <w:r>
        <w:t xml:space="preserve"> serial cable to connect the computer to the simulator interface. Examples of suitable cables are </w:t>
      </w:r>
      <w:r w:rsidR="00503B9B">
        <w:t xml:space="preserve">Farnell </w:t>
      </w:r>
      <w:r>
        <w:t xml:space="preserve">part </w:t>
      </w:r>
      <w:r w:rsidR="00503B9B" w:rsidRPr="00503B9B">
        <w:t>2444240</w:t>
      </w:r>
      <w:r w:rsidR="00503B9B">
        <w:t xml:space="preserve"> </w:t>
      </w:r>
      <w:r>
        <w:t xml:space="preserve">(1.8m), CPC part </w:t>
      </w:r>
      <w:r w:rsidR="00503B9B" w:rsidRPr="00503B9B">
        <w:t>CS24423</w:t>
      </w:r>
      <w:r w:rsidR="00503B9B">
        <w:t xml:space="preserve"> (1m), </w:t>
      </w:r>
      <w:r>
        <w:t xml:space="preserve">or CPC part </w:t>
      </w:r>
      <w:r w:rsidR="00503B9B" w:rsidRPr="00503B9B">
        <w:t>CS24424</w:t>
      </w:r>
      <w:r w:rsidR="00503B9B">
        <w:t xml:space="preserve"> (2m)</w:t>
      </w:r>
      <w:r>
        <w:t>.</w:t>
      </w:r>
    </w:p>
    <w:p w14:paraId="0EB5019B" w14:textId="04428C2C" w:rsidR="00503B9B" w:rsidRDefault="002B7A19" w:rsidP="002B7A19">
      <w:pPr>
        <w:keepNext/>
      </w:pPr>
      <w:r>
        <w:t>A typical cable, with the connectors required, is illustrated in the following photograph:</w:t>
      </w:r>
    </w:p>
    <w:p w14:paraId="68D70600" w14:textId="2269A68F" w:rsidR="00AA6BF6" w:rsidRDefault="00AA6BF6" w:rsidP="00AA6BF6">
      <w:pPr>
        <w:keepNext/>
        <w:jc w:val="center"/>
      </w:pPr>
      <w:r>
        <w:rPr>
          <w:noProof/>
        </w:rPr>
        <w:drawing>
          <wp:inline distT="0" distB="0" distL="0" distR="0" wp14:anchorId="4A278F32" wp14:editId="4A9E0D7F">
            <wp:extent cx="4320000" cy="2466000"/>
            <wp:effectExtent l="19050" t="19050" r="2349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567.jpg"/>
                    <pic:cNvPicPr/>
                  </pic:nvPicPr>
                  <pic:blipFill>
                    <a:blip r:embed="rId86">
                      <a:extLst>
                        <a:ext uri="{28A0092B-C50C-407E-A947-70E740481C1C}">
                          <a14:useLocalDpi xmlns:a14="http://schemas.microsoft.com/office/drawing/2010/main" val="0"/>
                        </a:ext>
                      </a:extLst>
                    </a:blip>
                    <a:stretch>
                      <a:fillRect/>
                    </a:stretch>
                  </pic:blipFill>
                  <pic:spPr>
                    <a:xfrm>
                      <a:off x="0" y="0"/>
                      <a:ext cx="4320000" cy="2466000"/>
                    </a:xfrm>
                    <a:prstGeom prst="rect">
                      <a:avLst/>
                    </a:prstGeom>
                    <a:ln w="12700">
                      <a:solidFill>
                        <a:schemeClr val="tx1"/>
                      </a:solidFill>
                    </a:ln>
                  </pic:spPr>
                </pic:pic>
              </a:graphicData>
            </a:graphic>
          </wp:inline>
        </w:drawing>
      </w:r>
    </w:p>
    <w:p w14:paraId="1C0E0B70" w14:textId="0CF37742" w:rsidR="00AA6BF6" w:rsidRDefault="00AA6BF6" w:rsidP="00AA6BF6">
      <w:pPr>
        <w:pStyle w:val="Caption"/>
        <w:jc w:val="center"/>
      </w:pPr>
      <w:bookmarkStart w:id="370" w:name="_Toc20774441"/>
      <w:r>
        <w:t xml:space="preserve">Figure </w:t>
      </w:r>
      <w:r>
        <w:rPr>
          <w:noProof/>
        </w:rPr>
        <w:fldChar w:fldCharType="begin"/>
      </w:r>
      <w:r>
        <w:rPr>
          <w:noProof/>
        </w:rPr>
        <w:instrText xml:space="preserve"> SEQ Figure \* ARABIC </w:instrText>
      </w:r>
      <w:r>
        <w:rPr>
          <w:noProof/>
        </w:rPr>
        <w:fldChar w:fldCharType="separate"/>
      </w:r>
      <w:r w:rsidR="00DF75D5">
        <w:rPr>
          <w:noProof/>
        </w:rPr>
        <w:t>65</w:t>
      </w:r>
      <w:r>
        <w:rPr>
          <w:noProof/>
        </w:rPr>
        <w:fldChar w:fldCharType="end"/>
      </w:r>
      <w:r>
        <w:t xml:space="preserve"> – 9-Pin Serial Cable</w:t>
      </w:r>
      <w:bookmarkEnd w:id="370"/>
    </w:p>
    <w:p w14:paraId="38085CC0" w14:textId="150A8FE4" w:rsidR="006E0931" w:rsidRPr="006E0931" w:rsidRDefault="006E0931" w:rsidP="006E0931">
      <w:r>
        <w:t>If your computer has both a 9-pin serial port and USB ports, use the 9-pin serial port.</w:t>
      </w:r>
    </w:p>
    <w:p w14:paraId="388A6D5D" w14:textId="5810FF1E" w:rsidR="00D30D7C" w:rsidRDefault="00D30D7C" w:rsidP="00D30D7C">
      <w:pPr>
        <w:pStyle w:val="Heading4"/>
      </w:pPr>
      <w:r>
        <w:lastRenderedPageBreak/>
        <w:t>USB</w:t>
      </w:r>
      <w:r w:rsidR="002B7A19">
        <w:t xml:space="preserve"> Connector</w:t>
      </w:r>
    </w:p>
    <w:p w14:paraId="3D79FC5A" w14:textId="452D45C7" w:rsidR="007E1723" w:rsidRPr="001F4FB7" w:rsidRDefault="002B7A19" w:rsidP="002B7A19">
      <w:pPr>
        <w:keepNext/>
      </w:pPr>
      <w:r>
        <w:t xml:space="preserve">More modern computers are likely to be fitted </w:t>
      </w:r>
      <w:r w:rsidR="006E0931">
        <w:t xml:space="preserve">only </w:t>
      </w:r>
      <w:r>
        <w:t>with USB ports, as illustrated in the following diagram:</w:t>
      </w:r>
    </w:p>
    <w:p w14:paraId="0BD2DF2B" w14:textId="44EA62ED" w:rsidR="007E1723" w:rsidRDefault="006E0931" w:rsidP="007E1723">
      <w:pPr>
        <w:keepNext/>
        <w:jc w:val="center"/>
      </w:pPr>
      <w:r>
        <w:rPr>
          <w:noProof/>
        </w:rPr>
        <w:drawing>
          <wp:inline distT="0" distB="0" distL="0" distR="0" wp14:anchorId="6EE1F53D" wp14:editId="55900EBF">
            <wp:extent cx="4320000" cy="1350000"/>
            <wp:effectExtent l="19050" t="19050" r="23495"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C Ports Vecteezy USB.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1350000"/>
                    </a:xfrm>
                    <a:prstGeom prst="rect">
                      <a:avLst/>
                    </a:prstGeom>
                    <a:ln w="12700">
                      <a:solidFill>
                        <a:schemeClr val="tx1"/>
                      </a:solidFill>
                    </a:ln>
                  </pic:spPr>
                </pic:pic>
              </a:graphicData>
            </a:graphic>
          </wp:inline>
        </w:drawing>
      </w:r>
    </w:p>
    <w:p w14:paraId="33C81943" w14:textId="6C114259" w:rsidR="007E1723" w:rsidRDefault="007E1723" w:rsidP="007E1723">
      <w:pPr>
        <w:pStyle w:val="Caption"/>
        <w:jc w:val="center"/>
      </w:pPr>
      <w:bookmarkStart w:id="371" w:name="_Toc20774442"/>
      <w:r>
        <w:t xml:space="preserve">Figure </w:t>
      </w:r>
      <w:r>
        <w:rPr>
          <w:noProof/>
        </w:rPr>
        <w:fldChar w:fldCharType="begin"/>
      </w:r>
      <w:r>
        <w:rPr>
          <w:noProof/>
        </w:rPr>
        <w:instrText xml:space="preserve"> SEQ Figure \* ARABIC </w:instrText>
      </w:r>
      <w:r>
        <w:rPr>
          <w:noProof/>
        </w:rPr>
        <w:fldChar w:fldCharType="separate"/>
      </w:r>
      <w:r w:rsidR="00DF75D5">
        <w:rPr>
          <w:noProof/>
        </w:rPr>
        <w:t>66</w:t>
      </w:r>
      <w:r>
        <w:rPr>
          <w:noProof/>
        </w:rPr>
        <w:fldChar w:fldCharType="end"/>
      </w:r>
      <w:r>
        <w:t xml:space="preserve"> – PC USB Ports</w:t>
      </w:r>
      <w:bookmarkEnd w:id="371"/>
    </w:p>
    <w:p w14:paraId="2C6A2AC1" w14:textId="60572D03" w:rsidR="007E1723" w:rsidRDefault="002B7A19" w:rsidP="00D30D7C">
      <w:r>
        <w:t>In this case, use a USB</w:t>
      </w:r>
      <w:r w:rsidR="00FC4532">
        <w:t>-</w:t>
      </w:r>
      <w:r>
        <w:t xml:space="preserve">Serial adapter to connect the simulator Power Board to a spare USB port on the </w:t>
      </w:r>
      <w:r w:rsidR="00FC4532">
        <w:t>Simulator PC</w:t>
      </w:r>
      <w:r>
        <w:t xml:space="preserve">. </w:t>
      </w:r>
      <w:r w:rsidR="006E0931">
        <w:t>If necessary, a straight through serial cable as above can be used as an extension.</w:t>
      </w:r>
    </w:p>
    <w:p w14:paraId="49924F69" w14:textId="340248E3" w:rsidR="002B7A19" w:rsidRDefault="002B7A19" w:rsidP="002B7A19">
      <w:pPr>
        <w:keepNext/>
      </w:pPr>
      <w:r>
        <w:t>A</w:t>
      </w:r>
      <w:r w:rsidR="001661AB">
        <w:t xml:space="preserve">n example of a typical USB-Serial adapter is </w:t>
      </w:r>
      <w:r w:rsidR="009E4E3F">
        <w:t xml:space="preserve">CPC part </w:t>
      </w:r>
      <w:r w:rsidR="001661AB">
        <w:t>CS30877</w:t>
      </w:r>
      <w:r w:rsidR="009E4E3F">
        <w:t xml:space="preserve">, </w:t>
      </w:r>
      <w:r>
        <w:t>illustrated in the following photograph</w:t>
      </w:r>
      <w:r w:rsidR="009E4E3F">
        <w:rPr>
          <w:rStyle w:val="FootnoteReference"/>
        </w:rPr>
        <w:footnoteReference w:id="34"/>
      </w:r>
      <w:r w:rsidR="009E4E3F">
        <w:t>. Note that an extension cable may be required if (as in this case) the adapter does not have securing screws.</w:t>
      </w:r>
    </w:p>
    <w:p w14:paraId="08F68A37" w14:textId="358CB7B9" w:rsidR="00AA6BF6" w:rsidRDefault="00AA6BF6" w:rsidP="00AA6BF6">
      <w:pPr>
        <w:keepNext/>
        <w:jc w:val="center"/>
      </w:pPr>
      <w:r>
        <w:rPr>
          <w:noProof/>
        </w:rPr>
        <w:drawing>
          <wp:inline distT="0" distB="0" distL="0" distR="0" wp14:anchorId="72710534" wp14:editId="4CF797B1">
            <wp:extent cx="4320000" cy="3456000"/>
            <wp:effectExtent l="19050" t="19050" r="23495"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0182.jpg"/>
                    <pic:cNvPicPr/>
                  </pic:nvPicPr>
                  <pic:blipFill>
                    <a:blip r:embed="rId88">
                      <a:extLst>
                        <a:ext uri="{28A0092B-C50C-407E-A947-70E740481C1C}">
                          <a14:useLocalDpi xmlns:a14="http://schemas.microsoft.com/office/drawing/2010/main" val="0"/>
                        </a:ext>
                      </a:extLst>
                    </a:blip>
                    <a:stretch>
                      <a:fillRect/>
                    </a:stretch>
                  </pic:blipFill>
                  <pic:spPr>
                    <a:xfrm>
                      <a:off x="0" y="0"/>
                      <a:ext cx="4320000" cy="3456000"/>
                    </a:xfrm>
                    <a:prstGeom prst="rect">
                      <a:avLst/>
                    </a:prstGeom>
                    <a:ln w="12700">
                      <a:solidFill>
                        <a:schemeClr val="tx1"/>
                      </a:solidFill>
                    </a:ln>
                  </pic:spPr>
                </pic:pic>
              </a:graphicData>
            </a:graphic>
          </wp:inline>
        </w:drawing>
      </w:r>
    </w:p>
    <w:p w14:paraId="75210B49" w14:textId="0AB4233E" w:rsidR="00AA6BF6" w:rsidRDefault="00AA6BF6" w:rsidP="00AA6BF6">
      <w:pPr>
        <w:pStyle w:val="Caption"/>
        <w:jc w:val="center"/>
      </w:pPr>
      <w:bookmarkStart w:id="372" w:name="_Toc20774443"/>
      <w:r>
        <w:t xml:space="preserve">Figure </w:t>
      </w:r>
      <w:r>
        <w:rPr>
          <w:noProof/>
        </w:rPr>
        <w:fldChar w:fldCharType="begin"/>
      </w:r>
      <w:r>
        <w:rPr>
          <w:noProof/>
        </w:rPr>
        <w:instrText xml:space="preserve"> SEQ Figure \* ARABIC </w:instrText>
      </w:r>
      <w:r>
        <w:rPr>
          <w:noProof/>
        </w:rPr>
        <w:fldChar w:fldCharType="separate"/>
      </w:r>
      <w:r w:rsidR="00DF75D5">
        <w:rPr>
          <w:noProof/>
        </w:rPr>
        <w:t>67</w:t>
      </w:r>
      <w:r>
        <w:rPr>
          <w:noProof/>
        </w:rPr>
        <w:fldChar w:fldCharType="end"/>
      </w:r>
      <w:r>
        <w:t xml:space="preserve"> – USB to Serial Adapter</w:t>
      </w:r>
      <w:bookmarkEnd w:id="372"/>
    </w:p>
    <w:p w14:paraId="4BB8748D" w14:textId="7E47CAAA" w:rsidR="002B7A19" w:rsidRDefault="002B7A19" w:rsidP="00D30D7C">
      <w:r>
        <w:t xml:space="preserve">Install the drivers supplied with the </w:t>
      </w:r>
      <w:r w:rsidR="006E0931">
        <w:t>adapter and</w:t>
      </w:r>
      <w:r>
        <w:t xml:space="preserve"> identify the COM port number allocated (you will need to know this later</w:t>
      </w:r>
      <w:r w:rsidR="006E0931">
        <w:t xml:space="preserve"> to configure your Simulator Software Package)</w:t>
      </w:r>
      <w:r>
        <w:t xml:space="preserve">. </w:t>
      </w:r>
    </w:p>
    <w:p w14:paraId="773B70E4" w14:textId="297F975F" w:rsidR="00AA6BF6" w:rsidRPr="00D30D7C" w:rsidRDefault="006E0931" w:rsidP="00D30D7C">
      <w:r>
        <w:t xml:space="preserve">There is more information on USB-Serial adapters in the </w:t>
      </w:r>
      <w:r w:rsidRPr="00133866">
        <w:rPr>
          <w:b/>
          <w:i/>
        </w:rPr>
        <w:t>Technical Reference Guide</w:t>
      </w:r>
      <w:r>
        <w:t>.</w:t>
      </w:r>
      <w:r w:rsidR="002B7A19">
        <w:t xml:space="preserve"> </w:t>
      </w:r>
    </w:p>
    <w:p w14:paraId="2B51EF56" w14:textId="53EFB9CD" w:rsidR="00F80CCE" w:rsidRDefault="00F80CCE" w:rsidP="001F4FB7">
      <w:pPr>
        <w:pStyle w:val="Heading1"/>
        <w:pageBreakBefore/>
      </w:pPr>
      <w:bookmarkStart w:id="373" w:name="_Toc20774363"/>
      <w:r>
        <w:lastRenderedPageBreak/>
        <w:t xml:space="preserve">Interface </w:t>
      </w:r>
      <w:r w:rsidR="00000703">
        <w:t xml:space="preserve">Module </w:t>
      </w:r>
      <w:r w:rsidR="00DC03A1">
        <w:t>Set</w:t>
      </w:r>
      <w:r w:rsidR="00C30F94">
        <w:t>up</w:t>
      </w:r>
      <w:bookmarkEnd w:id="373"/>
    </w:p>
    <w:p w14:paraId="5373BF1F" w14:textId="4372450C" w:rsidR="00DC03A1" w:rsidRDefault="00DC03A1" w:rsidP="00DC03A1">
      <w:r>
        <w:t xml:space="preserve">The Type 2 Liverpool Simulator Interface </w:t>
      </w:r>
      <w:r w:rsidR="00000703">
        <w:t xml:space="preserve">module </w:t>
      </w:r>
      <w:r>
        <w:t xml:space="preserve">is highly configurable, but most of the default settings should be fine for </w:t>
      </w:r>
      <w:r w:rsidR="00EA451C">
        <w:t xml:space="preserve">most installations. There is detailed </w:t>
      </w:r>
      <w:r w:rsidR="00740E9D">
        <w:t xml:space="preserve">information about </w:t>
      </w:r>
      <w:r w:rsidR="00EA451C">
        <w:t xml:space="preserve">all the configuration options in the </w:t>
      </w:r>
      <w:r w:rsidR="00EA451C" w:rsidRPr="00133866">
        <w:rPr>
          <w:b/>
          <w:i/>
        </w:rPr>
        <w:t>Technical Reference Guide</w:t>
      </w:r>
      <w:r w:rsidR="00EA451C">
        <w:t>.</w:t>
      </w:r>
    </w:p>
    <w:p w14:paraId="08129EB2" w14:textId="74569546" w:rsidR="00F56FA9" w:rsidRDefault="00EA451C" w:rsidP="00F56FA9">
      <w:r>
        <w:t>There are a couple of configuration options which you should set before using the simulator</w:t>
      </w:r>
      <w:r w:rsidR="00740E9D">
        <w:t>:</w:t>
      </w:r>
      <w:r>
        <w:t xml:space="preserve"> disabling unused sensor channels</w:t>
      </w:r>
      <w:r w:rsidR="00740E9D">
        <w:t>,</w:t>
      </w:r>
      <w:r>
        <w:t xml:space="preserve"> and re</w:t>
      </w:r>
      <w:r w:rsidR="00740E9D">
        <w:t>-</w:t>
      </w:r>
      <w:r>
        <w:t xml:space="preserve">mapping sensors to bells. </w:t>
      </w:r>
      <w:r w:rsidR="00F56FA9">
        <w:t>C</w:t>
      </w:r>
      <w:r w:rsidR="00F56FA9" w:rsidRPr="008C7B76">
        <w:t>onfiguration of the Simulator Interface should only need to be done once. All settings are retained in non-volatile EEPROM when the interface is powered off.</w:t>
      </w:r>
    </w:p>
    <w:p w14:paraId="38A99C76" w14:textId="32F919A6" w:rsidR="00000703" w:rsidRPr="008C7B76" w:rsidRDefault="00000703" w:rsidP="00F56FA9">
      <w:r w:rsidRPr="00166FBD">
        <w:rPr>
          <w:b/>
          <w:bCs/>
        </w:rPr>
        <w:t>Note</w:t>
      </w:r>
      <w:r>
        <w:t xml:space="preserve">: </w:t>
      </w:r>
      <w:r w:rsidRPr="00000703">
        <w:t>When multiple PCs are connected, only one PC can be used to configure the Simulator Interface using a terminal emulator</w:t>
      </w:r>
      <w:r>
        <w:t xml:space="preserve">. Refer to the </w:t>
      </w:r>
      <w:r w:rsidRPr="00000703">
        <w:t>Multi-PC Guide</w:t>
      </w:r>
      <w:r>
        <w:t xml:space="preserve"> for more information</w:t>
      </w:r>
      <w:r w:rsidRPr="00000703">
        <w:t>.</w:t>
      </w:r>
    </w:p>
    <w:p w14:paraId="6537D0E8" w14:textId="24EB5CDF" w:rsidR="00FC4532" w:rsidRDefault="00F56FA9" w:rsidP="00FC4532">
      <w:pPr>
        <w:pStyle w:val="Heading2"/>
      </w:pPr>
      <w:bookmarkStart w:id="374" w:name="_Toc20774364"/>
      <w:r>
        <w:t>Connecting to the Interface</w:t>
      </w:r>
      <w:r w:rsidR="00000703">
        <w:t xml:space="preserve"> Module</w:t>
      </w:r>
      <w:bookmarkEnd w:id="374"/>
    </w:p>
    <w:p w14:paraId="1A92CF62" w14:textId="77777777" w:rsidR="008458D2" w:rsidRPr="008C7B76" w:rsidRDefault="008458D2" w:rsidP="00F56FA9">
      <w:pPr>
        <w:pStyle w:val="ListParagraph"/>
        <w:numPr>
          <w:ilvl w:val="0"/>
          <w:numId w:val="28"/>
        </w:numPr>
        <w:spacing w:afterLines="200" w:after="480"/>
      </w:pPr>
      <w:r w:rsidRPr="008C7B76">
        <w:t>On the Simulator PC, ensure that a Simulator Software Package (e.g. Abel) is not running. Close the Simulator Software Package down if it is running.</w:t>
      </w:r>
    </w:p>
    <w:p w14:paraId="0D2AB22E" w14:textId="77777777" w:rsidR="008458D2" w:rsidRPr="008C7B76" w:rsidRDefault="008458D2" w:rsidP="00F56FA9">
      <w:pPr>
        <w:pStyle w:val="ListParagraph"/>
        <w:keepNext/>
        <w:numPr>
          <w:ilvl w:val="0"/>
          <w:numId w:val="28"/>
        </w:numPr>
        <w:spacing w:afterLines="200" w:after="480"/>
      </w:pPr>
      <w:r w:rsidRPr="008C7B76">
        <w:t>Download and install a serial terminal emulator package</w:t>
      </w:r>
      <w:r w:rsidRPr="008C7B76">
        <w:rPr>
          <w:rStyle w:val="FootnoteReference"/>
        </w:rPr>
        <w:footnoteReference w:id="35"/>
      </w:r>
      <w:r w:rsidRPr="008C7B76">
        <w:t>. This manual assumes the use of the Open Source PuTTY terminal emulator.</w:t>
      </w:r>
    </w:p>
    <w:p w14:paraId="3A023E71" w14:textId="77777777" w:rsidR="008458D2" w:rsidRPr="008C7B76" w:rsidRDefault="008458D2" w:rsidP="00F56FA9">
      <w:pPr>
        <w:pStyle w:val="ListParagraph"/>
        <w:keepNext/>
        <w:numPr>
          <w:ilvl w:val="0"/>
          <w:numId w:val="28"/>
        </w:numPr>
        <w:spacing w:afterLines="200" w:after="480"/>
      </w:pPr>
      <w:r w:rsidRPr="008C7B76">
        <w:t>Start the PuTTY terminal emulator by double-clicking the PuTTY icon on the desktop.</w:t>
      </w:r>
    </w:p>
    <w:p w14:paraId="03224394" w14:textId="77777777" w:rsidR="008458D2" w:rsidRDefault="008458D2" w:rsidP="008458D2">
      <w:pPr>
        <w:pStyle w:val="ListParagraph"/>
        <w:spacing w:afterLines="200" w:after="480"/>
        <w:jc w:val="center"/>
      </w:pPr>
      <w:r>
        <w:rPr>
          <w:noProof/>
          <w:lang w:eastAsia="en-GB"/>
        </w:rPr>
        <w:drawing>
          <wp:inline distT="0" distB="0" distL="0" distR="0" wp14:anchorId="6203B34E" wp14:editId="4302B2E5">
            <wp:extent cx="540000" cy="62640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 Putty Icon.png"/>
                    <pic:cNvPicPr/>
                  </pic:nvPicPr>
                  <pic:blipFill>
                    <a:blip r:embed="rId89">
                      <a:extLst>
                        <a:ext uri="{28A0092B-C50C-407E-A947-70E740481C1C}">
                          <a14:useLocalDpi xmlns:a14="http://schemas.microsoft.com/office/drawing/2010/main" val="0"/>
                        </a:ext>
                      </a:extLst>
                    </a:blip>
                    <a:stretch>
                      <a:fillRect/>
                    </a:stretch>
                  </pic:blipFill>
                  <pic:spPr>
                    <a:xfrm>
                      <a:off x="0" y="0"/>
                      <a:ext cx="540000" cy="626400"/>
                    </a:xfrm>
                    <a:prstGeom prst="rect">
                      <a:avLst/>
                    </a:prstGeom>
                  </pic:spPr>
                </pic:pic>
              </a:graphicData>
            </a:graphic>
          </wp:inline>
        </w:drawing>
      </w:r>
    </w:p>
    <w:p w14:paraId="54874607" w14:textId="77777777" w:rsidR="008458D2" w:rsidRPr="008F57A9" w:rsidRDefault="008458D2" w:rsidP="008458D2">
      <w:pPr>
        <w:pStyle w:val="ListParagraph"/>
        <w:keepNext/>
        <w:numPr>
          <w:ilvl w:val="0"/>
          <w:numId w:val="27"/>
        </w:numPr>
        <w:spacing w:afterLines="200" w:after="480"/>
        <w:ind w:left="714" w:hanging="357"/>
      </w:pPr>
      <w:r w:rsidRPr="008F57A9">
        <w:t xml:space="preserve">Configure a Serial connection using </w:t>
      </w:r>
      <w:r>
        <w:t>the COM port number of the serial port (e.g. COM1)</w:t>
      </w:r>
      <w:r w:rsidRPr="008F57A9">
        <w:t>, running at 2400 bps, and then click Open. You should not need to change any other settings in PuTTY.</w:t>
      </w:r>
    </w:p>
    <w:p w14:paraId="64965C66" w14:textId="77777777" w:rsidR="008458D2" w:rsidRDefault="008458D2" w:rsidP="008458D2">
      <w:pPr>
        <w:pStyle w:val="ListParagraph"/>
        <w:keepNext/>
        <w:spacing w:after="120"/>
        <w:contextualSpacing w:val="0"/>
        <w:jc w:val="center"/>
      </w:pPr>
      <w:r>
        <w:rPr>
          <w:noProof/>
          <w:lang w:eastAsia="en-GB"/>
        </w:rPr>
        <w:drawing>
          <wp:inline distT="0" distB="0" distL="0" distR="0" wp14:anchorId="5995D9D3" wp14:editId="64D25D4D">
            <wp:extent cx="3240000" cy="311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Putty Config21.png"/>
                    <pic:cNvPicPr/>
                  </pic:nvPicPr>
                  <pic:blipFill>
                    <a:blip r:embed="rId90">
                      <a:extLst>
                        <a:ext uri="{28A0092B-C50C-407E-A947-70E740481C1C}">
                          <a14:useLocalDpi xmlns:a14="http://schemas.microsoft.com/office/drawing/2010/main" val="0"/>
                        </a:ext>
                      </a:extLst>
                    </a:blip>
                    <a:stretch>
                      <a:fillRect/>
                    </a:stretch>
                  </pic:blipFill>
                  <pic:spPr>
                    <a:xfrm>
                      <a:off x="0" y="0"/>
                      <a:ext cx="3240000" cy="3114000"/>
                    </a:xfrm>
                    <a:prstGeom prst="rect">
                      <a:avLst/>
                    </a:prstGeom>
                  </pic:spPr>
                </pic:pic>
              </a:graphicData>
            </a:graphic>
          </wp:inline>
        </w:drawing>
      </w:r>
    </w:p>
    <w:p w14:paraId="7763AE6F" w14:textId="38C26ED2" w:rsidR="008458D2" w:rsidRDefault="008458D2" w:rsidP="008458D2">
      <w:pPr>
        <w:pStyle w:val="Caption"/>
        <w:ind w:left="714"/>
        <w:jc w:val="center"/>
      </w:pPr>
      <w:bookmarkStart w:id="375" w:name="_Toc415420604"/>
      <w:bookmarkStart w:id="376" w:name="_Toc472625853"/>
      <w:bookmarkStart w:id="377" w:name="_Toc20774444"/>
      <w:r>
        <w:t xml:space="preserve">Figure </w:t>
      </w:r>
      <w:r w:rsidR="00263CEE">
        <w:rPr>
          <w:noProof/>
        </w:rPr>
        <w:fldChar w:fldCharType="begin"/>
      </w:r>
      <w:r w:rsidR="00263CEE">
        <w:rPr>
          <w:noProof/>
        </w:rPr>
        <w:instrText xml:space="preserve"> SEQ Figure \* ARABIC </w:instrText>
      </w:r>
      <w:r w:rsidR="00263CEE">
        <w:rPr>
          <w:noProof/>
        </w:rPr>
        <w:fldChar w:fldCharType="separate"/>
      </w:r>
      <w:r w:rsidR="00DF75D5">
        <w:rPr>
          <w:noProof/>
        </w:rPr>
        <w:t>68</w:t>
      </w:r>
      <w:r w:rsidR="00263CEE">
        <w:rPr>
          <w:noProof/>
        </w:rPr>
        <w:fldChar w:fldCharType="end"/>
      </w:r>
      <w:r>
        <w:t xml:space="preserve"> – PuTTY Configuration Dialogue</w:t>
      </w:r>
      <w:bookmarkEnd w:id="375"/>
      <w:bookmarkEnd w:id="376"/>
      <w:bookmarkEnd w:id="377"/>
    </w:p>
    <w:p w14:paraId="4627E26B" w14:textId="77777777" w:rsidR="008458D2" w:rsidRPr="008F57A9" w:rsidRDefault="008458D2" w:rsidP="00F56FA9">
      <w:pPr>
        <w:keepNext/>
        <w:spacing w:after="120"/>
        <w:ind w:left="357"/>
      </w:pPr>
      <w:r w:rsidRPr="008F57A9">
        <w:lastRenderedPageBreak/>
        <w:t>Click on the PuTTY terminal window, then type “?” (question mark). There is no need to press Enter. After a short pause the Simulator Interface will respond by displaying its current settings, which may not be identical to these examples</w:t>
      </w:r>
      <w:r w:rsidRPr="008F57A9">
        <w:rPr>
          <w:rStyle w:val="FootnoteReference"/>
        </w:rPr>
        <w:footnoteReference w:id="36"/>
      </w:r>
      <w:r w:rsidRPr="008F57A9">
        <w:t xml:space="preserve">. </w:t>
      </w:r>
    </w:p>
    <w:p w14:paraId="06B50443" w14:textId="40A0392F" w:rsidR="008458D2" w:rsidRDefault="00F56FA9" w:rsidP="00F56FA9">
      <w:pPr>
        <w:jc w:val="center"/>
      </w:pPr>
      <w:r>
        <w:rPr>
          <w:noProof/>
        </w:rPr>
        <w:drawing>
          <wp:inline distT="0" distB="0" distL="0" distR="0" wp14:anchorId="446376B7" wp14:editId="36CE2D29">
            <wp:extent cx="4320000" cy="27144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ings 1.png"/>
                    <pic:cNvPicPr/>
                  </pic:nvPicPr>
                  <pic:blipFill>
                    <a:blip r:embed="rId91">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1DA8B84A" w14:textId="60CE700F" w:rsidR="00F56FA9" w:rsidRDefault="00F56FA9" w:rsidP="00F56FA9">
      <w:pPr>
        <w:pStyle w:val="Caption"/>
        <w:jc w:val="center"/>
      </w:pPr>
      <w:bookmarkStart w:id="378" w:name="_Toc20774445"/>
      <w:r>
        <w:t xml:space="preserve">Figure </w:t>
      </w:r>
      <w:r>
        <w:rPr>
          <w:noProof/>
        </w:rPr>
        <w:fldChar w:fldCharType="begin"/>
      </w:r>
      <w:r>
        <w:rPr>
          <w:noProof/>
        </w:rPr>
        <w:instrText xml:space="preserve"> SEQ Figure \* ARABIC </w:instrText>
      </w:r>
      <w:r>
        <w:rPr>
          <w:noProof/>
        </w:rPr>
        <w:fldChar w:fldCharType="separate"/>
      </w:r>
      <w:r w:rsidR="00DF75D5">
        <w:rPr>
          <w:noProof/>
        </w:rPr>
        <w:t>69</w:t>
      </w:r>
      <w:r>
        <w:rPr>
          <w:noProof/>
        </w:rPr>
        <w:fldChar w:fldCharType="end"/>
      </w:r>
      <w:r>
        <w:t xml:space="preserve"> – Display Interface Settings</w:t>
      </w:r>
      <w:bookmarkEnd w:id="378"/>
    </w:p>
    <w:p w14:paraId="3F1E5693" w14:textId="77777777" w:rsidR="00F80CCE" w:rsidRPr="00F80CCE" w:rsidRDefault="00F80CCE" w:rsidP="005B6B50">
      <w:pPr>
        <w:pStyle w:val="Heading2"/>
      </w:pPr>
      <w:bookmarkStart w:id="379" w:name="_Toc20774365"/>
      <w:r>
        <w:t>Worked Example</w:t>
      </w:r>
      <w:bookmarkEnd w:id="379"/>
    </w:p>
    <w:p w14:paraId="14494646" w14:textId="17B81384" w:rsidR="00EA451C" w:rsidRPr="00DC03A1" w:rsidRDefault="00EA451C" w:rsidP="00EA451C">
      <w:r>
        <w:t xml:space="preserve">The following worked example shows how to </w:t>
      </w:r>
      <w:r w:rsidR="00740E9D">
        <w:t>disable unused sensor channels, and re-map</w:t>
      </w:r>
      <w:r w:rsidR="00C30F94">
        <w:t xml:space="preserve"> channels when setting </w:t>
      </w:r>
      <w:r>
        <w:t>up the Simulator Interface. You should adapt the instructions in the</w:t>
      </w:r>
      <w:r w:rsidR="00C30F94">
        <w:t xml:space="preserve"> worked </w:t>
      </w:r>
      <w:r>
        <w:t>example to suit your installation.</w:t>
      </w:r>
    </w:p>
    <w:p w14:paraId="5A199BFB" w14:textId="77777777" w:rsidR="00EA451C" w:rsidRDefault="00EA451C" w:rsidP="00EA451C">
      <w:pPr>
        <w:pStyle w:val="Heading3"/>
      </w:pPr>
      <w:bookmarkStart w:id="380" w:name="_Toc20774366"/>
      <w:r>
        <w:t>Sensor Channels</w:t>
      </w:r>
      <w:bookmarkEnd w:id="380"/>
    </w:p>
    <w:p w14:paraId="2381E100" w14:textId="373EEE64" w:rsidR="00EA451C" w:rsidRDefault="00EA451C" w:rsidP="00EA451C">
      <w:r w:rsidRPr="00EA451C">
        <w:t xml:space="preserve">Before configuring the interface, it is important to understand the difference between interface sensor channels numbers, and numbers of the bells. The channel numbers are fixed as shown in the diagram below: Channel 1 is always the first sensor on the first chain, </w:t>
      </w:r>
      <w:r>
        <w:t>c</w:t>
      </w:r>
      <w:r w:rsidRPr="00EA451C">
        <w:t xml:space="preserve">hannel 2 is always the second sensor on the first chain, and so on up to </w:t>
      </w:r>
      <w:r>
        <w:t>c</w:t>
      </w:r>
      <w:r w:rsidRPr="00EA451C">
        <w:t>hannel 16.</w:t>
      </w:r>
    </w:p>
    <w:p w14:paraId="48A1774B" w14:textId="77777777" w:rsidR="00EA451C" w:rsidRDefault="00EA451C" w:rsidP="00EA451C">
      <w:pPr>
        <w:jc w:val="center"/>
      </w:pPr>
      <w:r>
        <w:rPr>
          <w:noProof/>
          <w:lang w:eastAsia="en-GB"/>
        </w:rPr>
        <w:lastRenderedPageBreak/>
        <w:drawing>
          <wp:inline distT="0" distB="0" distL="0" distR="0" wp14:anchorId="0CAD92B7" wp14:editId="79E2406E">
            <wp:extent cx="4752000" cy="259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Channel Map.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52000" cy="2592000"/>
                    </a:xfrm>
                    <a:prstGeom prst="rect">
                      <a:avLst/>
                    </a:prstGeom>
                  </pic:spPr>
                </pic:pic>
              </a:graphicData>
            </a:graphic>
          </wp:inline>
        </w:drawing>
      </w:r>
    </w:p>
    <w:p w14:paraId="756A5E38" w14:textId="68951366" w:rsidR="00EA451C" w:rsidRDefault="00EA451C" w:rsidP="00EA451C">
      <w:pPr>
        <w:pStyle w:val="Caption"/>
        <w:jc w:val="center"/>
      </w:pPr>
      <w:bookmarkStart w:id="381" w:name="_Toc20774446"/>
      <w:r>
        <w:t xml:space="preserve">Figure </w:t>
      </w:r>
      <w:r>
        <w:rPr>
          <w:noProof/>
        </w:rPr>
        <w:fldChar w:fldCharType="begin"/>
      </w:r>
      <w:r>
        <w:rPr>
          <w:noProof/>
        </w:rPr>
        <w:instrText xml:space="preserve"> SEQ Figure \* ARABIC </w:instrText>
      </w:r>
      <w:r>
        <w:rPr>
          <w:noProof/>
        </w:rPr>
        <w:fldChar w:fldCharType="separate"/>
      </w:r>
      <w:r w:rsidR="00DF75D5">
        <w:rPr>
          <w:noProof/>
        </w:rPr>
        <w:t>70</w:t>
      </w:r>
      <w:r>
        <w:rPr>
          <w:noProof/>
        </w:rPr>
        <w:fldChar w:fldCharType="end"/>
      </w:r>
      <w:r>
        <w:t xml:space="preserve"> – Interface Channel </w:t>
      </w:r>
      <w:r w:rsidR="00BA093F">
        <w:t>Numbers</w:t>
      </w:r>
      <w:bookmarkEnd w:id="381"/>
    </w:p>
    <w:p w14:paraId="1184A8FD" w14:textId="77777777" w:rsidR="00C30F94" w:rsidRDefault="00C30F94" w:rsidP="00C30F94">
      <w:r>
        <w:t xml:space="preserve">To re-iterate the guidance in the previous section, </w:t>
      </w:r>
      <w:r w:rsidRPr="001F4FB7">
        <w:t>there is no requirement to connect any particular sensor to any specific bell, and no requirement that chains should consist of any particular number of sensors.</w:t>
      </w:r>
      <w:r>
        <w:t xml:space="preserve"> </w:t>
      </w:r>
      <w:r w:rsidRPr="001F4FB7">
        <w:t xml:space="preserve">The </w:t>
      </w:r>
      <w:r>
        <w:t xml:space="preserve">sensor </w:t>
      </w:r>
      <w:r w:rsidRPr="001F4FB7">
        <w:t>cabling should be arranged to suit the layout and constraints of the belfry.</w:t>
      </w:r>
    </w:p>
    <w:p w14:paraId="0F42D226" w14:textId="77777777" w:rsidR="00C30F94" w:rsidRPr="00C30F94" w:rsidRDefault="00C30F94" w:rsidP="00C30F94"/>
    <w:p w14:paraId="4FF6545C" w14:textId="77777777" w:rsidR="00EA451C" w:rsidRDefault="00EA451C" w:rsidP="00EA451C">
      <w:pPr>
        <w:pStyle w:val="Heading3"/>
        <w:pageBreakBefore/>
      </w:pPr>
      <w:bookmarkStart w:id="382" w:name="_Toc20774367"/>
      <w:r>
        <w:lastRenderedPageBreak/>
        <w:t>Example Installation</w:t>
      </w:r>
      <w:bookmarkEnd w:id="382"/>
    </w:p>
    <w:p w14:paraId="08AEEB16" w14:textId="49157DED" w:rsidR="00EA451C" w:rsidRPr="00EA451C" w:rsidRDefault="00EA451C" w:rsidP="00EA451C">
      <w:pPr>
        <w:keepNext/>
      </w:pPr>
      <w:r>
        <w:t>The diagram below shows the sensor cabling for a mythical ring of six. The cables between the sensors and the interface have been routed as shown, to avoid the clock wires, chiming hammers, rope chutes and all the other things which clutter up the belfry.</w:t>
      </w:r>
      <w:r w:rsidR="00C30F94">
        <w:t xml:space="preserve"> This example is deliberately convoluted to show how the interface settings can be configured.</w:t>
      </w:r>
    </w:p>
    <w:p w14:paraId="42C4FBB4" w14:textId="77777777" w:rsidR="005B6B50" w:rsidRDefault="005B6B50" w:rsidP="00CA2E9E">
      <w:pPr>
        <w:jc w:val="center"/>
      </w:pPr>
      <w:r>
        <w:rPr>
          <w:noProof/>
          <w:lang w:eastAsia="en-GB"/>
        </w:rPr>
        <w:drawing>
          <wp:inline distT="0" distB="0" distL="0" distR="0" wp14:anchorId="438148E8" wp14:editId="1F5A6DCD">
            <wp:extent cx="4320000" cy="29916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Bell Frame Exampl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20000" cy="2991600"/>
                    </a:xfrm>
                    <a:prstGeom prst="rect">
                      <a:avLst/>
                    </a:prstGeom>
                  </pic:spPr>
                </pic:pic>
              </a:graphicData>
            </a:graphic>
          </wp:inline>
        </w:drawing>
      </w:r>
    </w:p>
    <w:p w14:paraId="19F9059B" w14:textId="79898D66" w:rsidR="00D2043A" w:rsidRDefault="00D2043A" w:rsidP="00D2043A">
      <w:pPr>
        <w:pStyle w:val="Caption"/>
        <w:jc w:val="center"/>
      </w:pPr>
      <w:bookmarkStart w:id="383" w:name="_Toc20774447"/>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DF75D5">
        <w:rPr>
          <w:noProof/>
        </w:rPr>
        <w:t>71</w:t>
      </w:r>
      <w:r w:rsidR="00DC03A1">
        <w:rPr>
          <w:noProof/>
        </w:rPr>
        <w:fldChar w:fldCharType="end"/>
      </w:r>
      <w:r>
        <w:t xml:space="preserve"> – </w:t>
      </w:r>
      <w:r w:rsidR="00DA4419">
        <w:t>Example Sensor Cabling</w:t>
      </w:r>
      <w:bookmarkEnd w:id="383"/>
    </w:p>
    <w:p w14:paraId="30A202D5" w14:textId="5EAB4FED" w:rsidR="00EA451C" w:rsidRPr="00EA451C" w:rsidRDefault="00EA451C" w:rsidP="00EA451C">
      <w:r>
        <w:t xml:space="preserve">As a result, the sensors on the bells are connected to the following channels. Channels </w:t>
      </w:r>
      <w:r w:rsidR="00BA093F">
        <w:t>6, 7, 8, and 10 to 16 are not used.</w:t>
      </w:r>
    </w:p>
    <w:p w14:paraId="10D377E2" w14:textId="77777777" w:rsidR="005B6B50" w:rsidRDefault="005B6B50" w:rsidP="00CA2E9E">
      <w:pPr>
        <w:jc w:val="center"/>
      </w:pPr>
      <w:r>
        <w:rPr>
          <w:noProof/>
          <w:lang w:eastAsia="en-GB"/>
        </w:rPr>
        <w:drawing>
          <wp:inline distT="0" distB="0" distL="0" distR="0" wp14:anchorId="359E3A67" wp14:editId="6B330758">
            <wp:extent cx="4320000" cy="2584800"/>
            <wp:effectExtent l="0" t="0" r="444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Channel Map Exampl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2584800"/>
                    </a:xfrm>
                    <a:prstGeom prst="rect">
                      <a:avLst/>
                    </a:prstGeom>
                  </pic:spPr>
                </pic:pic>
              </a:graphicData>
            </a:graphic>
          </wp:inline>
        </w:drawing>
      </w:r>
    </w:p>
    <w:p w14:paraId="1BAAC4F0" w14:textId="6CEA1A55" w:rsidR="00D2043A" w:rsidRDefault="00D2043A" w:rsidP="00D2043A">
      <w:pPr>
        <w:pStyle w:val="Caption"/>
        <w:jc w:val="center"/>
      </w:pPr>
      <w:bookmarkStart w:id="384" w:name="_Toc20774448"/>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DF75D5">
        <w:rPr>
          <w:noProof/>
        </w:rPr>
        <w:t>72</w:t>
      </w:r>
      <w:r w:rsidR="00DC03A1">
        <w:rPr>
          <w:noProof/>
        </w:rPr>
        <w:fldChar w:fldCharType="end"/>
      </w:r>
      <w:r>
        <w:t xml:space="preserve"> – </w:t>
      </w:r>
      <w:r w:rsidR="00DA4419">
        <w:t>Example Channel Connections</w:t>
      </w:r>
      <w:bookmarkEnd w:id="384"/>
    </w:p>
    <w:p w14:paraId="24798998" w14:textId="21DA76A3" w:rsidR="00DC03A1" w:rsidRDefault="00BA093F" w:rsidP="00DC03A1">
      <w:pPr>
        <w:keepNext/>
      </w:pPr>
      <w:r>
        <w:lastRenderedPageBreak/>
        <w:t>These unused channels will be disabled on the simulator interface.</w:t>
      </w:r>
      <w:r w:rsidR="00C30F94">
        <w:t xml:space="preserve"> There is no point scanning these channels for sensor signals, as there are no sensors connected to them.</w:t>
      </w:r>
    </w:p>
    <w:p w14:paraId="65A043F7" w14:textId="6A6DE91F" w:rsidR="00DC03A1" w:rsidRDefault="00BA093F" w:rsidP="00DC03A1">
      <w:pPr>
        <w:jc w:val="center"/>
      </w:pPr>
      <w:r>
        <w:rPr>
          <w:noProof/>
        </w:rPr>
        <w:drawing>
          <wp:inline distT="0" distB="0" distL="0" distR="0" wp14:anchorId="15953BC8" wp14:editId="51EC402E">
            <wp:extent cx="4320000" cy="261000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2 Channels Disabled.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610000"/>
                    </a:xfrm>
                    <a:prstGeom prst="rect">
                      <a:avLst/>
                    </a:prstGeom>
                  </pic:spPr>
                </pic:pic>
              </a:graphicData>
            </a:graphic>
          </wp:inline>
        </w:drawing>
      </w:r>
    </w:p>
    <w:p w14:paraId="505C39F7" w14:textId="45D31511" w:rsidR="00DC03A1" w:rsidRDefault="00DC03A1" w:rsidP="00DC03A1">
      <w:pPr>
        <w:pStyle w:val="Caption"/>
        <w:jc w:val="center"/>
      </w:pPr>
      <w:bookmarkStart w:id="385" w:name="_Toc20774449"/>
      <w:r>
        <w:t xml:space="preserve">Figure </w:t>
      </w:r>
      <w:r>
        <w:rPr>
          <w:noProof/>
        </w:rPr>
        <w:fldChar w:fldCharType="begin"/>
      </w:r>
      <w:r>
        <w:rPr>
          <w:noProof/>
        </w:rPr>
        <w:instrText xml:space="preserve"> SEQ Figure \* ARABIC </w:instrText>
      </w:r>
      <w:r>
        <w:rPr>
          <w:noProof/>
        </w:rPr>
        <w:fldChar w:fldCharType="separate"/>
      </w:r>
      <w:r w:rsidR="00DF75D5">
        <w:rPr>
          <w:noProof/>
        </w:rPr>
        <w:t>73</w:t>
      </w:r>
      <w:r>
        <w:rPr>
          <w:noProof/>
        </w:rPr>
        <w:fldChar w:fldCharType="end"/>
      </w:r>
      <w:r>
        <w:t xml:space="preserve"> –</w:t>
      </w:r>
      <w:r w:rsidR="00BA093F">
        <w:t xml:space="preserve"> Disabled </w:t>
      </w:r>
      <w:r>
        <w:t>Channels</w:t>
      </w:r>
      <w:bookmarkEnd w:id="385"/>
    </w:p>
    <w:p w14:paraId="7EAFE74B" w14:textId="490F4606" w:rsidR="00DC03A1" w:rsidRDefault="00BA093F" w:rsidP="00BA093F">
      <w:pPr>
        <w:pStyle w:val="Heading3"/>
      </w:pPr>
      <w:bookmarkStart w:id="386" w:name="_Toc20774368"/>
      <w:r>
        <w:t>D</w:t>
      </w:r>
      <w:r w:rsidR="00C30F94">
        <w:t>efault Settings</w:t>
      </w:r>
      <w:bookmarkEnd w:id="386"/>
    </w:p>
    <w:p w14:paraId="43CB8DB7" w14:textId="77777777" w:rsidR="00BA093F" w:rsidRDefault="00BA093F" w:rsidP="00BA093F">
      <w:r>
        <w:t xml:space="preserve">Open a terminal session to the interface using PuTTY, as described above. </w:t>
      </w:r>
    </w:p>
    <w:p w14:paraId="443ADAAF" w14:textId="283CFC23" w:rsidR="00BA093F" w:rsidRPr="00BA093F" w:rsidRDefault="00BA093F" w:rsidP="006C4A3A">
      <w:pPr>
        <w:pStyle w:val="ListParagraph"/>
        <w:numPr>
          <w:ilvl w:val="0"/>
          <w:numId w:val="25"/>
        </w:numPr>
      </w:pPr>
      <w:r>
        <w:t>The “?” command shows the default settings:</w:t>
      </w:r>
    </w:p>
    <w:p w14:paraId="3D492693" w14:textId="73134852" w:rsidR="00DC03A1" w:rsidRDefault="00DC03A1" w:rsidP="00DC03A1">
      <w:pPr>
        <w:jc w:val="center"/>
      </w:pPr>
      <w:r>
        <w:rPr>
          <w:noProof/>
        </w:rPr>
        <w:drawing>
          <wp:inline distT="0" distB="0" distL="0" distR="0" wp14:anchorId="45CA780F" wp14:editId="06801073">
            <wp:extent cx="4320000" cy="27144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ings 1.png"/>
                    <pic:cNvPicPr/>
                  </pic:nvPicPr>
                  <pic:blipFill>
                    <a:blip r:embed="rId91">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3A59B8D5" w14:textId="2888CC81" w:rsidR="00DC03A1" w:rsidRDefault="00DC03A1" w:rsidP="00DC03A1">
      <w:pPr>
        <w:pStyle w:val="Caption"/>
        <w:jc w:val="center"/>
      </w:pPr>
      <w:bookmarkStart w:id="387" w:name="_Toc20774450"/>
      <w:r>
        <w:t xml:space="preserve">Figure </w:t>
      </w:r>
      <w:r>
        <w:rPr>
          <w:noProof/>
        </w:rPr>
        <w:fldChar w:fldCharType="begin"/>
      </w:r>
      <w:r>
        <w:rPr>
          <w:noProof/>
        </w:rPr>
        <w:instrText xml:space="preserve"> SEQ Figure \* ARABIC </w:instrText>
      </w:r>
      <w:r>
        <w:rPr>
          <w:noProof/>
        </w:rPr>
        <w:fldChar w:fldCharType="separate"/>
      </w:r>
      <w:r w:rsidR="00DF75D5">
        <w:rPr>
          <w:noProof/>
        </w:rPr>
        <w:t>74</w:t>
      </w:r>
      <w:r>
        <w:rPr>
          <w:noProof/>
        </w:rPr>
        <w:fldChar w:fldCharType="end"/>
      </w:r>
      <w:r>
        <w:t xml:space="preserve"> – </w:t>
      </w:r>
      <w:r w:rsidR="00BA093F">
        <w:t>Default Setting</w:t>
      </w:r>
      <w:r>
        <w:t>s</w:t>
      </w:r>
      <w:bookmarkEnd w:id="387"/>
    </w:p>
    <w:p w14:paraId="56BB0A68" w14:textId="399499B5" w:rsidR="00DC03A1" w:rsidRDefault="00DC03A1" w:rsidP="00DC03A1">
      <w:pPr>
        <w:pStyle w:val="Heading3"/>
      </w:pPr>
      <w:bookmarkStart w:id="388" w:name="_Toc20774369"/>
      <w:r>
        <w:lastRenderedPageBreak/>
        <w:t>Disable Unused Channels</w:t>
      </w:r>
      <w:bookmarkEnd w:id="388"/>
    </w:p>
    <w:p w14:paraId="7A03C073" w14:textId="087E927C" w:rsidR="00DC03A1" w:rsidRDefault="00BA093F" w:rsidP="006C4A3A">
      <w:pPr>
        <w:pStyle w:val="ListParagraph"/>
        <w:keepNext/>
        <w:numPr>
          <w:ilvl w:val="0"/>
          <w:numId w:val="24"/>
        </w:numPr>
      </w:pPr>
      <w:r>
        <w:t>To disable (or enable) c</w:t>
      </w:r>
      <w:r w:rsidR="00DC03A1">
        <w:t>hannels</w:t>
      </w:r>
      <w:r>
        <w:t>, use the “E” command. There is no need to press Enter after typing the “E”.</w:t>
      </w:r>
    </w:p>
    <w:p w14:paraId="7AC6567E" w14:textId="0E1DDF74" w:rsidR="00BA093F" w:rsidRDefault="00BA093F" w:rsidP="006C4A3A">
      <w:pPr>
        <w:pStyle w:val="ListParagraph"/>
        <w:keepNext/>
        <w:numPr>
          <w:ilvl w:val="0"/>
          <w:numId w:val="24"/>
        </w:numPr>
      </w:pPr>
      <w:r>
        <w:t>Enter the number of each channel to be disabled, pressing Enter after each one. In the example below, channels 6, 7, 8, and 10 to 16 are disabled.</w:t>
      </w:r>
    </w:p>
    <w:p w14:paraId="2B1226DB" w14:textId="308A0531" w:rsidR="00BA093F" w:rsidRDefault="00BA093F" w:rsidP="006C4A3A">
      <w:pPr>
        <w:pStyle w:val="ListParagraph"/>
        <w:keepNext/>
        <w:numPr>
          <w:ilvl w:val="0"/>
          <w:numId w:val="24"/>
        </w:numPr>
      </w:pPr>
      <w:r>
        <w:t>When you have finished, enter a zero (or just press Enter).</w:t>
      </w:r>
    </w:p>
    <w:p w14:paraId="39F5E92A" w14:textId="5FF9BC9A" w:rsidR="006173D7" w:rsidRDefault="006173D7" w:rsidP="006C4A3A">
      <w:pPr>
        <w:pStyle w:val="ListParagraph"/>
        <w:keepNext/>
        <w:numPr>
          <w:ilvl w:val="0"/>
          <w:numId w:val="24"/>
        </w:numPr>
      </w:pPr>
      <w:r>
        <w:t>The interface software will not allow you to disable all the sensors.</w:t>
      </w:r>
    </w:p>
    <w:p w14:paraId="036328D2" w14:textId="565EFBDE" w:rsidR="00BA093F" w:rsidRDefault="006173D7" w:rsidP="006C4A3A">
      <w:pPr>
        <w:pStyle w:val="ListParagraph"/>
        <w:keepNext/>
        <w:numPr>
          <w:ilvl w:val="0"/>
          <w:numId w:val="24"/>
        </w:numPr>
      </w:pPr>
      <w:r>
        <w:t>These</w:t>
      </w:r>
      <w:r w:rsidR="00BA093F">
        <w:t xml:space="preserve"> settings are not saved yet and will revert to the defaults if the interface power is turned off. The setting</w:t>
      </w:r>
      <w:r>
        <w:t>s</w:t>
      </w:r>
      <w:r w:rsidR="00BA093F">
        <w:t xml:space="preserve"> will be saved later.</w:t>
      </w:r>
    </w:p>
    <w:p w14:paraId="7CFAF036" w14:textId="562C18B0" w:rsidR="00DC03A1" w:rsidRDefault="00DC03A1" w:rsidP="00DC03A1">
      <w:pPr>
        <w:jc w:val="center"/>
      </w:pPr>
      <w:r>
        <w:rPr>
          <w:noProof/>
        </w:rPr>
        <w:drawing>
          <wp:inline distT="0" distB="0" distL="0" distR="0" wp14:anchorId="74BC0448" wp14:editId="1D6B1618">
            <wp:extent cx="4320000" cy="47628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ttings 2.png"/>
                    <pic:cNvPicPr/>
                  </pic:nvPicPr>
                  <pic:blipFill>
                    <a:blip r:embed="rId96">
                      <a:extLst>
                        <a:ext uri="{28A0092B-C50C-407E-A947-70E740481C1C}">
                          <a14:useLocalDpi xmlns:a14="http://schemas.microsoft.com/office/drawing/2010/main" val="0"/>
                        </a:ext>
                      </a:extLst>
                    </a:blip>
                    <a:stretch>
                      <a:fillRect/>
                    </a:stretch>
                  </pic:blipFill>
                  <pic:spPr>
                    <a:xfrm>
                      <a:off x="0" y="0"/>
                      <a:ext cx="4320000" cy="4762800"/>
                    </a:xfrm>
                    <a:prstGeom prst="rect">
                      <a:avLst/>
                    </a:prstGeom>
                  </pic:spPr>
                </pic:pic>
              </a:graphicData>
            </a:graphic>
          </wp:inline>
        </w:drawing>
      </w:r>
    </w:p>
    <w:p w14:paraId="41DE524F" w14:textId="49582CBE" w:rsidR="00DC03A1" w:rsidRDefault="00DC03A1" w:rsidP="00DC03A1">
      <w:pPr>
        <w:pStyle w:val="Caption"/>
        <w:jc w:val="center"/>
      </w:pPr>
      <w:bookmarkStart w:id="389" w:name="_Toc20774451"/>
      <w:r>
        <w:t xml:space="preserve">Figure </w:t>
      </w:r>
      <w:r>
        <w:rPr>
          <w:noProof/>
        </w:rPr>
        <w:fldChar w:fldCharType="begin"/>
      </w:r>
      <w:r>
        <w:rPr>
          <w:noProof/>
        </w:rPr>
        <w:instrText xml:space="preserve"> SEQ Figure \* ARABIC </w:instrText>
      </w:r>
      <w:r>
        <w:rPr>
          <w:noProof/>
        </w:rPr>
        <w:fldChar w:fldCharType="separate"/>
      </w:r>
      <w:r w:rsidR="00DF75D5">
        <w:rPr>
          <w:noProof/>
        </w:rPr>
        <w:t>75</w:t>
      </w:r>
      <w:r>
        <w:rPr>
          <w:noProof/>
        </w:rPr>
        <w:fldChar w:fldCharType="end"/>
      </w:r>
      <w:r>
        <w:t xml:space="preserve"> – </w:t>
      </w:r>
      <w:r w:rsidR="00BA093F">
        <w:t xml:space="preserve">Disabling </w:t>
      </w:r>
      <w:r>
        <w:t>Channels</w:t>
      </w:r>
      <w:r w:rsidR="00D30D7C">
        <w:t xml:space="preserve"> Example</w:t>
      </w:r>
      <w:bookmarkEnd w:id="389"/>
    </w:p>
    <w:p w14:paraId="303B4C4B" w14:textId="36ADB9EF" w:rsidR="00DC03A1" w:rsidRDefault="00BA093F" w:rsidP="006173D7">
      <w:pPr>
        <w:pStyle w:val="Heading3"/>
        <w:pageBreakBefore/>
      </w:pPr>
      <w:bookmarkStart w:id="390" w:name="_Toc20774370"/>
      <w:r>
        <w:lastRenderedPageBreak/>
        <w:t>Re-</w:t>
      </w:r>
      <w:r w:rsidR="00DC03A1">
        <w:t xml:space="preserve">Map </w:t>
      </w:r>
      <w:r>
        <w:t xml:space="preserve">Channels </w:t>
      </w:r>
      <w:r w:rsidR="00DC03A1">
        <w:t>to Bells</w:t>
      </w:r>
      <w:bookmarkEnd w:id="390"/>
    </w:p>
    <w:p w14:paraId="63C9F74E" w14:textId="08CBFF5C" w:rsidR="00DC03A1" w:rsidRDefault="00BA093F" w:rsidP="00DC03A1">
      <w:pPr>
        <w:keepNext/>
      </w:pPr>
      <w:r>
        <w:t xml:space="preserve">Although the mapping between the </w:t>
      </w:r>
      <w:r w:rsidR="006173D7">
        <w:t>channel/</w:t>
      </w:r>
      <w:r>
        <w:t>sensor</w:t>
      </w:r>
      <w:r w:rsidR="006173D7">
        <w:t xml:space="preserve"> </w:t>
      </w:r>
      <w:r>
        <w:t xml:space="preserve">numbers </w:t>
      </w:r>
      <w:r w:rsidR="006173D7">
        <w:t>and the real bell numbers can be reconfigured in most Simulator Software Packages, it is less confusing if this is set in the simulator interface.</w:t>
      </w:r>
    </w:p>
    <w:p w14:paraId="36B934B3" w14:textId="7F309617" w:rsidR="006173D7" w:rsidRDefault="006173D7" w:rsidP="006173D7">
      <w:pPr>
        <w:keepNext/>
      </w:pPr>
      <w:r>
        <w:t xml:space="preserve">In the example </w:t>
      </w:r>
      <w:r w:rsidR="00740E9D">
        <w:t xml:space="preserve">installation </w:t>
      </w:r>
      <w:r>
        <w:t>above, the interface channels are mapped to the real bells as follows:</w:t>
      </w:r>
    </w:p>
    <w:p w14:paraId="04D1F359" w14:textId="2B2BF3C8" w:rsidR="00D30D7C" w:rsidRDefault="00D30D7C" w:rsidP="00D30D7C">
      <w:pPr>
        <w:pStyle w:val="Caption"/>
        <w:keepNext/>
      </w:pPr>
      <w:bookmarkStart w:id="391" w:name="_Toc20774460"/>
      <w:r>
        <w:t xml:space="preserve">Table </w:t>
      </w:r>
      <w:r w:rsidR="00FE5199">
        <w:rPr>
          <w:noProof/>
        </w:rPr>
        <w:fldChar w:fldCharType="begin"/>
      </w:r>
      <w:r w:rsidR="00FE5199">
        <w:rPr>
          <w:noProof/>
        </w:rPr>
        <w:instrText xml:space="preserve"> SEQ Table \* ARABIC </w:instrText>
      </w:r>
      <w:r w:rsidR="00FE5199">
        <w:rPr>
          <w:noProof/>
        </w:rPr>
        <w:fldChar w:fldCharType="separate"/>
      </w:r>
      <w:r w:rsidR="00DF75D5">
        <w:rPr>
          <w:noProof/>
        </w:rPr>
        <w:t>6</w:t>
      </w:r>
      <w:r w:rsidR="00FE5199">
        <w:rPr>
          <w:noProof/>
        </w:rPr>
        <w:fldChar w:fldCharType="end"/>
      </w:r>
      <w:r>
        <w:t xml:space="preserve"> – Example Channel Mapping</w:t>
      </w:r>
      <w:bookmarkEnd w:id="391"/>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568"/>
      </w:tblGrid>
      <w:tr w:rsidR="00D30D7C" w:rsidRPr="00D57358" w14:paraId="20D9BA13" w14:textId="77777777" w:rsidTr="00D30D7C">
        <w:tc>
          <w:tcPr>
            <w:tcW w:w="2500" w:type="pct"/>
            <w:shd w:val="clear" w:color="auto" w:fill="D9D9D9" w:themeFill="background1" w:themeFillShade="D9"/>
          </w:tcPr>
          <w:p w14:paraId="44C4A4F9" w14:textId="7D98DD38" w:rsidR="00D30D7C" w:rsidRPr="00212D29" w:rsidRDefault="00D30D7C" w:rsidP="00FE5199">
            <w:pPr>
              <w:contextualSpacing/>
              <w:rPr>
                <w:b/>
              </w:rPr>
            </w:pPr>
            <w:r>
              <w:rPr>
                <w:b/>
              </w:rPr>
              <w:t>Channel</w:t>
            </w:r>
          </w:p>
        </w:tc>
        <w:tc>
          <w:tcPr>
            <w:tcW w:w="2500" w:type="pct"/>
            <w:shd w:val="clear" w:color="auto" w:fill="D9D9D9" w:themeFill="background1" w:themeFillShade="D9"/>
          </w:tcPr>
          <w:p w14:paraId="46F9AF16" w14:textId="570E7D8A" w:rsidR="00D30D7C" w:rsidRPr="00212D29" w:rsidRDefault="00D30D7C" w:rsidP="00FE5199">
            <w:pPr>
              <w:contextualSpacing/>
              <w:rPr>
                <w:b/>
              </w:rPr>
            </w:pPr>
            <w:r>
              <w:rPr>
                <w:b/>
              </w:rPr>
              <w:t>Bell</w:t>
            </w:r>
          </w:p>
        </w:tc>
      </w:tr>
      <w:tr w:rsidR="00D30D7C" w:rsidRPr="00D57358" w14:paraId="6BDAB671" w14:textId="77777777" w:rsidTr="00D30D7C">
        <w:tc>
          <w:tcPr>
            <w:tcW w:w="2500" w:type="pct"/>
          </w:tcPr>
          <w:p w14:paraId="5BC436A7" w14:textId="4B62D24A" w:rsidR="00D30D7C" w:rsidRPr="00212D29" w:rsidRDefault="00D30D7C" w:rsidP="00D30D7C">
            <w:pPr>
              <w:contextualSpacing/>
            </w:pPr>
            <w:r>
              <w:t>1</w:t>
            </w:r>
          </w:p>
        </w:tc>
        <w:tc>
          <w:tcPr>
            <w:tcW w:w="2500" w:type="pct"/>
          </w:tcPr>
          <w:p w14:paraId="11719703" w14:textId="22DAE25F" w:rsidR="00D30D7C" w:rsidRPr="00212D29" w:rsidRDefault="00D30D7C" w:rsidP="00D30D7C">
            <w:pPr>
              <w:contextualSpacing/>
            </w:pPr>
            <w:r>
              <w:t>6</w:t>
            </w:r>
          </w:p>
        </w:tc>
      </w:tr>
      <w:tr w:rsidR="00D30D7C" w:rsidRPr="00D57358" w14:paraId="079D2C7B" w14:textId="77777777" w:rsidTr="00D30D7C">
        <w:tc>
          <w:tcPr>
            <w:tcW w:w="2500" w:type="pct"/>
          </w:tcPr>
          <w:p w14:paraId="4095FE7E" w14:textId="292A3D6C" w:rsidR="00D30D7C" w:rsidRPr="00212D29" w:rsidRDefault="00D30D7C" w:rsidP="00D30D7C">
            <w:pPr>
              <w:contextualSpacing/>
            </w:pPr>
            <w:r>
              <w:t>2</w:t>
            </w:r>
          </w:p>
        </w:tc>
        <w:tc>
          <w:tcPr>
            <w:tcW w:w="2500" w:type="pct"/>
          </w:tcPr>
          <w:p w14:paraId="555101E9" w14:textId="422B2CC1" w:rsidR="00D30D7C" w:rsidRPr="00212D29" w:rsidRDefault="00D30D7C" w:rsidP="00D30D7C">
            <w:pPr>
              <w:contextualSpacing/>
            </w:pPr>
            <w:r>
              <w:t>1</w:t>
            </w:r>
          </w:p>
        </w:tc>
      </w:tr>
      <w:tr w:rsidR="00D30D7C" w:rsidRPr="00D57358" w14:paraId="6364B739" w14:textId="77777777" w:rsidTr="00D30D7C">
        <w:tc>
          <w:tcPr>
            <w:tcW w:w="2500" w:type="pct"/>
          </w:tcPr>
          <w:p w14:paraId="33C0285A" w14:textId="54831839" w:rsidR="00D30D7C" w:rsidRPr="00212D29" w:rsidRDefault="00D30D7C" w:rsidP="00D30D7C">
            <w:pPr>
              <w:contextualSpacing/>
            </w:pPr>
            <w:r>
              <w:t>3</w:t>
            </w:r>
          </w:p>
        </w:tc>
        <w:tc>
          <w:tcPr>
            <w:tcW w:w="2500" w:type="pct"/>
          </w:tcPr>
          <w:p w14:paraId="6DD8CAFA" w14:textId="0D60C494" w:rsidR="00D30D7C" w:rsidRPr="00212D29" w:rsidRDefault="00D30D7C" w:rsidP="00D30D7C">
            <w:pPr>
              <w:contextualSpacing/>
            </w:pPr>
            <w:r>
              <w:t>2</w:t>
            </w:r>
          </w:p>
        </w:tc>
      </w:tr>
      <w:tr w:rsidR="00D30D7C" w:rsidRPr="00D57358" w14:paraId="3A1DE053" w14:textId="77777777" w:rsidTr="00D30D7C">
        <w:tc>
          <w:tcPr>
            <w:tcW w:w="2500" w:type="pct"/>
          </w:tcPr>
          <w:p w14:paraId="386F98EB" w14:textId="44452131" w:rsidR="00D30D7C" w:rsidRPr="00212D29" w:rsidRDefault="00D30D7C" w:rsidP="00D30D7C">
            <w:pPr>
              <w:contextualSpacing/>
            </w:pPr>
            <w:r>
              <w:t>4</w:t>
            </w:r>
          </w:p>
        </w:tc>
        <w:tc>
          <w:tcPr>
            <w:tcW w:w="2500" w:type="pct"/>
          </w:tcPr>
          <w:p w14:paraId="2C4A514E" w14:textId="54621AC9" w:rsidR="00D30D7C" w:rsidRPr="00212D29" w:rsidRDefault="00D30D7C" w:rsidP="00D30D7C">
            <w:pPr>
              <w:contextualSpacing/>
            </w:pPr>
            <w:r>
              <w:t>3</w:t>
            </w:r>
          </w:p>
        </w:tc>
      </w:tr>
      <w:tr w:rsidR="00D30D7C" w:rsidRPr="00D57358" w14:paraId="4A09A9A3" w14:textId="77777777" w:rsidTr="00D30D7C">
        <w:tc>
          <w:tcPr>
            <w:tcW w:w="2500" w:type="pct"/>
          </w:tcPr>
          <w:p w14:paraId="27339277" w14:textId="2B173084" w:rsidR="00D30D7C" w:rsidRPr="00212D29" w:rsidRDefault="00D30D7C" w:rsidP="00D30D7C">
            <w:pPr>
              <w:contextualSpacing/>
            </w:pPr>
            <w:r>
              <w:t>5</w:t>
            </w:r>
          </w:p>
        </w:tc>
        <w:tc>
          <w:tcPr>
            <w:tcW w:w="2500" w:type="pct"/>
          </w:tcPr>
          <w:p w14:paraId="0086AF8F" w14:textId="52AA73A0" w:rsidR="00D30D7C" w:rsidRPr="00212D29" w:rsidRDefault="00D30D7C" w:rsidP="00D30D7C">
            <w:pPr>
              <w:contextualSpacing/>
            </w:pPr>
            <w:r>
              <w:t>5</w:t>
            </w:r>
          </w:p>
        </w:tc>
      </w:tr>
      <w:tr w:rsidR="00D30D7C" w:rsidRPr="00D57358" w14:paraId="55F498E5" w14:textId="77777777" w:rsidTr="00D30D7C">
        <w:tc>
          <w:tcPr>
            <w:tcW w:w="2500" w:type="pct"/>
          </w:tcPr>
          <w:p w14:paraId="6FBD9DE4" w14:textId="33ACF805" w:rsidR="00D30D7C" w:rsidRPr="00212D29" w:rsidRDefault="00D30D7C" w:rsidP="00D30D7C">
            <w:pPr>
              <w:contextualSpacing/>
            </w:pPr>
            <w:r>
              <w:t>9</w:t>
            </w:r>
          </w:p>
        </w:tc>
        <w:tc>
          <w:tcPr>
            <w:tcW w:w="2500" w:type="pct"/>
          </w:tcPr>
          <w:p w14:paraId="585F2AAA" w14:textId="70229C76" w:rsidR="00D30D7C" w:rsidRPr="00212D29" w:rsidRDefault="00D30D7C" w:rsidP="00D30D7C">
            <w:pPr>
              <w:contextualSpacing/>
            </w:pPr>
            <w:r>
              <w:t>4</w:t>
            </w:r>
          </w:p>
        </w:tc>
      </w:tr>
    </w:tbl>
    <w:p w14:paraId="3DB7EB6F" w14:textId="77777777" w:rsidR="006173D7" w:rsidRDefault="006173D7" w:rsidP="006173D7">
      <w:pPr>
        <w:pStyle w:val="ListParagraph"/>
        <w:keepNext/>
      </w:pPr>
    </w:p>
    <w:p w14:paraId="15102F56" w14:textId="5AB60BE5" w:rsidR="006173D7" w:rsidRDefault="006173D7" w:rsidP="006C4A3A">
      <w:pPr>
        <w:pStyle w:val="ListParagraph"/>
        <w:numPr>
          <w:ilvl w:val="0"/>
          <w:numId w:val="24"/>
        </w:numPr>
      </w:pPr>
      <w:r>
        <w:t>To re-map a channel to a real bell number, use the “R” command. There is no need to press Enter after typing the “R”.</w:t>
      </w:r>
    </w:p>
    <w:p w14:paraId="58340A86" w14:textId="40F2EF4A" w:rsidR="006173D7" w:rsidRDefault="006173D7" w:rsidP="006C4A3A">
      <w:pPr>
        <w:pStyle w:val="ListParagraph"/>
        <w:numPr>
          <w:ilvl w:val="0"/>
          <w:numId w:val="24"/>
        </w:numPr>
      </w:pPr>
      <w:r>
        <w:t>Enter the number of each channel to be remapped, and press Enter.</w:t>
      </w:r>
    </w:p>
    <w:p w14:paraId="5C7DD519" w14:textId="42974315" w:rsidR="006173D7" w:rsidRDefault="006173D7" w:rsidP="006C4A3A">
      <w:pPr>
        <w:pStyle w:val="ListParagraph"/>
        <w:numPr>
          <w:ilvl w:val="0"/>
          <w:numId w:val="24"/>
        </w:numPr>
      </w:pPr>
      <w:r>
        <w:t>Then enter the number (or letter) of bell to which that sensor is attached, and press Enter.</w:t>
      </w:r>
      <w:r w:rsidR="00740E9D">
        <w:t xml:space="preserve"> The numbers and letters follow the usual ringing conventions, as shown in the table below:</w:t>
      </w:r>
    </w:p>
    <w:p w14:paraId="40793CFC" w14:textId="1EFBCDCE" w:rsidR="00D30D7C" w:rsidRDefault="00D30D7C" w:rsidP="00D30D7C">
      <w:pPr>
        <w:pStyle w:val="Caption"/>
        <w:keepNext/>
      </w:pPr>
      <w:bookmarkStart w:id="392" w:name="_Toc20774461"/>
      <w:r>
        <w:t xml:space="preserve">Table </w:t>
      </w:r>
      <w:r w:rsidR="00FE5199">
        <w:rPr>
          <w:noProof/>
        </w:rPr>
        <w:fldChar w:fldCharType="begin"/>
      </w:r>
      <w:r w:rsidR="00FE5199">
        <w:rPr>
          <w:noProof/>
        </w:rPr>
        <w:instrText xml:space="preserve"> SEQ Table \* ARABIC </w:instrText>
      </w:r>
      <w:r w:rsidR="00FE5199">
        <w:rPr>
          <w:noProof/>
        </w:rPr>
        <w:fldChar w:fldCharType="separate"/>
      </w:r>
      <w:r w:rsidR="00DF75D5">
        <w:rPr>
          <w:noProof/>
        </w:rPr>
        <w:t>7</w:t>
      </w:r>
      <w:r w:rsidR="00FE5199">
        <w:rPr>
          <w:noProof/>
        </w:rPr>
        <w:fldChar w:fldCharType="end"/>
      </w:r>
      <w:r>
        <w:t xml:space="preserve"> – Bell Numbers &amp; Letters</w:t>
      </w:r>
      <w:bookmarkEnd w:id="392"/>
      <w:r>
        <w:t xml:space="preserve"> </w:t>
      </w:r>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568"/>
      </w:tblGrid>
      <w:tr w:rsidR="00D30D7C" w:rsidRPr="00D57358" w14:paraId="4C56ED1D" w14:textId="77777777" w:rsidTr="00FE5199">
        <w:tc>
          <w:tcPr>
            <w:tcW w:w="2500" w:type="pct"/>
            <w:shd w:val="clear" w:color="auto" w:fill="D9D9D9" w:themeFill="background1" w:themeFillShade="D9"/>
          </w:tcPr>
          <w:p w14:paraId="06255E13" w14:textId="518337EB" w:rsidR="00D30D7C" w:rsidRPr="00212D29" w:rsidRDefault="00D30D7C" w:rsidP="00D30D7C">
            <w:pPr>
              <w:contextualSpacing/>
              <w:rPr>
                <w:b/>
              </w:rPr>
            </w:pPr>
            <w:r>
              <w:rPr>
                <w:b/>
              </w:rPr>
              <w:t>Bell</w:t>
            </w:r>
            <w:r w:rsidR="00AA6BF6">
              <w:rPr>
                <w:b/>
              </w:rPr>
              <w:t>s</w:t>
            </w:r>
          </w:p>
        </w:tc>
        <w:tc>
          <w:tcPr>
            <w:tcW w:w="2500" w:type="pct"/>
            <w:shd w:val="clear" w:color="auto" w:fill="D9D9D9" w:themeFill="background1" w:themeFillShade="D9"/>
          </w:tcPr>
          <w:p w14:paraId="6296C02A" w14:textId="0E21FDC5" w:rsidR="00D30D7C" w:rsidRPr="00212D29" w:rsidRDefault="00D30D7C" w:rsidP="00D30D7C">
            <w:pPr>
              <w:contextualSpacing/>
              <w:rPr>
                <w:b/>
              </w:rPr>
            </w:pPr>
            <w:r>
              <w:rPr>
                <w:b/>
              </w:rPr>
              <w:t>Bell Numbers/Letters</w:t>
            </w:r>
          </w:p>
        </w:tc>
      </w:tr>
      <w:tr w:rsidR="00D30D7C" w:rsidRPr="00D57358" w14:paraId="175BC2CA" w14:textId="77777777" w:rsidTr="00FE5199">
        <w:tc>
          <w:tcPr>
            <w:tcW w:w="2500" w:type="pct"/>
          </w:tcPr>
          <w:p w14:paraId="3DD353EB" w14:textId="5E075FC2" w:rsidR="00D30D7C" w:rsidRPr="00212D29" w:rsidRDefault="00D30D7C" w:rsidP="00D30D7C">
            <w:pPr>
              <w:contextualSpacing/>
            </w:pPr>
            <w:r>
              <w:t>1 to 9</w:t>
            </w:r>
          </w:p>
        </w:tc>
        <w:tc>
          <w:tcPr>
            <w:tcW w:w="2500" w:type="pct"/>
          </w:tcPr>
          <w:p w14:paraId="6F4724CD" w14:textId="2B54525D" w:rsidR="00D30D7C" w:rsidRPr="00212D29" w:rsidRDefault="00D30D7C" w:rsidP="00D30D7C">
            <w:pPr>
              <w:contextualSpacing/>
            </w:pPr>
            <w:r>
              <w:t>1 – 9</w:t>
            </w:r>
          </w:p>
        </w:tc>
      </w:tr>
      <w:tr w:rsidR="00D30D7C" w:rsidRPr="00D57358" w14:paraId="0C63721C" w14:textId="77777777" w:rsidTr="00FE5199">
        <w:tc>
          <w:tcPr>
            <w:tcW w:w="2500" w:type="pct"/>
          </w:tcPr>
          <w:p w14:paraId="364C6BAB" w14:textId="5C085CE7" w:rsidR="00D30D7C" w:rsidRPr="00212D29" w:rsidRDefault="00D30D7C" w:rsidP="00D30D7C">
            <w:pPr>
              <w:contextualSpacing/>
            </w:pPr>
            <w:r>
              <w:t>10</w:t>
            </w:r>
          </w:p>
        </w:tc>
        <w:tc>
          <w:tcPr>
            <w:tcW w:w="2500" w:type="pct"/>
          </w:tcPr>
          <w:p w14:paraId="2CCB4003" w14:textId="5D834030" w:rsidR="00D30D7C" w:rsidRPr="00212D29" w:rsidRDefault="00D30D7C" w:rsidP="00D30D7C">
            <w:pPr>
              <w:contextualSpacing/>
            </w:pPr>
            <w:r>
              <w:t>0</w:t>
            </w:r>
          </w:p>
        </w:tc>
      </w:tr>
      <w:tr w:rsidR="00D30D7C" w:rsidRPr="00D57358" w14:paraId="0DAAC3A9" w14:textId="77777777" w:rsidTr="00FE5199">
        <w:tc>
          <w:tcPr>
            <w:tcW w:w="2500" w:type="pct"/>
          </w:tcPr>
          <w:p w14:paraId="5E1D466E" w14:textId="1A2F53E9" w:rsidR="00D30D7C" w:rsidRPr="00212D29" w:rsidRDefault="00D30D7C" w:rsidP="00D30D7C">
            <w:pPr>
              <w:contextualSpacing/>
            </w:pPr>
            <w:r>
              <w:t>11</w:t>
            </w:r>
          </w:p>
        </w:tc>
        <w:tc>
          <w:tcPr>
            <w:tcW w:w="2500" w:type="pct"/>
          </w:tcPr>
          <w:p w14:paraId="2423D4E3" w14:textId="014B268F" w:rsidR="00D30D7C" w:rsidRPr="00212D29" w:rsidRDefault="00D30D7C" w:rsidP="00D30D7C">
            <w:pPr>
              <w:contextualSpacing/>
            </w:pPr>
            <w:r>
              <w:t>E</w:t>
            </w:r>
          </w:p>
        </w:tc>
      </w:tr>
      <w:tr w:rsidR="00D30D7C" w:rsidRPr="00D57358" w14:paraId="04AE7432" w14:textId="77777777" w:rsidTr="00FE5199">
        <w:tc>
          <w:tcPr>
            <w:tcW w:w="2500" w:type="pct"/>
          </w:tcPr>
          <w:p w14:paraId="6B20F0E6" w14:textId="7918C9BE" w:rsidR="00D30D7C" w:rsidRPr="00212D29" w:rsidRDefault="00D30D7C" w:rsidP="00D30D7C">
            <w:pPr>
              <w:contextualSpacing/>
            </w:pPr>
            <w:r>
              <w:t>12</w:t>
            </w:r>
          </w:p>
        </w:tc>
        <w:tc>
          <w:tcPr>
            <w:tcW w:w="2500" w:type="pct"/>
          </w:tcPr>
          <w:p w14:paraId="69C6A4D5" w14:textId="5FA063F8" w:rsidR="00D30D7C" w:rsidRPr="00212D29" w:rsidRDefault="00D30D7C" w:rsidP="00D30D7C">
            <w:pPr>
              <w:contextualSpacing/>
            </w:pPr>
            <w:r>
              <w:t>T</w:t>
            </w:r>
          </w:p>
        </w:tc>
      </w:tr>
      <w:tr w:rsidR="00D30D7C" w:rsidRPr="00D57358" w14:paraId="6FC182B0" w14:textId="77777777" w:rsidTr="00FE5199">
        <w:tc>
          <w:tcPr>
            <w:tcW w:w="2500" w:type="pct"/>
          </w:tcPr>
          <w:p w14:paraId="33AC5C76" w14:textId="760BEA70" w:rsidR="00D30D7C" w:rsidRPr="00212D29" w:rsidRDefault="00D30D7C" w:rsidP="00D30D7C">
            <w:pPr>
              <w:contextualSpacing/>
            </w:pPr>
            <w:r>
              <w:t>13 to 16</w:t>
            </w:r>
          </w:p>
        </w:tc>
        <w:tc>
          <w:tcPr>
            <w:tcW w:w="2500" w:type="pct"/>
          </w:tcPr>
          <w:p w14:paraId="7663DA7A" w14:textId="45CC5DBC" w:rsidR="00D30D7C" w:rsidRPr="00212D29" w:rsidRDefault="00D30D7C" w:rsidP="00D30D7C">
            <w:pPr>
              <w:contextualSpacing/>
            </w:pPr>
            <w:r>
              <w:t>A – D</w:t>
            </w:r>
          </w:p>
        </w:tc>
      </w:tr>
      <w:tr w:rsidR="00D30D7C" w:rsidRPr="00D57358" w14:paraId="58A05643" w14:textId="77777777" w:rsidTr="00FE5199">
        <w:tc>
          <w:tcPr>
            <w:tcW w:w="2500" w:type="pct"/>
          </w:tcPr>
          <w:p w14:paraId="6DBF8A41" w14:textId="725FF80D" w:rsidR="00D30D7C" w:rsidRPr="00212D29" w:rsidRDefault="00D30D7C" w:rsidP="00D30D7C">
            <w:pPr>
              <w:contextualSpacing/>
            </w:pPr>
            <w:r>
              <w:t>Switches</w:t>
            </w:r>
          </w:p>
        </w:tc>
        <w:tc>
          <w:tcPr>
            <w:tcW w:w="2500" w:type="pct"/>
          </w:tcPr>
          <w:p w14:paraId="6827C43D" w14:textId="2173FDF5" w:rsidR="00D30D7C" w:rsidRPr="00212D29" w:rsidRDefault="00D30D7C" w:rsidP="00D30D7C">
            <w:pPr>
              <w:contextualSpacing/>
            </w:pPr>
            <w:r>
              <w:t>W – Z</w:t>
            </w:r>
          </w:p>
        </w:tc>
      </w:tr>
    </w:tbl>
    <w:p w14:paraId="0590AA2C" w14:textId="77777777" w:rsidR="00740E9D" w:rsidRDefault="00740E9D" w:rsidP="00740E9D">
      <w:pPr>
        <w:pStyle w:val="ListParagraph"/>
      </w:pPr>
    </w:p>
    <w:p w14:paraId="57327828" w14:textId="755560EE" w:rsidR="00740E9D" w:rsidRDefault="00740E9D" w:rsidP="006C4A3A">
      <w:pPr>
        <w:pStyle w:val="ListParagraph"/>
        <w:numPr>
          <w:ilvl w:val="0"/>
          <w:numId w:val="24"/>
        </w:numPr>
      </w:pPr>
      <w:r>
        <w:t>Letters W, X, Y and Z are used in Abel switch configurations</w:t>
      </w:r>
      <w:r w:rsidR="008E7853">
        <w:t>, and are not normally used.</w:t>
      </w:r>
      <w:r>
        <w:t xml:space="preserve"> More information on switches can be found in the </w:t>
      </w:r>
      <w:r w:rsidRPr="00133866">
        <w:rPr>
          <w:b/>
          <w:i/>
        </w:rPr>
        <w:t>Technical Reference Guide</w:t>
      </w:r>
      <w:r>
        <w:t>.</w:t>
      </w:r>
    </w:p>
    <w:p w14:paraId="28F4B196" w14:textId="53356606" w:rsidR="006173D7" w:rsidRDefault="006173D7" w:rsidP="006C4A3A">
      <w:pPr>
        <w:pStyle w:val="ListParagraph"/>
        <w:numPr>
          <w:ilvl w:val="0"/>
          <w:numId w:val="24"/>
        </w:numPr>
      </w:pPr>
      <w:r>
        <w:t>Repeat for all the other channels to be re-mapped. In the example below, channels 5 is already allocated to the 5</w:t>
      </w:r>
      <w:r w:rsidRPr="006173D7">
        <w:rPr>
          <w:vertAlign w:val="superscript"/>
        </w:rPr>
        <w:t>th</w:t>
      </w:r>
      <w:r>
        <w:t>, so no re-mapping is needed.</w:t>
      </w:r>
    </w:p>
    <w:p w14:paraId="4E4D9BF0" w14:textId="77777777" w:rsidR="006173D7" w:rsidRDefault="006173D7" w:rsidP="006C4A3A">
      <w:pPr>
        <w:pStyle w:val="ListParagraph"/>
        <w:numPr>
          <w:ilvl w:val="0"/>
          <w:numId w:val="24"/>
        </w:numPr>
      </w:pPr>
      <w:r>
        <w:t>When you have finished, enter a zero (or just press Enter).</w:t>
      </w:r>
    </w:p>
    <w:p w14:paraId="126414DE" w14:textId="5212A08D" w:rsidR="006173D7" w:rsidRDefault="006173D7" w:rsidP="006C4A3A">
      <w:pPr>
        <w:pStyle w:val="ListParagraph"/>
        <w:numPr>
          <w:ilvl w:val="0"/>
          <w:numId w:val="24"/>
        </w:numPr>
      </w:pPr>
      <w:r>
        <w:t xml:space="preserve">The interface software will </w:t>
      </w:r>
      <w:r w:rsidR="00740E9D">
        <w:t>warn you if duplicate mapping</w:t>
      </w:r>
      <w:r w:rsidR="00604881">
        <w:t>s</w:t>
      </w:r>
      <w:r w:rsidR="00740E9D">
        <w:t xml:space="preserve"> are defined, but will not prevent you from saving such a configuration</w:t>
      </w:r>
      <w:r w:rsidR="008E7853">
        <w:rPr>
          <w:rStyle w:val="FootnoteReference"/>
        </w:rPr>
        <w:footnoteReference w:id="37"/>
      </w:r>
      <w:r w:rsidR="00740E9D">
        <w:t>.</w:t>
      </w:r>
    </w:p>
    <w:p w14:paraId="2481317D" w14:textId="3A0D5089" w:rsidR="006173D7" w:rsidRDefault="006173D7" w:rsidP="006C4A3A">
      <w:pPr>
        <w:pStyle w:val="ListParagraph"/>
        <w:numPr>
          <w:ilvl w:val="0"/>
          <w:numId w:val="24"/>
        </w:numPr>
      </w:pPr>
      <w:r>
        <w:t>These settings are not saved yet and will revert to the defaults if the interface power is turned off. The settings will be saved later.</w:t>
      </w:r>
    </w:p>
    <w:p w14:paraId="6723ED9B" w14:textId="685F41AD" w:rsidR="006173D7" w:rsidRDefault="006173D7" w:rsidP="006173D7"/>
    <w:p w14:paraId="6DEAAE36" w14:textId="720A72B8" w:rsidR="00DC03A1" w:rsidRDefault="00DC03A1" w:rsidP="00DC03A1">
      <w:pPr>
        <w:jc w:val="center"/>
      </w:pPr>
      <w:r>
        <w:rPr>
          <w:noProof/>
        </w:rPr>
        <w:lastRenderedPageBreak/>
        <w:drawing>
          <wp:inline distT="0" distB="0" distL="0" distR="0" wp14:anchorId="15E00331" wp14:editId="5D184ECF">
            <wp:extent cx="4320000" cy="47628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3.png"/>
                    <pic:cNvPicPr/>
                  </pic:nvPicPr>
                  <pic:blipFill>
                    <a:blip r:embed="rId97">
                      <a:extLst>
                        <a:ext uri="{28A0092B-C50C-407E-A947-70E740481C1C}">
                          <a14:useLocalDpi xmlns:a14="http://schemas.microsoft.com/office/drawing/2010/main" val="0"/>
                        </a:ext>
                      </a:extLst>
                    </a:blip>
                    <a:stretch>
                      <a:fillRect/>
                    </a:stretch>
                  </pic:blipFill>
                  <pic:spPr>
                    <a:xfrm>
                      <a:off x="0" y="0"/>
                      <a:ext cx="4320000" cy="4762800"/>
                    </a:xfrm>
                    <a:prstGeom prst="rect">
                      <a:avLst/>
                    </a:prstGeom>
                  </pic:spPr>
                </pic:pic>
              </a:graphicData>
            </a:graphic>
          </wp:inline>
        </w:drawing>
      </w:r>
    </w:p>
    <w:p w14:paraId="5F2A4D12" w14:textId="3F45F8B7" w:rsidR="00DC03A1" w:rsidRDefault="00DC03A1" w:rsidP="00DC03A1">
      <w:pPr>
        <w:pStyle w:val="Caption"/>
        <w:jc w:val="center"/>
      </w:pPr>
      <w:bookmarkStart w:id="393" w:name="_Toc20774452"/>
      <w:r>
        <w:t xml:space="preserve">Figure </w:t>
      </w:r>
      <w:r>
        <w:rPr>
          <w:noProof/>
        </w:rPr>
        <w:fldChar w:fldCharType="begin"/>
      </w:r>
      <w:r>
        <w:rPr>
          <w:noProof/>
        </w:rPr>
        <w:instrText xml:space="preserve"> SEQ Figure \* ARABIC </w:instrText>
      </w:r>
      <w:r>
        <w:rPr>
          <w:noProof/>
        </w:rPr>
        <w:fldChar w:fldCharType="separate"/>
      </w:r>
      <w:r w:rsidR="00DF75D5">
        <w:rPr>
          <w:noProof/>
        </w:rPr>
        <w:t>76</w:t>
      </w:r>
      <w:r>
        <w:rPr>
          <w:noProof/>
        </w:rPr>
        <w:fldChar w:fldCharType="end"/>
      </w:r>
      <w:r>
        <w:t xml:space="preserve"> –</w:t>
      </w:r>
      <w:r w:rsidR="0099187C">
        <w:t xml:space="preserve"> </w:t>
      </w:r>
      <w:r>
        <w:t xml:space="preserve">Channel </w:t>
      </w:r>
      <w:r w:rsidR="006173D7">
        <w:t>Re-Mapping</w:t>
      </w:r>
      <w:r w:rsidR="00D30D7C">
        <w:t xml:space="preserve"> Example</w:t>
      </w:r>
      <w:bookmarkEnd w:id="393"/>
    </w:p>
    <w:p w14:paraId="6D09090F" w14:textId="77777777" w:rsidR="00DC03A1" w:rsidRDefault="00DC03A1" w:rsidP="00DC03A1">
      <w:pPr>
        <w:pStyle w:val="Heading3"/>
      </w:pPr>
      <w:bookmarkStart w:id="394" w:name="_Toc20774371"/>
      <w:r>
        <w:t>Save Settings</w:t>
      </w:r>
      <w:bookmarkEnd w:id="394"/>
    </w:p>
    <w:p w14:paraId="08944DFE" w14:textId="3212C8D1" w:rsidR="00DC03A1" w:rsidRDefault="00740E9D" w:rsidP="006C4A3A">
      <w:pPr>
        <w:pStyle w:val="ListParagraph"/>
        <w:keepNext/>
        <w:numPr>
          <w:ilvl w:val="0"/>
          <w:numId w:val="26"/>
        </w:numPr>
      </w:pPr>
      <w:r>
        <w:t>Review your settings with the “?”command.</w:t>
      </w:r>
    </w:p>
    <w:p w14:paraId="62331674" w14:textId="77777777" w:rsidR="00740E9D" w:rsidRDefault="00740E9D" w:rsidP="00740E9D">
      <w:pPr>
        <w:jc w:val="center"/>
      </w:pPr>
      <w:r>
        <w:rPr>
          <w:noProof/>
        </w:rPr>
        <w:drawing>
          <wp:inline distT="0" distB="0" distL="0" distR="0" wp14:anchorId="31FE8DAB" wp14:editId="0D8DB224">
            <wp:extent cx="4320000" cy="27144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ttings 5.png"/>
                    <pic:cNvPicPr/>
                  </pic:nvPicPr>
                  <pic:blipFill>
                    <a:blip r:embed="rId98">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5CF15960" w14:textId="22187752" w:rsidR="00740E9D" w:rsidRDefault="00740E9D" w:rsidP="00740E9D">
      <w:pPr>
        <w:pStyle w:val="Caption"/>
        <w:jc w:val="center"/>
      </w:pPr>
      <w:bookmarkStart w:id="395" w:name="_Toc20774453"/>
      <w:r>
        <w:t xml:space="preserve">Figure </w:t>
      </w:r>
      <w:r>
        <w:rPr>
          <w:noProof/>
        </w:rPr>
        <w:fldChar w:fldCharType="begin"/>
      </w:r>
      <w:r>
        <w:rPr>
          <w:noProof/>
        </w:rPr>
        <w:instrText xml:space="preserve"> SEQ Figure \* ARABIC </w:instrText>
      </w:r>
      <w:r>
        <w:rPr>
          <w:noProof/>
        </w:rPr>
        <w:fldChar w:fldCharType="separate"/>
      </w:r>
      <w:r w:rsidR="00DF75D5">
        <w:rPr>
          <w:noProof/>
        </w:rPr>
        <w:t>77</w:t>
      </w:r>
      <w:r>
        <w:rPr>
          <w:noProof/>
        </w:rPr>
        <w:fldChar w:fldCharType="end"/>
      </w:r>
      <w:r>
        <w:t xml:space="preserve"> – Example Channel Connections</w:t>
      </w:r>
      <w:bookmarkEnd w:id="395"/>
    </w:p>
    <w:p w14:paraId="33C2A610" w14:textId="5545C3EA" w:rsidR="00740E9D" w:rsidRDefault="00740E9D" w:rsidP="006C4A3A">
      <w:pPr>
        <w:pStyle w:val="ListParagraph"/>
        <w:keepNext/>
        <w:numPr>
          <w:ilvl w:val="0"/>
          <w:numId w:val="26"/>
        </w:numPr>
      </w:pPr>
      <w:r>
        <w:lastRenderedPageBreak/>
        <w:t>Finally, save the settings using the “S” command, and then close the terminal window.</w:t>
      </w:r>
    </w:p>
    <w:p w14:paraId="3C80C73D" w14:textId="0CDD6C7E" w:rsidR="00DC03A1" w:rsidRDefault="00DC03A1" w:rsidP="00DC03A1">
      <w:pPr>
        <w:jc w:val="center"/>
      </w:pPr>
      <w:r>
        <w:rPr>
          <w:noProof/>
        </w:rPr>
        <w:drawing>
          <wp:inline distT="0" distB="0" distL="0" distR="0" wp14:anchorId="2597E448" wp14:editId="778A0F90">
            <wp:extent cx="4320000" cy="27144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ttings 4.png"/>
                    <pic:cNvPicPr/>
                  </pic:nvPicPr>
                  <pic:blipFill>
                    <a:blip r:embed="rId99">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33685151" w14:textId="1E341B46" w:rsidR="00DC03A1" w:rsidRDefault="00DC03A1" w:rsidP="00DC03A1">
      <w:pPr>
        <w:pStyle w:val="Caption"/>
        <w:jc w:val="center"/>
      </w:pPr>
      <w:bookmarkStart w:id="396" w:name="_Toc20774454"/>
      <w:r>
        <w:t xml:space="preserve">Figure </w:t>
      </w:r>
      <w:r>
        <w:rPr>
          <w:noProof/>
        </w:rPr>
        <w:fldChar w:fldCharType="begin"/>
      </w:r>
      <w:r>
        <w:rPr>
          <w:noProof/>
        </w:rPr>
        <w:instrText xml:space="preserve"> SEQ Figure \* ARABIC </w:instrText>
      </w:r>
      <w:r>
        <w:rPr>
          <w:noProof/>
        </w:rPr>
        <w:fldChar w:fldCharType="separate"/>
      </w:r>
      <w:r w:rsidR="00DF75D5">
        <w:rPr>
          <w:noProof/>
        </w:rPr>
        <w:t>78</w:t>
      </w:r>
      <w:r>
        <w:rPr>
          <w:noProof/>
        </w:rPr>
        <w:fldChar w:fldCharType="end"/>
      </w:r>
      <w:r>
        <w:t xml:space="preserve"> – </w:t>
      </w:r>
      <w:r w:rsidR="00740E9D">
        <w:t>Saving Interface Settings</w:t>
      </w:r>
      <w:bookmarkEnd w:id="396"/>
    </w:p>
    <w:p w14:paraId="3E56403B" w14:textId="77777777" w:rsidR="00F80CCE" w:rsidRDefault="00F80CCE" w:rsidP="00F80CCE">
      <w:pPr>
        <w:pStyle w:val="Heading1"/>
      </w:pPr>
      <w:bookmarkStart w:id="397" w:name="_Toc20774372"/>
      <w:r>
        <w:t>Next Steps</w:t>
      </w:r>
      <w:bookmarkEnd w:id="397"/>
    </w:p>
    <w:p w14:paraId="0DEAE5D0" w14:textId="77777777" w:rsidR="000E3FE4" w:rsidRPr="001F4FB7" w:rsidRDefault="000E3FE4" w:rsidP="00364667">
      <w:r w:rsidRPr="001F4FB7">
        <w:t>You are now ready to move on to configure your chosen Simulator Software Package to work with the simulator. Instructions for configuring the main Simulator Software Packages can be found in the following guides:</w:t>
      </w:r>
    </w:p>
    <w:p w14:paraId="077F1B5B" w14:textId="77777777" w:rsidR="000E3FE4" w:rsidRPr="00133866" w:rsidRDefault="000E3FE4" w:rsidP="006C4A3A">
      <w:pPr>
        <w:pStyle w:val="ListParagraph"/>
        <w:numPr>
          <w:ilvl w:val="0"/>
          <w:numId w:val="19"/>
        </w:numPr>
        <w:rPr>
          <w:b/>
          <w:i/>
        </w:rPr>
      </w:pPr>
      <w:r w:rsidRPr="00133866">
        <w:rPr>
          <w:b/>
          <w:i/>
        </w:rPr>
        <w:t>Configuring Abel Guide</w:t>
      </w:r>
    </w:p>
    <w:p w14:paraId="32492DC7" w14:textId="77777777" w:rsidR="000E3FE4" w:rsidRPr="00133866" w:rsidRDefault="000E3FE4" w:rsidP="006C4A3A">
      <w:pPr>
        <w:pStyle w:val="ListParagraph"/>
        <w:numPr>
          <w:ilvl w:val="0"/>
          <w:numId w:val="19"/>
        </w:numPr>
        <w:rPr>
          <w:b/>
          <w:i/>
        </w:rPr>
      </w:pPr>
      <w:r w:rsidRPr="00133866">
        <w:rPr>
          <w:b/>
          <w:i/>
        </w:rPr>
        <w:t>Configuring Beltower Guide</w:t>
      </w:r>
    </w:p>
    <w:p w14:paraId="3C6DFC37" w14:textId="77777777" w:rsidR="000E3FE4" w:rsidRPr="00133866" w:rsidRDefault="000E3FE4" w:rsidP="006C4A3A">
      <w:pPr>
        <w:pStyle w:val="ListParagraph"/>
        <w:numPr>
          <w:ilvl w:val="0"/>
          <w:numId w:val="19"/>
        </w:numPr>
        <w:rPr>
          <w:b/>
          <w:i/>
        </w:rPr>
      </w:pPr>
      <w:r w:rsidRPr="00133866">
        <w:rPr>
          <w:b/>
          <w:i/>
        </w:rPr>
        <w:t>Configuring Virtual Belfry Guide</w:t>
      </w:r>
    </w:p>
    <w:p w14:paraId="6271AA69" w14:textId="6ED7C0EB" w:rsidR="00F002DD" w:rsidRDefault="000E3FE4" w:rsidP="00364667">
      <w:r w:rsidRPr="001F4FB7">
        <w:t>If your Simulator Software Package is not listed above, please refer to the vendor’s instructions on configuring their software to work with external sensors.</w:t>
      </w:r>
    </w:p>
    <w:p w14:paraId="6610E97C" w14:textId="76A1A751" w:rsidR="00E0692F" w:rsidRPr="001F4FB7" w:rsidRDefault="00E0692F" w:rsidP="00364667">
      <w:r>
        <w:t xml:space="preserve">If you want to use multiple PCs concurrently, see the </w:t>
      </w:r>
      <w:r w:rsidRPr="00166FBD">
        <w:rPr>
          <w:b/>
          <w:bCs/>
          <w:i/>
          <w:iCs/>
        </w:rPr>
        <w:t>Multi-PC Guide</w:t>
      </w:r>
      <w:r>
        <w:t xml:space="preserve"> for more information.</w:t>
      </w:r>
    </w:p>
    <w:p w14:paraId="3DA37595" w14:textId="77777777" w:rsidR="004E080F" w:rsidRPr="00A35396" w:rsidRDefault="004E080F" w:rsidP="00740E9D">
      <w:pPr>
        <w:pStyle w:val="Heading1"/>
        <w:pageBreakBefore/>
      </w:pPr>
      <w:bookmarkStart w:id="398" w:name="_Toc20774373"/>
      <w:r w:rsidRPr="00A35396">
        <w:lastRenderedPageBreak/>
        <w:t>Licensing &amp; Disclaimers</w:t>
      </w:r>
      <w:bookmarkEnd w:id="398"/>
    </w:p>
    <w:p w14:paraId="42E29D23" w14:textId="77777777" w:rsidR="004E080F" w:rsidRDefault="004E080F" w:rsidP="004E080F">
      <w:pPr>
        <w:pStyle w:val="Heading2"/>
      </w:pPr>
      <w:bookmarkStart w:id="399" w:name="_Toc20774374"/>
      <w:r>
        <w:t>Documentation</w:t>
      </w:r>
      <w:bookmarkEnd w:id="399"/>
    </w:p>
    <w:p w14:paraId="0AB3108C" w14:textId="77777777" w:rsidR="004E080F" w:rsidRPr="001F4FB7" w:rsidRDefault="004E080F" w:rsidP="004E080F">
      <w:r w:rsidRPr="001F4FB7">
        <w:t>All original manuals and other documentation (including PCB layout CAD files and schematics) released as part of the Liverpool Ringing Simulator project</w:t>
      </w:r>
      <w:r w:rsidRPr="001F4FB7">
        <w:rPr>
          <w:rStyle w:val="FootnoteReference"/>
        </w:rPr>
        <w:footnoteReference w:id="38"/>
      </w:r>
      <w:r w:rsidRPr="001F4FB7">
        <w:t xml:space="preserve"> are released under the Creative Commons Attribution-ShareAlike 4.0 International License (CC BY-SA),</w:t>
      </w:r>
      <w:r w:rsidRPr="001F4FB7">
        <w:rPr>
          <w:rStyle w:val="FootnoteReference"/>
        </w:rPr>
        <w:footnoteReference w:id="39"/>
      </w:r>
      <w:r w:rsidRPr="001F4FB7">
        <w:t xml:space="preserve"> which includes the following disclaimers:</w:t>
      </w:r>
    </w:p>
    <w:p w14:paraId="128E939E" w14:textId="77777777" w:rsidR="004E080F" w:rsidRPr="001F4FB7" w:rsidRDefault="004E080F" w:rsidP="004E080F">
      <w:pPr>
        <w:ind w:left="720"/>
        <w:rPr>
          <w:i/>
          <w:lang w:eastAsia="en-GB"/>
        </w:rPr>
      </w:pPr>
      <w:r w:rsidRPr="001F4FB7">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2C1D631" w14:textId="77777777" w:rsidR="004E080F" w:rsidRPr="001F4FB7" w:rsidRDefault="004E080F" w:rsidP="004E080F">
      <w:pPr>
        <w:ind w:left="720"/>
        <w:rPr>
          <w:i/>
          <w:lang w:eastAsia="en-GB"/>
        </w:rPr>
      </w:pPr>
      <w:r w:rsidRPr="001F4FB7">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6142B558" w14:textId="77777777" w:rsidR="004E080F" w:rsidRDefault="004E080F" w:rsidP="00740E9D">
      <w:pPr>
        <w:pStyle w:val="Heading2"/>
      </w:pPr>
      <w:bookmarkStart w:id="400" w:name="_Toc20774375"/>
      <w:r>
        <w:t>Software</w:t>
      </w:r>
      <w:bookmarkEnd w:id="400"/>
    </w:p>
    <w:p w14:paraId="5733DCDE" w14:textId="77777777" w:rsidR="004E080F" w:rsidRPr="00DA4419" w:rsidRDefault="004E080F" w:rsidP="004E080F">
      <w:pPr>
        <w:keepNext/>
      </w:pPr>
      <w:r w:rsidRPr="00DA4419">
        <w:t>All original software released as part of the Liverpool Ringing Simulator project is released under the GNU General Public Licence (GPL), Version 3</w:t>
      </w:r>
      <w:r w:rsidRPr="00DA4419">
        <w:rPr>
          <w:rStyle w:val="FootnoteReference"/>
        </w:rPr>
        <w:footnoteReference w:id="40"/>
      </w:r>
      <w:r w:rsidRPr="00DA4419">
        <w:t>, and carries the following disclaimers:</w:t>
      </w:r>
    </w:p>
    <w:p w14:paraId="7BAD10B4" w14:textId="77777777" w:rsidR="004E080F" w:rsidRPr="00DA4419" w:rsidRDefault="004E080F" w:rsidP="004E080F">
      <w:pPr>
        <w:ind w:left="720"/>
        <w:rPr>
          <w:i/>
        </w:rPr>
      </w:pPr>
      <w:r w:rsidRPr="00DA4419">
        <w:rPr>
          <w:i/>
        </w:rPr>
        <w:t>This program is free software: you can redistribute it and/or modify it under the terms of the GNU General Public License as published by the Free Software Foundation, either version 3 of the License, or (at your option) any later version.</w:t>
      </w:r>
    </w:p>
    <w:p w14:paraId="3966C459" w14:textId="77777777" w:rsidR="004E080F" w:rsidRPr="00DA4419" w:rsidRDefault="004E080F" w:rsidP="004E080F">
      <w:pPr>
        <w:ind w:left="720"/>
        <w:rPr>
          <w:i/>
        </w:rPr>
      </w:pPr>
      <w:r w:rsidRPr="00DA4419">
        <w:rPr>
          <w:i/>
        </w:rPr>
        <w:t>This program is distributed in the hope that it will be useful, but WITHOUT ANY WARRANTY; without even the implied warranty of MERCHANTABILITY or FITNESS FOR A PARTICULAR PURPOSE.  See the GNU General Public License for more details.</w:t>
      </w:r>
    </w:p>
    <w:p w14:paraId="36876705" w14:textId="77777777" w:rsidR="004E080F" w:rsidRPr="004A19E5" w:rsidRDefault="004E080F" w:rsidP="004E080F">
      <w:pPr>
        <w:pStyle w:val="Heading1"/>
        <w:pageBreakBefore/>
      </w:pPr>
      <w:bookmarkStart w:id="401" w:name="_Toc20774376"/>
      <w:r>
        <w:lastRenderedPageBreak/>
        <w:t>Acknowledgements</w:t>
      </w:r>
      <w:bookmarkEnd w:id="401"/>
    </w:p>
    <w:p w14:paraId="0387F8BF" w14:textId="77777777" w:rsidR="004E080F" w:rsidRPr="00DA4419" w:rsidRDefault="004E080F" w:rsidP="004E080F">
      <w:r w:rsidRPr="00DA4419">
        <w:t>The Liverpool Ringing Simulator project relies extensively on work already undertaken by others, notably David Bagley (developer of the Bagley MBI), Chris Hughes and Simon Feather (developers of the Abel simulator software package), Derek Ballard (developer of the Beltower simulator software package), Doug Nichols (developer of the Virtual Belfry simulator software package), and others. Their invaluable contributions are hereby acknowledged. Sources used are referenced in the footnotes throughout.</w:t>
      </w:r>
    </w:p>
    <w:p w14:paraId="125E6745" w14:textId="77777777" w:rsidR="004E080F" w:rsidRPr="00DA4419" w:rsidRDefault="004E080F" w:rsidP="004E080F">
      <w:r w:rsidRPr="00DA4419">
        <w:t>Thanks are also owed to the Ringing Masters and ringers of the following towers for their willingness to be the crash test dummies of simulator design and testing.</w:t>
      </w:r>
    </w:p>
    <w:p w14:paraId="4AAC782A" w14:textId="77777777" w:rsidR="004E080F" w:rsidRPr="00DA4419" w:rsidRDefault="004E080F" w:rsidP="006C4A3A">
      <w:pPr>
        <w:pStyle w:val="ListParagraph"/>
        <w:numPr>
          <w:ilvl w:val="0"/>
          <w:numId w:val="13"/>
        </w:numPr>
      </w:pPr>
      <w:r w:rsidRPr="00DA4419">
        <w:t>Liverpool Cathedral</w:t>
      </w:r>
    </w:p>
    <w:p w14:paraId="558AC2A4" w14:textId="77777777" w:rsidR="004E080F" w:rsidRPr="00DA4419" w:rsidRDefault="004E080F" w:rsidP="006C4A3A">
      <w:pPr>
        <w:pStyle w:val="ListParagraph"/>
        <w:numPr>
          <w:ilvl w:val="0"/>
          <w:numId w:val="13"/>
        </w:numPr>
      </w:pPr>
      <w:r w:rsidRPr="00DA4419">
        <w:t>St George’s, Isle of Man</w:t>
      </w:r>
    </w:p>
    <w:p w14:paraId="4759F02F" w14:textId="77777777" w:rsidR="004E080F" w:rsidRPr="00DA4419" w:rsidRDefault="004E080F" w:rsidP="006C4A3A">
      <w:pPr>
        <w:pStyle w:val="ListParagraph"/>
        <w:numPr>
          <w:ilvl w:val="0"/>
          <w:numId w:val="13"/>
        </w:numPr>
      </w:pPr>
      <w:r w:rsidRPr="00DA4419">
        <w:t>St Mary, Chirk, Wrexham</w:t>
      </w:r>
    </w:p>
    <w:p w14:paraId="60601669" w14:textId="77777777" w:rsidR="004E080F" w:rsidRPr="00DA4419" w:rsidRDefault="004E080F" w:rsidP="006C4A3A">
      <w:pPr>
        <w:pStyle w:val="ListParagraph"/>
        <w:numPr>
          <w:ilvl w:val="0"/>
          <w:numId w:val="13"/>
        </w:numPr>
      </w:pPr>
      <w:r w:rsidRPr="00DA4419">
        <w:t>St John, Higham, Kent</w:t>
      </w:r>
    </w:p>
    <w:p w14:paraId="6148A417" w14:textId="77777777" w:rsidR="004E080F" w:rsidRPr="00DA4419" w:rsidRDefault="004E080F" w:rsidP="006C4A3A">
      <w:pPr>
        <w:pStyle w:val="ListParagraph"/>
        <w:numPr>
          <w:ilvl w:val="0"/>
          <w:numId w:val="13"/>
        </w:numPr>
      </w:pPr>
      <w:r w:rsidRPr="00DA4419">
        <w:t>St Margaret, Crick, Northamptonshire</w:t>
      </w:r>
    </w:p>
    <w:p w14:paraId="3ACC006A" w14:textId="77777777" w:rsidR="004E080F" w:rsidRPr="00DA4419" w:rsidRDefault="004E080F" w:rsidP="006C4A3A">
      <w:pPr>
        <w:pStyle w:val="ListParagraph"/>
        <w:numPr>
          <w:ilvl w:val="0"/>
          <w:numId w:val="13"/>
        </w:numPr>
      </w:pPr>
      <w:r w:rsidRPr="00DA4419">
        <w:t>St Mary &amp; St Peter, Lois Weedon, Northamptonshire</w:t>
      </w:r>
    </w:p>
    <w:p w14:paraId="3F38B83A" w14:textId="77777777" w:rsidR="00C71FF5" w:rsidRPr="00DA4419" w:rsidRDefault="00C71FF5" w:rsidP="00C71FF5">
      <w:r w:rsidRPr="00DA4419">
        <w:rPr>
          <w:rFonts w:cs="Arial"/>
        </w:rPr>
        <w:t xml:space="preserve">Really Useful Box ® </w:t>
      </w:r>
      <w:r w:rsidRPr="00DA4419">
        <w:t>is a registered trademark of Really Useful Products Ltd.</w:t>
      </w:r>
    </w:p>
    <w:p w14:paraId="7E005B1D" w14:textId="77777777" w:rsidR="00C71FF5" w:rsidRPr="00C71FF5" w:rsidRDefault="00C71FF5" w:rsidP="00C71FF5">
      <w:pPr>
        <w:rPr>
          <w:color w:val="00B050"/>
        </w:rPr>
      </w:pPr>
    </w:p>
    <w:sectPr w:rsidR="00C71FF5" w:rsidRPr="00C71FF5" w:rsidSect="0081434A">
      <w:footerReference w:type="even" r:id="rId100"/>
      <w:footerReference w:type="default" r:id="rId101"/>
      <w:headerReference w:type="first" r:id="rId102"/>
      <w:footerReference w:type="first" r:id="rId103"/>
      <w:endnotePr>
        <w:numFmt w:val="decimal"/>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ABB07D" w14:textId="77777777" w:rsidR="00612FA9" w:rsidRDefault="00612FA9" w:rsidP="00787764">
      <w:pPr>
        <w:spacing w:after="0" w:line="240" w:lineRule="auto"/>
      </w:pPr>
      <w:r>
        <w:separator/>
      </w:r>
    </w:p>
  </w:endnote>
  <w:endnote w:type="continuationSeparator" w:id="0">
    <w:p w14:paraId="2F47E488" w14:textId="77777777" w:rsidR="00612FA9" w:rsidRDefault="00612FA9" w:rsidP="00787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2893740"/>
      <w:docPartObj>
        <w:docPartGallery w:val="Page Numbers (Bottom of Page)"/>
        <w:docPartUnique/>
      </w:docPartObj>
    </w:sdtPr>
    <w:sdtEndPr>
      <w:rPr>
        <w:noProof/>
      </w:rPr>
    </w:sdtEndPr>
    <w:sdtContent>
      <w:p w14:paraId="5F517585" w14:textId="77777777" w:rsidR="00112429" w:rsidRDefault="00112429">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53164BED" w14:textId="77777777" w:rsidR="00112429" w:rsidRDefault="00112429" w:rsidP="00F10EC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3163394"/>
      <w:docPartObj>
        <w:docPartGallery w:val="Page Numbers (Bottom of Page)"/>
        <w:docPartUnique/>
      </w:docPartObj>
    </w:sdtPr>
    <w:sdtEndPr>
      <w:rPr>
        <w:noProof/>
      </w:rPr>
    </w:sdtEndPr>
    <w:sdtContent>
      <w:p w14:paraId="535BD33C" w14:textId="77777777" w:rsidR="00112429" w:rsidRDefault="00112429">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14:paraId="04C380E3" w14:textId="77777777" w:rsidR="00112429" w:rsidRDefault="00112429" w:rsidP="00F10EC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9B83FD" w14:textId="77777777" w:rsidR="00112429" w:rsidRDefault="00112429">
    <w:pPr>
      <w:pStyle w:val="Footer"/>
      <w:jc w:val="center"/>
    </w:pPr>
  </w:p>
  <w:p w14:paraId="49237CD7" w14:textId="77777777" w:rsidR="00112429" w:rsidRDefault="0011242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2944899"/>
      <w:docPartObj>
        <w:docPartGallery w:val="Page Numbers (Bottom of Page)"/>
        <w:docPartUnique/>
      </w:docPartObj>
    </w:sdtPr>
    <w:sdtEndPr>
      <w:rPr>
        <w:noProof/>
      </w:rPr>
    </w:sdtEndPr>
    <w:sdtContent>
      <w:p w14:paraId="50FCC1E0" w14:textId="77777777" w:rsidR="00112429" w:rsidRDefault="00112429">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0BA68D9D" w14:textId="77777777" w:rsidR="00112429" w:rsidRDefault="00112429" w:rsidP="00F10EC4">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7228315"/>
      <w:docPartObj>
        <w:docPartGallery w:val="Page Numbers (Bottom of Page)"/>
        <w:docPartUnique/>
      </w:docPartObj>
    </w:sdtPr>
    <w:sdtEndPr>
      <w:rPr>
        <w:noProof/>
      </w:rPr>
    </w:sdtEndPr>
    <w:sdtContent>
      <w:p w14:paraId="25FCE330" w14:textId="77777777" w:rsidR="00112429" w:rsidRDefault="00112429">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71A46B45" w14:textId="77777777" w:rsidR="00112429" w:rsidRDefault="00112429" w:rsidP="00F10EC4">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858199"/>
      <w:docPartObj>
        <w:docPartGallery w:val="Page Numbers (Bottom of Page)"/>
        <w:docPartUnique/>
      </w:docPartObj>
    </w:sdtPr>
    <w:sdtEndPr>
      <w:rPr>
        <w:noProof/>
      </w:rPr>
    </w:sdtEndPr>
    <w:sdtContent>
      <w:p w14:paraId="5BB54543" w14:textId="77777777" w:rsidR="00112429" w:rsidRDefault="00112429">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542EF09B" w14:textId="77777777" w:rsidR="00112429" w:rsidRDefault="0011242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7850763"/>
      <w:docPartObj>
        <w:docPartGallery w:val="Page Numbers (Bottom of Page)"/>
        <w:docPartUnique/>
      </w:docPartObj>
    </w:sdtPr>
    <w:sdtEndPr>
      <w:rPr>
        <w:noProof/>
      </w:rPr>
    </w:sdtEndPr>
    <w:sdtContent>
      <w:p w14:paraId="6EB856A4" w14:textId="77777777" w:rsidR="00112429" w:rsidRDefault="00112429">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30E0CEC9" w14:textId="77777777" w:rsidR="00112429" w:rsidRDefault="00112429" w:rsidP="00F10EC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8789185"/>
      <w:docPartObj>
        <w:docPartGallery w:val="Page Numbers (Bottom of Page)"/>
        <w:docPartUnique/>
      </w:docPartObj>
    </w:sdtPr>
    <w:sdtEndPr>
      <w:rPr>
        <w:noProof/>
      </w:rPr>
    </w:sdtEndPr>
    <w:sdtContent>
      <w:p w14:paraId="62743F26" w14:textId="77777777" w:rsidR="00112429" w:rsidRDefault="00112429">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20A7764A" w14:textId="77777777" w:rsidR="00112429" w:rsidRDefault="00112429" w:rsidP="00F10EC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4314267"/>
      <w:docPartObj>
        <w:docPartGallery w:val="Page Numbers (Bottom of Page)"/>
        <w:docPartUnique/>
      </w:docPartObj>
    </w:sdtPr>
    <w:sdtEndPr>
      <w:rPr>
        <w:noProof/>
      </w:rPr>
    </w:sdtEndPr>
    <w:sdtContent>
      <w:p w14:paraId="69BFD60A" w14:textId="77777777" w:rsidR="00112429" w:rsidRDefault="00112429">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7F833836" w14:textId="77777777" w:rsidR="00112429" w:rsidRDefault="001124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1EEAA5" w14:textId="77777777" w:rsidR="00612FA9" w:rsidRDefault="00612FA9" w:rsidP="00787764">
      <w:pPr>
        <w:spacing w:after="0" w:line="240" w:lineRule="auto"/>
      </w:pPr>
      <w:r>
        <w:separator/>
      </w:r>
    </w:p>
  </w:footnote>
  <w:footnote w:type="continuationSeparator" w:id="0">
    <w:p w14:paraId="02E84DAD" w14:textId="77777777" w:rsidR="00612FA9" w:rsidRDefault="00612FA9" w:rsidP="00787764">
      <w:pPr>
        <w:spacing w:after="0" w:line="240" w:lineRule="auto"/>
      </w:pPr>
      <w:r>
        <w:continuationSeparator/>
      </w:r>
    </w:p>
  </w:footnote>
  <w:footnote w:id="1">
    <w:p w14:paraId="37BCA9BF" w14:textId="77777777" w:rsidR="00112429" w:rsidRDefault="00112429">
      <w:pPr>
        <w:pStyle w:val="FootnoteText"/>
      </w:pPr>
      <w:r>
        <w:rPr>
          <w:rStyle w:val="FootnoteReference"/>
        </w:rPr>
        <w:footnoteRef/>
      </w:r>
      <w:r>
        <w:t xml:space="preserve"> </w:t>
      </w:r>
      <w:hyperlink r:id="rId1" w:history="1">
        <w:r w:rsidRPr="00C146CF">
          <w:rPr>
            <w:rStyle w:val="Hyperlink"/>
          </w:rPr>
          <w:t>http://creativecommons.org/licenses/by-sa/4.0/</w:t>
        </w:r>
      </w:hyperlink>
      <w:r>
        <w:rPr>
          <w:i/>
        </w:rPr>
        <w:t xml:space="preserve"> </w:t>
      </w:r>
    </w:p>
  </w:footnote>
  <w:footnote w:id="2">
    <w:p w14:paraId="5BC8C74C" w14:textId="77777777" w:rsidR="00112429" w:rsidRDefault="00112429">
      <w:pPr>
        <w:pStyle w:val="FootnoteText"/>
      </w:pPr>
      <w:r>
        <w:rPr>
          <w:rStyle w:val="FootnoteReference"/>
        </w:rPr>
        <w:footnoteRef/>
      </w:r>
      <w:r>
        <w:t xml:space="preserve"> </w:t>
      </w:r>
      <w:hyperlink r:id="rId2" w:history="1">
        <w:r w:rsidRPr="00997920">
          <w:rPr>
            <w:rStyle w:val="Hyperlink"/>
          </w:rPr>
          <w:t>http://www.abelsim.co.uk/</w:t>
        </w:r>
      </w:hyperlink>
      <w:r>
        <w:t xml:space="preserve"> </w:t>
      </w:r>
    </w:p>
  </w:footnote>
  <w:footnote w:id="3">
    <w:p w14:paraId="40929051" w14:textId="77777777" w:rsidR="00112429" w:rsidRDefault="00112429">
      <w:pPr>
        <w:pStyle w:val="FootnoteText"/>
      </w:pPr>
      <w:r>
        <w:rPr>
          <w:rStyle w:val="FootnoteReference"/>
        </w:rPr>
        <w:footnoteRef/>
      </w:r>
      <w:r>
        <w:t xml:space="preserve"> </w:t>
      </w:r>
      <w:hyperlink r:id="rId3" w:history="1">
        <w:r w:rsidRPr="00997920">
          <w:rPr>
            <w:rStyle w:val="Hyperlink"/>
          </w:rPr>
          <w:t>http://www.beltower.co.uk/</w:t>
        </w:r>
      </w:hyperlink>
      <w:r>
        <w:t xml:space="preserve"> </w:t>
      </w:r>
    </w:p>
  </w:footnote>
  <w:footnote w:id="4">
    <w:p w14:paraId="51B747DF" w14:textId="77777777" w:rsidR="00112429" w:rsidRDefault="00112429">
      <w:pPr>
        <w:pStyle w:val="FootnoteText"/>
      </w:pPr>
      <w:r>
        <w:rPr>
          <w:rStyle w:val="FootnoteReference"/>
        </w:rPr>
        <w:footnoteRef/>
      </w:r>
      <w:r>
        <w:t xml:space="preserve"> </w:t>
      </w:r>
      <w:hyperlink r:id="rId4" w:history="1">
        <w:r w:rsidRPr="00997920">
          <w:rPr>
            <w:rStyle w:val="Hyperlink"/>
          </w:rPr>
          <w:t>http://www.belfryware.com/</w:t>
        </w:r>
      </w:hyperlink>
      <w:r>
        <w:t xml:space="preserve"> </w:t>
      </w:r>
    </w:p>
  </w:footnote>
  <w:footnote w:id="5">
    <w:p w14:paraId="7F4D04AF" w14:textId="77777777" w:rsidR="00112429" w:rsidRDefault="00112429">
      <w:pPr>
        <w:pStyle w:val="FootnoteText"/>
      </w:pPr>
      <w:r>
        <w:rPr>
          <w:rStyle w:val="FootnoteReference"/>
        </w:rPr>
        <w:footnoteRef/>
      </w:r>
      <w:r>
        <w:t xml:space="preserve"> Printed Circuit Board</w:t>
      </w:r>
    </w:p>
  </w:footnote>
  <w:footnote w:id="6">
    <w:p w14:paraId="1DAC7354" w14:textId="55768824" w:rsidR="00112429" w:rsidRDefault="00112429">
      <w:pPr>
        <w:pStyle w:val="FootnoteText"/>
      </w:pPr>
      <w:r>
        <w:rPr>
          <w:rStyle w:val="FootnoteReference"/>
        </w:rPr>
        <w:footnoteRef/>
      </w:r>
      <w:r>
        <w:t xml:space="preserve"> The minimum order quantity is actually five copies of a board, but the PCB cost is the same. There may be a saving on postage cost, which is based on weight. This price is for HASL finish leaded solder PCBs, other finishes have higher costs.</w:t>
      </w:r>
    </w:p>
  </w:footnote>
  <w:footnote w:id="7">
    <w:p w14:paraId="27D4264C" w14:textId="7E8D0817" w:rsidR="00112429" w:rsidRDefault="00112429">
      <w:pPr>
        <w:pStyle w:val="FootnoteText"/>
      </w:pPr>
      <w:r>
        <w:rPr>
          <w:rStyle w:val="FootnoteReference"/>
        </w:rPr>
        <w:footnoteRef/>
      </w:r>
      <w:r>
        <w:t xml:space="preserve"> The same Gerber files, including the panelised boards, can be used for both SeeedStudio and JLCPCB.</w:t>
      </w:r>
    </w:p>
  </w:footnote>
  <w:footnote w:id="8">
    <w:p w14:paraId="7C579631" w14:textId="77777777" w:rsidR="00112429" w:rsidRDefault="00112429" w:rsidP="00A72C76">
      <w:pPr>
        <w:pStyle w:val="FootnoteText"/>
      </w:pPr>
      <w:r>
        <w:rPr>
          <w:rStyle w:val="FootnoteReference"/>
        </w:rPr>
        <w:footnoteRef/>
      </w:r>
      <w:r>
        <w:t xml:space="preserve"> Permalinks to OSH Park are no longer provided in this document. Always upload the latest Gerber files from GitHub when ordering.</w:t>
      </w:r>
    </w:p>
  </w:footnote>
  <w:footnote w:id="9">
    <w:p w14:paraId="14B44F68" w14:textId="77777777" w:rsidR="00112429" w:rsidRDefault="00112429">
      <w:pPr>
        <w:pStyle w:val="FootnoteText"/>
      </w:pPr>
      <w:r>
        <w:rPr>
          <w:rStyle w:val="FootnoteReference"/>
        </w:rPr>
        <w:footnoteRef/>
      </w:r>
      <w:r>
        <w:t xml:space="preserve"> In-Circuit Serial Programming</w:t>
      </w:r>
    </w:p>
  </w:footnote>
  <w:footnote w:id="10">
    <w:p w14:paraId="64570C84" w14:textId="77777777" w:rsidR="00112429" w:rsidRDefault="00112429">
      <w:pPr>
        <w:pStyle w:val="FootnoteText"/>
      </w:pPr>
      <w:r>
        <w:rPr>
          <w:rStyle w:val="FootnoteReference"/>
        </w:rPr>
        <w:footnoteRef/>
      </w:r>
      <w:r>
        <w:t xml:space="preserve"> Multi-Layer Ceramic Capacitor</w:t>
      </w:r>
    </w:p>
  </w:footnote>
  <w:footnote w:id="11">
    <w:p w14:paraId="6EFE0ACC" w14:textId="039A8F1F" w:rsidR="00112429" w:rsidRDefault="00112429">
      <w:pPr>
        <w:pStyle w:val="FootnoteText"/>
      </w:pPr>
      <w:r>
        <w:rPr>
          <w:rStyle w:val="FootnoteReference"/>
        </w:rPr>
        <w:footnoteRef/>
      </w:r>
      <w:r>
        <w:t xml:space="preserve"> PCB Revision E onwards</w:t>
      </w:r>
    </w:p>
  </w:footnote>
  <w:footnote w:id="12">
    <w:p w14:paraId="353E7D20" w14:textId="2E32C7D1" w:rsidR="00112429" w:rsidRDefault="00112429">
      <w:pPr>
        <w:pStyle w:val="FootnoteText"/>
      </w:pPr>
      <w:r>
        <w:rPr>
          <w:rStyle w:val="FootnoteReference"/>
        </w:rPr>
        <w:footnoteRef/>
      </w:r>
      <w:r>
        <w:t xml:space="preserve"> Not required if you </w:t>
      </w:r>
      <w:r w:rsidRPr="000E6CD5">
        <w:t>have obtained a microcontroller from the project with the firmware already loaded</w:t>
      </w:r>
      <w:r>
        <w:t>.</w:t>
      </w:r>
    </w:p>
  </w:footnote>
  <w:footnote w:id="13">
    <w:p w14:paraId="6A61568E" w14:textId="2C1F2480" w:rsidR="00112429" w:rsidRDefault="00112429">
      <w:pPr>
        <w:pStyle w:val="FootnoteText"/>
      </w:pPr>
      <w:r>
        <w:rPr>
          <w:rStyle w:val="FootnoteReference"/>
        </w:rPr>
        <w:footnoteRef/>
      </w:r>
      <w:r>
        <w:t xml:space="preserve"> A ready-made 6-pin connector is available, Farnell 1593440, but the minimum order quantity is 50 units.</w:t>
      </w:r>
    </w:p>
  </w:footnote>
  <w:footnote w:id="14">
    <w:p w14:paraId="230C878A" w14:textId="68CC8FDC" w:rsidR="00112429" w:rsidRDefault="00112429">
      <w:pPr>
        <w:pStyle w:val="FootnoteText"/>
      </w:pPr>
      <w:r>
        <w:rPr>
          <w:rStyle w:val="FootnoteReference"/>
        </w:rPr>
        <w:footnoteRef/>
      </w:r>
      <w:r>
        <w:t xml:space="preserve"> From PCB Revision C onwards only. Do not use this method with older boards, the voltage regulator alignment was adjusted in Revision C for this purpose.</w:t>
      </w:r>
    </w:p>
  </w:footnote>
  <w:footnote w:id="15">
    <w:p w14:paraId="7A880595" w14:textId="07CA5BA6" w:rsidR="00112429" w:rsidRDefault="00112429" w:rsidP="00DC3C21">
      <w:pPr>
        <w:pStyle w:val="FootnoteText"/>
      </w:pPr>
      <w:r>
        <w:rPr>
          <w:rStyle w:val="FootnoteReference"/>
        </w:rPr>
        <w:footnoteRef/>
      </w:r>
      <w:r>
        <w:t xml:space="preserve"> </w:t>
      </w:r>
      <w:hyperlink r:id="rId5" w:history="1">
        <w:r w:rsidRPr="00AC513D">
          <w:rPr>
            <w:rStyle w:val="Hyperlink"/>
          </w:rPr>
          <w:t>http://www.gremlyn.plus.com/ahme/mag_sen.html</w:t>
        </w:r>
      </w:hyperlink>
      <w:r>
        <w:t xml:space="preserve"> </w:t>
      </w:r>
    </w:p>
  </w:footnote>
  <w:footnote w:id="16">
    <w:p w14:paraId="4F4B18F8" w14:textId="77777777" w:rsidR="00112429" w:rsidRDefault="00112429" w:rsidP="00DC3C21">
      <w:pPr>
        <w:pStyle w:val="FootnoteText"/>
      </w:pPr>
      <w:r>
        <w:rPr>
          <w:rStyle w:val="FootnoteReference"/>
        </w:rPr>
        <w:footnoteRef/>
      </w:r>
      <w:r>
        <w:t xml:space="preserve"> </w:t>
      </w:r>
      <w:hyperlink r:id="rId6" w:history="1">
        <w:r w:rsidRPr="00C530DA">
          <w:rPr>
            <w:rStyle w:val="Hyperlink"/>
          </w:rPr>
          <w:t>http://sensing.honeywell.com/product-page?pr_id=36114</w:t>
        </w:r>
      </w:hyperlink>
      <w:r>
        <w:t xml:space="preserve"> </w:t>
      </w:r>
    </w:p>
  </w:footnote>
  <w:footnote w:id="17">
    <w:p w14:paraId="501958B0" w14:textId="568B0670" w:rsidR="00112429" w:rsidRDefault="00112429">
      <w:pPr>
        <w:pStyle w:val="FootnoteText"/>
      </w:pPr>
      <w:r>
        <w:rPr>
          <w:rStyle w:val="FootnoteReference"/>
        </w:rPr>
        <w:footnoteRef/>
      </w:r>
      <w:r>
        <w:t xml:space="preserve"> The Amphenol RJHSE-5080-02 connector originally specified is no longer stocked by Farnell. The alternative AMP TE Connectivity part 5406526-1 is a direct replacement.</w:t>
      </w:r>
    </w:p>
  </w:footnote>
  <w:footnote w:id="18">
    <w:p w14:paraId="0F09B50B" w14:textId="77777777" w:rsidR="00112429" w:rsidRDefault="00112429">
      <w:pPr>
        <w:pStyle w:val="FootnoteText"/>
      </w:pPr>
      <w:r>
        <w:rPr>
          <w:rStyle w:val="FootnoteReference"/>
        </w:rPr>
        <w:footnoteRef/>
      </w:r>
      <w:r>
        <w:t xml:space="preserve"> See </w:t>
      </w:r>
      <w:r w:rsidRPr="007E37F0">
        <w:rPr>
          <w:b/>
          <w:i/>
        </w:rPr>
        <w:t>Technical Reference Guide</w:t>
      </w:r>
      <w:r>
        <w:t xml:space="preserve"> for more information.</w:t>
      </w:r>
    </w:p>
  </w:footnote>
  <w:footnote w:id="19">
    <w:p w14:paraId="1F310A45" w14:textId="77777777" w:rsidR="00112429" w:rsidRDefault="00112429">
      <w:pPr>
        <w:pStyle w:val="FootnoteText"/>
      </w:pPr>
      <w:r>
        <w:rPr>
          <w:rStyle w:val="FootnoteReference"/>
        </w:rPr>
        <w:footnoteRef/>
      </w:r>
      <w:r>
        <w:t xml:space="preserve"> The Amphenol RJHSE-5080-02 connector originally specified is no longer stocked by Farnell. The alternative AMP TE Connectivity part 5406526-1 is a direct replacement.</w:t>
      </w:r>
    </w:p>
  </w:footnote>
  <w:footnote w:id="20">
    <w:p w14:paraId="02731D66" w14:textId="77777777" w:rsidR="00112429" w:rsidRDefault="00112429">
      <w:pPr>
        <w:pStyle w:val="FootnoteText"/>
      </w:pPr>
      <w:r>
        <w:rPr>
          <w:rStyle w:val="FootnoteReference"/>
        </w:rPr>
        <w:footnoteRef/>
      </w:r>
      <w:r>
        <w:t xml:space="preserve"> </w:t>
      </w:r>
      <w:hyperlink r:id="rId7" w:history="1">
        <w:r w:rsidRPr="006A5CA0">
          <w:rPr>
            <w:rStyle w:val="Hyperlink"/>
          </w:rPr>
          <w:t>http://hobbycomponents.com/sensors/213-ir-infrared-obstacle-avoidance-sensor-e18-d80nk</w:t>
        </w:r>
      </w:hyperlink>
      <w:r>
        <w:t xml:space="preserve"> </w:t>
      </w:r>
    </w:p>
  </w:footnote>
  <w:footnote w:id="21">
    <w:p w14:paraId="153B8097" w14:textId="77777777" w:rsidR="00112429" w:rsidRDefault="00112429">
      <w:pPr>
        <w:pStyle w:val="FootnoteText"/>
      </w:pPr>
      <w:r>
        <w:rPr>
          <w:rStyle w:val="FootnoteReference"/>
        </w:rPr>
        <w:footnoteRef/>
      </w:r>
      <w:r>
        <w:t xml:space="preserve"> </w:t>
      </w:r>
      <w:hyperlink r:id="rId8" w:history="1">
        <w:r w:rsidRPr="006A5CA0">
          <w:rPr>
            <w:rStyle w:val="Hyperlink"/>
          </w:rPr>
          <w:t>https://shop.4tronix.co.uk/collections/sensors/products/ir-infrared-obstacle-sensor</w:t>
        </w:r>
      </w:hyperlink>
      <w:r>
        <w:t xml:space="preserve"> </w:t>
      </w:r>
    </w:p>
  </w:footnote>
  <w:footnote w:id="22">
    <w:p w14:paraId="26C0CC9E" w14:textId="77777777" w:rsidR="00112429" w:rsidRDefault="00112429">
      <w:pPr>
        <w:pStyle w:val="FootnoteText"/>
      </w:pPr>
      <w:r>
        <w:rPr>
          <w:rStyle w:val="FootnoteReference"/>
        </w:rPr>
        <w:footnoteRef/>
      </w:r>
      <w:r>
        <w:t xml:space="preserve"> </w:t>
      </w:r>
      <w:hyperlink r:id="rId9" w:history="1">
        <w:r w:rsidRPr="006A5CA0">
          <w:rPr>
            <w:rStyle w:val="Hyperlink"/>
          </w:rPr>
          <w:t>http://www.reallyusefulproducts.co.uk/</w:t>
        </w:r>
      </w:hyperlink>
      <w:r>
        <w:t xml:space="preserve"> </w:t>
      </w:r>
    </w:p>
  </w:footnote>
  <w:footnote w:id="23">
    <w:p w14:paraId="3B0D9707" w14:textId="69BFA0F6" w:rsidR="00112429" w:rsidRDefault="00112429">
      <w:pPr>
        <w:pStyle w:val="FootnoteText"/>
      </w:pPr>
      <w:r>
        <w:rPr>
          <w:rStyle w:val="FootnoteReference"/>
        </w:rPr>
        <w:footnoteRef/>
      </w:r>
      <w:r>
        <w:t xml:space="preserve"> Frequently used by electricians.</w:t>
      </w:r>
    </w:p>
  </w:footnote>
  <w:footnote w:id="24">
    <w:p w14:paraId="4D7696E0" w14:textId="1122CF57" w:rsidR="00112429" w:rsidRDefault="00112429">
      <w:pPr>
        <w:pStyle w:val="FootnoteText"/>
      </w:pPr>
      <w:r>
        <w:rPr>
          <w:rStyle w:val="FootnoteReference"/>
        </w:rPr>
        <w:footnoteRef/>
      </w:r>
      <w:r>
        <w:t xml:space="preserve"> </w:t>
      </w:r>
      <w:hyperlink r:id="rId10" w:history="1">
        <w:r w:rsidR="00752607">
          <w:rPr>
            <w:rStyle w:val="Hyperlink"/>
          </w:rPr>
          <w:t>https://www.microchip.com/developmenttools/ProductDetails/atatmel-ice</w:t>
        </w:r>
      </w:hyperlink>
      <w:r>
        <w:t xml:space="preserve"> </w:t>
      </w:r>
    </w:p>
  </w:footnote>
  <w:footnote w:id="25">
    <w:p w14:paraId="5986E22B" w14:textId="77777777" w:rsidR="00112429" w:rsidRDefault="00112429">
      <w:pPr>
        <w:pStyle w:val="FootnoteText"/>
      </w:pPr>
      <w:r>
        <w:rPr>
          <w:rStyle w:val="FootnoteReference"/>
        </w:rPr>
        <w:footnoteRef/>
      </w:r>
      <w:r>
        <w:t xml:space="preserve"> </w:t>
      </w:r>
      <w:hyperlink r:id="rId11" w:history="1">
        <w:r w:rsidRPr="00577478">
          <w:rPr>
            <w:rStyle w:val="Hyperlink"/>
          </w:rPr>
          <w:t>http://www.arduino.cc/en/Main/ArduinoISP</w:t>
        </w:r>
      </w:hyperlink>
      <w:r>
        <w:t xml:space="preserve"> </w:t>
      </w:r>
    </w:p>
  </w:footnote>
  <w:footnote w:id="26">
    <w:p w14:paraId="501D6256" w14:textId="77777777" w:rsidR="00112429" w:rsidRDefault="00112429">
      <w:pPr>
        <w:pStyle w:val="FootnoteText"/>
      </w:pPr>
      <w:r>
        <w:rPr>
          <w:rStyle w:val="FootnoteReference"/>
        </w:rPr>
        <w:footnoteRef/>
      </w:r>
      <w:r>
        <w:t xml:space="preserve"> </w:t>
      </w:r>
      <w:hyperlink r:id="rId12" w:history="1">
        <w:r w:rsidRPr="00577478">
          <w:rPr>
            <w:rStyle w:val="Hyperlink"/>
          </w:rPr>
          <w:t>http://www.arduino.cc/en/Tutorial/ArduinoISP</w:t>
        </w:r>
      </w:hyperlink>
      <w:r>
        <w:t xml:space="preserve"> </w:t>
      </w:r>
    </w:p>
  </w:footnote>
  <w:footnote w:id="27">
    <w:p w14:paraId="12524E9E" w14:textId="77777777" w:rsidR="00112429" w:rsidRDefault="00112429">
      <w:pPr>
        <w:pStyle w:val="FootnoteText"/>
      </w:pPr>
      <w:r>
        <w:rPr>
          <w:rStyle w:val="FootnoteReference"/>
        </w:rPr>
        <w:footnoteRef/>
      </w:r>
      <w:r>
        <w:t xml:space="preserve"> </w:t>
      </w:r>
      <w:hyperlink r:id="rId13" w:history="1">
        <w:r w:rsidRPr="00577478">
          <w:rPr>
            <w:rStyle w:val="Hyperlink"/>
          </w:rPr>
          <w:t>http://www.arduino.cc/en/Main/Software</w:t>
        </w:r>
      </w:hyperlink>
      <w:r>
        <w:t xml:space="preserve"> </w:t>
      </w:r>
    </w:p>
  </w:footnote>
  <w:footnote w:id="28">
    <w:p w14:paraId="7A9EC0E9" w14:textId="77777777" w:rsidR="00112429" w:rsidRDefault="00112429" w:rsidP="00C03C6E">
      <w:pPr>
        <w:pStyle w:val="FootnoteText"/>
      </w:pPr>
      <w:r>
        <w:rPr>
          <w:rStyle w:val="FootnoteReference"/>
        </w:rPr>
        <w:footnoteRef/>
      </w:r>
      <w:r>
        <w:t xml:space="preserve"> </w:t>
      </w:r>
      <w:hyperlink r:id="rId14" w:history="1">
        <w:r w:rsidRPr="00653E7C">
          <w:rPr>
            <w:rStyle w:val="Hyperlink"/>
          </w:rPr>
          <w:t>http://arduino.cc/en/guide/windows</w:t>
        </w:r>
      </w:hyperlink>
      <w:r>
        <w:t xml:space="preserve"> </w:t>
      </w:r>
    </w:p>
  </w:footnote>
  <w:footnote w:id="29">
    <w:p w14:paraId="375BAFB8" w14:textId="77777777" w:rsidR="00112429" w:rsidRDefault="00112429">
      <w:pPr>
        <w:pStyle w:val="FootnoteText"/>
      </w:pPr>
      <w:r>
        <w:rPr>
          <w:rStyle w:val="FootnoteReference"/>
        </w:rPr>
        <w:footnoteRef/>
      </w:r>
      <w:r>
        <w:t xml:space="preserve"> If the Liverpool Ringing Simulator Project boards are not listed, go back and check that the boards have been installed in the Boards Manager.</w:t>
      </w:r>
    </w:p>
  </w:footnote>
  <w:footnote w:id="30">
    <w:p w14:paraId="1A6121A5" w14:textId="09A576FB" w:rsidR="00112429" w:rsidRDefault="00112429">
      <w:pPr>
        <w:pStyle w:val="FootnoteText"/>
      </w:pPr>
      <w:r>
        <w:rPr>
          <w:rStyle w:val="FootnoteReference"/>
        </w:rPr>
        <w:footnoteRef/>
      </w:r>
      <w:r>
        <w:t xml:space="preserve"> Select “</w:t>
      </w:r>
      <w:r w:rsidRPr="001F4FB7">
        <w:rPr>
          <w:i/>
        </w:rPr>
        <w:t>Simulator Board Interface (Type 2</w:t>
      </w:r>
      <w:r>
        <w:rPr>
          <w:i/>
        </w:rPr>
        <w:t xml:space="preserve"> Rev E+</w:t>
      </w:r>
      <w:r w:rsidRPr="001F4FB7">
        <w:rPr>
          <w:i/>
        </w:rPr>
        <w:t>) (ICSP</w:t>
      </w:r>
      <w:r>
        <w:rPr>
          <w:i/>
          <w:iCs/>
        </w:rPr>
        <w:t>)</w:t>
      </w:r>
      <w:r>
        <w:t>” for Interface PCB Rev E and later. For Rev D and earlier, select “</w:t>
      </w:r>
      <w:r w:rsidRPr="001F4FB7">
        <w:rPr>
          <w:i/>
        </w:rPr>
        <w:t>Simulator Board Interface (Type 2) (ICSP</w:t>
      </w:r>
      <w:r>
        <w:rPr>
          <w:i/>
          <w:iCs/>
        </w:rPr>
        <w:t>)</w:t>
      </w:r>
      <w:r>
        <w:t>”</w:t>
      </w:r>
    </w:p>
  </w:footnote>
  <w:footnote w:id="31">
    <w:p w14:paraId="5370F019" w14:textId="77777777" w:rsidR="00112429" w:rsidRDefault="00112429">
      <w:pPr>
        <w:pStyle w:val="FootnoteText"/>
      </w:pPr>
      <w:r>
        <w:rPr>
          <w:rStyle w:val="FootnoteReference"/>
        </w:rPr>
        <w:footnoteRef/>
      </w:r>
      <w:r>
        <w:t xml:space="preserve"> </w:t>
      </w:r>
      <w:hyperlink r:id="rId15" w:history="1">
        <w:r w:rsidRPr="00577478">
          <w:rPr>
            <w:rStyle w:val="Hyperlink"/>
          </w:rPr>
          <w:t>https://github.com/maniacbug/MemoryFree</w:t>
        </w:r>
      </w:hyperlink>
      <w:r>
        <w:t xml:space="preserve"> </w:t>
      </w:r>
    </w:p>
  </w:footnote>
  <w:footnote w:id="32">
    <w:p w14:paraId="2EB7C926" w14:textId="77777777" w:rsidR="00112429" w:rsidRDefault="00112429">
      <w:pPr>
        <w:pStyle w:val="FootnoteText"/>
      </w:pPr>
      <w:r>
        <w:rPr>
          <w:rStyle w:val="FootnoteReference"/>
        </w:rPr>
        <w:footnoteRef/>
      </w:r>
      <w:r>
        <w:t xml:space="preserve"> </w:t>
      </w:r>
      <w:hyperlink r:id="rId16" w:history="1">
        <w:r w:rsidRPr="00577478">
          <w:rPr>
            <w:rStyle w:val="Hyperlink"/>
          </w:rPr>
          <w:t>http://www.hobbytronics.co.uk/tutorials-code/arduino-tutorials/arduino-vtserial-library</w:t>
        </w:r>
      </w:hyperlink>
      <w:r>
        <w:t xml:space="preserve"> </w:t>
      </w:r>
    </w:p>
  </w:footnote>
  <w:footnote w:id="33">
    <w:p w14:paraId="31B24150" w14:textId="258C9AF3" w:rsidR="00112429" w:rsidRDefault="00112429">
      <w:pPr>
        <w:pStyle w:val="FootnoteText"/>
      </w:pPr>
      <w:r>
        <w:rPr>
          <w:rStyle w:val="FootnoteReference"/>
        </w:rPr>
        <w:footnoteRef/>
      </w:r>
      <w:r>
        <w:t xml:space="preserve"> A “straight-through” cable has pin 1 wired to pin 1, pin 2 to pin 2, and so on. Do not use a “null modem” cable, which has more complex internal wiring and is not suitable.</w:t>
      </w:r>
    </w:p>
  </w:footnote>
  <w:footnote w:id="34">
    <w:p w14:paraId="3391B4C0" w14:textId="2B6B5801" w:rsidR="00112429" w:rsidRDefault="00112429">
      <w:pPr>
        <w:pStyle w:val="FootnoteText"/>
      </w:pPr>
      <w:r>
        <w:rPr>
          <w:rStyle w:val="FootnoteReference"/>
        </w:rPr>
        <w:footnoteRef/>
      </w:r>
      <w:r>
        <w:t xml:space="preserve"> If your computer has only “USB-C” or “USB 3” ports then you may require a different adapter. </w:t>
      </w:r>
    </w:p>
  </w:footnote>
  <w:footnote w:id="35">
    <w:p w14:paraId="199349D9" w14:textId="77777777" w:rsidR="00112429" w:rsidRDefault="00112429" w:rsidP="008458D2">
      <w:pPr>
        <w:pStyle w:val="FootnoteText"/>
      </w:pPr>
      <w:r>
        <w:rPr>
          <w:rStyle w:val="FootnoteReference"/>
        </w:rPr>
        <w:footnoteRef/>
      </w:r>
      <w:r>
        <w:t xml:space="preserve"> </w:t>
      </w:r>
      <w:hyperlink r:id="rId17" w:history="1">
        <w:r w:rsidRPr="00583824">
          <w:rPr>
            <w:rStyle w:val="Hyperlink"/>
          </w:rPr>
          <w:t>http://www.chiark.greenend.org.uk/~sgtatham/putty/</w:t>
        </w:r>
      </w:hyperlink>
      <w:r>
        <w:rPr>
          <w:rStyle w:val="Hyperlink"/>
        </w:rPr>
        <w:t xml:space="preserve"> </w:t>
      </w:r>
    </w:p>
  </w:footnote>
  <w:footnote w:id="36">
    <w:p w14:paraId="4284C780" w14:textId="77777777" w:rsidR="00112429" w:rsidRDefault="00112429" w:rsidP="008458D2">
      <w:pPr>
        <w:pStyle w:val="FootnoteText"/>
      </w:pPr>
      <w:r>
        <w:rPr>
          <w:rStyle w:val="FootnoteReference"/>
        </w:rPr>
        <w:footnoteRef/>
      </w:r>
      <w:r>
        <w:t xml:space="preserve"> The default PuTTY colour scheme is white (or coloured) text on a black background. In these examples this has been reversed and reduced to black on white for better printing.</w:t>
      </w:r>
    </w:p>
  </w:footnote>
  <w:footnote w:id="37">
    <w:p w14:paraId="0AB5A6A3" w14:textId="2165AD26" w:rsidR="00112429" w:rsidRDefault="00112429">
      <w:pPr>
        <w:pStyle w:val="FootnoteText"/>
      </w:pPr>
      <w:r>
        <w:rPr>
          <w:rStyle w:val="FootnoteReference"/>
        </w:rPr>
        <w:footnoteRef/>
      </w:r>
      <w:r>
        <w:t xml:space="preserve"> You may have a single interface serving both a ring of real bells and a set of training dumb bells, for example.</w:t>
      </w:r>
    </w:p>
  </w:footnote>
  <w:footnote w:id="38">
    <w:p w14:paraId="5BAC7704" w14:textId="77777777" w:rsidR="00112429" w:rsidRDefault="00112429" w:rsidP="004E080F">
      <w:pPr>
        <w:pStyle w:val="FootnoteText"/>
      </w:pPr>
      <w:r>
        <w:rPr>
          <w:rStyle w:val="FootnoteReference"/>
        </w:rPr>
        <w:footnoteRef/>
      </w:r>
      <w:r>
        <w:t xml:space="preserve"> </w:t>
      </w:r>
      <w:hyperlink r:id="rId18" w:history="1">
        <w:r w:rsidRPr="00577478">
          <w:rPr>
            <w:rStyle w:val="Hyperlink"/>
          </w:rPr>
          <w:t>http://www.simulators.org.uk</w:t>
        </w:r>
      </w:hyperlink>
      <w:r>
        <w:t xml:space="preserve"> </w:t>
      </w:r>
    </w:p>
  </w:footnote>
  <w:footnote w:id="39">
    <w:p w14:paraId="025EC7D9" w14:textId="77777777" w:rsidR="00112429" w:rsidRDefault="00112429" w:rsidP="004E080F">
      <w:pPr>
        <w:pStyle w:val="FootnoteText"/>
      </w:pPr>
      <w:r>
        <w:rPr>
          <w:rStyle w:val="FootnoteReference"/>
        </w:rPr>
        <w:footnoteRef/>
      </w:r>
      <w:r>
        <w:t xml:space="preserve"> </w:t>
      </w:r>
      <w:hyperlink r:id="rId19" w:history="1">
        <w:r w:rsidRPr="00C146CF">
          <w:rPr>
            <w:rStyle w:val="Hyperlink"/>
          </w:rPr>
          <w:t>http://creativecommons.org/licenses/by-sa/4.0/</w:t>
        </w:r>
      </w:hyperlink>
      <w:r>
        <w:rPr>
          <w:i/>
        </w:rPr>
        <w:t xml:space="preserve"> </w:t>
      </w:r>
    </w:p>
  </w:footnote>
  <w:footnote w:id="40">
    <w:p w14:paraId="092578D2" w14:textId="77777777" w:rsidR="00112429" w:rsidRDefault="00112429" w:rsidP="004E080F">
      <w:pPr>
        <w:pStyle w:val="FootnoteText"/>
      </w:pPr>
      <w:r>
        <w:rPr>
          <w:rStyle w:val="FootnoteReference"/>
        </w:rPr>
        <w:footnoteRef/>
      </w:r>
      <w:r>
        <w:t xml:space="preserve"> </w:t>
      </w:r>
      <w:hyperlink r:id="rId20" w:history="1">
        <w:r w:rsidRPr="00A50D56">
          <w:rPr>
            <w:rStyle w:val="Hyperlink"/>
          </w:rPr>
          <w:t>http://www.gnu.org/licenses/gpl-3.0.en.html</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AC7F7A" w14:textId="6CA2B2C6" w:rsidR="00112429" w:rsidRDefault="00112429" w:rsidP="00111092">
    <w:pPr>
      <w:pStyle w:val="Header"/>
    </w:pPr>
    <w:r>
      <w:t>Type 2 Simulator – Build &amp; Installation Guide 1.</w:t>
    </w:r>
    <w:ins w:id="248" w:author="Andrew Instone-Cowie" w:date="2020-08-18T20:16:00Z">
      <w:r w:rsidR="00166FBD">
        <w:t>2</w:t>
      </w:r>
    </w:ins>
    <w:del w:id="249" w:author="Andrew Instone-Cowie" w:date="2020-08-18T20:16:00Z">
      <w:r w:rsidDel="00166FBD">
        <w:delText>1</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50342A" w14:textId="38B150F6" w:rsidR="00112429" w:rsidRDefault="00112429" w:rsidP="004E080F">
    <w:pPr>
      <w:pStyle w:val="Header"/>
      <w:jc w:val="right"/>
    </w:pPr>
    <w:r>
      <w:t>Type 2 Simulator – Build &amp; Installation Guide 1.</w:t>
    </w:r>
    <w:ins w:id="250" w:author="Andrew Instone-Cowie" w:date="2020-08-18T20:16:00Z">
      <w:r w:rsidR="00166FBD">
        <w:t>2</w:t>
      </w:r>
    </w:ins>
    <w:del w:id="251" w:author="Andrew Instone-Cowie" w:date="2020-08-18T20:16:00Z">
      <w:r w:rsidDel="00166FBD">
        <w:delText>1</w:delText>
      </w:r>
    </w:del>
  </w:p>
  <w:p w14:paraId="50EE2AAA" w14:textId="77777777" w:rsidR="00112429" w:rsidRPr="004E080F" w:rsidRDefault="00112429" w:rsidP="004E08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9E348" w14:textId="5ADAC179" w:rsidR="00112429" w:rsidRDefault="0011242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36E46" w14:textId="77777777" w:rsidR="00112429" w:rsidRDefault="00612FA9">
    <w:pPr>
      <w:pStyle w:val="Header"/>
    </w:pPr>
    <w:r>
      <w:rPr>
        <w:noProof/>
      </w:rPr>
      <w:pict w14:anchorId="4F9D939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9" type="#_x0000_t136" style="position:absolute;margin-left:0;margin-top:0;width:397.65pt;height:238.6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E54C0"/>
    <w:multiLevelType w:val="hybridMultilevel"/>
    <w:tmpl w:val="9D4C0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EB7557"/>
    <w:multiLevelType w:val="hybridMultilevel"/>
    <w:tmpl w:val="F4760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2F6A2A"/>
    <w:multiLevelType w:val="hybridMultilevel"/>
    <w:tmpl w:val="543E2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AF50E2"/>
    <w:multiLevelType w:val="hybridMultilevel"/>
    <w:tmpl w:val="81C6E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3F543F"/>
    <w:multiLevelType w:val="hybridMultilevel"/>
    <w:tmpl w:val="855ED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2734AA"/>
    <w:multiLevelType w:val="hybridMultilevel"/>
    <w:tmpl w:val="28081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390BCE"/>
    <w:multiLevelType w:val="hybridMultilevel"/>
    <w:tmpl w:val="0C5C6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3D2F3A"/>
    <w:multiLevelType w:val="hybridMultilevel"/>
    <w:tmpl w:val="3CD8A8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7AC1C1A"/>
    <w:multiLevelType w:val="hybridMultilevel"/>
    <w:tmpl w:val="6368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0F53AF"/>
    <w:multiLevelType w:val="hybridMultilevel"/>
    <w:tmpl w:val="2C286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267C37"/>
    <w:multiLevelType w:val="hybridMultilevel"/>
    <w:tmpl w:val="1E167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8A421C"/>
    <w:multiLevelType w:val="hybridMultilevel"/>
    <w:tmpl w:val="CA686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67B120D"/>
    <w:multiLevelType w:val="hybridMultilevel"/>
    <w:tmpl w:val="859E9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3D16DB"/>
    <w:multiLevelType w:val="hybridMultilevel"/>
    <w:tmpl w:val="29865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6A3A9A"/>
    <w:multiLevelType w:val="hybridMultilevel"/>
    <w:tmpl w:val="5D4A5F9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CE812A2"/>
    <w:multiLevelType w:val="hybridMultilevel"/>
    <w:tmpl w:val="2B0CF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185DAF"/>
    <w:multiLevelType w:val="hybridMultilevel"/>
    <w:tmpl w:val="90381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CB13BB"/>
    <w:multiLevelType w:val="hybridMultilevel"/>
    <w:tmpl w:val="62084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7260511"/>
    <w:multiLevelType w:val="hybridMultilevel"/>
    <w:tmpl w:val="04628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C700147"/>
    <w:multiLevelType w:val="hybridMultilevel"/>
    <w:tmpl w:val="58DA1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AB7832"/>
    <w:multiLevelType w:val="hybridMultilevel"/>
    <w:tmpl w:val="0520F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0113881"/>
    <w:multiLevelType w:val="hybridMultilevel"/>
    <w:tmpl w:val="3D289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02F433B"/>
    <w:multiLevelType w:val="hybridMultilevel"/>
    <w:tmpl w:val="EB0CA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9B924B0"/>
    <w:multiLevelType w:val="hybridMultilevel"/>
    <w:tmpl w:val="94480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BF85101"/>
    <w:multiLevelType w:val="hybridMultilevel"/>
    <w:tmpl w:val="D02A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DA2996"/>
    <w:multiLevelType w:val="hybridMultilevel"/>
    <w:tmpl w:val="57445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388693B"/>
    <w:multiLevelType w:val="hybridMultilevel"/>
    <w:tmpl w:val="9DF2FF0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73C0F82"/>
    <w:multiLevelType w:val="hybridMultilevel"/>
    <w:tmpl w:val="1F8A7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A6126F2"/>
    <w:multiLevelType w:val="hybridMultilevel"/>
    <w:tmpl w:val="932ED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C9D53CB"/>
    <w:multiLevelType w:val="hybridMultilevel"/>
    <w:tmpl w:val="EEF84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25"/>
  </w:num>
  <w:num w:numId="3">
    <w:abstractNumId w:val="29"/>
  </w:num>
  <w:num w:numId="4">
    <w:abstractNumId w:val="24"/>
  </w:num>
  <w:num w:numId="5">
    <w:abstractNumId w:val="10"/>
  </w:num>
  <w:num w:numId="6">
    <w:abstractNumId w:val="21"/>
  </w:num>
  <w:num w:numId="7">
    <w:abstractNumId w:val="1"/>
  </w:num>
  <w:num w:numId="8">
    <w:abstractNumId w:val="8"/>
  </w:num>
  <w:num w:numId="9">
    <w:abstractNumId w:val="16"/>
  </w:num>
  <w:num w:numId="10">
    <w:abstractNumId w:val="13"/>
  </w:num>
  <w:num w:numId="11">
    <w:abstractNumId w:val="11"/>
  </w:num>
  <w:num w:numId="12">
    <w:abstractNumId w:val="7"/>
  </w:num>
  <w:num w:numId="13">
    <w:abstractNumId w:val="9"/>
  </w:num>
  <w:num w:numId="14">
    <w:abstractNumId w:val="4"/>
  </w:num>
  <w:num w:numId="15">
    <w:abstractNumId w:val="0"/>
  </w:num>
  <w:num w:numId="16">
    <w:abstractNumId w:val="19"/>
  </w:num>
  <w:num w:numId="17">
    <w:abstractNumId w:val="17"/>
  </w:num>
  <w:num w:numId="18">
    <w:abstractNumId w:val="22"/>
  </w:num>
  <w:num w:numId="19">
    <w:abstractNumId w:val="6"/>
  </w:num>
  <w:num w:numId="20">
    <w:abstractNumId w:val="12"/>
  </w:num>
  <w:num w:numId="21">
    <w:abstractNumId w:val="27"/>
  </w:num>
  <w:num w:numId="22">
    <w:abstractNumId w:val="3"/>
  </w:num>
  <w:num w:numId="23">
    <w:abstractNumId w:val="20"/>
  </w:num>
  <w:num w:numId="24">
    <w:abstractNumId w:val="28"/>
  </w:num>
  <w:num w:numId="25">
    <w:abstractNumId w:val="5"/>
  </w:num>
  <w:num w:numId="26">
    <w:abstractNumId w:val="23"/>
  </w:num>
  <w:num w:numId="27">
    <w:abstractNumId w:val="14"/>
  </w:num>
  <w:num w:numId="28">
    <w:abstractNumId w:val="26"/>
  </w:num>
  <w:num w:numId="29">
    <w:abstractNumId w:val="2"/>
  </w:num>
  <w:num w:numId="30">
    <w:abstractNumId w:val="15"/>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w Instone-Cowie">
    <w15:presenceInfo w15:providerId="Windows Live" w15:userId="f3c07c70b02f79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64"/>
  <w:revisionView w:markup="0"/>
  <w:trackRevisions/>
  <w:defaultTabStop w:val="720"/>
  <w:evenAndOddHeaders/>
  <w:characterSpacingControl w:val="doNotCompress"/>
  <w:hdrShapeDefaults>
    <o:shapedefaults v:ext="edit" spidmax="2060"/>
    <o:shapelayout v:ext="edit">
      <o:idmap v:ext="edit" data="2"/>
    </o:shapelayout>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E6D21"/>
    <w:rsid w:val="00000703"/>
    <w:rsid w:val="00000A96"/>
    <w:rsid w:val="00006D96"/>
    <w:rsid w:val="0001008E"/>
    <w:rsid w:val="000103DC"/>
    <w:rsid w:val="00011217"/>
    <w:rsid w:val="000134F5"/>
    <w:rsid w:val="00016A73"/>
    <w:rsid w:val="00017503"/>
    <w:rsid w:val="000175E1"/>
    <w:rsid w:val="00026457"/>
    <w:rsid w:val="000276BB"/>
    <w:rsid w:val="000279CA"/>
    <w:rsid w:val="000306A5"/>
    <w:rsid w:val="00030E5F"/>
    <w:rsid w:val="00035D65"/>
    <w:rsid w:val="00037720"/>
    <w:rsid w:val="0005005F"/>
    <w:rsid w:val="000520CD"/>
    <w:rsid w:val="000542B3"/>
    <w:rsid w:val="00057FAF"/>
    <w:rsid w:val="00060914"/>
    <w:rsid w:val="00060CAF"/>
    <w:rsid w:val="0006471A"/>
    <w:rsid w:val="00065D66"/>
    <w:rsid w:val="00071B80"/>
    <w:rsid w:val="00080785"/>
    <w:rsid w:val="00083948"/>
    <w:rsid w:val="000843D0"/>
    <w:rsid w:val="00087329"/>
    <w:rsid w:val="000903D8"/>
    <w:rsid w:val="00091FBF"/>
    <w:rsid w:val="0009270C"/>
    <w:rsid w:val="00092A62"/>
    <w:rsid w:val="00094D60"/>
    <w:rsid w:val="00097412"/>
    <w:rsid w:val="000A3B23"/>
    <w:rsid w:val="000B2B8C"/>
    <w:rsid w:val="000B6C76"/>
    <w:rsid w:val="000C0ADF"/>
    <w:rsid w:val="000C1F75"/>
    <w:rsid w:val="000C2AFE"/>
    <w:rsid w:val="000C396F"/>
    <w:rsid w:val="000D219F"/>
    <w:rsid w:val="000D3235"/>
    <w:rsid w:val="000D3C5F"/>
    <w:rsid w:val="000D4B02"/>
    <w:rsid w:val="000D773F"/>
    <w:rsid w:val="000E117B"/>
    <w:rsid w:val="000E2149"/>
    <w:rsid w:val="000E3FE4"/>
    <w:rsid w:val="000E4BC6"/>
    <w:rsid w:val="000E6CD5"/>
    <w:rsid w:val="000E7515"/>
    <w:rsid w:val="000E7AE8"/>
    <w:rsid w:val="000F197E"/>
    <w:rsid w:val="000F6726"/>
    <w:rsid w:val="000F684D"/>
    <w:rsid w:val="001060D5"/>
    <w:rsid w:val="001077FA"/>
    <w:rsid w:val="00107E45"/>
    <w:rsid w:val="00110B37"/>
    <w:rsid w:val="00111092"/>
    <w:rsid w:val="00111EED"/>
    <w:rsid w:val="00112429"/>
    <w:rsid w:val="00114560"/>
    <w:rsid w:val="001242B5"/>
    <w:rsid w:val="00124D88"/>
    <w:rsid w:val="00125A57"/>
    <w:rsid w:val="001329CE"/>
    <w:rsid w:val="00133500"/>
    <w:rsid w:val="00133866"/>
    <w:rsid w:val="001346DB"/>
    <w:rsid w:val="001363EA"/>
    <w:rsid w:val="00136DDA"/>
    <w:rsid w:val="00142C50"/>
    <w:rsid w:val="00142D48"/>
    <w:rsid w:val="00143D50"/>
    <w:rsid w:val="0014461C"/>
    <w:rsid w:val="00145656"/>
    <w:rsid w:val="001519A1"/>
    <w:rsid w:val="00152A9A"/>
    <w:rsid w:val="00152C2B"/>
    <w:rsid w:val="00155206"/>
    <w:rsid w:val="001562F8"/>
    <w:rsid w:val="00156DB0"/>
    <w:rsid w:val="001631DF"/>
    <w:rsid w:val="001661AB"/>
    <w:rsid w:val="00166FBD"/>
    <w:rsid w:val="00167E55"/>
    <w:rsid w:val="00170129"/>
    <w:rsid w:val="00172EEB"/>
    <w:rsid w:val="0017543C"/>
    <w:rsid w:val="00176610"/>
    <w:rsid w:val="001818BB"/>
    <w:rsid w:val="00183E7C"/>
    <w:rsid w:val="00187C41"/>
    <w:rsid w:val="001933DC"/>
    <w:rsid w:val="00196224"/>
    <w:rsid w:val="001A0864"/>
    <w:rsid w:val="001A3114"/>
    <w:rsid w:val="001B2C16"/>
    <w:rsid w:val="001B2E22"/>
    <w:rsid w:val="001B3732"/>
    <w:rsid w:val="001C5D70"/>
    <w:rsid w:val="001D08DB"/>
    <w:rsid w:val="001D0907"/>
    <w:rsid w:val="001D15CF"/>
    <w:rsid w:val="001D2322"/>
    <w:rsid w:val="001D57F7"/>
    <w:rsid w:val="001E1E40"/>
    <w:rsid w:val="001E1F78"/>
    <w:rsid w:val="001E396D"/>
    <w:rsid w:val="001E7349"/>
    <w:rsid w:val="001F4FB7"/>
    <w:rsid w:val="001F5333"/>
    <w:rsid w:val="001F5966"/>
    <w:rsid w:val="002038EB"/>
    <w:rsid w:val="00211292"/>
    <w:rsid w:val="0021223B"/>
    <w:rsid w:val="00212D29"/>
    <w:rsid w:val="00215D7E"/>
    <w:rsid w:val="00215F07"/>
    <w:rsid w:val="002229FA"/>
    <w:rsid w:val="00224F10"/>
    <w:rsid w:val="00226107"/>
    <w:rsid w:val="002301A9"/>
    <w:rsid w:val="00231358"/>
    <w:rsid w:val="00231FFE"/>
    <w:rsid w:val="002437BA"/>
    <w:rsid w:val="00251800"/>
    <w:rsid w:val="00256E3C"/>
    <w:rsid w:val="00257834"/>
    <w:rsid w:val="00263CEE"/>
    <w:rsid w:val="002663FF"/>
    <w:rsid w:val="002665B2"/>
    <w:rsid w:val="0027272C"/>
    <w:rsid w:val="002742F0"/>
    <w:rsid w:val="00274F21"/>
    <w:rsid w:val="00276DDE"/>
    <w:rsid w:val="00280E0D"/>
    <w:rsid w:val="00282CFC"/>
    <w:rsid w:val="00283898"/>
    <w:rsid w:val="00283A0F"/>
    <w:rsid w:val="00285ABD"/>
    <w:rsid w:val="002871BD"/>
    <w:rsid w:val="00287E84"/>
    <w:rsid w:val="0029215C"/>
    <w:rsid w:val="002930DA"/>
    <w:rsid w:val="002937EE"/>
    <w:rsid w:val="00297EA5"/>
    <w:rsid w:val="002A13A3"/>
    <w:rsid w:val="002A44F4"/>
    <w:rsid w:val="002A4E47"/>
    <w:rsid w:val="002B0B68"/>
    <w:rsid w:val="002B3BDA"/>
    <w:rsid w:val="002B3F80"/>
    <w:rsid w:val="002B672E"/>
    <w:rsid w:val="002B774F"/>
    <w:rsid w:val="002B7A19"/>
    <w:rsid w:val="002B7C93"/>
    <w:rsid w:val="002B7EE5"/>
    <w:rsid w:val="002C2E75"/>
    <w:rsid w:val="002E1C6E"/>
    <w:rsid w:val="002E5A4F"/>
    <w:rsid w:val="002E6732"/>
    <w:rsid w:val="002F37C2"/>
    <w:rsid w:val="002F5000"/>
    <w:rsid w:val="002F5C4D"/>
    <w:rsid w:val="002F67A6"/>
    <w:rsid w:val="002F6FC7"/>
    <w:rsid w:val="002F7989"/>
    <w:rsid w:val="002F7CAE"/>
    <w:rsid w:val="003105FB"/>
    <w:rsid w:val="00312C51"/>
    <w:rsid w:val="00314976"/>
    <w:rsid w:val="0032060D"/>
    <w:rsid w:val="00322AAC"/>
    <w:rsid w:val="00325B20"/>
    <w:rsid w:val="00326979"/>
    <w:rsid w:val="003300EC"/>
    <w:rsid w:val="003313E0"/>
    <w:rsid w:val="0033210B"/>
    <w:rsid w:val="003330E9"/>
    <w:rsid w:val="0034409E"/>
    <w:rsid w:val="00344B53"/>
    <w:rsid w:val="003455F9"/>
    <w:rsid w:val="00351C18"/>
    <w:rsid w:val="00352673"/>
    <w:rsid w:val="003545D0"/>
    <w:rsid w:val="00355F79"/>
    <w:rsid w:val="00357DAC"/>
    <w:rsid w:val="00357EE3"/>
    <w:rsid w:val="00364667"/>
    <w:rsid w:val="0037402A"/>
    <w:rsid w:val="0037469B"/>
    <w:rsid w:val="00374BB5"/>
    <w:rsid w:val="00375324"/>
    <w:rsid w:val="00376237"/>
    <w:rsid w:val="00376386"/>
    <w:rsid w:val="00376625"/>
    <w:rsid w:val="00376881"/>
    <w:rsid w:val="00380F33"/>
    <w:rsid w:val="0038103D"/>
    <w:rsid w:val="00382709"/>
    <w:rsid w:val="00393B25"/>
    <w:rsid w:val="00395444"/>
    <w:rsid w:val="003A018A"/>
    <w:rsid w:val="003A0C36"/>
    <w:rsid w:val="003A1049"/>
    <w:rsid w:val="003A2065"/>
    <w:rsid w:val="003A26C7"/>
    <w:rsid w:val="003A2793"/>
    <w:rsid w:val="003A28B0"/>
    <w:rsid w:val="003A3D10"/>
    <w:rsid w:val="003B40EC"/>
    <w:rsid w:val="003B6A4C"/>
    <w:rsid w:val="003B6F74"/>
    <w:rsid w:val="003B7101"/>
    <w:rsid w:val="003C1C2C"/>
    <w:rsid w:val="003C320E"/>
    <w:rsid w:val="003C52F3"/>
    <w:rsid w:val="003D5EC0"/>
    <w:rsid w:val="003D7BE9"/>
    <w:rsid w:val="003E2C39"/>
    <w:rsid w:val="003E2F7D"/>
    <w:rsid w:val="003E6321"/>
    <w:rsid w:val="003E6D21"/>
    <w:rsid w:val="003E7B9B"/>
    <w:rsid w:val="003E7E0F"/>
    <w:rsid w:val="003F1EC6"/>
    <w:rsid w:val="00405050"/>
    <w:rsid w:val="004055D3"/>
    <w:rsid w:val="004079B5"/>
    <w:rsid w:val="00407C92"/>
    <w:rsid w:val="00411143"/>
    <w:rsid w:val="00412002"/>
    <w:rsid w:val="00413118"/>
    <w:rsid w:val="00413F10"/>
    <w:rsid w:val="00424328"/>
    <w:rsid w:val="004304DB"/>
    <w:rsid w:val="004311E8"/>
    <w:rsid w:val="00431655"/>
    <w:rsid w:val="00432304"/>
    <w:rsid w:val="004344A1"/>
    <w:rsid w:val="0043570E"/>
    <w:rsid w:val="00436A53"/>
    <w:rsid w:val="00437796"/>
    <w:rsid w:val="004402CA"/>
    <w:rsid w:val="004408BF"/>
    <w:rsid w:val="0044502E"/>
    <w:rsid w:val="0044536A"/>
    <w:rsid w:val="00445C76"/>
    <w:rsid w:val="00455F46"/>
    <w:rsid w:val="004614DE"/>
    <w:rsid w:val="0046319A"/>
    <w:rsid w:val="00466CAD"/>
    <w:rsid w:val="00470523"/>
    <w:rsid w:val="00475513"/>
    <w:rsid w:val="004756F5"/>
    <w:rsid w:val="004776A2"/>
    <w:rsid w:val="00483BB7"/>
    <w:rsid w:val="00485DDC"/>
    <w:rsid w:val="00492AE5"/>
    <w:rsid w:val="00493697"/>
    <w:rsid w:val="0049533D"/>
    <w:rsid w:val="004A04C9"/>
    <w:rsid w:val="004A1829"/>
    <w:rsid w:val="004A19E5"/>
    <w:rsid w:val="004A3B22"/>
    <w:rsid w:val="004A5B04"/>
    <w:rsid w:val="004A7011"/>
    <w:rsid w:val="004B0FDE"/>
    <w:rsid w:val="004B1553"/>
    <w:rsid w:val="004B3E3A"/>
    <w:rsid w:val="004B4F9B"/>
    <w:rsid w:val="004B5029"/>
    <w:rsid w:val="004B72AD"/>
    <w:rsid w:val="004C27F1"/>
    <w:rsid w:val="004C342C"/>
    <w:rsid w:val="004C42A5"/>
    <w:rsid w:val="004C7E86"/>
    <w:rsid w:val="004D2501"/>
    <w:rsid w:val="004D4CD3"/>
    <w:rsid w:val="004D639C"/>
    <w:rsid w:val="004D7582"/>
    <w:rsid w:val="004E0108"/>
    <w:rsid w:val="004E080F"/>
    <w:rsid w:val="004E19AE"/>
    <w:rsid w:val="004E23E2"/>
    <w:rsid w:val="004E2986"/>
    <w:rsid w:val="004E3C76"/>
    <w:rsid w:val="004E57EF"/>
    <w:rsid w:val="004F084A"/>
    <w:rsid w:val="004F0F66"/>
    <w:rsid w:val="004F1145"/>
    <w:rsid w:val="004F3A7E"/>
    <w:rsid w:val="004F644B"/>
    <w:rsid w:val="00500527"/>
    <w:rsid w:val="00503B9B"/>
    <w:rsid w:val="00506102"/>
    <w:rsid w:val="005115DD"/>
    <w:rsid w:val="0051426B"/>
    <w:rsid w:val="00514E8C"/>
    <w:rsid w:val="00520540"/>
    <w:rsid w:val="00524404"/>
    <w:rsid w:val="00530DD5"/>
    <w:rsid w:val="00537138"/>
    <w:rsid w:val="005379B9"/>
    <w:rsid w:val="00537B70"/>
    <w:rsid w:val="0054223B"/>
    <w:rsid w:val="00542E76"/>
    <w:rsid w:val="00544CBF"/>
    <w:rsid w:val="0055296A"/>
    <w:rsid w:val="00557FB7"/>
    <w:rsid w:val="0056516D"/>
    <w:rsid w:val="00565E97"/>
    <w:rsid w:val="0056613E"/>
    <w:rsid w:val="00570EE7"/>
    <w:rsid w:val="005713E3"/>
    <w:rsid w:val="00571596"/>
    <w:rsid w:val="00572583"/>
    <w:rsid w:val="00584A9D"/>
    <w:rsid w:val="00592C85"/>
    <w:rsid w:val="00593725"/>
    <w:rsid w:val="005972DB"/>
    <w:rsid w:val="005A241E"/>
    <w:rsid w:val="005A56D1"/>
    <w:rsid w:val="005B1C6D"/>
    <w:rsid w:val="005B6B50"/>
    <w:rsid w:val="005B6D89"/>
    <w:rsid w:val="005C2081"/>
    <w:rsid w:val="005D0F57"/>
    <w:rsid w:val="005D1819"/>
    <w:rsid w:val="005D2D99"/>
    <w:rsid w:val="005D3B0A"/>
    <w:rsid w:val="005E0537"/>
    <w:rsid w:val="005E09F9"/>
    <w:rsid w:val="005E14A6"/>
    <w:rsid w:val="005E1F4A"/>
    <w:rsid w:val="005E47F9"/>
    <w:rsid w:val="005F2FD4"/>
    <w:rsid w:val="005F49F3"/>
    <w:rsid w:val="005F5863"/>
    <w:rsid w:val="005F77C3"/>
    <w:rsid w:val="0060312C"/>
    <w:rsid w:val="00604085"/>
    <w:rsid w:val="00604881"/>
    <w:rsid w:val="0061073A"/>
    <w:rsid w:val="006128A1"/>
    <w:rsid w:val="00612F36"/>
    <w:rsid w:val="00612FA9"/>
    <w:rsid w:val="00614224"/>
    <w:rsid w:val="006173D7"/>
    <w:rsid w:val="00620856"/>
    <w:rsid w:val="00621BC0"/>
    <w:rsid w:val="0062540C"/>
    <w:rsid w:val="00631198"/>
    <w:rsid w:val="006316C5"/>
    <w:rsid w:val="006350AF"/>
    <w:rsid w:val="0064239D"/>
    <w:rsid w:val="00644B80"/>
    <w:rsid w:val="00646DF5"/>
    <w:rsid w:val="00647DBA"/>
    <w:rsid w:val="00650ABB"/>
    <w:rsid w:val="006561AB"/>
    <w:rsid w:val="00656B1E"/>
    <w:rsid w:val="00666B73"/>
    <w:rsid w:val="00667773"/>
    <w:rsid w:val="006708BA"/>
    <w:rsid w:val="00671D64"/>
    <w:rsid w:val="00672C50"/>
    <w:rsid w:val="006734D2"/>
    <w:rsid w:val="00677FFD"/>
    <w:rsid w:val="00681D68"/>
    <w:rsid w:val="00686BAE"/>
    <w:rsid w:val="00687725"/>
    <w:rsid w:val="006958B3"/>
    <w:rsid w:val="0069605D"/>
    <w:rsid w:val="006975F8"/>
    <w:rsid w:val="006A02C6"/>
    <w:rsid w:val="006A710F"/>
    <w:rsid w:val="006A7E4C"/>
    <w:rsid w:val="006B15EE"/>
    <w:rsid w:val="006B31BA"/>
    <w:rsid w:val="006B3B40"/>
    <w:rsid w:val="006B65C2"/>
    <w:rsid w:val="006B7EE2"/>
    <w:rsid w:val="006C0468"/>
    <w:rsid w:val="006C1816"/>
    <w:rsid w:val="006C2C39"/>
    <w:rsid w:val="006C4748"/>
    <w:rsid w:val="006C4A3A"/>
    <w:rsid w:val="006C637F"/>
    <w:rsid w:val="006D1561"/>
    <w:rsid w:val="006D1C30"/>
    <w:rsid w:val="006E0931"/>
    <w:rsid w:val="006E422A"/>
    <w:rsid w:val="006E5727"/>
    <w:rsid w:val="006F08A8"/>
    <w:rsid w:val="006F47FB"/>
    <w:rsid w:val="006F4AE0"/>
    <w:rsid w:val="006F74F0"/>
    <w:rsid w:val="006F7DB7"/>
    <w:rsid w:val="007023D1"/>
    <w:rsid w:val="0070333A"/>
    <w:rsid w:val="007054A4"/>
    <w:rsid w:val="00705901"/>
    <w:rsid w:val="007077FF"/>
    <w:rsid w:val="00712D31"/>
    <w:rsid w:val="00714478"/>
    <w:rsid w:val="0071502F"/>
    <w:rsid w:val="00715718"/>
    <w:rsid w:val="007214A0"/>
    <w:rsid w:val="00721E34"/>
    <w:rsid w:val="00724660"/>
    <w:rsid w:val="007314EE"/>
    <w:rsid w:val="0073358F"/>
    <w:rsid w:val="00733A4D"/>
    <w:rsid w:val="00736C53"/>
    <w:rsid w:val="0073712C"/>
    <w:rsid w:val="00740E9D"/>
    <w:rsid w:val="007426D0"/>
    <w:rsid w:val="0074395E"/>
    <w:rsid w:val="00745D9B"/>
    <w:rsid w:val="00746FAD"/>
    <w:rsid w:val="00752607"/>
    <w:rsid w:val="00753436"/>
    <w:rsid w:val="00756131"/>
    <w:rsid w:val="007564FC"/>
    <w:rsid w:val="00760735"/>
    <w:rsid w:val="0076349F"/>
    <w:rsid w:val="007639F0"/>
    <w:rsid w:val="00777A4E"/>
    <w:rsid w:val="00781F35"/>
    <w:rsid w:val="00783608"/>
    <w:rsid w:val="007837A3"/>
    <w:rsid w:val="0078474A"/>
    <w:rsid w:val="00787764"/>
    <w:rsid w:val="00790655"/>
    <w:rsid w:val="0079138A"/>
    <w:rsid w:val="00794151"/>
    <w:rsid w:val="007964CF"/>
    <w:rsid w:val="00797994"/>
    <w:rsid w:val="00797B39"/>
    <w:rsid w:val="00797DB8"/>
    <w:rsid w:val="00797E30"/>
    <w:rsid w:val="007A0C7C"/>
    <w:rsid w:val="007A1D88"/>
    <w:rsid w:val="007A4ECF"/>
    <w:rsid w:val="007A5B4D"/>
    <w:rsid w:val="007A69A4"/>
    <w:rsid w:val="007A7BD6"/>
    <w:rsid w:val="007B0911"/>
    <w:rsid w:val="007B6FBF"/>
    <w:rsid w:val="007B7AEC"/>
    <w:rsid w:val="007C3A2A"/>
    <w:rsid w:val="007D5EFC"/>
    <w:rsid w:val="007D69D5"/>
    <w:rsid w:val="007D6DD5"/>
    <w:rsid w:val="007D71D0"/>
    <w:rsid w:val="007E1723"/>
    <w:rsid w:val="007E2E9A"/>
    <w:rsid w:val="007E37F0"/>
    <w:rsid w:val="007E3D03"/>
    <w:rsid w:val="007E3F59"/>
    <w:rsid w:val="007E43DD"/>
    <w:rsid w:val="007E4CA5"/>
    <w:rsid w:val="007F0F07"/>
    <w:rsid w:val="007F17FA"/>
    <w:rsid w:val="007F2193"/>
    <w:rsid w:val="007F3572"/>
    <w:rsid w:val="007F788B"/>
    <w:rsid w:val="007F7E8A"/>
    <w:rsid w:val="008000C0"/>
    <w:rsid w:val="00803592"/>
    <w:rsid w:val="00804988"/>
    <w:rsid w:val="00806B26"/>
    <w:rsid w:val="00811CBE"/>
    <w:rsid w:val="0081281D"/>
    <w:rsid w:val="008131E3"/>
    <w:rsid w:val="0081434A"/>
    <w:rsid w:val="00814FDE"/>
    <w:rsid w:val="00817250"/>
    <w:rsid w:val="008224DB"/>
    <w:rsid w:val="00827219"/>
    <w:rsid w:val="008303AA"/>
    <w:rsid w:val="008326A6"/>
    <w:rsid w:val="008329F9"/>
    <w:rsid w:val="008337DF"/>
    <w:rsid w:val="00835317"/>
    <w:rsid w:val="00840B8C"/>
    <w:rsid w:val="00841C2B"/>
    <w:rsid w:val="00843EE4"/>
    <w:rsid w:val="00844DBE"/>
    <w:rsid w:val="008450F9"/>
    <w:rsid w:val="008458D2"/>
    <w:rsid w:val="00852E7A"/>
    <w:rsid w:val="00853170"/>
    <w:rsid w:val="008533D1"/>
    <w:rsid w:val="0085346D"/>
    <w:rsid w:val="00855F08"/>
    <w:rsid w:val="00857896"/>
    <w:rsid w:val="00857E9E"/>
    <w:rsid w:val="00861139"/>
    <w:rsid w:val="00871D89"/>
    <w:rsid w:val="0087584D"/>
    <w:rsid w:val="008759C7"/>
    <w:rsid w:val="008772AE"/>
    <w:rsid w:val="00877B5C"/>
    <w:rsid w:val="00882400"/>
    <w:rsid w:val="00884FDA"/>
    <w:rsid w:val="00887BF9"/>
    <w:rsid w:val="008911A3"/>
    <w:rsid w:val="0089136C"/>
    <w:rsid w:val="00894BA1"/>
    <w:rsid w:val="008A236E"/>
    <w:rsid w:val="008A35FF"/>
    <w:rsid w:val="008B0EA2"/>
    <w:rsid w:val="008B2177"/>
    <w:rsid w:val="008B46DB"/>
    <w:rsid w:val="008B621C"/>
    <w:rsid w:val="008B71E7"/>
    <w:rsid w:val="008B7CE4"/>
    <w:rsid w:val="008B7DA0"/>
    <w:rsid w:val="008C6543"/>
    <w:rsid w:val="008C7A7F"/>
    <w:rsid w:val="008D144A"/>
    <w:rsid w:val="008E059E"/>
    <w:rsid w:val="008E3B38"/>
    <w:rsid w:val="008E418D"/>
    <w:rsid w:val="008E7853"/>
    <w:rsid w:val="008E7D1B"/>
    <w:rsid w:val="008F0E54"/>
    <w:rsid w:val="008F3DF9"/>
    <w:rsid w:val="008F5297"/>
    <w:rsid w:val="008F67D7"/>
    <w:rsid w:val="008F7177"/>
    <w:rsid w:val="0090134D"/>
    <w:rsid w:val="009030AD"/>
    <w:rsid w:val="00917E91"/>
    <w:rsid w:val="00924AB5"/>
    <w:rsid w:val="00927EE7"/>
    <w:rsid w:val="009336E2"/>
    <w:rsid w:val="0093516A"/>
    <w:rsid w:val="00936DEF"/>
    <w:rsid w:val="009438BD"/>
    <w:rsid w:val="0095033B"/>
    <w:rsid w:val="00953C16"/>
    <w:rsid w:val="0095679A"/>
    <w:rsid w:val="00961938"/>
    <w:rsid w:val="00962E8D"/>
    <w:rsid w:val="009642B2"/>
    <w:rsid w:val="009656B9"/>
    <w:rsid w:val="00966018"/>
    <w:rsid w:val="00970EDC"/>
    <w:rsid w:val="00973DB9"/>
    <w:rsid w:val="009746F9"/>
    <w:rsid w:val="009750D1"/>
    <w:rsid w:val="00975A82"/>
    <w:rsid w:val="00980ED9"/>
    <w:rsid w:val="00987488"/>
    <w:rsid w:val="00990D1C"/>
    <w:rsid w:val="0099187C"/>
    <w:rsid w:val="0099187D"/>
    <w:rsid w:val="009935F4"/>
    <w:rsid w:val="00994514"/>
    <w:rsid w:val="009A575D"/>
    <w:rsid w:val="009B27F9"/>
    <w:rsid w:val="009B2B07"/>
    <w:rsid w:val="009B47B0"/>
    <w:rsid w:val="009B5EC6"/>
    <w:rsid w:val="009B5FE2"/>
    <w:rsid w:val="009B7054"/>
    <w:rsid w:val="009C0ED9"/>
    <w:rsid w:val="009C36BF"/>
    <w:rsid w:val="009C6B62"/>
    <w:rsid w:val="009D4451"/>
    <w:rsid w:val="009D5CA6"/>
    <w:rsid w:val="009D705A"/>
    <w:rsid w:val="009E107B"/>
    <w:rsid w:val="009E4601"/>
    <w:rsid w:val="009E4668"/>
    <w:rsid w:val="009E4E3F"/>
    <w:rsid w:val="009F0812"/>
    <w:rsid w:val="009F32C4"/>
    <w:rsid w:val="009F3FAB"/>
    <w:rsid w:val="009F5001"/>
    <w:rsid w:val="00A001B0"/>
    <w:rsid w:val="00A02E53"/>
    <w:rsid w:val="00A061B4"/>
    <w:rsid w:val="00A10BC2"/>
    <w:rsid w:val="00A13BF5"/>
    <w:rsid w:val="00A14AB7"/>
    <w:rsid w:val="00A15557"/>
    <w:rsid w:val="00A2147D"/>
    <w:rsid w:val="00A21BA1"/>
    <w:rsid w:val="00A22206"/>
    <w:rsid w:val="00A228E9"/>
    <w:rsid w:val="00A22B29"/>
    <w:rsid w:val="00A242A8"/>
    <w:rsid w:val="00A33666"/>
    <w:rsid w:val="00A35396"/>
    <w:rsid w:val="00A357C8"/>
    <w:rsid w:val="00A37861"/>
    <w:rsid w:val="00A450E9"/>
    <w:rsid w:val="00A46E0E"/>
    <w:rsid w:val="00A50D46"/>
    <w:rsid w:val="00A520C5"/>
    <w:rsid w:val="00A55A46"/>
    <w:rsid w:val="00A61E77"/>
    <w:rsid w:val="00A62A0F"/>
    <w:rsid w:val="00A70B19"/>
    <w:rsid w:val="00A72C76"/>
    <w:rsid w:val="00A764ED"/>
    <w:rsid w:val="00A7651F"/>
    <w:rsid w:val="00A77120"/>
    <w:rsid w:val="00A81427"/>
    <w:rsid w:val="00A871C0"/>
    <w:rsid w:val="00A93DF4"/>
    <w:rsid w:val="00A960F8"/>
    <w:rsid w:val="00A964DD"/>
    <w:rsid w:val="00A97D27"/>
    <w:rsid w:val="00AA0E6C"/>
    <w:rsid w:val="00AA49A8"/>
    <w:rsid w:val="00AA4FD7"/>
    <w:rsid w:val="00AA6BF6"/>
    <w:rsid w:val="00AB3F75"/>
    <w:rsid w:val="00AB7F72"/>
    <w:rsid w:val="00AC1650"/>
    <w:rsid w:val="00AC40D2"/>
    <w:rsid w:val="00AC5B4C"/>
    <w:rsid w:val="00AC78CA"/>
    <w:rsid w:val="00AD0901"/>
    <w:rsid w:val="00AD09B7"/>
    <w:rsid w:val="00AD4B47"/>
    <w:rsid w:val="00AD4C07"/>
    <w:rsid w:val="00AD4EB0"/>
    <w:rsid w:val="00AE2D6A"/>
    <w:rsid w:val="00AE4E75"/>
    <w:rsid w:val="00AE6363"/>
    <w:rsid w:val="00AF40F7"/>
    <w:rsid w:val="00AF618E"/>
    <w:rsid w:val="00AF683D"/>
    <w:rsid w:val="00AF72D9"/>
    <w:rsid w:val="00B0640D"/>
    <w:rsid w:val="00B071A3"/>
    <w:rsid w:val="00B1151E"/>
    <w:rsid w:val="00B25124"/>
    <w:rsid w:val="00B30973"/>
    <w:rsid w:val="00B36828"/>
    <w:rsid w:val="00B4736C"/>
    <w:rsid w:val="00B52FFB"/>
    <w:rsid w:val="00B5557C"/>
    <w:rsid w:val="00B555B9"/>
    <w:rsid w:val="00B56143"/>
    <w:rsid w:val="00B62195"/>
    <w:rsid w:val="00B62BA1"/>
    <w:rsid w:val="00B64158"/>
    <w:rsid w:val="00B64BA0"/>
    <w:rsid w:val="00B65B84"/>
    <w:rsid w:val="00B7092D"/>
    <w:rsid w:val="00B7322D"/>
    <w:rsid w:val="00B74644"/>
    <w:rsid w:val="00B7533B"/>
    <w:rsid w:val="00B75510"/>
    <w:rsid w:val="00B76689"/>
    <w:rsid w:val="00B76F90"/>
    <w:rsid w:val="00B81758"/>
    <w:rsid w:val="00B836FB"/>
    <w:rsid w:val="00B8755F"/>
    <w:rsid w:val="00B90DE3"/>
    <w:rsid w:val="00B911AA"/>
    <w:rsid w:val="00B9287A"/>
    <w:rsid w:val="00B92A92"/>
    <w:rsid w:val="00B93231"/>
    <w:rsid w:val="00B96BEE"/>
    <w:rsid w:val="00BA08DE"/>
    <w:rsid w:val="00BA093F"/>
    <w:rsid w:val="00BA1450"/>
    <w:rsid w:val="00BA65E4"/>
    <w:rsid w:val="00BB578F"/>
    <w:rsid w:val="00BB5DB9"/>
    <w:rsid w:val="00BB6D5C"/>
    <w:rsid w:val="00BC0C02"/>
    <w:rsid w:val="00BC22EA"/>
    <w:rsid w:val="00BC75A4"/>
    <w:rsid w:val="00BD116B"/>
    <w:rsid w:val="00BD25FB"/>
    <w:rsid w:val="00BD5CAC"/>
    <w:rsid w:val="00BD7089"/>
    <w:rsid w:val="00BE0C5F"/>
    <w:rsid w:val="00BE358B"/>
    <w:rsid w:val="00BE3CD0"/>
    <w:rsid w:val="00BE5731"/>
    <w:rsid w:val="00BE687C"/>
    <w:rsid w:val="00BF30B8"/>
    <w:rsid w:val="00C01377"/>
    <w:rsid w:val="00C02560"/>
    <w:rsid w:val="00C02830"/>
    <w:rsid w:val="00C03C6E"/>
    <w:rsid w:val="00C077C5"/>
    <w:rsid w:val="00C146CF"/>
    <w:rsid w:val="00C14E3C"/>
    <w:rsid w:val="00C15FE4"/>
    <w:rsid w:val="00C16666"/>
    <w:rsid w:val="00C23EE2"/>
    <w:rsid w:val="00C26866"/>
    <w:rsid w:val="00C2783A"/>
    <w:rsid w:val="00C30F94"/>
    <w:rsid w:val="00C33018"/>
    <w:rsid w:val="00C3508E"/>
    <w:rsid w:val="00C375BF"/>
    <w:rsid w:val="00C37C0C"/>
    <w:rsid w:val="00C503E2"/>
    <w:rsid w:val="00C508EE"/>
    <w:rsid w:val="00C5143D"/>
    <w:rsid w:val="00C55B4E"/>
    <w:rsid w:val="00C64E35"/>
    <w:rsid w:val="00C71FF5"/>
    <w:rsid w:val="00C733DC"/>
    <w:rsid w:val="00C7795F"/>
    <w:rsid w:val="00C84899"/>
    <w:rsid w:val="00C854F0"/>
    <w:rsid w:val="00C9246B"/>
    <w:rsid w:val="00C9401E"/>
    <w:rsid w:val="00C94427"/>
    <w:rsid w:val="00C9540A"/>
    <w:rsid w:val="00C976A0"/>
    <w:rsid w:val="00CA10C5"/>
    <w:rsid w:val="00CA2473"/>
    <w:rsid w:val="00CA2912"/>
    <w:rsid w:val="00CA2D50"/>
    <w:rsid w:val="00CA2E9E"/>
    <w:rsid w:val="00CB0A05"/>
    <w:rsid w:val="00CB203A"/>
    <w:rsid w:val="00CB2A64"/>
    <w:rsid w:val="00CB38C5"/>
    <w:rsid w:val="00CB469A"/>
    <w:rsid w:val="00CB5FC9"/>
    <w:rsid w:val="00CB7045"/>
    <w:rsid w:val="00CC3025"/>
    <w:rsid w:val="00CC4315"/>
    <w:rsid w:val="00CD4E00"/>
    <w:rsid w:val="00CD768A"/>
    <w:rsid w:val="00CE0F0B"/>
    <w:rsid w:val="00CF28E1"/>
    <w:rsid w:val="00CF647B"/>
    <w:rsid w:val="00CF6D73"/>
    <w:rsid w:val="00D03205"/>
    <w:rsid w:val="00D07519"/>
    <w:rsid w:val="00D1085C"/>
    <w:rsid w:val="00D11C8E"/>
    <w:rsid w:val="00D15F53"/>
    <w:rsid w:val="00D16725"/>
    <w:rsid w:val="00D16863"/>
    <w:rsid w:val="00D16CF7"/>
    <w:rsid w:val="00D2043A"/>
    <w:rsid w:val="00D21C1D"/>
    <w:rsid w:val="00D230DD"/>
    <w:rsid w:val="00D23245"/>
    <w:rsid w:val="00D24C94"/>
    <w:rsid w:val="00D2518F"/>
    <w:rsid w:val="00D27B45"/>
    <w:rsid w:val="00D30D7C"/>
    <w:rsid w:val="00D317F8"/>
    <w:rsid w:val="00D3619F"/>
    <w:rsid w:val="00D36A92"/>
    <w:rsid w:val="00D378D7"/>
    <w:rsid w:val="00D40C92"/>
    <w:rsid w:val="00D42F4F"/>
    <w:rsid w:val="00D50639"/>
    <w:rsid w:val="00D51E99"/>
    <w:rsid w:val="00D525A7"/>
    <w:rsid w:val="00D52F9C"/>
    <w:rsid w:val="00D54498"/>
    <w:rsid w:val="00D55A61"/>
    <w:rsid w:val="00D57358"/>
    <w:rsid w:val="00D700EA"/>
    <w:rsid w:val="00D717AA"/>
    <w:rsid w:val="00D736D6"/>
    <w:rsid w:val="00D81B86"/>
    <w:rsid w:val="00D81E25"/>
    <w:rsid w:val="00D8238D"/>
    <w:rsid w:val="00D85978"/>
    <w:rsid w:val="00D859C8"/>
    <w:rsid w:val="00D95B3F"/>
    <w:rsid w:val="00DA1732"/>
    <w:rsid w:val="00DA4419"/>
    <w:rsid w:val="00DA557F"/>
    <w:rsid w:val="00DA5E27"/>
    <w:rsid w:val="00DA65F1"/>
    <w:rsid w:val="00DA711C"/>
    <w:rsid w:val="00DB1558"/>
    <w:rsid w:val="00DB2BC9"/>
    <w:rsid w:val="00DB3065"/>
    <w:rsid w:val="00DB6478"/>
    <w:rsid w:val="00DB657C"/>
    <w:rsid w:val="00DC03A1"/>
    <w:rsid w:val="00DC3B5F"/>
    <w:rsid w:val="00DC3C21"/>
    <w:rsid w:val="00DC6AE5"/>
    <w:rsid w:val="00DD2547"/>
    <w:rsid w:val="00DD60CE"/>
    <w:rsid w:val="00DD635C"/>
    <w:rsid w:val="00DE5FF8"/>
    <w:rsid w:val="00DF056B"/>
    <w:rsid w:val="00DF18A0"/>
    <w:rsid w:val="00DF1BEF"/>
    <w:rsid w:val="00DF3BEB"/>
    <w:rsid w:val="00DF3D47"/>
    <w:rsid w:val="00DF5A6B"/>
    <w:rsid w:val="00DF74BA"/>
    <w:rsid w:val="00DF75D5"/>
    <w:rsid w:val="00E0584C"/>
    <w:rsid w:val="00E0692F"/>
    <w:rsid w:val="00E06C8A"/>
    <w:rsid w:val="00E11DDF"/>
    <w:rsid w:val="00E152BA"/>
    <w:rsid w:val="00E15E30"/>
    <w:rsid w:val="00E202D6"/>
    <w:rsid w:val="00E21E80"/>
    <w:rsid w:val="00E22AAD"/>
    <w:rsid w:val="00E2398C"/>
    <w:rsid w:val="00E23D8C"/>
    <w:rsid w:val="00E25716"/>
    <w:rsid w:val="00E27643"/>
    <w:rsid w:val="00E35643"/>
    <w:rsid w:val="00E35852"/>
    <w:rsid w:val="00E377C0"/>
    <w:rsid w:val="00E410E3"/>
    <w:rsid w:val="00E442F2"/>
    <w:rsid w:val="00E5198C"/>
    <w:rsid w:val="00E52D99"/>
    <w:rsid w:val="00E63440"/>
    <w:rsid w:val="00E648FC"/>
    <w:rsid w:val="00E6503D"/>
    <w:rsid w:val="00E65397"/>
    <w:rsid w:val="00E667C9"/>
    <w:rsid w:val="00E71675"/>
    <w:rsid w:val="00E71E71"/>
    <w:rsid w:val="00E72B38"/>
    <w:rsid w:val="00E76876"/>
    <w:rsid w:val="00E76CA8"/>
    <w:rsid w:val="00E804E5"/>
    <w:rsid w:val="00E832C8"/>
    <w:rsid w:val="00E833F3"/>
    <w:rsid w:val="00E83890"/>
    <w:rsid w:val="00E839AD"/>
    <w:rsid w:val="00E8494B"/>
    <w:rsid w:val="00E856B8"/>
    <w:rsid w:val="00E906D4"/>
    <w:rsid w:val="00E91616"/>
    <w:rsid w:val="00E922A5"/>
    <w:rsid w:val="00EA10C5"/>
    <w:rsid w:val="00EA2591"/>
    <w:rsid w:val="00EA287C"/>
    <w:rsid w:val="00EA451C"/>
    <w:rsid w:val="00EA79DD"/>
    <w:rsid w:val="00EA7EB9"/>
    <w:rsid w:val="00EB2E10"/>
    <w:rsid w:val="00EB7440"/>
    <w:rsid w:val="00EC1EB4"/>
    <w:rsid w:val="00EC7D52"/>
    <w:rsid w:val="00ED015A"/>
    <w:rsid w:val="00ED695F"/>
    <w:rsid w:val="00EE1743"/>
    <w:rsid w:val="00EE1BC3"/>
    <w:rsid w:val="00EE5574"/>
    <w:rsid w:val="00EE56CB"/>
    <w:rsid w:val="00EE7DD4"/>
    <w:rsid w:val="00EF060B"/>
    <w:rsid w:val="00EF15A5"/>
    <w:rsid w:val="00EF4540"/>
    <w:rsid w:val="00F002DD"/>
    <w:rsid w:val="00F10033"/>
    <w:rsid w:val="00F10EC4"/>
    <w:rsid w:val="00F13535"/>
    <w:rsid w:val="00F14ACA"/>
    <w:rsid w:val="00F159D2"/>
    <w:rsid w:val="00F224B4"/>
    <w:rsid w:val="00F2560A"/>
    <w:rsid w:val="00F264BD"/>
    <w:rsid w:val="00F32849"/>
    <w:rsid w:val="00F34B4A"/>
    <w:rsid w:val="00F34E59"/>
    <w:rsid w:val="00F357DB"/>
    <w:rsid w:val="00F415EF"/>
    <w:rsid w:val="00F42674"/>
    <w:rsid w:val="00F44AA1"/>
    <w:rsid w:val="00F46493"/>
    <w:rsid w:val="00F474FE"/>
    <w:rsid w:val="00F518E7"/>
    <w:rsid w:val="00F56FA9"/>
    <w:rsid w:val="00F60FC7"/>
    <w:rsid w:val="00F651B7"/>
    <w:rsid w:val="00F65B97"/>
    <w:rsid w:val="00F670F9"/>
    <w:rsid w:val="00F70EBB"/>
    <w:rsid w:val="00F73B53"/>
    <w:rsid w:val="00F75438"/>
    <w:rsid w:val="00F768A4"/>
    <w:rsid w:val="00F771CA"/>
    <w:rsid w:val="00F80CCE"/>
    <w:rsid w:val="00F80FC0"/>
    <w:rsid w:val="00F83A61"/>
    <w:rsid w:val="00F918C4"/>
    <w:rsid w:val="00FA21D8"/>
    <w:rsid w:val="00FA284E"/>
    <w:rsid w:val="00FA2B2C"/>
    <w:rsid w:val="00FA6344"/>
    <w:rsid w:val="00FB1524"/>
    <w:rsid w:val="00FB6DAB"/>
    <w:rsid w:val="00FC0F6F"/>
    <w:rsid w:val="00FC43B0"/>
    <w:rsid w:val="00FC4532"/>
    <w:rsid w:val="00FC55BC"/>
    <w:rsid w:val="00FC562B"/>
    <w:rsid w:val="00FC6553"/>
    <w:rsid w:val="00FD28E1"/>
    <w:rsid w:val="00FD485A"/>
    <w:rsid w:val="00FD7B98"/>
    <w:rsid w:val="00FE5199"/>
    <w:rsid w:val="00FE65AA"/>
    <w:rsid w:val="00FE6BBA"/>
    <w:rsid w:val="00FE6E12"/>
    <w:rsid w:val="00FE7EA5"/>
    <w:rsid w:val="00FF19C3"/>
    <w:rsid w:val="00FF37FC"/>
    <w:rsid w:val="00FF49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1"/>
    </o:shapelayout>
  </w:shapeDefaults>
  <w:decimalSymbol w:val="."/>
  <w:listSeparator w:val=","/>
  <w14:docId w14:val="676156B7"/>
  <w15:docId w15:val="{1017D995-A8AF-4FAF-A681-970FC98DE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2B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2BC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779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060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2BC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2BC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779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2060D"/>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E6D21"/>
    <w:pPr>
      <w:ind w:left="720"/>
      <w:contextualSpacing/>
    </w:pPr>
  </w:style>
  <w:style w:type="character" w:styleId="SubtleEmphasis">
    <w:name w:val="Subtle Emphasis"/>
    <w:basedOn w:val="DefaultParagraphFont"/>
    <w:uiPriority w:val="19"/>
    <w:qFormat/>
    <w:rsid w:val="00787764"/>
    <w:rPr>
      <w:i/>
      <w:iCs/>
      <w:color w:val="808080" w:themeColor="text1" w:themeTint="7F"/>
    </w:rPr>
  </w:style>
  <w:style w:type="character" w:styleId="Emphasis">
    <w:name w:val="Emphasis"/>
    <w:basedOn w:val="DefaultParagraphFont"/>
    <w:uiPriority w:val="20"/>
    <w:qFormat/>
    <w:rsid w:val="00787764"/>
    <w:rPr>
      <w:i/>
      <w:iCs/>
    </w:rPr>
  </w:style>
  <w:style w:type="character" w:styleId="IntenseEmphasis">
    <w:name w:val="Intense Emphasis"/>
    <w:basedOn w:val="DefaultParagraphFont"/>
    <w:uiPriority w:val="21"/>
    <w:qFormat/>
    <w:rsid w:val="00787764"/>
    <w:rPr>
      <w:b/>
      <w:bCs/>
      <w:i/>
      <w:iCs/>
      <w:color w:val="4F81BD" w:themeColor="accent1"/>
    </w:rPr>
  </w:style>
  <w:style w:type="character" w:styleId="Strong">
    <w:name w:val="Strong"/>
    <w:basedOn w:val="DefaultParagraphFont"/>
    <w:uiPriority w:val="22"/>
    <w:qFormat/>
    <w:rsid w:val="00787764"/>
    <w:rPr>
      <w:b/>
      <w:bCs/>
    </w:rPr>
  </w:style>
  <w:style w:type="paragraph" w:styleId="EndnoteText">
    <w:name w:val="endnote text"/>
    <w:basedOn w:val="Normal"/>
    <w:link w:val="EndnoteTextChar"/>
    <w:uiPriority w:val="99"/>
    <w:semiHidden/>
    <w:unhideWhenUsed/>
    <w:rsid w:val="007877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7764"/>
    <w:rPr>
      <w:sz w:val="20"/>
      <w:szCs w:val="20"/>
    </w:rPr>
  </w:style>
  <w:style w:type="character" w:styleId="EndnoteReference">
    <w:name w:val="endnote reference"/>
    <w:basedOn w:val="DefaultParagraphFont"/>
    <w:uiPriority w:val="99"/>
    <w:semiHidden/>
    <w:unhideWhenUsed/>
    <w:rsid w:val="00787764"/>
    <w:rPr>
      <w:vertAlign w:val="superscript"/>
    </w:rPr>
  </w:style>
  <w:style w:type="paragraph" w:styleId="TOCHeading">
    <w:name w:val="TOC Heading"/>
    <w:basedOn w:val="Heading1"/>
    <w:next w:val="Normal"/>
    <w:uiPriority w:val="39"/>
    <w:semiHidden/>
    <w:unhideWhenUsed/>
    <w:qFormat/>
    <w:rsid w:val="004A19E5"/>
    <w:pPr>
      <w:outlineLvl w:val="9"/>
    </w:pPr>
    <w:rPr>
      <w:lang w:val="en-US" w:eastAsia="ja-JP"/>
    </w:rPr>
  </w:style>
  <w:style w:type="paragraph" w:styleId="TOC1">
    <w:name w:val="toc 1"/>
    <w:basedOn w:val="Normal"/>
    <w:next w:val="Normal"/>
    <w:autoRedefine/>
    <w:uiPriority w:val="39"/>
    <w:unhideWhenUsed/>
    <w:qFormat/>
    <w:rsid w:val="004A19E5"/>
    <w:pPr>
      <w:spacing w:after="100"/>
    </w:pPr>
  </w:style>
  <w:style w:type="paragraph" w:styleId="TOC2">
    <w:name w:val="toc 2"/>
    <w:basedOn w:val="Normal"/>
    <w:next w:val="Normal"/>
    <w:autoRedefine/>
    <w:uiPriority w:val="39"/>
    <w:unhideWhenUsed/>
    <w:qFormat/>
    <w:rsid w:val="004A19E5"/>
    <w:pPr>
      <w:spacing w:after="100"/>
      <w:ind w:left="220"/>
    </w:pPr>
  </w:style>
  <w:style w:type="character" w:styleId="Hyperlink">
    <w:name w:val="Hyperlink"/>
    <w:basedOn w:val="DefaultParagraphFont"/>
    <w:uiPriority w:val="99"/>
    <w:unhideWhenUsed/>
    <w:rsid w:val="004A19E5"/>
    <w:rPr>
      <w:color w:val="0000FF" w:themeColor="hyperlink"/>
      <w:u w:val="single"/>
    </w:rPr>
  </w:style>
  <w:style w:type="paragraph" w:styleId="BalloonText">
    <w:name w:val="Balloon Text"/>
    <w:basedOn w:val="Normal"/>
    <w:link w:val="BalloonTextChar"/>
    <w:uiPriority w:val="99"/>
    <w:semiHidden/>
    <w:unhideWhenUsed/>
    <w:rsid w:val="004A19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9E5"/>
    <w:rPr>
      <w:rFonts w:ascii="Tahoma" w:hAnsi="Tahoma" w:cs="Tahoma"/>
      <w:sz w:val="16"/>
      <w:szCs w:val="16"/>
    </w:rPr>
  </w:style>
  <w:style w:type="paragraph" w:styleId="TOC3">
    <w:name w:val="toc 3"/>
    <w:basedOn w:val="Normal"/>
    <w:next w:val="Normal"/>
    <w:autoRedefine/>
    <w:uiPriority w:val="39"/>
    <w:unhideWhenUsed/>
    <w:qFormat/>
    <w:rsid w:val="004A19E5"/>
    <w:pPr>
      <w:spacing w:after="100"/>
      <w:ind w:left="440"/>
    </w:pPr>
    <w:rPr>
      <w:rFonts w:eastAsiaTheme="minorEastAsia"/>
      <w:lang w:val="en-US" w:eastAsia="ja-JP"/>
    </w:rPr>
  </w:style>
  <w:style w:type="table" w:styleId="TableGrid">
    <w:name w:val="Table Grid"/>
    <w:basedOn w:val="TableNormal"/>
    <w:uiPriority w:val="59"/>
    <w:rsid w:val="006031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10E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0EC4"/>
  </w:style>
  <w:style w:type="paragraph" w:styleId="Footer">
    <w:name w:val="footer"/>
    <w:basedOn w:val="Normal"/>
    <w:link w:val="FooterChar"/>
    <w:uiPriority w:val="99"/>
    <w:unhideWhenUsed/>
    <w:rsid w:val="00F10E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0EC4"/>
  </w:style>
  <w:style w:type="paragraph" w:styleId="FootnoteText">
    <w:name w:val="footnote text"/>
    <w:basedOn w:val="Normal"/>
    <w:link w:val="FootnoteTextChar"/>
    <w:uiPriority w:val="99"/>
    <w:unhideWhenUsed/>
    <w:rsid w:val="00EF15A5"/>
    <w:pPr>
      <w:spacing w:after="0" w:line="240" w:lineRule="auto"/>
    </w:pPr>
    <w:rPr>
      <w:sz w:val="20"/>
      <w:szCs w:val="20"/>
    </w:rPr>
  </w:style>
  <w:style w:type="character" w:customStyle="1" w:styleId="FootnoteTextChar">
    <w:name w:val="Footnote Text Char"/>
    <w:basedOn w:val="DefaultParagraphFont"/>
    <w:link w:val="FootnoteText"/>
    <w:uiPriority w:val="99"/>
    <w:rsid w:val="00EF15A5"/>
    <w:rPr>
      <w:sz w:val="20"/>
      <w:szCs w:val="20"/>
    </w:rPr>
  </w:style>
  <w:style w:type="character" w:styleId="FootnoteReference">
    <w:name w:val="footnote reference"/>
    <w:basedOn w:val="DefaultParagraphFont"/>
    <w:uiPriority w:val="99"/>
    <w:semiHidden/>
    <w:unhideWhenUsed/>
    <w:rsid w:val="00EF15A5"/>
    <w:rPr>
      <w:vertAlign w:val="superscript"/>
    </w:rPr>
  </w:style>
  <w:style w:type="character" w:styleId="FollowedHyperlink">
    <w:name w:val="FollowedHyperlink"/>
    <w:basedOn w:val="DefaultParagraphFont"/>
    <w:uiPriority w:val="99"/>
    <w:semiHidden/>
    <w:unhideWhenUsed/>
    <w:rsid w:val="009E107B"/>
    <w:rPr>
      <w:color w:val="800080" w:themeColor="followedHyperlink"/>
      <w:u w:val="single"/>
    </w:rPr>
  </w:style>
  <w:style w:type="paragraph" w:styleId="Title">
    <w:name w:val="Title"/>
    <w:basedOn w:val="Normal"/>
    <w:next w:val="Normal"/>
    <w:link w:val="TitleChar"/>
    <w:uiPriority w:val="10"/>
    <w:qFormat/>
    <w:rsid w:val="00681D6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81D6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382709"/>
    <w:pPr>
      <w:spacing w:after="100"/>
      <w:ind w:left="660"/>
    </w:pPr>
    <w:rPr>
      <w:rFonts w:eastAsiaTheme="minorEastAsia"/>
      <w:lang w:eastAsia="en-GB"/>
    </w:rPr>
  </w:style>
  <w:style w:type="paragraph" w:styleId="TOC5">
    <w:name w:val="toc 5"/>
    <w:basedOn w:val="Normal"/>
    <w:next w:val="Normal"/>
    <w:autoRedefine/>
    <w:uiPriority w:val="39"/>
    <w:unhideWhenUsed/>
    <w:rsid w:val="00382709"/>
    <w:pPr>
      <w:spacing w:after="100"/>
      <w:ind w:left="880"/>
    </w:pPr>
    <w:rPr>
      <w:rFonts w:eastAsiaTheme="minorEastAsia"/>
      <w:lang w:eastAsia="en-GB"/>
    </w:rPr>
  </w:style>
  <w:style w:type="paragraph" w:styleId="TOC6">
    <w:name w:val="toc 6"/>
    <w:basedOn w:val="Normal"/>
    <w:next w:val="Normal"/>
    <w:autoRedefine/>
    <w:uiPriority w:val="39"/>
    <w:unhideWhenUsed/>
    <w:rsid w:val="00382709"/>
    <w:pPr>
      <w:spacing w:after="100"/>
      <w:ind w:left="1100"/>
    </w:pPr>
    <w:rPr>
      <w:rFonts w:eastAsiaTheme="minorEastAsia"/>
      <w:lang w:eastAsia="en-GB"/>
    </w:rPr>
  </w:style>
  <w:style w:type="paragraph" w:styleId="TOC7">
    <w:name w:val="toc 7"/>
    <w:basedOn w:val="Normal"/>
    <w:next w:val="Normal"/>
    <w:autoRedefine/>
    <w:uiPriority w:val="39"/>
    <w:unhideWhenUsed/>
    <w:rsid w:val="00382709"/>
    <w:pPr>
      <w:spacing w:after="100"/>
      <w:ind w:left="1320"/>
    </w:pPr>
    <w:rPr>
      <w:rFonts w:eastAsiaTheme="minorEastAsia"/>
      <w:lang w:eastAsia="en-GB"/>
    </w:rPr>
  </w:style>
  <w:style w:type="paragraph" w:styleId="TOC8">
    <w:name w:val="toc 8"/>
    <w:basedOn w:val="Normal"/>
    <w:next w:val="Normal"/>
    <w:autoRedefine/>
    <w:uiPriority w:val="39"/>
    <w:unhideWhenUsed/>
    <w:rsid w:val="00382709"/>
    <w:pPr>
      <w:spacing w:after="100"/>
      <w:ind w:left="1540"/>
    </w:pPr>
    <w:rPr>
      <w:rFonts w:eastAsiaTheme="minorEastAsia"/>
      <w:lang w:eastAsia="en-GB"/>
    </w:rPr>
  </w:style>
  <w:style w:type="paragraph" w:styleId="TOC9">
    <w:name w:val="toc 9"/>
    <w:basedOn w:val="Normal"/>
    <w:next w:val="Normal"/>
    <w:autoRedefine/>
    <w:uiPriority w:val="39"/>
    <w:unhideWhenUsed/>
    <w:rsid w:val="00382709"/>
    <w:pPr>
      <w:spacing w:after="100"/>
      <w:ind w:left="1760"/>
    </w:pPr>
    <w:rPr>
      <w:rFonts w:eastAsiaTheme="minorEastAsia"/>
      <w:lang w:eastAsia="en-GB"/>
    </w:rPr>
  </w:style>
  <w:style w:type="paragraph" w:styleId="HTMLPreformatted">
    <w:name w:val="HTML Preformatted"/>
    <w:basedOn w:val="Normal"/>
    <w:link w:val="HTMLPreformattedChar"/>
    <w:uiPriority w:val="99"/>
    <w:semiHidden/>
    <w:unhideWhenUsed/>
    <w:rsid w:val="004C7E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C7E86"/>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CB203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B203A"/>
    <w:pPr>
      <w:spacing w:after="0"/>
    </w:pPr>
  </w:style>
  <w:style w:type="paragraph" w:styleId="NoSpacing">
    <w:name w:val="No Spacing"/>
    <w:uiPriority w:val="1"/>
    <w:qFormat/>
    <w:rsid w:val="001D15CF"/>
    <w:pPr>
      <w:spacing w:after="0" w:line="240" w:lineRule="auto"/>
    </w:pPr>
  </w:style>
  <w:style w:type="paragraph" w:customStyle="1" w:styleId="Default">
    <w:name w:val="Default"/>
    <w:rsid w:val="00C71FF5"/>
    <w:pPr>
      <w:autoSpaceDE w:val="0"/>
      <w:autoSpaceDN w:val="0"/>
      <w:adjustRightInd w:val="0"/>
      <w:spacing w:after="0" w:line="200" w:lineRule="atLeast"/>
    </w:pPr>
    <w:rPr>
      <w:rFonts w:ascii="Mangal" w:eastAsia="Microsoft YaHei" w:hAnsi="Mangal" w:cs="Mangal"/>
      <w:color w:val="FFFFFF"/>
      <w:kern w:val="1"/>
      <w:sz w:val="36"/>
      <w:szCs w:val="36"/>
    </w:rPr>
  </w:style>
  <w:style w:type="character" w:styleId="UnresolvedMention">
    <w:name w:val="Unresolved Mention"/>
    <w:basedOn w:val="DefaultParagraphFont"/>
    <w:uiPriority w:val="99"/>
    <w:semiHidden/>
    <w:unhideWhenUsed/>
    <w:rsid w:val="00CF64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54136">
      <w:bodyDiv w:val="1"/>
      <w:marLeft w:val="0"/>
      <w:marRight w:val="0"/>
      <w:marTop w:val="0"/>
      <w:marBottom w:val="0"/>
      <w:divBdr>
        <w:top w:val="none" w:sz="0" w:space="0" w:color="auto"/>
        <w:left w:val="none" w:sz="0" w:space="0" w:color="auto"/>
        <w:bottom w:val="none" w:sz="0" w:space="0" w:color="auto"/>
        <w:right w:val="none" w:sz="0" w:space="0" w:color="auto"/>
      </w:divBdr>
    </w:div>
    <w:div w:id="772046565">
      <w:bodyDiv w:val="1"/>
      <w:marLeft w:val="0"/>
      <w:marRight w:val="0"/>
      <w:marTop w:val="0"/>
      <w:marBottom w:val="0"/>
      <w:divBdr>
        <w:top w:val="none" w:sz="0" w:space="0" w:color="auto"/>
        <w:left w:val="none" w:sz="0" w:space="0" w:color="auto"/>
        <w:bottom w:val="none" w:sz="0" w:space="0" w:color="auto"/>
        <w:right w:val="none" w:sz="0" w:space="0" w:color="auto"/>
      </w:divBdr>
    </w:div>
    <w:div w:id="1025642867">
      <w:bodyDiv w:val="1"/>
      <w:marLeft w:val="0"/>
      <w:marRight w:val="0"/>
      <w:marTop w:val="0"/>
      <w:marBottom w:val="0"/>
      <w:divBdr>
        <w:top w:val="none" w:sz="0" w:space="0" w:color="auto"/>
        <w:left w:val="none" w:sz="0" w:space="0" w:color="auto"/>
        <w:bottom w:val="none" w:sz="0" w:space="0" w:color="auto"/>
        <w:right w:val="none" w:sz="0" w:space="0" w:color="auto"/>
      </w:divBdr>
    </w:div>
    <w:div w:id="1167791241">
      <w:bodyDiv w:val="1"/>
      <w:marLeft w:val="0"/>
      <w:marRight w:val="0"/>
      <w:marTop w:val="0"/>
      <w:marBottom w:val="0"/>
      <w:divBdr>
        <w:top w:val="none" w:sz="0" w:space="0" w:color="auto"/>
        <w:left w:val="none" w:sz="0" w:space="0" w:color="auto"/>
        <w:bottom w:val="none" w:sz="0" w:space="0" w:color="auto"/>
        <w:right w:val="none" w:sz="0" w:space="0" w:color="auto"/>
      </w:divBdr>
    </w:div>
    <w:div w:id="1515026262">
      <w:bodyDiv w:val="1"/>
      <w:marLeft w:val="0"/>
      <w:marRight w:val="0"/>
      <w:marTop w:val="0"/>
      <w:marBottom w:val="0"/>
      <w:divBdr>
        <w:top w:val="none" w:sz="0" w:space="0" w:color="auto"/>
        <w:left w:val="none" w:sz="0" w:space="0" w:color="auto"/>
        <w:bottom w:val="none" w:sz="0" w:space="0" w:color="auto"/>
        <w:right w:val="none" w:sz="0" w:space="0" w:color="auto"/>
      </w:divBdr>
    </w:div>
    <w:div w:id="1559389908">
      <w:bodyDiv w:val="1"/>
      <w:marLeft w:val="0"/>
      <w:marRight w:val="0"/>
      <w:marTop w:val="0"/>
      <w:marBottom w:val="0"/>
      <w:divBdr>
        <w:top w:val="none" w:sz="0" w:space="0" w:color="auto"/>
        <w:left w:val="none" w:sz="0" w:space="0" w:color="auto"/>
        <w:bottom w:val="none" w:sz="0" w:space="0" w:color="auto"/>
        <w:right w:val="none" w:sz="0" w:space="0" w:color="auto"/>
      </w:divBdr>
    </w:div>
    <w:div w:id="1580752897">
      <w:bodyDiv w:val="1"/>
      <w:marLeft w:val="0"/>
      <w:marRight w:val="0"/>
      <w:marTop w:val="0"/>
      <w:marBottom w:val="0"/>
      <w:divBdr>
        <w:top w:val="none" w:sz="0" w:space="0" w:color="auto"/>
        <w:left w:val="none" w:sz="0" w:space="0" w:color="auto"/>
        <w:bottom w:val="none" w:sz="0" w:space="0" w:color="auto"/>
        <w:right w:val="none" w:sz="0" w:space="0" w:color="auto"/>
      </w:divBdr>
    </w:div>
    <w:div w:id="1867525592">
      <w:bodyDiv w:val="1"/>
      <w:marLeft w:val="0"/>
      <w:marRight w:val="0"/>
      <w:marTop w:val="0"/>
      <w:marBottom w:val="0"/>
      <w:divBdr>
        <w:top w:val="none" w:sz="0" w:space="0" w:color="auto"/>
        <w:left w:val="none" w:sz="0" w:space="0" w:color="auto"/>
        <w:bottom w:val="none" w:sz="0" w:space="0" w:color="auto"/>
        <w:right w:val="none" w:sz="0" w:space="0" w:color="auto"/>
      </w:divBdr>
    </w:div>
    <w:div w:id="1937323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14.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jp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0.jpg"/><Relationship Id="rId37" Type="http://schemas.openxmlformats.org/officeDocument/2006/relationships/image" Target="media/image21.pn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eg"/><Relationship Id="rId58" Type="http://schemas.openxmlformats.org/officeDocument/2006/relationships/image" Target="media/image42.jp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jpg"/><Relationship Id="rId87" Type="http://schemas.openxmlformats.org/officeDocument/2006/relationships/image" Target="media/image71.png"/><Relationship Id="rId102"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jp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3.xml"/><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image" Target="media/image40.jpeg"/><Relationship Id="rId64" Type="http://schemas.openxmlformats.org/officeDocument/2006/relationships/image" Target="media/image48.jpg"/><Relationship Id="rId69" Type="http://schemas.openxmlformats.org/officeDocument/2006/relationships/image" Target="media/image53.jpeg"/><Relationship Id="rId77" Type="http://schemas.openxmlformats.org/officeDocument/2006/relationships/image" Target="media/image61.jpg"/><Relationship Id="rId100" Type="http://schemas.openxmlformats.org/officeDocument/2006/relationships/footer" Target="footer7.xml"/><Relationship Id="rId105" Type="http://schemas.microsoft.com/office/2011/relationships/people" Target="people.xml"/><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jp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footer" Target="footer2.xml"/><Relationship Id="rId33" Type="http://schemas.openxmlformats.org/officeDocument/2006/relationships/footer" Target="footer4.xml"/><Relationship Id="rId38" Type="http://schemas.openxmlformats.org/officeDocument/2006/relationships/image" Target="media/image22.jp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footer" Target="footer9.xml"/><Relationship Id="rId20" Type="http://schemas.openxmlformats.org/officeDocument/2006/relationships/image" Target="media/image13.jpg"/><Relationship Id="rId41" Type="http://schemas.openxmlformats.org/officeDocument/2006/relationships/image" Target="media/image25.jpg"/><Relationship Id="rId54" Type="http://schemas.openxmlformats.org/officeDocument/2006/relationships/image" Target="media/image38.jp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g"/><Relationship Id="rId88" Type="http://schemas.openxmlformats.org/officeDocument/2006/relationships/image" Target="media/image72.jp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image" Target="media/image16.jpg"/><Relationship Id="rId36" Type="http://schemas.openxmlformats.org/officeDocument/2006/relationships/footer" Target="footer6.xml"/><Relationship Id="rId49" Type="http://schemas.openxmlformats.org/officeDocument/2006/relationships/image" Target="media/image33.png"/><Relationship Id="rId57" Type="http://schemas.openxmlformats.org/officeDocument/2006/relationships/image" Target="media/image41.jp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g"/><Relationship Id="rId81" Type="http://schemas.openxmlformats.org/officeDocument/2006/relationships/image" Target="media/image65.png"/><Relationship Id="rId86" Type="http://schemas.openxmlformats.org/officeDocument/2006/relationships/image" Target="media/image70.jp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23.png"/><Relationship Id="rId34" Type="http://schemas.openxmlformats.org/officeDocument/2006/relationships/footer" Target="footer5.xml"/><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shop.4tronix.co.uk/collections/sensors/products/ir-infrared-obstacle-sensor" TargetMode="External"/><Relationship Id="rId13" Type="http://schemas.openxmlformats.org/officeDocument/2006/relationships/hyperlink" Target="http://www.arduino.cc/en/Main/Software" TargetMode="External"/><Relationship Id="rId18" Type="http://schemas.openxmlformats.org/officeDocument/2006/relationships/hyperlink" Target="http://www.simulators.org.uk" TargetMode="External"/><Relationship Id="rId3" Type="http://schemas.openxmlformats.org/officeDocument/2006/relationships/hyperlink" Target="http://www.beltower.co.uk/" TargetMode="External"/><Relationship Id="rId7" Type="http://schemas.openxmlformats.org/officeDocument/2006/relationships/hyperlink" Target="http://hobbycomponents.com/sensors/213-ir-infrared-obstacle-avoidance-sensor-e18-d80nk" TargetMode="External"/><Relationship Id="rId12" Type="http://schemas.openxmlformats.org/officeDocument/2006/relationships/hyperlink" Target="http://www.arduino.cc/en/Tutorial/ArduinoISP" TargetMode="External"/><Relationship Id="rId17" Type="http://schemas.openxmlformats.org/officeDocument/2006/relationships/hyperlink" Target="http://www.chiark.greenend.org.uk/~sgtatham/putty/" TargetMode="External"/><Relationship Id="rId2" Type="http://schemas.openxmlformats.org/officeDocument/2006/relationships/hyperlink" Target="http://www.abelsim.co.uk/" TargetMode="External"/><Relationship Id="rId16" Type="http://schemas.openxmlformats.org/officeDocument/2006/relationships/hyperlink" Target="http://www.hobbytronics.co.uk/tutorials-code/arduino-tutorials/arduino-vtserial-library" TargetMode="External"/><Relationship Id="rId20" Type="http://schemas.openxmlformats.org/officeDocument/2006/relationships/hyperlink" Target="http://www.gnu.org/licenses/gpl-3.0.en.html" TargetMode="External"/><Relationship Id="rId1" Type="http://schemas.openxmlformats.org/officeDocument/2006/relationships/hyperlink" Target="http://creativecommons.org/licenses/by-sa/4.0/" TargetMode="External"/><Relationship Id="rId6" Type="http://schemas.openxmlformats.org/officeDocument/2006/relationships/hyperlink" Target="http://sensing.honeywell.com/product-page?pr_id=36114" TargetMode="External"/><Relationship Id="rId11" Type="http://schemas.openxmlformats.org/officeDocument/2006/relationships/hyperlink" Target="http://www.arduino.cc/en/Main/ArduinoISP" TargetMode="External"/><Relationship Id="rId5" Type="http://schemas.openxmlformats.org/officeDocument/2006/relationships/hyperlink" Target="http://www.gremlyn.plus.com/ahme/mag_sen.html" TargetMode="External"/><Relationship Id="rId15" Type="http://schemas.openxmlformats.org/officeDocument/2006/relationships/hyperlink" Target="https://github.com/maniacbug/MemoryFree" TargetMode="External"/><Relationship Id="rId10" Type="http://schemas.openxmlformats.org/officeDocument/2006/relationships/hyperlink" Target="https://www.microchip.com/developmenttools/ProductDetails/atatmel-ice" TargetMode="External"/><Relationship Id="rId19" Type="http://schemas.openxmlformats.org/officeDocument/2006/relationships/hyperlink" Target="http://creativecommons.org/licenses/by-sa/4.0/" TargetMode="External"/><Relationship Id="rId4" Type="http://schemas.openxmlformats.org/officeDocument/2006/relationships/hyperlink" Target="http://www.belfryware.com/" TargetMode="External"/><Relationship Id="rId9" Type="http://schemas.openxmlformats.org/officeDocument/2006/relationships/hyperlink" Target="http://www.reallyusefulproducts.co.uk/" TargetMode="External"/><Relationship Id="rId14" Type="http://schemas.openxmlformats.org/officeDocument/2006/relationships/hyperlink" Target="http://arduino.cc/en/guide/window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AB05C2-4F44-483E-90CC-DF60FD02D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83</Pages>
  <Words>12546</Words>
  <Characters>71517</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02 – Build &amp; Installation Guide</vt:lpstr>
    </vt:vector>
  </TitlesOfParts>
  <Company/>
  <LinksUpToDate>false</LinksUpToDate>
  <CharactersWithSpaces>83896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02 – Build &amp; Installation Guide</dc:title>
  <dc:creator>Andrew Instone-Cowie</dc:creator>
  <cp:lastModifiedBy>Andrew Instone-Cowie</cp:lastModifiedBy>
  <cp:revision>4</cp:revision>
  <cp:lastPrinted>2020-08-18T19:22:00Z</cp:lastPrinted>
  <dcterms:created xsi:type="dcterms:W3CDTF">2020-08-18T19:16:00Z</dcterms:created>
  <dcterms:modified xsi:type="dcterms:W3CDTF">2020-08-18T19:23:00Z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-1382485838</vt:i4>
  </property>
  <property fmtid="{D5CDD505-2E9C-101B-9397-08002B2CF9AE}" pid="3" name="_NewReviewCycle">
    <vt:lpwstr/>
  </property>
  <property fmtid="{D5CDD505-2E9C-101B-9397-08002B2CF9AE}" pid="4" name="_EmailSubject">
    <vt:lpwstr/>
  </property>
  <property fmtid="{D5CDD505-2E9C-101B-9397-08002B2CF9AE}" pid="5" name="_AuthorEmailDisplayName">
    <vt:lpwstr>Andrew Instone-Cowie</vt:lpwstr>
  </property>
  <property fmtid="{D5CDD505-2E9C-101B-9397-08002B2CF9AE}" pid="6" name="_ReviewingToolsShownOnce">
    <vt:lpwstr/>
  </property>
  <property fmtid="{D5CDD505-2E9C-101B-9397-08002B2CF9AE}" pid="7" name="Disposition">
    <vt:i4>-1382485838</vt:i4>
  </property>
</Properties>
</file>