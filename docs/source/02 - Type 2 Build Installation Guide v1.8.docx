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58A9FA79" w:rsidR="00D16CF7" w:rsidRPr="008B7DA0" w:rsidRDefault="00D16CF7" w:rsidP="00D16CF7">
      <w:pPr>
        <w:spacing w:after="0"/>
      </w:pPr>
      <w:r w:rsidRPr="008B7DA0">
        <w:t xml:space="preserve">Date: </w:t>
      </w:r>
      <w:ins w:id="0" w:author="Andrew Instone-Cowie" w:date="2025-05-07T11:15:00Z" w16du:dateUtc="2025-05-07T10:15:00Z">
        <w:r w:rsidR="00BD574D">
          <w:t>07 May</w:t>
        </w:r>
      </w:ins>
      <w:ins w:id="1" w:author="Andrew Instone-Cowie" w:date="2025-04-24T20:19:00Z" w16du:dateUtc="2025-04-24T19:19:00Z">
        <w:r w:rsidR="0036576A">
          <w:t xml:space="preserve"> </w:t>
        </w:r>
      </w:ins>
      <w:ins w:id="2" w:author="Andrew Instone-Cowie" w:date="2025-04-24T20:20:00Z" w16du:dateUtc="2025-04-24T19:20:00Z">
        <w:r w:rsidR="0036576A">
          <w:t>2025</w:t>
        </w:r>
      </w:ins>
      <w:del w:id="3" w:author="Andrew Instone-Cowie" w:date="2025-04-24T20:20:00Z" w16du:dateUtc="2025-04-24T19:20:00Z">
        <w:r w:rsidR="00490148" w:rsidDel="0036576A">
          <w:delText>28 August</w:delText>
        </w:r>
        <w:r w:rsidR="00830835" w:rsidDel="0036576A">
          <w:delText xml:space="preserve"> 2024</w:delText>
        </w:r>
      </w:del>
    </w:p>
    <w:p w14:paraId="7C5BEF11" w14:textId="1ABF7A81" w:rsidR="00D16CF7" w:rsidRPr="008B7DA0" w:rsidRDefault="00D16CF7">
      <w:r w:rsidRPr="008B7DA0">
        <w:t xml:space="preserve">Version: </w:t>
      </w:r>
      <w:r w:rsidR="00405050">
        <w:t>1.</w:t>
      </w:r>
      <w:ins w:id="4" w:author="Andrew Instone-Cowie" w:date="2025-04-24T20:20:00Z" w16du:dateUtc="2025-04-24T19:20:00Z">
        <w:r w:rsidR="0036576A">
          <w:t>8</w:t>
        </w:r>
      </w:ins>
      <w:del w:id="5" w:author="Andrew Instone-Cowie" w:date="2025-04-24T20:20:00Z" w16du:dateUtc="2025-04-24T19:20:00Z">
        <w:r w:rsidR="00490148" w:rsidDel="0036576A">
          <w:delText>7</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39BDF78B" w14:textId="7946CB14" w:rsidR="008E778E" w:rsidRDefault="004A19E5">
          <w:pPr>
            <w:pStyle w:val="TOC1"/>
            <w:tabs>
              <w:tab w:val="right" w:leader="dot" w:pos="9016"/>
            </w:tabs>
            <w:rPr>
              <w:ins w:id="6" w:author="Andrew Instone-Cowie" w:date="2025-05-07T12:10:00Z" w16du:dateUtc="2025-05-07T11:10: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7" w:author="Andrew Instone-Cowie" w:date="2025-05-07T12:10:00Z" w16du:dateUtc="2025-05-07T11:10:00Z">
            <w:r w:rsidR="008E778E" w:rsidRPr="004353FC">
              <w:rPr>
                <w:rStyle w:val="Hyperlink"/>
                <w:noProof/>
              </w:rPr>
              <w:fldChar w:fldCharType="begin"/>
            </w:r>
            <w:r w:rsidR="008E778E" w:rsidRPr="004353FC">
              <w:rPr>
                <w:rStyle w:val="Hyperlink"/>
                <w:noProof/>
              </w:rPr>
              <w:instrText xml:space="preserve"> </w:instrText>
            </w:r>
            <w:r w:rsidR="008E778E">
              <w:rPr>
                <w:noProof/>
              </w:rPr>
              <w:instrText>HYPERLINK \l "_Toc197512271"</w:instrText>
            </w:r>
            <w:r w:rsidR="008E778E" w:rsidRPr="004353FC">
              <w:rPr>
                <w:rStyle w:val="Hyperlink"/>
                <w:noProof/>
              </w:rPr>
              <w:instrText xml:space="preserve"> </w:instrText>
            </w:r>
            <w:r w:rsidR="008E778E" w:rsidRPr="004353FC">
              <w:rPr>
                <w:rStyle w:val="Hyperlink"/>
                <w:noProof/>
              </w:rPr>
            </w:r>
            <w:r w:rsidR="008E778E" w:rsidRPr="004353FC">
              <w:rPr>
                <w:rStyle w:val="Hyperlink"/>
                <w:noProof/>
              </w:rPr>
              <w:fldChar w:fldCharType="separate"/>
            </w:r>
            <w:r w:rsidR="008E778E" w:rsidRPr="004353FC">
              <w:rPr>
                <w:rStyle w:val="Hyperlink"/>
                <w:noProof/>
              </w:rPr>
              <w:t>Index of Figures</w:t>
            </w:r>
            <w:r w:rsidR="008E778E">
              <w:rPr>
                <w:noProof/>
                <w:webHidden/>
              </w:rPr>
              <w:tab/>
            </w:r>
            <w:r w:rsidR="008E778E">
              <w:rPr>
                <w:noProof/>
                <w:webHidden/>
              </w:rPr>
              <w:fldChar w:fldCharType="begin"/>
            </w:r>
            <w:r w:rsidR="008E778E">
              <w:rPr>
                <w:noProof/>
                <w:webHidden/>
              </w:rPr>
              <w:instrText xml:space="preserve"> PAGEREF _Toc197512271 \h </w:instrText>
            </w:r>
          </w:ins>
          <w:ins w:id="8" w:author="Andrew Instone-Cowie" w:date="2025-05-07T12:11:00Z" w16du:dateUtc="2025-05-07T11:11:00Z">
            <w:r w:rsidR="008E778E">
              <w:rPr>
                <w:noProof/>
                <w:webHidden/>
              </w:rPr>
            </w:r>
          </w:ins>
          <w:r w:rsidR="008E778E">
            <w:rPr>
              <w:noProof/>
              <w:webHidden/>
            </w:rPr>
            <w:fldChar w:fldCharType="separate"/>
          </w:r>
          <w:ins w:id="9" w:author="Andrew Instone-Cowie" w:date="2025-05-07T12:16:00Z" w16du:dateUtc="2025-05-07T11:16:00Z">
            <w:r w:rsidR="00424FD2">
              <w:rPr>
                <w:noProof/>
                <w:webHidden/>
              </w:rPr>
              <w:t>5</w:t>
            </w:r>
          </w:ins>
          <w:ins w:id="10" w:author="Andrew Instone-Cowie" w:date="2025-05-07T12:10:00Z" w16du:dateUtc="2025-05-07T11:10:00Z">
            <w:r w:rsidR="008E778E">
              <w:rPr>
                <w:noProof/>
                <w:webHidden/>
              </w:rPr>
              <w:fldChar w:fldCharType="end"/>
            </w:r>
            <w:r w:rsidR="008E778E" w:rsidRPr="004353FC">
              <w:rPr>
                <w:rStyle w:val="Hyperlink"/>
                <w:noProof/>
              </w:rPr>
              <w:fldChar w:fldCharType="end"/>
            </w:r>
          </w:ins>
        </w:p>
        <w:p w14:paraId="47CE6EBB" w14:textId="1294FF2A" w:rsidR="008E778E" w:rsidRDefault="008E778E">
          <w:pPr>
            <w:pStyle w:val="TOC1"/>
            <w:tabs>
              <w:tab w:val="right" w:leader="dot" w:pos="9016"/>
            </w:tabs>
            <w:rPr>
              <w:ins w:id="11" w:author="Andrew Instone-Cowie" w:date="2025-05-07T12:10:00Z" w16du:dateUtc="2025-05-07T11:10:00Z"/>
              <w:rFonts w:eastAsiaTheme="minorEastAsia"/>
              <w:noProof/>
              <w:kern w:val="2"/>
              <w:sz w:val="24"/>
              <w:szCs w:val="24"/>
              <w:lang w:eastAsia="en-GB"/>
              <w14:ligatures w14:val="standardContextual"/>
            </w:rPr>
          </w:pPr>
          <w:ins w:id="1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Index of Tables</w:t>
            </w:r>
            <w:r>
              <w:rPr>
                <w:noProof/>
                <w:webHidden/>
              </w:rPr>
              <w:tab/>
            </w:r>
            <w:r>
              <w:rPr>
                <w:noProof/>
                <w:webHidden/>
              </w:rPr>
              <w:fldChar w:fldCharType="begin"/>
            </w:r>
            <w:r>
              <w:rPr>
                <w:noProof/>
                <w:webHidden/>
              </w:rPr>
              <w:instrText xml:space="preserve"> PAGEREF _Toc197512272 \h </w:instrText>
            </w:r>
          </w:ins>
          <w:ins w:id="13" w:author="Andrew Instone-Cowie" w:date="2025-05-07T12:11:00Z" w16du:dateUtc="2025-05-07T11:11:00Z">
            <w:r>
              <w:rPr>
                <w:noProof/>
                <w:webHidden/>
              </w:rPr>
            </w:r>
          </w:ins>
          <w:r>
            <w:rPr>
              <w:noProof/>
              <w:webHidden/>
            </w:rPr>
            <w:fldChar w:fldCharType="separate"/>
          </w:r>
          <w:ins w:id="14" w:author="Andrew Instone-Cowie" w:date="2025-05-07T12:16:00Z" w16du:dateUtc="2025-05-07T11:16:00Z">
            <w:r w:rsidR="00424FD2">
              <w:rPr>
                <w:noProof/>
                <w:webHidden/>
              </w:rPr>
              <w:t>7</w:t>
            </w:r>
          </w:ins>
          <w:ins w:id="15" w:author="Andrew Instone-Cowie" w:date="2025-05-07T12:10:00Z" w16du:dateUtc="2025-05-07T11:10:00Z">
            <w:r>
              <w:rPr>
                <w:noProof/>
                <w:webHidden/>
              </w:rPr>
              <w:fldChar w:fldCharType="end"/>
            </w:r>
            <w:r w:rsidRPr="004353FC">
              <w:rPr>
                <w:rStyle w:val="Hyperlink"/>
                <w:noProof/>
              </w:rPr>
              <w:fldChar w:fldCharType="end"/>
            </w:r>
          </w:ins>
        </w:p>
        <w:p w14:paraId="557AD09A" w14:textId="1B5E76D5" w:rsidR="008E778E" w:rsidRDefault="008E778E">
          <w:pPr>
            <w:pStyle w:val="TOC1"/>
            <w:tabs>
              <w:tab w:val="right" w:leader="dot" w:pos="9016"/>
            </w:tabs>
            <w:rPr>
              <w:ins w:id="16" w:author="Andrew Instone-Cowie" w:date="2025-05-07T12:10:00Z" w16du:dateUtc="2025-05-07T11:10:00Z"/>
              <w:rFonts w:eastAsiaTheme="minorEastAsia"/>
              <w:noProof/>
              <w:kern w:val="2"/>
              <w:sz w:val="24"/>
              <w:szCs w:val="24"/>
              <w:lang w:eastAsia="en-GB"/>
              <w14:ligatures w14:val="standardContextual"/>
            </w:rPr>
          </w:pPr>
          <w:ins w:id="1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Document History</w:t>
            </w:r>
            <w:r>
              <w:rPr>
                <w:noProof/>
                <w:webHidden/>
              </w:rPr>
              <w:tab/>
            </w:r>
            <w:r>
              <w:rPr>
                <w:noProof/>
                <w:webHidden/>
              </w:rPr>
              <w:fldChar w:fldCharType="begin"/>
            </w:r>
            <w:r>
              <w:rPr>
                <w:noProof/>
                <w:webHidden/>
              </w:rPr>
              <w:instrText xml:space="preserve"> PAGEREF _Toc197512273 \h </w:instrText>
            </w:r>
          </w:ins>
          <w:ins w:id="18" w:author="Andrew Instone-Cowie" w:date="2025-05-07T12:11:00Z" w16du:dateUtc="2025-05-07T11:11:00Z">
            <w:r>
              <w:rPr>
                <w:noProof/>
                <w:webHidden/>
              </w:rPr>
            </w:r>
          </w:ins>
          <w:r>
            <w:rPr>
              <w:noProof/>
              <w:webHidden/>
            </w:rPr>
            <w:fldChar w:fldCharType="separate"/>
          </w:r>
          <w:ins w:id="19" w:author="Andrew Instone-Cowie" w:date="2025-05-07T12:16:00Z" w16du:dateUtc="2025-05-07T11:16:00Z">
            <w:r w:rsidR="00424FD2">
              <w:rPr>
                <w:noProof/>
                <w:webHidden/>
              </w:rPr>
              <w:t>8</w:t>
            </w:r>
          </w:ins>
          <w:ins w:id="20" w:author="Andrew Instone-Cowie" w:date="2025-05-07T12:10:00Z" w16du:dateUtc="2025-05-07T11:10:00Z">
            <w:r>
              <w:rPr>
                <w:noProof/>
                <w:webHidden/>
              </w:rPr>
              <w:fldChar w:fldCharType="end"/>
            </w:r>
            <w:r w:rsidRPr="004353FC">
              <w:rPr>
                <w:rStyle w:val="Hyperlink"/>
                <w:noProof/>
              </w:rPr>
              <w:fldChar w:fldCharType="end"/>
            </w:r>
          </w:ins>
        </w:p>
        <w:p w14:paraId="63A18786" w14:textId="61500A80" w:rsidR="008E778E" w:rsidRDefault="008E778E">
          <w:pPr>
            <w:pStyle w:val="TOC1"/>
            <w:tabs>
              <w:tab w:val="right" w:leader="dot" w:pos="9016"/>
            </w:tabs>
            <w:rPr>
              <w:ins w:id="21" w:author="Andrew Instone-Cowie" w:date="2025-05-07T12:10:00Z" w16du:dateUtc="2025-05-07T11:10:00Z"/>
              <w:rFonts w:eastAsiaTheme="minorEastAsia"/>
              <w:noProof/>
              <w:kern w:val="2"/>
              <w:sz w:val="24"/>
              <w:szCs w:val="24"/>
              <w:lang w:eastAsia="en-GB"/>
              <w14:ligatures w14:val="standardContextual"/>
            </w:rPr>
          </w:pPr>
          <w:ins w:id="2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Licence</w:t>
            </w:r>
            <w:r>
              <w:rPr>
                <w:noProof/>
                <w:webHidden/>
              </w:rPr>
              <w:tab/>
            </w:r>
            <w:r>
              <w:rPr>
                <w:noProof/>
                <w:webHidden/>
              </w:rPr>
              <w:fldChar w:fldCharType="begin"/>
            </w:r>
            <w:r>
              <w:rPr>
                <w:noProof/>
                <w:webHidden/>
              </w:rPr>
              <w:instrText xml:space="preserve"> PAGEREF _Toc197512274 \h </w:instrText>
            </w:r>
          </w:ins>
          <w:ins w:id="23" w:author="Andrew Instone-Cowie" w:date="2025-05-07T12:11:00Z" w16du:dateUtc="2025-05-07T11:11:00Z">
            <w:r>
              <w:rPr>
                <w:noProof/>
                <w:webHidden/>
              </w:rPr>
            </w:r>
          </w:ins>
          <w:r>
            <w:rPr>
              <w:noProof/>
              <w:webHidden/>
            </w:rPr>
            <w:fldChar w:fldCharType="separate"/>
          </w:r>
          <w:ins w:id="24" w:author="Andrew Instone-Cowie" w:date="2025-05-07T12:16:00Z" w16du:dateUtc="2025-05-07T11:16:00Z">
            <w:r w:rsidR="00424FD2">
              <w:rPr>
                <w:noProof/>
                <w:webHidden/>
              </w:rPr>
              <w:t>10</w:t>
            </w:r>
          </w:ins>
          <w:ins w:id="25" w:author="Andrew Instone-Cowie" w:date="2025-05-07T12:10:00Z" w16du:dateUtc="2025-05-07T11:10:00Z">
            <w:r>
              <w:rPr>
                <w:noProof/>
                <w:webHidden/>
              </w:rPr>
              <w:fldChar w:fldCharType="end"/>
            </w:r>
            <w:r w:rsidRPr="004353FC">
              <w:rPr>
                <w:rStyle w:val="Hyperlink"/>
                <w:noProof/>
              </w:rPr>
              <w:fldChar w:fldCharType="end"/>
            </w:r>
          </w:ins>
        </w:p>
        <w:p w14:paraId="46D908E1" w14:textId="2EE9BD77" w:rsidR="008E778E" w:rsidRDefault="008E778E">
          <w:pPr>
            <w:pStyle w:val="TOC1"/>
            <w:tabs>
              <w:tab w:val="right" w:leader="dot" w:pos="9016"/>
            </w:tabs>
            <w:rPr>
              <w:ins w:id="26" w:author="Andrew Instone-Cowie" w:date="2025-05-07T12:10:00Z" w16du:dateUtc="2025-05-07T11:10:00Z"/>
              <w:rFonts w:eastAsiaTheme="minorEastAsia"/>
              <w:noProof/>
              <w:kern w:val="2"/>
              <w:sz w:val="24"/>
              <w:szCs w:val="24"/>
              <w:lang w:eastAsia="en-GB"/>
              <w14:ligatures w14:val="standardContextual"/>
            </w:rPr>
          </w:pPr>
          <w:ins w:id="2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Documentation Map</w:t>
            </w:r>
            <w:r>
              <w:rPr>
                <w:noProof/>
                <w:webHidden/>
              </w:rPr>
              <w:tab/>
            </w:r>
            <w:r>
              <w:rPr>
                <w:noProof/>
                <w:webHidden/>
              </w:rPr>
              <w:fldChar w:fldCharType="begin"/>
            </w:r>
            <w:r>
              <w:rPr>
                <w:noProof/>
                <w:webHidden/>
              </w:rPr>
              <w:instrText xml:space="preserve"> PAGEREF _Toc197512275 \h </w:instrText>
            </w:r>
          </w:ins>
          <w:ins w:id="28" w:author="Andrew Instone-Cowie" w:date="2025-05-07T12:11:00Z" w16du:dateUtc="2025-05-07T11:11:00Z">
            <w:r>
              <w:rPr>
                <w:noProof/>
                <w:webHidden/>
              </w:rPr>
            </w:r>
          </w:ins>
          <w:r>
            <w:rPr>
              <w:noProof/>
              <w:webHidden/>
            </w:rPr>
            <w:fldChar w:fldCharType="separate"/>
          </w:r>
          <w:ins w:id="29" w:author="Andrew Instone-Cowie" w:date="2025-05-07T12:16:00Z" w16du:dateUtc="2025-05-07T11:16:00Z">
            <w:r w:rsidR="00424FD2">
              <w:rPr>
                <w:noProof/>
                <w:webHidden/>
              </w:rPr>
              <w:t>11</w:t>
            </w:r>
          </w:ins>
          <w:ins w:id="30" w:author="Andrew Instone-Cowie" w:date="2025-05-07T12:10:00Z" w16du:dateUtc="2025-05-07T11:10:00Z">
            <w:r>
              <w:rPr>
                <w:noProof/>
                <w:webHidden/>
              </w:rPr>
              <w:fldChar w:fldCharType="end"/>
            </w:r>
            <w:r w:rsidRPr="004353FC">
              <w:rPr>
                <w:rStyle w:val="Hyperlink"/>
                <w:noProof/>
              </w:rPr>
              <w:fldChar w:fldCharType="end"/>
            </w:r>
          </w:ins>
        </w:p>
        <w:p w14:paraId="0F367A7B" w14:textId="69B9992D" w:rsidR="008E778E" w:rsidRDefault="008E778E">
          <w:pPr>
            <w:pStyle w:val="TOC1"/>
            <w:tabs>
              <w:tab w:val="right" w:leader="dot" w:pos="9016"/>
            </w:tabs>
            <w:rPr>
              <w:ins w:id="31" w:author="Andrew Instone-Cowie" w:date="2025-05-07T12:10:00Z" w16du:dateUtc="2025-05-07T11:10:00Z"/>
              <w:rFonts w:eastAsiaTheme="minorEastAsia"/>
              <w:noProof/>
              <w:kern w:val="2"/>
              <w:sz w:val="24"/>
              <w:szCs w:val="24"/>
              <w:lang w:eastAsia="en-GB"/>
              <w14:ligatures w14:val="standardContextual"/>
            </w:rPr>
          </w:pPr>
          <w:ins w:id="3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About This Guide</w:t>
            </w:r>
            <w:r>
              <w:rPr>
                <w:noProof/>
                <w:webHidden/>
              </w:rPr>
              <w:tab/>
            </w:r>
            <w:r>
              <w:rPr>
                <w:noProof/>
                <w:webHidden/>
              </w:rPr>
              <w:fldChar w:fldCharType="begin"/>
            </w:r>
            <w:r>
              <w:rPr>
                <w:noProof/>
                <w:webHidden/>
              </w:rPr>
              <w:instrText xml:space="preserve"> PAGEREF _Toc197512276 \h </w:instrText>
            </w:r>
          </w:ins>
          <w:ins w:id="33" w:author="Andrew Instone-Cowie" w:date="2025-05-07T12:11:00Z" w16du:dateUtc="2025-05-07T11:11:00Z">
            <w:r>
              <w:rPr>
                <w:noProof/>
                <w:webHidden/>
              </w:rPr>
            </w:r>
          </w:ins>
          <w:r>
            <w:rPr>
              <w:noProof/>
              <w:webHidden/>
            </w:rPr>
            <w:fldChar w:fldCharType="separate"/>
          </w:r>
          <w:ins w:id="34" w:author="Andrew Instone-Cowie" w:date="2025-05-07T12:16:00Z" w16du:dateUtc="2025-05-07T11:16:00Z">
            <w:r w:rsidR="00424FD2">
              <w:rPr>
                <w:noProof/>
                <w:webHidden/>
              </w:rPr>
              <w:t>12</w:t>
            </w:r>
          </w:ins>
          <w:ins w:id="35" w:author="Andrew Instone-Cowie" w:date="2025-05-07T12:10:00Z" w16du:dateUtc="2025-05-07T11:10:00Z">
            <w:r>
              <w:rPr>
                <w:noProof/>
                <w:webHidden/>
              </w:rPr>
              <w:fldChar w:fldCharType="end"/>
            </w:r>
            <w:r w:rsidRPr="004353FC">
              <w:rPr>
                <w:rStyle w:val="Hyperlink"/>
                <w:noProof/>
              </w:rPr>
              <w:fldChar w:fldCharType="end"/>
            </w:r>
          </w:ins>
        </w:p>
        <w:p w14:paraId="380572E3" w14:textId="0F7AD689" w:rsidR="008E778E" w:rsidRDefault="008E778E">
          <w:pPr>
            <w:pStyle w:val="TOC1"/>
            <w:tabs>
              <w:tab w:val="right" w:leader="dot" w:pos="9016"/>
            </w:tabs>
            <w:rPr>
              <w:ins w:id="36" w:author="Andrew Instone-Cowie" w:date="2025-05-07T12:10:00Z" w16du:dateUtc="2025-05-07T11:10:00Z"/>
              <w:rFonts w:eastAsiaTheme="minorEastAsia"/>
              <w:noProof/>
              <w:kern w:val="2"/>
              <w:sz w:val="24"/>
              <w:szCs w:val="24"/>
              <w:lang w:eastAsia="en-GB"/>
              <w14:ligatures w14:val="standardContextual"/>
            </w:rPr>
          </w:pPr>
          <w:ins w:id="3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Typical Simulator Installation</w:t>
            </w:r>
            <w:r>
              <w:rPr>
                <w:noProof/>
                <w:webHidden/>
              </w:rPr>
              <w:tab/>
            </w:r>
            <w:r>
              <w:rPr>
                <w:noProof/>
                <w:webHidden/>
              </w:rPr>
              <w:fldChar w:fldCharType="begin"/>
            </w:r>
            <w:r>
              <w:rPr>
                <w:noProof/>
                <w:webHidden/>
              </w:rPr>
              <w:instrText xml:space="preserve"> PAGEREF _Toc197512277 \h </w:instrText>
            </w:r>
          </w:ins>
          <w:ins w:id="38" w:author="Andrew Instone-Cowie" w:date="2025-05-07T12:11:00Z" w16du:dateUtc="2025-05-07T11:11:00Z">
            <w:r>
              <w:rPr>
                <w:noProof/>
                <w:webHidden/>
              </w:rPr>
            </w:r>
          </w:ins>
          <w:r>
            <w:rPr>
              <w:noProof/>
              <w:webHidden/>
            </w:rPr>
            <w:fldChar w:fldCharType="separate"/>
          </w:r>
          <w:ins w:id="39" w:author="Andrew Instone-Cowie" w:date="2025-05-07T12:16:00Z" w16du:dateUtc="2025-05-07T11:16:00Z">
            <w:r w:rsidR="00424FD2">
              <w:rPr>
                <w:noProof/>
                <w:webHidden/>
              </w:rPr>
              <w:t>13</w:t>
            </w:r>
          </w:ins>
          <w:ins w:id="40" w:author="Andrew Instone-Cowie" w:date="2025-05-07T12:10:00Z" w16du:dateUtc="2025-05-07T11:10:00Z">
            <w:r>
              <w:rPr>
                <w:noProof/>
                <w:webHidden/>
              </w:rPr>
              <w:fldChar w:fldCharType="end"/>
            </w:r>
            <w:r w:rsidRPr="004353FC">
              <w:rPr>
                <w:rStyle w:val="Hyperlink"/>
                <w:noProof/>
              </w:rPr>
              <w:fldChar w:fldCharType="end"/>
            </w:r>
          </w:ins>
        </w:p>
        <w:p w14:paraId="44153CC4" w14:textId="677A2AA0" w:rsidR="008E778E" w:rsidRDefault="008E778E">
          <w:pPr>
            <w:pStyle w:val="TOC1"/>
            <w:tabs>
              <w:tab w:val="right" w:leader="dot" w:pos="9016"/>
            </w:tabs>
            <w:rPr>
              <w:ins w:id="41" w:author="Andrew Instone-Cowie" w:date="2025-05-07T12:10:00Z" w16du:dateUtc="2025-05-07T11:10:00Z"/>
              <w:rFonts w:eastAsiaTheme="minorEastAsia"/>
              <w:noProof/>
              <w:kern w:val="2"/>
              <w:sz w:val="24"/>
              <w:szCs w:val="24"/>
              <w:lang w:eastAsia="en-GB"/>
              <w14:ligatures w14:val="standardContextual"/>
            </w:rPr>
          </w:pPr>
          <w:ins w:id="4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What You Will Need</w:t>
            </w:r>
            <w:r>
              <w:rPr>
                <w:noProof/>
                <w:webHidden/>
              </w:rPr>
              <w:tab/>
            </w:r>
            <w:r>
              <w:rPr>
                <w:noProof/>
                <w:webHidden/>
              </w:rPr>
              <w:fldChar w:fldCharType="begin"/>
            </w:r>
            <w:r>
              <w:rPr>
                <w:noProof/>
                <w:webHidden/>
              </w:rPr>
              <w:instrText xml:space="preserve"> PAGEREF _Toc197512278 \h </w:instrText>
            </w:r>
          </w:ins>
          <w:ins w:id="43" w:author="Andrew Instone-Cowie" w:date="2025-05-07T12:11:00Z" w16du:dateUtc="2025-05-07T11:11:00Z">
            <w:r>
              <w:rPr>
                <w:noProof/>
                <w:webHidden/>
              </w:rPr>
            </w:r>
          </w:ins>
          <w:r>
            <w:rPr>
              <w:noProof/>
              <w:webHidden/>
            </w:rPr>
            <w:fldChar w:fldCharType="separate"/>
          </w:r>
          <w:ins w:id="44" w:author="Andrew Instone-Cowie" w:date="2025-05-07T12:16:00Z" w16du:dateUtc="2025-05-07T11:16:00Z">
            <w:r w:rsidR="00424FD2">
              <w:rPr>
                <w:noProof/>
                <w:webHidden/>
              </w:rPr>
              <w:t>14</w:t>
            </w:r>
          </w:ins>
          <w:ins w:id="45" w:author="Andrew Instone-Cowie" w:date="2025-05-07T12:10:00Z" w16du:dateUtc="2025-05-07T11:10:00Z">
            <w:r>
              <w:rPr>
                <w:noProof/>
                <w:webHidden/>
              </w:rPr>
              <w:fldChar w:fldCharType="end"/>
            </w:r>
            <w:r w:rsidRPr="004353FC">
              <w:rPr>
                <w:rStyle w:val="Hyperlink"/>
                <w:noProof/>
              </w:rPr>
              <w:fldChar w:fldCharType="end"/>
            </w:r>
          </w:ins>
        </w:p>
        <w:p w14:paraId="7DC8FDEC" w14:textId="364165D9" w:rsidR="008E778E" w:rsidRDefault="008E778E">
          <w:pPr>
            <w:pStyle w:val="TOC2"/>
            <w:tabs>
              <w:tab w:val="right" w:leader="dot" w:pos="9016"/>
            </w:tabs>
            <w:rPr>
              <w:ins w:id="46" w:author="Andrew Instone-Cowie" w:date="2025-05-07T12:10:00Z" w16du:dateUtc="2025-05-07T11:10:00Z"/>
              <w:rFonts w:eastAsiaTheme="minorEastAsia"/>
              <w:noProof/>
              <w:kern w:val="2"/>
              <w:sz w:val="24"/>
              <w:szCs w:val="24"/>
              <w:lang w:eastAsia="en-GB"/>
              <w14:ligatures w14:val="standardContextual"/>
            </w:rPr>
          </w:pPr>
          <w:ins w:id="4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"_Toc197512279"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Skills</w:t>
            </w:r>
            <w:r>
              <w:rPr>
                <w:noProof/>
                <w:webHidden/>
              </w:rPr>
              <w:tab/>
            </w:r>
            <w:r>
              <w:rPr>
                <w:noProof/>
                <w:webHidden/>
              </w:rPr>
              <w:fldChar w:fldCharType="begin"/>
            </w:r>
            <w:r>
              <w:rPr>
                <w:noProof/>
                <w:webHidden/>
              </w:rPr>
              <w:instrText xml:space="preserve"> PAGEREF _Toc197512279 \h </w:instrText>
            </w:r>
          </w:ins>
          <w:ins w:id="48" w:author="Andrew Instone-Cowie" w:date="2025-05-07T12:11:00Z" w16du:dateUtc="2025-05-07T11:11:00Z">
            <w:r>
              <w:rPr>
                <w:noProof/>
                <w:webHidden/>
              </w:rPr>
            </w:r>
          </w:ins>
          <w:r>
            <w:rPr>
              <w:noProof/>
              <w:webHidden/>
            </w:rPr>
            <w:fldChar w:fldCharType="separate"/>
          </w:r>
          <w:ins w:id="49" w:author="Andrew Instone-Cowie" w:date="2025-05-07T12:16:00Z" w16du:dateUtc="2025-05-07T11:16:00Z">
            <w:r w:rsidR="00424FD2">
              <w:rPr>
                <w:noProof/>
                <w:webHidden/>
              </w:rPr>
              <w:t>14</w:t>
            </w:r>
          </w:ins>
          <w:ins w:id="50" w:author="Andrew Instone-Cowie" w:date="2025-05-07T12:10:00Z" w16du:dateUtc="2025-05-07T11:10:00Z">
            <w:r>
              <w:rPr>
                <w:noProof/>
                <w:webHidden/>
              </w:rPr>
              <w:fldChar w:fldCharType="end"/>
            </w:r>
            <w:r w:rsidRPr="004353FC">
              <w:rPr>
                <w:rStyle w:val="Hyperlink"/>
                <w:noProof/>
              </w:rPr>
              <w:fldChar w:fldCharType="end"/>
            </w:r>
          </w:ins>
        </w:p>
        <w:p w14:paraId="22C234F5" w14:textId="73DDBB60" w:rsidR="008E778E" w:rsidRDefault="008E778E">
          <w:pPr>
            <w:pStyle w:val="TOC2"/>
            <w:tabs>
              <w:tab w:val="right" w:leader="dot" w:pos="9016"/>
            </w:tabs>
            <w:rPr>
              <w:ins w:id="51" w:author="Andrew Instone-Cowie" w:date="2025-05-07T12:10:00Z" w16du:dateUtc="2025-05-07T11:10:00Z"/>
              <w:rFonts w:eastAsiaTheme="minorEastAsia"/>
              <w:noProof/>
              <w:kern w:val="2"/>
              <w:sz w:val="24"/>
              <w:szCs w:val="24"/>
              <w:lang w:eastAsia="en-GB"/>
              <w14:ligatures w14:val="standardContextual"/>
            </w:rPr>
          </w:pPr>
          <w:ins w:id="5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Tools</w:t>
            </w:r>
            <w:r>
              <w:rPr>
                <w:noProof/>
                <w:webHidden/>
              </w:rPr>
              <w:tab/>
            </w:r>
            <w:r>
              <w:rPr>
                <w:noProof/>
                <w:webHidden/>
              </w:rPr>
              <w:fldChar w:fldCharType="begin"/>
            </w:r>
            <w:r>
              <w:rPr>
                <w:noProof/>
                <w:webHidden/>
              </w:rPr>
              <w:instrText xml:space="preserve"> PAGEREF _Toc197512280 \h </w:instrText>
            </w:r>
          </w:ins>
          <w:ins w:id="53" w:author="Andrew Instone-Cowie" w:date="2025-05-07T12:11:00Z" w16du:dateUtc="2025-05-07T11:11:00Z">
            <w:r>
              <w:rPr>
                <w:noProof/>
                <w:webHidden/>
              </w:rPr>
            </w:r>
          </w:ins>
          <w:r>
            <w:rPr>
              <w:noProof/>
              <w:webHidden/>
            </w:rPr>
            <w:fldChar w:fldCharType="separate"/>
          </w:r>
          <w:ins w:id="54" w:author="Andrew Instone-Cowie" w:date="2025-05-07T12:16:00Z" w16du:dateUtc="2025-05-07T11:16:00Z">
            <w:r w:rsidR="00424FD2">
              <w:rPr>
                <w:noProof/>
                <w:webHidden/>
              </w:rPr>
              <w:t>14</w:t>
            </w:r>
          </w:ins>
          <w:ins w:id="55" w:author="Andrew Instone-Cowie" w:date="2025-05-07T12:10:00Z" w16du:dateUtc="2025-05-07T11:10:00Z">
            <w:r>
              <w:rPr>
                <w:noProof/>
                <w:webHidden/>
              </w:rPr>
              <w:fldChar w:fldCharType="end"/>
            </w:r>
            <w:r w:rsidRPr="004353FC">
              <w:rPr>
                <w:rStyle w:val="Hyperlink"/>
                <w:noProof/>
              </w:rPr>
              <w:fldChar w:fldCharType="end"/>
            </w:r>
          </w:ins>
        </w:p>
        <w:p w14:paraId="0F7655FA" w14:textId="352F22C6" w:rsidR="008E778E" w:rsidRDefault="008E778E">
          <w:pPr>
            <w:pStyle w:val="TOC2"/>
            <w:tabs>
              <w:tab w:val="right" w:leader="dot" w:pos="9016"/>
            </w:tabs>
            <w:rPr>
              <w:ins w:id="56" w:author="Andrew Instone-Cowie" w:date="2025-05-07T12:10:00Z" w16du:dateUtc="2025-05-07T11:10:00Z"/>
              <w:rFonts w:eastAsiaTheme="minorEastAsia"/>
              <w:noProof/>
              <w:kern w:val="2"/>
              <w:sz w:val="24"/>
              <w:szCs w:val="24"/>
              <w:lang w:eastAsia="en-GB"/>
              <w14:ligatures w14:val="standardContextual"/>
            </w:rPr>
          </w:pPr>
          <w:ins w:id="5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w:t>
            </w:r>
            <w:r>
              <w:rPr>
                <w:noProof/>
                <w:webHidden/>
              </w:rPr>
              <w:tab/>
            </w:r>
            <w:r>
              <w:rPr>
                <w:noProof/>
                <w:webHidden/>
              </w:rPr>
              <w:fldChar w:fldCharType="begin"/>
            </w:r>
            <w:r>
              <w:rPr>
                <w:noProof/>
                <w:webHidden/>
              </w:rPr>
              <w:instrText xml:space="preserve"> PAGEREF _Toc197512281 \h </w:instrText>
            </w:r>
          </w:ins>
          <w:ins w:id="58" w:author="Andrew Instone-Cowie" w:date="2025-05-07T12:11:00Z" w16du:dateUtc="2025-05-07T11:11:00Z">
            <w:r>
              <w:rPr>
                <w:noProof/>
                <w:webHidden/>
              </w:rPr>
            </w:r>
          </w:ins>
          <w:r>
            <w:rPr>
              <w:noProof/>
              <w:webHidden/>
            </w:rPr>
            <w:fldChar w:fldCharType="separate"/>
          </w:r>
          <w:ins w:id="59" w:author="Andrew Instone-Cowie" w:date="2025-05-07T12:16:00Z" w16du:dateUtc="2025-05-07T11:16:00Z">
            <w:r w:rsidR="00424FD2">
              <w:rPr>
                <w:noProof/>
                <w:webHidden/>
              </w:rPr>
              <w:t>14</w:t>
            </w:r>
          </w:ins>
          <w:ins w:id="60" w:author="Andrew Instone-Cowie" w:date="2025-05-07T12:10:00Z" w16du:dateUtc="2025-05-07T11:10:00Z">
            <w:r>
              <w:rPr>
                <w:noProof/>
                <w:webHidden/>
              </w:rPr>
              <w:fldChar w:fldCharType="end"/>
            </w:r>
            <w:r w:rsidRPr="004353FC">
              <w:rPr>
                <w:rStyle w:val="Hyperlink"/>
                <w:noProof/>
              </w:rPr>
              <w:fldChar w:fldCharType="end"/>
            </w:r>
          </w:ins>
        </w:p>
        <w:p w14:paraId="49CD096C" w14:textId="334013B7" w:rsidR="008E778E" w:rsidRDefault="008E778E">
          <w:pPr>
            <w:pStyle w:val="TOC2"/>
            <w:tabs>
              <w:tab w:val="right" w:leader="dot" w:pos="9016"/>
            </w:tabs>
            <w:rPr>
              <w:ins w:id="61" w:author="Andrew Instone-Cowie" w:date="2025-05-07T12:10:00Z" w16du:dateUtc="2025-05-07T11:10:00Z"/>
              <w:rFonts w:eastAsiaTheme="minorEastAsia"/>
              <w:noProof/>
              <w:kern w:val="2"/>
              <w:sz w:val="24"/>
              <w:szCs w:val="24"/>
              <w:lang w:eastAsia="en-GB"/>
              <w14:ligatures w14:val="standardContextual"/>
            </w:rPr>
          </w:pPr>
          <w:ins w:id="6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PCBs</w:t>
            </w:r>
            <w:r>
              <w:rPr>
                <w:noProof/>
                <w:webHidden/>
              </w:rPr>
              <w:tab/>
            </w:r>
            <w:r>
              <w:rPr>
                <w:noProof/>
                <w:webHidden/>
              </w:rPr>
              <w:fldChar w:fldCharType="begin"/>
            </w:r>
            <w:r>
              <w:rPr>
                <w:noProof/>
                <w:webHidden/>
              </w:rPr>
              <w:instrText xml:space="preserve"> PAGEREF _Toc197512282 \h </w:instrText>
            </w:r>
          </w:ins>
          <w:ins w:id="63" w:author="Andrew Instone-Cowie" w:date="2025-05-07T12:11:00Z" w16du:dateUtc="2025-05-07T11:11:00Z">
            <w:r>
              <w:rPr>
                <w:noProof/>
                <w:webHidden/>
              </w:rPr>
            </w:r>
          </w:ins>
          <w:r>
            <w:rPr>
              <w:noProof/>
              <w:webHidden/>
            </w:rPr>
            <w:fldChar w:fldCharType="separate"/>
          </w:r>
          <w:ins w:id="64" w:author="Andrew Instone-Cowie" w:date="2025-05-07T12:16:00Z" w16du:dateUtc="2025-05-07T11:16:00Z">
            <w:r w:rsidR="00424FD2">
              <w:rPr>
                <w:noProof/>
                <w:webHidden/>
              </w:rPr>
              <w:t>15</w:t>
            </w:r>
          </w:ins>
          <w:ins w:id="65" w:author="Andrew Instone-Cowie" w:date="2025-05-07T12:10:00Z" w16du:dateUtc="2025-05-07T11:10:00Z">
            <w:r>
              <w:rPr>
                <w:noProof/>
                <w:webHidden/>
              </w:rPr>
              <w:fldChar w:fldCharType="end"/>
            </w:r>
            <w:r w:rsidRPr="004353FC">
              <w:rPr>
                <w:rStyle w:val="Hyperlink"/>
                <w:noProof/>
              </w:rPr>
              <w:fldChar w:fldCharType="end"/>
            </w:r>
          </w:ins>
        </w:p>
        <w:p w14:paraId="59EF5783" w14:textId="2C54AA60" w:rsidR="008E778E" w:rsidRDefault="008E778E">
          <w:pPr>
            <w:pStyle w:val="TOC3"/>
            <w:tabs>
              <w:tab w:val="right" w:leader="dot" w:pos="9016"/>
            </w:tabs>
            <w:rPr>
              <w:ins w:id="66" w:author="Andrew Instone-Cowie" w:date="2025-05-07T12:10:00Z" w16du:dateUtc="2025-05-07T11:10:00Z"/>
              <w:noProof/>
              <w:kern w:val="2"/>
              <w:sz w:val="24"/>
              <w:szCs w:val="24"/>
              <w:lang w:val="en-GB" w:eastAsia="en-GB"/>
              <w14:ligatures w14:val="standardContextual"/>
            </w:rPr>
          </w:pPr>
          <w:ins w:id="6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JLCPCB or SeeedStudio</w:t>
            </w:r>
            <w:r>
              <w:rPr>
                <w:noProof/>
                <w:webHidden/>
              </w:rPr>
              <w:tab/>
            </w:r>
            <w:r>
              <w:rPr>
                <w:noProof/>
                <w:webHidden/>
              </w:rPr>
              <w:fldChar w:fldCharType="begin"/>
            </w:r>
            <w:r>
              <w:rPr>
                <w:noProof/>
                <w:webHidden/>
              </w:rPr>
              <w:instrText xml:space="preserve"> PAGEREF _Toc197512283 \h </w:instrText>
            </w:r>
          </w:ins>
          <w:ins w:id="68" w:author="Andrew Instone-Cowie" w:date="2025-05-07T12:11:00Z" w16du:dateUtc="2025-05-07T11:11:00Z">
            <w:r>
              <w:rPr>
                <w:noProof/>
                <w:webHidden/>
              </w:rPr>
            </w:r>
          </w:ins>
          <w:r>
            <w:rPr>
              <w:noProof/>
              <w:webHidden/>
            </w:rPr>
            <w:fldChar w:fldCharType="separate"/>
          </w:r>
          <w:ins w:id="69" w:author="Andrew Instone-Cowie" w:date="2025-05-07T12:16:00Z" w16du:dateUtc="2025-05-07T11:16:00Z">
            <w:r w:rsidR="00424FD2">
              <w:rPr>
                <w:noProof/>
                <w:webHidden/>
              </w:rPr>
              <w:t>15</w:t>
            </w:r>
          </w:ins>
          <w:ins w:id="70" w:author="Andrew Instone-Cowie" w:date="2025-05-07T12:10:00Z" w16du:dateUtc="2025-05-07T11:10:00Z">
            <w:r>
              <w:rPr>
                <w:noProof/>
                <w:webHidden/>
              </w:rPr>
              <w:fldChar w:fldCharType="end"/>
            </w:r>
            <w:r w:rsidRPr="004353FC">
              <w:rPr>
                <w:rStyle w:val="Hyperlink"/>
                <w:noProof/>
              </w:rPr>
              <w:fldChar w:fldCharType="end"/>
            </w:r>
          </w:ins>
        </w:p>
        <w:p w14:paraId="4DFD3047" w14:textId="22B19E05" w:rsidR="008E778E" w:rsidRDefault="008E778E">
          <w:pPr>
            <w:pStyle w:val="TOC3"/>
            <w:tabs>
              <w:tab w:val="right" w:leader="dot" w:pos="9016"/>
            </w:tabs>
            <w:rPr>
              <w:ins w:id="71" w:author="Andrew Instone-Cowie" w:date="2025-05-07T12:10:00Z" w16du:dateUtc="2025-05-07T11:10:00Z"/>
              <w:noProof/>
              <w:kern w:val="2"/>
              <w:sz w:val="24"/>
              <w:szCs w:val="24"/>
              <w:lang w:val="en-GB" w:eastAsia="en-GB"/>
              <w14:ligatures w14:val="standardContextual"/>
            </w:rPr>
          </w:pPr>
          <w:ins w:id="7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OSH Park</w:t>
            </w:r>
            <w:r>
              <w:rPr>
                <w:noProof/>
                <w:webHidden/>
              </w:rPr>
              <w:tab/>
            </w:r>
            <w:r>
              <w:rPr>
                <w:noProof/>
                <w:webHidden/>
              </w:rPr>
              <w:fldChar w:fldCharType="begin"/>
            </w:r>
            <w:r>
              <w:rPr>
                <w:noProof/>
                <w:webHidden/>
              </w:rPr>
              <w:instrText xml:space="preserve"> PAGEREF _Toc197512284 \h </w:instrText>
            </w:r>
          </w:ins>
          <w:ins w:id="73" w:author="Andrew Instone-Cowie" w:date="2025-05-07T12:11:00Z" w16du:dateUtc="2025-05-07T11:11:00Z">
            <w:r>
              <w:rPr>
                <w:noProof/>
                <w:webHidden/>
              </w:rPr>
            </w:r>
          </w:ins>
          <w:r>
            <w:rPr>
              <w:noProof/>
              <w:webHidden/>
            </w:rPr>
            <w:fldChar w:fldCharType="separate"/>
          </w:r>
          <w:ins w:id="74" w:author="Andrew Instone-Cowie" w:date="2025-05-07T12:16:00Z" w16du:dateUtc="2025-05-07T11:16:00Z">
            <w:r w:rsidR="00424FD2">
              <w:rPr>
                <w:noProof/>
                <w:webHidden/>
              </w:rPr>
              <w:t>19</w:t>
            </w:r>
          </w:ins>
          <w:ins w:id="75" w:author="Andrew Instone-Cowie" w:date="2025-05-07T12:10:00Z" w16du:dateUtc="2025-05-07T11:10:00Z">
            <w:r>
              <w:rPr>
                <w:noProof/>
                <w:webHidden/>
              </w:rPr>
              <w:fldChar w:fldCharType="end"/>
            </w:r>
            <w:r w:rsidRPr="004353FC">
              <w:rPr>
                <w:rStyle w:val="Hyperlink"/>
                <w:noProof/>
              </w:rPr>
              <w:fldChar w:fldCharType="end"/>
            </w:r>
          </w:ins>
        </w:p>
        <w:p w14:paraId="0531FF05" w14:textId="31DF849F" w:rsidR="008E778E" w:rsidRDefault="008E778E">
          <w:pPr>
            <w:pStyle w:val="TOC3"/>
            <w:tabs>
              <w:tab w:val="right" w:leader="dot" w:pos="9016"/>
            </w:tabs>
            <w:rPr>
              <w:ins w:id="76" w:author="Andrew Instone-Cowie" w:date="2025-05-07T12:10:00Z" w16du:dateUtc="2025-05-07T11:10:00Z"/>
              <w:noProof/>
              <w:kern w:val="2"/>
              <w:sz w:val="24"/>
              <w:szCs w:val="24"/>
              <w:lang w:val="en-GB" w:eastAsia="en-GB"/>
              <w14:ligatures w14:val="standardContextual"/>
            </w:rPr>
          </w:pPr>
          <w:ins w:id="7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Design Software Change</w:t>
            </w:r>
            <w:r>
              <w:rPr>
                <w:noProof/>
                <w:webHidden/>
              </w:rPr>
              <w:tab/>
            </w:r>
            <w:r>
              <w:rPr>
                <w:noProof/>
                <w:webHidden/>
              </w:rPr>
              <w:fldChar w:fldCharType="begin"/>
            </w:r>
            <w:r>
              <w:rPr>
                <w:noProof/>
                <w:webHidden/>
              </w:rPr>
              <w:instrText xml:space="preserve"> PAGEREF _Toc197512285 \h </w:instrText>
            </w:r>
          </w:ins>
          <w:ins w:id="78" w:author="Andrew Instone-Cowie" w:date="2025-05-07T12:11:00Z" w16du:dateUtc="2025-05-07T11:11:00Z">
            <w:r>
              <w:rPr>
                <w:noProof/>
                <w:webHidden/>
              </w:rPr>
            </w:r>
          </w:ins>
          <w:r>
            <w:rPr>
              <w:noProof/>
              <w:webHidden/>
            </w:rPr>
            <w:fldChar w:fldCharType="separate"/>
          </w:r>
          <w:ins w:id="79" w:author="Andrew Instone-Cowie" w:date="2025-05-07T12:16:00Z" w16du:dateUtc="2025-05-07T11:16:00Z">
            <w:r w:rsidR="00424FD2">
              <w:rPr>
                <w:noProof/>
                <w:webHidden/>
              </w:rPr>
              <w:t>19</w:t>
            </w:r>
          </w:ins>
          <w:ins w:id="80" w:author="Andrew Instone-Cowie" w:date="2025-05-07T12:10:00Z" w16du:dateUtc="2025-05-07T11:10:00Z">
            <w:r>
              <w:rPr>
                <w:noProof/>
                <w:webHidden/>
              </w:rPr>
              <w:fldChar w:fldCharType="end"/>
            </w:r>
            <w:r w:rsidRPr="004353FC">
              <w:rPr>
                <w:rStyle w:val="Hyperlink"/>
                <w:noProof/>
              </w:rPr>
              <w:fldChar w:fldCharType="end"/>
            </w:r>
          </w:ins>
        </w:p>
        <w:p w14:paraId="6A111384" w14:textId="120BE323" w:rsidR="008E778E" w:rsidRDefault="008E778E">
          <w:pPr>
            <w:pStyle w:val="TOC1"/>
            <w:tabs>
              <w:tab w:val="right" w:leader="dot" w:pos="9016"/>
            </w:tabs>
            <w:rPr>
              <w:ins w:id="81" w:author="Andrew Instone-Cowie" w:date="2025-05-07T12:10:00Z" w16du:dateUtc="2025-05-07T11:10:00Z"/>
              <w:rFonts w:eastAsiaTheme="minorEastAsia"/>
              <w:noProof/>
              <w:kern w:val="2"/>
              <w:sz w:val="24"/>
              <w:szCs w:val="24"/>
              <w:lang w:eastAsia="en-GB"/>
              <w14:ligatures w14:val="standardContextual"/>
            </w:rPr>
          </w:pPr>
          <w:ins w:id="8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Assembly</w:t>
            </w:r>
            <w:r>
              <w:rPr>
                <w:noProof/>
                <w:webHidden/>
              </w:rPr>
              <w:tab/>
            </w:r>
            <w:r>
              <w:rPr>
                <w:noProof/>
                <w:webHidden/>
              </w:rPr>
              <w:fldChar w:fldCharType="begin"/>
            </w:r>
            <w:r>
              <w:rPr>
                <w:noProof/>
                <w:webHidden/>
              </w:rPr>
              <w:instrText xml:space="preserve"> PAGEREF _Toc197512286 \h </w:instrText>
            </w:r>
          </w:ins>
          <w:ins w:id="83" w:author="Andrew Instone-Cowie" w:date="2025-05-07T12:11:00Z" w16du:dateUtc="2025-05-07T11:11:00Z">
            <w:r>
              <w:rPr>
                <w:noProof/>
                <w:webHidden/>
              </w:rPr>
            </w:r>
          </w:ins>
          <w:r>
            <w:rPr>
              <w:noProof/>
              <w:webHidden/>
            </w:rPr>
            <w:fldChar w:fldCharType="separate"/>
          </w:r>
          <w:ins w:id="84" w:author="Andrew Instone-Cowie" w:date="2025-05-07T12:16:00Z" w16du:dateUtc="2025-05-07T11:16:00Z">
            <w:r w:rsidR="00424FD2">
              <w:rPr>
                <w:noProof/>
                <w:webHidden/>
              </w:rPr>
              <w:t>20</w:t>
            </w:r>
          </w:ins>
          <w:ins w:id="85" w:author="Andrew Instone-Cowie" w:date="2025-05-07T12:10:00Z" w16du:dateUtc="2025-05-07T11:10:00Z">
            <w:r>
              <w:rPr>
                <w:noProof/>
                <w:webHidden/>
              </w:rPr>
              <w:fldChar w:fldCharType="end"/>
            </w:r>
            <w:r w:rsidRPr="004353FC">
              <w:rPr>
                <w:rStyle w:val="Hyperlink"/>
                <w:noProof/>
              </w:rPr>
              <w:fldChar w:fldCharType="end"/>
            </w:r>
          </w:ins>
        </w:p>
        <w:p w14:paraId="2C26B1B4" w14:textId="6BD872CB" w:rsidR="008E778E" w:rsidRDefault="008E778E">
          <w:pPr>
            <w:pStyle w:val="TOC2"/>
            <w:tabs>
              <w:tab w:val="right" w:leader="dot" w:pos="9016"/>
            </w:tabs>
            <w:rPr>
              <w:ins w:id="86" w:author="Andrew Instone-Cowie" w:date="2025-05-07T12:10:00Z" w16du:dateUtc="2025-05-07T11:10:00Z"/>
              <w:rFonts w:eastAsiaTheme="minorEastAsia"/>
              <w:noProof/>
              <w:kern w:val="2"/>
              <w:sz w:val="24"/>
              <w:szCs w:val="24"/>
              <w:lang w:eastAsia="en-GB"/>
              <w14:ligatures w14:val="standardContextual"/>
            </w:rPr>
          </w:pPr>
          <w:ins w:id="8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Polarised Components</w:t>
            </w:r>
            <w:r>
              <w:rPr>
                <w:noProof/>
                <w:webHidden/>
              </w:rPr>
              <w:tab/>
            </w:r>
            <w:r>
              <w:rPr>
                <w:noProof/>
                <w:webHidden/>
              </w:rPr>
              <w:fldChar w:fldCharType="begin"/>
            </w:r>
            <w:r>
              <w:rPr>
                <w:noProof/>
                <w:webHidden/>
              </w:rPr>
              <w:instrText xml:space="preserve"> PAGEREF _Toc197512287 \h </w:instrText>
            </w:r>
          </w:ins>
          <w:ins w:id="88" w:author="Andrew Instone-Cowie" w:date="2025-05-07T12:11:00Z" w16du:dateUtc="2025-05-07T11:11:00Z">
            <w:r>
              <w:rPr>
                <w:noProof/>
                <w:webHidden/>
              </w:rPr>
            </w:r>
          </w:ins>
          <w:r>
            <w:rPr>
              <w:noProof/>
              <w:webHidden/>
            </w:rPr>
            <w:fldChar w:fldCharType="separate"/>
          </w:r>
          <w:ins w:id="89" w:author="Andrew Instone-Cowie" w:date="2025-05-07T12:16:00Z" w16du:dateUtc="2025-05-07T11:16:00Z">
            <w:r w:rsidR="00424FD2">
              <w:rPr>
                <w:noProof/>
                <w:webHidden/>
              </w:rPr>
              <w:t>20</w:t>
            </w:r>
          </w:ins>
          <w:ins w:id="90" w:author="Andrew Instone-Cowie" w:date="2025-05-07T12:10:00Z" w16du:dateUtc="2025-05-07T11:10:00Z">
            <w:r>
              <w:rPr>
                <w:noProof/>
                <w:webHidden/>
              </w:rPr>
              <w:fldChar w:fldCharType="end"/>
            </w:r>
            <w:r w:rsidRPr="004353FC">
              <w:rPr>
                <w:rStyle w:val="Hyperlink"/>
                <w:noProof/>
              </w:rPr>
              <w:fldChar w:fldCharType="end"/>
            </w:r>
          </w:ins>
        </w:p>
        <w:p w14:paraId="637C1ECE" w14:textId="72F49D05" w:rsidR="008E778E" w:rsidRDefault="008E778E">
          <w:pPr>
            <w:pStyle w:val="TOC3"/>
            <w:tabs>
              <w:tab w:val="right" w:leader="dot" w:pos="9016"/>
            </w:tabs>
            <w:rPr>
              <w:ins w:id="91" w:author="Andrew Instone-Cowie" w:date="2025-05-07T12:10:00Z" w16du:dateUtc="2025-05-07T11:10:00Z"/>
              <w:noProof/>
              <w:kern w:val="2"/>
              <w:sz w:val="24"/>
              <w:szCs w:val="24"/>
              <w:lang w:val="en-GB" w:eastAsia="en-GB"/>
              <w14:ligatures w14:val="standardContextual"/>
            </w:rPr>
          </w:pPr>
          <w:ins w:id="9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Voltage Regulators</w:t>
            </w:r>
            <w:r>
              <w:rPr>
                <w:noProof/>
                <w:webHidden/>
              </w:rPr>
              <w:tab/>
            </w:r>
            <w:r>
              <w:rPr>
                <w:noProof/>
                <w:webHidden/>
              </w:rPr>
              <w:fldChar w:fldCharType="begin"/>
            </w:r>
            <w:r>
              <w:rPr>
                <w:noProof/>
                <w:webHidden/>
              </w:rPr>
              <w:instrText xml:space="preserve"> PAGEREF _Toc197512288 \h </w:instrText>
            </w:r>
          </w:ins>
          <w:ins w:id="93" w:author="Andrew Instone-Cowie" w:date="2025-05-07T12:11:00Z" w16du:dateUtc="2025-05-07T11:11:00Z">
            <w:r>
              <w:rPr>
                <w:noProof/>
                <w:webHidden/>
              </w:rPr>
            </w:r>
          </w:ins>
          <w:r>
            <w:rPr>
              <w:noProof/>
              <w:webHidden/>
            </w:rPr>
            <w:fldChar w:fldCharType="separate"/>
          </w:r>
          <w:ins w:id="94" w:author="Andrew Instone-Cowie" w:date="2025-05-07T12:16:00Z" w16du:dateUtc="2025-05-07T11:16:00Z">
            <w:r w:rsidR="00424FD2">
              <w:rPr>
                <w:noProof/>
                <w:webHidden/>
              </w:rPr>
              <w:t>20</w:t>
            </w:r>
          </w:ins>
          <w:ins w:id="95" w:author="Andrew Instone-Cowie" w:date="2025-05-07T12:10:00Z" w16du:dateUtc="2025-05-07T11:10:00Z">
            <w:r>
              <w:rPr>
                <w:noProof/>
                <w:webHidden/>
              </w:rPr>
              <w:fldChar w:fldCharType="end"/>
            </w:r>
            <w:r w:rsidRPr="004353FC">
              <w:rPr>
                <w:rStyle w:val="Hyperlink"/>
                <w:noProof/>
              </w:rPr>
              <w:fldChar w:fldCharType="end"/>
            </w:r>
          </w:ins>
        </w:p>
        <w:p w14:paraId="2BB6AB90" w14:textId="777EAB62" w:rsidR="008E778E" w:rsidRDefault="008E778E">
          <w:pPr>
            <w:pStyle w:val="TOC3"/>
            <w:tabs>
              <w:tab w:val="right" w:leader="dot" w:pos="9016"/>
            </w:tabs>
            <w:rPr>
              <w:ins w:id="96" w:author="Andrew Instone-Cowie" w:date="2025-05-07T12:10:00Z" w16du:dateUtc="2025-05-07T11:10:00Z"/>
              <w:noProof/>
              <w:kern w:val="2"/>
              <w:sz w:val="24"/>
              <w:szCs w:val="24"/>
              <w:lang w:val="en-GB" w:eastAsia="en-GB"/>
              <w14:ligatures w14:val="standardContextual"/>
            </w:rPr>
          </w:pPr>
          <w:ins w:id="9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"_Toc197512289"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Diodes</w:t>
            </w:r>
            <w:r>
              <w:rPr>
                <w:noProof/>
                <w:webHidden/>
              </w:rPr>
              <w:tab/>
            </w:r>
            <w:r>
              <w:rPr>
                <w:noProof/>
                <w:webHidden/>
              </w:rPr>
              <w:fldChar w:fldCharType="begin"/>
            </w:r>
            <w:r>
              <w:rPr>
                <w:noProof/>
                <w:webHidden/>
              </w:rPr>
              <w:instrText xml:space="preserve"> PAGEREF _Toc197512289 \h </w:instrText>
            </w:r>
          </w:ins>
          <w:ins w:id="98" w:author="Andrew Instone-Cowie" w:date="2025-05-07T12:11:00Z" w16du:dateUtc="2025-05-07T11:11:00Z">
            <w:r>
              <w:rPr>
                <w:noProof/>
                <w:webHidden/>
              </w:rPr>
            </w:r>
          </w:ins>
          <w:r>
            <w:rPr>
              <w:noProof/>
              <w:webHidden/>
            </w:rPr>
            <w:fldChar w:fldCharType="separate"/>
          </w:r>
          <w:ins w:id="99" w:author="Andrew Instone-Cowie" w:date="2025-05-07T12:16:00Z" w16du:dateUtc="2025-05-07T11:16:00Z">
            <w:r w:rsidR="00424FD2">
              <w:rPr>
                <w:noProof/>
                <w:webHidden/>
              </w:rPr>
              <w:t>21</w:t>
            </w:r>
          </w:ins>
          <w:ins w:id="100" w:author="Andrew Instone-Cowie" w:date="2025-05-07T12:10:00Z" w16du:dateUtc="2025-05-07T11:10:00Z">
            <w:r>
              <w:rPr>
                <w:noProof/>
                <w:webHidden/>
              </w:rPr>
              <w:fldChar w:fldCharType="end"/>
            </w:r>
            <w:r w:rsidRPr="004353FC">
              <w:rPr>
                <w:rStyle w:val="Hyperlink"/>
                <w:noProof/>
              </w:rPr>
              <w:fldChar w:fldCharType="end"/>
            </w:r>
          </w:ins>
        </w:p>
        <w:p w14:paraId="19E08E47" w14:textId="7BF02644" w:rsidR="008E778E" w:rsidRDefault="008E778E">
          <w:pPr>
            <w:pStyle w:val="TOC3"/>
            <w:tabs>
              <w:tab w:val="right" w:leader="dot" w:pos="9016"/>
            </w:tabs>
            <w:rPr>
              <w:ins w:id="101" w:author="Andrew Instone-Cowie" w:date="2025-05-07T12:10:00Z" w16du:dateUtc="2025-05-07T11:10:00Z"/>
              <w:noProof/>
              <w:kern w:val="2"/>
              <w:sz w:val="24"/>
              <w:szCs w:val="24"/>
              <w:lang w:val="en-GB" w:eastAsia="en-GB"/>
              <w14:ligatures w14:val="standardContextual"/>
            </w:rPr>
          </w:pPr>
          <w:ins w:id="10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Electrolytic Capacitors</w:t>
            </w:r>
            <w:r>
              <w:rPr>
                <w:noProof/>
                <w:webHidden/>
              </w:rPr>
              <w:tab/>
            </w:r>
            <w:r>
              <w:rPr>
                <w:noProof/>
                <w:webHidden/>
              </w:rPr>
              <w:fldChar w:fldCharType="begin"/>
            </w:r>
            <w:r>
              <w:rPr>
                <w:noProof/>
                <w:webHidden/>
              </w:rPr>
              <w:instrText xml:space="preserve"> PAGEREF _Toc197512290 \h </w:instrText>
            </w:r>
          </w:ins>
          <w:ins w:id="103" w:author="Andrew Instone-Cowie" w:date="2025-05-07T12:11:00Z" w16du:dateUtc="2025-05-07T11:11:00Z">
            <w:r>
              <w:rPr>
                <w:noProof/>
                <w:webHidden/>
              </w:rPr>
            </w:r>
          </w:ins>
          <w:r>
            <w:rPr>
              <w:noProof/>
              <w:webHidden/>
            </w:rPr>
            <w:fldChar w:fldCharType="separate"/>
          </w:r>
          <w:ins w:id="104" w:author="Andrew Instone-Cowie" w:date="2025-05-07T12:16:00Z" w16du:dateUtc="2025-05-07T11:16:00Z">
            <w:r w:rsidR="00424FD2">
              <w:rPr>
                <w:noProof/>
                <w:webHidden/>
              </w:rPr>
              <w:t>21</w:t>
            </w:r>
          </w:ins>
          <w:ins w:id="105" w:author="Andrew Instone-Cowie" w:date="2025-05-07T12:10:00Z" w16du:dateUtc="2025-05-07T11:10:00Z">
            <w:r>
              <w:rPr>
                <w:noProof/>
                <w:webHidden/>
              </w:rPr>
              <w:fldChar w:fldCharType="end"/>
            </w:r>
            <w:r w:rsidRPr="004353FC">
              <w:rPr>
                <w:rStyle w:val="Hyperlink"/>
                <w:noProof/>
              </w:rPr>
              <w:fldChar w:fldCharType="end"/>
            </w:r>
          </w:ins>
        </w:p>
        <w:p w14:paraId="56BF00E6" w14:textId="5982FA29" w:rsidR="008E778E" w:rsidRDefault="008E778E">
          <w:pPr>
            <w:pStyle w:val="TOC3"/>
            <w:tabs>
              <w:tab w:val="right" w:leader="dot" w:pos="9016"/>
            </w:tabs>
            <w:rPr>
              <w:ins w:id="106" w:author="Andrew Instone-Cowie" w:date="2025-05-07T12:10:00Z" w16du:dateUtc="2025-05-07T11:10:00Z"/>
              <w:noProof/>
              <w:kern w:val="2"/>
              <w:sz w:val="24"/>
              <w:szCs w:val="24"/>
              <w:lang w:val="en-GB" w:eastAsia="en-GB"/>
              <w14:ligatures w14:val="standardContextual"/>
            </w:rPr>
          </w:pPr>
          <w:ins w:id="10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Integrated Circuits</w:t>
            </w:r>
            <w:r>
              <w:rPr>
                <w:noProof/>
                <w:webHidden/>
              </w:rPr>
              <w:tab/>
            </w:r>
            <w:r>
              <w:rPr>
                <w:noProof/>
                <w:webHidden/>
              </w:rPr>
              <w:fldChar w:fldCharType="begin"/>
            </w:r>
            <w:r>
              <w:rPr>
                <w:noProof/>
                <w:webHidden/>
              </w:rPr>
              <w:instrText xml:space="preserve"> PAGEREF _Toc197512291 \h </w:instrText>
            </w:r>
          </w:ins>
          <w:ins w:id="108" w:author="Andrew Instone-Cowie" w:date="2025-05-07T12:11:00Z" w16du:dateUtc="2025-05-07T11:11:00Z">
            <w:r>
              <w:rPr>
                <w:noProof/>
                <w:webHidden/>
              </w:rPr>
            </w:r>
          </w:ins>
          <w:r>
            <w:rPr>
              <w:noProof/>
              <w:webHidden/>
            </w:rPr>
            <w:fldChar w:fldCharType="separate"/>
          </w:r>
          <w:ins w:id="109" w:author="Andrew Instone-Cowie" w:date="2025-05-07T12:16:00Z" w16du:dateUtc="2025-05-07T11:16:00Z">
            <w:r w:rsidR="00424FD2">
              <w:rPr>
                <w:noProof/>
                <w:webHidden/>
              </w:rPr>
              <w:t>22</w:t>
            </w:r>
          </w:ins>
          <w:ins w:id="110" w:author="Andrew Instone-Cowie" w:date="2025-05-07T12:10:00Z" w16du:dateUtc="2025-05-07T11:10:00Z">
            <w:r>
              <w:rPr>
                <w:noProof/>
                <w:webHidden/>
              </w:rPr>
              <w:fldChar w:fldCharType="end"/>
            </w:r>
            <w:r w:rsidRPr="004353FC">
              <w:rPr>
                <w:rStyle w:val="Hyperlink"/>
                <w:noProof/>
              </w:rPr>
              <w:fldChar w:fldCharType="end"/>
            </w:r>
          </w:ins>
        </w:p>
        <w:p w14:paraId="78925FDA" w14:textId="476CFCF4" w:rsidR="008E778E" w:rsidRDefault="008E778E">
          <w:pPr>
            <w:pStyle w:val="TOC3"/>
            <w:tabs>
              <w:tab w:val="right" w:leader="dot" w:pos="9016"/>
            </w:tabs>
            <w:rPr>
              <w:ins w:id="111" w:author="Andrew Instone-Cowie" w:date="2025-05-07T12:10:00Z" w16du:dateUtc="2025-05-07T11:10:00Z"/>
              <w:noProof/>
              <w:kern w:val="2"/>
              <w:sz w:val="24"/>
              <w:szCs w:val="24"/>
              <w:lang w:val="en-GB" w:eastAsia="en-GB"/>
              <w14:ligatures w14:val="standardContextual"/>
            </w:rPr>
          </w:pPr>
          <w:ins w:id="11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LEDs</w:t>
            </w:r>
            <w:r>
              <w:rPr>
                <w:noProof/>
                <w:webHidden/>
              </w:rPr>
              <w:tab/>
            </w:r>
            <w:r>
              <w:rPr>
                <w:noProof/>
                <w:webHidden/>
              </w:rPr>
              <w:fldChar w:fldCharType="begin"/>
            </w:r>
            <w:r>
              <w:rPr>
                <w:noProof/>
                <w:webHidden/>
              </w:rPr>
              <w:instrText xml:space="preserve"> PAGEREF _Toc197512292 \h </w:instrText>
            </w:r>
          </w:ins>
          <w:ins w:id="113" w:author="Andrew Instone-Cowie" w:date="2025-05-07T12:11:00Z" w16du:dateUtc="2025-05-07T11:11:00Z">
            <w:r>
              <w:rPr>
                <w:noProof/>
                <w:webHidden/>
              </w:rPr>
            </w:r>
          </w:ins>
          <w:r>
            <w:rPr>
              <w:noProof/>
              <w:webHidden/>
            </w:rPr>
            <w:fldChar w:fldCharType="separate"/>
          </w:r>
          <w:ins w:id="114" w:author="Andrew Instone-Cowie" w:date="2025-05-07T12:16:00Z" w16du:dateUtc="2025-05-07T11:16:00Z">
            <w:r w:rsidR="00424FD2">
              <w:rPr>
                <w:noProof/>
                <w:webHidden/>
              </w:rPr>
              <w:t>22</w:t>
            </w:r>
          </w:ins>
          <w:ins w:id="115" w:author="Andrew Instone-Cowie" w:date="2025-05-07T12:10:00Z" w16du:dateUtc="2025-05-07T11:10:00Z">
            <w:r>
              <w:rPr>
                <w:noProof/>
                <w:webHidden/>
              </w:rPr>
              <w:fldChar w:fldCharType="end"/>
            </w:r>
            <w:r w:rsidRPr="004353FC">
              <w:rPr>
                <w:rStyle w:val="Hyperlink"/>
                <w:noProof/>
              </w:rPr>
              <w:fldChar w:fldCharType="end"/>
            </w:r>
          </w:ins>
        </w:p>
        <w:p w14:paraId="22742868" w14:textId="6201EC1E" w:rsidR="008E778E" w:rsidRDefault="008E778E">
          <w:pPr>
            <w:pStyle w:val="TOC3"/>
            <w:tabs>
              <w:tab w:val="right" w:leader="dot" w:pos="9016"/>
            </w:tabs>
            <w:rPr>
              <w:ins w:id="116" w:author="Andrew Instone-Cowie" w:date="2025-05-07T12:10:00Z" w16du:dateUtc="2025-05-07T11:10:00Z"/>
              <w:noProof/>
              <w:kern w:val="2"/>
              <w:sz w:val="24"/>
              <w:szCs w:val="24"/>
              <w:lang w:val="en-GB" w:eastAsia="en-GB"/>
              <w14:ligatures w14:val="standardContextual"/>
            </w:rPr>
          </w:pPr>
          <w:ins w:id="11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Magneto-Resistive Sensors</w:t>
            </w:r>
            <w:r>
              <w:rPr>
                <w:noProof/>
                <w:webHidden/>
              </w:rPr>
              <w:tab/>
            </w:r>
            <w:r>
              <w:rPr>
                <w:noProof/>
                <w:webHidden/>
              </w:rPr>
              <w:fldChar w:fldCharType="begin"/>
            </w:r>
            <w:r>
              <w:rPr>
                <w:noProof/>
                <w:webHidden/>
              </w:rPr>
              <w:instrText xml:space="preserve"> PAGEREF _Toc197512293 \h </w:instrText>
            </w:r>
          </w:ins>
          <w:ins w:id="118" w:author="Andrew Instone-Cowie" w:date="2025-05-07T12:11:00Z" w16du:dateUtc="2025-05-07T11:11:00Z">
            <w:r>
              <w:rPr>
                <w:noProof/>
                <w:webHidden/>
              </w:rPr>
            </w:r>
          </w:ins>
          <w:r>
            <w:rPr>
              <w:noProof/>
              <w:webHidden/>
            </w:rPr>
            <w:fldChar w:fldCharType="separate"/>
          </w:r>
          <w:ins w:id="119" w:author="Andrew Instone-Cowie" w:date="2025-05-07T12:16:00Z" w16du:dateUtc="2025-05-07T11:16:00Z">
            <w:r w:rsidR="00424FD2">
              <w:rPr>
                <w:noProof/>
                <w:webHidden/>
              </w:rPr>
              <w:t>23</w:t>
            </w:r>
          </w:ins>
          <w:ins w:id="120" w:author="Andrew Instone-Cowie" w:date="2025-05-07T12:10:00Z" w16du:dateUtc="2025-05-07T11:10:00Z">
            <w:r>
              <w:rPr>
                <w:noProof/>
                <w:webHidden/>
              </w:rPr>
              <w:fldChar w:fldCharType="end"/>
            </w:r>
            <w:r w:rsidRPr="004353FC">
              <w:rPr>
                <w:rStyle w:val="Hyperlink"/>
                <w:noProof/>
              </w:rPr>
              <w:fldChar w:fldCharType="end"/>
            </w:r>
          </w:ins>
        </w:p>
        <w:p w14:paraId="5D3EDB25" w14:textId="7B1B5097" w:rsidR="008E778E" w:rsidRDefault="008E778E">
          <w:pPr>
            <w:pStyle w:val="TOC2"/>
            <w:tabs>
              <w:tab w:val="right" w:leader="dot" w:pos="9016"/>
            </w:tabs>
            <w:rPr>
              <w:ins w:id="121" w:author="Andrew Instone-Cowie" w:date="2025-05-07T12:10:00Z" w16du:dateUtc="2025-05-07T11:10:00Z"/>
              <w:rFonts w:eastAsiaTheme="minorEastAsia"/>
              <w:noProof/>
              <w:kern w:val="2"/>
              <w:sz w:val="24"/>
              <w:szCs w:val="24"/>
              <w:lang w:eastAsia="en-GB"/>
              <w14:ligatures w14:val="standardContextual"/>
            </w:rPr>
          </w:pPr>
          <w:ins w:id="12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Interface Module</w:t>
            </w:r>
            <w:r>
              <w:rPr>
                <w:noProof/>
                <w:webHidden/>
              </w:rPr>
              <w:tab/>
            </w:r>
            <w:r>
              <w:rPr>
                <w:noProof/>
                <w:webHidden/>
              </w:rPr>
              <w:fldChar w:fldCharType="begin"/>
            </w:r>
            <w:r>
              <w:rPr>
                <w:noProof/>
                <w:webHidden/>
              </w:rPr>
              <w:instrText xml:space="preserve"> PAGEREF _Toc197512294 \h </w:instrText>
            </w:r>
          </w:ins>
          <w:ins w:id="123" w:author="Andrew Instone-Cowie" w:date="2025-05-07T12:11:00Z" w16du:dateUtc="2025-05-07T11:11:00Z">
            <w:r>
              <w:rPr>
                <w:noProof/>
                <w:webHidden/>
              </w:rPr>
            </w:r>
          </w:ins>
          <w:r>
            <w:rPr>
              <w:noProof/>
              <w:webHidden/>
            </w:rPr>
            <w:fldChar w:fldCharType="separate"/>
          </w:r>
          <w:ins w:id="124" w:author="Andrew Instone-Cowie" w:date="2025-05-07T12:16:00Z" w16du:dateUtc="2025-05-07T11:16:00Z">
            <w:r w:rsidR="00424FD2">
              <w:rPr>
                <w:noProof/>
                <w:webHidden/>
              </w:rPr>
              <w:t>24</w:t>
            </w:r>
          </w:ins>
          <w:ins w:id="125" w:author="Andrew Instone-Cowie" w:date="2025-05-07T12:10:00Z" w16du:dateUtc="2025-05-07T11:10:00Z">
            <w:r>
              <w:rPr>
                <w:noProof/>
                <w:webHidden/>
              </w:rPr>
              <w:fldChar w:fldCharType="end"/>
            </w:r>
            <w:r w:rsidRPr="004353FC">
              <w:rPr>
                <w:rStyle w:val="Hyperlink"/>
                <w:noProof/>
              </w:rPr>
              <w:fldChar w:fldCharType="end"/>
            </w:r>
          </w:ins>
        </w:p>
        <w:p w14:paraId="4F6A1194" w14:textId="41A232A1" w:rsidR="008E778E" w:rsidRDefault="008E778E">
          <w:pPr>
            <w:pStyle w:val="TOC3"/>
            <w:tabs>
              <w:tab w:val="right" w:leader="dot" w:pos="9016"/>
            </w:tabs>
            <w:rPr>
              <w:ins w:id="126" w:author="Andrew Instone-Cowie" w:date="2025-05-07T12:10:00Z" w16du:dateUtc="2025-05-07T11:10:00Z"/>
              <w:noProof/>
              <w:kern w:val="2"/>
              <w:sz w:val="24"/>
              <w:szCs w:val="24"/>
              <w:lang w:val="en-GB" w:eastAsia="en-GB"/>
              <w14:ligatures w14:val="standardContextual"/>
            </w:rPr>
          </w:pPr>
          <w:ins w:id="12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 List</w:t>
            </w:r>
            <w:r>
              <w:rPr>
                <w:noProof/>
                <w:webHidden/>
              </w:rPr>
              <w:tab/>
            </w:r>
            <w:r>
              <w:rPr>
                <w:noProof/>
                <w:webHidden/>
              </w:rPr>
              <w:fldChar w:fldCharType="begin"/>
            </w:r>
            <w:r>
              <w:rPr>
                <w:noProof/>
                <w:webHidden/>
              </w:rPr>
              <w:instrText xml:space="preserve"> PAGEREF _Toc197512295 \h </w:instrText>
            </w:r>
          </w:ins>
          <w:ins w:id="128" w:author="Andrew Instone-Cowie" w:date="2025-05-07T12:11:00Z" w16du:dateUtc="2025-05-07T11:11:00Z">
            <w:r>
              <w:rPr>
                <w:noProof/>
                <w:webHidden/>
              </w:rPr>
            </w:r>
          </w:ins>
          <w:r>
            <w:rPr>
              <w:noProof/>
              <w:webHidden/>
            </w:rPr>
            <w:fldChar w:fldCharType="separate"/>
          </w:r>
          <w:ins w:id="129" w:author="Andrew Instone-Cowie" w:date="2025-05-07T12:16:00Z" w16du:dateUtc="2025-05-07T11:16:00Z">
            <w:r w:rsidR="00424FD2">
              <w:rPr>
                <w:noProof/>
                <w:webHidden/>
              </w:rPr>
              <w:t>24</w:t>
            </w:r>
          </w:ins>
          <w:ins w:id="130" w:author="Andrew Instone-Cowie" w:date="2025-05-07T12:10:00Z" w16du:dateUtc="2025-05-07T11:10:00Z">
            <w:r>
              <w:rPr>
                <w:noProof/>
                <w:webHidden/>
              </w:rPr>
              <w:fldChar w:fldCharType="end"/>
            </w:r>
            <w:r w:rsidRPr="004353FC">
              <w:rPr>
                <w:rStyle w:val="Hyperlink"/>
                <w:noProof/>
              </w:rPr>
              <w:fldChar w:fldCharType="end"/>
            </w:r>
          </w:ins>
        </w:p>
        <w:p w14:paraId="33312D43" w14:textId="0AB952C0" w:rsidR="008E778E" w:rsidRDefault="008E778E">
          <w:pPr>
            <w:pStyle w:val="TOC3"/>
            <w:tabs>
              <w:tab w:val="right" w:leader="dot" w:pos="9016"/>
            </w:tabs>
            <w:rPr>
              <w:ins w:id="131" w:author="Andrew Instone-Cowie" w:date="2025-05-07T12:10:00Z" w16du:dateUtc="2025-05-07T11:10:00Z"/>
              <w:noProof/>
              <w:kern w:val="2"/>
              <w:sz w:val="24"/>
              <w:szCs w:val="24"/>
              <w:lang w:val="en-GB" w:eastAsia="en-GB"/>
              <w14:ligatures w14:val="standardContextual"/>
            </w:rPr>
          </w:pPr>
          <w:ins w:id="13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Schematic</w:t>
            </w:r>
            <w:r>
              <w:rPr>
                <w:noProof/>
                <w:webHidden/>
              </w:rPr>
              <w:tab/>
            </w:r>
            <w:r>
              <w:rPr>
                <w:noProof/>
                <w:webHidden/>
              </w:rPr>
              <w:fldChar w:fldCharType="begin"/>
            </w:r>
            <w:r>
              <w:rPr>
                <w:noProof/>
                <w:webHidden/>
              </w:rPr>
              <w:instrText xml:space="preserve"> PAGEREF _Toc197512296 \h </w:instrText>
            </w:r>
          </w:ins>
          <w:ins w:id="133" w:author="Andrew Instone-Cowie" w:date="2025-05-07T12:11:00Z" w16du:dateUtc="2025-05-07T11:11:00Z">
            <w:r>
              <w:rPr>
                <w:noProof/>
                <w:webHidden/>
              </w:rPr>
            </w:r>
          </w:ins>
          <w:r>
            <w:rPr>
              <w:noProof/>
              <w:webHidden/>
            </w:rPr>
            <w:fldChar w:fldCharType="separate"/>
          </w:r>
          <w:ins w:id="134" w:author="Andrew Instone-Cowie" w:date="2025-05-07T12:16:00Z" w16du:dateUtc="2025-05-07T11:16:00Z">
            <w:r w:rsidR="00424FD2">
              <w:rPr>
                <w:noProof/>
                <w:webHidden/>
              </w:rPr>
              <w:t>25</w:t>
            </w:r>
          </w:ins>
          <w:ins w:id="135" w:author="Andrew Instone-Cowie" w:date="2025-05-07T12:10:00Z" w16du:dateUtc="2025-05-07T11:10:00Z">
            <w:r>
              <w:rPr>
                <w:noProof/>
                <w:webHidden/>
              </w:rPr>
              <w:fldChar w:fldCharType="end"/>
            </w:r>
            <w:r w:rsidRPr="004353FC">
              <w:rPr>
                <w:rStyle w:val="Hyperlink"/>
                <w:noProof/>
              </w:rPr>
              <w:fldChar w:fldCharType="end"/>
            </w:r>
          </w:ins>
        </w:p>
        <w:p w14:paraId="00A23CA9" w14:textId="0CFF700C" w:rsidR="008E778E" w:rsidRDefault="008E778E">
          <w:pPr>
            <w:pStyle w:val="TOC3"/>
            <w:tabs>
              <w:tab w:val="right" w:leader="dot" w:pos="9016"/>
            </w:tabs>
            <w:rPr>
              <w:ins w:id="136" w:author="Andrew Instone-Cowie" w:date="2025-05-07T12:10:00Z" w16du:dateUtc="2025-05-07T11:10:00Z"/>
              <w:noProof/>
              <w:kern w:val="2"/>
              <w:sz w:val="24"/>
              <w:szCs w:val="24"/>
              <w:lang w:val="en-GB" w:eastAsia="en-GB"/>
              <w14:ligatures w14:val="standardContextual"/>
            </w:rPr>
          </w:pPr>
          <w:ins w:id="13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w:t>
            </w:r>
            <w:r>
              <w:rPr>
                <w:noProof/>
                <w:webHidden/>
              </w:rPr>
              <w:tab/>
            </w:r>
            <w:r>
              <w:rPr>
                <w:noProof/>
                <w:webHidden/>
              </w:rPr>
              <w:fldChar w:fldCharType="begin"/>
            </w:r>
            <w:r>
              <w:rPr>
                <w:noProof/>
                <w:webHidden/>
              </w:rPr>
              <w:instrText xml:space="preserve"> PAGEREF _Toc197512297 \h </w:instrText>
            </w:r>
          </w:ins>
          <w:ins w:id="138" w:author="Andrew Instone-Cowie" w:date="2025-05-07T12:11:00Z" w16du:dateUtc="2025-05-07T11:11:00Z">
            <w:r>
              <w:rPr>
                <w:noProof/>
                <w:webHidden/>
              </w:rPr>
            </w:r>
          </w:ins>
          <w:r>
            <w:rPr>
              <w:noProof/>
              <w:webHidden/>
            </w:rPr>
            <w:fldChar w:fldCharType="separate"/>
          </w:r>
          <w:ins w:id="139" w:author="Andrew Instone-Cowie" w:date="2025-05-07T12:16:00Z" w16du:dateUtc="2025-05-07T11:16:00Z">
            <w:r w:rsidR="00424FD2">
              <w:rPr>
                <w:noProof/>
                <w:webHidden/>
              </w:rPr>
              <w:t>26</w:t>
            </w:r>
          </w:ins>
          <w:ins w:id="140" w:author="Andrew Instone-Cowie" w:date="2025-05-07T12:10:00Z" w16du:dateUtc="2025-05-07T11:10:00Z">
            <w:r>
              <w:rPr>
                <w:noProof/>
                <w:webHidden/>
              </w:rPr>
              <w:fldChar w:fldCharType="end"/>
            </w:r>
            <w:r w:rsidRPr="004353FC">
              <w:rPr>
                <w:rStyle w:val="Hyperlink"/>
                <w:noProof/>
              </w:rPr>
              <w:fldChar w:fldCharType="end"/>
            </w:r>
          </w:ins>
        </w:p>
        <w:p w14:paraId="6AFDC049" w14:textId="702571EE" w:rsidR="008E778E" w:rsidRDefault="008E778E">
          <w:pPr>
            <w:pStyle w:val="TOC3"/>
            <w:tabs>
              <w:tab w:val="right" w:leader="dot" w:pos="9016"/>
            </w:tabs>
            <w:rPr>
              <w:ins w:id="141" w:author="Andrew Instone-Cowie" w:date="2025-05-07T12:10:00Z" w16du:dateUtc="2025-05-07T11:10:00Z"/>
              <w:noProof/>
              <w:kern w:val="2"/>
              <w:sz w:val="24"/>
              <w:szCs w:val="24"/>
              <w:lang w:val="en-GB" w:eastAsia="en-GB"/>
              <w14:ligatures w14:val="standardContextual"/>
            </w:rPr>
          </w:pPr>
          <w:ins w:id="14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Layout</w:t>
            </w:r>
            <w:r>
              <w:rPr>
                <w:noProof/>
                <w:webHidden/>
              </w:rPr>
              <w:tab/>
            </w:r>
            <w:r>
              <w:rPr>
                <w:noProof/>
                <w:webHidden/>
              </w:rPr>
              <w:fldChar w:fldCharType="begin"/>
            </w:r>
            <w:r>
              <w:rPr>
                <w:noProof/>
                <w:webHidden/>
              </w:rPr>
              <w:instrText xml:space="preserve"> PAGEREF _Toc197512298 \h </w:instrText>
            </w:r>
          </w:ins>
          <w:ins w:id="143" w:author="Andrew Instone-Cowie" w:date="2025-05-07T12:11:00Z" w16du:dateUtc="2025-05-07T11:11:00Z">
            <w:r>
              <w:rPr>
                <w:noProof/>
                <w:webHidden/>
              </w:rPr>
            </w:r>
          </w:ins>
          <w:r>
            <w:rPr>
              <w:noProof/>
              <w:webHidden/>
            </w:rPr>
            <w:fldChar w:fldCharType="separate"/>
          </w:r>
          <w:ins w:id="144" w:author="Andrew Instone-Cowie" w:date="2025-05-07T12:16:00Z" w16du:dateUtc="2025-05-07T11:16:00Z">
            <w:r w:rsidR="00424FD2">
              <w:rPr>
                <w:noProof/>
                <w:webHidden/>
              </w:rPr>
              <w:t>26</w:t>
            </w:r>
          </w:ins>
          <w:ins w:id="145" w:author="Andrew Instone-Cowie" w:date="2025-05-07T12:10:00Z" w16du:dateUtc="2025-05-07T11:10:00Z">
            <w:r>
              <w:rPr>
                <w:noProof/>
                <w:webHidden/>
              </w:rPr>
              <w:fldChar w:fldCharType="end"/>
            </w:r>
            <w:r w:rsidRPr="004353FC">
              <w:rPr>
                <w:rStyle w:val="Hyperlink"/>
                <w:noProof/>
              </w:rPr>
              <w:fldChar w:fldCharType="end"/>
            </w:r>
          </w:ins>
        </w:p>
        <w:p w14:paraId="23C6A6C2" w14:textId="36897F01" w:rsidR="008E778E" w:rsidRDefault="008E778E">
          <w:pPr>
            <w:pStyle w:val="TOC3"/>
            <w:tabs>
              <w:tab w:val="right" w:leader="dot" w:pos="9016"/>
            </w:tabs>
            <w:rPr>
              <w:ins w:id="146" w:author="Andrew Instone-Cowie" w:date="2025-05-07T12:10:00Z" w16du:dateUtc="2025-05-07T11:10:00Z"/>
              <w:noProof/>
              <w:kern w:val="2"/>
              <w:sz w:val="24"/>
              <w:szCs w:val="24"/>
              <w:lang w:val="en-GB" w:eastAsia="en-GB"/>
              <w14:ligatures w14:val="standardContextual"/>
            </w:rPr>
          </w:pPr>
          <w:ins w:id="14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"_Toc197512299"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Construction</w:t>
            </w:r>
            <w:r>
              <w:rPr>
                <w:noProof/>
                <w:webHidden/>
              </w:rPr>
              <w:tab/>
            </w:r>
            <w:r>
              <w:rPr>
                <w:noProof/>
                <w:webHidden/>
              </w:rPr>
              <w:fldChar w:fldCharType="begin"/>
            </w:r>
            <w:r>
              <w:rPr>
                <w:noProof/>
                <w:webHidden/>
              </w:rPr>
              <w:instrText xml:space="preserve"> PAGEREF _Toc197512299 \h </w:instrText>
            </w:r>
          </w:ins>
          <w:ins w:id="148" w:author="Andrew Instone-Cowie" w:date="2025-05-07T12:11:00Z" w16du:dateUtc="2025-05-07T11:11:00Z">
            <w:r>
              <w:rPr>
                <w:noProof/>
                <w:webHidden/>
              </w:rPr>
            </w:r>
          </w:ins>
          <w:r>
            <w:rPr>
              <w:noProof/>
              <w:webHidden/>
            </w:rPr>
            <w:fldChar w:fldCharType="separate"/>
          </w:r>
          <w:ins w:id="149" w:author="Andrew Instone-Cowie" w:date="2025-05-07T12:16:00Z" w16du:dateUtc="2025-05-07T11:16:00Z">
            <w:r w:rsidR="00424FD2">
              <w:rPr>
                <w:noProof/>
                <w:webHidden/>
              </w:rPr>
              <w:t>27</w:t>
            </w:r>
          </w:ins>
          <w:ins w:id="150" w:author="Andrew Instone-Cowie" w:date="2025-05-07T12:10:00Z" w16du:dateUtc="2025-05-07T11:10:00Z">
            <w:r>
              <w:rPr>
                <w:noProof/>
                <w:webHidden/>
              </w:rPr>
              <w:fldChar w:fldCharType="end"/>
            </w:r>
            <w:r w:rsidRPr="004353FC">
              <w:rPr>
                <w:rStyle w:val="Hyperlink"/>
                <w:noProof/>
              </w:rPr>
              <w:fldChar w:fldCharType="end"/>
            </w:r>
          </w:ins>
        </w:p>
        <w:p w14:paraId="16F8379F" w14:textId="722C3792" w:rsidR="008E778E" w:rsidRDefault="008E778E">
          <w:pPr>
            <w:pStyle w:val="TOC3"/>
            <w:tabs>
              <w:tab w:val="right" w:leader="dot" w:pos="9016"/>
            </w:tabs>
            <w:rPr>
              <w:ins w:id="151" w:author="Andrew Instone-Cowie" w:date="2025-05-07T12:10:00Z" w16du:dateUtc="2025-05-07T11:10:00Z"/>
              <w:noProof/>
              <w:kern w:val="2"/>
              <w:sz w:val="24"/>
              <w:szCs w:val="24"/>
              <w:lang w:val="en-GB" w:eastAsia="en-GB"/>
              <w14:ligatures w14:val="standardContextual"/>
            </w:rPr>
          </w:pPr>
          <w:ins w:id="15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Voltage Regulator</w:t>
            </w:r>
            <w:r>
              <w:rPr>
                <w:noProof/>
                <w:webHidden/>
              </w:rPr>
              <w:tab/>
            </w:r>
            <w:r>
              <w:rPr>
                <w:noProof/>
                <w:webHidden/>
              </w:rPr>
              <w:fldChar w:fldCharType="begin"/>
            </w:r>
            <w:r>
              <w:rPr>
                <w:noProof/>
                <w:webHidden/>
              </w:rPr>
              <w:instrText xml:space="preserve"> PAGEREF _Toc197512300 \h </w:instrText>
            </w:r>
          </w:ins>
          <w:ins w:id="153" w:author="Andrew Instone-Cowie" w:date="2025-05-07T12:11:00Z" w16du:dateUtc="2025-05-07T11:11:00Z">
            <w:r>
              <w:rPr>
                <w:noProof/>
                <w:webHidden/>
              </w:rPr>
            </w:r>
          </w:ins>
          <w:r>
            <w:rPr>
              <w:noProof/>
              <w:webHidden/>
            </w:rPr>
            <w:fldChar w:fldCharType="separate"/>
          </w:r>
          <w:ins w:id="154" w:author="Andrew Instone-Cowie" w:date="2025-05-07T12:16:00Z" w16du:dateUtc="2025-05-07T11:16:00Z">
            <w:r w:rsidR="00424FD2">
              <w:rPr>
                <w:noProof/>
                <w:webHidden/>
              </w:rPr>
              <w:t>28</w:t>
            </w:r>
          </w:ins>
          <w:ins w:id="155" w:author="Andrew Instone-Cowie" w:date="2025-05-07T12:10:00Z" w16du:dateUtc="2025-05-07T11:10:00Z">
            <w:r>
              <w:rPr>
                <w:noProof/>
                <w:webHidden/>
              </w:rPr>
              <w:fldChar w:fldCharType="end"/>
            </w:r>
            <w:r w:rsidRPr="004353FC">
              <w:rPr>
                <w:rStyle w:val="Hyperlink"/>
                <w:noProof/>
              </w:rPr>
              <w:fldChar w:fldCharType="end"/>
            </w:r>
          </w:ins>
        </w:p>
        <w:p w14:paraId="4B7A8BC1" w14:textId="728ED57A" w:rsidR="008E778E" w:rsidRDefault="008E778E">
          <w:pPr>
            <w:pStyle w:val="TOC2"/>
            <w:tabs>
              <w:tab w:val="right" w:leader="dot" w:pos="9016"/>
            </w:tabs>
            <w:rPr>
              <w:ins w:id="156" w:author="Andrew Instone-Cowie" w:date="2025-05-07T12:10:00Z" w16du:dateUtc="2025-05-07T11:10:00Z"/>
              <w:rFonts w:eastAsiaTheme="minorEastAsia"/>
              <w:noProof/>
              <w:kern w:val="2"/>
              <w:sz w:val="24"/>
              <w:szCs w:val="24"/>
              <w:lang w:eastAsia="en-GB"/>
              <w14:ligatures w14:val="standardContextual"/>
            </w:rPr>
          </w:pPr>
          <w:ins w:id="15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Power Module</w:t>
            </w:r>
            <w:r>
              <w:rPr>
                <w:noProof/>
                <w:webHidden/>
              </w:rPr>
              <w:tab/>
            </w:r>
            <w:r>
              <w:rPr>
                <w:noProof/>
                <w:webHidden/>
              </w:rPr>
              <w:fldChar w:fldCharType="begin"/>
            </w:r>
            <w:r>
              <w:rPr>
                <w:noProof/>
                <w:webHidden/>
              </w:rPr>
              <w:instrText xml:space="preserve"> PAGEREF _Toc197512301 \h </w:instrText>
            </w:r>
          </w:ins>
          <w:ins w:id="158" w:author="Andrew Instone-Cowie" w:date="2025-05-07T12:11:00Z" w16du:dateUtc="2025-05-07T11:11:00Z">
            <w:r>
              <w:rPr>
                <w:noProof/>
                <w:webHidden/>
              </w:rPr>
            </w:r>
          </w:ins>
          <w:r>
            <w:rPr>
              <w:noProof/>
              <w:webHidden/>
            </w:rPr>
            <w:fldChar w:fldCharType="separate"/>
          </w:r>
          <w:ins w:id="159" w:author="Andrew Instone-Cowie" w:date="2025-05-07T12:16:00Z" w16du:dateUtc="2025-05-07T11:16:00Z">
            <w:r w:rsidR="00424FD2">
              <w:rPr>
                <w:noProof/>
                <w:webHidden/>
              </w:rPr>
              <w:t>31</w:t>
            </w:r>
          </w:ins>
          <w:ins w:id="160" w:author="Andrew Instone-Cowie" w:date="2025-05-07T12:10:00Z" w16du:dateUtc="2025-05-07T11:10:00Z">
            <w:r>
              <w:rPr>
                <w:noProof/>
                <w:webHidden/>
              </w:rPr>
              <w:fldChar w:fldCharType="end"/>
            </w:r>
            <w:r w:rsidRPr="004353FC">
              <w:rPr>
                <w:rStyle w:val="Hyperlink"/>
                <w:noProof/>
              </w:rPr>
              <w:fldChar w:fldCharType="end"/>
            </w:r>
          </w:ins>
        </w:p>
        <w:p w14:paraId="37503F69" w14:textId="69AB75F9" w:rsidR="008E778E" w:rsidRDefault="008E778E">
          <w:pPr>
            <w:pStyle w:val="TOC3"/>
            <w:tabs>
              <w:tab w:val="right" w:leader="dot" w:pos="9016"/>
            </w:tabs>
            <w:rPr>
              <w:ins w:id="161" w:author="Andrew Instone-Cowie" w:date="2025-05-07T12:10:00Z" w16du:dateUtc="2025-05-07T11:10:00Z"/>
              <w:noProof/>
              <w:kern w:val="2"/>
              <w:sz w:val="24"/>
              <w:szCs w:val="24"/>
              <w:lang w:val="en-GB" w:eastAsia="en-GB"/>
              <w14:ligatures w14:val="standardContextual"/>
            </w:rPr>
          </w:pPr>
          <w:ins w:id="16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 List</w:t>
            </w:r>
            <w:r>
              <w:rPr>
                <w:noProof/>
                <w:webHidden/>
              </w:rPr>
              <w:tab/>
            </w:r>
            <w:r>
              <w:rPr>
                <w:noProof/>
                <w:webHidden/>
              </w:rPr>
              <w:fldChar w:fldCharType="begin"/>
            </w:r>
            <w:r>
              <w:rPr>
                <w:noProof/>
                <w:webHidden/>
              </w:rPr>
              <w:instrText xml:space="preserve"> PAGEREF _Toc197512302 \h </w:instrText>
            </w:r>
          </w:ins>
          <w:ins w:id="163" w:author="Andrew Instone-Cowie" w:date="2025-05-07T12:11:00Z" w16du:dateUtc="2025-05-07T11:11:00Z">
            <w:r>
              <w:rPr>
                <w:noProof/>
                <w:webHidden/>
              </w:rPr>
            </w:r>
          </w:ins>
          <w:r>
            <w:rPr>
              <w:noProof/>
              <w:webHidden/>
            </w:rPr>
            <w:fldChar w:fldCharType="separate"/>
          </w:r>
          <w:ins w:id="164" w:author="Andrew Instone-Cowie" w:date="2025-05-07T12:16:00Z" w16du:dateUtc="2025-05-07T11:16:00Z">
            <w:r w:rsidR="00424FD2">
              <w:rPr>
                <w:noProof/>
                <w:webHidden/>
              </w:rPr>
              <w:t>31</w:t>
            </w:r>
          </w:ins>
          <w:ins w:id="165" w:author="Andrew Instone-Cowie" w:date="2025-05-07T12:10:00Z" w16du:dateUtc="2025-05-07T11:10:00Z">
            <w:r>
              <w:rPr>
                <w:noProof/>
                <w:webHidden/>
              </w:rPr>
              <w:fldChar w:fldCharType="end"/>
            </w:r>
            <w:r w:rsidRPr="004353FC">
              <w:rPr>
                <w:rStyle w:val="Hyperlink"/>
                <w:noProof/>
              </w:rPr>
              <w:fldChar w:fldCharType="end"/>
            </w:r>
          </w:ins>
        </w:p>
        <w:p w14:paraId="1C9D5FE3" w14:textId="4C9D8E72" w:rsidR="008E778E" w:rsidRDefault="008E778E">
          <w:pPr>
            <w:pStyle w:val="TOC3"/>
            <w:tabs>
              <w:tab w:val="right" w:leader="dot" w:pos="9016"/>
            </w:tabs>
            <w:rPr>
              <w:ins w:id="166" w:author="Andrew Instone-Cowie" w:date="2025-05-07T12:10:00Z" w16du:dateUtc="2025-05-07T11:10:00Z"/>
              <w:noProof/>
              <w:kern w:val="2"/>
              <w:sz w:val="24"/>
              <w:szCs w:val="24"/>
              <w:lang w:val="en-GB" w:eastAsia="en-GB"/>
              <w14:ligatures w14:val="standardContextual"/>
            </w:rPr>
          </w:pPr>
          <w:ins w:id="167" w:author="Andrew Instone-Cowie" w:date="2025-05-07T12:10:00Z" w16du:dateUtc="2025-05-07T11:10:00Z">
            <w:r w:rsidRPr="004353FC">
              <w:rPr>
                <w:rStyle w:val="Hyperlink"/>
                <w:noProof/>
              </w:rPr>
              <w:lastRenderedPageBreak/>
              <w:fldChar w:fldCharType="begin"/>
            </w:r>
            <w:r w:rsidRPr="004353FC">
              <w:rPr>
                <w:rStyle w:val="Hyperlink"/>
                <w:noProof/>
              </w:rPr>
              <w:instrText xml:space="preserve"> </w:instrText>
            </w:r>
            <w:r>
              <w:rPr>
                <w:noProof/>
              </w:rPr>
              <w:instrText>HYPERLINK \l "_Toc197512303"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Schematic</w:t>
            </w:r>
            <w:r>
              <w:rPr>
                <w:noProof/>
                <w:webHidden/>
              </w:rPr>
              <w:tab/>
            </w:r>
            <w:r>
              <w:rPr>
                <w:noProof/>
                <w:webHidden/>
              </w:rPr>
              <w:fldChar w:fldCharType="begin"/>
            </w:r>
            <w:r>
              <w:rPr>
                <w:noProof/>
                <w:webHidden/>
              </w:rPr>
              <w:instrText xml:space="preserve"> PAGEREF _Toc197512303 \h </w:instrText>
            </w:r>
          </w:ins>
          <w:ins w:id="168" w:author="Andrew Instone-Cowie" w:date="2025-05-07T12:11:00Z" w16du:dateUtc="2025-05-07T11:11:00Z">
            <w:r>
              <w:rPr>
                <w:noProof/>
                <w:webHidden/>
              </w:rPr>
            </w:r>
          </w:ins>
          <w:r>
            <w:rPr>
              <w:noProof/>
              <w:webHidden/>
            </w:rPr>
            <w:fldChar w:fldCharType="separate"/>
          </w:r>
          <w:ins w:id="169" w:author="Andrew Instone-Cowie" w:date="2025-05-07T12:16:00Z" w16du:dateUtc="2025-05-07T11:16:00Z">
            <w:r w:rsidR="00424FD2">
              <w:rPr>
                <w:noProof/>
                <w:webHidden/>
              </w:rPr>
              <w:t>32</w:t>
            </w:r>
          </w:ins>
          <w:ins w:id="170" w:author="Andrew Instone-Cowie" w:date="2025-05-07T12:10:00Z" w16du:dateUtc="2025-05-07T11:10:00Z">
            <w:r>
              <w:rPr>
                <w:noProof/>
                <w:webHidden/>
              </w:rPr>
              <w:fldChar w:fldCharType="end"/>
            </w:r>
            <w:r w:rsidRPr="004353FC">
              <w:rPr>
                <w:rStyle w:val="Hyperlink"/>
                <w:noProof/>
              </w:rPr>
              <w:fldChar w:fldCharType="end"/>
            </w:r>
          </w:ins>
        </w:p>
        <w:p w14:paraId="5C74388B" w14:textId="51E3E152" w:rsidR="008E778E" w:rsidRDefault="008E778E">
          <w:pPr>
            <w:pStyle w:val="TOC3"/>
            <w:tabs>
              <w:tab w:val="right" w:leader="dot" w:pos="9016"/>
            </w:tabs>
            <w:rPr>
              <w:ins w:id="171" w:author="Andrew Instone-Cowie" w:date="2025-05-07T12:10:00Z" w16du:dateUtc="2025-05-07T11:10:00Z"/>
              <w:noProof/>
              <w:kern w:val="2"/>
              <w:sz w:val="24"/>
              <w:szCs w:val="24"/>
              <w:lang w:val="en-GB" w:eastAsia="en-GB"/>
              <w14:ligatures w14:val="standardContextual"/>
            </w:rPr>
          </w:pPr>
          <w:ins w:id="17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w:t>
            </w:r>
            <w:r>
              <w:rPr>
                <w:noProof/>
                <w:webHidden/>
              </w:rPr>
              <w:tab/>
            </w:r>
            <w:r>
              <w:rPr>
                <w:noProof/>
                <w:webHidden/>
              </w:rPr>
              <w:fldChar w:fldCharType="begin"/>
            </w:r>
            <w:r>
              <w:rPr>
                <w:noProof/>
                <w:webHidden/>
              </w:rPr>
              <w:instrText xml:space="preserve"> PAGEREF _Toc197512304 \h </w:instrText>
            </w:r>
          </w:ins>
          <w:ins w:id="173" w:author="Andrew Instone-Cowie" w:date="2025-05-07T12:11:00Z" w16du:dateUtc="2025-05-07T11:11:00Z">
            <w:r>
              <w:rPr>
                <w:noProof/>
                <w:webHidden/>
              </w:rPr>
            </w:r>
          </w:ins>
          <w:r>
            <w:rPr>
              <w:noProof/>
              <w:webHidden/>
            </w:rPr>
            <w:fldChar w:fldCharType="separate"/>
          </w:r>
          <w:ins w:id="174" w:author="Andrew Instone-Cowie" w:date="2025-05-07T12:16:00Z" w16du:dateUtc="2025-05-07T11:16:00Z">
            <w:r w:rsidR="00424FD2">
              <w:rPr>
                <w:noProof/>
                <w:webHidden/>
              </w:rPr>
              <w:t>33</w:t>
            </w:r>
          </w:ins>
          <w:ins w:id="175" w:author="Andrew Instone-Cowie" w:date="2025-05-07T12:10:00Z" w16du:dateUtc="2025-05-07T11:10:00Z">
            <w:r>
              <w:rPr>
                <w:noProof/>
                <w:webHidden/>
              </w:rPr>
              <w:fldChar w:fldCharType="end"/>
            </w:r>
            <w:r w:rsidRPr="004353FC">
              <w:rPr>
                <w:rStyle w:val="Hyperlink"/>
                <w:noProof/>
              </w:rPr>
              <w:fldChar w:fldCharType="end"/>
            </w:r>
          </w:ins>
        </w:p>
        <w:p w14:paraId="71AA055C" w14:textId="15A11C40" w:rsidR="008E778E" w:rsidRDefault="008E778E">
          <w:pPr>
            <w:pStyle w:val="TOC3"/>
            <w:tabs>
              <w:tab w:val="right" w:leader="dot" w:pos="9016"/>
            </w:tabs>
            <w:rPr>
              <w:ins w:id="176" w:author="Andrew Instone-Cowie" w:date="2025-05-07T12:10:00Z" w16du:dateUtc="2025-05-07T11:10:00Z"/>
              <w:noProof/>
              <w:kern w:val="2"/>
              <w:sz w:val="24"/>
              <w:szCs w:val="24"/>
              <w:lang w:val="en-GB" w:eastAsia="en-GB"/>
              <w14:ligatures w14:val="standardContextual"/>
            </w:rPr>
          </w:pPr>
          <w:ins w:id="17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Layout</w:t>
            </w:r>
            <w:r>
              <w:rPr>
                <w:noProof/>
                <w:webHidden/>
              </w:rPr>
              <w:tab/>
            </w:r>
            <w:r>
              <w:rPr>
                <w:noProof/>
                <w:webHidden/>
              </w:rPr>
              <w:fldChar w:fldCharType="begin"/>
            </w:r>
            <w:r>
              <w:rPr>
                <w:noProof/>
                <w:webHidden/>
              </w:rPr>
              <w:instrText xml:space="preserve"> PAGEREF _Toc197512305 \h </w:instrText>
            </w:r>
          </w:ins>
          <w:ins w:id="178" w:author="Andrew Instone-Cowie" w:date="2025-05-07T12:11:00Z" w16du:dateUtc="2025-05-07T11:11:00Z">
            <w:r>
              <w:rPr>
                <w:noProof/>
                <w:webHidden/>
              </w:rPr>
            </w:r>
          </w:ins>
          <w:r>
            <w:rPr>
              <w:noProof/>
              <w:webHidden/>
            </w:rPr>
            <w:fldChar w:fldCharType="separate"/>
          </w:r>
          <w:ins w:id="179" w:author="Andrew Instone-Cowie" w:date="2025-05-07T12:16:00Z" w16du:dateUtc="2025-05-07T11:16:00Z">
            <w:r w:rsidR="00424FD2">
              <w:rPr>
                <w:noProof/>
                <w:webHidden/>
              </w:rPr>
              <w:t>33</w:t>
            </w:r>
          </w:ins>
          <w:ins w:id="180" w:author="Andrew Instone-Cowie" w:date="2025-05-07T12:10:00Z" w16du:dateUtc="2025-05-07T11:10:00Z">
            <w:r>
              <w:rPr>
                <w:noProof/>
                <w:webHidden/>
              </w:rPr>
              <w:fldChar w:fldCharType="end"/>
            </w:r>
            <w:r w:rsidRPr="004353FC">
              <w:rPr>
                <w:rStyle w:val="Hyperlink"/>
                <w:noProof/>
              </w:rPr>
              <w:fldChar w:fldCharType="end"/>
            </w:r>
          </w:ins>
        </w:p>
        <w:p w14:paraId="229C8499" w14:textId="1484F6EF" w:rsidR="008E778E" w:rsidRDefault="008E778E">
          <w:pPr>
            <w:pStyle w:val="TOC3"/>
            <w:tabs>
              <w:tab w:val="right" w:leader="dot" w:pos="9016"/>
            </w:tabs>
            <w:rPr>
              <w:ins w:id="181" w:author="Andrew Instone-Cowie" w:date="2025-05-07T12:10:00Z" w16du:dateUtc="2025-05-07T11:10:00Z"/>
              <w:noProof/>
              <w:kern w:val="2"/>
              <w:sz w:val="24"/>
              <w:szCs w:val="24"/>
              <w:lang w:val="en-GB" w:eastAsia="en-GB"/>
              <w14:ligatures w14:val="standardContextual"/>
            </w:rPr>
          </w:pPr>
          <w:ins w:id="18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Construction</w:t>
            </w:r>
            <w:r>
              <w:rPr>
                <w:noProof/>
                <w:webHidden/>
              </w:rPr>
              <w:tab/>
            </w:r>
            <w:r>
              <w:rPr>
                <w:noProof/>
                <w:webHidden/>
              </w:rPr>
              <w:fldChar w:fldCharType="begin"/>
            </w:r>
            <w:r>
              <w:rPr>
                <w:noProof/>
                <w:webHidden/>
              </w:rPr>
              <w:instrText xml:space="preserve"> PAGEREF _Toc197512306 \h </w:instrText>
            </w:r>
          </w:ins>
          <w:ins w:id="183" w:author="Andrew Instone-Cowie" w:date="2025-05-07T12:11:00Z" w16du:dateUtc="2025-05-07T11:11:00Z">
            <w:r>
              <w:rPr>
                <w:noProof/>
                <w:webHidden/>
              </w:rPr>
            </w:r>
          </w:ins>
          <w:r>
            <w:rPr>
              <w:noProof/>
              <w:webHidden/>
            </w:rPr>
            <w:fldChar w:fldCharType="separate"/>
          </w:r>
          <w:ins w:id="184" w:author="Andrew Instone-Cowie" w:date="2025-05-07T12:16:00Z" w16du:dateUtc="2025-05-07T11:16:00Z">
            <w:r w:rsidR="00424FD2">
              <w:rPr>
                <w:noProof/>
                <w:webHidden/>
              </w:rPr>
              <w:t>33</w:t>
            </w:r>
          </w:ins>
          <w:ins w:id="185" w:author="Andrew Instone-Cowie" w:date="2025-05-07T12:10:00Z" w16du:dateUtc="2025-05-07T11:10:00Z">
            <w:r>
              <w:rPr>
                <w:noProof/>
                <w:webHidden/>
              </w:rPr>
              <w:fldChar w:fldCharType="end"/>
            </w:r>
            <w:r w:rsidRPr="004353FC">
              <w:rPr>
                <w:rStyle w:val="Hyperlink"/>
                <w:noProof/>
              </w:rPr>
              <w:fldChar w:fldCharType="end"/>
            </w:r>
          </w:ins>
        </w:p>
        <w:p w14:paraId="6997A3E4" w14:textId="7E22C359" w:rsidR="008E778E" w:rsidRDefault="008E778E">
          <w:pPr>
            <w:pStyle w:val="TOC2"/>
            <w:tabs>
              <w:tab w:val="right" w:leader="dot" w:pos="9016"/>
            </w:tabs>
            <w:rPr>
              <w:ins w:id="186" w:author="Andrew Instone-Cowie" w:date="2025-05-07T12:10:00Z" w16du:dateUtc="2025-05-07T11:10:00Z"/>
              <w:rFonts w:eastAsiaTheme="minorEastAsia"/>
              <w:noProof/>
              <w:kern w:val="2"/>
              <w:sz w:val="24"/>
              <w:szCs w:val="24"/>
              <w:lang w:eastAsia="en-GB"/>
              <w14:ligatures w14:val="standardContextual"/>
            </w:rPr>
          </w:pPr>
          <w:ins w:id="18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Magneto-Resistive Sensor Module</w:t>
            </w:r>
            <w:r>
              <w:rPr>
                <w:noProof/>
                <w:webHidden/>
              </w:rPr>
              <w:tab/>
            </w:r>
            <w:r>
              <w:rPr>
                <w:noProof/>
                <w:webHidden/>
              </w:rPr>
              <w:fldChar w:fldCharType="begin"/>
            </w:r>
            <w:r>
              <w:rPr>
                <w:noProof/>
                <w:webHidden/>
              </w:rPr>
              <w:instrText xml:space="preserve"> PAGEREF _Toc197512307 \h </w:instrText>
            </w:r>
          </w:ins>
          <w:ins w:id="188" w:author="Andrew Instone-Cowie" w:date="2025-05-07T12:11:00Z" w16du:dateUtc="2025-05-07T11:11:00Z">
            <w:r>
              <w:rPr>
                <w:noProof/>
                <w:webHidden/>
              </w:rPr>
            </w:r>
          </w:ins>
          <w:r>
            <w:rPr>
              <w:noProof/>
              <w:webHidden/>
            </w:rPr>
            <w:fldChar w:fldCharType="separate"/>
          </w:r>
          <w:ins w:id="189" w:author="Andrew Instone-Cowie" w:date="2025-05-07T12:16:00Z" w16du:dateUtc="2025-05-07T11:16:00Z">
            <w:r w:rsidR="00424FD2">
              <w:rPr>
                <w:noProof/>
                <w:webHidden/>
              </w:rPr>
              <w:t>35</w:t>
            </w:r>
          </w:ins>
          <w:ins w:id="190" w:author="Andrew Instone-Cowie" w:date="2025-05-07T12:10:00Z" w16du:dateUtc="2025-05-07T11:10:00Z">
            <w:r>
              <w:rPr>
                <w:noProof/>
                <w:webHidden/>
              </w:rPr>
              <w:fldChar w:fldCharType="end"/>
            </w:r>
            <w:r w:rsidRPr="004353FC">
              <w:rPr>
                <w:rStyle w:val="Hyperlink"/>
                <w:noProof/>
              </w:rPr>
              <w:fldChar w:fldCharType="end"/>
            </w:r>
          </w:ins>
        </w:p>
        <w:p w14:paraId="79775883" w14:textId="0EE099B0" w:rsidR="008E778E" w:rsidRDefault="008E778E">
          <w:pPr>
            <w:pStyle w:val="TOC3"/>
            <w:tabs>
              <w:tab w:val="right" w:leader="dot" w:pos="9016"/>
            </w:tabs>
            <w:rPr>
              <w:ins w:id="191" w:author="Andrew Instone-Cowie" w:date="2025-05-07T12:10:00Z" w16du:dateUtc="2025-05-07T11:10:00Z"/>
              <w:noProof/>
              <w:kern w:val="2"/>
              <w:sz w:val="24"/>
              <w:szCs w:val="24"/>
              <w:lang w:val="en-GB" w:eastAsia="en-GB"/>
              <w14:ligatures w14:val="standardContextual"/>
            </w:rPr>
          </w:pPr>
          <w:ins w:id="19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 List</w:t>
            </w:r>
            <w:r>
              <w:rPr>
                <w:noProof/>
                <w:webHidden/>
              </w:rPr>
              <w:tab/>
            </w:r>
            <w:r>
              <w:rPr>
                <w:noProof/>
                <w:webHidden/>
              </w:rPr>
              <w:fldChar w:fldCharType="begin"/>
            </w:r>
            <w:r>
              <w:rPr>
                <w:noProof/>
                <w:webHidden/>
              </w:rPr>
              <w:instrText xml:space="preserve"> PAGEREF _Toc197512308 \h </w:instrText>
            </w:r>
          </w:ins>
          <w:ins w:id="193" w:author="Andrew Instone-Cowie" w:date="2025-05-07T12:11:00Z" w16du:dateUtc="2025-05-07T11:11:00Z">
            <w:r>
              <w:rPr>
                <w:noProof/>
                <w:webHidden/>
              </w:rPr>
            </w:r>
          </w:ins>
          <w:r>
            <w:rPr>
              <w:noProof/>
              <w:webHidden/>
            </w:rPr>
            <w:fldChar w:fldCharType="separate"/>
          </w:r>
          <w:ins w:id="194" w:author="Andrew Instone-Cowie" w:date="2025-05-07T12:16:00Z" w16du:dateUtc="2025-05-07T11:16:00Z">
            <w:r w:rsidR="00424FD2">
              <w:rPr>
                <w:noProof/>
                <w:webHidden/>
              </w:rPr>
              <w:t>35</w:t>
            </w:r>
          </w:ins>
          <w:ins w:id="195" w:author="Andrew Instone-Cowie" w:date="2025-05-07T12:10:00Z" w16du:dateUtc="2025-05-07T11:10:00Z">
            <w:r>
              <w:rPr>
                <w:noProof/>
                <w:webHidden/>
              </w:rPr>
              <w:fldChar w:fldCharType="end"/>
            </w:r>
            <w:r w:rsidRPr="004353FC">
              <w:rPr>
                <w:rStyle w:val="Hyperlink"/>
                <w:noProof/>
              </w:rPr>
              <w:fldChar w:fldCharType="end"/>
            </w:r>
          </w:ins>
        </w:p>
        <w:p w14:paraId="728B8F00" w14:textId="6E8FB818" w:rsidR="008E778E" w:rsidRDefault="008E778E">
          <w:pPr>
            <w:pStyle w:val="TOC3"/>
            <w:tabs>
              <w:tab w:val="right" w:leader="dot" w:pos="9016"/>
            </w:tabs>
            <w:rPr>
              <w:ins w:id="196" w:author="Andrew Instone-Cowie" w:date="2025-05-07T12:10:00Z" w16du:dateUtc="2025-05-07T11:10:00Z"/>
              <w:noProof/>
              <w:kern w:val="2"/>
              <w:sz w:val="24"/>
              <w:szCs w:val="24"/>
              <w:lang w:val="en-GB" w:eastAsia="en-GB"/>
              <w14:ligatures w14:val="standardContextual"/>
            </w:rPr>
          </w:pPr>
          <w:ins w:id="19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"_Toc197512309"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Schematic</w:t>
            </w:r>
            <w:r>
              <w:rPr>
                <w:noProof/>
                <w:webHidden/>
              </w:rPr>
              <w:tab/>
            </w:r>
            <w:r>
              <w:rPr>
                <w:noProof/>
                <w:webHidden/>
              </w:rPr>
              <w:fldChar w:fldCharType="begin"/>
            </w:r>
            <w:r>
              <w:rPr>
                <w:noProof/>
                <w:webHidden/>
              </w:rPr>
              <w:instrText xml:space="preserve"> PAGEREF _Toc197512309 \h </w:instrText>
            </w:r>
          </w:ins>
          <w:ins w:id="198" w:author="Andrew Instone-Cowie" w:date="2025-05-07T12:11:00Z" w16du:dateUtc="2025-05-07T11:11:00Z">
            <w:r>
              <w:rPr>
                <w:noProof/>
                <w:webHidden/>
              </w:rPr>
            </w:r>
          </w:ins>
          <w:r>
            <w:rPr>
              <w:noProof/>
              <w:webHidden/>
            </w:rPr>
            <w:fldChar w:fldCharType="separate"/>
          </w:r>
          <w:ins w:id="199" w:author="Andrew Instone-Cowie" w:date="2025-05-07T12:16:00Z" w16du:dateUtc="2025-05-07T11:16:00Z">
            <w:r w:rsidR="00424FD2">
              <w:rPr>
                <w:noProof/>
                <w:webHidden/>
              </w:rPr>
              <w:t>36</w:t>
            </w:r>
          </w:ins>
          <w:ins w:id="200" w:author="Andrew Instone-Cowie" w:date="2025-05-07T12:10:00Z" w16du:dateUtc="2025-05-07T11:10:00Z">
            <w:r>
              <w:rPr>
                <w:noProof/>
                <w:webHidden/>
              </w:rPr>
              <w:fldChar w:fldCharType="end"/>
            </w:r>
            <w:r w:rsidRPr="004353FC">
              <w:rPr>
                <w:rStyle w:val="Hyperlink"/>
                <w:noProof/>
              </w:rPr>
              <w:fldChar w:fldCharType="end"/>
            </w:r>
          </w:ins>
        </w:p>
        <w:p w14:paraId="6EF9E51D" w14:textId="1890BE3F" w:rsidR="008E778E" w:rsidRDefault="008E778E">
          <w:pPr>
            <w:pStyle w:val="TOC3"/>
            <w:tabs>
              <w:tab w:val="right" w:leader="dot" w:pos="9016"/>
            </w:tabs>
            <w:rPr>
              <w:ins w:id="201" w:author="Andrew Instone-Cowie" w:date="2025-05-07T12:10:00Z" w16du:dateUtc="2025-05-07T11:10:00Z"/>
              <w:noProof/>
              <w:kern w:val="2"/>
              <w:sz w:val="24"/>
              <w:szCs w:val="24"/>
              <w:lang w:val="en-GB" w:eastAsia="en-GB"/>
              <w14:ligatures w14:val="standardContextual"/>
            </w:rPr>
          </w:pPr>
          <w:ins w:id="20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w:t>
            </w:r>
            <w:r>
              <w:rPr>
                <w:noProof/>
                <w:webHidden/>
              </w:rPr>
              <w:tab/>
            </w:r>
            <w:r>
              <w:rPr>
                <w:noProof/>
                <w:webHidden/>
              </w:rPr>
              <w:fldChar w:fldCharType="begin"/>
            </w:r>
            <w:r>
              <w:rPr>
                <w:noProof/>
                <w:webHidden/>
              </w:rPr>
              <w:instrText xml:space="preserve"> PAGEREF _Toc197512310 \h </w:instrText>
            </w:r>
          </w:ins>
          <w:ins w:id="203" w:author="Andrew Instone-Cowie" w:date="2025-05-07T12:11:00Z" w16du:dateUtc="2025-05-07T11:11:00Z">
            <w:r>
              <w:rPr>
                <w:noProof/>
                <w:webHidden/>
              </w:rPr>
            </w:r>
          </w:ins>
          <w:r>
            <w:rPr>
              <w:noProof/>
              <w:webHidden/>
            </w:rPr>
            <w:fldChar w:fldCharType="separate"/>
          </w:r>
          <w:ins w:id="204" w:author="Andrew Instone-Cowie" w:date="2025-05-07T12:16:00Z" w16du:dateUtc="2025-05-07T11:16:00Z">
            <w:r w:rsidR="00424FD2">
              <w:rPr>
                <w:noProof/>
                <w:webHidden/>
              </w:rPr>
              <w:t>37</w:t>
            </w:r>
          </w:ins>
          <w:ins w:id="205" w:author="Andrew Instone-Cowie" w:date="2025-05-07T12:10:00Z" w16du:dateUtc="2025-05-07T11:10:00Z">
            <w:r>
              <w:rPr>
                <w:noProof/>
                <w:webHidden/>
              </w:rPr>
              <w:fldChar w:fldCharType="end"/>
            </w:r>
            <w:r w:rsidRPr="004353FC">
              <w:rPr>
                <w:rStyle w:val="Hyperlink"/>
                <w:noProof/>
              </w:rPr>
              <w:fldChar w:fldCharType="end"/>
            </w:r>
          </w:ins>
        </w:p>
        <w:p w14:paraId="03D77BF4" w14:textId="2388A209" w:rsidR="008E778E" w:rsidRDefault="008E778E">
          <w:pPr>
            <w:pStyle w:val="TOC3"/>
            <w:tabs>
              <w:tab w:val="right" w:leader="dot" w:pos="9016"/>
            </w:tabs>
            <w:rPr>
              <w:ins w:id="206" w:author="Andrew Instone-Cowie" w:date="2025-05-07T12:10:00Z" w16du:dateUtc="2025-05-07T11:10:00Z"/>
              <w:noProof/>
              <w:kern w:val="2"/>
              <w:sz w:val="24"/>
              <w:szCs w:val="24"/>
              <w:lang w:val="en-GB" w:eastAsia="en-GB"/>
              <w14:ligatures w14:val="standardContextual"/>
            </w:rPr>
          </w:pPr>
          <w:ins w:id="20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Layout</w:t>
            </w:r>
            <w:r>
              <w:rPr>
                <w:noProof/>
                <w:webHidden/>
              </w:rPr>
              <w:tab/>
            </w:r>
            <w:r>
              <w:rPr>
                <w:noProof/>
                <w:webHidden/>
              </w:rPr>
              <w:fldChar w:fldCharType="begin"/>
            </w:r>
            <w:r>
              <w:rPr>
                <w:noProof/>
                <w:webHidden/>
              </w:rPr>
              <w:instrText xml:space="preserve"> PAGEREF _Toc197512311 \h </w:instrText>
            </w:r>
          </w:ins>
          <w:ins w:id="208" w:author="Andrew Instone-Cowie" w:date="2025-05-07T12:11:00Z" w16du:dateUtc="2025-05-07T11:11:00Z">
            <w:r>
              <w:rPr>
                <w:noProof/>
                <w:webHidden/>
              </w:rPr>
            </w:r>
          </w:ins>
          <w:r>
            <w:rPr>
              <w:noProof/>
              <w:webHidden/>
            </w:rPr>
            <w:fldChar w:fldCharType="separate"/>
          </w:r>
          <w:ins w:id="209" w:author="Andrew Instone-Cowie" w:date="2025-05-07T12:16:00Z" w16du:dateUtc="2025-05-07T11:16:00Z">
            <w:r w:rsidR="00424FD2">
              <w:rPr>
                <w:noProof/>
                <w:webHidden/>
              </w:rPr>
              <w:t>37</w:t>
            </w:r>
          </w:ins>
          <w:ins w:id="210" w:author="Andrew Instone-Cowie" w:date="2025-05-07T12:10:00Z" w16du:dateUtc="2025-05-07T11:10:00Z">
            <w:r>
              <w:rPr>
                <w:noProof/>
                <w:webHidden/>
              </w:rPr>
              <w:fldChar w:fldCharType="end"/>
            </w:r>
            <w:r w:rsidRPr="004353FC">
              <w:rPr>
                <w:rStyle w:val="Hyperlink"/>
                <w:noProof/>
              </w:rPr>
              <w:fldChar w:fldCharType="end"/>
            </w:r>
          </w:ins>
        </w:p>
        <w:p w14:paraId="7CBB0133" w14:textId="2D9029A6" w:rsidR="008E778E" w:rsidRDefault="008E778E">
          <w:pPr>
            <w:pStyle w:val="TOC3"/>
            <w:tabs>
              <w:tab w:val="right" w:leader="dot" w:pos="9016"/>
            </w:tabs>
            <w:rPr>
              <w:ins w:id="211" w:author="Andrew Instone-Cowie" w:date="2025-05-07T12:10:00Z" w16du:dateUtc="2025-05-07T11:10:00Z"/>
              <w:noProof/>
              <w:kern w:val="2"/>
              <w:sz w:val="24"/>
              <w:szCs w:val="24"/>
              <w:lang w:val="en-GB" w:eastAsia="en-GB"/>
              <w14:ligatures w14:val="standardContextual"/>
            </w:rPr>
          </w:pPr>
          <w:ins w:id="21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Construction</w:t>
            </w:r>
            <w:r>
              <w:rPr>
                <w:noProof/>
                <w:webHidden/>
              </w:rPr>
              <w:tab/>
            </w:r>
            <w:r>
              <w:rPr>
                <w:noProof/>
                <w:webHidden/>
              </w:rPr>
              <w:fldChar w:fldCharType="begin"/>
            </w:r>
            <w:r>
              <w:rPr>
                <w:noProof/>
                <w:webHidden/>
              </w:rPr>
              <w:instrText xml:space="preserve"> PAGEREF _Toc197512312 \h </w:instrText>
            </w:r>
          </w:ins>
          <w:ins w:id="213" w:author="Andrew Instone-Cowie" w:date="2025-05-07T12:11:00Z" w16du:dateUtc="2025-05-07T11:11:00Z">
            <w:r>
              <w:rPr>
                <w:noProof/>
                <w:webHidden/>
              </w:rPr>
            </w:r>
          </w:ins>
          <w:r>
            <w:rPr>
              <w:noProof/>
              <w:webHidden/>
            </w:rPr>
            <w:fldChar w:fldCharType="separate"/>
          </w:r>
          <w:ins w:id="214" w:author="Andrew Instone-Cowie" w:date="2025-05-07T12:16:00Z" w16du:dateUtc="2025-05-07T11:16:00Z">
            <w:r w:rsidR="00424FD2">
              <w:rPr>
                <w:noProof/>
                <w:webHidden/>
              </w:rPr>
              <w:t>37</w:t>
            </w:r>
          </w:ins>
          <w:ins w:id="215" w:author="Andrew Instone-Cowie" w:date="2025-05-07T12:10:00Z" w16du:dateUtc="2025-05-07T11:10:00Z">
            <w:r>
              <w:rPr>
                <w:noProof/>
                <w:webHidden/>
              </w:rPr>
              <w:fldChar w:fldCharType="end"/>
            </w:r>
            <w:r w:rsidRPr="004353FC">
              <w:rPr>
                <w:rStyle w:val="Hyperlink"/>
                <w:noProof/>
              </w:rPr>
              <w:fldChar w:fldCharType="end"/>
            </w:r>
          </w:ins>
        </w:p>
        <w:p w14:paraId="2D29FF42" w14:textId="5AAD5912" w:rsidR="008E778E" w:rsidRDefault="008E778E">
          <w:pPr>
            <w:pStyle w:val="TOC2"/>
            <w:tabs>
              <w:tab w:val="right" w:leader="dot" w:pos="9016"/>
            </w:tabs>
            <w:rPr>
              <w:ins w:id="216" w:author="Andrew Instone-Cowie" w:date="2025-05-07T12:10:00Z" w16du:dateUtc="2025-05-07T11:10:00Z"/>
              <w:rFonts w:eastAsiaTheme="minorEastAsia"/>
              <w:noProof/>
              <w:kern w:val="2"/>
              <w:sz w:val="24"/>
              <w:szCs w:val="24"/>
              <w:lang w:eastAsia="en-GB"/>
              <w14:ligatures w14:val="standardContextual"/>
            </w:rPr>
          </w:pPr>
          <w:ins w:id="21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Infra-Red &amp; Other Sensor Modules</w:t>
            </w:r>
            <w:r>
              <w:rPr>
                <w:noProof/>
                <w:webHidden/>
              </w:rPr>
              <w:tab/>
            </w:r>
            <w:r>
              <w:rPr>
                <w:noProof/>
                <w:webHidden/>
              </w:rPr>
              <w:fldChar w:fldCharType="begin"/>
            </w:r>
            <w:r>
              <w:rPr>
                <w:noProof/>
                <w:webHidden/>
              </w:rPr>
              <w:instrText xml:space="preserve"> PAGEREF _Toc197512313 \h </w:instrText>
            </w:r>
          </w:ins>
          <w:ins w:id="218" w:author="Andrew Instone-Cowie" w:date="2025-05-07T12:11:00Z" w16du:dateUtc="2025-05-07T11:11:00Z">
            <w:r>
              <w:rPr>
                <w:noProof/>
                <w:webHidden/>
              </w:rPr>
            </w:r>
          </w:ins>
          <w:r>
            <w:rPr>
              <w:noProof/>
              <w:webHidden/>
            </w:rPr>
            <w:fldChar w:fldCharType="separate"/>
          </w:r>
          <w:ins w:id="219" w:author="Andrew Instone-Cowie" w:date="2025-05-07T12:16:00Z" w16du:dateUtc="2025-05-07T11:16:00Z">
            <w:r w:rsidR="00424FD2">
              <w:rPr>
                <w:noProof/>
                <w:webHidden/>
              </w:rPr>
              <w:t>39</w:t>
            </w:r>
          </w:ins>
          <w:ins w:id="220" w:author="Andrew Instone-Cowie" w:date="2025-05-07T12:10:00Z" w16du:dateUtc="2025-05-07T11:10:00Z">
            <w:r>
              <w:rPr>
                <w:noProof/>
                <w:webHidden/>
              </w:rPr>
              <w:fldChar w:fldCharType="end"/>
            </w:r>
            <w:r w:rsidRPr="004353FC">
              <w:rPr>
                <w:rStyle w:val="Hyperlink"/>
                <w:noProof/>
              </w:rPr>
              <w:fldChar w:fldCharType="end"/>
            </w:r>
          </w:ins>
        </w:p>
        <w:p w14:paraId="3F325906" w14:textId="567DC830" w:rsidR="008E778E" w:rsidRDefault="008E778E">
          <w:pPr>
            <w:pStyle w:val="TOC3"/>
            <w:tabs>
              <w:tab w:val="right" w:leader="dot" w:pos="9016"/>
            </w:tabs>
            <w:rPr>
              <w:ins w:id="221" w:author="Andrew Instone-Cowie" w:date="2025-05-07T12:10:00Z" w16du:dateUtc="2025-05-07T11:10:00Z"/>
              <w:noProof/>
              <w:kern w:val="2"/>
              <w:sz w:val="24"/>
              <w:szCs w:val="24"/>
              <w:lang w:val="en-GB" w:eastAsia="en-GB"/>
              <w14:ligatures w14:val="standardContextual"/>
            </w:rPr>
          </w:pPr>
          <w:ins w:id="22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 List</w:t>
            </w:r>
            <w:r>
              <w:rPr>
                <w:noProof/>
                <w:webHidden/>
              </w:rPr>
              <w:tab/>
            </w:r>
            <w:r>
              <w:rPr>
                <w:noProof/>
                <w:webHidden/>
              </w:rPr>
              <w:fldChar w:fldCharType="begin"/>
            </w:r>
            <w:r>
              <w:rPr>
                <w:noProof/>
                <w:webHidden/>
              </w:rPr>
              <w:instrText xml:space="preserve"> PAGEREF _Toc197512314 \h </w:instrText>
            </w:r>
          </w:ins>
          <w:ins w:id="223" w:author="Andrew Instone-Cowie" w:date="2025-05-07T12:11:00Z" w16du:dateUtc="2025-05-07T11:11:00Z">
            <w:r>
              <w:rPr>
                <w:noProof/>
                <w:webHidden/>
              </w:rPr>
            </w:r>
          </w:ins>
          <w:r>
            <w:rPr>
              <w:noProof/>
              <w:webHidden/>
            </w:rPr>
            <w:fldChar w:fldCharType="separate"/>
          </w:r>
          <w:ins w:id="224" w:author="Andrew Instone-Cowie" w:date="2025-05-07T12:16:00Z" w16du:dateUtc="2025-05-07T11:16:00Z">
            <w:r w:rsidR="00424FD2">
              <w:rPr>
                <w:noProof/>
                <w:webHidden/>
              </w:rPr>
              <w:t>39</w:t>
            </w:r>
          </w:ins>
          <w:ins w:id="225" w:author="Andrew Instone-Cowie" w:date="2025-05-07T12:10:00Z" w16du:dateUtc="2025-05-07T11:10:00Z">
            <w:r>
              <w:rPr>
                <w:noProof/>
                <w:webHidden/>
              </w:rPr>
              <w:fldChar w:fldCharType="end"/>
            </w:r>
            <w:r w:rsidRPr="004353FC">
              <w:rPr>
                <w:rStyle w:val="Hyperlink"/>
                <w:noProof/>
              </w:rPr>
              <w:fldChar w:fldCharType="end"/>
            </w:r>
          </w:ins>
        </w:p>
        <w:p w14:paraId="098E110D" w14:textId="6A6E0550" w:rsidR="008E778E" w:rsidRDefault="008E778E">
          <w:pPr>
            <w:pStyle w:val="TOC3"/>
            <w:tabs>
              <w:tab w:val="right" w:leader="dot" w:pos="9016"/>
            </w:tabs>
            <w:rPr>
              <w:ins w:id="226" w:author="Andrew Instone-Cowie" w:date="2025-05-07T12:10:00Z" w16du:dateUtc="2025-05-07T11:10:00Z"/>
              <w:noProof/>
              <w:kern w:val="2"/>
              <w:sz w:val="24"/>
              <w:szCs w:val="24"/>
              <w:lang w:val="en-GB" w:eastAsia="en-GB"/>
              <w14:ligatures w14:val="standardContextual"/>
            </w:rPr>
          </w:pPr>
          <w:ins w:id="22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Schematic</w:t>
            </w:r>
            <w:r>
              <w:rPr>
                <w:noProof/>
                <w:webHidden/>
              </w:rPr>
              <w:tab/>
            </w:r>
            <w:r>
              <w:rPr>
                <w:noProof/>
                <w:webHidden/>
              </w:rPr>
              <w:fldChar w:fldCharType="begin"/>
            </w:r>
            <w:r>
              <w:rPr>
                <w:noProof/>
                <w:webHidden/>
              </w:rPr>
              <w:instrText xml:space="preserve"> PAGEREF _Toc197512315 \h </w:instrText>
            </w:r>
          </w:ins>
          <w:ins w:id="228" w:author="Andrew Instone-Cowie" w:date="2025-05-07T12:11:00Z" w16du:dateUtc="2025-05-07T11:11:00Z">
            <w:r>
              <w:rPr>
                <w:noProof/>
                <w:webHidden/>
              </w:rPr>
            </w:r>
          </w:ins>
          <w:r>
            <w:rPr>
              <w:noProof/>
              <w:webHidden/>
            </w:rPr>
            <w:fldChar w:fldCharType="separate"/>
          </w:r>
          <w:ins w:id="229" w:author="Andrew Instone-Cowie" w:date="2025-05-07T12:16:00Z" w16du:dateUtc="2025-05-07T11:16:00Z">
            <w:r w:rsidR="00424FD2">
              <w:rPr>
                <w:noProof/>
                <w:webHidden/>
              </w:rPr>
              <w:t>40</w:t>
            </w:r>
          </w:ins>
          <w:ins w:id="230" w:author="Andrew Instone-Cowie" w:date="2025-05-07T12:10:00Z" w16du:dateUtc="2025-05-07T11:10:00Z">
            <w:r>
              <w:rPr>
                <w:noProof/>
                <w:webHidden/>
              </w:rPr>
              <w:fldChar w:fldCharType="end"/>
            </w:r>
            <w:r w:rsidRPr="004353FC">
              <w:rPr>
                <w:rStyle w:val="Hyperlink"/>
                <w:noProof/>
              </w:rPr>
              <w:fldChar w:fldCharType="end"/>
            </w:r>
          </w:ins>
        </w:p>
        <w:p w14:paraId="2A30D958" w14:textId="2C6A4849" w:rsidR="008E778E" w:rsidRDefault="008E778E">
          <w:pPr>
            <w:pStyle w:val="TOC3"/>
            <w:tabs>
              <w:tab w:val="right" w:leader="dot" w:pos="9016"/>
            </w:tabs>
            <w:rPr>
              <w:ins w:id="231" w:author="Andrew Instone-Cowie" w:date="2025-05-07T12:10:00Z" w16du:dateUtc="2025-05-07T11:10:00Z"/>
              <w:noProof/>
              <w:kern w:val="2"/>
              <w:sz w:val="24"/>
              <w:szCs w:val="24"/>
              <w:lang w:val="en-GB" w:eastAsia="en-GB"/>
              <w14:ligatures w14:val="standardContextual"/>
            </w:rPr>
          </w:pPr>
          <w:ins w:id="23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Layout</w:t>
            </w:r>
            <w:r>
              <w:rPr>
                <w:noProof/>
                <w:webHidden/>
              </w:rPr>
              <w:tab/>
            </w:r>
            <w:r>
              <w:rPr>
                <w:noProof/>
                <w:webHidden/>
              </w:rPr>
              <w:fldChar w:fldCharType="begin"/>
            </w:r>
            <w:r>
              <w:rPr>
                <w:noProof/>
                <w:webHidden/>
              </w:rPr>
              <w:instrText xml:space="preserve"> PAGEREF _Toc197512316 \h </w:instrText>
            </w:r>
          </w:ins>
          <w:ins w:id="233" w:author="Andrew Instone-Cowie" w:date="2025-05-07T12:11:00Z" w16du:dateUtc="2025-05-07T11:11:00Z">
            <w:r>
              <w:rPr>
                <w:noProof/>
                <w:webHidden/>
              </w:rPr>
            </w:r>
          </w:ins>
          <w:r>
            <w:rPr>
              <w:noProof/>
              <w:webHidden/>
            </w:rPr>
            <w:fldChar w:fldCharType="separate"/>
          </w:r>
          <w:ins w:id="234" w:author="Andrew Instone-Cowie" w:date="2025-05-07T12:16:00Z" w16du:dateUtc="2025-05-07T11:16:00Z">
            <w:r w:rsidR="00424FD2">
              <w:rPr>
                <w:noProof/>
                <w:webHidden/>
              </w:rPr>
              <w:t>41</w:t>
            </w:r>
          </w:ins>
          <w:ins w:id="235" w:author="Andrew Instone-Cowie" w:date="2025-05-07T12:10:00Z" w16du:dateUtc="2025-05-07T11:10:00Z">
            <w:r>
              <w:rPr>
                <w:noProof/>
                <w:webHidden/>
              </w:rPr>
              <w:fldChar w:fldCharType="end"/>
            </w:r>
            <w:r w:rsidRPr="004353FC">
              <w:rPr>
                <w:rStyle w:val="Hyperlink"/>
                <w:noProof/>
              </w:rPr>
              <w:fldChar w:fldCharType="end"/>
            </w:r>
          </w:ins>
        </w:p>
        <w:p w14:paraId="2F0ED299" w14:textId="04BDD9FE" w:rsidR="008E778E" w:rsidRDefault="008E778E">
          <w:pPr>
            <w:pStyle w:val="TOC3"/>
            <w:tabs>
              <w:tab w:val="right" w:leader="dot" w:pos="9016"/>
            </w:tabs>
            <w:rPr>
              <w:ins w:id="236" w:author="Andrew Instone-Cowie" w:date="2025-05-07T12:10:00Z" w16du:dateUtc="2025-05-07T11:10:00Z"/>
              <w:noProof/>
              <w:kern w:val="2"/>
              <w:sz w:val="24"/>
              <w:szCs w:val="24"/>
              <w:lang w:val="en-GB" w:eastAsia="en-GB"/>
              <w14:ligatures w14:val="standardContextual"/>
            </w:rPr>
          </w:pPr>
          <w:ins w:id="23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Construction</w:t>
            </w:r>
            <w:r>
              <w:rPr>
                <w:noProof/>
                <w:webHidden/>
              </w:rPr>
              <w:tab/>
            </w:r>
            <w:r>
              <w:rPr>
                <w:noProof/>
                <w:webHidden/>
              </w:rPr>
              <w:fldChar w:fldCharType="begin"/>
            </w:r>
            <w:r>
              <w:rPr>
                <w:noProof/>
                <w:webHidden/>
              </w:rPr>
              <w:instrText xml:space="preserve"> PAGEREF _Toc197512317 \h </w:instrText>
            </w:r>
          </w:ins>
          <w:ins w:id="238" w:author="Andrew Instone-Cowie" w:date="2025-05-07T12:11:00Z" w16du:dateUtc="2025-05-07T11:11:00Z">
            <w:r>
              <w:rPr>
                <w:noProof/>
                <w:webHidden/>
              </w:rPr>
            </w:r>
          </w:ins>
          <w:r>
            <w:rPr>
              <w:noProof/>
              <w:webHidden/>
            </w:rPr>
            <w:fldChar w:fldCharType="separate"/>
          </w:r>
          <w:ins w:id="239" w:author="Andrew Instone-Cowie" w:date="2025-05-07T12:16:00Z" w16du:dateUtc="2025-05-07T11:16:00Z">
            <w:r w:rsidR="00424FD2">
              <w:rPr>
                <w:noProof/>
                <w:webHidden/>
              </w:rPr>
              <w:t>41</w:t>
            </w:r>
          </w:ins>
          <w:ins w:id="240" w:author="Andrew Instone-Cowie" w:date="2025-05-07T12:10:00Z" w16du:dateUtc="2025-05-07T11:10:00Z">
            <w:r>
              <w:rPr>
                <w:noProof/>
                <w:webHidden/>
              </w:rPr>
              <w:fldChar w:fldCharType="end"/>
            </w:r>
            <w:r w:rsidRPr="004353FC">
              <w:rPr>
                <w:rStyle w:val="Hyperlink"/>
                <w:noProof/>
              </w:rPr>
              <w:fldChar w:fldCharType="end"/>
            </w:r>
          </w:ins>
        </w:p>
        <w:p w14:paraId="66B1F1F3" w14:textId="4E60B477" w:rsidR="008E778E" w:rsidRDefault="008E778E">
          <w:pPr>
            <w:pStyle w:val="TOC3"/>
            <w:tabs>
              <w:tab w:val="right" w:leader="dot" w:pos="9016"/>
            </w:tabs>
            <w:rPr>
              <w:ins w:id="241" w:author="Andrew Instone-Cowie" w:date="2025-05-07T12:10:00Z" w16du:dateUtc="2025-05-07T11:10:00Z"/>
              <w:noProof/>
              <w:kern w:val="2"/>
              <w:sz w:val="24"/>
              <w:szCs w:val="24"/>
              <w:lang w:val="en-GB" w:eastAsia="en-GB"/>
              <w14:ligatures w14:val="standardContextual"/>
            </w:rPr>
          </w:pPr>
          <w:ins w:id="24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Infra-Red Sensor</w:t>
            </w:r>
            <w:r>
              <w:rPr>
                <w:noProof/>
                <w:webHidden/>
              </w:rPr>
              <w:tab/>
            </w:r>
            <w:r>
              <w:rPr>
                <w:noProof/>
                <w:webHidden/>
              </w:rPr>
              <w:fldChar w:fldCharType="begin"/>
            </w:r>
            <w:r>
              <w:rPr>
                <w:noProof/>
                <w:webHidden/>
              </w:rPr>
              <w:instrText xml:space="preserve"> PAGEREF _Toc197512318 \h </w:instrText>
            </w:r>
          </w:ins>
          <w:ins w:id="243" w:author="Andrew Instone-Cowie" w:date="2025-05-07T12:11:00Z" w16du:dateUtc="2025-05-07T11:11:00Z">
            <w:r>
              <w:rPr>
                <w:noProof/>
                <w:webHidden/>
              </w:rPr>
            </w:r>
          </w:ins>
          <w:r>
            <w:rPr>
              <w:noProof/>
              <w:webHidden/>
            </w:rPr>
            <w:fldChar w:fldCharType="separate"/>
          </w:r>
          <w:ins w:id="244" w:author="Andrew Instone-Cowie" w:date="2025-05-07T12:16:00Z" w16du:dateUtc="2025-05-07T11:16:00Z">
            <w:r w:rsidR="00424FD2">
              <w:rPr>
                <w:noProof/>
                <w:webHidden/>
              </w:rPr>
              <w:t>43</w:t>
            </w:r>
          </w:ins>
          <w:ins w:id="245" w:author="Andrew Instone-Cowie" w:date="2025-05-07T12:10:00Z" w16du:dateUtc="2025-05-07T11:10:00Z">
            <w:r>
              <w:rPr>
                <w:noProof/>
                <w:webHidden/>
              </w:rPr>
              <w:fldChar w:fldCharType="end"/>
            </w:r>
            <w:r w:rsidRPr="004353FC">
              <w:rPr>
                <w:rStyle w:val="Hyperlink"/>
                <w:noProof/>
              </w:rPr>
              <w:fldChar w:fldCharType="end"/>
            </w:r>
          </w:ins>
        </w:p>
        <w:p w14:paraId="539BE439" w14:textId="3F061672" w:rsidR="008E778E" w:rsidRDefault="008E778E">
          <w:pPr>
            <w:pStyle w:val="TOC2"/>
            <w:tabs>
              <w:tab w:val="right" w:leader="dot" w:pos="9016"/>
            </w:tabs>
            <w:rPr>
              <w:ins w:id="246" w:author="Andrew Instone-Cowie" w:date="2025-05-07T12:10:00Z" w16du:dateUtc="2025-05-07T11:10:00Z"/>
              <w:rFonts w:eastAsiaTheme="minorEastAsia"/>
              <w:noProof/>
              <w:kern w:val="2"/>
              <w:sz w:val="24"/>
              <w:szCs w:val="24"/>
              <w:lang w:eastAsia="en-GB"/>
              <w14:ligatures w14:val="standardContextual"/>
            </w:rPr>
          </w:pPr>
          <w:ins w:id="24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"_Toc197512319"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Enclosures</w:t>
            </w:r>
            <w:r>
              <w:rPr>
                <w:noProof/>
                <w:webHidden/>
              </w:rPr>
              <w:tab/>
            </w:r>
            <w:r>
              <w:rPr>
                <w:noProof/>
                <w:webHidden/>
              </w:rPr>
              <w:fldChar w:fldCharType="begin"/>
            </w:r>
            <w:r>
              <w:rPr>
                <w:noProof/>
                <w:webHidden/>
              </w:rPr>
              <w:instrText xml:space="preserve"> PAGEREF _Toc197512319 \h </w:instrText>
            </w:r>
          </w:ins>
          <w:ins w:id="248" w:author="Andrew Instone-Cowie" w:date="2025-05-07T12:11:00Z" w16du:dateUtc="2025-05-07T11:11:00Z">
            <w:r>
              <w:rPr>
                <w:noProof/>
                <w:webHidden/>
              </w:rPr>
            </w:r>
          </w:ins>
          <w:r>
            <w:rPr>
              <w:noProof/>
              <w:webHidden/>
            </w:rPr>
            <w:fldChar w:fldCharType="separate"/>
          </w:r>
          <w:ins w:id="249" w:author="Andrew Instone-Cowie" w:date="2025-05-07T12:16:00Z" w16du:dateUtc="2025-05-07T11:16:00Z">
            <w:r w:rsidR="00424FD2">
              <w:rPr>
                <w:noProof/>
                <w:webHidden/>
              </w:rPr>
              <w:t>44</w:t>
            </w:r>
          </w:ins>
          <w:ins w:id="250" w:author="Andrew Instone-Cowie" w:date="2025-05-07T12:10:00Z" w16du:dateUtc="2025-05-07T11:10:00Z">
            <w:r>
              <w:rPr>
                <w:noProof/>
                <w:webHidden/>
              </w:rPr>
              <w:fldChar w:fldCharType="end"/>
            </w:r>
            <w:r w:rsidRPr="004353FC">
              <w:rPr>
                <w:rStyle w:val="Hyperlink"/>
                <w:noProof/>
              </w:rPr>
              <w:fldChar w:fldCharType="end"/>
            </w:r>
          </w:ins>
        </w:p>
        <w:p w14:paraId="1E8F3C98" w14:textId="4A5329D6" w:rsidR="008E778E" w:rsidRDefault="008E778E">
          <w:pPr>
            <w:pStyle w:val="TOC3"/>
            <w:tabs>
              <w:tab w:val="right" w:leader="dot" w:pos="9016"/>
            </w:tabs>
            <w:rPr>
              <w:ins w:id="251" w:author="Andrew Instone-Cowie" w:date="2025-05-07T12:10:00Z" w16du:dateUtc="2025-05-07T11:10:00Z"/>
              <w:noProof/>
              <w:kern w:val="2"/>
              <w:sz w:val="24"/>
              <w:szCs w:val="24"/>
              <w:lang w:val="en-GB" w:eastAsia="en-GB"/>
              <w14:ligatures w14:val="standardContextual"/>
            </w:rPr>
          </w:pPr>
          <w:ins w:id="25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Parts List</w:t>
            </w:r>
            <w:r>
              <w:rPr>
                <w:noProof/>
                <w:webHidden/>
              </w:rPr>
              <w:tab/>
            </w:r>
            <w:r>
              <w:rPr>
                <w:noProof/>
                <w:webHidden/>
              </w:rPr>
              <w:fldChar w:fldCharType="begin"/>
            </w:r>
            <w:r>
              <w:rPr>
                <w:noProof/>
                <w:webHidden/>
              </w:rPr>
              <w:instrText xml:space="preserve"> PAGEREF _Toc197512320 \h </w:instrText>
            </w:r>
          </w:ins>
          <w:ins w:id="253" w:author="Andrew Instone-Cowie" w:date="2025-05-07T12:11:00Z" w16du:dateUtc="2025-05-07T11:11:00Z">
            <w:r>
              <w:rPr>
                <w:noProof/>
                <w:webHidden/>
              </w:rPr>
            </w:r>
          </w:ins>
          <w:r>
            <w:rPr>
              <w:noProof/>
              <w:webHidden/>
            </w:rPr>
            <w:fldChar w:fldCharType="separate"/>
          </w:r>
          <w:ins w:id="254" w:author="Andrew Instone-Cowie" w:date="2025-05-07T12:16:00Z" w16du:dateUtc="2025-05-07T11:16:00Z">
            <w:r w:rsidR="00424FD2">
              <w:rPr>
                <w:noProof/>
                <w:webHidden/>
              </w:rPr>
              <w:t>44</w:t>
            </w:r>
          </w:ins>
          <w:ins w:id="255" w:author="Andrew Instone-Cowie" w:date="2025-05-07T12:10:00Z" w16du:dateUtc="2025-05-07T11:10:00Z">
            <w:r>
              <w:rPr>
                <w:noProof/>
                <w:webHidden/>
              </w:rPr>
              <w:fldChar w:fldCharType="end"/>
            </w:r>
            <w:r w:rsidRPr="004353FC">
              <w:rPr>
                <w:rStyle w:val="Hyperlink"/>
                <w:noProof/>
              </w:rPr>
              <w:fldChar w:fldCharType="end"/>
            </w:r>
          </w:ins>
        </w:p>
        <w:p w14:paraId="78145D8B" w14:textId="7E7EE36F" w:rsidR="008E778E" w:rsidRDefault="008E778E">
          <w:pPr>
            <w:pStyle w:val="TOC3"/>
            <w:tabs>
              <w:tab w:val="right" w:leader="dot" w:pos="9016"/>
            </w:tabs>
            <w:rPr>
              <w:ins w:id="256" w:author="Andrew Instone-Cowie" w:date="2025-05-07T12:10:00Z" w16du:dateUtc="2025-05-07T11:10:00Z"/>
              <w:noProof/>
              <w:kern w:val="2"/>
              <w:sz w:val="24"/>
              <w:szCs w:val="24"/>
              <w:lang w:val="en-GB" w:eastAsia="en-GB"/>
              <w14:ligatures w14:val="standardContextual"/>
            </w:rPr>
          </w:pPr>
          <w:ins w:id="25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Interface &amp; Power Modules Enclosure</w:t>
            </w:r>
            <w:r>
              <w:rPr>
                <w:noProof/>
                <w:webHidden/>
              </w:rPr>
              <w:tab/>
            </w:r>
            <w:r>
              <w:rPr>
                <w:noProof/>
                <w:webHidden/>
              </w:rPr>
              <w:fldChar w:fldCharType="begin"/>
            </w:r>
            <w:r>
              <w:rPr>
                <w:noProof/>
                <w:webHidden/>
              </w:rPr>
              <w:instrText xml:space="preserve"> PAGEREF _Toc197512321 \h </w:instrText>
            </w:r>
          </w:ins>
          <w:ins w:id="258" w:author="Andrew Instone-Cowie" w:date="2025-05-07T12:11:00Z" w16du:dateUtc="2025-05-07T11:11:00Z">
            <w:r>
              <w:rPr>
                <w:noProof/>
                <w:webHidden/>
              </w:rPr>
            </w:r>
          </w:ins>
          <w:r>
            <w:rPr>
              <w:noProof/>
              <w:webHidden/>
            </w:rPr>
            <w:fldChar w:fldCharType="separate"/>
          </w:r>
          <w:ins w:id="259" w:author="Andrew Instone-Cowie" w:date="2025-05-07T12:16:00Z" w16du:dateUtc="2025-05-07T11:16:00Z">
            <w:r w:rsidR="00424FD2">
              <w:rPr>
                <w:noProof/>
                <w:webHidden/>
              </w:rPr>
              <w:t>45</w:t>
            </w:r>
          </w:ins>
          <w:ins w:id="260" w:author="Andrew Instone-Cowie" w:date="2025-05-07T12:10:00Z" w16du:dateUtc="2025-05-07T11:10:00Z">
            <w:r>
              <w:rPr>
                <w:noProof/>
                <w:webHidden/>
              </w:rPr>
              <w:fldChar w:fldCharType="end"/>
            </w:r>
            <w:r w:rsidRPr="004353FC">
              <w:rPr>
                <w:rStyle w:val="Hyperlink"/>
                <w:noProof/>
              </w:rPr>
              <w:fldChar w:fldCharType="end"/>
            </w:r>
          </w:ins>
        </w:p>
        <w:p w14:paraId="4055A4E4" w14:textId="35A13361" w:rsidR="008E778E" w:rsidRDefault="008E778E">
          <w:pPr>
            <w:pStyle w:val="TOC3"/>
            <w:tabs>
              <w:tab w:val="right" w:leader="dot" w:pos="9016"/>
            </w:tabs>
            <w:rPr>
              <w:ins w:id="261" w:author="Andrew Instone-Cowie" w:date="2025-05-07T12:10:00Z" w16du:dateUtc="2025-05-07T11:10:00Z"/>
              <w:noProof/>
              <w:kern w:val="2"/>
              <w:sz w:val="24"/>
              <w:szCs w:val="24"/>
              <w:lang w:val="en-GB" w:eastAsia="en-GB"/>
              <w14:ligatures w14:val="standardContextual"/>
            </w:rPr>
          </w:pPr>
          <w:ins w:id="26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 Sub Serial Connector Alternative Drilling</w:t>
            </w:r>
            <w:r>
              <w:rPr>
                <w:noProof/>
                <w:webHidden/>
              </w:rPr>
              <w:tab/>
            </w:r>
            <w:r>
              <w:rPr>
                <w:noProof/>
                <w:webHidden/>
              </w:rPr>
              <w:fldChar w:fldCharType="begin"/>
            </w:r>
            <w:r>
              <w:rPr>
                <w:noProof/>
                <w:webHidden/>
              </w:rPr>
              <w:instrText xml:space="preserve"> PAGEREF _Toc197512322 \h </w:instrText>
            </w:r>
          </w:ins>
          <w:ins w:id="263" w:author="Andrew Instone-Cowie" w:date="2025-05-07T12:11:00Z" w16du:dateUtc="2025-05-07T11:11:00Z">
            <w:r>
              <w:rPr>
                <w:noProof/>
                <w:webHidden/>
              </w:rPr>
            </w:r>
          </w:ins>
          <w:r>
            <w:rPr>
              <w:noProof/>
              <w:webHidden/>
            </w:rPr>
            <w:fldChar w:fldCharType="separate"/>
          </w:r>
          <w:ins w:id="264" w:author="Andrew Instone-Cowie" w:date="2025-05-07T12:16:00Z" w16du:dateUtc="2025-05-07T11:16:00Z">
            <w:r w:rsidR="00424FD2">
              <w:rPr>
                <w:noProof/>
                <w:webHidden/>
              </w:rPr>
              <w:t>46</w:t>
            </w:r>
          </w:ins>
          <w:ins w:id="265" w:author="Andrew Instone-Cowie" w:date="2025-05-07T12:10:00Z" w16du:dateUtc="2025-05-07T11:10:00Z">
            <w:r>
              <w:rPr>
                <w:noProof/>
                <w:webHidden/>
              </w:rPr>
              <w:fldChar w:fldCharType="end"/>
            </w:r>
            <w:r w:rsidRPr="004353FC">
              <w:rPr>
                <w:rStyle w:val="Hyperlink"/>
                <w:noProof/>
              </w:rPr>
              <w:fldChar w:fldCharType="end"/>
            </w:r>
          </w:ins>
        </w:p>
        <w:p w14:paraId="30A3A15C" w14:textId="2EA8018D" w:rsidR="008E778E" w:rsidRDefault="008E778E">
          <w:pPr>
            <w:pStyle w:val="TOC3"/>
            <w:tabs>
              <w:tab w:val="right" w:leader="dot" w:pos="9016"/>
            </w:tabs>
            <w:rPr>
              <w:ins w:id="266" w:author="Andrew Instone-Cowie" w:date="2025-05-07T12:10:00Z" w16du:dateUtc="2025-05-07T11:10:00Z"/>
              <w:noProof/>
              <w:kern w:val="2"/>
              <w:sz w:val="24"/>
              <w:szCs w:val="24"/>
              <w:lang w:val="en-GB" w:eastAsia="en-GB"/>
              <w14:ligatures w14:val="standardContextual"/>
            </w:rPr>
          </w:pPr>
          <w:ins w:id="26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Magneto-Resistive Sensor Module Enclosure</w:t>
            </w:r>
            <w:r>
              <w:rPr>
                <w:noProof/>
                <w:webHidden/>
              </w:rPr>
              <w:tab/>
            </w:r>
            <w:r>
              <w:rPr>
                <w:noProof/>
                <w:webHidden/>
              </w:rPr>
              <w:fldChar w:fldCharType="begin"/>
            </w:r>
            <w:r>
              <w:rPr>
                <w:noProof/>
                <w:webHidden/>
              </w:rPr>
              <w:instrText xml:space="preserve"> PAGEREF _Toc197512323 \h </w:instrText>
            </w:r>
          </w:ins>
          <w:ins w:id="268" w:author="Andrew Instone-Cowie" w:date="2025-05-07T12:11:00Z" w16du:dateUtc="2025-05-07T11:11:00Z">
            <w:r>
              <w:rPr>
                <w:noProof/>
                <w:webHidden/>
              </w:rPr>
            </w:r>
          </w:ins>
          <w:r>
            <w:rPr>
              <w:noProof/>
              <w:webHidden/>
            </w:rPr>
            <w:fldChar w:fldCharType="separate"/>
          </w:r>
          <w:ins w:id="269" w:author="Andrew Instone-Cowie" w:date="2025-05-07T12:16:00Z" w16du:dateUtc="2025-05-07T11:16:00Z">
            <w:r w:rsidR="00424FD2">
              <w:rPr>
                <w:noProof/>
                <w:webHidden/>
              </w:rPr>
              <w:t>46</w:t>
            </w:r>
          </w:ins>
          <w:ins w:id="270" w:author="Andrew Instone-Cowie" w:date="2025-05-07T12:10:00Z" w16du:dateUtc="2025-05-07T11:10:00Z">
            <w:r>
              <w:rPr>
                <w:noProof/>
                <w:webHidden/>
              </w:rPr>
              <w:fldChar w:fldCharType="end"/>
            </w:r>
            <w:r w:rsidRPr="004353FC">
              <w:rPr>
                <w:rStyle w:val="Hyperlink"/>
                <w:noProof/>
              </w:rPr>
              <w:fldChar w:fldCharType="end"/>
            </w:r>
          </w:ins>
        </w:p>
        <w:p w14:paraId="10721ACB" w14:textId="6C0A0713" w:rsidR="008E778E" w:rsidRDefault="008E778E">
          <w:pPr>
            <w:pStyle w:val="TOC3"/>
            <w:tabs>
              <w:tab w:val="right" w:leader="dot" w:pos="9016"/>
            </w:tabs>
            <w:rPr>
              <w:ins w:id="271" w:author="Andrew Instone-Cowie" w:date="2025-05-07T12:10:00Z" w16du:dateUtc="2025-05-07T11:10:00Z"/>
              <w:noProof/>
              <w:kern w:val="2"/>
              <w:sz w:val="24"/>
              <w:szCs w:val="24"/>
              <w:lang w:val="en-GB" w:eastAsia="en-GB"/>
              <w14:ligatures w14:val="standardContextual"/>
            </w:rPr>
          </w:pPr>
          <w:ins w:id="27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Infra-Red Sensor Module Enclosure</w:t>
            </w:r>
            <w:r>
              <w:rPr>
                <w:noProof/>
                <w:webHidden/>
              </w:rPr>
              <w:tab/>
            </w:r>
            <w:r>
              <w:rPr>
                <w:noProof/>
                <w:webHidden/>
              </w:rPr>
              <w:fldChar w:fldCharType="begin"/>
            </w:r>
            <w:r>
              <w:rPr>
                <w:noProof/>
                <w:webHidden/>
              </w:rPr>
              <w:instrText xml:space="preserve"> PAGEREF _Toc197512324 \h </w:instrText>
            </w:r>
          </w:ins>
          <w:ins w:id="273" w:author="Andrew Instone-Cowie" w:date="2025-05-07T12:11:00Z" w16du:dateUtc="2025-05-07T11:11:00Z">
            <w:r>
              <w:rPr>
                <w:noProof/>
                <w:webHidden/>
              </w:rPr>
            </w:r>
          </w:ins>
          <w:r>
            <w:rPr>
              <w:noProof/>
              <w:webHidden/>
            </w:rPr>
            <w:fldChar w:fldCharType="separate"/>
          </w:r>
          <w:ins w:id="274" w:author="Andrew Instone-Cowie" w:date="2025-05-07T12:16:00Z" w16du:dateUtc="2025-05-07T11:16:00Z">
            <w:r w:rsidR="00424FD2">
              <w:rPr>
                <w:noProof/>
                <w:webHidden/>
              </w:rPr>
              <w:t>47</w:t>
            </w:r>
          </w:ins>
          <w:ins w:id="275" w:author="Andrew Instone-Cowie" w:date="2025-05-07T12:10:00Z" w16du:dateUtc="2025-05-07T11:10:00Z">
            <w:r>
              <w:rPr>
                <w:noProof/>
                <w:webHidden/>
              </w:rPr>
              <w:fldChar w:fldCharType="end"/>
            </w:r>
            <w:r w:rsidRPr="004353FC">
              <w:rPr>
                <w:rStyle w:val="Hyperlink"/>
                <w:noProof/>
              </w:rPr>
              <w:fldChar w:fldCharType="end"/>
            </w:r>
          </w:ins>
        </w:p>
        <w:p w14:paraId="047AA575" w14:textId="3E1EB10A" w:rsidR="008E778E" w:rsidRDefault="008E778E">
          <w:pPr>
            <w:pStyle w:val="TOC3"/>
            <w:tabs>
              <w:tab w:val="right" w:leader="dot" w:pos="9016"/>
            </w:tabs>
            <w:rPr>
              <w:ins w:id="276" w:author="Andrew Instone-Cowie" w:date="2025-05-07T12:10:00Z" w16du:dateUtc="2025-05-07T11:10:00Z"/>
              <w:noProof/>
              <w:kern w:val="2"/>
              <w:sz w:val="24"/>
              <w:szCs w:val="24"/>
              <w:lang w:val="en-GB" w:eastAsia="en-GB"/>
              <w14:ligatures w14:val="standardContextual"/>
            </w:rPr>
          </w:pPr>
          <w:ins w:id="27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PCB Mounting Hardware</w:t>
            </w:r>
            <w:r>
              <w:rPr>
                <w:noProof/>
                <w:webHidden/>
              </w:rPr>
              <w:tab/>
            </w:r>
            <w:r>
              <w:rPr>
                <w:noProof/>
                <w:webHidden/>
              </w:rPr>
              <w:fldChar w:fldCharType="begin"/>
            </w:r>
            <w:r>
              <w:rPr>
                <w:noProof/>
                <w:webHidden/>
              </w:rPr>
              <w:instrText xml:space="preserve"> PAGEREF _Toc197512325 \h </w:instrText>
            </w:r>
          </w:ins>
          <w:ins w:id="278" w:author="Andrew Instone-Cowie" w:date="2025-05-07T12:11:00Z" w16du:dateUtc="2025-05-07T11:11:00Z">
            <w:r>
              <w:rPr>
                <w:noProof/>
                <w:webHidden/>
              </w:rPr>
            </w:r>
          </w:ins>
          <w:r>
            <w:rPr>
              <w:noProof/>
              <w:webHidden/>
            </w:rPr>
            <w:fldChar w:fldCharType="separate"/>
          </w:r>
          <w:ins w:id="279" w:author="Andrew Instone-Cowie" w:date="2025-05-07T12:16:00Z" w16du:dateUtc="2025-05-07T11:16:00Z">
            <w:r w:rsidR="00424FD2">
              <w:rPr>
                <w:noProof/>
                <w:webHidden/>
              </w:rPr>
              <w:t>47</w:t>
            </w:r>
          </w:ins>
          <w:ins w:id="280" w:author="Andrew Instone-Cowie" w:date="2025-05-07T12:10:00Z" w16du:dateUtc="2025-05-07T11:10:00Z">
            <w:r>
              <w:rPr>
                <w:noProof/>
                <w:webHidden/>
              </w:rPr>
              <w:fldChar w:fldCharType="end"/>
            </w:r>
            <w:r w:rsidRPr="004353FC">
              <w:rPr>
                <w:rStyle w:val="Hyperlink"/>
                <w:noProof/>
              </w:rPr>
              <w:fldChar w:fldCharType="end"/>
            </w:r>
          </w:ins>
        </w:p>
        <w:p w14:paraId="702A2675" w14:textId="0CD2F2D5" w:rsidR="008E778E" w:rsidRDefault="008E778E">
          <w:pPr>
            <w:pStyle w:val="TOC3"/>
            <w:tabs>
              <w:tab w:val="right" w:leader="dot" w:pos="9016"/>
            </w:tabs>
            <w:rPr>
              <w:ins w:id="281" w:author="Andrew Instone-Cowie" w:date="2025-05-07T12:10:00Z" w16du:dateUtc="2025-05-07T11:10:00Z"/>
              <w:noProof/>
              <w:kern w:val="2"/>
              <w:sz w:val="24"/>
              <w:szCs w:val="24"/>
              <w:lang w:val="en-GB" w:eastAsia="en-GB"/>
              <w14:ligatures w14:val="standardContextual"/>
            </w:rPr>
          </w:pPr>
          <w:ins w:id="28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Grommets</w:t>
            </w:r>
            <w:r>
              <w:rPr>
                <w:noProof/>
                <w:webHidden/>
              </w:rPr>
              <w:tab/>
            </w:r>
            <w:r>
              <w:rPr>
                <w:noProof/>
                <w:webHidden/>
              </w:rPr>
              <w:fldChar w:fldCharType="begin"/>
            </w:r>
            <w:r>
              <w:rPr>
                <w:noProof/>
                <w:webHidden/>
              </w:rPr>
              <w:instrText xml:space="preserve"> PAGEREF _Toc197512326 \h </w:instrText>
            </w:r>
          </w:ins>
          <w:ins w:id="283" w:author="Andrew Instone-Cowie" w:date="2025-05-07T12:11:00Z" w16du:dateUtc="2025-05-07T11:11:00Z">
            <w:r>
              <w:rPr>
                <w:noProof/>
                <w:webHidden/>
              </w:rPr>
            </w:r>
          </w:ins>
          <w:r>
            <w:rPr>
              <w:noProof/>
              <w:webHidden/>
            </w:rPr>
            <w:fldChar w:fldCharType="separate"/>
          </w:r>
          <w:ins w:id="284" w:author="Andrew Instone-Cowie" w:date="2025-05-07T12:16:00Z" w16du:dateUtc="2025-05-07T11:16:00Z">
            <w:r w:rsidR="00424FD2">
              <w:rPr>
                <w:noProof/>
                <w:webHidden/>
              </w:rPr>
              <w:t>48</w:t>
            </w:r>
          </w:ins>
          <w:ins w:id="285" w:author="Andrew Instone-Cowie" w:date="2025-05-07T12:10:00Z" w16du:dateUtc="2025-05-07T11:10:00Z">
            <w:r>
              <w:rPr>
                <w:noProof/>
                <w:webHidden/>
              </w:rPr>
              <w:fldChar w:fldCharType="end"/>
            </w:r>
            <w:r w:rsidRPr="004353FC">
              <w:rPr>
                <w:rStyle w:val="Hyperlink"/>
                <w:noProof/>
              </w:rPr>
              <w:fldChar w:fldCharType="end"/>
            </w:r>
          </w:ins>
        </w:p>
        <w:p w14:paraId="1C12561C" w14:textId="77B658FE" w:rsidR="008E778E" w:rsidRDefault="008E778E">
          <w:pPr>
            <w:pStyle w:val="TOC2"/>
            <w:tabs>
              <w:tab w:val="right" w:leader="dot" w:pos="9016"/>
            </w:tabs>
            <w:rPr>
              <w:ins w:id="286" w:author="Andrew Instone-Cowie" w:date="2025-05-07T12:10:00Z" w16du:dateUtc="2025-05-07T11:10:00Z"/>
              <w:rFonts w:eastAsiaTheme="minorEastAsia"/>
              <w:noProof/>
              <w:kern w:val="2"/>
              <w:sz w:val="24"/>
              <w:szCs w:val="24"/>
              <w:lang w:eastAsia="en-GB"/>
              <w14:ligatures w14:val="standardContextual"/>
            </w:rPr>
          </w:pPr>
          <w:ins w:id="28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Completed Assemblies</w:t>
            </w:r>
            <w:r>
              <w:rPr>
                <w:noProof/>
                <w:webHidden/>
              </w:rPr>
              <w:tab/>
            </w:r>
            <w:r>
              <w:rPr>
                <w:noProof/>
                <w:webHidden/>
              </w:rPr>
              <w:fldChar w:fldCharType="begin"/>
            </w:r>
            <w:r>
              <w:rPr>
                <w:noProof/>
                <w:webHidden/>
              </w:rPr>
              <w:instrText xml:space="preserve"> PAGEREF _Toc197512327 \h </w:instrText>
            </w:r>
          </w:ins>
          <w:ins w:id="288" w:author="Andrew Instone-Cowie" w:date="2025-05-07T12:11:00Z" w16du:dateUtc="2025-05-07T11:11:00Z">
            <w:r>
              <w:rPr>
                <w:noProof/>
                <w:webHidden/>
              </w:rPr>
            </w:r>
          </w:ins>
          <w:r>
            <w:rPr>
              <w:noProof/>
              <w:webHidden/>
            </w:rPr>
            <w:fldChar w:fldCharType="separate"/>
          </w:r>
          <w:ins w:id="289" w:author="Andrew Instone-Cowie" w:date="2025-05-07T12:16:00Z" w16du:dateUtc="2025-05-07T11:16:00Z">
            <w:r w:rsidR="00424FD2">
              <w:rPr>
                <w:noProof/>
                <w:webHidden/>
              </w:rPr>
              <w:t>49</w:t>
            </w:r>
          </w:ins>
          <w:ins w:id="290" w:author="Andrew Instone-Cowie" w:date="2025-05-07T12:10:00Z" w16du:dateUtc="2025-05-07T11:10:00Z">
            <w:r>
              <w:rPr>
                <w:noProof/>
                <w:webHidden/>
              </w:rPr>
              <w:fldChar w:fldCharType="end"/>
            </w:r>
            <w:r w:rsidRPr="004353FC">
              <w:rPr>
                <w:rStyle w:val="Hyperlink"/>
                <w:noProof/>
              </w:rPr>
              <w:fldChar w:fldCharType="end"/>
            </w:r>
          </w:ins>
        </w:p>
        <w:p w14:paraId="067E308A" w14:textId="55462C9E" w:rsidR="008E778E" w:rsidRDefault="008E778E">
          <w:pPr>
            <w:pStyle w:val="TOC3"/>
            <w:tabs>
              <w:tab w:val="right" w:leader="dot" w:pos="9016"/>
            </w:tabs>
            <w:rPr>
              <w:ins w:id="291" w:author="Andrew Instone-Cowie" w:date="2025-05-07T12:10:00Z" w16du:dateUtc="2025-05-07T11:10:00Z"/>
              <w:noProof/>
              <w:kern w:val="2"/>
              <w:sz w:val="24"/>
              <w:szCs w:val="24"/>
              <w:lang w:val="en-GB" w:eastAsia="en-GB"/>
              <w14:ligatures w14:val="standardContextual"/>
            </w:rPr>
          </w:pPr>
          <w:ins w:id="29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Interface Module</w:t>
            </w:r>
            <w:r>
              <w:rPr>
                <w:noProof/>
                <w:webHidden/>
              </w:rPr>
              <w:tab/>
            </w:r>
            <w:r>
              <w:rPr>
                <w:noProof/>
                <w:webHidden/>
              </w:rPr>
              <w:fldChar w:fldCharType="begin"/>
            </w:r>
            <w:r>
              <w:rPr>
                <w:noProof/>
                <w:webHidden/>
              </w:rPr>
              <w:instrText xml:space="preserve"> PAGEREF _Toc197512328 \h </w:instrText>
            </w:r>
          </w:ins>
          <w:ins w:id="293" w:author="Andrew Instone-Cowie" w:date="2025-05-07T12:11:00Z" w16du:dateUtc="2025-05-07T11:11:00Z">
            <w:r>
              <w:rPr>
                <w:noProof/>
                <w:webHidden/>
              </w:rPr>
            </w:r>
          </w:ins>
          <w:r>
            <w:rPr>
              <w:noProof/>
              <w:webHidden/>
            </w:rPr>
            <w:fldChar w:fldCharType="separate"/>
          </w:r>
          <w:ins w:id="294" w:author="Andrew Instone-Cowie" w:date="2025-05-07T12:16:00Z" w16du:dateUtc="2025-05-07T11:16:00Z">
            <w:r w:rsidR="00424FD2">
              <w:rPr>
                <w:noProof/>
                <w:webHidden/>
              </w:rPr>
              <w:t>49</w:t>
            </w:r>
          </w:ins>
          <w:ins w:id="295" w:author="Andrew Instone-Cowie" w:date="2025-05-07T12:10:00Z" w16du:dateUtc="2025-05-07T11:10:00Z">
            <w:r>
              <w:rPr>
                <w:noProof/>
                <w:webHidden/>
              </w:rPr>
              <w:fldChar w:fldCharType="end"/>
            </w:r>
            <w:r w:rsidRPr="004353FC">
              <w:rPr>
                <w:rStyle w:val="Hyperlink"/>
                <w:noProof/>
              </w:rPr>
              <w:fldChar w:fldCharType="end"/>
            </w:r>
          </w:ins>
        </w:p>
        <w:p w14:paraId="3218D2BC" w14:textId="7A472956" w:rsidR="008E778E" w:rsidRDefault="008E778E">
          <w:pPr>
            <w:pStyle w:val="TOC3"/>
            <w:tabs>
              <w:tab w:val="right" w:leader="dot" w:pos="9016"/>
            </w:tabs>
            <w:rPr>
              <w:ins w:id="296" w:author="Andrew Instone-Cowie" w:date="2025-05-07T12:10:00Z" w16du:dateUtc="2025-05-07T11:10:00Z"/>
              <w:noProof/>
              <w:kern w:val="2"/>
              <w:sz w:val="24"/>
              <w:szCs w:val="24"/>
              <w:lang w:val="en-GB" w:eastAsia="en-GB"/>
              <w14:ligatures w14:val="standardContextual"/>
            </w:rPr>
          </w:pPr>
          <w:ins w:id="29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"_Toc197512329"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Power Module</w:t>
            </w:r>
            <w:r>
              <w:rPr>
                <w:noProof/>
                <w:webHidden/>
              </w:rPr>
              <w:tab/>
            </w:r>
            <w:r>
              <w:rPr>
                <w:noProof/>
                <w:webHidden/>
              </w:rPr>
              <w:fldChar w:fldCharType="begin"/>
            </w:r>
            <w:r>
              <w:rPr>
                <w:noProof/>
                <w:webHidden/>
              </w:rPr>
              <w:instrText xml:space="preserve"> PAGEREF _Toc197512329 \h </w:instrText>
            </w:r>
          </w:ins>
          <w:ins w:id="298" w:author="Andrew Instone-Cowie" w:date="2025-05-07T12:11:00Z" w16du:dateUtc="2025-05-07T11:11:00Z">
            <w:r>
              <w:rPr>
                <w:noProof/>
                <w:webHidden/>
              </w:rPr>
            </w:r>
          </w:ins>
          <w:r>
            <w:rPr>
              <w:noProof/>
              <w:webHidden/>
            </w:rPr>
            <w:fldChar w:fldCharType="separate"/>
          </w:r>
          <w:ins w:id="299" w:author="Andrew Instone-Cowie" w:date="2025-05-07T12:16:00Z" w16du:dateUtc="2025-05-07T11:16:00Z">
            <w:r w:rsidR="00424FD2">
              <w:rPr>
                <w:noProof/>
                <w:webHidden/>
              </w:rPr>
              <w:t>49</w:t>
            </w:r>
          </w:ins>
          <w:ins w:id="300" w:author="Andrew Instone-Cowie" w:date="2025-05-07T12:10:00Z" w16du:dateUtc="2025-05-07T11:10:00Z">
            <w:r>
              <w:rPr>
                <w:noProof/>
                <w:webHidden/>
              </w:rPr>
              <w:fldChar w:fldCharType="end"/>
            </w:r>
            <w:r w:rsidRPr="004353FC">
              <w:rPr>
                <w:rStyle w:val="Hyperlink"/>
                <w:noProof/>
              </w:rPr>
              <w:fldChar w:fldCharType="end"/>
            </w:r>
          </w:ins>
        </w:p>
        <w:p w14:paraId="7D593D67" w14:textId="6DDCF7A6" w:rsidR="008E778E" w:rsidRDefault="008E778E">
          <w:pPr>
            <w:pStyle w:val="TOC3"/>
            <w:tabs>
              <w:tab w:val="right" w:leader="dot" w:pos="9016"/>
            </w:tabs>
            <w:rPr>
              <w:ins w:id="301" w:author="Andrew Instone-Cowie" w:date="2025-05-07T12:10:00Z" w16du:dateUtc="2025-05-07T11:10:00Z"/>
              <w:noProof/>
              <w:kern w:val="2"/>
              <w:sz w:val="24"/>
              <w:szCs w:val="24"/>
              <w:lang w:val="en-GB" w:eastAsia="en-GB"/>
              <w14:ligatures w14:val="standardContextual"/>
            </w:rPr>
          </w:pPr>
          <w:ins w:id="30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Magneto-Resistive Sensor Module</w:t>
            </w:r>
            <w:r>
              <w:rPr>
                <w:noProof/>
                <w:webHidden/>
              </w:rPr>
              <w:tab/>
            </w:r>
            <w:r>
              <w:rPr>
                <w:noProof/>
                <w:webHidden/>
              </w:rPr>
              <w:fldChar w:fldCharType="begin"/>
            </w:r>
            <w:r>
              <w:rPr>
                <w:noProof/>
                <w:webHidden/>
              </w:rPr>
              <w:instrText xml:space="preserve"> PAGEREF _Toc197512330 \h </w:instrText>
            </w:r>
          </w:ins>
          <w:ins w:id="303" w:author="Andrew Instone-Cowie" w:date="2025-05-07T12:11:00Z" w16du:dateUtc="2025-05-07T11:11:00Z">
            <w:r>
              <w:rPr>
                <w:noProof/>
                <w:webHidden/>
              </w:rPr>
            </w:r>
          </w:ins>
          <w:r>
            <w:rPr>
              <w:noProof/>
              <w:webHidden/>
            </w:rPr>
            <w:fldChar w:fldCharType="separate"/>
          </w:r>
          <w:ins w:id="304" w:author="Andrew Instone-Cowie" w:date="2025-05-07T12:16:00Z" w16du:dateUtc="2025-05-07T11:16:00Z">
            <w:r w:rsidR="00424FD2">
              <w:rPr>
                <w:noProof/>
                <w:webHidden/>
              </w:rPr>
              <w:t>50</w:t>
            </w:r>
          </w:ins>
          <w:ins w:id="305" w:author="Andrew Instone-Cowie" w:date="2025-05-07T12:10:00Z" w16du:dateUtc="2025-05-07T11:10:00Z">
            <w:r>
              <w:rPr>
                <w:noProof/>
                <w:webHidden/>
              </w:rPr>
              <w:fldChar w:fldCharType="end"/>
            </w:r>
            <w:r w:rsidRPr="004353FC">
              <w:rPr>
                <w:rStyle w:val="Hyperlink"/>
                <w:noProof/>
              </w:rPr>
              <w:fldChar w:fldCharType="end"/>
            </w:r>
          </w:ins>
        </w:p>
        <w:p w14:paraId="639580B7" w14:textId="4526BA1C" w:rsidR="008E778E" w:rsidRDefault="008E778E">
          <w:pPr>
            <w:pStyle w:val="TOC3"/>
            <w:tabs>
              <w:tab w:val="right" w:leader="dot" w:pos="9016"/>
            </w:tabs>
            <w:rPr>
              <w:ins w:id="306" w:author="Andrew Instone-Cowie" w:date="2025-05-07T12:10:00Z" w16du:dateUtc="2025-05-07T11:10:00Z"/>
              <w:noProof/>
              <w:kern w:val="2"/>
              <w:sz w:val="24"/>
              <w:szCs w:val="24"/>
              <w:lang w:val="en-GB" w:eastAsia="en-GB"/>
              <w14:ligatures w14:val="standardContextual"/>
            </w:rPr>
          </w:pPr>
          <w:ins w:id="30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Infra-Red Sensor Module</w:t>
            </w:r>
            <w:r>
              <w:rPr>
                <w:noProof/>
                <w:webHidden/>
              </w:rPr>
              <w:tab/>
            </w:r>
            <w:r>
              <w:rPr>
                <w:noProof/>
                <w:webHidden/>
              </w:rPr>
              <w:fldChar w:fldCharType="begin"/>
            </w:r>
            <w:r>
              <w:rPr>
                <w:noProof/>
                <w:webHidden/>
              </w:rPr>
              <w:instrText xml:space="preserve"> PAGEREF _Toc197512331 \h </w:instrText>
            </w:r>
          </w:ins>
          <w:ins w:id="308" w:author="Andrew Instone-Cowie" w:date="2025-05-07T12:11:00Z" w16du:dateUtc="2025-05-07T11:11:00Z">
            <w:r>
              <w:rPr>
                <w:noProof/>
                <w:webHidden/>
              </w:rPr>
            </w:r>
          </w:ins>
          <w:r>
            <w:rPr>
              <w:noProof/>
              <w:webHidden/>
            </w:rPr>
            <w:fldChar w:fldCharType="separate"/>
          </w:r>
          <w:ins w:id="309" w:author="Andrew Instone-Cowie" w:date="2025-05-07T12:16:00Z" w16du:dateUtc="2025-05-07T11:16:00Z">
            <w:r w:rsidR="00424FD2">
              <w:rPr>
                <w:noProof/>
                <w:webHidden/>
              </w:rPr>
              <w:t>50</w:t>
            </w:r>
          </w:ins>
          <w:ins w:id="310" w:author="Andrew Instone-Cowie" w:date="2025-05-07T12:10:00Z" w16du:dateUtc="2025-05-07T11:10:00Z">
            <w:r>
              <w:rPr>
                <w:noProof/>
                <w:webHidden/>
              </w:rPr>
              <w:fldChar w:fldCharType="end"/>
            </w:r>
            <w:r w:rsidRPr="004353FC">
              <w:rPr>
                <w:rStyle w:val="Hyperlink"/>
                <w:noProof/>
              </w:rPr>
              <w:fldChar w:fldCharType="end"/>
            </w:r>
          </w:ins>
        </w:p>
        <w:p w14:paraId="7977E6AF" w14:textId="1F425BF7" w:rsidR="008E778E" w:rsidRDefault="008E778E">
          <w:pPr>
            <w:pStyle w:val="TOC1"/>
            <w:tabs>
              <w:tab w:val="right" w:leader="dot" w:pos="9016"/>
            </w:tabs>
            <w:rPr>
              <w:ins w:id="311" w:author="Andrew Instone-Cowie" w:date="2025-05-07T12:10:00Z" w16du:dateUtc="2025-05-07T11:10:00Z"/>
              <w:rFonts w:eastAsiaTheme="minorEastAsia"/>
              <w:noProof/>
              <w:kern w:val="2"/>
              <w:sz w:val="24"/>
              <w:szCs w:val="24"/>
              <w:lang w:eastAsia="en-GB"/>
              <w14:ligatures w14:val="standardContextual"/>
            </w:rPr>
          </w:pPr>
          <w:ins w:id="31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Firmware Upload</w:t>
            </w:r>
            <w:r>
              <w:rPr>
                <w:noProof/>
                <w:webHidden/>
              </w:rPr>
              <w:tab/>
            </w:r>
            <w:r>
              <w:rPr>
                <w:noProof/>
                <w:webHidden/>
              </w:rPr>
              <w:fldChar w:fldCharType="begin"/>
            </w:r>
            <w:r>
              <w:rPr>
                <w:noProof/>
                <w:webHidden/>
              </w:rPr>
              <w:instrText xml:space="preserve"> PAGEREF _Toc197512332 \h </w:instrText>
            </w:r>
          </w:ins>
          <w:ins w:id="313" w:author="Andrew Instone-Cowie" w:date="2025-05-07T12:11:00Z" w16du:dateUtc="2025-05-07T11:11:00Z">
            <w:r>
              <w:rPr>
                <w:noProof/>
                <w:webHidden/>
              </w:rPr>
            </w:r>
          </w:ins>
          <w:r>
            <w:rPr>
              <w:noProof/>
              <w:webHidden/>
            </w:rPr>
            <w:fldChar w:fldCharType="separate"/>
          </w:r>
          <w:ins w:id="314" w:author="Andrew Instone-Cowie" w:date="2025-05-07T12:16:00Z" w16du:dateUtc="2025-05-07T11:16:00Z">
            <w:r w:rsidR="00424FD2">
              <w:rPr>
                <w:noProof/>
                <w:webHidden/>
              </w:rPr>
              <w:t>51</w:t>
            </w:r>
          </w:ins>
          <w:ins w:id="315" w:author="Andrew Instone-Cowie" w:date="2025-05-07T12:10:00Z" w16du:dateUtc="2025-05-07T11:10:00Z">
            <w:r>
              <w:rPr>
                <w:noProof/>
                <w:webHidden/>
              </w:rPr>
              <w:fldChar w:fldCharType="end"/>
            </w:r>
            <w:r w:rsidRPr="004353FC">
              <w:rPr>
                <w:rStyle w:val="Hyperlink"/>
                <w:noProof/>
              </w:rPr>
              <w:fldChar w:fldCharType="end"/>
            </w:r>
          </w:ins>
        </w:p>
        <w:p w14:paraId="07D9D199" w14:textId="4C2EDE90" w:rsidR="008E778E" w:rsidRDefault="008E778E">
          <w:pPr>
            <w:pStyle w:val="TOC2"/>
            <w:tabs>
              <w:tab w:val="right" w:leader="dot" w:pos="9016"/>
            </w:tabs>
            <w:rPr>
              <w:ins w:id="316" w:author="Andrew Instone-Cowie" w:date="2025-05-07T12:10:00Z" w16du:dateUtc="2025-05-07T11:10:00Z"/>
              <w:rFonts w:eastAsiaTheme="minorEastAsia"/>
              <w:noProof/>
              <w:kern w:val="2"/>
              <w:sz w:val="24"/>
              <w:szCs w:val="24"/>
              <w:lang w:eastAsia="en-GB"/>
              <w14:ligatures w14:val="standardContextual"/>
            </w:rPr>
          </w:pPr>
          <w:ins w:id="31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Hardware Programmer Options</w:t>
            </w:r>
            <w:r>
              <w:rPr>
                <w:noProof/>
                <w:webHidden/>
              </w:rPr>
              <w:tab/>
            </w:r>
            <w:r>
              <w:rPr>
                <w:noProof/>
                <w:webHidden/>
              </w:rPr>
              <w:fldChar w:fldCharType="begin"/>
            </w:r>
            <w:r>
              <w:rPr>
                <w:noProof/>
                <w:webHidden/>
              </w:rPr>
              <w:instrText xml:space="preserve"> PAGEREF _Toc197512333 \h </w:instrText>
            </w:r>
          </w:ins>
          <w:ins w:id="318" w:author="Andrew Instone-Cowie" w:date="2025-05-07T12:11:00Z" w16du:dateUtc="2025-05-07T11:11:00Z">
            <w:r>
              <w:rPr>
                <w:noProof/>
                <w:webHidden/>
              </w:rPr>
            </w:r>
          </w:ins>
          <w:r>
            <w:rPr>
              <w:noProof/>
              <w:webHidden/>
            </w:rPr>
            <w:fldChar w:fldCharType="separate"/>
          </w:r>
          <w:ins w:id="319" w:author="Andrew Instone-Cowie" w:date="2025-05-07T12:16:00Z" w16du:dateUtc="2025-05-07T11:16:00Z">
            <w:r w:rsidR="00424FD2">
              <w:rPr>
                <w:noProof/>
                <w:webHidden/>
              </w:rPr>
              <w:t>52</w:t>
            </w:r>
          </w:ins>
          <w:ins w:id="320" w:author="Andrew Instone-Cowie" w:date="2025-05-07T12:10:00Z" w16du:dateUtc="2025-05-07T11:10:00Z">
            <w:r>
              <w:rPr>
                <w:noProof/>
                <w:webHidden/>
              </w:rPr>
              <w:fldChar w:fldCharType="end"/>
            </w:r>
            <w:r w:rsidRPr="004353FC">
              <w:rPr>
                <w:rStyle w:val="Hyperlink"/>
                <w:noProof/>
              </w:rPr>
              <w:fldChar w:fldCharType="end"/>
            </w:r>
          </w:ins>
        </w:p>
        <w:p w14:paraId="4A4A7E2C" w14:textId="1E13FF6E" w:rsidR="008E778E" w:rsidRDefault="008E778E">
          <w:pPr>
            <w:pStyle w:val="TOC2"/>
            <w:tabs>
              <w:tab w:val="right" w:leader="dot" w:pos="9016"/>
            </w:tabs>
            <w:rPr>
              <w:ins w:id="321" w:author="Andrew Instone-Cowie" w:date="2025-05-07T12:10:00Z" w16du:dateUtc="2025-05-07T11:10:00Z"/>
              <w:rFonts w:eastAsiaTheme="minorEastAsia"/>
              <w:noProof/>
              <w:kern w:val="2"/>
              <w:sz w:val="24"/>
              <w:szCs w:val="24"/>
              <w:lang w:eastAsia="en-GB"/>
              <w14:ligatures w14:val="standardContextual"/>
            </w:rPr>
          </w:pPr>
          <w:ins w:id="32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Preparing the Environment</w:t>
            </w:r>
            <w:r>
              <w:rPr>
                <w:noProof/>
                <w:webHidden/>
              </w:rPr>
              <w:tab/>
            </w:r>
            <w:r>
              <w:rPr>
                <w:noProof/>
                <w:webHidden/>
              </w:rPr>
              <w:fldChar w:fldCharType="begin"/>
            </w:r>
            <w:r>
              <w:rPr>
                <w:noProof/>
                <w:webHidden/>
              </w:rPr>
              <w:instrText xml:space="preserve"> PAGEREF _Toc197512334 \h </w:instrText>
            </w:r>
          </w:ins>
          <w:ins w:id="323" w:author="Andrew Instone-Cowie" w:date="2025-05-07T12:11:00Z" w16du:dateUtc="2025-05-07T11:11:00Z">
            <w:r>
              <w:rPr>
                <w:noProof/>
                <w:webHidden/>
              </w:rPr>
            </w:r>
          </w:ins>
          <w:r>
            <w:rPr>
              <w:noProof/>
              <w:webHidden/>
            </w:rPr>
            <w:fldChar w:fldCharType="separate"/>
          </w:r>
          <w:ins w:id="324" w:author="Andrew Instone-Cowie" w:date="2025-05-07T12:16:00Z" w16du:dateUtc="2025-05-07T11:16:00Z">
            <w:r w:rsidR="00424FD2">
              <w:rPr>
                <w:noProof/>
                <w:webHidden/>
              </w:rPr>
              <w:t>53</w:t>
            </w:r>
          </w:ins>
          <w:ins w:id="325" w:author="Andrew Instone-Cowie" w:date="2025-05-07T12:10:00Z" w16du:dateUtc="2025-05-07T11:10:00Z">
            <w:r>
              <w:rPr>
                <w:noProof/>
                <w:webHidden/>
              </w:rPr>
              <w:fldChar w:fldCharType="end"/>
            </w:r>
            <w:r w:rsidRPr="004353FC">
              <w:rPr>
                <w:rStyle w:val="Hyperlink"/>
                <w:noProof/>
              </w:rPr>
              <w:fldChar w:fldCharType="end"/>
            </w:r>
          </w:ins>
        </w:p>
        <w:p w14:paraId="26D7428A" w14:textId="6F177CC8" w:rsidR="008E778E" w:rsidRDefault="008E778E">
          <w:pPr>
            <w:pStyle w:val="TOC2"/>
            <w:tabs>
              <w:tab w:val="right" w:leader="dot" w:pos="9016"/>
            </w:tabs>
            <w:rPr>
              <w:ins w:id="326" w:author="Andrew Instone-Cowie" w:date="2025-05-07T12:10:00Z" w16du:dateUtc="2025-05-07T11:10:00Z"/>
              <w:rFonts w:eastAsiaTheme="minorEastAsia"/>
              <w:noProof/>
              <w:kern w:val="2"/>
              <w:sz w:val="24"/>
              <w:szCs w:val="24"/>
              <w:lang w:eastAsia="en-GB"/>
              <w14:ligatures w14:val="standardContextual"/>
            </w:rPr>
          </w:pPr>
          <w:ins w:id="32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Preparing the Programmer</w:t>
            </w:r>
            <w:r>
              <w:rPr>
                <w:noProof/>
                <w:webHidden/>
              </w:rPr>
              <w:tab/>
            </w:r>
            <w:r>
              <w:rPr>
                <w:noProof/>
                <w:webHidden/>
              </w:rPr>
              <w:fldChar w:fldCharType="begin"/>
            </w:r>
            <w:r>
              <w:rPr>
                <w:noProof/>
                <w:webHidden/>
              </w:rPr>
              <w:instrText xml:space="preserve"> PAGEREF _Toc197512335 \h </w:instrText>
            </w:r>
          </w:ins>
          <w:ins w:id="328" w:author="Andrew Instone-Cowie" w:date="2025-05-07T12:11:00Z" w16du:dateUtc="2025-05-07T11:11:00Z">
            <w:r>
              <w:rPr>
                <w:noProof/>
                <w:webHidden/>
              </w:rPr>
            </w:r>
          </w:ins>
          <w:r>
            <w:rPr>
              <w:noProof/>
              <w:webHidden/>
            </w:rPr>
            <w:fldChar w:fldCharType="separate"/>
          </w:r>
          <w:ins w:id="329" w:author="Andrew Instone-Cowie" w:date="2025-05-07T12:16:00Z" w16du:dateUtc="2025-05-07T11:16:00Z">
            <w:r w:rsidR="00424FD2">
              <w:rPr>
                <w:noProof/>
                <w:webHidden/>
              </w:rPr>
              <w:t>56</w:t>
            </w:r>
          </w:ins>
          <w:ins w:id="330" w:author="Andrew Instone-Cowie" w:date="2025-05-07T12:10:00Z" w16du:dateUtc="2025-05-07T11:10:00Z">
            <w:r>
              <w:rPr>
                <w:noProof/>
                <w:webHidden/>
              </w:rPr>
              <w:fldChar w:fldCharType="end"/>
            </w:r>
            <w:r w:rsidRPr="004353FC">
              <w:rPr>
                <w:rStyle w:val="Hyperlink"/>
                <w:noProof/>
              </w:rPr>
              <w:fldChar w:fldCharType="end"/>
            </w:r>
          </w:ins>
        </w:p>
        <w:p w14:paraId="2B2078D5" w14:textId="6F42C44B" w:rsidR="008E778E" w:rsidRDefault="008E778E">
          <w:pPr>
            <w:pStyle w:val="TOC2"/>
            <w:tabs>
              <w:tab w:val="right" w:leader="dot" w:pos="9016"/>
            </w:tabs>
            <w:rPr>
              <w:ins w:id="331" w:author="Andrew Instone-Cowie" w:date="2025-05-07T12:10:00Z" w16du:dateUtc="2025-05-07T11:10:00Z"/>
              <w:rFonts w:eastAsiaTheme="minorEastAsia"/>
              <w:noProof/>
              <w:kern w:val="2"/>
              <w:sz w:val="24"/>
              <w:szCs w:val="24"/>
              <w:lang w:eastAsia="en-GB"/>
              <w14:ligatures w14:val="standardContextual"/>
            </w:rPr>
          </w:pPr>
          <w:ins w:id="33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Setting the Fuses</w:t>
            </w:r>
            <w:r>
              <w:rPr>
                <w:noProof/>
                <w:webHidden/>
              </w:rPr>
              <w:tab/>
            </w:r>
            <w:r>
              <w:rPr>
                <w:noProof/>
                <w:webHidden/>
              </w:rPr>
              <w:fldChar w:fldCharType="begin"/>
            </w:r>
            <w:r>
              <w:rPr>
                <w:noProof/>
                <w:webHidden/>
              </w:rPr>
              <w:instrText xml:space="preserve"> PAGEREF _Toc197512336 \h </w:instrText>
            </w:r>
          </w:ins>
          <w:ins w:id="333" w:author="Andrew Instone-Cowie" w:date="2025-05-07T12:11:00Z" w16du:dateUtc="2025-05-07T11:11:00Z">
            <w:r>
              <w:rPr>
                <w:noProof/>
                <w:webHidden/>
              </w:rPr>
            </w:r>
          </w:ins>
          <w:r>
            <w:rPr>
              <w:noProof/>
              <w:webHidden/>
            </w:rPr>
            <w:fldChar w:fldCharType="separate"/>
          </w:r>
          <w:ins w:id="334" w:author="Andrew Instone-Cowie" w:date="2025-05-07T12:16:00Z" w16du:dateUtc="2025-05-07T11:16:00Z">
            <w:r w:rsidR="00424FD2">
              <w:rPr>
                <w:noProof/>
                <w:webHidden/>
              </w:rPr>
              <w:t>60</w:t>
            </w:r>
          </w:ins>
          <w:ins w:id="335" w:author="Andrew Instone-Cowie" w:date="2025-05-07T12:10:00Z" w16du:dateUtc="2025-05-07T11:10:00Z">
            <w:r>
              <w:rPr>
                <w:noProof/>
                <w:webHidden/>
              </w:rPr>
              <w:fldChar w:fldCharType="end"/>
            </w:r>
            <w:r w:rsidRPr="004353FC">
              <w:rPr>
                <w:rStyle w:val="Hyperlink"/>
                <w:noProof/>
              </w:rPr>
              <w:fldChar w:fldCharType="end"/>
            </w:r>
          </w:ins>
        </w:p>
        <w:p w14:paraId="17C84EE9" w14:textId="6BCFB4E7" w:rsidR="008E778E" w:rsidRDefault="008E778E">
          <w:pPr>
            <w:pStyle w:val="TOC2"/>
            <w:tabs>
              <w:tab w:val="right" w:leader="dot" w:pos="9016"/>
            </w:tabs>
            <w:rPr>
              <w:ins w:id="336" w:author="Andrew Instone-Cowie" w:date="2025-05-07T12:10:00Z" w16du:dateUtc="2025-05-07T11:10:00Z"/>
              <w:rFonts w:eastAsiaTheme="minorEastAsia"/>
              <w:noProof/>
              <w:kern w:val="2"/>
              <w:sz w:val="24"/>
              <w:szCs w:val="24"/>
              <w:lang w:eastAsia="en-GB"/>
              <w14:ligatures w14:val="standardContextual"/>
            </w:rPr>
          </w:pPr>
          <w:ins w:id="337" w:author="Andrew Instone-Cowie" w:date="2025-05-07T12:10:00Z" w16du:dateUtc="2025-05-07T11:10:00Z">
            <w:r w:rsidRPr="004353FC">
              <w:rPr>
                <w:rStyle w:val="Hyperlink"/>
                <w:noProof/>
              </w:rPr>
              <w:lastRenderedPageBreak/>
              <w:fldChar w:fldCharType="begin"/>
            </w:r>
            <w:r w:rsidRPr="004353FC">
              <w:rPr>
                <w:rStyle w:val="Hyperlink"/>
                <w:noProof/>
              </w:rPr>
              <w:instrText xml:space="preserve"> </w:instrText>
            </w:r>
            <w:r>
              <w:rPr>
                <w:noProof/>
              </w:rPr>
              <w:instrText>HYPERLINK \l "_Toc197512337"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Firmware Upload</w:t>
            </w:r>
            <w:r>
              <w:rPr>
                <w:noProof/>
                <w:webHidden/>
              </w:rPr>
              <w:tab/>
            </w:r>
            <w:r>
              <w:rPr>
                <w:noProof/>
                <w:webHidden/>
              </w:rPr>
              <w:fldChar w:fldCharType="begin"/>
            </w:r>
            <w:r>
              <w:rPr>
                <w:noProof/>
                <w:webHidden/>
              </w:rPr>
              <w:instrText xml:space="preserve"> PAGEREF _Toc197512337 \h </w:instrText>
            </w:r>
          </w:ins>
          <w:ins w:id="338" w:author="Andrew Instone-Cowie" w:date="2025-05-07T12:11:00Z" w16du:dateUtc="2025-05-07T11:11:00Z">
            <w:r>
              <w:rPr>
                <w:noProof/>
                <w:webHidden/>
              </w:rPr>
            </w:r>
          </w:ins>
          <w:r>
            <w:rPr>
              <w:noProof/>
              <w:webHidden/>
            </w:rPr>
            <w:fldChar w:fldCharType="separate"/>
          </w:r>
          <w:ins w:id="339" w:author="Andrew Instone-Cowie" w:date="2025-05-07T12:16:00Z" w16du:dateUtc="2025-05-07T11:16:00Z">
            <w:r w:rsidR="00424FD2">
              <w:rPr>
                <w:noProof/>
                <w:webHidden/>
              </w:rPr>
              <w:t>65</w:t>
            </w:r>
          </w:ins>
          <w:ins w:id="340" w:author="Andrew Instone-Cowie" w:date="2025-05-07T12:10:00Z" w16du:dateUtc="2025-05-07T11:10:00Z">
            <w:r>
              <w:rPr>
                <w:noProof/>
                <w:webHidden/>
              </w:rPr>
              <w:fldChar w:fldCharType="end"/>
            </w:r>
            <w:r w:rsidRPr="004353FC">
              <w:rPr>
                <w:rStyle w:val="Hyperlink"/>
                <w:noProof/>
              </w:rPr>
              <w:fldChar w:fldCharType="end"/>
            </w:r>
          </w:ins>
        </w:p>
        <w:p w14:paraId="7A87F7B7" w14:textId="5748AB51" w:rsidR="008E778E" w:rsidRDefault="008E778E">
          <w:pPr>
            <w:pStyle w:val="TOC1"/>
            <w:tabs>
              <w:tab w:val="right" w:leader="dot" w:pos="9016"/>
            </w:tabs>
            <w:rPr>
              <w:ins w:id="341" w:author="Andrew Instone-Cowie" w:date="2025-05-07T12:10:00Z" w16du:dateUtc="2025-05-07T11:10:00Z"/>
              <w:rFonts w:eastAsiaTheme="minorEastAsia"/>
              <w:noProof/>
              <w:kern w:val="2"/>
              <w:sz w:val="24"/>
              <w:szCs w:val="24"/>
              <w:lang w:eastAsia="en-GB"/>
              <w14:ligatures w14:val="standardContextual"/>
            </w:rPr>
          </w:pPr>
          <w:ins w:id="34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Installation</w:t>
            </w:r>
            <w:r>
              <w:rPr>
                <w:noProof/>
                <w:webHidden/>
              </w:rPr>
              <w:tab/>
            </w:r>
            <w:r>
              <w:rPr>
                <w:noProof/>
                <w:webHidden/>
              </w:rPr>
              <w:fldChar w:fldCharType="begin"/>
            </w:r>
            <w:r>
              <w:rPr>
                <w:noProof/>
                <w:webHidden/>
              </w:rPr>
              <w:instrText xml:space="preserve"> PAGEREF _Toc197512338 \h </w:instrText>
            </w:r>
          </w:ins>
          <w:ins w:id="343" w:author="Andrew Instone-Cowie" w:date="2025-05-07T12:11:00Z" w16du:dateUtc="2025-05-07T11:11:00Z">
            <w:r>
              <w:rPr>
                <w:noProof/>
                <w:webHidden/>
              </w:rPr>
            </w:r>
          </w:ins>
          <w:r>
            <w:rPr>
              <w:noProof/>
              <w:webHidden/>
            </w:rPr>
            <w:fldChar w:fldCharType="separate"/>
          </w:r>
          <w:ins w:id="344" w:author="Andrew Instone-Cowie" w:date="2025-05-07T12:16:00Z" w16du:dateUtc="2025-05-07T11:16:00Z">
            <w:r w:rsidR="00424FD2">
              <w:rPr>
                <w:noProof/>
                <w:webHidden/>
              </w:rPr>
              <w:t>67</w:t>
            </w:r>
          </w:ins>
          <w:ins w:id="345" w:author="Andrew Instone-Cowie" w:date="2025-05-07T12:10:00Z" w16du:dateUtc="2025-05-07T11:10:00Z">
            <w:r>
              <w:rPr>
                <w:noProof/>
                <w:webHidden/>
              </w:rPr>
              <w:fldChar w:fldCharType="end"/>
            </w:r>
            <w:r w:rsidRPr="004353FC">
              <w:rPr>
                <w:rStyle w:val="Hyperlink"/>
                <w:noProof/>
              </w:rPr>
              <w:fldChar w:fldCharType="end"/>
            </w:r>
          </w:ins>
        </w:p>
        <w:p w14:paraId="4D3714BA" w14:textId="6E92B104" w:rsidR="008E778E" w:rsidRDefault="008E778E">
          <w:pPr>
            <w:pStyle w:val="TOC2"/>
            <w:tabs>
              <w:tab w:val="right" w:leader="dot" w:pos="9016"/>
            </w:tabs>
            <w:rPr>
              <w:ins w:id="346" w:author="Andrew Instone-Cowie" w:date="2025-05-07T12:10:00Z" w16du:dateUtc="2025-05-07T11:10:00Z"/>
              <w:rFonts w:eastAsiaTheme="minorEastAsia"/>
              <w:noProof/>
              <w:kern w:val="2"/>
              <w:sz w:val="24"/>
              <w:szCs w:val="24"/>
              <w:lang w:eastAsia="en-GB"/>
              <w14:ligatures w14:val="standardContextual"/>
            </w:rPr>
          </w:pPr>
          <w:ins w:id="34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"_Toc197512339"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Faculty Jurisdiction Rules</w:t>
            </w:r>
            <w:r>
              <w:rPr>
                <w:noProof/>
                <w:webHidden/>
              </w:rPr>
              <w:tab/>
            </w:r>
            <w:r>
              <w:rPr>
                <w:noProof/>
                <w:webHidden/>
              </w:rPr>
              <w:fldChar w:fldCharType="begin"/>
            </w:r>
            <w:r>
              <w:rPr>
                <w:noProof/>
                <w:webHidden/>
              </w:rPr>
              <w:instrText xml:space="preserve"> PAGEREF _Toc197512339 \h </w:instrText>
            </w:r>
          </w:ins>
          <w:ins w:id="348" w:author="Andrew Instone-Cowie" w:date="2025-05-07T12:11:00Z" w16du:dateUtc="2025-05-07T11:11:00Z">
            <w:r>
              <w:rPr>
                <w:noProof/>
                <w:webHidden/>
              </w:rPr>
            </w:r>
          </w:ins>
          <w:r>
            <w:rPr>
              <w:noProof/>
              <w:webHidden/>
            </w:rPr>
            <w:fldChar w:fldCharType="separate"/>
          </w:r>
          <w:ins w:id="349" w:author="Andrew Instone-Cowie" w:date="2025-05-07T12:16:00Z" w16du:dateUtc="2025-05-07T11:16:00Z">
            <w:r w:rsidR="00424FD2">
              <w:rPr>
                <w:noProof/>
                <w:webHidden/>
              </w:rPr>
              <w:t>67</w:t>
            </w:r>
          </w:ins>
          <w:ins w:id="350" w:author="Andrew Instone-Cowie" w:date="2025-05-07T12:10:00Z" w16du:dateUtc="2025-05-07T11:10:00Z">
            <w:r>
              <w:rPr>
                <w:noProof/>
                <w:webHidden/>
              </w:rPr>
              <w:fldChar w:fldCharType="end"/>
            </w:r>
            <w:r w:rsidRPr="004353FC">
              <w:rPr>
                <w:rStyle w:val="Hyperlink"/>
                <w:noProof/>
              </w:rPr>
              <w:fldChar w:fldCharType="end"/>
            </w:r>
          </w:ins>
        </w:p>
        <w:p w14:paraId="5522F71D" w14:textId="1E5F06F5" w:rsidR="008E778E" w:rsidRDefault="008E778E">
          <w:pPr>
            <w:pStyle w:val="TOC3"/>
            <w:tabs>
              <w:tab w:val="right" w:leader="dot" w:pos="9016"/>
            </w:tabs>
            <w:rPr>
              <w:ins w:id="351" w:author="Andrew Instone-Cowie" w:date="2025-05-07T12:10:00Z" w16du:dateUtc="2025-05-07T11:10:00Z"/>
              <w:noProof/>
              <w:kern w:val="2"/>
              <w:sz w:val="24"/>
              <w:szCs w:val="24"/>
              <w:lang w:val="en-GB" w:eastAsia="en-GB"/>
              <w14:ligatures w14:val="standardContextual"/>
            </w:rPr>
          </w:pPr>
          <w:ins w:id="35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List B Application</w:t>
            </w:r>
            <w:r>
              <w:rPr>
                <w:noProof/>
                <w:webHidden/>
              </w:rPr>
              <w:tab/>
            </w:r>
            <w:r>
              <w:rPr>
                <w:noProof/>
                <w:webHidden/>
              </w:rPr>
              <w:fldChar w:fldCharType="begin"/>
            </w:r>
            <w:r>
              <w:rPr>
                <w:noProof/>
                <w:webHidden/>
              </w:rPr>
              <w:instrText xml:space="preserve"> PAGEREF _Toc197512340 \h </w:instrText>
            </w:r>
          </w:ins>
          <w:ins w:id="353" w:author="Andrew Instone-Cowie" w:date="2025-05-07T12:11:00Z" w16du:dateUtc="2025-05-07T11:11:00Z">
            <w:r>
              <w:rPr>
                <w:noProof/>
                <w:webHidden/>
              </w:rPr>
            </w:r>
          </w:ins>
          <w:r>
            <w:rPr>
              <w:noProof/>
              <w:webHidden/>
            </w:rPr>
            <w:fldChar w:fldCharType="separate"/>
          </w:r>
          <w:ins w:id="354" w:author="Andrew Instone-Cowie" w:date="2025-05-07T12:16:00Z" w16du:dateUtc="2025-05-07T11:16:00Z">
            <w:r w:rsidR="00424FD2">
              <w:rPr>
                <w:noProof/>
                <w:webHidden/>
              </w:rPr>
              <w:t>67</w:t>
            </w:r>
          </w:ins>
          <w:ins w:id="355" w:author="Andrew Instone-Cowie" w:date="2025-05-07T12:10:00Z" w16du:dateUtc="2025-05-07T11:10:00Z">
            <w:r>
              <w:rPr>
                <w:noProof/>
                <w:webHidden/>
              </w:rPr>
              <w:fldChar w:fldCharType="end"/>
            </w:r>
            <w:r w:rsidRPr="004353FC">
              <w:rPr>
                <w:rStyle w:val="Hyperlink"/>
                <w:noProof/>
              </w:rPr>
              <w:fldChar w:fldCharType="end"/>
            </w:r>
          </w:ins>
        </w:p>
        <w:p w14:paraId="396F01AE" w14:textId="506A63B8" w:rsidR="008E778E" w:rsidRDefault="008E778E">
          <w:pPr>
            <w:pStyle w:val="TOC3"/>
            <w:tabs>
              <w:tab w:val="right" w:leader="dot" w:pos="9016"/>
            </w:tabs>
            <w:rPr>
              <w:ins w:id="356" w:author="Andrew Instone-Cowie" w:date="2025-05-07T12:10:00Z" w16du:dateUtc="2025-05-07T11:10:00Z"/>
              <w:noProof/>
              <w:kern w:val="2"/>
              <w:sz w:val="24"/>
              <w:szCs w:val="24"/>
              <w:lang w:val="en-GB" w:eastAsia="en-GB"/>
              <w14:ligatures w14:val="standardContextual"/>
            </w:rPr>
          </w:pPr>
          <w:ins w:id="35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Conditions</w:t>
            </w:r>
            <w:r>
              <w:rPr>
                <w:noProof/>
                <w:webHidden/>
              </w:rPr>
              <w:tab/>
            </w:r>
            <w:r>
              <w:rPr>
                <w:noProof/>
                <w:webHidden/>
              </w:rPr>
              <w:fldChar w:fldCharType="begin"/>
            </w:r>
            <w:r>
              <w:rPr>
                <w:noProof/>
                <w:webHidden/>
              </w:rPr>
              <w:instrText xml:space="preserve"> PAGEREF _Toc197512341 \h </w:instrText>
            </w:r>
          </w:ins>
          <w:ins w:id="358" w:author="Andrew Instone-Cowie" w:date="2025-05-07T12:11:00Z" w16du:dateUtc="2025-05-07T11:11:00Z">
            <w:r>
              <w:rPr>
                <w:noProof/>
                <w:webHidden/>
              </w:rPr>
            </w:r>
          </w:ins>
          <w:r>
            <w:rPr>
              <w:noProof/>
              <w:webHidden/>
            </w:rPr>
            <w:fldChar w:fldCharType="separate"/>
          </w:r>
          <w:ins w:id="359" w:author="Andrew Instone-Cowie" w:date="2025-05-07T12:16:00Z" w16du:dateUtc="2025-05-07T11:16:00Z">
            <w:r w:rsidR="00424FD2">
              <w:rPr>
                <w:noProof/>
                <w:webHidden/>
              </w:rPr>
              <w:t>68</w:t>
            </w:r>
          </w:ins>
          <w:ins w:id="360" w:author="Andrew Instone-Cowie" w:date="2025-05-07T12:10:00Z" w16du:dateUtc="2025-05-07T11:10:00Z">
            <w:r>
              <w:rPr>
                <w:noProof/>
                <w:webHidden/>
              </w:rPr>
              <w:fldChar w:fldCharType="end"/>
            </w:r>
            <w:r w:rsidRPr="004353FC">
              <w:rPr>
                <w:rStyle w:val="Hyperlink"/>
                <w:noProof/>
              </w:rPr>
              <w:fldChar w:fldCharType="end"/>
            </w:r>
          </w:ins>
        </w:p>
        <w:p w14:paraId="72A04A7F" w14:textId="0606D088" w:rsidR="008E778E" w:rsidRDefault="008E778E">
          <w:pPr>
            <w:pStyle w:val="TOC2"/>
            <w:tabs>
              <w:tab w:val="right" w:leader="dot" w:pos="9016"/>
            </w:tabs>
            <w:rPr>
              <w:ins w:id="361" w:author="Andrew Instone-Cowie" w:date="2025-05-07T12:10:00Z" w16du:dateUtc="2025-05-07T11:10:00Z"/>
              <w:rFonts w:eastAsiaTheme="minorEastAsia"/>
              <w:noProof/>
              <w:kern w:val="2"/>
              <w:sz w:val="24"/>
              <w:szCs w:val="24"/>
              <w:lang w:eastAsia="en-GB"/>
              <w14:ligatures w14:val="standardContextual"/>
            </w:rPr>
          </w:pPr>
          <w:ins w:id="36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Simulator Interface Module</w:t>
            </w:r>
            <w:r>
              <w:rPr>
                <w:noProof/>
                <w:webHidden/>
              </w:rPr>
              <w:tab/>
            </w:r>
            <w:r>
              <w:rPr>
                <w:noProof/>
                <w:webHidden/>
              </w:rPr>
              <w:fldChar w:fldCharType="begin"/>
            </w:r>
            <w:r>
              <w:rPr>
                <w:noProof/>
                <w:webHidden/>
              </w:rPr>
              <w:instrText xml:space="preserve"> PAGEREF _Toc197512342 \h </w:instrText>
            </w:r>
          </w:ins>
          <w:ins w:id="363" w:author="Andrew Instone-Cowie" w:date="2025-05-07T12:11:00Z" w16du:dateUtc="2025-05-07T11:11:00Z">
            <w:r>
              <w:rPr>
                <w:noProof/>
                <w:webHidden/>
              </w:rPr>
            </w:r>
          </w:ins>
          <w:r>
            <w:rPr>
              <w:noProof/>
              <w:webHidden/>
            </w:rPr>
            <w:fldChar w:fldCharType="separate"/>
          </w:r>
          <w:ins w:id="364" w:author="Andrew Instone-Cowie" w:date="2025-05-07T12:16:00Z" w16du:dateUtc="2025-05-07T11:16:00Z">
            <w:r w:rsidR="00424FD2">
              <w:rPr>
                <w:noProof/>
                <w:webHidden/>
              </w:rPr>
              <w:t>69</w:t>
            </w:r>
          </w:ins>
          <w:ins w:id="365" w:author="Andrew Instone-Cowie" w:date="2025-05-07T12:10:00Z" w16du:dateUtc="2025-05-07T11:10:00Z">
            <w:r>
              <w:rPr>
                <w:noProof/>
                <w:webHidden/>
              </w:rPr>
              <w:fldChar w:fldCharType="end"/>
            </w:r>
            <w:r w:rsidRPr="004353FC">
              <w:rPr>
                <w:rStyle w:val="Hyperlink"/>
                <w:noProof/>
              </w:rPr>
              <w:fldChar w:fldCharType="end"/>
            </w:r>
          </w:ins>
        </w:p>
        <w:p w14:paraId="0A56E59F" w14:textId="53A3D1CC" w:rsidR="008E778E" w:rsidRDefault="008E778E">
          <w:pPr>
            <w:pStyle w:val="TOC2"/>
            <w:tabs>
              <w:tab w:val="right" w:leader="dot" w:pos="9016"/>
            </w:tabs>
            <w:rPr>
              <w:ins w:id="366" w:author="Andrew Instone-Cowie" w:date="2025-05-07T12:10:00Z" w16du:dateUtc="2025-05-07T11:10:00Z"/>
              <w:rFonts w:eastAsiaTheme="minorEastAsia"/>
              <w:noProof/>
              <w:kern w:val="2"/>
              <w:sz w:val="24"/>
              <w:szCs w:val="24"/>
              <w:lang w:eastAsia="en-GB"/>
              <w14:ligatures w14:val="standardContextual"/>
            </w:rPr>
          </w:pPr>
          <w:ins w:id="36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Power Module</w:t>
            </w:r>
            <w:r>
              <w:rPr>
                <w:noProof/>
                <w:webHidden/>
              </w:rPr>
              <w:tab/>
            </w:r>
            <w:r>
              <w:rPr>
                <w:noProof/>
                <w:webHidden/>
              </w:rPr>
              <w:fldChar w:fldCharType="begin"/>
            </w:r>
            <w:r>
              <w:rPr>
                <w:noProof/>
                <w:webHidden/>
              </w:rPr>
              <w:instrText xml:space="preserve"> PAGEREF _Toc197512343 \h </w:instrText>
            </w:r>
          </w:ins>
          <w:ins w:id="368" w:author="Andrew Instone-Cowie" w:date="2025-05-07T12:11:00Z" w16du:dateUtc="2025-05-07T11:11:00Z">
            <w:r>
              <w:rPr>
                <w:noProof/>
                <w:webHidden/>
              </w:rPr>
            </w:r>
          </w:ins>
          <w:r>
            <w:rPr>
              <w:noProof/>
              <w:webHidden/>
            </w:rPr>
            <w:fldChar w:fldCharType="separate"/>
          </w:r>
          <w:ins w:id="369" w:author="Andrew Instone-Cowie" w:date="2025-05-07T12:16:00Z" w16du:dateUtc="2025-05-07T11:16:00Z">
            <w:r w:rsidR="00424FD2">
              <w:rPr>
                <w:noProof/>
                <w:webHidden/>
              </w:rPr>
              <w:t>69</w:t>
            </w:r>
          </w:ins>
          <w:ins w:id="370" w:author="Andrew Instone-Cowie" w:date="2025-05-07T12:10:00Z" w16du:dateUtc="2025-05-07T11:10:00Z">
            <w:r>
              <w:rPr>
                <w:noProof/>
                <w:webHidden/>
              </w:rPr>
              <w:fldChar w:fldCharType="end"/>
            </w:r>
            <w:r w:rsidRPr="004353FC">
              <w:rPr>
                <w:rStyle w:val="Hyperlink"/>
                <w:noProof/>
              </w:rPr>
              <w:fldChar w:fldCharType="end"/>
            </w:r>
          </w:ins>
        </w:p>
        <w:p w14:paraId="42B3C56D" w14:textId="78189032" w:rsidR="008E778E" w:rsidRDefault="008E778E">
          <w:pPr>
            <w:pStyle w:val="TOC3"/>
            <w:tabs>
              <w:tab w:val="right" w:leader="dot" w:pos="9016"/>
            </w:tabs>
            <w:rPr>
              <w:ins w:id="371" w:author="Andrew Instone-Cowie" w:date="2025-05-07T12:10:00Z" w16du:dateUtc="2025-05-07T11:10:00Z"/>
              <w:noProof/>
              <w:kern w:val="2"/>
              <w:sz w:val="24"/>
              <w:szCs w:val="24"/>
              <w:lang w:val="en-GB" w:eastAsia="en-GB"/>
              <w14:ligatures w14:val="standardContextual"/>
            </w:rPr>
          </w:pPr>
          <w:ins w:id="37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Power Supply</w:t>
            </w:r>
            <w:r>
              <w:rPr>
                <w:noProof/>
                <w:webHidden/>
              </w:rPr>
              <w:tab/>
            </w:r>
            <w:r>
              <w:rPr>
                <w:noProof/>
                <w:webHidden/>
              </w:rPr>
              <w:fldChar w:fldCharType="begin"/>
            </w:r>
            <w:r>
              <w:rPr>
                <w:noProof/>
                <w:webHidden/>
              </w:rPr>
              <w:instrText xml:space="preserve"> PAGEREF _Toc197512344 \h </w:instrText>
            </w:r>
          </w:ins>
          <w:ins w:id="373" w:author="Andrew Instone-Cowie" w:date="2025-05-07T12:11:00Z" w16du:dateUtc="2025-05-07T11:11:00Z">
            <w:r>
              <w:rPr>
                <w:noProof/>
                <w:webHidden/>
              </w:rPr>
            </w:r>
          </w:ins>
          <w:r>
            <w:rPr>
              <w:noProof/>
              <w:webHidden/>
            </w:rPr>
            <w:fldChar w:fldCharType="separate"/>
          </w:r>
          <w:ins w:id="374" w:author="Andrew Instone-Cowie" w:date="2025-05-07T12:16:00Z" w16du:dateUtc="2025-05-07T11:16:00Z">
            <w:r w:rsidR="00424FD2">
              <w:rPr>
                <w:noProof/>
                <w:webHidden/>
              </w:rPr>
              <w:t>70</w:t>
            </w:r>
          </w:ins>
          <w:ins w:id="375" w:author="Andrew Instone-Cowie" w:date="2025-05-07T12:10:00Z" w16du:dateUtc="2025-05-07T11:10:00Z">
            <w:r>
              <w:rPr>
                <w:noProof/>
                <w:webHidden/>
              </w:rPr>
              <w:fldChar w:fldCharType="end"/>
            </w:r>
            <w:r w:rsidRPr="004353FC">
              <w:rPr>
                <w:rStyle w:val="Hyperlink"/>
                <w:noProof/>
              </w:rPr>
              <w:fldChar w:fldCharType="end"/>
            </w:r>
          </w:ins>
        </w:p>
        <w:p w14:paraId="05A9B713" w14:textId="591EE660" w:rsidR="008E778E" w:rsidRDefault="008E778E">
          <w:pPr>
            <w:pStyle w:val="TOC2"/>
            <w:tabs>
              <w:tab w:val="right" w:leader="dot" w:pos="9016"/>
            </w:tabs>
            <w:rPr>
              <w:ins w:id="376" w:author="Andrew Instone-Cowie" w:date="2025-05-07T12:10:00Z" w16du:dateUtc="2025-05-07T11:10:00Z"/>
              <w:rFonts w:eastAsiaTheme="minorEastAsia"/>
              <w:noProof/>
              <w:kern w:val="2"/>
              <w:sz w:val="24"/>
              <w:szCs w:val="24"/>
              <w:lang w:eastAsia="en-GB"/>
              <w14:ligatures w14:val="standardContextual"/>
            </w:rPr>
          </w:pPr>
          <w:ins w:id="37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Sensor Module Mounting</w:t>
            </w:r>
            <w:r>
              <w:rPr>
                <w:noProof/>
                <w:webHidden/>
              </w:rPr>
              <w:tab/>
            </w:r>
            <w:r>
              <w:rPr>
                <w:noProof/>
                <w:webHidden/>
              </w:rPr>
              <w:fldChar w:fldCharType="begin"/>
            </w:r>
            <w:r>
              <w:rPr>
                <w:noProof/>
                <w:webHidden/>
              </w:rPr>
              <w:instrText xml:space="preserve"> PAGEREF _Toc197512345 \h </w:instrText>
            </w:r>
          </w:ins>
          <w:ins w:id="378" w:author="Andrew Instone-Cowie" w:date="2025-05-07T12:11:00Z" w16du:dateUtc="2025-05-07T11:11:00Z">
            <w:r>
              <w:rPr>
                <w:noProof/>
                <w:webHidden/>
              </w:rPr>
            </w:r>
          </w:ins>
          <w:r>
            <w:rPr>
              <w:noProof/>
              <w:webHidden/>
            </w:rPr>
            <w:fldChar w:fldCharType="separate"/>
          </w:r>
          <w:ins w:id="379" w:author="Andrew Instone-Cowie" w:date="2025-05-07T12:16:00Z" w16du:dateUtc="2025-05-07T11:16:00Z">
            <w:r w:rsidR="00424FD2">
              <w:rPr>
                <w:noProof/>
                <w:webHidden/>
              </w:rPr>
              <w:t>70</w:t>
            </w:r>
          </w:ins>
          <w:ins w:id="380" w:author="Andrew Instone-Cowie" w:date="2025-05-07T12:10:00Z" w16du:dateUtc="2025-05-07T11:10:00Z">
            <w:r>
              <w:rPr>
                <w:noProof/>
                <w:webHidden/>
              </w:rPr>
              <w:fldChar w:fldCharType="end"/>
            </w:r>
            <w:r w:rsidRPr="004353FC">
              <w:rPr>
                <w:rStyle w:val="Hyperlink"/>
                <w:noProof/>
              </w:rPr>
              <w:fldChar w:fldCharType="end"/>
            </w:r>
          </w:ins>
        </w:p>
        <w:p w14:paraId="5AE10A86" w14:textId="63F12A09" w:rsidR="008E778E" w:rsidRDefault="008E778E">
          <w:pPr>
            <w:pStyle w:val="TOC2"/>
            <w:tabs>
              <w:tab w:val="right" w:leader="dot" w:pos="9016"/>
            </w:tabs>
            <w:rPr>
              <w:ins w:id="381" w:author="Andrew Instone-Cowie" w:date="2025-05-07T12:10:00Z" w16du:dateUtc="2025-05-07T11:10:00Z"/>
              <w:rFonts w:eastAsiaTheme="minorEastAsia"/>
              <w:noProof/>
              <w:kern w:val="2"/>
              <w:sz w:val="24"/>
              <w:szCs w:val="24"/>
              <w:lang w:eastAsia="en-GB"/>
              <w14:ligatures w14:val="standardContextual"/>
            </w:rPr>
          </w:pPr>
          <w:ins w:id="38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Magnet Mounting</w:t>
            </w:r>
            <w:r>
              <w:rPr>
                <w:noProof/>
                <w:webHidden/>
              </w:rPr>
              <w:tab/>
            </w:r>
            <w:r>
              <w:rPr>
                <w:noProof/>
                <w:webHidden/>
              </w:rPr>
              <w:fldChar w:fldCharType="begin"/>
            </w:r>
            <w:r>
              <w:rPr>
                <w:noProof/>
                <w:webHidden/>
              </w:rPr>
              <w:instrText xml:space="preserve"> PAGEREF _Toc197512346 \h </w:instrText>
            </w:r>
          </w:ins>
          <w:ins w:id="383" w:author="Andrew Instone-Cowie" w:date="2025-05-07T12:11:00Z" w16du:dateUtc="2025-05-07T11:11:00Z">
            <w:r>
              <w:rPr>
                <w:noProof/>
                <w:webHidden/>
              </w:rPr>
            </w:r>
          </w:ins>
          <w:r>
            <w:rPr>
              <w:noProof/>
              <w:webHidden/>
            </w:rPr>
            <w:fldChar w:fldCharType="separate"/>
          </w:r>
          <w:ins w:id="384" w:author="Andrew Instone-Cowie" w:date="2025-05-07T12:16:00Z" w16du:dateUtc="2025-05-07T11:16:00Z">
            <w:r w:rsidR="00424FD2">
              <w:rPr>
                <w:noProof/>
                <w:webHidden/>
              </w:rPr>
              <w:t>72</w:t>
            </w:r>
          </w:ins>
          <w:ins w:id="385" w:author="Andrew Instone-Cowie" w:date="2025-05-07T12:10:00Z" w16du:dateUtc="2025-05-07T11:10:00Z">
            <w:r>
              <w:rPr>
                <w:noProof/>
                <w:webHidden/>
              </w:rPr>
              <w:fldChar w:fldCharType="end"/>
            </w:r>
            <w:r w:rsidRPr="004353FC">
              <w:rPr>
                <w:rStyle w:val="Hyperlink"/>
                <w:noProof/>
              </w:rPr>
              <w:fldChar w:fldCharType="end"/>
            </w:r>
          </w:ins>
        </w:p>
        <w:p w14:paraId="065DA07B" w14:textId="68B6BBD8" w:rsidR="008E778E" w:rsidRDefault="008E778E">
          <w:pPr>
            <w:pStyle w:val="TOC2"/>
            <w:tabs>
              <w:tab w:val="right" w:leader="dot" w:pos="9016"/>
            </w:tabs>
            <w:rPr>
              <w:ins w:id="386" w:author="Andrew Instone-Cowie" w:date="2025-05-07T12:10:00Z" w16du:dateUtc="2025-05-07T11:10:00Z"/>
              <w:rFonts w:eastAsiaTheme="minorEastAsia"/>
              <w:noProof/>
              <w:kern w:val="2"/>
              <w:sz w:val="24"/>
              <w:szCs w:val="24"/>
              <w:lang w:eastAsia="en-GB"/>
              <w14:ligatures w14:val="standardContextual"/>
            </w:rPr>
          </w:pPr>
          <w:ins w:id="38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Infra-Red Sensors</w:t>
            </w:r>
            <w:r>
              <w:rPr>
                <w:noProof/>
                <w:webHidden/>
              </w:rPr>
              <w:tab/>
            </w:r>
            <w:r>
              <w:rPr>
                <w:noProof/>
                <w:webHidden/>
              </w:rPr>
              <w:fldChar w:fldCharType="begin"/>
            </w:r>
            <w:r>
              <w:rPr>
                <w:noProof/>
                <w:webHidden/>
              </w:rPr>
              <w:instrText xml:space="preserve"> PAGEREF _Toc197512347 \h </w:instrText>
            </w:r>
          </w:ins>
          <w:ins w:id="388" w:author="Andrew Instone-Cowie" w:date="2025-05-07T12:11:00Z" w16du:dateUtc="2025-05-07T11:11:00Z">
            <w:r>
              <w:rPr>
                <w:noProof/>
                <w:webHidden/>
              </w:rPr>
            </w:r>
          </w:ins>
          <w:r>
            <w:rPr>
              <w:noProof/>
              <w:webHidden/>
            </w:rPr>
            <w:fldChar w:fldCharType="separate"/>
          </w:r>
          <w:ins w:id="389" w:author="Andrew Instone-Cowie" w:date="2025-05-07T12:16:00Z" w16du:dateUtc="2025-05-07T11:16:00Z">
            <w:r w:rsidR="00424FD2">
              <w:rPr>
                <w:noProof/>
                <w:webHidden/>
              </w:rPr>
              <w:t>74</w:t>
            </w:r>
          </w:ins>
          <w:ins w:id="390" w:author="Andrew Instone-Cowie" w:date="2025-05-07T12:10:00Z" w16du:dateUtc="2025-05-07T11:10:00Z">
            <w:r>
              <w:rPr>
                <w:noProof/>
                <w:webHidden/>
              </w:rPr>
              <w:fldChar w:fldCharType="end"/>
            </w:r>
            <w:r w:rsidRPr="004353FC">
              <w:rPr>
                <w:rStyle w:val="Hyperlink"/>
                <w:noProof/>
              </w:rPr>
              <w:fldChar w:fldCharType="end"/>
            </w:r>
          </w:ins>
        </w:p>
        <w:p w14:paraId="50E25471" w14:textId="5ABEB56C" w:rsidR="008E778E" w:rsidRDefault="008E778E">
          <w:pPr>
            <w:pStyle w:val="TOC3"/>
            <w:tabs>
              <w:tab w:val="right" w:leader="dot" w:pos="9016"/>
            </w:tabs>
            <w:rPr>
              <w:ins w:id="391" w:author="Andrew Instone-Cowie" w:date="2025-05-07T12:10:00Z" w16du:dateUtc="2025-05-07T11:10:00Z"/>
              <w:noProof/>
              <w:kern w:val="2"/>
              <w:sz w:val="24"/>
              <w:szCs w:val="24"/>
              <w:lang w:val="en-GB" w:eastAsia="en-GB"/>
              <w14:ligatures w14:val="standardContextual"/>
            </w:rPr>
          </w:pPr>
          <w:ins w:id="39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Reflector</w:t>
            </w:r>
            <w:r>
              <w:rPr>
                <w:noProof/>
                <w:webHidden/>
              </w:rPr>
              <w:tab/>
            </w:r>
            <w:r>
              <w:rPr>
                <w:noProof/>
                <w:webHidden/>
              </w:rPr>
              <w:fldChar w:fldCharType="begin"/>
            </w:r>
            <w:r>
              <w:rPr>
                <w:noProof/>
                <w:webHidden/>
              </w:rPr>
              <w:instrText xml:space="preserve"> PAGEREF _Toc197512348 \h </w:instrText>
            </w:r>
          </w:ins>
          <w:ins w:id="393" w:author="Andrew Instone-Cowie" w:date="2025-05-07T12:11:00Z" w16du:dateUtc="2025-05-07T11:11:00Z">
            <w:r>
              <w:rPr>
                <w:noProof/>
                <w:webHidden/>
              </w:rPr>
            </w:r>
          </w:ins>
          <w:r>
            <w:rPr>
              <w:noProof/>
              <w:webHidden/>
            </w:rPr>
            <w:fldChar w:fldCharType="separate"/>
          </w:r>
          <w:ins w:id="394" w:author="Andrew Instone-Cowie" w:date="2025-05-07T12:16:00Z" w16du:dateUtc="2025-05-07T11:16:00Z">
            <w:r w:rsidR="00424FD2">
              <w:rPr>
                <w:noProof/>
                <w:webHidden/>
              </w:rPr>
              <w:t>74</w:t>
            </w:r>
          </w:ins>
          <w:ins w:id="395" w:author="Andrew Instone-Cowie" w:date="2025-05-07T12:10:00Z" w16du:dateUtc="2025-05-07T11:10:00Z">
            <w:r>
              <w:rPr>
                <w:noProof/>
                <w:webHidden/>
              </w:rPr>
              <w:fldChar w:fldCharType="end"/>
            </w:r>
            <w:r w:rsidRPr="004353FC">
              <w:rPr>
                <w:rStyle w:val="Hyperlink"/>
                <w:noProof/>
              </w:rPr>
              <w:fldChar w:fldCharType="end"/>
            </w:r>
          </w:ins>
        </w:p>
        <w:p w14:paraId="15CE5104" w14:textId="5D5FC944" w:rsidR="008E778E" w:rsidRDefault="008E778E">
          <w:pPr>
            <w:pStyle w:val="TOC3"/>
            <w:tabs>
              <w:tab w:val="right" w:leader="dot" w:pos="9016"/>
            </w:tabs>
            <w:rPr>
              <w:ins w:id="396" w:author="Andrew Instone-Cowie" w:date="2025-05-07T12:10:00Z" w16du:dateUtc="2025-05-07T11:10:00Z"/>
              <w:noProof/>
              <w:kern w:val="2"/>
              <w:sz w:val="24"/>
              <w:szCs w:val="24"/>
              <w:lang w:val="en-GB" w:eastAsia="en-GB"/>
              <w14:ligatures w14:val="standardContextual"/>
            </w:rPr>
          </w:pPr>
          <w:ins w:id="39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"_Toc197512349"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Calibration</w:t>
            </w:r>
            <w:r>
              <w:rPr>
                <w:noProof/>
                <w:webHidden/>
              </w:rPr>
              <w:tab/>
            </w:r>
            <w:r>
              <w:rPr>
                <w:noProof/>
                <w:webHidden/>
              </w:rPr>
              <w:fldChar w:fldCharType="begin"/>
            </w:r>
            <w:r>
              <w:rPr>
                <w:noProof/>
                <w:webHidden/>
              </w:rPr>
              <w:instrText xml:space="preserve"> PAGEREF _Toc197512349 \h </w:instrText>
            </w:r>
          </w:ins>
          <w:ins w:id="398" w:author="Andrew Instone-Cowie" w:date="2025-05-07T12:11:00Z" w16du:dateUtc="2025-05-07T11:11:00Z">
            <w:r>
              <w:rPr>
                <w:noProof/>
                <w:webHidden/>
              </w:rPr>
            </w:r>
          </w:ins>
          <w:r>
            <w:rPr>
              <w:noProof/>
              <w:webHidden/>
            </w:rPr>
            <w:fldChar w:fldCharType="separate"/>
          </w:r>
          <w:ins w:id="399" w:author="Andrew Instone-Cowie" w:date="2025-05-07T12:16:00Z" w16du:dateUtc="2025-05-07T11:16:00Z">
            <w:r w:rsidR="00424FD2">
              <w:rPr>
                <w:noProof/>
                <w:webHidden/>
              </w:rPr>
              <w:t>74</w:t>
            </w:r>
          </w:ins>
          <w:ins w:id="400" w:author="Andrew Instone-Cowie" w:date="2025-05-07T12:10:00Z" w16du:dateUtc="2025-05-07T11:10:00Z">
            <w:r>
              <w:rPr>
                <w:noProof/>
                <w:webHidden/>
              </w:rPr>
              <w:fldChar w:fldCharType="end"/>
            </w:r>
            <w:r w:rsidRPr="004353FC">
              <w:rPr>
                <w:rStyle w:val="Hyperlink"/>
                <w:noProof/>
              </w:rPr>
              <w:fldChar w:fldCharType="end"/>
            </w:r>
          </w:ins>
        </w:p>
        <w:p w14:paraId="2706B164" w14:textId="60648D53" w:rsidR="008E778E" w:rsidRDefault="008E778E">
          <w:pPr>
            <w:pStyle w:val="TOC2"/>
            <w:tabs>
              <w:tab w:val="right" w:leader="dot" w:pos="9016"/>
            </w:tabs>
            <w:rPr>
              <w:ins w:id="401" w:author="Andrew Instone-Cowie" w:date="2025-05-07T12:10:00Z" w16du:dateUtc="2025-05-07T11:10:00Z"/>
              <w:rFonts w:eastAsiaTheme="minorEastAsia"/>
              <w:noProof/>
              <w:kern w:val="2"/>
              <w:sz w:val="24"/>
              <w:szCs w:val="24"/>
              <w:lang w:eastAsia="en-GB"/>
              <w14:ligatures w14:val="standardContextual"/>
            </w:rPr>
          </w:pPr>
          <w:ins w:id="40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Cabling</w:t>
            </w:r>
            <w:r>
              <w:rPr>
                <w:noProof/>
                <w:webHidden/>
              </w:rPr>
              <w:tab/>
            </w:r>
            <w:r>
              <w:rPr>
                <w:noProof/>
                <w:webHidden/>
              </w:rPr>
              <w:fldChar w:fldCharType="begin"/>
            </w:r>
            <w:r>
              <w:rPr>
                <w:noProof/>
                <w:webHidden/>
              </w:rPr>
              <w:instrText xml:space="preserve"> PAGEREF _Toc197512350 \h </w:instrText>
            </w:r>
          </w:ins>
          <w:ins w:id="403" w:author="Andrew Instone-Cowie" w:date="2025-05-07T12:11:00Z" w16du:dateUtc="2025-05-07T11:11:00Z">
            <w:r>
              <w:rPr>
                <w:noProof/>
                <w:webHidden/>
              </w:rPr>
            </w:r>
          </w:ins>
          <w:r>
            <w:rPr>
              <w:noProof/>
              <w:webHidden/>
            </w:rPr>
            <w:fldChar w:fldCharType="separate"/>
          </w:r>
          <w:ins w:id="404" w:author="Andrew Instone-Cowie" w:date="2025-05-07T12:16:00Z" w16du:dateUtc="2025-05-07T11:16:00Z">
            <w:r w:rsidR="00424FD2">
              <w:rPr>
                <w:noProof/>
                <w:webHidden/>
              </w:rPr>
              <w:t>75</w:t>
            </w:r>
          </w:ins>
          <w:ins w:id="405" w:author="Andrew Instone-Cowie" w:date="2025-05-07T12:10:00Z" w16du:dateUtc="2025-05-07T11:10:00Z">
            <w:r>
              <w:rPr>
                <w:noProof/>
                <w:webHidden/>
              </w:rPr>
              <w:fldChar w:fldCharType="end"/>
            </w:r>
            <w:r w:rsidRPr="004353FC">
              <w:rPr>
                <w:rStyle w:val="Hyperlink"/>
                <w:noProof/>
              </w:rPr>
              <w:fldChar w:fldCharType="end"/>
            </w:r>
          </w:ins>
        </w:p>
        <w:p w14:paraId="46CFFFE0" w14:textId="558E560D" w:rsidR="008E778E" w:rsidRDefault="008E778E">
          <w:pPr>
            <w:pStyle w:val="TOC3"/>
            <w:tabs>
              <w:tab w:val="right" w:leader="dot" w:pos="9016"/>
            </w:tabs>
            <w:rPr>
              <w:ins w:id="406" w:author="Andrew Instone-Cowie" w:date="2025-05-07T12:10:00Z" w16du:dateUtc="2025-05-07T11:10:00Z"/>
              <w:noProof/>
              <w:kern w:val="2"/>
              <w:sz w:val="24"/>
              <w:szCs w:val="24"/>
              <w:lang w:val="en-GB" w:eastAsia="en-GB"/>
              <w14:ligatures w14:val="standardContextual"/>
            </w:rPr>
          </w:pPr>
          <w:ins w:id="40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Power/Data Cable</w:t>
            </w:r>
            <w:r>
              <w:rPr>
                <w:noProof/>
                <w:webHidden/>
              </w:rPr>
              <w:tab/>
            </w:r>
            <w:r>
              <w:rPr>
                <w:noProof/>
                <w:webHidden/>
              </w:rPr>
              <w:fldChar w:fldCharType="begin"/>
            </w:r>
            <w:r>
              <w:rPr>
                <w:noProof/>
                <w:webHidden/>
              </w:rPr>
              <w:instrText xml:space="preserve"> PAGEREF _Toc197512351 \h </w:instrText>
            </w:r>
          </w:ins>
          <w:ins w:id="408" w:author="Andrew Instone-Cowie" w:date="2025-05-07T12:11:00Z" w16du:dateUtc="2025-05-07T11:11:00Z">
            <w:r>
              <w:rPr>
                <w:noProof/>
                <w:webHidden/>
              </w:rPr>
            </w:r>
          </w:ins>
          <w:r>
            <w:rPr>
              <w:noProof/>
              <w:webHidden/>
            </w:rPr>
            <w:fldChar w:fldCharType="separate"/>
          </w:r>
          <w:ins w:id="409" w:author="Andrew Instone-Cowie" w:date="2025-05-07T12:16:00Z" w16du:dateUtc="2025-05-07T11:16:00Z">
            <w:r w:rsidR="00424FD2">
              <w:rPr>
                <w:noProof/>
                <w:webHidden/>
              </w:rPr>
              <w:t>75</w:t>
            </w:r>
          </w:ins>
          <w:ins w:id="410" w:author="Andrew Instone-Cowie" w:date="2025-05-07T12:10:00Z" w16du:dateUtc="2025-05-07T11:10:00Z">
            <w:r>
              <w:rPr>
                <w:noProof/>
                <w:webHidden/>
              </w:rPr>
              <w:fldChar w:fldCharType="end"/>
            </w:r>
            <w:r w:rsidRPr="004353FC">
              <w:rPr>
                <w:rStyle w:val="Hyperlink"/>
                <w:noProof/>
              </w:rPr>
              <w:fldChar w:fldCharType="end"/>
            </w:r>
          </w:ins>
        </w:p>
        <w:p w14:paraId="34981735" w14:textId="10FE05FA" w:rsidR="008E778E" w:rsidRDefault="008E778E">
          <w:pPr>
            <w:pStyle w:val="TOC3"/>
            <w:tabs>
              <w:tab w:val="right" w:leader="dot" w:pos="9016"/>
            </w:tabs>
            <w:rPr>
              <w:ins w:id="411" w:author="Andrew Instone-Cowie" w:date="2025-05-07T12:10:00Z" w16du:dateUtc="2025-05-07T11:10:00Z"/>
              <w:noProof/>
              <w:kern w:val="2"/>
              <w:sz w:val="24"/>
              <w:szCs w:val="24"/>
              <w:lang w:val="en-GB" w:eastAsia="en-GB"/>
              <w14:ligatures w14:val="standardContextual"/>
            </w:rPr>
          </w:pPr>
          <w:ins w:id="41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Sensor Cables</w:t>
            </w:r>
            <w:r>
              <w:rPr>
                <w:noProof/>
                <w:webHidden/>
              </w:rPr>
              <w:tab/>
            </w:r>
            <w:r>
              <w:rPr>
                <w:noProof/>
                <w:webHidden/>
              </w:rPr>
              <w:fldChar w:fldCharType="begin"/>
            </w:r>
            <w:r>
              <w:rPr>
                <w:noProof/>
                <w:webHidden/>
              </w:rPr>
              <w:instrText xml:space="preserve"> PAGEREF _Toc197512352 \h </w:instrText>
            </w:r>
          </w:ins>
          <w:ins w:id="413" w:author="Andrew Instone-Cowie" w:date="2025-05-07T12:11:00Z" w16du:dateUtc="2025-05-07T11:11:00Z">
            <w:r>
              <w:rPr>
                <w:noProof/>
                <w:webHidden/>
              </w:rPr>
            </w:r>
          </w:ins>
          <w:r>
            <w:rPr>
              <w:noProof/>
              <w:webHidden/>
            </w:rPr>
            <w:fldChar w:fldCharType="separate"/>
          </w:r>
          <w:ins w:id="414" w:author="Andrew Instone-Cowie" w:date="2025-05-07T12:16:00Z" w16du:dateUtc="2025-05-07T11:16:00Z">
            <w:r w:rsidR="00424FD2">
              <w:rPr>
                <w:noProof/>
                <w:webHidden/>
              </w:rPr>
              <w:t>75</w:t>
            </w:r>
          </w:ins>
          <w:ins w:id="415" w:author="Andrew Instone-Cowie" w:date="2025-05-07T12:10:00Z" w16du:dateUtc="2025-05-07T11:10:00Z">
            <w:r>
              <w:rPr>
                <w:noProof/>
                <w:webHidden/>
              </w:rPr>
              <w:fldChar w:fldCharType="end"/>
            </w:r>
            <w:r w:rsidRPr="004353FC">
              <w:rPr>
                <w:rStyle w:val="Hyperlink"/>
                <w:noProof/>
              </w:rPr>
              <w:fldChar w:fldCharType="end"/>
            </w:r>
          </w:ins>
        </w:p>
        <w:p w14:paraId="49BF1622" w14:textId="092C55BE" w:rsidR="008E778E" w:rsidRDefault="008E778E">
          <w:pPr>
            <w:pStyle w:val="TOC3"/>
            <w:tabs>
              <w:tab w:val="right" w:leader="dot" w:pos="9016"/>
            </w:tabs>
            <w:rPr>
              <w:ins w:id="416" w:author="Andrew Instone-Cowie" w:date="2025-05-07T12:10:00Z" w16du:dateUtc="2025-05-07T11:10:00Z"/>
              <w:noProof/>
              <w:kern w:val="2"/>
              <w:sz w:val="24"/>
              <w:szCs w:val="24"/>
              <w:lang w:val="en-GB" w:eastAsia="en-GB"/>
              <w14:ligatures w14:val="standardContextual"/>
            </w:rPr>
          </w:pPr>
          <w:ins w:id="41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Computer Connection</w:t>
            </w:r>
            <w:r>
              <w:rPr>
                <w:noProof/>
                <w:webHidden/>
              </w:rPr>
              <w:tab/>
            </w:r>
            <w:r>
              <w:rPr>
                <w:noProof/>
                <w:webHidden/>
              </w:rPr>
              <w:fldChar w:fldCharType="begin"/>
            </w:r>
            <w:r>
              <w:rPr>
                <w:noProof/>
                <w:webHidden/>
              </w:rPr>
              <w:instrText xml:space="preserve"> PAGEREF _Toc197512353 \h </w:instrText>
            </w:r>
          </w:ins>
          <w:ins w:id="418" w:author="Andrew Instone-Cowie" w:date="2025-05-07T12:11:00Z" w16du:dateUtc="2025-05-07T11:11:00Z">
            <w:r>
              <w:rPr>
                <w:noProof/>
                <w:webHidden/>
              </w:rPr>
            </w:r>
          </w:ins>
          <w:r>
            <w:rPr>
              <w:noProof/>
              <w:webHidden/>
            </w:rPr>
            <w:fldChar w:fldCharType="separate"/>
          </w:r>
          <w:ins w:id="419" w:author="Andrew Instone-Cowie" w:date="2025-05-07T12:16:00Z" w16du:dateUtc="2025-05-07T11:16:00Z">
            <w:r w:rsidR="00424FD2">
              <w:rPr>
                <w:noProof/>
                <w:webHidden/>
              </w:rPr>
              <w:t>76</w:t>
            </w:r>
          </w:ins>
          <w:ins w:id="420" w:author="Andrew Instone-Cowie" w:date="2025-05-07T12:10:00Z" w16du:dateUtc="2025-05-07T11:10:00Z">
            <w:r>
              <w:rPr>
                <w:noProof/>
                <w:webHidden/>
              </w:rPr>
              <w:fldChar w:fldCharType="end"/>
            </w:r>
            <w:r w:rsidRPr="004353FC">
              <w:rPr>
                <w:rStyle w:val="Hyperlink"/>
                <w:noProof/>
              </w:rPr>
              <w:fldChar w:fldCharType="end"/>
            </w:r>
          </w:ins>
        </w:p>
        <w:p w14:paraId="42C0F3F0" w14:textId="72011894" w:rsidR="008E778E" w:rsidRDefault="008E778E">
          <w:pPr>
            <w:pStyle w:val="TOC1"/>
            <w:tabs>
              <w:tab w:val="right" w:leader="dot" w:pos="9016"/>
            </w:tabs>
            <w:rPr>
              <w:ins w:id="421" w:author="Andrew Instone-Cowie" w:date="2025-05-07T12:10:00Z" w16du:dateUtc="2025-05-07T11:10:00Z"/>
              <w:rFonts w:eastAsiaTheme="minorEastAsia"/>
              <w:noProof/>
              <w:kern w:val="2"/>
              <w:sz w:val="24"/>
              <w:szCs w:val="24"/>
              <w:lang w:eastAsia="en-GB"/>
              <w14:ligatures w14:val="standardContextual"/>
            </w:rPr>
          </w:pPr>
          <w:ins w:id="42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Interface Module Setup</w:t>
            </w:r>
            <w:r>
              <w:rPr>
                <w:noProof/>
                <w:webHidden/>
              </w:rPr>
              <w:tab/>
            </w:r>
            <w:r>
              <w:rPr>
                <w:noProof/>
                <w:webHidden/>
              </w:rPr>
              <w:fldChar w:fldCharType="begin"/>
            </w:r>
            <w:r>
              <w:rPr>
                <w:noProof/>
                <w:webHidden/>
              </w:rPr>
              <w:instrText xml:space="preserve"> PAGEREF _Toc197512354 \h </w:instrText>
            </w:r>
          </w:ins>
          <w:ins w:id="423" w:author="Andrew Instone-Cowie" w:date="2025-05-07T12:11:00Z" w16du:dateUtc="2025-05-07T11:11:00Z">
            <w:r>
              <w:rPr>
                <w:noProof/>
                <w:webHidden/>
              </w:rPr>
            </w:r>
          </w:ins>
          <w:r>
            <w:rPr>
              <w:noProof/>
              <w:webHidden/>
            </w:rPr>
            <w:fldChar w:fldCharType="separate"/>
          </w:r>
          <w:ins w:id="424" w:author="Andrew Instone-Cowie" w:date="2025-05-07T12:16:00Z" w16du:dateUtc="2025-05-07T11:16:00Z">
            <w:r w:rsidR="00424FD2">
              <w:rPr>
                <w:noProof/>
                <w:webHidden/>
              </w:rPr>
              <w:t>78</w:t>
            </w:r>
          </w:ins>
          <w:ins w:id="425" w:author="Andrew Instone-Cowie" w:date="2025-05-07T12:10:00Z" w16du:dateUtc="2025-05-07T11:10:00Z">
            <w:r>
              <w:rPr>
                <w:noProof/>
                <w:webHidden/>
              </w:rPr>
              <w:fldChar w:fldCharType="end"/>
            </w:r>
            <w:r w:rsidRPr="004353FC">
              <w:rPr>
                <w:rStyle w:val="Hyperlink"/>
                <w:noProof/>
              </w:rPr>
              <w:fldChar w:fldCharType="end"/>
            </w:r>
          </w:ins>
        </w:p>
        <w:p w14:paraId="7F5B1301" w14:textId="68C27245" w:rsidR="008E778E" w:rsidRDefault="008E778E">
          <w:pPr>
            <w:pStyle w:val="TOC2"/>
            <w:tabs>
              <w:tab w:val="right" w:leader="dot" w:pos="9016"/>
            </w:tabs>
            <w:rPr>
              <w:ins w:id="426" w:author="Andrew Instone-Cowie" w:date="2025-05-07T12:10:00Z" w16du:dateUtc="2025-05-07T11:10:00Z"/>
              <w:rFonts w:eastAsiaTheme="minorEastAsia"/>
              <w:noProof/>
              <w:kern w:val="2"/>
              <w:sz w:val="24"/>
              <w:szCs w:val="24"/>
              <w:lang w:eastAsia="en-GB"/>
              <w14:ligatures w14:val="standardContextual"/>
            </w:rPr>
          </w:pPr>
          <w:ins w:id="42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Connecting to the Interface Module</w:t>
            </w:r>
            <w:r>
              <w:rPr>
                <w:noProof/>
                <w:webHidden/>
              </w:rPr>
              <w:tab/>
            </w:r>
            <w:r>
              <w:rPr>
                <w:noProof/>
                <w:webHidden/>
              </w:rPr>
              <w:fldChar w:fldCharType="begin"/>
            </w:r>
            <w:r>
              <w:rPr>
                <w:noProof/>
                <w:webHidden/>
              </w:rPr>
              <w:instrText xml:space="preserve"> PAGEREF _Toc197512355 \h </w:instrText>
            </w:r>
          </w:ins>
          <w:ins w:id="428" w:author="Andrew Instone-Cowie" w:date="2025-05-07T12:11:00Z" w16du:dateUtc="2025-05-07T11:11:00Z">
            <w:r>
              <w:rPr>
                <w:noProof/>
                <w:webHidden/>
              </w:rPr>
            </w:r>
          </w:ins>
          <w:r>
            <w:rPr>
              <w:noProof/>
              <w:webHidden/>
            </w:rPr>
            <w:fldChar w:fldCharType="separate"/>
          </w:r>
          <w:ins w:id="429" w:author="Andrew Instone-Cowie" w:date="2025-05-07T12:16:00Z" w16du:dateUtc="2025-05-07T11:16:00Z">
            <w:r w:rsidR="00424FD2">
              <w:rPr>
                <w:noProof/>
                <w:webHidden/>
              </w:rPr>
              <w:t>78</w:t>
            </w:r>
          </w:ins>
          <w:ins w:id="430" w:author="Andrew Instone-Cowie" w:date="2025-05-07T12:10:00Z" w16du:dateUtc="2025-05-07T11:10:00Z">
            <w:r>
              <w:rPr>
                <w:noProof/>
                <w:webHidden/>
              </w:rPr>
              <w:fldChar w:fldCharType="end"/>
            </w:r>
            <w:r w:rsidRPr="004353FC">
              <w:rPr>
                <w:rStyle w:val="Hyperlink"/>
                <w:noProof/>
              </w:rPr>
              <w:fldChar w:fldCharType="end"/>
            </w:r>
          </w:ins>
        </w:p>
        <w:p w14:paraId="63F4FEE1" w14:textId="447CBAD2" w:rsidR="008E778E" w:rsidRDefault="008E778E">
          <w:pPr>
            <w:pStyle w:val="TOC2"/>
            <w:tabs>
              <w:tab w:val="right" w:leader="dot" w:pos="9016"/>
            </w:tabs>
            <w:rPr>
              <w:ins w:id="431" w:author="Andrew Instone-Cowie" w:date="2025-05-07T12:10:00Z" w16du:dateUtc="2025-05-07T11:10:00Z"/>
              <w:rFonts w:eastAsiaTheme="minorEastAsia"/>
              <w:noProof/>
              <w:kern w:val="2"/>
              <w:sz w:val="24"/>
              <w:szCs w:val="24"/>
              <w:lang w:eastAsia="en-GB"/>
              <w14:ligatures w14:val="standardContextual"/>
            </w:rPr>
          </w:pPr>
          <w:ins w:id="43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Worked Example</w:t>
            </w:r>
            <w:r>
              <w:rPr>
                <w:noProof/>
                <w:webHidden/>
              </w:rPr>
              <w:tab/>
            </w:r>
            <w:r>
              <w:rPr>
                <w:noProof/>
                <w:webHidden/>
              </w:rPr>
              <w:fldChar w:fldCharType="begin"/>
            </w:r>
            <w:r>
              <w:rPr>
                <w:noProof/>
                <w:webHidden/>
              </w:rPr>
              <w:instrText xml:space="preserve"> PAGEREF _Toc197512356 \h </w:instrText>
            </w:r>
          </w:ins>
          <w:ins w:id="433" w:author="Andrew Instone-Cowie" w:date="2025-05-07T12:11:00Z" w16du:dateUtc="2025-05-07T11:11:00Z">
            <w:r>
              <w:rPr>
                <w:noProof/>
                <w:webHidden/>
              </w:rPr>
            </w:r>
          </w:ins>
          <w:r>
            <w:rPr>
              <w:noProof/>
              <w:webHidden/>
            </w:rPr>
            <w:fldChar w:fldCharType="separate"/>
          </w:r>
          <w:ins w:id="434" w:author="Andrew Instone-Cowie" w:date="2025-05-07T12:16:00Z" w16du:dateUtc="2025-05-07T11:16:00Z">
            <w:r w:rsidR="00424FD2">
              <w:rPr>
                <w:noProof/>
                <w:webHidden/>
              </w:rPr>
              <w:t>79</w:t>
            </w:r>
          </w:ins>
          <w:ins w:id="435" w:author="Andrew Instone-Cowie" w:date="2025-05-07T12:10:00Z" w16du:dateUtc="2025-05-07T11:10:00Z">
            <w:r>
              <w:rPr>
                <w:noProof/>
                <w:webHidden/>
              </w:rPr>
              <w:fldChar w:fldCharType="end"/>
            </w:r>
            <w:r w:rsidRPr="004353FC">
              <w:rPr>
                <w:rStyle w:val="Hyperlink"/>
                <w:noProof/>
              </w:rPr>
              <w:fldChar w:fldCharType="end"/>
            </w:r>
          </w:ins>
        </w:p>
        <w:p w14:paraId="48E2DEC5" w14:textId="2CB4D8E6" w:rsidR="008E778E" w:rsidRDefault="008E778E">
          <w:pPr>
            <w:pStyle w:val="TOC3"/>
            <w:tabs>
              <w:tab w:val="right" w:leader="dot" w:pos="9016"/>
            </w:tabs>
            <w:rPr>
              <w:ins w:id="436" w:author="Andrew Instone-Cowie" w:date="2025-05-07T12:10:00Z" w16du:dateUtc="2025-05-07T11:10:00Z"/>
              <w:noProof/>
              <w:kern w:val="2"/>
              <w:sz w:val="24"/>
              <w:szCs w:val="24"/>
              <w:lang w:val="en-GB" w:eastAsia="en-GB"/>
              <w14:ligatures w14:val="standardContextual"/>
            </w:rPr>
          </w:pPr>
          <w:ins w:id="43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Sensor Channels</w:t>
            </w:r>
            <w:r>
              <w:rPr>
                <w:noProof/>
                <w:webHidden/>
              </w:rPr>
              <w:tab/>
            </w:r>
            <w:r>
              <w:rPr>
                <w:noProof/>
                <w:webHidden/>
              </w:rPr>
              <w:fldChar w:fldCharType="begin"/>
            </w:r>
            <w:r>
              <w:rPr>
                <w:noProof/>
                <w:webHidden/>
              </w:rPr>
              <w:instrText xml:space="preserve"> PAGEREF _Toc197512357 \h </w:instrText>
            </w:r>
          </w:ins>
          <w:ins w:id="438" w:author="Andrew Instone-Cowie" w:date="2025-05-07T12:11:00Z" w16du:dateUtc="2025-05-07T11:11:00Z">
            <w:r>
              <w:rPr>
                <w:noProof/>
                <w:webHidden/>
              </w:rPr>
            </w:r>
          </w:ins>
          <w:r>
            <w:rPr>
              <w:noProof/>
              <w:webHidden/>
            </w:rPr>
            <w:fldChar w:fldCharType="separate"/>
          </w:r>
          <w:ins w:id="439" w:author="Andrew Instone-Cowie" w:date="2025-05-07T12:16:00Z" w16du:dateUtc="2025-05-07T11:16:00Z">
            <w:r w:rsidR="00424FD2">
              <w:rPr>
                <w:noProof/>
                <w:webHidden/>
              </w:rPr>
              <w:t>79</w:t>
            </w:r>
          </w:ins>
          <w:ins w:id="440" w:author="Andrew Instone-Cowie" w:date="2025-05-07T12:10:00Z" w16du:dateUtc="2025-05-07T11:10:00Z">
            <w:r>
              <w:rPr>
                <w:noProof/>
                <w:webHidden/>
              </w:rPr>
              <w:fldChar w:fldCharType="end"/>
            </w:r>
            <w:r w:rsidRPr="004353FC">
              <w:rPr>
                <w:rStyle w:val="Hyperlink"/>
                <w:noProof/>
              </w:rPr>
              <w:fldChar w:fldCharType="end"/>
            </w:r>
          </w:ins>
        </w:p>
        <w:p w14:paraId="42890E06" w14:textId="447501C5" w:rsidR="008E778E" w:rsidRDefault="008E778E">
          <w:pPr>
            <w:pStyle w:val="TOC3"/>
            <w:tabs>
              <w:tab w:val="right" w:leader="dot" w:pos="9016"/>
            </w:tabs>
            <w:rPr>
              <w:ins w:id="441" w:author="Andrew Instone-Cowie" w:date="2025-05-07T12:10:00Z" w16du:dateUtc="2025-05-07T11:10:00Z"/>
              <w:noProof/>
              <w:kern w:val="2"/>
              <w:sz w:val="24"/>
              <w:szCs w:val="24"/>
              <w:lang w:val="en-GB" w:eastAsia="en-GB"/>
              <w14:ligatures w14:val="standardContextual"/>
            </w:rPr>
          </w:pPr>
          <w:ins w:id="44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"_Toc197512358"</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Example Installation</w:t>
            </w:r>
            <w:r>
              <w:rPr>
                <w:noProof/>
                <w:webHidden/>
              </w:rPr>
              <w:tab/>
            </w:r>
            <w:r>
              <w:rPr>
                <w:noProof/>
                <w:webHidden/>
              </w:rPr>
              <w:fldChar w:fldCharType="begin"/>
            </w:r>
            <w:r>
              <w:rPr>
                <w:noProof/>
                <w:webHidden/>
              </w:rPr>
              <w:instrText xml:space="preserve"> PAGEREF _Toc197512358 \h </w:instrText>
            </w:r>
          </w:ins>
          <w:ins w:id="443" w:author="Andrew Instone-Cowie" w:date="2025-05-07T12:11:00Z" w16du:dateUtc="2025-05-07T11:11:00Z">
            <w:r>
              <w:rPr>
                <w:noProof/>
                <w:webHidden/>
              </w:rPr>
            </w:r>
          </w:ins>
          <w:r>
            <w:rPr>
              <w:noProof/>
              <w:webHidden/>
            </w:rPr>
            <w:fldChar w:fldCharType="separate"/>
          </w:r>
          <w:ins w:id="444" w:author="Andrew Instone-Cowie" w:date="2025-05-07T12:16:00Z" w16du:dateUtc="2025-05-07T11:16:00Z">
            <w:r w:rsidR="00424FD2">
              <w:rPr>
                <w:noProof/>
                <w:webHidden/>
              </w:rPr>
              <w:t>81</w:t>
            </w:r>
          </w:ins>
          <w:ins w:id="445" w:author="Andrew Instone-Cowie" w:date="2025-05-07T12:10:00Z" w16du:dateUtc="2025-05-07T11:10:00Z">
            <w:r>
              <w:rPr>
                <w:noProof/>
                <w:webHidden/>
              </w:rPr>
              <w:fldChar w:fldCharType="end"/>
            </w:r>
            <w:r w:rsidRPr="004353FC">
              <w:rPr>
                <w:rStyle w:val="Hyperlink"/>
                <w:noProof/>
              </w:rPr>
              <w:fldChar w:fldCharType="end"/>
            </w:r>
          </w:ins>
        </w:p>
        <w:p w14:paraId="1EEBC995" w14:textId="25D680B4" w:rsidR="008E778E" w:rsidRDefault="008E778E">
          <w:pPr>
            <w:pStyle w:val="TOC3"/>
            <w:tabs>
              <w:tab w:val="right" w:leader="dot" w:pos="9016"/>
            </w:tabs>
            <w:rPr>
              <w:ins w:id="446" w:author="Andrew Instone-Cowie" w:date="2025-05-07T12:10:00Z" w16du:dateUtc="2025-05-07T11:10:00Z"/>
              <w:noProof/>
              <w:kern w:val="2"/>
              <w:sz w:val="24"/>
              <w:szCs w:val="24"/>
              <w:lang w:val="en-GB" w:eastAsia="en-GB"/>
              <w14:ligatures w14:val="standardContextual"/>
            </w:rPr>
          </w:pPr>
          <w:ins w:id="44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"_Toc197512359"</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Default Settings</w:t>
            </w:r>
            <w:r>
              <w:rPr>
                <w:noProof/>
                <w:webHidden/>
              </w:rPr>
              <w:tab/>
            </w:r>
            <w:r>
              <w:rPr>
                <w:noProof/>
                <w:webHidden/>
              </w:rPr>
              <w:fldChar w:fldCharType="begin"/>
            </w:r>
            <w:r>
              <w:rPr>
                <w:noProof/>
                <w:webHidden/>
              </w:rPr>
              <w:instrText xml:space="preserve"> PAGEREF _Toc197512359 \h </w:instrText>
            </w:r>
          </w:ins>
          <w:ins w:id="448" w:author="Andrew Instone-Cowie" w:date="2025-05-07T12:11:00Z" w16du:dateUtc="2025-05-07T11:11:00Z">
            <w:r>
              <w:rPr>
                <w:noProof/>
                <w:webHidden/>
              </w:rPr>
            </w:r>
          </w:ins>
          <w:r>
            <w:rPr>
              <w:noProof/>
              <w:webHidden/>
            </w:rPr>
            <w:fldChar w:fldCharType="separate"/>
          </w:r>
          <w:ins w:id="449" w:author="Andrew Instone-Cowie" w:date="2025-05-07T12:16:00Z" w16du:dateUtc="2025-05-07T11:16:00Z">
            <w:r w:rsidR="00424FD2">
              <w:rPr>
                <w:noProof/>
                <w:webHidden/>
              </w:rPr>
              <w:t>82</w:t>
            </w:r>
          </w:ins>
          <w:ins w:id="450" w:author="Andrew Instone-Cowie" w:date="2025-05-07T12:10:00Z" w16du:dateUtc="2025-05-07T11:10:00Z">
            <w:r>
              <w:rPr>
                <w:noProof/>
                <w:webHidden/>
              </w:rPr>
              <w:fldChar w:fldCharType="end"/>
            </w:r>
            <w:r w:rsidRPr="004353FC">
              <w:rPr>
                <w:rStyle w:val="Hyperlink"/>
                <w:noProof/>
              </w:rPr>
              <w:fldChar w:fldCharType="end"/>
            </w:r>
          </w:ins>
        </w:p>
        <w:p w14:paraId="56A124F5" w14:textId="70689708" w:rsidR="008E778E" w:rsidRDefault="008E778E">
          <w:pPr>
            <w:pStyle w:val="TOC3"/>
            <w:tabs>
              <w:tab w:val="right" w:leader="dot" w:pos="9016"/>
            </w:tabs>
            <w:rPr>
              <w:ins w:id="451" w:author="Andrew Instone-Cowie" w:date="2025-05-07T12:10:00Z" w16du:dateUtc="2025-05-07T11:10:00Z"/>
              <w:noProof/>
              <w:kern w:val="2"/>
              <w:sz w:val="24"/>
              <w:szCs w:val="24"/>
              <w:lang w:val="en-GB" w:eastAsia="en-GB"/>
              <w14:ligatures w14:val="standardContextual"/>
            </w:rPr>
          </w:pPr>
          <w:ins w:id="45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"_Toc197512360"</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Disable Unused Channels</w:t>
            </w:r>
            <w:r>
              <w:rPr>
                <w:noProof/>
                <w:webHidden/>
              </w:rPr>
              <w:tab/>
            </w:r>
            <w:r>
              <w:rPr>
                <w:noProof/>
                <w:webHidden/>
              </w:rPr>
              <w:fldChar w:fldCharType="begin"/>
            </w:r>
            <w:r>
              <w:rPr>
                <w:noProof/>
                <w:webHidden/>
              </w:rPr>
              <w:instrText xml:space="preserve"> PAGEREF _Toc197512360 \h </w:instrText>
            </w:r>
          </w:ins>
          <w:ins w:id="453" w:author="Andrew Instone-Cowie" w:date="2025-05-07T12:11:00Z" w16du:dateUtc="2025-05-07T11:11:00Z">
            <w:r>
              <w:rPr>
                <w:noProof/>
                <w:webHidden/>
              </w:rPr>
            </w:r>
          </w:ins>
          <w:r>
            <w:rPr>
              <w:noProof/>
              <w:webHidden/>
            </w:rPr>
            <w:fldChar w:fldCharType="separate"/>
          </w:r>
          <w:ins w:id="454" w:author="Andrew Instone-Cowie" w:date="2025-05-07T12:16:00Z" w16du:dateUtc="2025-05-07T11:16:00Z">
            <w:r w:rsidR="00424FD2">
              <w:rPr>
                <w:noProof/>
                <w:webHidden/>
              </w:rPr>
              <w:t>83</w:t>
            </w:r>
          </w:ins>
          <w:ins w:id="455" w:author="Andrew Instone-Cowie" w:date="2025-05-07T12:10:00Z" w16du:dateUtc="2025-05-07T11:10:00Z">
            <w:r>
              <w:rPr>
                <w:noProof/>
                <w:webHidden/>
              </w:rPr>
              <w:fldChar w:fldCharType="end"/>
            </w:r>
            <w:r w:rsidRPr="004353FC">
              <w:rPr>
                <w:rStyle w:val="Hyperlink"/>
                <w:noProof/>
              </w:rPr>
              <w:fldChar w:fldCharType="end"/>
            </w:r>
          </w:ins>
        </w:p>
        <w:p w14:paraId="7F139DF2" w14:textId="297FA6B9" w:rsidR="008E778E" w:rsidRDefault="008E778E">
          <w:pPr>
            <w:pStyle w:val="TOC3"/>
            <w:tabs>
              <w:tab w:val="right" w:leader="dot" w:pos="9016"/>
            </w:tabs>
            <w:rPr>
              <w:ins w:id="456" w:author="Andrew Instone-Cowie" w:date="2025-05-07T12:10:00Z" w16du:dateUtc="2025-05-07T11:10:00Z"/>
              <w:noProof/>
              <w:kern w:val="2"/>
              <w:sz w:val="24"/>
              <w:szCs w:val="24"/>
              <w:lang w:val="en-GB" w:eastAsia="en-GB"/>
              <w14:ligatures w14:val="standardContextual"/>
            </w:rPr>
          </w:pPr>
          <w:ins w:id="45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"_Toc197512361"</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Re-Map Channels to Bells</w:t>
            </w:r>
            <w:r>
              <w:rPr>
                <w:noProof/>
                <w:webHidden/>
              </w:rPr>
              <w:tab/>
            </w:r>
            <w:r>
              <w:rPr>
                <w:noProof/>
                <w:webHidden/>
              </w:rPr>
              <w:fldChar w:fldCharType="begin"/>
            </w:r>
            <w:r>
              <w:rPr>
                <w:noProof/>
                <w:webHidden/>
              </w:rPr>
              <w:instrText xml:space="preserve"> PAGEREF _Toc197512361 \h </w:instrText>
            </w:r>
          </w:ins>
          <w:ins w:id="458" w:author="Andrew Instone-Cowie" w:date="2025-05-07T12:11:00Z" w16du:dateUtc="2025-05-07T11:11:00Z">
            <w:r>
              <w:rPr>
                <w:noProof/>
                <w:webHidden/>
              </w:rPr>
            </w:r>
          </w:ins>
          <w:r>
            <w:rPr>
              <w:noProof/>
              <w:webHidden/>
            </w:rPr>
            <w:fldChar w:fldCharType="separate"/>
          </w:r>
          <w:ins w:id="459" w:author="Andrew Instone-Cowie" w:date="2025-05-07T12:16:00Z" w16du:dateUtc="2025-05-07T11:16:00Z">
            <w:r w:rsidR="00424FD2">
              <w:rPr>
                <w:noProof/>
                <w:webHidden/>
              </w:rPr>
              <w:t>84</w:t>
            </w:r>
          </w:ins>
          <w:ins w:id="460" w:author="Andrew Instone-Cowie" w:date="2025-05-07T12:10:00Z" w16du:dateUtc="2025-05-07T11:10:00Z">
            <w:r>
              <w:rPr>
                <w:noProof/>
                <w:webHidden/>
              </w:rPr>
              <w:fldChar w:fldCharType="end"/>
            </w:r>
            <w:r w:rsidRPr="004353FC">
              <w:rPr>
                <w:rStyle w:val="Hyperlink"/>
                <w:noProof/>
              </w:rPr>
              <w:fldChar w:fldCharType="end"/>
            </w:r>
          </w:ins>
        </w:p>
        <w:p w14:paraId="2E9F500A" w14:textId="272C8BA9" w:rsidR="008E778E" w:rsidRDefault="008E778E">
          <w:pPr>
            <w:pStyle w:val="TOC3"/>
            <w:tabs>
              <w:tab w:val="right" w:leader="dot" w:pos="9016"/>
            </w:tabs>
            <w:rPr>
              <w:ins w:id="461" w:author="Andrew Instone-Cowie" w:date="2025-05-07T12:10:00Z" w16du:dateUtc="2025-05-07T11:10:00Z"/>
              <w:noProof/>
              <w:kern w:val="2"/>
              <w:sz w:val="24"/>
              <w:szCs w:val="24"/>
              <w:lang w:val="en-GB" w:eastAsia="en-GB"/>
              <w14:ligatures w14:val="standardContextual"/>
            </w:rPr>
          </w:pPr>
          <w:ins w:id="46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"_Toc197512362"</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Save Settings</w:t>
            </w:r>
            <w:r>
              <w:rPr>
                <w:noProof/>
                <w:webHidden/>
              </w:rPr>
              <w:tab/>
            </w:r>
            <w:r>
              <w:rPr>
                <w:noProof/>
                <w:webHidden/>
              </w:rPr>
              <w:fldChar w:fldCharType="begin"/>
            </w:r>
            <w:r>
              <w:rPr>
                <w:noProof/>
                <w:webHidden/>
              </w:rPr>
              <w:instrText xml:space="preserve"> PAGEREF _Toc197512362 \h </w:instrText>
            </w:r>
          </w:ins>
          <w:ins w:id="463" w:author="Andrew Instone-Cowie" w:date="2025-05-07T12:11:00Z" w16du:dateUtc="2025-05-07T11:11:00Z">
            <w:r>
              <w:rPr>
                <w:noProof/>
                <w:webHidden/>
              </w:rPr>
            </w:r>
          </w:ins>
          <w:r>
            <w:rPr>
              <w:noProof/>
              <w:webHidden/>
            </w:rPr>
            <w:fldChar w:fldCharType="separate"/>
          </w:r>
          <w:ins w:id="464" w:author="Andrew Instone-Cowie" w:date="2025-05-07T12:16:00Z" w16du:dateUtc="2025-05-07T11:16:00Z">
            <w:r w:rsidR="00424FD2">
              <w:rPr>
                <w:noProof/>
                <w:webHidden/>
              </w:rPr>
              <w:t>85</w:t>
            </w:r>
          </w:ins>
          <w:ins w:id="465" w:author="Andrew Instone-Cowie" w:date="2025-05-07T12:10:00Z" w16du:dateUtc="2025-05-07T11:10:00Z">
            <w:r>
              <w:rPr>
                <w:noProof/>
                <w:webHidden/>
              </w:rPr>
              <w:fldChar w:fldCharType="end"/>
            </w:r>
            <w:r w:rsidRPr="004353FC">
              <w:rPr>
                <w:rStyle w:val="Hyperlink"/>
                <w:noProof/>
              </w:rPr>
              <w:fldChar w:fldCharType="end"/>
            </w:r>
          </w:ins>
        </w:p>
        <w:p w14:paraId="30CE64AD" w14:textId="78A83497" w:rsidR="008E778E" w:rsidRDefault="008E778E">
          <w:pPr>
            <w:pStyle w:val="TOC1"/>
            <w:tabs>
              <w:tab w:val="right" w:leader="dot" w:pos="9016"/>
            </w:tabs>
            <w:rPr>
              <w:ins w:id="466" w:author="Andrew Instone-Cowie" w:date="2025-05-07T12:10:00Z" w16du:dateUtc="2025-05-07T11:10:00Z"/>
              <w:rFonts w:eastAsiaTheme="minorEastAsia"/>
              <w:noProof/>
              <w:kern w:val="2"/>
              <w:sz w:val="24"/>
              <w:szCs w:val="24"/>
              <w:lang w:eastAsia="en-GB"/>
              <w14:ligatures w14:val="standardContextual"/>
            </w:rPr>
          </w:pPr>
          <w:ins w:id="46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"_Toc197512363"</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Next Steps</w:t>
            </w:r>
            <w:r>
              <w:rPr>
                <w:noProof/>
                <w:webHidden/>
              </w:rPr>
              <w:tab/>
            </w:r>
            <w:r>
              <w:rPr>
                <w:noProof/>
                <w:webHidden/>
              </w:rPr>
              <w:fldChar w:fldCharType="begin"/>
            </w:r>
            <w:r>
              <w:rPr>
                <w:noProof/>
                <w:webHidden/>
              </w:rPr>
              <w:instrText xml:space="preserve"> PAGEREF _Toc197512363 \h </w:instrText>
            </w:r>
          </w:ins>
          <w:ins w:id="468" w:author="Andrew Instone-Cowie" w:date="2025-05-07T12:11:00Z" w16du:dateUtc="2025-05-07T11:11:00Z">
            <w:r>
              <w:rPr>
                <w:noProof/>
                <w:webHidden/>
              </w:rPr>
            </w:r>
          </w:ins>
          <w:r>
            <w:rPr>
              <w:noProof/>
              <w:webHidden/>
            </w:rPr>
            <w:fldChar w:fldCharType="separate"/>
          </w:r>
          <w:ins w:id="469" w:author="Andrew Instone-Cowie" w:date="2025-05-07T12:16:00Z" w16du:dateUtc="2025-05-07T11:16:00Z">
            <w:r w:rsidR="00424FD2">
              <w:rPr>
                <w:noProof/>
                <w:webHidden/>
              </w:rPr>
              <w:t>86</w:t>
            </w:r>
          </w:ins>
          <w:ins w:id="470" w:author="Andrew Instone-Cowie" w:date="2025-05-07T12:10:00Z" w16du:dateUtc="2025-05-07T11:10:00Z">
            <w:r>
              <w:rPr>
                <w:noProof/>
                <w:webHidden/>
              </w:rPr>
              <w:fldChar w:fldCharType="end"/>
            </w:r>
            <w:r w:rsidRPr="004353FC">
              <w:rPr>
                <w:rStyle w:val="Hyperlink"/>
                <w:noProof/>
              </w:rPr>
              <w:fldChar w:fldCharType="end"/>
            </w:r>
          </w:ins>
        </w:p>
        <w:p w14:paraId="78F920E7" w14:textId="7835D85D" w:rsidR="008E778E" w:rsidRDefault="008E778E">
          <w:pPr>
            <w:pStyle w:val="TOC1"/>
            <w:tabs>
              <w:tab w:val="right" w:leader="dot" w:pos="9016"/>
            </w:tabs>
            <w:rPr>
              <w:ins w:id="471" w:author="Andrew Instone-Cowie" w:date="2025-05-07T12:10:00Z" w16du:dateUtc="2025-05-07T11:10:00Z"/>
              <w:rFonts w:eastAsiaTheme="minorEastAsia"/>
              <w:noProof/>
              <w:kern w:val="2"/>
              <w:sz w:val="24"/>
              <w:szCs w:val="24"/>
              <w:lang w:eastAsia="en-GB"/>
              <w14:ligatures w14:val="standardContextual"/>
            </w:rPr>
          </w:pPr>
          <w:ins w:id="47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"_Toc197512364"</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Licensing &amp; Disclaimers</w:t>
            </w:r>
            <w:r>
              <w:rPr>
                <w:noProof/>
                <w:webHidden/>
              </w:rPr>
              <w:tab/>
            </w:r>
            <w:r>
              <w:rPr>
                <w:noProof/>
                <w:webHidden/>
              </w:rPr>
              <w:fldChar w:fldCharType="begin"/>
            </w:r>
            <w:r>
              <w:rPr>
                <w:noProof/>
                <w:webHidden/>
              </w:rPr>
              <w:instrText xml:space="preserve"> PAGEREF _Toc197512364 \h </w:instrText>
            </w:r>
          </w:ins>
          <w:ins w:id="473" w:author="Andrew Instone-Cowie" w:date="2025-05-07T12:11:00Z" w16du:dateUtc="2025-05-07T11:11:00Z">
            <w:r>
              <w:rPr>
                <w:noProof/>
                <w:webHidden/>
              </w:rPr>
            </w:r>
          </w:ins>
          <w:r>
            <w:rPr>
              <w:noProof/>
              <w:webHidden/>
            </w:rPr>
            <w:fldChar w:fldCharType="separate"/>
          </w:r>
          <w:ins w:id="474" w:author="Andrew Instone-Cowie" w:date="2025-05-07T12:16:00Z" w16du:dateUtc="2025-05-07T11:16:00Z">
            <w:r w:rsidR="00424FD2">
              <w:rPr>
                <w:noProof/>
                <w:webHidden/>
              </w:rPr>
              <w:t>87</w:t>
            </w:r>
          </w:ins>
          <w:ins w:id="475" w:author="Andrew Instone-Cowie" w:date="2025-05-07T12:10:00Z" w16du:dateUtc="2025-05-07T11:10:00Z">
            <w:r>
              <w:rPr>
                <w:noProof/>
                <w:webHidden/>
              </w:rPr>
              <w:fldChar w:fldCharType="end"/>
            </w:r>
            <w:r w:rsidRPr="004353FC">
              <w:rPr>
                <w:rStyle w:val="Hyperlink"/>
                <w:noProof/>
              </w:rPr>
              <w:fldChar w:fldCharType="end"/>
            </w:r>
          </w:ins>
        </w:p>
        <w:p w14:paraId="087038E1" w14:textId="3E3CC658" w:rsidR="008E778E" w:rsidRDefault="008E778E">
          <w:pPr>
            <w:pStyle w:val="TOC2"/>
            <w:tabs>
              <w:tab w:val="right" w:leader="dot" w:pos="9016"/>
            </w:tabs>
            <w:rPr>
              <w:ins w:id="476" w:author="Andrew Instone-Cowie" w:date="2025-05-07T12:10:00Z" w16du:dateUtc="2025-05-07T11:10:00Z"/>
              <w:rFonts w:eastAsiaTheme="minorEastAsia"/>
              <w:noProof/>
              <w:kern w:val="2"/>
              <w:sz w:val="24"/>
              <w:szCs w:val="24"/>
              <w:lang w:eastAsia="en-GB"/>
              <w14:ligatures w14:val="standardContextual"/>
            </w:rPr>
          </w:pPr>
          <w:ins w:id="47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"_Toc197512365"</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Documentation</w:t>
            </w:r>
            <w:r>
              <w:rPr>
                <w:noProof/>
                <w:webHidden/>
              </w:rPr>
              <w:tab/>
            </w:r>
            <w:r>
              <w:rPr>
                <w:noProof/>
                <w:webHidden/>
              </w:rPr>
              <w:fldChar w:fldCharType="begin"/>
            </w:r>
            <w:r>
              <w:rPr>
                <w:noProof/>
                <w:webHidden/>
              </w:rPr>
              <w:instrText xml:space="preserve"> PAGEREF _Toc197512365 \h </w:instrText>
            </w:r>
          </w:ins>
          <w:ins w:id="478" w:author="Andrew Instone-Cowie" w:date="2025-05-07T12:11:00Z" w16du:dateUtc="2025-05-07T11:11:00Z">
            <w:r>
              <w:rPr>
                <w:noProof/>
                <w:webHidden/>
              </w:rPr>
            </w:r>
          </w:ins>
          <w:r>
            <w:rPr>
              <w:noProof/>
              <w:webHidden/>
            </w:rPr>
            <w:fldChar w:fldCharType="separate"/>
          </w:r>
          <w:ins w:id="479" w:author="Andrew Instone-Cowie" w:date="2025-05-07T12:16:00Z" w16du:dateUtc="2025-05-07T11:16:00Z">
            <w:r w:rsidR="00424FD2">
              <w:rPr>
                <w:noProof/>
                <w:webHidden/>
              </w:rPr>
              <w:t>87</w:t>
            </w:r>
          </w:ins>
          <w:ins w:id="480" w:author="Andrew Instone-Cowie" w:date="2025-05-07T12:10:00Z" w16du:dateUtc="2025-05-07T11:10:00Z">
            <w:r>
              <w:rPr>
                <w:noProof/>
                <w:webHidden/>
              </w:rPr>
              <w:fldChar w:fldCharType="end"/>
            </w:r>
            <w:r w:rsidRPr="004353FC">
              <w:rPr>
                <w:rStyle w:val="Hyperlink"/>
                <w:noProof/>
              </w:rPr>
              <w:fldChar w:fldCharType="end"/>
            </w:r>
          </w:ins>
        </w:p>
        <w:p w14:paraId="5442C60F" w14:textId="4707AFEE" w:rsidR="008E778E" w:rsidRDefault="008E778E">
          <w:pPr>
            <w:pStyle w:val="TOC2"/>
            <w:tabs>
              <w:tab w:val="right" w:leader="dot" w:pos="9016"/>
            </w:tabs>
            <w:rPr>
              <w:ins w:id="481" w:author="Andrew Instone-Cowie" w:date="2025-05-07T12:10:00Z" w16du:dateUtc="2025-05-07T11:10:00Z"/>
              <w:rFonts w:eastAsiaTheme="minorEastAsia"/>
              <w:noProof/>
              <w:kern w:val="2"/>
              <w:sz w:val="24"/>
              <w:szCs w:val="24"/>
              <w:lang w:eastAsia="en-GB"/>
              <w14:ligatures w14:val="standardContextual"/>
            </w:rPr>
          </w:pPr>
          <w:ins w:id="482"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"_Toc197512366"</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Software</w:t>
            </w:r>
            <w:r>
              <w:rPr>
                <w:noProof/>
                <w:webHidden/>
              </w:rPr>
              <w:tab/>
            </w:r>
            <w:r>
              <w:rPr>
                <w:noProof/>
                <w:webHidden/>
              </w:rPr>
              <w:fldChar w:fldCharType="begin"/>
            </w:r>
            <w:r>
              <w:rPr>
                <w:noProof/>
                <w:webHidden/>
              </w:rPr>
              <w:instrText xml:space="preserve"> PAGEREF _Toc197512366 \h </w:instrText>
            </w:r>
          </w:ins>
          <w:ins w:id="483" w:author="Andrew Instone-Cowie" w:date="2025-05-07T12:11:00Z" w16du:dateUtc="2025-05-07T11:11:00Z">
            <w:r>
              <w:rPr>
                <w:noProof/>
                <w:webHidden/>
              </w:rPr>
            </w:r>
          </w:ins>
          <w:r>
            <w:rPr>
              <w:noProof/>
              <w:webHidden/>
            </w:rPr>
            <w:fldChar w:fldCharType="separate"/>
          </w:r>
          <w:ins w:id="484" w:author="Andrew Instone-Cowie" w:date="2025-05-07T12:16:00Z" w16du:dateUtc="2025-05-07T11:16:00Z">
            <w:r w:rsidR="00424FD2">
              <w:rPr>
                <w:noProof/>
                <w:webHidden/>
              </w:rPr>
              <w:t>87</w:t>
            </w:r>
          </w:ins>
          <w:ins w:id="485" w:author="Andrew Instone-Cowie" w:date="2025-05-07T12:10:00Z" w16du:dateUtc="2025-05-07T11:10:00Z">
            <w:r>
              <w:rPr>
                <w:noProof/>
                <w:webHidden/>
              </w:rPr>
              <w:fldChar w:fldCharType="end"/>
            </w:r>
            <w:r w:rsidRPr="004353FC">
              <w:rPr>
                <w:rStyle w:val="Hyperlink"/>
                <w:noProof/>
              </w:rPr>
              <w:fldChar w:fldCharType="end"/>
            </w:r>
          </w:ins>
        </w:p>
        <w:p w14:paraId="20B521BD" w14:textId="33B67DB0" w:rsidR="008E778E" w:rsidRDefault="008E778E">
          <w:pPr>
            <w:pStyle w:val="TOC1"/>
            <w:tabs>
              <w:tab w:val="right" w:leader="dot" w:pos="9016"/>
            </w:tabs>
            <w:rPr>
              <w:ins w:id="486" w:author="Andrew Instone-Cowie" w:date="2025-05-07T12:10:00Z" w16du:dateUtc="2025-05-07T11:10:00Z"/>
              <w:rFonts w:eastAsiaTheme="minorEastAsia"/>
              <w:noProof/>
              <w:kern w:val="2"/>
              <w:sz w:val="24"/>
              <w:szCs w:val="24"/>
              <w:lang w:eastAsia="en-GB"/>
              <w14:ligatures w14:val="standardContextual"/>
            </w:rPr>
          </w:pPr>
          <w:ins w:id="487" w:author="Andrew Instone-Cowie" w:date="2025-05-07T12:10:00Z" w16du:dateUtc="2025-05-07T11:10:00Z">
            <w:r w:rsidRPr="004353FC">
              <w:rPr>
                <w:rStyle w:val="Hyperlink"/>
                <w:noProof/>
              </w:rPr>
              <w:fldChar w:fldCharType="begin"/>
            </w:r>
            <w:r w:rsidRPr="004353FC">
              <w:rPr>
                <w:rStyle w:val="Hyperlink"/>
                <w:noProof/>
              </w:rPr>
              <w:instrText xml:space="preserve"> </w:instrText>
            </w:r>
            <w:r>
              <w:rPr>
                <w:noProof/>
              </w:rPr>
              <w:instrText>HYPERLINK \l "_Toc197512367"</w:instrText>
            </w:r>
            <w:r w:rsidRPr="004353FC">
              <w:rPr>
                <w:rStyle w:val="Hyperlink"/>
                <w:noProof/>
              </w:rPr>
              <w:instrText xml:space="preserve"> </w:instrText>
            </w:r>
            <w:r w:rsidRPr="004353FC">
              <w:rPr>
                <w:rStyle w:val="Hyperlink"/>
                <w:noProof/>
              </w:rPr>
            </w:r>
            <w:r w:rsidRPr="004353FC">
              <w:rPr>
                <w:rStyle w:val="Hyperlink"/>
                <w:noProof/>
              </w:rPr>
              <w:fldChar w:fldCharType="separate"/>
            </w:r>
            <w:r w:rsidRPr="004353FC">
              <w:rPr>
                <w:rStyle w:val="Hyperlink"/>
                <w:noProof/>
              </w:rPr>
              <w:t>Acknowledgements</w:t>
            </w:r>
            <w:r>
              <w:rPr>
                <w:noProof/>
                <w:webHidden/>
              </w:rPr>
              <w:tab/>
            </w:r>
            <w:r>
              <w:rPr>
                <w:noProof/>
                <w:webHidden/>
              </w:rPr>
              <w:fldChar w:fldCharType="begin"/>
            </w:r>
            <w:r>
              <w:rPr>
                <w:noProof/>
                <w:webHidden/>
              </w:rPr>
              <w:instrText xml:space="preserve"> PAGEREF _Toc197512367 \h </w:instrText>
            </w:r>
          </w:ins>
          <w:ins w:id="488" w:author="Andrew Instone-Cowie" w:date="2025-05-07T12:11:00Z" w16du:dateUtc="2025-05-07T11:11:00Z">
            <w:r>
              <w:rPr>
                <w:noProof/>
                <w:webHidden/>
              </w:rPr>
            </w:r>
          </w:ins>
          <w:r>
            <w:rPr>
              <w:noProof/>
              <w:webHidden/>
            </w:rPr>
            <w:fldChar w:fldCharType="separate"/>
          </w:r>
          <w:ins w:id="489" w:author="Andrew Instone-Cowie" w:date="2025-05-07T12:16:00Z" w16du:dateUtc="2025-05-07T11:16:00Z">
            <w:r w:rsidR="00424FD2">
              <w:rPr>
                <w:noProof/>
                <w:webHidden/>
              </w:rPr>
              <w:t>88</w:t>
            </w:r>
          </w:ins>
          <w:ins w:id="490" w:author="Andrew Instone-Cowie" w:date="2025-05-07T12:10:00Z" w16du:dateUtc="2025-05-07T11:10:00Z">
            <w:r>
              <w:rPr>
                <w:noProof/>
                <w:webHidden/>
              </w:rPr>
              <w:fldChar w:fldCharType="end"/>
            </w:r>
            <w:r w:rsidRPr="004353FC">
              <w:rPr>
                <w:rStyle w:val="Hyperlink"/>
                <w:noProof/>
              </w:rPr>
              <w:fldChar w:fldCharType="end"/>
            </w:r>
          </w:ins>
        </w:p>
        <w:p w14:paraId="17F280C7" w14:textId="5FDC25E7" w:rsidR="00CB307A" w:rsidDel="008E778E" w:rsidRDefault="00CB307A">
          <w:pPr>
            <w:pStyle w:val="TOC1"/>
            <w:tabs>
              <w:tab w:val="right" w:leader="dot" w:pos="9016"/>
            </w:tabs>
            <w:rPr>
              <w:del w:id="491" w:author="Andrew Instone-Cowie" w:date="2025-05-07T12:10:00Z" w16du:dateUtc="2025-05-07T11:10:00Z"/>
              <w:rFonts w:eastAsiaTheme="minorEastAsia"/>
              <w:noProof/>
              <w:kern w:val="2"/>
              <w:sz w:val="24"/>
              <w:szCs w:val="24"/>
              <w:lang w:eastAsia="en-GB"/>
              <w14:ligatures w14:val="standardContextual"/>
            </w:rPr>
          </w:pPr>
          <w:del w:id="492" w:author="Andrew Instone-Cowie" w:date="2025-05-07T12:10:00Z" w16du:dateUtc="2025-05-07T11:10:00Z">
            <w:r w:rsidRPr="008E778E" w:rsidDel="008E778E">
              <w:rPr>
                <w:noProof/>
                <w:rPrChange w:id="493" w:author="Andrew Instone-Cowie" w:date="2025-05-07T12:10:00Z" w16du:dateUtc="2025-05-07T11:10:00Z">
                  <w:rPr>
                    <w:rStyle w:val="Hyperlink"/>
                    <w:noProof/>
                  </w:rPr>
                </w:rPrChange>
              </w:rPr>
              <w:delText>Index of Figures</w:delText>
            </w:r>
            <w:r w:rsidDel="008E778E">
              <w:rPr>
                <w:noProof/>
                <w:webHidden/>
              </w:rPr>
              <w:tab/>
            </w:r>
            <w:r w:rsidR="00A354A3" w:rsidDel="008E778E">
              <w:rPr>
                <w:noProof/>
                <w:webHidden/>
              </w:rPr>
              <w:delText>5</w:delText>
            </w:r>
          </w:del>
        </w:p>
        <w:p w14:paraId="4D430445" w14:textId="279E9E68" w:rsidR="00CB307A" w:rsidDel="008E778E" w:rsidRDefault="00CB307A">
          <w:pPr>
            <w:pStyle w:val="TOC1"/>
            <w:tabs>
              <w:tab w:val="right" w:leader="dot" w:pos="9016"/>
            </w:tabs>
            <w:rPr>
              <w:del w:id="494" w:author="Andrew Instone-Cowie" w:date="2025-05-07T12:10:00Z" w16du:dateUtc="2025-05-07T11:10:00Z"/>
              <w:rFonts w:eastAsiaTheme="minorEastAsia"/>
              <w:noProof/>
              <w:kern w:val="2"/>
              <w:sz w:val="24"/>
              <w:szCs w:val="24"/>
              <w:lang w:eastAsia="en-GB"/>
              <w14:ligatures w14:val="standardContextual"/>
            </w:rPr>
          </w:pPr>
          <w:del w:id="495" w:author="Andrew Instone-Cowie" w:date="2025-05-07T12:10:00Z" w16du:dateUtc="2025-05-07T11:10:00Z">
            <w:r w:rsidRPr="008E778E" w:rsidDel="008E778E">
              <w:rPr>
                <w:noProof/>
                <w:rPrChange w:id="496" w:author="Andrew Instone-Cowie" w:date="2025-05-07T12:10:00Z" w16du:dateUtc="2025-05-07T11:10:00Z">
                  <w:rPr>
                    <w:rStyle w:val="Hyperlink"/>
                    <w:noProof/>
                  </w:rPr>
                </w:rPrChange>
              </w:rPr>
              <w:delText>Index of Tables</w:delText>
            </w:r>
            <w:r w:rsidDel="008E778E">
              <w:rPr>
                <w:noProof/>
                <w:webHidden/>
              </w:rPr>
              <w:tab/>
            </w:r>
            <w:r w:rsidR="00A354A3" w:rsidDel="008E778E">
              <w:rPr>
                <w:noProof/>
                <w:webHidden/>
              </w:rPr>
              <w:delText>7</w:delText>
            </w:r>
          </w:del>
        </w:p>
        <w:p w14:paraId="1F07AAD4" w14:textId="03E08CB4" w:rsidR="00CB307A" w:rsidDel="008E778E" w:rsidRDefault="00CB307A">
          <w:pPr>
            <w:pStyle w:val="TOC1"/>
            <w:tabs>
              <w:tab w:val="right" w:leader="dot" w:pos="9016"/>
            </w:tabs>
            <w:rPr>
              <w:del w:id="497" w:author="Andrew Instone-Cowie" w:date="2025-05-07T12:10:00Z" w16du:dateUtc="2025-05-07T11:10:00Z"/>
              <w:rFonts w:eastAsiaTheme="minorEastAsia"/>
              <w:noProof/>
              <w:kern w:val="2"/>
              <w:sz w:val="24"/>
              <w:szCs w:val="24"/>
              <w:lang w:eastAsia="en-GB"/>
              <w14:ligatures w14:val="standardContextual"/>
            </w:rPr>
          </w:pPr>
          <w:del w:id="498" w:author="Andrew Instone-Cowie" w:date="2025-05-07T12:10:00Z" w16du:dateUtc="2025-05-07T11:10:00Z">
            <w:r w:rsidRPr="008E778E" w:rsidDel="008E778E">
              <w:rPr>
                <w:noProof/>
                <w:rPrChange w:id="499" w:author="Andrew Instone-Cowie" w:date="2025-05-07T12:10:00Z" w16du:dateUtc="2025-05-07T11:10:00Z">
                  <w:rPr>
                    <w:rStyle w:val="Hyperlink"/>
                    <w:noProof/>
                  </w:rPr>
                </w:rPrChange>
              </w:rPr>
              <w:delText>Document History</w:delText>
            </w:r>
            <w:r w:rsidDel="008E778E">
              <w:rPr>
                <w:noProof/>
                <w:webHidden/>
              </w:rPr>
              <w:tab/>
            </w:r>
            <w:r w:rsidR="00A354A3" w:rsidDel="008E778E">
              <w:rPr>
                <w:noProof/>
                <w:webHidden/>
              </w:rPr>
              <w:delText>8</w:delText>
            </w:r>
          </w:del>
        </w:p>
        <w:p w14:paraId="04313FBE" w14:textId="26CDA200" w:rsidR="00CB307A" w:rsidDel="008E778E" w:rsidRDefault="00CB307A">
          <w:pPr>
            <w:pStyle w:val="TOC1"/>
            <w:tabs>
              <w:tab w:val="right" w:leader="dot" w:pos="9016"/>
            </w:tabs>
            <w:rPr>
              <w:del w:id="500" w:author="Andrew Instone-Cowie" w:date="2025-05-07T12:10:00Z" w16du:dateUtc="2025-05-07T11:10:00Z"/>
              <w:rFonts w:eastAsiaTheme="minorEastAsia"/>
              <w:noProof/>
              <w:kern w:val="2"/>
              <w:sz w:val="24"/>
              <w:szCs w:val="24"/>
              <w:lang w:eastAsia="en-GB"/>
              <w14:ligatures w14:val="standardContextual"/>
            </w:rPr>
          </w:pPr>
          <w:del w:id="501" w:author="Andrew Instone-Cowie" w:date="2025-05-07T12:10:00Z" w16du:dateUtc="2025-05-07T11:10:00Z">
            <w:r w:rsidRPr="008E778E" w:rsidDel="008E778E">
              <w:rPr>
                <w:noProof/>
                <w:rPrChange w:id="502" w:author="Andrew Instone-Cowie" w:date="2025-05-07T12:10:00Z" w16du:dateUtc="2025-05-07T11:10:00Z">
                  <w:rPr>
                    <w:rStyle w:val="Hyperlink"/>
                    <w:noProof/>
                  </w:rPr>
                </w:rPrChange>
              </w:rPr>
              <w:delText>Licence</w:delText>
            </w:r>
            <w:r w:rsidDel="008E778E">
              <w:rPr>
                <w:noProof/>
                <w:webHidden/>
              </w:rPr>
              <w:tab/>
            </w:r>
            <w:r w:rsidR="00A354A3" w:rsidDel="008E778E">
              <w:rPr>
                <w:noProof/>
                <w:webHidden/>
              </w:rPr>
              <w:delText>10</w:delText>
            </w:r>
          </w:del>
        </w:p>
        <w:p w14:paraId="7066FC64" w14:textId="27EFA898" w:rsidR="00CB307A" w:rsidDel="008E778E" w:rsidRDefault="00CB307A">
          <w:pPr>
            <w:pStyle w:val="TOC1"/>
            <w:tabs>
              <w:tab w:val="right" w:leader="dot" w:pos="9016"/>
            </w:tabs>
            <w:rPr>
              <w:del w:id="503" w:author="Andrew Instone-Cowie" w:date="2025-05-07T12:10:00Z" w16du:dateUtc="2025-05-07T11:10:00Z"/>
              <w:rFonts w:eastAsiaTheme="minorEastAsia"/>
              <w:noProof/>
              <w:kern w:val="2"/>
              <w:sz w:val="24"/>
              <w:szCs w:val="24"/>
              <w:lang w:eastAsia="en-GB"/>
              <w14:ligatures w14:val="standardContextual"/>
            </w:rPr>
          </w:pPr>
          <w:del w:id="504" w:author="Andrew Instone-Cowie" w:date="2025-05-07T12:10:00Z" w16du:dateUtc="2025-05-07T11:10:00Z">
            <w:r w:rsidRPr="008E778E" w:rsidDel="008E778E">
              <w:rPr>
                <w:noProof/>
                <w:rPrChange w:id="505" w:author="Andrew Instone-Cowie" w:date="2025-05-07T12:10:00Z" w16du:dateUtc="2025-05-07T11:10:00Z">
                  <w:rPr>
                    <w:rStyle w:val="Hyperlink"/>
                    <w:noProof/>
                  </w:rPr>
                </w:rPrChange>
              </w:rPr>
              <w:delText>Documentation Map</w:delText>
            </w:r>
            <w:r w:rsidDel="008E778E">
              <w:rPr>
                <w:noProof/>
                <w:webHidden/>
              </w:rPr>
              <w:tab/>
            </w:r>
            <w:r w:rsidR="00A354A3" w:rsidDel="008E778E">
              <w:rPr>
                <w:noProof/>
                <w:webHidden/>
              </w:rPr>
              <w:delText>11</w:delText>
            </w:r>
          </w:del>
        </w:p>
        <w:p w14:paraId="39ED7427" w14:textId="34709107" w:rsidR="00CB307A" w:rsidDel="008E778E" w:rsidRDefault="00CB307A">
          <w:pPr>
            <w:pStyle w:val="TOC1"/>
            <w:tabs>
              <w:tab w:val="right" w:leader="dot" w:pos="9016"/>
            </w:tabs>
            <w:rPr>
              <w:del w:id="506" w:author="Andrew Instone-Cowie" w:date="2025-05-07T12:10:00Z" w16du:dateUtc="2025-05-07T11:10:00Z"/>
              <w:rFonts w:eastAsiaTheme="minorEastAsia"/>
              <w:noProof/>
              <w:kern w:val="2"/>
              <w:sz w:val="24"/>
              <w:szCs w:val="24"/>
              <w:lang w:eastAsia="en-GB"/>
              <w14:ligatures w14:val="standardContextual"/>
            </w:rPr>
          </w:pPr>
          <w:del w:id="507" w:author="Andrew Instone-Cowie" w:date="2025-05-07T12:10:00Z" w16du:dateUtc="2025-05-07T11:10:00Z">
            <w:r w:rsidRPr="008E778E" w:rsidDel="008E778E">
              <w:rPr>
                <w:noProof/>
                <w:rPrChange w:id="508" w:author="Andrew Instone-Cowie" w:date="2025-05-07T12:10:00Z" w16du:dateUtc="2025-05-07T11:10:00Z">
                  <w:rPr>
                    <w:rStyle w:val="Hyperlink"/>
                    <w:noProof/>
                  </w:rPr>
                </w:rPrChange>
              </w:rPr>
              <w:delText>About This Guide</w:delText>
            </w:r>
            <w:r w:rsidDel="008E778E">
              <w:rPr>
                <w:noProof/>
                <w:webHidden/>
              </w:rPr>
              <w:tab/>
            </w:r>
            <w:r w:rsidR="00A354A3" w:rsidDel="008E778E">
              <w:rPr>
                <w:noProof/>
                <w:webHidden/>
              </w:rPr>
              <w:delText>12</w:delText>
            </w:r>
          </w:del>
        </w:p>
        <w:p w14:paraId="658DBE54" w14:textId="5A9EB3D4" w:rsidR="00CB307A" w:rsidDel="008E778E" w:rsidRDefault="00CB307A">
          <w:pPr>
            <w:pStyle w:val="TOC1"/>
            <w:tabs>
              <w:tab w:val="right" w:leader="dot" w:pos="9016"/>
            </w:tabs>
            <w:rPr>
              <w:del w:id="509" w:author="Andrew Instone-Cowie" w:date="2025-05-07T12:10:00Z" w16du:dateUtc="2025-05-07T11:10:00Z"/>
              <w:rFonts w:eastAsiaTheme="minorEastAsia"/>
              <w:noProof/>
              <w:kern w:val="2"/>
              <w:sz w:val="24"/>
              <w:szCs w:val="24"/>
              <w:lang w:eastAsia="en-GB"/>
              <w14:ligatures w14:val="standardContextual"/>
            </w:rPr>
          </w:pPr>
          <w:del w:id="510" w:author="Andrew Instone-Cowie" w:date="2025-05-07T12:10:00Z" w16du:dateUtc="2025-05-07T11:10:00Z">
            <w:r w:rsidRPr="008E778E" w:rsidDel="008E778E">
              <w:rPr>
                <w:noProof/>
                <w:rPrChange w:id="511" w:author="Andrew Instone-Cowie" w:date="2025-05-07T12:10:00Z" w16du:dateUtc="2025-05-07T11:10:00Z">
                  <w:rPr>
                    <w:rStyle w:val="Hyperlink"/>
                    <w:noProof/>
                  </w:rPr>
                </w:rPrChange>
              </w:rPr>
              <w:delText>Typical Simulator Installation</w:delText>
            </w:r>
            <w:r w:rsidDel="008E778E">
              <w:rPr>
                <w:noProof/>
                <w:webHidden/>
              </w:rPr>
              <w:tab/>
            </w:r>
            <w:r w:rsidR="00A354A3" w:rsidDel="008E778E">
              <w:rPr>
                <w:noProof/>
                <w:webHidden/>
              </w:rPr>
              <w:delText>13</w:delText>
            </w:r>
          </w:del>
        </w:p>
        <w:p w14:paraId="09CB8545" w14:textId="5A1D8B43" w:rsidR="00CB307A" w:rsidDel="008E778E" w:rsidRDefault="00CB307A">
          <w:pPr>
            <w:pStyle w:val="TOC1"/>
            <w:tabs>
              <w:tab w:val="right" w:leader="dot" w:pos="9016"/>
            </w:tabs>
            <w:rPr>
              <w:del w:id="512" w:author="Andrew Instone-Cowie" w:date="2025-05-07T12:10:00Z" w16du:dateUtc="2025-05-07T11:10:00Z"/>
              <w:rFonts w:eastAsiaTheme="minorEastAsia"/>
              <w:noProof/>
              <w:kern w:val="2"/>
              <w:sz w:val="24"/>
              <w:szCs w:val="24"/>
              <w:lang w:eastAsia="en-GB"/>
              <w14:ligatures w14:val="standardContextual"/>
            </w:rPr>
          </w:pPr>
          <w:del w:id="513" w:author="Andrew Instone-Cowie" w:date="2025-05-07T12:10:00Z" w16du:dateUtc="2025-05-07T11:10:00Z">
            <w:r w:rsidRPr="008E778E" w:rsidDel="008E778E">
              <w:rPr>
                <w:noProof/>
                <w:rPrChange w:id="514" w:author="Andrew Instone-Cowie" w:date="2025-05-07T12:10:00Z" w16du:dateUtc="2025-05-07T11:10:00Z">
                  <w:rPr>
                    <w:rStyle w:val="Hyperlink"/>
                    <w:noProof/>
                  </w:rPr>
                </w:rPrChange>
              </w:rPr>
              <w:delText>What You Will Need</w:delText>
            </w:r>
            <w:r w:rsidDel="008E778E">
              <w:rPr>
                <w:noProof/>
                <w:webHidden/>
              </w:rPr>
              <w:tab/>
            </w:r>
            <w:r w:rsidR="00A354A3" w:rsidDel="008E778E">
              <w:rPr>
                <w:noProof/>
                <w:webHidden/>
              </w:rPr>
              <w:delText>14</w:delText>
            </w:r>
          </w:del>
        </w:p>
        <w:p w14:paraId="5FC458FE" w14:textId="4678A16D" w:rsidR="00CB307A" w:rsidDel="008E778E" w:rsidRDefault="00CB307A">
          <w:pPr>
            <w:pStyle w:val="TOC2"/>
            <w:tabs>
              <w:tab w:val="right" w:leader="dot" w:pos="9016"/>
            </w:tabs>
            <w:rPr>
              <w:del w:id="515" w:author="Andrew Instone-Cowie" w:date="2025-05-07T12:10:00Z" w16du:dateUtc="2025-05-07T11:10:00Z"/>
              <w:rFonts w:eastAsiaTheme="minorEastAsia"/>
              <w:noProof/>
              <w:kern w:val="2"/>
              <w:sz w:val="24"/>
              <w:szCs w:val="24"/>
              <w:lang w:eastAsia="en-GB"/>
              <w14:ligatures w14:val="standardContextual"/>
            </w:rPr>
          </w:pPr>
          <w:del w:id="516" w:author="Andrew Instone-Cowie" w:date="2025-05-07T12:10:00Z" w16du:dateUtc="2025-05-07T11:10:00Z">
            <w:r w:rsidRPr="008E778E" w:rsidDel="008E778E">
              <w:rPr>
                <w:noProof/>
                <w:rPrChange w:id="517" w:author="Andrew Instone-Cowie" w:date="2025-05-07T12:10:00Z" w16du:dateUtc="2025-05-07T11:10:00Z">
                  <w:rPr>
                    <w:rStyle w:val="Hyperlink"/>
                    <w:noProof/>
                  </w:rPr>
                </w:rPrChange>
              </w:rPr>
              <w:delText>Skills</w:delText>
            </w:r>
            <w:r w:rsidDel="008E778E">
              <w:rPr>
                <w:noProof/>
                <w:webHidden/>
              </w:rPr>
              <w:tab/>
            </w:r>
            <w:r w:rsidR="00A354A3" w:rsidDel="008E778E">
              <w:rPr>
                <w:noProof/>
                <w:webHidden/>
              </w:rPr>
              <w:delText>14</w:delText>
            </w:r>
          </w:del>
        </w:p>
        <w:p w14:paraId="0A96F992" w14:textId="50A7F721" w:rsidR="00CB307A" w:rsidDel="008E778E" w:rsidRDefault="00CB307A">
          <w:pPr>
            <w:pStyle w:val="TOC2"/>
            <w:tabs>
              <w:tab w:val="right" w:leader="dot" w:pos="9016"/>
            </w:tabs>
            <w:rPr>
              <w:del w:id="518" w:author="Andrew Instone-Cowie" w:date="2025-05-07T12:10:00Z" w16du:dateUtc="2025-05-07T11:10:00Z"/>
              <w:rFonts w:eastAsiaTheme="minorEastAsia"/>
              <w:noProof/>
              <w:kern w:val="2"/>
              <w:sz w:val="24"/>
              <w:szCs w:val="24"/>
              <w:lang w:eastAsia="en-GB"/>
              <w14:ligatures w14:val="standardContextual"/>
            </w:rPr>
          </w:pPr>
          <w:del w:id="519" w:author="Andrew Instone-Cowie" w:date="2025-05-07T12:10:00Z" w16du:dateUtc="2025-05-07T11:10:00Z">
            <w:r w:rsidRPr="008E778E" w:rsidDel="008E778E">
              <w:rPr>
                <w:noProof/>
                <w:rPrChange w:id="520" w:author="Andrew Instone-Cowie" w:date="2025-05-07T12:10:00Z" w16du:dateUtc="2025-05-07T11:10:00Z">
                  <w:rPr>
                    <w:rStyle w:val="Hyperlink"/>
                    <w:noProof/>
                  </w:rPr>
                </w:rPrChange>
              </w:rPr>
              <w:delText>Tools</w:delText>
            </w:r>
            <w:r w:rsidDel="008E778E">
              <w:rPr>
                <w:noProof/>
                <w:webHidden/>
              </w:rPr>
              <w:tab/>
            </w:r>
            <w:r w:rsidR="00A354A3" w:rsidDel="008E778E">
              <w:rPr>
                <w:noProof/>
                <w:webHidden/>
              </w:rPr>
              <w:delText>14</w:delText>
            </w:r>
          </w:del>
        </w:p>
        <w:p w14:paraId="5CF0FBBA" w14:textId="20CEE1CD" w:rsidR="00CB307A" w:rsidDel="008E778E" w:rsidRDefault="00CB307A">
          <w:pPr>
            <w:pStyle w:val="TOC2"/>
            <w:tabs>
              <w:tab w:val="right" w:leader="dot" w:pos="9016"/>
            </w:tabs>
            <w:rPr>
              <w:del w:id="521" w:author="Andrew Instone-Cowie" w:date="2025-05-07T12:10:00Z" w16du:dateUtc="2025-05-07T11:10:00Z"/>
              <w:rFonts w:eastAsiaTheme="minorEastAsia"/>
              <w:noProof/>
              <w:kern w:val="2"/>
              <w:sz w:val="24"/>
              <w:szCs w:val="24"/>
              <w:lang w:eastAsia="en-GB"/>
              <w14:ligatures w14:val="standardContextual"/>
            </w:rPr>
          </w:pPr>
          <w:del w:id="522" w:author="Andrew Instone-Cowie" w:date="2025-05-07T12:10:00Z" w16du:dateUtc="2025-05-07T11:10:00Z">
            <w:r w:rsidRPr="008E778E" w:rsidDel="008E778E">
              <w:rPr>
                <w:noProof/>
                <w:rPrChange w:id="523" w:author="Andrew Instone-Cowie" w:date="2025-05-07T12:10:00Z" w16du:dateUtc="2025-05-07T11:10:00Z">
                  <w:rPr>
                    <w:rStyle w:val="Hyperlink"/>
                    <w:noProof/>
                  </w:rPr>
                </w:rPrChange>
              </w:rPr>
              <w:delText>Parts</w:delText>
            </w:r>
            <w:r w:rsidDel="008E778E">
              <w:rPr>
                <w:noProof/>
                <w:webHidden/>
              </w:rPr>
              <w:tab/>
            </w:r>
            <w:r w:rsidR="00A354A3" w:rsidDel="008E778E">
              <w:rPr>
                <w:noProof/>
                <w:webHidden/>
              </w:rPr>
              <w:delText>14</w:delText>
            </w:r>
          </w:del>
        </w:p>
        <w:p w14:paraId="23F5F66C" w14:textId="2901862D" w:rsidR="00CB307A" w:rsidDel="008E778E" w:rsidRDefault="00CB307A">
          <w:pPr>
            <w:pStyle w:val="TOC2"/>
            <w:tabs>
              <w:tab w:val="right" w:leader="dot" w:pos="9016"/>
            </w:tabs>
            <w:rPr>
              <w:del w:id="524" w:author="Andrew Instone-Cowie" w:date="2025-05-07T12:10:00Z" w16du:dateUtc="2025-05-07T11:10:00Z"/>
              <w:rFonts w:eastAsiaTheme="minorEastAsia"/>
              <w:noProof/>
              <w:kern w:val="2"/>
              <w:sz w:val="24"/>
              <w:szCs w:val="24"/>
              <w:lang w:eastAsia="en-GB"/>
              <w14:ligatures w14:val="standardContextual"/>
            </w:rPr>
          </w:pPr>
          <w:del w:id="525" w:author="Andrew Instone-Cowie" w:date="2025-05-07T12:10:00Z" w16du:dateUtc="2025-05-07T11:10:00Z">
            <w:r w:rsidRPr="008E778E" w:rsidDel="008E778E">
              <w:rPr>
                <w:noProof/>
                <w:rPrChange w:id="526" w:author="Andrew Instone-Cowie" w:date="2025-05-07T12:10:00Z" w16du:dateUtc="2025-05-07T11:10:00Z">
                  <w:rPr>
                    <w:rStyle w:val="Hyperlink"/>
                    <w:noProof/>
                  </w:rPr>
                </w:rPrChange>
              </w:rPr>
              <w:delText>PCBs</w:delText>
            </w:r>
            <w:r w:rsidDel="008E778E">
              <w:rPr>
                <w:noProof/>
                <w:webHidden/>
              </w:rPr>
              <w:tab/>
            </w:r>
            <w:r w:rsidR="00A354A3" w:rsidDel="008E778E">
              <w:rPr>
                <w:noProof/>
                <w:webHidden/>
              </w:rPr>
              <w:delText>14</w:delText>
            </w:r>
          </w:del>
        </w:p>
        <w:p w14:paraId="2DFB5DA2" w14:textId="4BC320D7" w:rsidR="00CB307A" w:rsidDel="008E778E" w:rsidRDefault="00CB307A">
          <w:pPr>
            <w:pStyle w:val="TOC3"/>
            <w:tabs>
              <w:tab w:val="right" w:leader="dot" w:pos="9016"/>
            </w:tabs>
            <w:rPr>
              <w:del w:id="527" w:author="Andrew Instone-Cowie" w:date="2025-05-07T12:10:00Z" w16du:dateUtc="2025-05-07T11:10:00Z"/>
              <w:noProof/>
              <w:kern w:val="2"/>
              <w:sz w:val="24"/>
              <w:szCs w:val="24"/>
              <w:lang w:val="en-GB" w:eastAsia="en-GB"/>
              <w14:ligatures w14:val="standardContextual"/>
            </w:rPr>
          </w:pPr>
          <w:del w:id="528" w:author="Andrew Instone-Cowie" w:date="2025-05-07T12:10:00Z" w16du:dateUtc="2025-05-07T11:10:00Z">
            <w:r w:rsidRPr="008E778E" w:rsidDel="008E778E">
              <w:rPr>
                <w:noProof/>
                <w:rPrChange w:id="529" w:author="Andrew Instone-Cowie" w:date="2025-05-07T12:10:00Z" w16du:dateUtc="2025-05-07T11:10:00Z">
                  <w:rPr>
                    <w:rStyle w:val="Hyperlink"/>
                    <w:noProof/>
                  </w:rPr>
                </w:rPrChange>
              </w:rPr>
              <w:delText>JLCPCB or SeeedStudio</w:delText>
            </w:r>
            <w:r w:rsidDel="008E778E">
              <w:rPr>
                <w:noProof/>
                <w:webHidden/>
              </w:rPr>
              <w:tab/>
            </w:r>
            <w:r w:rsidR="00A354A3" w:rsidDel="008E778E">
              <w:rPr>
                <w:noProof/>
                <w:webHidden/>
              </w:rPr>
              <w:delText>15</w:delText>
            </w:r>
          </w:del>
        </w:p>
        <w:p w14:paraId="1F43E5DF" w14:textId="0D4F5C6B" w:rsidR="00CB307A" w:rsidDel="008E778E" w:rsidRDefault="00CB307A">
          <w:pPr>
            <w:pStyle w:val="TOC3"/>
            <w:tabs>
              <w:tab w:val="right" w:leader="dot" w:pos="9016"/>
            </w:tabs>
            <w:rPr>
              <w:del w:id="530" w:author="Andrew Instone-Cowie" w:date="2025-05-07T12:10:00Z" w16du:dateUtc="2025-05-07T11:10:00Z"/>
              <w:noProof/>
              <w:kern w:val="2"/>
              <w:sz w:val="24"/>
              <w:szCs w:val="24"/>
              <w:lang w:val="en-GB" w:eastAsia="en-GB"/>
              <w14:ligatures w14:val="standardContextual"/>
            </w:rPr>
          </w:pPr>
          <w:del w:id="531" w:author="Andrew Instone-Cowie" w:date="2025-05-07T12:10:00Z" w16du:dateUtc="2025-05-07T11:10:00Z">
            <w:r w:rsidRPr="008E778E" w:rsidDel="008E778E">
              <w:rPr>
                <w:noProof/>
                <w:rPrChange w:id="532" w:author="Andrew Instone-Cowie" w:date="2025-05-07T12:10:00Z" w16du:dateUtc="2025-05-07T11:10:00Z">
                  <w:rPr>
                    <w:rStyle w:val="Hyperlink"/>
                    <w:noProof/>
                  </w:rPr>
                </w:rPrChange>
              </w:rPr>
              <w:delText>OSH Park</w:delText>
            </w:r>
            <w:r w:rsidDel="008E778E">
              <w:rPr>
                <w:noProof/>
                <w:webHidden/>
              </w:rPr>
              <w:tab/>
            </w:r>
            <w:r w:rsidR="00A354A3" w:rsidDel="008E778E">
              <w:rPr>
                <w:noProof/>
                <w:webHidden/>
              </w:rPr>
              <w:delText>19</w:delText>
            </w:r>
          </w:del>
        </w:p>
        <w:p w14:paraId="0AD66392" w14:textId="3BE7DF24" w:rsidR="00CB307A" w:rsidDel="008E778E" w:rsidRDefault="00CB307A">
          <w:pPr>
            <w:pStyle w:val="TOC1"/>
            <w:tabs>
              <w:tab w:val="right" w:leader="dot" w:pos="9016"/>
            </w:tabs>
            <w:rPr>
              <w:del w:id="533" w:author="Andrew Instone-Cowie" w:date="2025-05-07T12:10:00Z" w16du:dateUtc="2025-05-07T11:10:00Z"/>
              <w:rFonts w:eastAsiaTheme="minorEastAsia"/>
              <w:noProof/>
              <w:kern w:val="2"/>
              <w:sz w:val="24"/>
              <w:szCs w:val="24"/>
              <w:lang w:eastAsia="en-GB"/>
              <w14:ligatures w14:val="standardContextual"/>
            </w:rPr>
          </w:pPr>
          <w:del w:id="534" w:author="Andrew Instone-Cowie" w:date="2025-05-07T12:10:00Z" w16du:dateUtc="2025-05-07T11:10:00Z">
            <w:r w:rsidRPr="008E778E" w:rsidDel="008E778E">
              <w:rPr>
                <w:noProof/>
                <w:rPrChange w:id="535" w:author="Andrew Instone-Cowie" w:date="2025-05-07T12:10:00Z" w16du:dateUtc="2025-05-07T11:10:00Z">
                  <w:rPr>
                    <w:rStyle w:val="Hyperlink"/>
                    <w:noProof/>
                  </w:rPr>
                </w:rPrChange>
              </w:rPr>
              <w:delText>Simulator Assembly</w:delText>
            </w:r>
            <w:r w:rsidDel="008E778E">
              <w:rPr>
                <w:noProof/>
                <w:webHidden/>
              </w:rPr>
              <w:tab/>
            </w:r>
            <w:r w:rsidR="00A354A3" w:rsidDel="008E778E">
              <w:rPr>
                <w:noProof/>
                <w:webHidden/>
              </w:rPr>
              <w:delText>20</w:delText>
            </w:r>
          </w:del>
        </w:p>
        <w:p w14:paraId="5DB69D6C" w14:textId="487118E3" w:rsidR="00CB307A" w:rsidDel="008E778E" w:rsidRDefault="00CB307A">
          <w:pPr>
            <w:pStyle w:val="TOC2"/>
            <w:tabs>
              <w:tab w:val="right" w:leader="dot" w:pos="9016"/>
            </w:tabs>
            <w:rPr>
              <w:del w:id="536" w:author="Andrew Instone-Cowie" w:date="2025-05-07T12:10:00Z" w16du:dateUtc="2025-05-07T11:10:00Z"/>
              <w:rFonts w:eastAsiaTheme="minorEastAsia"/>
              <w:noProof/>
              <w:kern w:val="2"/>
              <w:sz w:val="24"/>
              <w:szCs w:val="24"/>
              <w:lang w:eastAsia="en-GB"/>
              <w14:ligatures w14:val="standardContextual"/>
            </w:rPr>
          </w:pPr>
          <w:del w:id="537" w:author="Andrew Instone-Cowie" w:date="2025-05-07T12:10:00Z" w16du:dateUtc="2025-05-07T11:10:00Z">
            <w:r w:rsidRPr="008E778E" w:rsidDel="008E778E">
              <w:rPr>
                <w:noProof/>
                <w:rPrChange w:id="538" w:author="Andrew Instone-Cowie" w:date="2025-05-07T12:10:00Z" w16du:dateUtc="2025-05-07T11:10:00Z">
                  <w:rPr>
                    <w:rStyle w:val="Hyperlink"/>
                    <w:noProof/>
                  </w:rPr>
                </w:rPrChange>
              </w:rPr>
              <w:delText>Polarised Components</w:delText>
            </w:r>
            <w:r w:rsidDel="008E778E">
              <w:rPr>
                <w:noProof/>
                <w:webHidden/>
              </w:rPr>
              <w:tab/>
            </w:r>
            <w:r w:rsidR="00A354A3" w:rsidDel="008E778E">
              <w:rPr>
                <w:noProof/>
                <w:webHidden/>
              </w:rPr>
              <w:delText>20</w:delText>
            </w:r>
          </w:del>
        </w:p>
        <w:p w14:paraId="41C219B7" w14:textId="43A3B124" w:rsidR="00CB307A" w:rsidDel="008E778E" w:rsidRDefault="00CB307A">
          <w:pPr>
            <w:pStyle w:val="TOC3"/>
            <w:tabs>
              <w:tab w:val="right" w:leader="dot" w:pos="9016"/>
            </w:tabs>
            <w:rPr>
              <w:del w:id="539" w:author="Andrew Instone-Cowie" w:date="2025-05-07T12:10:00Z" w16du:dateUtc="2025-05-07T11:10:00Z"/>
              <w:noProof/>
              <w:kern w:val="2"/>
              <w:sz w:val="24"/>
              <w:szCs w:val="24"/>
              <w:lang w:val="en-GB" w:eastAsia="en-GB"/>
              <w14:ligatures w14:val="standardContextual"/>
            </w:rPr>
          </w:pPr>
          <w:del w:id="540" w:author="Andrew Instone-Cowie" w:date="2025-05-07T12:10:00Z" w16du:dateUtc="2025-05-07T11:10:00Z">
            <w:r w:rsidRPr="008E778E" w:rsidDel="008E778E">
              <w:rPr>
                <w:noProof/>
                <w:rPrChange w:id="541" w:author="Andrew Instone-Cowie" w:date="2025-05-07T12:10:00Z" w16du:dateUtc="2025-05-07T11:10:00Z">
                  <w:rPr>
                    <w:rStyle w:val="Hyperlink"/>
                    <w:noProof/>
                  </w:rPr>
                </w:rPrChange>
              </w:rPr>
              <w:delText>Voltage Regulators</w:delText>
            </w:r>
            <w:r w:rsidDel="008E778E">
              <w:rPr>
                <w:noProof/>
                <w:webHidden/>
              </w:rPr>
              <w:tab/>
            </w:r>
            <w:r w:rsidR="00A354A3" w:rsidDel="008E778E">
              <w:rPr>
                <w:noProof/>
                <w:webHidden/>
              </w:rPr>
              <w:delText>20</w:delText>
            </w:r>
          </w:del>
        </w:p>
        <w:p w14:paraId="4E616762" w14:textId="55D0135D" w:rsidR="00CB307A" w:rsidDel="008E778E" w:rsidRDefault="00CB307A">
          <w:pPr>
            <w:pStyle w:val="TOC3"/>
            <w:tabs>
              <w:tab w:val="right" w:leader="dot" w:pos="9016"/>
            </w:tabs>
            <w:rPr>
              <w:del w:id="542" w:author="Andrew Instone-Cowie" w:date="2025-05-07T12:10:00Z" w16du:dateUtc="2025-05-07T11:10:00Z"/>
              <w:noProof/>
              <w:kern w:val="2"/>
              <w:sz w:val="24"/>
              <w:szCs w:val="24"/>
              <w:lang w:val="en-GB" w:eastAsia="en-GB"/>
              <w14:ligatures w14:val="standardContextual"/>
            </w:rPr>
          </w:pPr>
          <w:del w:id="543" w:author="Andrew Instone-Cowie" w:date="2025-05-07T12:10:00Z" w16du:dateUtc="2025-05-07T11:10:00Z">
            <w:r w:rsidRPr="008E778E" w:rsidDel="008E778E">
              <w:rPr>
                <w:noProof/>
                <w:rPrChange w:id="544" w:author="Andrew Instone-Cowie" w:date="2025-05-07T12:10:00Z" w16du:dateUtc="2025-05-07T11:10:00Z">
                  <w:rPr>
                    <w:rStyle w:val="Hyperlink"/>
                    <w:noProof/>
                  </w:rPr>
                </w:rPrChange>
              </w:rPr>
              <w:delText>Diodes</w:delText>
            </w:r>
            <w:r w:rsidDel="008E778E">
              <w:rPr>
                <w:noProof/>
                <w:webHidden/>
              </w:rPr>
              <w:tab/>
            </w:r>
            <w:r w:rsidR="00A354A3" w:rsidDel="008E778E">
              <w:rPr>
                <w:noProof/>
                <w:webHidden/>
              </w:rPr>
              <w:delText>21</w:delText>
            </w:r>
          </w:del>
        </w:p>
        <w:p w14:paraId="09C7F5A5" w14:textId="6336115D" w:rsidR="00CB307A" w:rsidDel="008E778E" w:rsidRDefault="00CB307A">
          <w:pPr>
            <w:pStyle w:val="TOC3"/>
            <w:tabs>
              <w:tab w:val="right" w:leader="dot" w:pos="9016"/>
            </w:tabs>
            <w:rPr>
              <w:del w:id="545" w:author="Andrew Instone-Cowie" w:date="2025-05-07T12:10:00Z" w16du:dateUtc="2025-05-07T11:10:00Z"/>
              <w:noProof/>
              <w:kern w:val="2"/>
              <w:sz w:val="24"/>
              <w:szCs w:val="24"/>
              <w:lang w:val="en-GB" w:eastAsia="en-GB"/>
              <w14:ligatures w14:val="standardContextual"/>
            </w:rPr>
          </w:pPr>
          <w:del w:id="546" w:author="Andrew Instone-Cowie" w:date="2025-05-07T12:10:00Z" w16du:dateUtc="2025-05-07T11:10:00Z">
            <w:r w:rsidRPr="008E778E" w:rsidDel="008E778E">
              <w:rPr>
                <w:noProof/>
                <w:rPrChange w:id="547" w:author="Andrew Instone-Cowie" w:date="2025-05-07T12:10:00Z" w16du:dateUtc="2025-05-07T11:10:00Z">
                  <w:rPr>
                    <w:rStyle w:val="Hyperlink"/>
                    <w:noProof/>
                  </w:rPr>
                </w:rPrChange>
              </w:rPr>
              <w:delText>Electrolytic Capacitors</w:delText>
            </w:r>
            <w:r w:rsidDel="008E778E">
              <w:rPr>
                <w:noProof/>
                <w:webHidden/>
              </w:rPr>
              <w:tab/>
            </w:r>
            <w:r w:rsidR="00A354A3" w:rsidDel="008E778E">
              <w:rPr>
                <w:noProof/>
                <w:webHidden/>
              </w:rPr>
              <w:delText>21</w:delText>
            </w:r>
          </w:del>
        </w:p>
        <w:p w14:paraId="572762A7" w14:textId="14511101" w:rsidR="00CB307A" w:rsidDel="008E778E" w:rsidRDefault="00CB307A">
          <w:pPr>
            <w:pStyle w:val="TOC3"/>
            <w:tabs>
              <w:tab w:val="right" w:leader="dot" w:pos="9016"/>
            </w:tabs>
            <w:rPr>
              <w:del w:id="548" w:author="Andrew Instone-Cowie" w:date="2025-05-07T12:10:00Z" w16du:dateUtc="2025-05-07T11:10:00Z"/>
              <w:noProof/>
              <w:kern w:val="2"/>
              <w:sz w:val="24"/>
              <w:szCs w:val="24"/>
              <w:lang w:val="en-GB" w:eastAsia="en-GB"/>
              <w14:ligatures w14:val="standardContextual"/>
            </w:rPr>
          </w:pPr>
          <w:del w:id="549" w:author="Andrew Instone-Cowie" w:date="2025-05-07T12:10:00Z" w16du:dateUtc="2025-05-07T11:10:00Z">
            <w:r w:rsidRPr="008E778E" w:rsidDel="008E778E">
              <w:rPr>
                <w:noProof/>
                <w:rPrChange w:id="550" w:author="Andrew Instone-Cowie" w:date="2025-05-07T12:10:00Z" w16du:dateUtc="2025-05-07T11:10:00Z">
                  <w:rPr>
                    <w:rStyle w:val="Hyperlink"/>
                    <w:noProof/>
                  </w:rPr>
                </w:rPrChange>
              </w:rPr>
              <w:delText>Integrated Circuits</w:delText>
            </w:r>
            <w:r w:rsidDel="008E778E">
              <w:rPr>
                <w:noProof/>
                <w:webHidden/>
              </w:rPr>
              <w:tab/>
            </w:r>
            <w:r w:rsidR="00A354A3" w:rsidDel="008E778E">
              <w:rPr>
                <w:noProof/>
                <w:webHidden/>
              </w:rPr>
              <w:delText>22</w:delText>
            </w:r>
          </w:del>
        </w:p>
        <w:p w14:paraId="1D0084D9" w14:textId="78536816" w:rsidR="00CB307A" w:rsidDel="008E778E" w:rsidRDefault="00CB307A">
          <w:pPr>
            <w:pStyle w:val="TOC3"/>
            <w:tabs>
              <w:tab w:val="right" w:leader="dot" w:pos="9016"/>
            </w:tabs>
            <w:rPr>
              <w:del w:id="551" w:author="Andrew Instone-Cowie" w:date="2025-05-07T12:10:00Z" w16du:dateUtc="2025-05-07T11:10:00Z"/>
              <w:noProof/>
              <w:kern w:val="2"/>
              <w:sz w:val="24"/>
              <w:szCs w:val="24"/>
              <w:lang w:val="en-GB" w:eastAsia="en-GB"/>
              <w14:ligatures w14:val="standardContextual"/>
            </w:rPr>
          </w:pPr>
          <w:del w:id="552" w:author="Andrew Instone-Cowie" w:date="2025-05-07T12:10:00Z" w16du:dateUtc="2025-05-07T11:10:00Z">
            <w:r w:rsidRPr="008E778E" w:rsidDel="008E778E">
              <w:rPr>
                <w:noProof/>
                <w:rPrChange w:id="553" w:author="Andrew Instone-Cowie" w:date="2025-05-07T12:10:00Z" w16du:dateUtc="2025-05-07T11:10:00Z">
                  <w:rPr>
                    <w:rStyle w:val="Hyperlink"/>
                    <w:noProof/>
                  </w:rPr>
                </w:rPrChange>
              </w:rPr>
              <w:delText>LEDs</w:delText>
            </w:r>
            <w:r w:rsidDel="008E778E">
              <w:rPr>
                <w:noProof/>
                <w:webHidden/>
              </w:rPr>
              <w:tab/>
            </w:r>
            <w:r w:rsidR="00A354A3" w:rsidDel="008E778E">
              <w:rPr>
                <w:noProof/>
                <w:webHidden/>
              </w:rPr>
              <w:delText>22</w:delText>
            </w:r>
          </w:del>
        </w:p>
        <w:p w14:paraId="37F54D0D" w14:textId="7C8F3951" w:rsidR="00CB307A" w:rsidDel="008E778E" w:rsidRDefault="00CB307A">
          <w:pPr>
            <w:pStyle w:val="TOC3"/>
            <w:tabs>
              <w:tab w:val="right" w:leader="dot" w:pos="9016"/>
            </w:tabs>
            <w:rPr>
              <w:del w:id="554" w:author="Andrew Instone-Cowie" w:date="2025-05-07T12:10:00Z" w16du:dateUtc="2025-05-07T11:10:00Z"/>
              <w:noProof/>
              <w:kern w:val="2"/>
              <w:sz w:val="24"/>
              <w:szCs w:val="24"/>
              <w:lang w:val="en-GB" w:eastAsia="en-GB"/>
              <w14:ligatures w14:val="standardContextual"/>
            </w:rPr>
          </w:pPr>
          <w:del w:id="555" w:author="Andrew Instone-Cowie" w:date="2025-05-07T12:10:00Z" w16du:dateUtc="2025-05-07T11:10:00Z">
            <w:r w:rsidRPr="008E778E" w:rsidDel="008E778E">
              <w:rPr>
                <w:noProof/>
                <w:rPrChange w:id="556" w:author="Andrew Instone-Cowie" w:date="2025-05-07T12:10:00Z" w16du:dateUtc="2025-05-07T11:10:00Z">
                  <w:rPr>
                    <w:rStyle w:val="Hyperlink"/>
                    <w:noProof/>
                  </w:rPr>
                </w:rPrChange>
              </w:rPr>
              <w:delText>Magneto-Resistive Sensors</w:delText>
            </w:r>
            <w:r w:rsidDel="008E778E">
              <w:rPr>
                <w:noProof/>
                <w:webHidden/>
              </w:rPr>
              <w:tab/>
            </w:r>
            <w:r w:rsidR="00A354A3" w:rsidDel="008E778E">
              <w:rPr>
                <w:noProof/>
                <w:webHidden/>
              </w:rPr>
              <w:delText>23</w:delText>
            </w:r>
          </w:del>
        </w:p>
        <w:p w14:paraId="5899CBDB" w14:textId="6AD348A8" w:rsidR="00CB307A" w:rsidDel="008E778E" w:rsidRDefault="00CB307A">
          <w:pPr>
            <w:pStyle w:val="TOC2"/>
            <w:tabs>
              <w:tab w:val="right" w:leader="dot" w:pos="9016"/>
            </w:tabs>
            <w:rPr>
              <w:del w:id="557" w:author="Andrew Instone-Cowie" w:date="2025-05-07T12:10:00Z" w16du:dateUtc="2025-05-07T11:10:00Z"/>
              <w:rFonts w:eastAsiaTheme="minorEastAsia"/>
              <w:noProof/>
              <w:kern w:val="2"/>
              <w:sz w:val="24"/>
              <w:szCs w:val="24"/>
              <w:lang w:eastAsia="en-GB"/>
              <w14:ligatures w14:val="standardContextual"/>
            </w:rPr>
          </w:pPr>
          <w:del w:id="558" w:author="Andrew Instone-Cowie" w:date="2025-05-07T12:10:00Z" w16du:dateUtc="2025-05-07T11:10:00Z">
            <w:r w:rsidRPr="008E778E" w:rsidDel="008E778E">
              <w:rPr>
                <w:noProof/>
                <w:rPrChange w:id="559" w:author="Andrew Instone-Cowie" w:date="2025-05-07T12:10:00Z" w16du:dateUtc="2025-05-07T11:10:00Z">
                  <w:rPr>
                    <w:rStyle w:val="Hyperlink"/>
                    <w:noProof/>
                  </w:rPr>
                </w:rPrChange>
              </w:rPr>
              <w:delText>Simulator Interface Module</w:delText>
            </w:r>
            <w:r w:rsidDel="008E778E">
              <w:rPr>
                <w:noProof/>
                <w:webHidden/>
              </w:rPr>
              <w:tab/>
            </w:r>
            <w:r w:rsidR="00A354A3" w:rsidDel="008E778E">
              <w:rPr>
                <w:noProof/>
                <w:webHidden/>
              </w:rPr>
              <w:delText>24</w:delText>
            </w:r>
          </w:del>
        </w:p>
        <w:p w14:paraId="1F2E6C20" w14:textId="259CA46D" w:rsidR="00CB307A" w:rsidDel="008E778E" w:rsidRDefault="00CB307A">
          <w:pPr>
            <w:pStyle w:val="TOC3"/>
            <w:tabs>
              <w:tab w:val="right" w:leader="dot" w:pos="9016"/>
            </w:tabs>
            <w:rPr>
              <w:del w:id="560" w:author="Andrew Instone-Cowie" w:date="2025-05-07T12:10:00Z" w16du:dateUtc="2025-05-07T11:10:00Z"/>
              <w:noProof/>
              <w:kern w:val="2"/>
              <w:sz w:val="24"/>
              <w:szCs w:val="24"/>
              <w:lang w:val="en-GB" w:eastAsia="en-GB"/>
              <w14:ligatures w14:val="standardContextual"/>
            </w:rPr>
          </w:pPr>
          <w:del w:id="561" w:author="Andrew Instone-Cowie" w:date="2025-05-07T12:10:00Z" w16du:dateUtc="2025-05-07T11:10:00Z">
            <w:r w:rsidRPr="008E778E" w:rsidDel="008E778E">
              <w:rPr>
                <w:noProof/>
                <w:rPrChange w:id="562" w:author="Andrew Instone-Cowie" w:date="2025-05-07T12:10:00Z" w16du:dateUtc="2025-05-07T11:10:00Z">
                  <w:rPr>
                    <w:rStyle w:val="Hyperlink"/>
                    <w:noProof/>
                  </w:rPr>
                </w:rPrChange>
              </w:rPr>
              <w:delText>Parts List</w:delText>
            </w:r>
            <w:r w:rsidDel="008E778E">
              <w:rPr>
                <w:noProof/>
                <w:webHidden/>
              </w:rPr>
              <w:tab/>
            </w:r>
            <w:r w:rsidR="00A354A3" w:rsidDel="008E778E">
              <w:rPr>
                <w:noProof/>
                <w:webHidden/>
              </w:rPr>
              <w:delText>24</w:delText>
            </w:r>
          </w:del>
        </w:p>
        <w:p w14:paraId="52F6B9C0" w14:textId="2FF53761" w:rsidR="00CB307A" w:rsidDel="008E778E" w:rsidRDefault="00CB307A">
          <w:pPr>
            <w:pStyle w:val="TOC3"/>
            <w:tabs>
              <w:tab w:val="right" w:leader="dot" w:pos="9016"/>
            </w:tabs>
            <w:rPr>
              <w:del w:id="563" w:author="Andrew Instone-Cowie" w:date="2025-05-07T12:10:00Z" w16du:dateUtc="2025-05-07T11:10:00Z"/>
              <w:noProof/>
              <w:kern w:val="2"/>
              <w:sz w:val="24"/>
              <w:szCs w:val="24"/>
              <w:lang w:val="en-GB" w:eastAsia="en-GB"/>
              <w14:ligatures w14:val="standardContextual"/>
            </w:rPr>
          </w:pPr>
          <w:del w:id="564" w:author="Andrew Instone-Cowie" w:date="2025-05-07T12:10:00Z" w16du:dateUtc="2025-05-07T11:10:00Z">
            <w:r w:rsidRPr="008E778E" w:rsidDel="008E778E">
              <w:rPr>
                <w:noProof/>
                <w:rPrChange w:id="565" w:author="Andrew Instone-Cowie" w:date="2025-05-07T12:10:00Z" w16du:dateUtc="2025-05-07T11:10:00Z">
                  <w:rPr>
                    <w:rStyle w:val="Hyperlink"/>
                    <w:noProof/>
                  </w:rPr>
                </w:rPrChange>
              </w:rPr>
              <w:delText>Schematic</w:delText>
            </w:r>
            <w:r w:rsidDel="008E778E">
              <w:rPr>
                <w:noProof/>
                <w:webHidden/>
              </w:rPr>
              <w:tab/>
            </w:r>
            <w:r w:rsidR="00A354A3" w:rsidDel="008E778E">
              <w:rPr>
                <w:noProof/>
                <w:webHidden/>
              </w:rPr>
              <w:delText>25</w:delText>
            </w:r>
          </w:del>
        </w:p>
        <w:p w14:paraId="5E40E872" w14:textId="4C39D397" w:rsidR="00CB307A" w:rsidDel="008E778E" w:rsidRDefault="00CB307A">
          <w:pPr>
            <w:pStyle w:val="TOC3"/>
            <w:tabs>
              <w:tab w:val="right" w:leader="dot" w:pos="9016"/>
            </w:tabs>
            <w:rPr>
              <w:del w:id="566" w:author="Andrew Instone-Cowie" w:date="2025-05-07T12:10:00Z" w16du:dateUtc="2025-05-07T11:10:00Z"/>
              <w:noProof/>
              <w:kern w:val="2"/>
              <w:sz w:val="24"/>
              <w:szCs w:val="24"/>
              <w:lang w:val="en-GB" w:eastAsia="en-GB"/>
              <w14:ligatures w14:val="standardContextual"/>
            </w:rPr>
          </w:pPr>
          <w:del w:id="567" w:author="Andrew Instone-Cowie" w:date="2025-05-07T12:10:00Z" w16du:dateUtc="2025-05-07T11:10:00Z">
            <w:r w:rsidRPr="008E778E" w:rsidDel="008E778E">
              <w:rPr>
                <w:noProof/>
                <w:rPrChange w:id="568" w:author="Andrew Instone-Cowie" w:date="2025-05-07T12:10:00Z" w16du:dateUtc="2025-05-07T11:10:00Z">
                  <w:rPr>
                    <w:rStyle w:val="Hyperlink"/>
                    <w:noProof/>
                  </w:rPr>
                </w:rPrChange>
              </w:rPr>
              <w:delText>Parts</w:delText>
            </w:r>
            <w:r w:rsidDel="008E778E">
              <w:rPr>
                <w:noProof/>
                <w:webHidden/>
              </w:rPr>
              <w:tab/>
            </w:r>
            <w:r w:rsidR="00A354A3" w:rsidDel="008E778E">
              <w:rPr>
                <w:noProof/>
                <w:webHidden/>
              </w:rPr>
              <w:delText>26</w:delText>
            </w:r>
          </w:del>
        </w:p>
        <w:p w14:paraId="7B223441" w14:textId="1C846A19" w:rsidR="00CB307A" w:rsidDel="008E778E" w:rsidRDefault="00CB307A">
          <w:pPr>
            <w:pStyle w:val="TOC3"/>
            <w:tabs>
              <w:tab w:val="right" w:leader="dot" w:pos="9016"/>
            </w:tabs>
            <w:rPr>
              <w:del w:id="569" w:author="Andrew Instone-Cowie" w:date="2025-05-07T12:10:00Z" w16du:dateUtc="2025-05-07T11:10:00Z"/>
              <w:noProof/>
              <w:kern w:val="2"/>
              <w:sz w:val="24"/>
              <w:szCs w:val="24"/>
              <w:lang w:val="en-GB" w:eastAsia="en-GB"/>
              <w14:ligatures w14:val="standardContextual"/>
            </w:rPr>
          </w:pPr>
          <w:del w:id="570" w:author="Andrew Instone-Cowie" w:date="2025-05-07T12:10:00Z" w16du:dateUtc="2025-05-07T11:10:00Z">
            <w:r w:rsidRPr="008E778E" w:rsidDel="008E778E">
              <w:rPr>
                <w:noProof/>
                <w:rPrChange w:id="571" w:author="Andrew Instone-Cowie" w:date="2025-05-07T12:10:00Z" w16du:dateUtc="2025-05-07T11:10:00Z">
                  <w:rPr>
                    <w:rStyle w:val="Hyperlink"/>
                    <w:noProof/>
                  </w:rPr>
                </w:rPrChange>
              </w:rPr>
              <w:delText>PCB Layout</w:delText>
            </w:r>
            <w:r w:rsidDel="008E778E">
              <w:rPr>
                <w:noProof/>
                <w:webHidden/>
              </w:rPr>
              <w:tab/>
            </w:r>
            <w:r w:rsidR="00A354A3" w:rsidDel="008E778E">
              <w:rPr>
                <w:noProof/>
                <w:webHidden/>
              </w:rPr>
              <w:delText>26</w:delText>
            </w:r>
          </w:del>
        </w:p>
        <w:p w14:paraId="6A3B8F75" w14:textId="1F23BCEB" w:rsidR="00CB307A" w:rsidDel="008E778E" w:rsidRDefault="00CB307A">
          <w:pPr>
            <w:pStyle w:val="TOC3"/>
            <w:tabs>
              <w:tab w:val="right" w:leader="dot" w:pos="9016"/>
            </w:tabs>
            <w:rPr>
              <w:del w:id="572" w:author="Andrew Instone-Cowie" w:date="2025-05-07T12:10:00Z" w16du:dateUtc="2025-05-07T11:10:00Z"/>
              <w:noProof/>
              <w:kern w:val="2"/>
              <w:sz w:val="24"/>
              <w:szCs w:val="24"/>
              <w:lang w:val="en-GB" w:eastAsia="en-GB"/>
              <w14:ligatures w14:val="standardContextual"/>
            </w:rPr>
          </w:pPr>
          <w:del w:id="573" w:author="Andrew Instone-Cowie" w:date="2025-05-07T12:10:00Z" w16du:dateUtc="2025-05-07T11:10:00Z">
            <w:r w:rsidRPr="008E778E" w:rsidDel="008E778E">
              <w:rPr>
                <w:noProof/>
                <w:rPrChange w:id="574" w:author="Andrew Instone-Cowie" w:date="2025-05-07T12:10:00Z" w16du:dateUtc="2025-05-07T11:10:00Z">
                  <w:rPr>
                    <w:rStyle w:val="Hyperlink"/>
                    <w:noProof/>
                  </w:rPr>
                </w:rPrChange>
              </w:rPr>
              <w:delText>Construction</w:delText>
            </w:r>
            <w:r w:rsidDel="008E778E">
              <w:rPr>
                <w:noProof/>
                <w:webHidden/>
              </w:rPr>
              <w:tab/>
            </w:r>
            <w:r w:rsidR="00A354A3" w:rsidDel="008E778E">
              <w:rPr>
                <w:noProof/>
                <w:webHidden/>
              </w:rPr>
              <w:delText>27</w:delText>
            </w:r>
          </w:del>
        </w:p>
        <w:p w14:paraId="09FB6070" w14:textId="724CF353" w:rsidR="00CB307A" w:rsidDel="008E778E" w:rsidRDefault="00CB307A">
          <w:pPr>
            <w:pStyle w:val="TOC3"/>
            <w:tabs>
              <w:tab w:val="right" w:leader="dot" w:pos="9016"/>
            </w:tabs>
            <w:rPr>
              <w:del w:id="575" w:author="Andrew Instone-Cowie" w:date="2025-05-07T12:10:00Z" w16du:dateUtc="2025-05-07T11:10:00Z"/>
              <w:noProof/>
              <w:kern w:val="2"/>
              <w:sz w:val="24"/>
              <w:szCs w:val="24"/>
              <w:lang w:val="en-GB" w:eastAsia="en-GB"/>
              <w14:ligatures w14:val="standardContextual"/>
            </w:rPr>
          </w:pPr>
          <w:del w:id="576" w:author="Andrew Instone-Cowie" w:date="2025-05-07T12:10:00Z" w16du:dateUtc="2025-05-07T11:10:00Z">
            <w:r w:rsidRPr="008E778E" w:rsidDel="008E778E">
              <w:rPr>
                <w:noProof/>
                <w:rPrChange w:id="577" w:author="Andrew Instone-Cowie" w:date="2025-05-07T12:10:00Z" w16du:dateUtc="2025-05-07T11:10:00Z">
                  <w:rPr>
                    <w:rStyle w:val="Hyperlink"/>
                    <w:noProof/>
                  </w:rPr>
                </w:rPrChange>
              </w:rPr>
              <w:delText>Voltage Regulator</w:delText>
            </w:r>
            <w:r w:rsidDel="008E778E">
              <w:rPr>
                <w:noProof/>
                <w:webHidden/>
              </w:rPr>
              <w:tab/>
            </w:r>
            <w:r w:rsidR="00A354A3" w:rsidDel="008E778E">
              <w:rPr>
                <w:noProof/>
                <w:webHidden/>
              </w:rPr>
              <w:delText>28</w:delText>
            </w:r>
          </w:del>
        </w:p>
        <w:p w14:paraId="0BAF4F81" w14:textId="13792435" w:rsidR="00CB307A" w:rsidDel="008E778E" w:rsidRDefault="00CB307A">
          <w:pPr>
            <w:pStyle w:val="TOC2"/>
            <w:tabs>
              <w:tab w:val="right" w:leader="dot" w:pos="9016"/>
            </w:tabs>
            <w:rPr>
              <w:del w:id="578" w:author="Andrew Instone-Cowie" w:date="2025-05-07T12:10:00Z" w16du:dateUtc="2025-05-07T11:10:00Z"/>
              <w:rFonts w:eastAsiaTheme="minorEastAsia"/>
              <w:noProof/>
              <w:kern w:val="2"/>
              <w:sz w:val="24"/>
              <w:szCs w:val="24"/>
              <w:lang w:eastAsia="en-GB"/>
              <w14:ligatures w14:val="standardContextual"/>
            </w:rPr>
          </w:pPr>
          <w:del w:id="579" w:author="Andrew Instone-Cowie" w:date="2025-05-07T12:10:00Z" w16du:dateUtc="2025-05-07T11:10:00Z">
            <w:r w:rsidRPr="008E778E" w:rsidDel="008E778E">
              <w:rPr>
                <w:noProof/>
                <w:rPrChange w:id="580" w:author="Andrew Instone-Cowie" w:date="2025-05-07T12:10:00Z" w16du:dateUtc="2025-05-07T11:10:00Z">
                  <w:rPr>
                    <w:rStyle w:val="Hyperlink"/>
                    <w:noProof/>
                  </w:rPr>
                </w:rPrChange>
              </w:rPr>
              <w:delText>Power Module</w:delText>
            </w:r>
            <w:r w:rsidDel="008E778E">
              <w:rPr>
                <w:noProof/>
                <w:webHidden/>
              </w:rPr>
              <w:tab/>
            </w:r>
            <w:r w:rsidR="00A354A3" w:rsidDel="008E778E">
              <w:rPr>
                <w:noProof/>
                <w:webHidden/>
              </w:rPr>
              <w:delText>31</w:delText>
            </w:r>
          </w:del>
        </w:p>
        <w:p w14:paraId="5F89BEC9" w14:textId="11AD85BB" w:rsidR="00CB307A" w:rsidDel="008E778E" w:rsidRDefault="00CB307A">
          <w:pPr>
            <w:pStyle w:val="TOC3"/>
            <w:tabs>
              <w:tab w:val="right" w:leader="dot" w:pos="9016"/>
            </w:tabs>
            <w:rPr>
              <w:del w:id="581" w:author="Andrew Instone-Cowie" w:date="2025-05-07T12:10:00Z" w16du:dateUtc="2025-05-07T11:10:00Z"/>
              <w:noProof/>
              <w:kern w:val="2"/>
              <w:sz w:val="24"/>
              <w:szCs w:val="24"/>
              <w:lang w:val="en-GB" w:eastAsia="en-GB"/>
              <w14:ligatures w14:val="standardContextual"/>
            </w:rPr>
          </w:pPr>
          <w:del w:id="582" w:author="Andrew Instone-Cowie" w:date="2025-05-07T12:10:00Z" w16du:dateUtc="2025-05-07T11:10:00Z">
            <w:r w:rsidRPr="008E778E" w:rsidDel="008E778E">
              <w:rPr>
                <w:noProof/>
                <w:rPrChange w:id="583" w:author="Andrew Instone-Cowie" w:date="2025-05-07T12:10:00Z" w16du:dateUtc="2025-05-07T11:10:00Z">
                  <w:rPr>
                    <w:rStyle w:val="Hyperlink"/>
                    <w:noProof/>
                  </w:rPr>
                </w:rPrChange>
              </w:rPr>
              <w:delText>Parts List</w:delText>
            </w:r>
            <w:r w:rsidDel="008E778E">
              <w:rPr>
                <w:noProof/>
                <w:webHidden/>
              </w:rPr>
              <w:tab/>
            </w:r>
            <w:r w:rsidR="00A354A3" w:rsidDel="008E778E">
              <w:rPr>
                <w:noProof/>
                <w:webHidden/>
              </w:rPr>
              <w:delText>31</w:delText>
            </w:r>
          </w:del>
        </w:p>
        <w:p w14:paraId="42690454" w14:textId="4CE6D5FB" w:rsidR="00CB307A" w:rsidDel="008E778E" w:rsidRDefault="00CB307A">
          <w:pPr>
            <w:pStyle w:val="TOC3"/>
            <w:tabs>
              <w:tab w:val="right" w:leader="dot" w:pos="9016"/>
            </w:tabs>
            <w:rPr>
              <w:del w:id="584" w:author="Andrew Instone-Cowie" w:date="2025-05-07T12:10:00Z" w16du:dateUtc="2025-05-07T11:10:00Z"/>
              <w:noProof/>
              <w:kern w:val="2"/>
              <w:sz w:val="24"/>
              <w:szCs w:val="24"/>
              <w:lang w:val="en-GB" w:eastAsia="en-GB"/>
              <w14:ligatures w14:val="standardContextual"/>
            </w:rPr>
          </w:pPr>
          <w:del w:id="585" w:author="Andrew Instone-Cowie" w:date="2025-05-07T12:10:00Z" w16du:dateUtc="2025-05-07T11:10:00Z">
            <w:r w:rsidRPr="008E778E" w:rsidDel="008E778E">
              <w:rPr>
                <w:noProof/>
                <w:rPrChange w:id="586" w:author="Andrew Instone-Cowie" w:date="2025-05-07T12:10:00Z" w16du:dateUtc="2025-05-07T11:10:00Z">
                  <w:rPr>
                    <w:rStyle w:val="Hyperlink"/>
                    <w:noProof/>
                  </w:rPr>
                </w:rPrChange>
              </w:rPr>
              <w:delText>Schematic</w:delText>
            </w:r>
            <w:r w:rsidDel="008E778E">
              <w:rPr>
                <w:noProof/>
                <w:webHidden/>
              </w:rPr>
              <w:tab/>
            </w:r>
            <w:r w:rsidR="00A354A3" w:rsidDel="008E778E">
              <w:rPr>
                <w:noProof/>
                <w:webHidden/>
              </w:rPr>
              <w:delText>32</w:delText>
            </w:r>
          </w:del>
        </w:p>
        <w:p w14:paraId="51D7E627" w14:textId="2DBE8419" w:rsidR="00CB307A" w:rsidDel="008E778E" w:rsidRDefault="00CB307A">
          <w:pPr>
            <w:pStyle w:val="TOC3"/>
            <w:tabs>
              <w:tab w:val="right" w:leader="dot" w:pos="9016"/>
            </w:tabs>
            <w:rPr>
              <w:del w:id="587" w:author="Andrew Instone-Cowie" w:date="2025-05-07T12:10:00Z" w16du:dateUtc="2025-05-07T11:10:00Z"/>
              <w:noProof/>
              <w:kern w:val="2"/>
              <w:sz w:val="24"/>
              <w:szCs w:val="24"/>
              <w:lang w:val="en-GB" w:eastAsia="en-GB"/>
              <w14:ligatures w14:val="standardContextual"/>
            </w:rPr>
          </w:pPr>
          <w:del w:id="588" w:author="Andrew Instone-Cowie" w:date="2025-05-07T12:10:00Z" w16du:dateUtc="2025-05-07T11:10:00Z">
            <w:r w:rsidRPr="008E778E" w:rsidDel="008E778E">
              <w:rPr>
                <w:noProof/>
                <w:rPrChange w:id="589" w:author="Andrew Instone-Cowie" w:date="2025-05-07T12:10:00Z" w16du:dateUtc="2025-05-07T11:10:00Z">
                  <w:rPr>
                    <w:rStyle w:val="Hyperlink"/>
                    <w:noProof/>
                  </w:rPr>
                </w:rPrChange>
              </w:rPr>
              <w:delText>Parts</w:delText>
            </w:r>
            <w:r w:rsidDel="008E778E">
              <w:rPr>
                <w:noProof/>
                <w:webHidden/>
              </w:rPr>
              <w:tab/>
            </w:r>
            <w:r w:rsidR="00A354A3" w:rsidDel="008E778E">
              <w:rPr>
                <w:noProof/>
                <w:webHidden/>
              </w:rPr>
              <w:delText>33</w:delText>
            </w:r>
          </w:del>
        </w:p>
        <w:p w14:paraId="62A545A0" w14:textId="36B911F2" w:rsidR="00CB307A" w:rsidDel="008E778E" w:rsidRDefault="00CB307A">
          <w:pPr>
            <w:pStyle w:val="TOC3"/>
            <w:tabs>
              <w:tab w:val="right" w:leader="dot" w:pos="9016"/>
            </w:tabs>
            <w:rPr>
              <w:del w:id="590" w:author="Andrew Instone-Cowie" w:date="2025-05-07T12:10:00Z" w16du:dateUtc="2025-05-07T11:10:00Z"/>
              <w:noProof/>
              <w:kern w:val="2"/>
              <w:sz w:val="24"/>
              <w:szCs w:val="24"/>
              <w:lang w:val="en-GB" w:eastAsia="en-GB"/>
              <w14:ligatures w14:val="standardContextual"/>
            </w:rPr>
          </w:pPr>
          <w:del w:id="591" w:author="Andrew Instone-Cowie" w:date="2025-05-07T12:10:00Z" w16du:dateUtc="2025-05-07T11:10:00Z">
            <w:r w:rsidRPr="008E778E" w:rsidDel="008E778E">
              <w:rPr>
                <w:noProof/>
                <w:rPrChange w:id="592" w:author="Andrew Instone-Cowie" w:date="2025-05-07T12:10:00Z" w16du:dateUtc="2025-05-07T11:10:00Z">
                  <w:rPr>
                    <w:rStyle w:val="Hyperlink"/>
                    <w:noProof/>
                  </w:rPr>
                </w:rPrChange>
              </w:rPr>
              <w:delText>PCB Layout</w:delText>
            </w:r>
            <w:r w:rsidDel="008E778E">
              <w:rPr>
                <w:noProof/>
                <w:webHidden/>
              </w:rPr>
              <w:tab/>
            </w:r>
            <w:r w:rsidR="00A354A3" w:rsidDel="008E778E">
              <w:rPr>
                <w:noProof/>
                <w:webHidden/>
              </w:rPr>
              <w:delText>33</w:delText>
            </w:r>
          </w:del>
        </w:p>
        <w:p w14:paraId="796CF4B2" w14:textId="72545A62" w:rsidR="00CB307A" w:rsidDel="008E778E" w:rsidRDefault="00CB307A">
          <w:pPr>
            <w:pStyle w:val="TOC3"/>
            <w:tabs>
              <w:tab w:val="right" w:leader="dot" w:pos="9016"/>
            </w:tabs>
            <w:rPr>
              <w:del w:id="593" w:author="Andrew Instone-Cowie" w:date="2025-05-07T12:10:00Z" w16du:dateUtc="2025-05-07T11:10:00Z"/>
              <w:noProof/>
              <w:kern w:val="2"/>
              <w:sz w:val="24"/>
              <w:szCs w:val="24"/>
              <w:lang w:val="en-GB" w:eastAsia="en-GB"/>
              <w14:ligatures w14:val="standardContextual"/>
            </w:rPr>
          </w:pPr>
          <w:del w:id="594" w:author="Andrew Instone-Cowie" w:date="2025-05-07T12:10:00Z" w16du:dateUtc="2025-05-07T11:10:00Z">
            <w:r w:rsidRPr="008E778E" w:rsidDel="008E778E">
              <w:rPr>
                <w:noProof/>
                <w:rPrChange w:id="595" w:author="Andrew Instone-Cowie" w:date="2025-05-07T12:10:00Z" w16du:dateUtc="2025-05-07T11:10:00Z">
                  <w:rPr>
                    <w:rStyle w:val="Hyperlink"/>
                    <w:noProof/>
                  </w:rPr>
                </w:rPrChange>
              </w:rPr>
              <w:delText>Construction</w:delText>
            </w:r>
            <w:r w:rsidDel="008E778E">
              <w:rPr>
                <w:noProof/>
                <w:webHidden/>
              </w:rPr>
              <w:tab/>
            </w:r>
            <w:r w:rsidR="00A354A3" w:rsidDel="008E778E">
              <w:rPr>
                <w:noProof/>
                <w:webHidden/>
              </w:rPr>
              <w:delText>33</w:delText>
            </w:r>
          </w:del>
        </w:p>
        <w:p w14:paraId="63F44E3E" w14:textId="2A8338B1" w:rsidR="00CB307A" w:rsidDel="008E778E" w:rsidRDefault="00CB307A">
          <w:pPr>
            <w:pStyle w:val="TOC2"/>
            <w:tabs>
              <w:tab w:val="right" w:leader="dot" w:pos="9016"/>
            </w:tabs>
            <w:rPr>
              <w:del w:id="596" w:author="Andrew Instone-Cowie" w:date="2025-05-07T12:10:00Z" w16du:dateUtc="2025-05-07T11:10:00Z"/>
              <w:rFonts w:eastAsiaTheme="minorEastAsia"/>
              <w:noProof/>
              <w:kern w:val="2"/>
              <w:sz w:val="24"/>
              <w:szCs w:val="24"/>
              <w:lang w:eastAsia="en-GB"/>
              <w14:ligatures w14:val="standardContextual"/>
            </w:rPr>
          </w:pPr>
          <w:del w:id="597" w:author="Andrew Instone-Cowie" w:date="2025-05-07T12:10:00Z" w16du:dateUtc="2025-05-07T11:10:00Z">
            <w:r w:rsidRPr="008E778E" w:rsidDel="008E778E">
              <w:rPr>
                <w:noProof/>
                <w:rPrChange w:id="598" w:author="Andrew Instone-Cowie" w:date="2025-05-07T12:10:00Z" w16du:dateUtc="2025-05-07T11:10:00Z">
                  <w:rPr>
                    <w:rStyle w:val="Hyperlink"/>
                    <w:noProof/>
                  </w:rPr>
                </w:rPrChange>
              </w:rPr>
              <w:delText>Magneto-Resistive Sensor Module</w:delText>
            </w:r>
            <w:r w:rsidDel="008E778E">
              <w:rPr>
                <w:noProof/>
                <w:webHidden/>
              </w:rPr>
              <w:tab/>
            </w:r>
            <w:r w:rsidR="00A354A3" w:rsidDel="008E778E">
              <w:rPr>
                <w:noProof/>
                <w:webHidden/>
              </w:rPr>
              <w:delText>35</w:delText>
            </w:r>
          </w:del>
        </w:p>
        <w:p w14:paraId="2E6A8AD9" w14:textId="6B5D8DD0" w:rsidR="00CB307A" w:rsidDel="008E778E" w:rsidRDefault="00CB307A">
          <w:pPr>
            <w:pStyle w:val="TOC3"/>
            <w:tabs>
              <w:tab w:val="right" w:leader="dot" w:pos="9016"/>
            </w:tabs>
            <w:rPr>
              <w:del w:id="599" w:author="Andrew Instone-Cowie" w:date="2025-05-07T12:10:00Z" w16du:dateUtc="2025-05-07T11:10:00Z"/>
              <w:noProof/>
              <w:kern w:val="2"/>
              <w:sz w:val="24"/>
              <w:szCs w:val="24"/>
              <w:lang w:val="en-GB" w:eastAsia="en-GB"/>
              <w14:ligatures w14:val="standardContextual"/>
            </w:rPr>
          </w:pPr>
          <w:del w:id="600" w:author="Andrew Instone-Cowie" w:date="2025-05-07T12:10:00Z" w16du:dateUtc="2025-05-07T11:10:00Z">
            <w:r w:rsidRPr="008E778E" w:rsidDel="008E778E">
              <w:rPr>
                <w:noProof/>
                <w:rPrChange w:id="601" w:author="Andrew Instone-Cowie" w:date="2025-05-07T12:10:00Z" w16du:dateUtc="2025-05-07T11:10:00Z">
                  <w:rPr>
                    <w:rStyle w:val="Hyperlink"/>
                    <w:noProof/>
                  </w:rPr>
                </w:rPrChange>
              </w:rPr>
              <w:delText>Parts List</w:delText>
            </w:r>
            <w:r w:rsidDel="008E778E">
              <w:rPr>
                <w:noProof/>
                <w:webHidden/>
              </w:rPr>
              <w:tab/>
            </w:r>
            <w:r w:rsidR="00A354A3" w:rsidDel="008E778E">
              <w:rPr>
                <w:noProof/>
                <w:webHidden/>
              </w:rPr>
              <w:delText>35</w:delText>
            </w:r>
          </w:del>
        </w:p>
        <w:p w14:paraId="485D7701" w14:textId="439A1B09" w:rsidR="00CB307A" w:rsidDel="008E778E" w:rsidRDefault="00CB307A">
          <w:pPr>
            <w:pStyle w:val="TOC3"/>
            <w:tabs>
              <w:tab w:val="right" w:leader="dot" w:pos="9016"/>
            </w:tabs>
            <w:rPr>
              <w:del w:id="602" w:author="Andrew Instone-Cowie" w:date="2025-05-07T12:10:00Z" w16du:dateUtc="2025-05-07T11:10:00Z"/>
              <w:noProof/>
              <w:kern w:val="2"/>
              <w:sz w:val="24"/>
              <w:szCs w:val="24"/>
              <w:lang w:val="en-GB" w:eastAsia="en-GB"/>
              <w14:ligatures w14:val="standardContextual"/>
            </w:rPr>
          </w:pPr>
          <w:del w:id="603" w:author="Andrew Instone-Cowie" w:date="2025-05-07T12:10:00Z" w16du:dateUtc="2025-05-07T11:10:00Z">
            <w:r w:rsidRPr="008E778E" w:rsidDel="008E778E">
              <w:rPr>
                <w:noProof/>
                <w:rPrChange w:id="604" w:author="Andrew Instone-Cowie" w:date="2025-05-07T12:10:00Z" w16du:dateUtc="2025-05-07T11:10:00Z">
                  <w:rPr>
                    <w:rStyle w:val="Hyperlink"/>
                    <w:noProof/>
                  </w:rPr>
                </w:rPrChange>
              </w:rPr>
              <w:delText>Schematic</w:delText>
            </w:r>
            <w:r w:rsidDel="008E778E">
              <w:rPr>
                <w:noProof/>
                <w:webHidden/>
              </w:rPr>
              <w:tab/>
            </w:r>
            <w:r w:rsidR="00A354A3" w:rsidDel="008E778E">
              <w:rPr>
                <w:noProof/>
                <w:webHidden/>
              </w:rPr>
              <w:delText>36</w:delText>
            </w:r>
          </w:del>
        </w:p>
        <w:p w14:paraId="44AB48D7" w14:textId="1DA63E45" w:rsidR="00CB307A" w:rsidDel="008E778E" w:rsidRDefault="00CB307A">
          <w:pPr>
            <w:pStyle w:val="TOC3"/>
            <w:tabs>
              <w:tab w:val="right" w:leader="dot" w:pos="9016"/>
            </w:tabs>
            <w:rPr>
              <w:del w:id="605" w:author="Andrew Instone-Cowie" w:date="2025-05-07T12:10:00Z" w16du:dateUtc="2025-05-07T11:10:00Z"/>
              <w:noProof/>
              <w:kern w:val="2"/>
              <w:sz w:val="24"/>
              <w:szCs w:val="24"/>
              <w:lang w:val="en-GB" w:eastAsia="en-GB"/>
              <w14:ligatures w14:val="standardContextual"/>
            </w:rPr>
          </w:pPr>
          <w:del w:id="606" w:author="Andrew Instone-Cowie" w:date="2025-05-07T12:10:00Z" w16du:dateUtc="2025-05-07T11:10:00Z">
            <w:r w:rsidRPr="008E778E" w:rsidDel="008E778E">
              <w:rPr>
                <w:noProof/>
                <w:rPrChange w:id="607" w:author="Andrew Instone-Cowie" w:date="2025-05-07T12:10:00Z" w16du:dateUtc="2025-05-07T11:10:00Z">
                  <w:rPr>
                    <w:rStyle w:val="Hyperlink"/>
                    <w:noProof/>
                  </w:rPr>
                </w:rPrChange>
              </w:rPr>
              <w:delText>Parts</w:delText>
            </w:r>
            <w:r w:rsidDel="008E778E">
              <w:rPr>
                <w:noProof/>
                <w:webHidden/>
              </w:rPr>
              <w:tab/>
            </w:r>
            <w:r w:rsidR="00A354A3" w:rsidDel="008E778E">
              <w:rPr>
                <w:noProof/>
                <w:webHidden/>
              </w:rPr>
              <w:delText>37</w:delText>
            </w:r>
          </w:del>
        </w:p>
        <w:p w14:paraId="7A163406" w14:textId="0B8F1A82" w:rsidR="00CB307A" w:rsidDel="008E778E" w:rsidRDefault="00CB307A">
          <w:pPr>
            <w:pStyle w:val="TOC3"/>
            <w:tabs>
              <w:tab w:val="right" w:leader="dot" w:pos="9016"/>
            </w:tabs>
            <w:rPr>
              <w:del w:id="608" w:author="Andrew Instone-Cowie" w:date="2025-05-07T12:10:00Z" w16du:dateUtc="2025-05-07T11:10:00Z"/>
              <w:noProof/>
              <w:kern w:val="2"/>
              <w:sz w:val="24"/>
              <w:szCs w:val="24"/>
              <w:lang w:val="en-GB" w:eastAsia="en-GB"/>
              <w14:ligatures w14:val="standardContextual"/>
            </w:rPr>
          </w:pPr>
          <w:del w:id="609" w:author="Andrew Instone-Cowie" w:date="2025-05-07T12:10:00Z" w16du:dateUtc="2025-05-07T11:10:00Z">
            <w:r w:rsidRPr="008E778E" w:rsidDel="008E778E">
              <w:rPr>
                <w:noProof/>
                <w:rPrChange w:id="610" w:author="Andrew Instone-Cowie" w:date="2025-05-07T12:10:00Z" w16du:dateUtc="2025-05-07T11:10:00Z">
                  <w:rPr>
                    <w:rStyle w:val="Hyperlink"/>
                    <w:noProof/>
                  </w:rPr>
                </w:rPrChange>
              </w:rPr>
              <w:delText>PCB Layout</w:delText>
            </w:r>
            <w:r w:rsidDel="008E778E">
              <w:rPr>
                <w:noProof/>
                <w:webHidden/>
              </w:rPr>
              <w:tab/>
            </w:r>
            <w:r w:rsidR="00A354A3" w:rsidDel="008E778E">
              <w:rPr>
                <w:noProof/>
                <w:webHidden/>
              </w:rPr>
              <w:delText>37</w:delText>
            </w:r>
          </w:del>
        </w:p>
        <w:p w14:paraId="40D6B4CE" w14:textId="4E612F44" w:rsidR="00CB307A" w:rsidDel="008E778E" w:rsidRDefault="00CB307A">
          <w:pPr>
            <w:pStyle w:val="TOC3"/>
            <w:tabs>
              <w:tab w:val="right" w:leader="dot" w:pos="9016"/>
            </w:tabs>
            <w:rPr>
              <w:del w:id="611" w:author="Andrew Instone-Cowie" w:date="2025-05-07T12:10:00Z" w16du:dateUtc="2025-05-07T11:10:00Z"/>
              <w:noProof/>
              <w:kern w:val="2"/>
              <w:sz w:val="24"/>
              <w:szCs w:val="24"/>
              <w:lang w:val="en-GB" w:eastAsia="en-GB"/>
              <w14:ligatures w14:val="standardContextual"/>
            </w:rPr>
          </w:pPr>
          <w:del w:id="612" w:author="Andrew Instone-Cowie" w:date="2025-05-07T12:10:00Z" w16du:dateUtc="2025-05-07T11:10:00Z">
            <w:r w:rsidRPr="008E778E" w:rsidDel="008E778E">
              <w:rPr>
                <w:noProof/>
                <w:rPrChange w:id="613" w:author="Andrew Instone-Cowie" w:date="2025-05-07T12:10:00Z" w16du:dateUtc="2025-05-07T11:10:00Z">
                  <w:rPr>
                    <w:rStyle w:val="Hyperlink"/>
                    <w:noProof/>
                  </w:rPr>
                </w:rPrChange>
              </w:rPr>
              <w:delText>Construction</w:delText>
            </w:r>
            <w:r w:rsidDel="008E778E">
              <w:rPr>
                <w:noProof/>
                <w:webHidden/>
              </w:rPr>
              <w:tab/>
            </w:r>
            <w:r w:rsidR="00A354A3" w:rsidDel="008E778E">
              <w:rPr>
                <w:noProof/>
                <w:webHidden/>
              </w:rPr>
              <w:delText>37</w:delText>
            </w:r>
          </w:del>
        </w:p>
        <w:p w14:paraId="07E30899" w14:textId="72A6E0B5" w:rsidR="00CB307A" w:rsidDel="008E778E" w:rsidRDefault="00CB307A">
          <w:pPr>
            <w:pStyle w:val="TOC2"/>
            <w:tabs>
              <w:tab w:val="right" w:leader="dot" w:pos="9016"/>
            </w:tabs>
            <w:rPr>
              <w:del w:id="614" w:author="Andrew Instone-Cowie" w:date="2025-05-07T12:10:00Z" w16du:dateUtc="2025-05-07T11:10:00Z"/>
              <w:rFonts w:eastAsiaTheme="minorEastAsia"/>
              <w:noProof/>
              <w:kern w:val="2"/>
              <w:sz w:val="24"/>
              <w:szCs w:val="24"/>
              <w:lang w:eastAsia="en-GB"/>
              <w14:ligatures w14:val="standardContextual"/>
            </w:rPr>
          </w:pPr>
          <w:del w:id="615" w:author="Andrew Instone-Cowie" w:date="2025-05-07T12:10:00Z" w16du:dateUtc="2025-05-07T11:10:00Z">
            <w:r w:rsidRPr="008E778E" w:rsidDel="008E778E">
              <w:rPr>
                <w:noProof/>
                <w:rPrChange w:id="616" w:author="Andrew Instone-Cowie" w:date="2025-05-07T12:10:00Z" w16du:dateUtc="2025-05-07T11:10:00Z">
                  <w:rPr>
                    <w:rStyle w:val="Hyperlink"/>
                    <w:noProof/>
                  </w:rPr>
                </w:rPrChange>
              </w:rPr>
              <w:delText>Infra-Red &amp; Other Sensor Modules</w:delText>
            </w:r>
            <w:r w:rsidDel="008E778E">
              <w:rPr>
                <w:noProof/>
                <w:webHidden/>
              </w:rPr>
              <w:tab/>
            </w:r>
            <w:r w:rsidR="00A354A3" w:rsidDel="008E778E">
              <w:rPr>
                <w:noProof/>
                <w:webHidden/>
              </w:rPr>
              <w:delText>39</w:delText>
            </w:r>
          </w:del>
        </w:p>
        <w:p w14:paraId="2BCD8D2E" w14:textId="3139157B" w:rsidR="00CB307A" w:rsidDel="008E778E" w:rsidRDefault="00CB307A">
          <w:pPr>
            <w:pStyle w:val="TOC3"/>
            <w:tabs>
              <w:tab w:val="right" w:leader="dot" w:pos="9016"/>
            </w:tabs>
            <w:rPr>
              <w:del w:id="617" w:author="Andrew Instone-Cowie" w:date="2025-05-07T12:10:00Z" w16du:dateUtc="2025-05-07T11:10:00Z"/>
              <w:noProof/>
              <w:kern w:val="2"/>
              <w:sz w:val="24"/>
              <w:szCs w:val="24"/>
              <w:lang w:val="en-GB" w:eastAsia="en-GB"/>
              <w14:ligatures w14:val="standardContextual"/>
            </w:rPr>
          </w:pPr>
          <w:del w:id="618" w:author="Andrew Instone-Cowie" w:date="2025-05-07T12:10:00Z" w16du:dateUtc="2025-05-07T11:10:00Z">
            <w:r w:rsidRPr="008E778E" w:rsidDel="008E778E">
              <w:rPr>
                <w:noProof/>
                <w:rPrChange w:id="619" w:author="Andrew Instone-Cowie" w:date="2025-05-07T12:10:00Z" w16du:dateUtc="2025-05-07T11:10:00Z">
                  <w:rPr>
                    <w:rStyle w:val="Hyperlink"/>
                    <w:noProof/>
                  </w:rPr>
                </w:rPrChange>
              </w:rPr>
              <w:delText>Parts List</w:delText>
            </w:r>
            <w:r w:rsidDel="008E778E">
              <w:rPr>
                <w:noProof/>
                <w:webHidden/>
              </w:rPr>
              <w:tab/>
            </w:r>
            <w:r w:rsidR="00A354A3" w:rsidDel="008E778E">
              <w:rPr>
                <w:noProof/>
                <w:webHidden/>
              </w:rPr>
              <w:delText>39</w:delText>
            </w:r>
          </w:del>
        </w:p>
        <w:p w14:paraId="07ADEF03" w14:textId="0EFB2C7A" w:rsidR="00CB307A" w:rsidDel="008E778E" w:rsidRDefault="00CB307A">
          <w:pPr>
            <w:pStyle w:val="TOC3"/>
            <w:tabs>
              <w:tab w:val="right" w:leader="dot" w:pos="9016"/>
            </w:tabs>
            <w:rPr>
              <w:del w:id="620" w:author="Andrew Instone-Cowie" w:date="2025-05-07T12:10:00Z" w16du:dateUtc="2025-05-07T11:10:00Z"/>
              <w:noProof/>
              <w:kern w:val="2"/>
              <w:sz w:val="24"/>
              <w:szCs w:val="24"/>
              <w:lang w:val="en-GB" w:eastAsia="en-GB"/>
              <w14:ligatures w14:val="standardContextual"/>
            </w:rPr>
          </w:pPr>
          <w:del w:id="621" w:author="Andrew Instone-Cowie" w:date="2025-05-07T12:10:00Z" w16du:dateUtc="2025-05-07T11:10:00Z">
            <w:r w:rsidRPr="008E778E" w:rsidDel="008E778E">
              <w:rPr>
                <w:noProof/>
                <w:rPrChange w:id="622" w:author="Andrew Instone-Cowie" w:date="2025-05-07T12:10:00Z" w16du:dateUtc="2025-05-07T11:10:00Z">
                  <w:rPr>
                    <w:rStyle w:val="Hyperlink"/>
                    <w:noProof/>
                  </w:rPr>
                </w:rPrChange>
              </w:rPr>
              <w:delText>Schematic</w:delText>
            </w:r>
            <w:r w:rsidDel="008E778E">
              <w:rPr>
                <w:noProof/>
                <w:webHidden/>
              </w:rPr>
              <w:tab/>
            </w:r>
            <w:r w:rsidR="00A354A3" w:rsidDel="008E778E">
              <w:rPr>
                <w:noProof/>
                <w:webHidden/>
              </w:rPr>
              <w:delText>40</w:delText>
            </w:r>
          </w:del>
        </w:p>
        <w:p w14:paraId="36B6FCA3" w14:textId="244AEC0A" w:rsidR="00CB307A" w:rsidDel="008E778E" w:rsidRDefault="00CB307A">
          <w:pPr>
            <w:pStyle w:val="TOC3"/>
            <w:tabs>
              <w:tab w:val="right" w:leader="dot" w:pos="9016"/>
            </w:tabs>
            <w:rPr>
              <w:del w:id="623" w:author="Andrew Instone-Cowie" w:date="2025-05-07T12:10:00Z" w16du:dateUtc="2025-05-07T11:10:00Z"/>
              <w:noProof/>
              <w:kern w:val="2"/>
              <w:sz w:val="24"/>
              <w:szCs w:val="24"/>
              <w:lang w:val="en-GB" w:eastAsia="en-GB"/>
              <w14:ligatures w14:val="standardContextual"/>
            </w:rPr>
          </w:pPr>
          <w:del w:id="624" w:author="Andrew Instone-Cowie" w:date="2025-05-07T12:10:00Z" w16du:dateUtc="2025-05-07T11:10:00Z">
            <w:r w:rsidRPr="008E778E" w:rsidDel="008E778E">
              <w:rPr>
                <w:noProof/>
                <w:rPrChange w:id="625" w:author="Andrew Instone-Cowie" w:date="2025-05-07T12:10:00Z" w16du:dateUtc="2025-05-07T11:10:00Z">
                  <w:rPr>
                    <w:rStyle w:val="Hyperlink"/>
                    <w:noProof/>
                  </w:rPr>
                </w:rPrChange>
              </w:rPr>
              <w:delText>PCB Layout</w:delText>
            </w:r>
            <w:r w:rsidDel="008E778E">
              <w:rPr>
                <w:noProof/>
                <w:webHidden/>
              </w:rPr>
              <w:tab/>
            </w:r>
            <w:r w:rsidR="00A354A3" w:rsidDel="008E778E">
              <w:rPr>
                <w:noProof/>
                <w:webHidden/>
              </w:rPr>
              <w:delText>41</w:delText>
            </w:r>
          </w:del>
        </w:p>
        <w:p w14:paraId="2506DC0C" w14:textId="58E13A80" w:rsidR="00CB307A" w:rsidDel="008E778E" w:rsidRDefault="00CB307A">
          <w:pPr>
            <w:pStyle w:val="TOC3"/>
            <w:tabs>
              <w:tab w:val="right" w:leader="dot" w:pos="9016"/>
            </w:tabs>
            <w:rPr>
              <w:del w:id="626" w:author="Andrew Instone-Cowie" w:date="2025-05-07T12:10:00Z" w16du:dateUtc="2025-05-07T11:10:00Z"/>
              <w:noProof/>
              <w:kern w:val="2"/>
              <w:sz w:val="24"/>
              <w:szCs w:val="24"/>
              <w:lang w:val="en-GB" w:eastAsia="en-GB"/>
              <w14:ligatures w14:val="standardContextual"/>
            </w:rPr>
          </w:pPr>
          <w:del w:id="627" w:author="Andrew Instone-Cowie" w:date="2025-05-07T12:10:00Z" w16du:dateUtc="2025-05-07T11:10:00Z">
            <w:r w:rsidRPr="008E778E" w:rsidDel="008E778E">
              <w:rPr>
                <w:noProof/>
                <w:rPrChange w:id="628" w:author="Andrew Instone-Cowie" w:date="2025-05-07T12:10:00Z" w16du:dateUtc="2025-05-07T11:10:00Z">
                  <w:rPr>
                    <w:rStyle w:val="Hyperlink"/>
                    <w:noProof/>
                  </w:rPr>
                </w:rPrChange>
              </w:rPr>
              <w:delText>Construction</w:delText>
            </w:r>
            <w:r w:rsidDel="008E778E">
              <w:rPr>
                <w:noProof/>
                <w:webHidden/>
              </w:rPr>
              <w:tab/>
            </w:r>
            <w:r w:rsidR="00A354A3" w:rsidDel="008E778E">
              <w:rPr>
                <w:noProof/>
                <w:webHidden/>
              </w:rPr>
              <w:delText>41</w:delText>
            </w:r>
          </w:del>
        </w:p>
        <w:p w14:paraId="1334823E" w14:textId="15292291" w:rsidR="00CB307A" w:rsidDel="008E778E" w:rsidRDefault="00CB307A">
          <w:pPr>
            <w:pStyle w:val="TOC3"/>
            <w:tabs>
              <w:tab w:val="right" w:leader="dot" w:pos="9016"/>
            </w:tabs>
            <w:rPr>
              <w:del w:id="629" w:author="Andrew Instone-Cowie" w:date="2025-05-07T12:10:00Z" w16du:dateUtc="2025-05-07T11:10:00Z"/>
              <w:noProof/>
              <w:kern w:val="2"/>
              <w:sz w:val="24"/>
              <w:szCs w:val="24"/>
              <w:lang w:val="en-GB" w:eastAsia="en-GB"/>
              <w14:ligatures w14:val="standardContextual"/>
            </w:rPr>
          </w:pPr>
          <w:del w:id="630" w:author="Andrew Instone-Cowie" w:date="2025-05-07T12:10:00Z" w16du:dateUtc="2025-05-07T11:10:00Z">
            <w:r w:rsidRPr="008E778E" w:rsidDel="008E778E">
              <w:rPr>
                <w:noProof/>
                <w:rPrChange w:id="631" w:author="Andrew Instone-Cowie" w:date="2025-05-07T12:10:00Z" w16du:dateUtc="2025-05-07T11:10:00Z">
                  <w:rPr>
                    <w:rStyle w:val="Hyperlink"/>
                    <w:noProof/>
                  </w:rPr>
                </w:rPrChange>
              </w:rPr>
              <w:delText>Infra-Red Sensor</w:delText>
            </w:r>
            <w:r w:rsidDel="008E778E">
              <w:rPr>
                <w:noProof/>
                <w:webHidden/>
              </w:rPr>
              <w:tab/>
            </w:r>
            <w:r w:rsidR="00A354A3" w:rsidDel="008E778E">
              <w:rPr>
                <w:noProof/>
                <w:webHidden/>
              </w:rPr>
              <w:delText>43</w:delText>
            </w:r>
          </w:del>
        </w:p>
        <w:p w14:paraId="60753BBE" w14:textId="6D893DB6" w:rsidR="00CB307A" w:rsidDel="008E778E" w:rsidRDefault="00CB307A">
          <w:pPr>
            <w:pStyle w:val="TOC2"/>
            <w:tabs>
              <w:tab w:val="right" w:leader="dot" w:pos="9016"/>
            </w:tabs>
            <w:rPr>
              <w:del w:id="632" w:author="Andrew Instone-Cowie" w:date="2025-05-07T12:10:00Z" w16du:dateUtc="2025-05-07T11:10:00Z"/>
              <w:rFonts w:eastAsiaTheme="minorEastAsia"/>
              <w:noProof/>
              <w:kern w:val="2"/>
              <w:sz w:val="24"/>
              <w:szCs w:val="24"/>
              <w:lang w:eastAsia="en-GB"/>
              <w14:ligatures w14:val="standardContextual"/>
            </w:rPr>
          </w:pPr>
          <w:del w:id="633" w:author="Andrew Instone-Cowie" w:date="2025-05-07T12:10:00Z" w16du:dateUtc="2025-05-07T11:10:00Z">
            <w:r w:rsidRPr="008E778E" w:rsidDel="008E778E">
              <w:rPr>
                <w:noProof/>
                <w:rPrChange w:id="634" w:author="Andrew Instone-Cowie" w:date="2025-05-07T12:10:00Z" w16du:dateUtc="2025-05-07T11:10:00Z">
                  <w:rPr>
                    <w:rStyle w:val="Hyperlink"/>
                    <w:noProof/>
                  </w:rPr>
                </w:rPrChange>
              </w:rPr>
              <w:delText>Enclosures</w:delText>
            </w:r>
            <w:r w:rsidDel="008E778E">
              <w:rPr>
                <w:noProof/>
                <w:webHidden/>
              </w:rPr>
              <w:tab/>
            </w:r>
            <w:r w:rsidR="00A354A3" w:rsidDel="008E778E">
              <w:rPr>
                <w:noProof/>
                <w:webHidden/>
              </w:rPr>
              <w:delText>44</w:delText>
            </w:r>
          </w:del>
        </w:p>
        <w:p w14:paraId="0C81E336" w14:textId="574C5B2B" w:rsidR="00CB307A" w:rsidDel="008E778E" w:rsidRDefault="00CB307A">
          <w:pPr>
            <w:pStyle w:val="TOC3"/>
            <w:tabs>
              <w:tab w:val="right" w:leader="dot" w:pos="9016"/>
            </w:tabs>
            <w:rPr>
              <w:del w:id="635" w:author="Andrew Instone-Cowie" w:date="2025-05-07T12:10:00Z" w16du:dateUtc="2025-05-07T11:10:00Z"/>
              <w:noProof/>
              <w:kern w:val="2"/>
              <w:sz w:val="24"/>
              <w:szCs w:val="24"/>
              <w:lang w:val="en-GB" w:eastAsia="en-GB"/>
              <w14:ligatures w14:val="standardContextual"/>
            </w:rPr>
          </w:pPr>
          <w:del w:id="636" w:author="Andrew Instone-Cowie" w:date="2025-05-07T12:10:00Z" w16du:dateUtc="2025-05-07T11:10:00Z">
            <w:r w:rsidRPr="008E778E" w:rsidDel="008E778E">
              <w:rPr>
                <w:noProof/>
                <w:rPrChange w:id="637" w:author="Andrew Instone-Cowie" w:date="2025-05-07T12:10:00Z" w16du:dateUtc="2025-05-07T11:10:00Z">
                  <w:rPr>
                    <w:rStyle w:val="Hyperlink"/>
                    <w:noProof/>
                  </w:rPr>
                </w:rPrChange>
              </w:rPr>
              <w:delText>Parts List</w:delText>
            </w:r>
            <w:r w:rsidDel="008E778E">
              <w:rPr>
                <w:noProof/>
                <w:webHidden/>
              </w:rPr>
              <w:tab/>
            </w:r>
            <w:r w:rsidR="00A354A3" w:rsidDel="008E778E">
              <w:rPr>
                <w:noProof/>
                <w:webHidden/>
              </w:rPr>
              <w:delText>44</w:delText>
            </w:r>
          </w:del>
        </w:p>
        <w:p w14:paraId="6DF63368" w14:textId="557C819D" w:rsidR="00CB307A" w:rsidDel="008E778E" w:rsidRDefault="00CB307A">
          <w:pPr>
            <w:pStyle w:val="TOC3"/>
            <w:tabs>
              <w:tab w:val="right" w:leader="dot" w:pos="9016"/>
            </w:tabs>
            <w:rPr>
              <w:del w:id="638" w:author="Andrew Instone-Cowie" w:date="2025-05-07T12:10:00Z" w16du:dateUtc="2025-05-07T11:10:00Z"/>
              <w:noProof/>
              <w:kern w:val="2"/>
              <w:sz w:val="24"/>
              <w:szCs w:val="24"/>
              <w:lang w:val="en-GB" w:eastAsia="en-GB"/>
              <w14:ligatures w14:val="standardContextual"/>
            </w:rPr>
          </w:pPr>
          <w:del w:id="639" w:author="Andrew Instone-Cowie" w:date="2025-05-07T12:10:00Z" w16du:dateUtc="2025-05-07T11:10:00Z">
            <w:r w:rsidRPr="008E778E" w:rsidDel="008E778E">
              <w:rPr>
                <w:noProof/>
                <w:rPrChange w:id="640" w:author="Andrew Instone-Cowie" w:date="2025-05-07T12:10:00Z" w16du:dateUtc="2025-05-07T11:10:00Z">
                  <w:rPr>
                    <w:rStyle w:val="Hyperlink"/>
                    <w:noProof/>
                  </w:rPr>
                </w:rPrChange>
              </w:rPr>
              <w:delText>Simulator Interface &amp; Power Modules Enclosure</w:delText>
            </w:r>
            <w:r w:rsidDel="008E778E">
              <w:rPr>
                <w:noProof/>
                <w:webHidden/>
              </w:rPr>
              <w:tab/>
            </w:r>
            <w:r w:rsidR="00A354A3" w:rsidDel="008E778E">
              <w:rPr>
                <w:noProof/>
                <w:webHidden/>
              </w:rPr>
              <w:delText>45</w:delText>
            </w:r>
          </w:del>
        </w:p>
        <w:p w14:paraId="191EFDBE" w14:textId="5E29294A" w:rsidR="00CB307A" w:rsidDel="008E778E" w:rsidRDefault="00CB307A">
          <w:pPr>
            <w:pStyle w:val="TOC3"/>
            <w:tabs>
              <w:tab w:val="right" w:leader="dot" w:pos="9016"/>
            </w:tabs>
            <w:rPr>
              <w:del w:id="641" w:author="Andrew Instone-Cowie" w:date="2025-05-07T12:10:00Z" w16du:dateUtc="2025-05-07T11:10:00Z"/>
              <w:noProof/>
              <w:kern w:val="2"/>
              <w:sz w:val="24"/>
              <w:szCs w:val="24"/>
              <w:lang w:val="en-GB" w:eastAsia="en-GB"/>
              <w14:ligatures w14:val="standardContextual"/>
            </w:rPr>
          </w:pPr>
          <w:del w:id="642" w:author="Andrew Instone-Cowie" w:date="2025-05-07T12:10:00Z" w16du:dateUtc="2025-05-07T11:10:00Z">
            <w:r w:rsidRPr="008E778E" w:rsidDel="008E778E">
              <w:rPr>
                <w:noProof/>
                <w:rPrChange w:id="643" w:author="Andrew Instone-Cowie" w:date="2025-05-07T12:10:00Z" w16du:dateUtc="2025-05-07T11:10:00Z">
                  <w:rPr>
                    <w:rStyle w:val="Hyperlink"/>
                    <w:noProof/>
                  </w:rPr>
                </w:rPrChange>
              </w:rPr>
              <w:delText>D Sub Serial Connector Alternative Drilling</w:delText>
            </w:r>
            <w:r w:rsidDel="008E778E">
              <w:rPr>
                <w:noProof/>
                <w:webHidden/>
              </w:rPr>
              <w:tab/>
            </w:r>
            <w:r w:rsidR="00A354A3" w:rsidDel="008E778E">
              <w:rPr>
                <w:noProof/>
                <w:webHidden/>
              </w:rPr>
              <w:delText>46</w:delText>
            </w:r>
          </w:del>
        </w:p>
        <w:p w14:paraId="54F9174C" w14:textId="2D5DE268" w:rsidR="00CB307A" w:rsidDel="008E778E" w:rsidRDefault="00CB307A">
          <w:pPr>
            <w:pStyle w:val="TOC3"/>
            <w:tabs>
              <w:tab w:val="right" w:leader="dot" w:pos="9016"/>
            </w:tabs>
            <w:rPr>
              <w:del w:id="644" w:author="Andrew Instone-Cowie" w:date="2025-05-07T12:10:00Z" w16du:dateUtc="2025-05-07T11:10:00Z"/>
              <w:noProof/>
              <w:kern w:val="2"/>
              <w:sz w:val="24"/>
              <w:szCs w:val="24"/>
              <w:lang w:val="en-GB" w:eastAsia="en-GB"/>
              <w14:ligatures w14:val="standardContextual"/>
            </w:rPr>
          </w:pPr>
          <w:del w:id="645" w:author="Andrew Instone-Cowie" w:date="2025-05-07T12:10:00Z" w16du:dateUtc="2025-05-07T11:10:00Z">
            <w:r w:rsidRPr="008E778E" w:rsidDel="008E778E">
              <w:rPr>
                <w:noProof/>
                <w:rPrChange w:id="646" w:author="Andrew Instone-Cowie" w:date="2025-05-07T12:10:00Z" w16du:dateUtc="2025-05-07T11:10:00Z">
                  <w:rPr>
                    <w:rStyle w:val="Hyperlink"/>
                    <w:noProof/>
                  </w:rPr>
                </w:rPrChange>
              </w:rPr>
              <w:delText>Magneto-Resistive Sensor Module Enclosure</w:delText>
            </w:r>
            <w:r w:rsidDel="008E778E">
              <w:rPr>
                <w:noProof/>
                <w:webHidden/>
              </w:rPr>
              <w:tab/>
            </w:r>
            <w:r w:rsidR="00A354A3" w:rsidDel="008E778E">
              <w:rPr>
                <w:noProof/>
                <w:webHidden/>
              </w:rPr>
              <w:delText>46</w:delText>
            </w:r>
          </w:del>
        </w:p>
        <w:p w14:paraId="72FF9E11" w14:textId="53545CC8" w:rsidR="00CB307A" w:rsidDel="008E778E" w:rsidRDefault="00CB307A">
          <w:pPr>
            <w:pStyle w:val="TOC3"/>
            <w:tabs>
              <w:tab w:val="right" w:leader="dot" w:pos="9016"/>
            </w:tabs>
            <w:rPr>
              <w:del w:id="647" w:author="Andrew Instone-Cowie" w:date="2025-05-07T12:10:00Z" w16du:dateUtc="2025-05-07T11:10:00Z"/>
              <w:noProof/>
              <w:kern w:val="2"/>
              <w:sz w:val="24"/>
              <w:szCs w:val="24"/>
              <w:lang w:val="en-GB" w:eastAsia="en-GB"/>
              <w14:ligatures w14:val="standardContextual"/>
            </w:rPr>
          </w:pPr>
          <w:del w:id="648" w:author="Andrew Instone-Cowie" w:date="2025-05-07T12:10:00Z" w16du:dateUtc="2025-05-07T11:10:00Z">
            <w:r w:rsidRPr="008E778E" w:rsidDel="008E778E">
              <w:rPr>
                <w:noProof/>
                <w:rPrChange w:id="649" w:author="Andrew Instone-Cowie" w:date="2025-05-07T12:10:00Z" w16du:dateUtc="2025-05-07T11:10:00Z">
                  <w:rPr>
                    <w:rStyle w:val="Hyperlink"/>
                    <w:noProof/>
                  </w:rPr>
                </w:rPrChange>
              </w:rPr>
              <w:delText>Infra-Red Sensor Module Enclosure</w:delText>
            </w:r>
            <w:r w:rsidDel="008E778E">
              <w:rPr>
                <w:noProof/>
                <w:webHidden/>
              </w:rPr>
              <w:tab/>
            </w:r>
            <w:r w:rsidR="00A354A3" w:rsidDel="008E778E">
              <w:rPr>
                <w:noProof/>
                <w:webHidden/>
              </w:rPr>
              <w:delText>47</w:delText>
            </w:r>
          </w:del>
        </w:p>
        <w:p w14:paraId="535FDBC0" w14:textId="0A73C355" w:rsidR="00CB307A" w:rsidDel="008E778E" w:rsidRDefault="00CB307A">
          <w:pPr>
            <w:pStyle w:val="TOC3"/>
            <w:tabs>
              <w:tab w:val="right" w:leader="dot" w:pos="9016"/>
            </w:tabs>
            <w:rPr>
              <w:del w:id="650" w:author="Andrew Instone-Cowie" w:date="2025-05-07T12:10:00Z" w16du:dateUtc="2025-05-07T11:10:00Z"/>
              <w:noProof/>
              <w:kern w:val="2"/>
              <w:sz w:val="24"/>
              <w:szCs w:val="24"/>
              <w:lang w:val="en-GB" w:eastAsia="en-GB"/>
              <w14:ligatures w14:val="standardContextual"/>
            </w:rPr>
          </w:pPr>
          <w:del w:id="651" w:author="Andrew Instone-Cowie" w:date="2025-05-07T12:10:00Z" w16du:dateUtc="2025-05-07T11:10:00Z">
            <w:r w:rsidRPr="008E778E" w:rsidDel="008E778E">
              <w:rPr>
                <w:noProof/>
                <w:rPrChange w:id="652" w:author="Andrew Instone-Cowie" w:date="2025-05-07T12:10:00Z" w16du:dateUtc="2025-05-07T11:10:00Z">
                  <w:rPr>
                    <w:rStyle w:val="Hyperlink"/>
                    <w:noProof/>
                  </w:rPr>
                </w:rPrChange>
              </w:rPr>
              <w:delText>PCB Mounting Hardware</w:delText>
            </w:r>
            <w:r w:rsidDel="008E778E">
              <w:rPr>
                <w:noProof/>
                <w:webHidden/>
              </w:rPr>
              <w:tab/>
            </w:r>
            <w:r w:rsidR="00A354A3" w:rsidDel="008E778E">
              <w:rPr>
                <w:noProof/>
                <w:webHidden/>
              </w:rPr>
              <w:delText>47</w:delText>
            </w:r>
          </w:del>
        </w:p>
        <w:p w14:paraId="1F7E2C0B" w14:textId="0DD1F12D" w:rsidR="00CB307A" w:rsidDel="008E778E" w:rsidRDefault="00CB307A">
          <w:pPr>
            <w:pStyle w:val="TOC3"/>
            <w:tabs>
              <w:tab w:val="right" w:leader="dot" w:pos="9016"/>
            </w:tabs>
            <w:rPr>
              <w:del w:id="653" w:author="Andrew Instone-Cowie" w:date="2025-05-07T12:10:00Z" w16du:dateUtc="2025-05-07T11:10:00Z"/>
              <w:noProof/>
              <w:kern w:val="2"/>
              <w:sz w:val="24"/>
              <w:szCs w:val="24"/>
              <w:lang w:val="en-GB" w:eastAsia="en-GB"/>
              <w14:ligatures w14:val="standardContextual"/>
            </w:rPr>
          </w:pPr>
          <w:del w:id="654" w:author="Andrew Instone-Cowie" w:date="2025-05-07T12:10:00Z" w16du:dateUtc="2025-05-07T11:10:00Z">
            <w:r w:rsidRPr="008E778E" w:rsidDel="008E778E">
              <w:rPr>
                <w:noProof/>
                <w:rPrChange w:id="655" w:author="Andrew Instone-Cowie" w:date="2025-05-07T12:10:00Z" w16du:dateUtc="2025-05-07T11:10:00Z">
                  <w:rPr>
                    <w:rStyle w:val="Hyperlink"/>
                    <w:noProof/>
                  </w:rPr>
                </w:rPrChange>
              </w:rPr>
              <w:delText>Grommets</w:delText>
            </w:r>
            <w:r w:rsidDel="008E778E">
              <w:rPr>
                <w:noProof/>
                <w:webHidden/>
              </w:rPr>
              <w:tab/>
            </w:r>
            <w:r w:rsidR="00A354A3" w:rsidDel="008E778E">
              <w:rPr>
                <w:noProof/>
                <w:webHidden/>
              </w:rPr>
              <w:delText>48</w:delText>
            </w:r>
          </w:del>
        </w:p>
        <w:p w14:paraId="466C6CED" w14:textId="1FF1238E" w:rsidR="00CB307A" w:rsidDel="008E778E" w:rsidRDefault="00CB307A">
          <w:pPr>
            <w:pStyle w:val="TOC2"/>
            <w:tabs>
              <w:tab w:val="right" w:leader="dot" w:pos="9016"/>
            </w:tabs>
            <w:rPr>
              <w:del w:id="656" w:author="Andrew Instone-Cowie" w:date="2025-05-07T12:10:00Z" w16du:dateUtc="2025-05-07T11:10:00Z"/>
              <w:rFonts w:eastAsiaTheme="minorEastAsia"/>
              <w:noProof/>
              <w:kern w:val="2"/>
              <w:sz w:val="24"/>
              <w:szCs w:val="24"/>
              <w:lang w:eastAsia="en-GB"/>
              <w14:ligatures w14:val="standardContextual"/>
            </w:rPr>
          </w:pPr>
          <w:del w:id="657" w:author="Andrew Instone-Cowie" w:date="2025-05-07T12:10:00Z" w16du:dateUtc="2025-05-07T11:10:00Z">
            <w:r w:rsidRPr="008E778E" w:rsidDel="008E778E">
              <w:rPr>
                <w:noProof/>
                <w:rPrChange w:id="658" w:author="Andrew Instone-Cowie" w:date="2025-05-07T12:10:00Z" w16du:dateUtc="2025-05-07T11:10:00Z">
                  <w:rPr>
                    <w:rStyle w:val="Hyperlink"/>
                    <w:noProof/>
                  </w:rPr>
                </w:rPrChange>
              </w:rPr>
              <w:delText>Completed Assemblies</w:delText>
            </w:r>
            <w:r w:rsidDel="008E778E">
              <w:rPr>
                <w:noProof/>
                <w:webHidden/>
              </w:rPr>
              <w:tab/>
            </w:r>
            <w:r w:rsidR="00A354A3" w:rsidDel="008E778E">
              <w:rPr>
                <w:noProof/>
                <w:webHidden/>
              </w:rPr>
              <w:delText>49</w:delText>
            </w:r>
          </w:del>
        </w:p>
        <w:p w14:paraId="489B8C26" w14:textId="7798D92C" w:rsidR="00CB307A" w:rsidDel="008E778E" w:rsidRDefault="00CB307A">
          <w:pPr>
            <w:pStyle w:val="TOC3"/>
            <w:tabs>
              <w:tab w:val="right" w:leader="dot" w:pos="9016"/>
            </w:tabs>
            <w:rPr>
              <w:del w:id="659" w:author="Andrew Instone-Cowie" w:date="2025-05-07T12:10:00Z" w16du:dateUtc="2025-05-07T11:10:00Z"/>
              <w:noProof/>
              <w:kern w:val="2"/>
              <w:sz w:val="24"/>
              <w:szCs w:val="24"/>
              <w:lang w:val="en-GB" w:eastAsia="en-GB"/>
              <w14:ligatures w14:val="standardContextual"/>
            </w:rPr>
          </w:pPr>
          <w:del w:id="660" w:author="Andrew Instone-Cowie" w:date="2025-05-07T12:10:00Z" w16du:dateUtc="2025-05-07T11:10:00Z">
            <w:r w:rsidRPr="008E778E" w:rsidDel="008E778E">
              <w:rPr>
                <w:noProof/>
                <w:rPrChange w:id="661" w:author="Andrew Instone-Cowie" w:date="2025-05-07T12:10:00Z" w16du:dateUtc="2025-05-07T11:10:00Z">
                  <w:rPr>
                    <w:rStyle w:val="Hyperlink"/>
                    <w:noProof/>
                  </w:rPr>
                </w:rPrChange>
              </w:rPr>
              <w:delText>Simulator Interface Module</w:delText>
            </w:r>
            <w:r w:rsidDel="008E778E">
              <w:rPr>
                <w:noProof/>
                <w:webHidden/>
              </w:rPr>
              <w:tab/>
            </w:r>
            <w:r w:rsidR="00A354A3" w:rsidDel="008E778E">
              <w:rPr>
                <w:noProof/>
                <w:webHidden/>
              </w:rPr>
              <w:delText>49</w:delText>
            </w:r>
          </w:del>
        </w:p>
        <w:p w14:paraId="125C75A9" w14:textId="6C966F7F" w:rsidR="00CB307A" w:rsidDel="008E778E" w:rsidRDefault="00CB307A">
          <w:pPr>
            <w:pStyle w:val="TOC3"/>
            <w:tabs>
              <w:tab w:val="right" w:leader="dot" w:pos="9016"/>
            </w:tabs>
            <w:rPr>
              <w:del w:id="662" w:author="Andrew Instone-Cowie" w:date="2025-05-07T12:10:00Z" w16du:dateUtc="2025-05-07T11:10:00Z"/>
              <w:noProof/>
              <w:kern w:val="2"/>
              <w:sz w:val="24"/>
              <w:szCs w:val="24"/>
              <w:lang w:val="en-GB" w:eastAsia="en-GB"/>
              <w14:ligatures w14:val="standardContextual"/>
            </w:rPr>
          </w:pPr>
          <w:del w:id="663" w:author="Andrew Instone-Cowie" w:date="2025-05-07T12:10:00Z" w16du:dateUtc="2025-05-07T11:10:00Z">
            <w:r w:rsidRPr="008E778E" w:rsidDel="008E778E">
              <w:rPr>
                <w:noProof/>
                <w:rPrChange w:id="664" w:author="Andrew Instone-Cowie" w:date="2025-05-07T12:10:00Z" w16du:dateUtc="2025-05-07T11:10:00Z">
                  <w:rPr>
                    <w:rStyle w:val="Hyperlink"/>
                    <w:noProof/>
                  </w:rPr>
                </w:rPrChange>
              </w:rPr>
              <w:delText>Power Module</w:delText>
            </w:r>
            <w:r w:rsidDel="008E778E">
              <w:rPr>
                <w:noProof/>
                <w:webHidden/>
              </w:rPr>
              <w:tab/>
            </w:r>
            <w:r w:rsidR="00A354A3" w:rsidDel="008E778E">
              <w:rPr>
                <w:noProof/>
                <w:webHidden/>
              </w:rPr>
              <w:delText>49</w:delText>
            </w:r>
          </w:del>
        </w:p>
        <w:p w14:paraId="001A7E6F" w14:textId="7632F446" w:rsidR="00CB307A" w:rsidDel="008E778E" w:rsidRDefault="00CB307A">
          <w:pPr>
            <w:pStyle w:val="TOC3"/>
            <w:tabs>
              <w:tab w:val="right" w:leader="dot" w:pos="9016"/>
            </w:tabs>
            <w:rPr>
              <w:del w:id="665" w:author="Andrew Instone-Cowie" w:date="2025-05-07T12:10:00Z" w16du:dateUtc="2025-05-07T11:10:00Z"/>
              <w:noProof/>
              <w:kern w:val="2"/>
              <w:sz w:val="24"/>
              <w:szCs w:val="24"/>
              <w:lang w:val="en-GB" w:eastAsia="en-GB"/>
              <w14:ligatures w14:val="standardContextual"/>
            </w:rPr>
          </w:pPr>
          <w:del w:id="666" w:author="Andrew Instone-Cowie" w:date="2025-05-07T12:10:00Z" w16du:dateUtc="2025-05-07T11:10:00Z">
            <w:r w:rsidRPr="008E778E" w:rsidDel="008E778E">
              <w:rPr>
                <w:noProof/>
                <w:rPrChange w:id="667" w:author="Andrew Instone-Cowie" w:date="2025-05-07T12:10:00Z" w16du:dateUtc="2025-05-07T11:10:00Z">
                  <w:rPr>
                    <w:rStyle w:val="Hyperlink"/>
                    <w:noProof/>
                  </w:rPr>
                </w:rPrChange>
              </w:rPr>
              <w:delText>Magneto-Resistive Sensor Module</w:delText>
            </w:r>
            <w:r w:rsidDel="008E778E">
              <w:rPr>
                <w:noProof/>
                <w:webHidden/>
              </w:rPr>
              <w:tab/>
            </w:r>
            <w:r w:rsidR="00A354A3" w:rsidDel="008E778E">
              <w:rPr>
                <w:noProof/>
                <w:webHidden/>
              </w:rPr>
              <w:delText>50</w:delText>
            </w:r>
          </w:del>
        </w:p>
        <w:p w14:paraId="137117FB" w14:textId="42C6C6CD" w:rsidR="00CB307A" w:rsidDel="008E778E" w:rsidRDefault="00CB307A">
          <w:pPr>
            <w:pStyle w:val="TOC3"/>
            <w:tabs>
              <w:tab w:val="right" w:leader="dot" w:pos="9016"/>
            </w:tabs>
            <w:rPr>
              <w:del w:id="668" w:author="Andrew Instone-Cowie" w:date="2025-05-07T12:10:00Z" w16du:dateUtc="2025-05-07T11:10:00Z"/>
              <w:noProof/>
              <w:kern w:val="2"/>
              <w:sz w:val="24"/>
              <w:szCs w:val="24"/>
              <w:lang w:val="en-GB" w:eastAsia="en-GB"/>
              <w14:ligatures w14:val="standardContextual"/>
            </w:rPr>
          </w:pPr>
          <w:del w:id="669" w:author="Andrew Instone-Cowie" w:date="2025-05-07T12:10:00Z" w16du:dateUtc="2025-05-07T11:10:00Z">
            <w:r w:rsidRPr="008E778E" w:rsidDel="008E778E">
              <w:rPr>
                <w:noProof/>
                <w:rPrChange w:id="670" w:author="Andrew Instone-Cowie" w:date="2025-05-07T12:10:00Z" w16du:dateUtc="2025-05-07T11:10:00Z">
                  <w:rPr>
                    <w:rStyle w:val="Hyperlink"/>
                    <w:noProof/>
                  </w:rPr>
                </w:rPrChange>
              </w:rPr>
              <w:delText>Infra-Red Sensor Module</w:delText>
            </w:r>
            <w:r w:rsidDel="008E778E">
              <w:rPr>
                <w:noProof/>
                <w:webHidden/>
              </w:rPr>
              <w:tab/>
            </w:r>
            <w:r w:rsidR="00A354A3" w:rsidDel="008E778E">
              <w:rPr>
                <w:noProof/>
                <w:webHidden/>
              </w:rPr>
              <w:delText>50</w:delText>
            </w:r>
          </w:del>
        </w:p>
        <w:p w14:paraId="74B1BFBD" w14:textId="5B878BF7" w:rsidR="00CB307A" w:rsidDel="008E778E" w:rsidRDefault="00CB307A">
          <w:pPr>
            <w:pStyle w:val="TOC1"/>
            <w:tabs>
              <w:tab w:val="right" w:leader="dot" w:pos="9016"/>
            </w:tabs>
            <w:rPr>
              <w:del w:id="671" w:author="Andrew Instone-Cowie" w:date="2025-05-07T12:10:00Z" w16du:dateUtc="2025-05-07T11:10:00Z"/>
              <w:rFonts w:eastAsiaTheme="minorEastAsia"/>
              <w:noProof/>
              <w:kern w:val="2"/>
              <w:sz w:val="24"/>
              <w:szCs w:val="24"/>
              <w:lang w:eastAsia="en-GB"/>
              <w14:ligatures w14:val="standardContextual"/>
            </w:rPr>
          </w:pPr>
          <w:del w:id="672" w:author="Andrew Instone-Cowie" w:date="2025-05-07T12:10:00Z" w16du:dateUtc="2025-05-07T11:10:00Z">
            <w:r w:rsidRPr="008E778E" w:rsidDel="008E778E">
              <w:rPr>
                <w:noProof/>
                <w:rPrChange w:id="673" w:author="Andrew Instone-Cowie" w:date="2025-05-07T12:10:00Z" w16du:dateUtc="2025-05-07T11:10:00Z">
                  <w:rPr>
                    <w:rStyle w:val="Hyperlink"/>
                    <w:noProof/>
                  </w:rPr>
                </w:rPrChange>
              </w:rPr>
              <w:delText>Firmware Upload</w:delText>
            </w:r>
            <w:r w:rsidDel="008E778E">
              <w:rPr>
                <w:noProof/>
                <w:webHidden/>
              </w:rPr>
              <w:tab/>
            </w:r>
            <w:r w:rsidR="00A354A3" w:rsidDel="008E778E">
              <w:rPr>
                <w:noProof/>
                <w:webHidden/>
              </w:rPr>
              <w:delText>51</w:delText>
            </w:r>
          </w:del>
        </w:p>
        <w:p w14:paraId="6215AFC6" w14:textId="55495A6C" w:rsidR="00CB307A" w:rsidDel="008E778E" w:rsidRDefault="00CB307A">
          <w:pPr>
            <w:pStyle w:val="TOC2"/>
            <w:tabs>
              <w:tab w:val="right" w:leader="dot" w:pos="9016"/>
            </w:tabs>
            <w:rPr>
              <w:del w:id="674" w:author="Andrew Instone-Cowie" w:date="2025-05-07T12:10:00Z" w16du:dateUtc="2025-05-07T11:10:00Z"/>
              <w:rFonts w:eastAsiaTheme="minorEastAsia"/>
              <w:noProof/>
              <w:kern w:val="2"/>
              <w:sz w:val="24"/>
              <w:szCs w:val="24"/>
              <w:lang w:eastAsia="en-GB"/>
              <w14:ligatures w14:val="standardContextual"/>
            </w:rPr>
          </w:pPr>
          <w:del w:id="675" w:author="Andrew Instone-Cowie" w:date="2025-05-07T12:10:00Z" w16du:dateUtc="2025-05-07T11:10:00Z">
            <w:r w:rsidRPr="008E778E" w:rsidDel="008E778E">
              <w:rPr>
                <w:noProof/>
                <w:rPrChange w:id="676" w:author="Andrew Instone-Cowie" w:date="2025-05-07T12:10:00Z" w16du:dateUtc="2025-05-07T11:10:00Z">
                  <w:rPr>
                    <w:rStyle w:val="Hyperlink"/>
                    <w:noProof/>
                  </w:rPr>
                </w:rPrChange>
              </w:rPr>
              <w:delText>Hardware Programmer Options</w:delText>
            </w:r>
            <w:r w:rsidDel="008E778E">
              <w:rPr>
                <w:noProof/>
                <w:webHidden/>
              </w:rPr>
              <w:tab/>
            </w:r>
            <w:r w:rsidR="00A354A3" w:rsidDel="008E778E">
              <w:rPr>
                <w:noProof/>
                <w:webHidden/>
              </w:rPr>
              <w:delText>52</w:delText>
            </w:r>
          </w:del>
        </w:p>
        <w:p w14:paraId="7505238E" w14:textId="72409473" w:rsidR="00CB307A" w:rsidDel="008E778E" w:rsidRDefault="00CB307A">
          <w:pPr>
            <w:pStyle w:val="TOC2"/>
            <w:tabs>
              <w:tab w:val="right" w:leader="dot" w:pos="9016"/>
            </w:tabs>
            <w:rPr>
              <w:del w:id="677" w:author="Andrew Instone-Cowie" w:date="2025-05-07T12:10:00Z" w16du:dateUtc="2025-05-07T11:10:00Z"/>
              <w:rFonts w:eastAsiaTheme="minorEastAsia"/>
              <w:noProof/>
              <w:kern w:val="2"/>
              <w:sz w:val="24"/>
              <w:szCs w:val="24"/>
              <w:lang w:eastAsia="en-GB"/>
              <w14:ligatures w14:val="standardContextual"/>
            </w:rPr>
          </w:pPr>
          <w:del w:id="678" w:author="Andrew Instone-Cowie" w:date="2025-05-07T12:10:00Z" w16du:dateUtc="2025-05-07T11:10:00Z">
            <w:r w:rsidRPr="008E778E" w:rsidDel="008E778E">
              <w:rPr>
                <w:noProof/>
                <w:rPrChange w:id="679" w:author="Andrew Instone-Cowie" w:date="2025-05-07T12:10:00Z" w16du:dateUtc="2025-05-07T11:10:00Z">
                  <w:rPr>
                    <w:rStyle w:val="Hyperlink"/>
                    <w:noProof/>
                  </w:rPr>
                </w:rPrChange>
              </w:rPr>
              <w:delText>Preparing the Environment</w:delText>
            </w:r>
            <w:r w:rsidDel="008E778E">
              <w:rPr>
                <w:noProof/>
                <w:webHidden/>
              </w:rPr>
              <w:tab/>
            </w:r>
            <w:r w:rsidR="00A354A3" w:rsidDel="008E778E">
              <w:rPr>
                <w:noProof/>
                <w:webHidden/>
              </w:rPr>
              <w:delText>53</w:delText>
            </w:r>
          </w:del>
        </w:p>
        <w:p w14:paraId="6131FC9D" w14:textId="16F69CFE" w:rsidR="00CB307A" w:rsidDel="008E778E" w:rsidRDefault="00CB307A">
          <w:pPr>
            <w:pStyle w:val="TOC2"/>
            <w:tabs>
              <w:tab w:val="right" w:leader="dot" w:pos="9016"/>
            </w:tabs>
            <w:rPr>
              <w:del w:id="680" w:author="Andrew Instone-Cowie" w:date="2025-05-07T12:10:00Z" w16du:dateUtc="2025-05-07T11:10:00Z"/>
              <w:rFonts w:eastAsiaTheme="minorEastAsia"/>
              <w:noProof/>
              <w:kern w:val="2"/>
              <w:sz w:val="24"/>
              <w:szCs w:val="24"/>
              <w:lang w:eastAsia="en-GB"/>
              <w14:ligatures w14:val="standardContextual"/>
            </w:rPr>
          </w:pPr>
          <w:del w:id="681" w:author="Andrew Instone-Cowie" w:date="2025-05-07T12:10:00Z" w16du:dateUtc="2025-05-07T11:10:00Z">
            <w:r w:rsidRPr="008E778E" w:rsidDel="008E778E">
              <w:rPr>
                <w:noProof/>
                <w:rPrChange w:id="682" w:author="Andrew Instone-Cowie" w:date="2025-05-07T12:10:00Z" w16du:dateUtc="2025-05-07T11:10:00Z">
                  <w:rPr>
                    <w:rStyle w:val="Hyperlink"/>
                    <w:noProof/>
                  </w:rPr>
                </w:rPrChange>
              </w:rPr>
              <w:delText>Preparing the Programmer</w:delText>
            </w:r>
            <w:r w:rsidDel="008E778E">
              <w:rPr>
                <w:noProof/>
                <w:webHidden/>
              </w:rPr>
              <w:tab/>
            </w:r>
            <w:r w:rsidR="00A354A3" w:rsidDel="008E778E">
              <w:rPr>
                <w:noProof/>
                <w:webHidden/>
              </w:rPr>
              <w:delText>56</w:delText>
            </w:r>
          </w:del>
        </w:p>
        <w:p w14:paraId="55B500F4" w14:textId="675B65DF" w:rsidR="00CB307A" w:rsidDel="008E778E" w:rsidRDefault="00CB307A">
          <w:pPr>
            <w:pStyle w:val="TOC2"/>
            <w:tabs>
              <w:tab w:val="right" w:leader="dot" w:pos="9016"/>
            </w:tabs>
            <w:rPr>
              <w:del w:id="683" w:author="Andrew Instone-Cowie" w:date="2025-05-07T12:10:00Z" w16du:dateUtc="2025-05-07T11:10:00Z"/>
              <w:rFonts w:eastAsiaTheme="minorEastAsia"/>
              <w:noProof/>
              <w:kern w:val="2"/>
              <w:sz w:val="24"/>
              <w:szCs w:val="24"/>
              <w:lang w:eastAsia="en-GB"/>
              <w14:ligatures w14:val="standardContextual"/>
            </w:rPr>
          </w:pPr>
          <w:del w:id="684" w:author="Andrew Instone-Cowie" w:date="2025-05-07T12:10:00Z" w16du:dateUtc="2025-05-07T11:10:00Z">
            <w:r w:rsidRPr="008E778E" w:rsidDel="008E778E">
              <w:rPr>
                <w:noProof/>
                <w:rPrChange w:id="685" w:author="Andrew Instone-Cowie" w:date="2025-05-07T12:10:00Z" w16du:dateUtc="2025-05-07T11:10:00Z">
                  <w:rPr>
                    <w:rStyle w:val="Hyperlink"/>
                    <w:noProof/>
                  </w:rPr>
                </w:rPrChange>
              </w:rPr>
              <w:delText>Setting the Fuses</w:delText>
            </w:r>
            <w:r w:rsidDel="008E778E">
              <w:rPr>
                <w:noProof/>
                <w:webHidden/>
              </w:rPr>
              <w:tab/>
            </w:r>
            <w:r w:rsidR="00A354A3" w:rsidDel="008E778E">
              <w:rPr>
                <w:noProof/>
                <w:webHidden/>
              </w:rPr>
              <w:delText>60</w:delText>
            </w:r>
          </w:del>
        </w:p>
        <w:p w14:paraId="1BF27C64" w14:textId="00B52234" w:rsidR="00CB307A" w:rsidDel="008E778E" w:rsidRDefault="00CB307A">
          <w:pPr>
            <w:pStyle w:val="TOC2"/>
            <w:tabs>
              <w:tab w:val="right" w:leader="dot" w:pos="9016"/>
            </w:tabs>
            <w:rPr>
              <w:del w:id="686" w:author="Andrew Instone-Cowie" w:date="2025-05-07T12:10:00Z" w16du:dateUtc="2025-05-07T11:10:00Z"/>
              <w:rFonts w:eastAsiaTheme="minorEastAsia"/>
              <w:noProof/>
              <w:kern w:val="2"/>
              <w:sz w:val="24"/>
              <w:szCs w:val="24"/>
              <w:lang w:eastAsia="en-GB"/>
              <w14:ligatures w14:val="standardContextual"/>
            </w:rPr>
          </w:pPr>
          <w:del w:id="687" w:author="Andrew Instone-Cowie" w:date="2025-05-07T12:10:00Z" w16du:dateUtc="2025-05-07T11:10:00Z">
            <w:r w:rsidRPr="008E778E" w:rsidDel="008E778E">
              <w:rPr>
                <w:noProof/>
                <w:rPrChange w:id="688" w:author="Andrew Instone-Cowie" w:date="2025-05-07T12:10:00Z" w16du:dateUtc="2025-05-07T11:10:00Z">
                  <w:rPr>
                    <w:rStyle w:val="Hyperlink"/>
                    <w:noProof/>
                  </w:rPr>
                </w:rPrChange>
              </w:rPr>
              <w:delText>Firmware Upload</w:delText>
            </w:r>
            <w:r w:rsidDel="008E778E">
              <w:rPr>
                <w:noProof/>
                <w:webHidden/>
              </w:rPr>
              <w:tab/>
            </w:r>
            <w:r w:rsidR="00A354A3" w:rsidDel="008E778E">
              <w:rPr>
                <w:noProof/>
                <w:webHidden/>
              </w:rPr>
              <w:delText>65</w:delText>
            </w:r>
          </w:del>
        </w:p>
        <w:p w14:paraId="409AC372" w14:textId="6F463693" w:rsidR="00CB307A" w:rsidDel="008E778E" w:rsidRDefault="00CB307A">
          <w:pPr>
            <w:pStyle w:val="TOC1"/>
            <w:tabs>
              <w:tab w:val="right" w:leader="dot" w:pos="9016"/>
            </w:tabs>
            <w:rPr>
              <w:del w:id="689" w:author="Andrew Instone-Cowie" w:date="2025-05-07T12:10:00Z" w16du:dateUtc="2025-05-07T11:10:00Z"/>
              <w:rFonts w:eastAsiaTheme="minorEastAsia"/>
              <w:noProof/>
              <w:kern w:val="2"/>
              <w:sz w:val="24"/>
              <w:szCs w:val="24"/>
              <w:lang w:eastAsia="en-GB"/>
              <w14:ligatures w14:val="standardContextual"/>
            </w:rPr>
          </w:pPr>
          <w:del w:id="690" w:author="Andrew Instone-Cowie" w:date="2025-05-07T12:10:00Z" w16du:dateUtc="2025-05-07T11:10:00Z">
            <w:r w:rsidRPr="008E778E" w:rsidDel="008E778E">
              <w:rPr>
                <w:noProof/>
                <w:rPrChange w:id="691" w:author="Andrew Instone-Cowie" w:date="2025-05-07T12:10:00Z" w16du:dateUtc="2025-05-07T11:10:00Z">
                  <w:rPr>
                    <w:rStyle w:val="Hyperlink"/>
                    <w:noProof/>
                  </w:rPr>
                </w:rPrChange>
              </w:rPr>
              <w:delText>Simulator Installation</w:delText>
            </w:r>
            <w:r w:rsidDel="008E778E">
              <w:rPr>
                <w:noProof/>
                <w:webHidden/>
              </w:rPr>
              <w:tab/>
            </w:r>
            <w:r w:rsidR="00A354A3" w:rsidDel="008E778E">
              <w:rPr>
                <w:noProof/>
                <w:webHidden/>
              </w:rPr>
              <w:delText>67</w:delText>
            </w:r>
          </w:del>
        </w:p>
        <w:p w14:paraId="0C48D252" w14:textId="68527CB6" w:rsidR="00CB307A" w:rsidDel="008E778E" w:rsidRDefault="00CB307A">
          <w:pPr>
            <w:pStyle w:val="TOC2"/>
            <w:tabs>
              <w:tab w:val="right" w:leader="dot" w:pos="9016"/>
            </w:tabs>
            <w:rPr>
              <w:del w:id="692" w:author="Andrew Instone-Cowie" w:date="2025-05-07T12:10:00Z" w16du:dateUtc="2025-05-07T11:10:00Z"/>
              <w:rFonts w:eastAsiaTheme="minorEastAsia"/>
              <w:noProof/>
              <w:kern w:val="2"/>
              <w:sz w:val="24"/>
              <w:szCs w:val="24"/>
              <w:lang w:eastAsia="en-GB"/>
              <w14:ligatures w14:val="standardContextual"/>
            </w:rPr>
          </w:pPr>
          <w:del w:id="693" w:author="Andrew Instone-Cowie" w:date="2025-05-07T12:10:00Z" w16du:dateUtc="2025-05-07T11:10:00Z">
            <w:r w:rsidRPr="008E778E" w:rsidDel="008E778E">
              <w:rPr>
                <w:noProof/>
                <w:rPrChange w:id="694" w:author="Andrew Instone-Cowie" w:date="2025-05-07T12:10:00Z" w16du:dateUtc="2025-05-07T11:10:00Z">
                  <w:rPr>
                    <w:rStyle w:val="Hyperlink"/>
                    <w:noProof/>
                  </w:rPr>
                </w:rPrChange>
              </w:rPr>
              <w:delText>Faculty Jurisdiction Rules</w:delText>
            </w:r>
            <w:r w:rsidDel="008E778E">
              <w:rPr>
                <w:noProof/>
                <w:webHidden/>
              </w:rPr>
              <w:tab/>
            </w:r>
            <w:r w:rsidR="00A354A3" w:rsidDel="008E778E">
              <w:rPr>
                <w:noProof/>
                <w:webHidden/>
              </w:rPr>
              <w:delText>67</w:delText>
            </w:r>
          </w:del>
        </w:p>
        <w:p w14:paraId="60B94876" w14:textId="69F63D99" w:rsidR="00CB307A" w:rsidDel="008E778E" w:rsidRDefault="00CB307A">
          <w:pPr>
            <w:pStyle w:val="TOC3"/>
            <w:tabs>
              <w:tab w:val="right" w:leader="dot" w:pos="9016"/>
            </w:tabs>
            <w:rPr>
              <w:del w:id="695" w:author="Andrew Instone-Cowie" w:date="2025-05-07T12:10:00Z" w16du:dateUtc="2025-05-07T11:10:00Z"/>
              <w:noProof/>
              <w:kern w:val="2"/>
              <w:sz w:val="24"/>
              <w:szCs w:val="24"/>
              <w:lang w:val="en-GB" w:eastAsia="en-GB"/>
              <w14:ligatures w14:val="standardContextual"/>
            </w:rPr>
          </w:pPr>
          <w:del w:id="696" w:author="Andrew Instone-Cowie" w:date="2025-05-07T12:10:00Z" w16du:dateUtc="2025-05-07T11:10:00Z">
            <w:r w:rsidRPr="008E778E" w:rsidDel="008E778E">
              <w:rPr>
                <w:noProof/>
                <w:rPrChange w:id="697" w:author="Andrew Instone-Cowie" w:date="2025-05-07T12:10:00Z" w16du:dateUtc="2025-05-07T11:10:00Z">
                  <w:rPr>
                    <w:rStyle w:val="Hyperlink"/>
                    <w:noProof/>
                  </w:rPr>
                </w:rPrChange>
              </w:rPr>
              <w:delText>List B Application</w:delText>
            </w:r>
            <w:r w:rsidDel="008E778E">
              <w:rPr>
                <w:noProof/>
                <w:webHidden/>
              </w:rPr>
              <w:tab/>
            </w:r>
            <w:r w:rsidR="00A354A3" w:rsidDel="008E778E">
              <w:rPr>
                <w:noProof/>
                <w:webHidden/>
              </w:rPr>
              <w:delText>67</w:delText>
            </w:r>
          </w:del>
        </w:p>
        <w:p w14:paraId="3F1DCB4E" w14:textId="1C8392AC" w:rsidR="00CB307A" w:rsidDel="008E778E" w:rsidRDefault="00CB307A">
          <w:pPr>
            <w:pStyle w:val="TOC3"/>
            <w:tabs>
              <w:tab w:val="right" w:leader="dot" w:pos="9016"/>
            </w:tabs>
            <w:rPr>
              <w:del w:id="698" w:author="Andrew Instone-Cowie" w:date="2025-05-07T12:10:00Z" w16du:dateUtc="2025-05-07T11:10:00Z"/>
              <w:noProof/>
              <w:kern w:val="2"/>
              <w:sz w:val="24"/>
              <w:szCs w:val="24"/>
              <w:lang w:val="en-GB" w:eastAsia="en-GB"/>
              <w14:ligatures w14:val="standardContextual"/>
            </w:rPr>
          </w:pPr>
          <w:del w:id="699" w:author="Andrew Instone-Cowie" w:date="2025-05-07T12:10:00Z" w16du:dateUtc="2025-05-07T11:10:00Z">
            <w:r w:rsidRPr="008E778E" w:rsidDel="008E778E">
              <w:rPr>
                <w:noProof/>
                <w:rPrChange w:id="700" w:author="Andrew Instone-Cowie" w:date="2025-05-07T12:10:00Z" w16du:dateUtc="2025-05-07T11:10:00Z">
                  <w:rPr>
                    <w:rStyle w:val="Hyperlink"/>
                    <w:noProof/>
                  </w:rPr>
                </w:rPrChange>
              </w:rPr>
              <w:delText>Conditions</w:delText>
            </w:r>
            <w:r w:rsidDel="008E778E">
              <w:rPr>
                <w:noProof/>
                <w:webHidden/>
              </w:rPr>
              <w:tab/>
            </w:r>
            <w:r w:rsidR="00A354A3" w:rsidDel="008E778E">
              <w:rPr>
                <w:noProof/>
                <w:webHidden/>
              </w:rPr>
              <w:delText>68</w:delText>
            </w:r>
          </w:del>
        </w:p>
        <w:p w14:paraId="750D5383" w14:textId="52D3AEF6" w:rsidR="00CB307A" w:rsidDel="008E778E" w:rsidRDefault="00CB307A">
          <w:pPr>
            <w:pStyle w:val="TOC2"/>
            <w:tabs>
              <w:tab w:val="right" w:leader="dot" w:pos="9016"/>
            </w:tabs>
            <w:rPr>
              <w:del w:id="701" w:author="Andrew Instone-Cowie" w:date="2025-05-07T12:10:00Z" w16du:dateUtc="2025-05-07T11:10:00Z"/>
              <w:rFonts w:eastAsiaTheme="minorEastAsia"/>
              <w:noProof/>
              <w:kern w:val="2"/>
              <w:sz w:val="24"/>
              <w:szCs w:val="24"/>
              <w:lang w:eastAsia="en-GB"/>
              <w14:ligatures w14:val="standardContextual"/>
            </w:rPr>
          </w:pPr>
          <w:del w:id="702" w:author="Andrew Instone-Cowie" w:date="2025-05-07T12:10:00Z" w16du:dateUtc="2025-05-07T11:10:00Z">
            <w:r w:rsidRPr="008E778E" w:rsidDel="008E778E">
              <w:rPr>
                <w:noProof/>
                <w:rPrChange w:id="703" w:author="Andrew Instone-Cowie" w:date="2025-05-07T12:10:00Z" w16du:dateUtc="2025-05-07T11:10:00Z">
                  <w:rPr>
                    <w:rStyle w:val="Hyperlink"/>
                    <w:noProof/>
                  </w:rPr>
                </w:rPrChange>
              </w:rPr>
              <w:delText>Simulator Interface Module</w:delText>
            </w:r>
            <w:r w:rsidDel="008E778E">
              <w:rPr>
                <w:noProof/>
                <w:webHidden/>
              </w:rPr>
              <w:tab/>
            </w:r>
            <w:r w:rsidR="00A354A3" w:rsidDel="008E778E">
              <w:rPr>
                <w:noProof/>
                <w:webHidden/>
              </w:rPr>
              <w:delText>69</w:delText>
            </w:r>
          </w:del>
        </w:p>
        <w:p w14:paraId="1B49C32D" w14:textId="5795C5E4" w:rsidR="00CB307A" w:rsidDel="008E778E" w:rsidRDefault="00CB307A">
          <w:pPr>
            <w:pStyle w:val="TOC2"/>
            <w:tabs>
              <w:tab w:val="right" w:leader="dot" w:pos="9016"/>
            </w:tabs>
            <w:rPr>
              <w:del w:id="704" w:author="Andrew Instone-Cowie" w:date="2025-05-07T12:10:00Z" w16du:dateUtc="2025-05-07T11:10:00Z"/>
              <w:rFonts w:eastAsiaTheme="minorEastAsia"/>
              <w:noProof/>
              <w:kern w:val="2"/>
              <w:sz w:val="24"/>
              <w:szCs w:val="24"/>
              <w:lang w:eastAsia="en-GB"/>
              <w14:ligatures w14:val="standardContextual"/>
            </w:rPr>
          </w:pPr>
          <w:del w:id="705" w:author="Andrew Instone-Cowie" w:date="2025-05-07T12:10:00Z" w16du:dateUtc="2025-05-07T11:10:00Z">
            <w:r w:rsidRPr="008E778E" w:rsidDel="008E778E">
              <w:rPr>
                <w:noProof/>
                <w:rPrChange w:id="706" w:author="Andrew Instone-Cowie" w:date="2025-05-07T12:10:00Z" w16du:dateUtc="2025-05-07T11:10:00Z">
                  <w:rPr>
                    <w:rStyle w:val="Hyperlink"/>
                    <w:noProof/>
                  </w:rPr>
                </w:rPrChange>
              </w:rPr>
              <w:delText>Power Module</w:delText>
            </w:r>
            <w:r w:rsidDel="008E778E">
              <w:rPr>
                <w:noProof/>
                <w:webHidden/>
              </w:rPr>
              <w:tab/>
            </w:r>
            <w:r w:rsidR="00A354A3" w:rsidDel="008E778E">
              <w:rPr>
                <w:noProof/>
                <w:webHidden/>
              </w:rPr>
              <w:delText>69</w:delText>
            </w:r>
          </w:del>
        </w:p>
        <w:p w14:paraId="77D14F1D" w14:textId="7F52910A" w:rsidR="00CB307A" w:rsidDel="008E778E" w:rsidRDefault="00CB307A">
          <w:pPr>
            <w:pStyle w:val="TOC3"/>
            <w:tabs>
              <w:tab w:val="right" w:leader="dot" w:pos="9016"/>
            </w:tabs>
            <w:rPr>
              <w:del w:id="707" w:author="Andrew Instone-Cowie" w:date="2025-05-07T12:10:00Z" w16du:dateUtc="2025-05-07T11:10:00Z"/>
              <w:noProof/>
              <w:kern w:val="2"/>
              <w:sz w:val="24"/>
              <w:szCs w:val="24"/>
              <w:lang w:val="en-GB" w:eastAsia="en-GB"/>
              <w14:ligatures w14:val="standardContextual"/>
            </w:rPr>
          </w:pPr>
          <w:del w:id="708" w:author="Andrew Instone-Cowie" w:date="2025-05-07T12:10:00Z" w16du:dateUtc="2025-05-07T11:10:00Z">
            <w:r w:rsidRPr="008E778E" w:rsidDel="008E778E">
              <w:rPr>
                <w:noProof/>
                <w:rPrChange w:id="709" w:author="Andrew Instone-Cowie" w:date="2025-05-07T12:10:00Z" w16du:dateUtc="2025-05-07T11:10:00Z">
                  <w:rPr>
                    <w:rStyle w:val="Hyperlink"/>
                    <w:noProof/>
                  </w:rPr>
                </w:rPrChange>
              </w:rPr>
              <w:delText>Power Supply</w:delText>
            </w:r>
            <w:r w:rsidDel="008E778E">
              <w:rPr>
                <w:noProof/>
                <w:webHidden/>
              </w:rPr>
              <w:tab/>
            </w:r>
            <w:r w:rsidR="00A354A3" w:rsidDel="008E778E">
              <w:rPr>
                <w:noProof/>
                <w:webHidden/>
              </w:rPr>
              <w:delText>70</w:delText>
            </w:r>
          </w:del>
        </w:p>
        <w:p w14:paraId="33D50D76" w14:textId="11B6C25E" w:rsidR="00CB307A" w:rsidDel="008E778E" w:rsidRDefault="00CB307A">
          <w:pPr>
            <w:pStyle w:val="TOC2"/>
            <w:tabs>
              <w:tab w:val="right" w:leader="dot" w:pos="9016"/>
            </w:tabs>
            <w:rPr>
              <w:del w:id="710" w:author="Andrew Instone-Cowie" w:date="2025-05-07T12:10:00Z" w16du:dateUtc="2025-05-07T11:10:00Z"/>
              <w:rFonts w:eastAsiaTheme="minorEastAsia"/>
              <w:noProof/>
              <w:kern w:val="2"/>
              <w:sz w:val="24"/>
              <w:szCs w:val="24"/>
              <w:lang w:eastAsia="en-GB"/>
              <w14:ligatures w14:val="standardContextual"/>
            </w:rPr>
          </w:pPr>
          <w:del w:id="711" w:author="Andrew Instone-Cowie" w:date="2025-05-07T12:10:00Z" w16du:dateUtc="2025-05-07T11:10:00Z">
            <w:r w:rsidRPr="008E778E" w:rsidDel="008E778E">
              <w:rPr>
                <w:noProof/>
                <w:rPrChange w:id="712" w:author="Andrew Instone-Cowie" w:date="2025-05-07T12:10:00Z" w16du:dateUtc="2025-05-07T11:10:00Z">
                  <w:rPr>
                    <w:rStyle w:val="Hyperlink"/>
                    <w:noProof/>
                  </w:rPr>
                </w:rPrChange>
              </w:rPr>
              <w:delText>Sensor Module Mounting</w:delText>
            </w:r>
            <w:r w:rsidDel="008E778E">
              <w:rPr>
                <w:noProof/>
                <w:webHidden/>
              </w:rPr>
              <w:tab/>
            </w:r>
            <w:r w:rsidR="00A354A3" w:rsidDel="008E778E">
              <w:rPr>
                <w:noProof/>
                <w:webHidden/>
              </w:rPr>
              <w:delText>70</w:delText>
            </w:r>
          </w:del>
        </w:p>
        <w:p w14:paraId="0F724083" w14:textId="16980399" w:rsidR="00CB307A" w:rsidDel="008E778E" w:rsidRDefault="00CB307A">
          <w:pPr>
            <w:pStyle w:val="TOC2"/>
            <w:tabs>
              <w:tab w:val="right" w:leader="dot" w:pos="9016"/>
            </w:tabs>
            <w:rPr>
              <w:del w:id="713" w:author="Andrew Instone-Cowie" w:date="2025-05-07T12:10:00Z" w16du:dateUtc="2025-05-07T11:10:00Z"/>
              <w:rFonts w:eastAsiaTheme="minorEastAsia"/>
              <w:noProof/>
              <w:kern w:val="2"/>
              <w:sz w:val="24"/>
              <w:szCs w:val="24"/>
              <w:lang w:eastAsia="en-GB"/>
              <w14:ligatures w14:val="standardContextual"/>
            </w:rPr>
          </w:pPr>
          <w:del w:id="714" w:author="Andrew Instone-Cowie" w:date="2025-05-07T12:10:00Z" w16du:dateUtc="2025-05-07T11:10:00Z">
            <w:r w:rsidRPr="008E778E" w:rsidDel="008E778E">
              <w:rPr>
                <w:noProof/>
                <w:rPrChange w:id="715" w:author="Andrew Instone-Cowie" w:date="2025-05-07T12:10:00Z" w16du:dateUtc="2025-05-07T11:10:00Z">
                  <w:rPr>
                    <w:rStyle w:val="Hyperlink"/>
                    <w:noProof/>
                  </w:rPr>
                </w:rPrChange>
              </w:rPr>
              <w:delText>Magnet Mounting</w:delText>
            </w:r>
            <w:r w:rsidDel="008E778E">
              <w:rPr>
                <w:noProof/>
                <w:webHidden/>
              </w:rPr>
              <w:tab/>
            </w:r>
            <w:r w:rsidR="00A354A3" w:rsidDel="008E778E">
              <w:rPr>
                <w:noProof/>
                <w:webHidden/>
              </w:rPr>
              <w:delText>72</w:delText>
            </w:r>
          </w:del>
        </w:p>
        <w:p w14:paraId="2D21907F" w14:textId="73749034" w:rsidR="00CB307A" w:rsidDel="008E778E" w:rsidRDefault="00CB307A">
          <w:pPr>
            <w:pStyle w:val="TOC2"/>
            <w:tabs>
              <w:tab w:val="right" w:leader="dot" w:pos="9016"/>
            </w:tabs>
            <w:rPr>
              <w:del w:id="716" w:author="Andrew Instone-Cowie" w:date="2025-05-07T12:10:00Z" w16du:dateUtc="2025-05-07T11:10:00Z"/>
              <w:rFonts w:eastAsiaTheme="minorEastAsia"/>
              <w:noProof/>
              <w:kern w:val="2"/>
              <w:sz w:val="24"/>
              <w:szCs w:val="24"/>
              <w:lang w:eastAsia="en-GB"/>
              <w14:ligatures w14:val="standardContextual"/>
            </w:rPr>
          </w:pPr>
          <w:del w:id="717" w:author="Andrew Instone-Cowie" w:date="2025-05-07T12:10:00Z" w16du:dateUtc="2025-05-07T11:10:00Z">
            <w:r w:rsidRPr="008E778E" w:rsidDel="008E778E">
              <w:rPr>
                <w:noProof/>
                <w:rPrChange w:id="718" w:author="Andrew Instone-Cowie" w:date="2025-05-07T12:10:00Z" w16du:dateUtc="2025-05-07T11:10:00Z">
                  <w:rPr>
                    <w:rStyle w:val="Hyperlink"/>
                    <w:noProof/>
                  </w:rPr>
                </w:rPrChange>
              </w:rPr>
              <w:delText>Infra-Red Sensors</w:delText>
            </w:r>
            <w:r w:rsidDel="008E778E">
              <w:rPr>
                <w:noProof/>
                <w:webHidden/>
              </w:rPr>
              <w:tab/>
            </w:r>
            <w:r w:rsidR="00A354A3" w:rsidDel="008E778E">
              <w:rPr>
                <w:noProof/>
                <w:webHidden/>
              </w:rPr>
              <w:delText>74</w:delText>
            </w:r>
          </w:del>
        </w:p>
        <w:p w14:paraId="7BB126BC" w14:textId="7273AD51" w:rsidR="00CB307A" w:rsidDel="008E778E" w:rsidRDefault="00CB307A">
          <w:pPr>
            <w:pStyle w:val="TOC3"/>
            <w:tabs>
              <w:tab w:val="right" w:leader="dot" w:pos="9016"/>
            </w:tabs>
            <w:rPr>
              <w:del w:id="719" w:author="Andrew Instone-Cowie" w:date="2025-05-07T12:10:00Z" w16du:dateUtc="2025-05-07T11:10:00Z"/>
              <w:noProof/>
              <w:kern w:val="2"/>
              <w:sz w:val="24"/>
              <w:szCs w:val="24"/>
              <w:lang w:val="en-GB" w:eastAsia="en-GB"/>
              <w14:ligatures w14:val="standardContextual"/>
            </w:rPr>
          </w:pPr>
          <w:del w:id="720" w:author="Andrew Instone-Cowie" w:date="2025-05-07T12:10:00Z" w16du:dateUtc="2025-05-07T11:10:00Z">
            <w:r w:rsidRPr="008E778E" w:rsidDel="008E778E">
              <w:rPr>
                <w:noProof/>
                <w:rPrChange w:id="721" w:author="Andrew Instone-Cowie" w:date="2025-05-07T12:10:00Z" w16du:dateUtc="2025-05-07T11:10:00Z">
                  <w:rPr>
                    <w:rStyle w:val="Hyperlink"/>
                    <w:noProof/>
                  </w:rPr>
                </w:rPrChange>
              </w:rPr>
              <w:delText>Reflector</w:delText>
            </w:r>
            <w:r w:rsidDel="008E778E">
              <w:rPr>
                <w:noProof/>
                <w:webHidden/>
              </w:rPr>
              <w:tab/>
            </w:r>
            <w:r w:rsidR="00A354A3" w:rsidDel="008E778E">
              <w:rPr>
                <w:noProof/>
                <w:webHidden/>
              </w:rPr>
              <w:delText>74</w:delText>
            </w:r>
          </w:del>
        </w:p>
        <w:p w14:paraId="5627E8E4" w14:textId="2DCC64CD" w:rsidR="00CB307A" w:rsidDel="008E778E" w:rsidRDefault="00CB307A">
          <w:pPr>
            <w:pStyle w:val="TOC3"/>
            <w:tabs>
              <w:tab w:val="right" w:leader="dot" w:pos="9016"/>
            </w:tabs>
            <w:rPr>
              <w:del w:id="722" w:author="Andrew Instone-Cowie" w:date="2025-05-07T12:10:00Z" w16du:dateUtc="2025-05-07T11:10:00Z"/>
              <w:noProof/>
              <w:kern w:val="2"/>
              <w:sz w:val="24"/>
              <w:szCs w:val="24"/>
              <w:lang w:val="en-GB" w:eastAsia="en-GB"/>
              <w14:ligatures w14:val="standardContextual"/>
            </w:rPr>
          </w:pPr>
          <w:del w:id="723" w:author="Andrew Instone-Cowie" w:date="2025-05-07T12:10:00Z" w16du:dateUtc="2025-05-07T11:10:00Z">
            <w:r w:rsidRPr="008E778E" w:rsidDel="008E778E">
              <w:rPr>
                <w:noProof/>
                <w:rPrChange w:id="724" w:author="Andrew Instone-Cowie" w:date="2025-05-07T12:10:00Z" w16du:dateUtc="2025-05-07T11:10:00Z">
                  <w:rPr>
                    <w:rStyle w:val="Hyperlink"/>
                    <w:noProof/>
                  </w:rPr>
                </w:rPrChange>
              </w:rPr>
              <w:delText>Calibration</w:delText>
            </w:r>
            <w:r w:rsidDel="008E778E">
              <w:rPr>
                <w:noProof/>
                <w:webHidden/>
              </w:rPr>
              <w:tab/>
            </w:r>
            <w:r w:rsidR="00A354A3" w:rsidDel="008E778E">
              <w:rPr>
                <w:noProof/>
                <w:webHidden/>
              </w:rPr>
              <w:delText>74</w:delText>
            </w:r>
          </w:del>
        </w:p>
        <w:p w14:paraId="541E5090" w14:textId="6FE1BD03" w:rsidR="00CB307A" w:rsidDel="008E778E" w:rsidRDefault="00CB307A">
          <w:pPr>
            <w:pStyle w:val="TOC2"/>
            <w:tabs>
              <w:tab w:val="right" w:leader="dot" w:pos="9016"/>
            </w:tabs>
            <w:rPr>
              <w:del w:id="725" w:author="Andrew Instone-Cowie" w:date="2025-05-07T12:10:00Z" w16du:dateUtc="2025-05-07T11:10:00Z"/>
              <w:rFonts w:eastAsiaTheme="minorEastAsia"/>
              <w:noProof/>
              <w:kern w:val="2"/>
              <w:sz w:val="24"/>
              <w:szCs w:val="24"/>
              <w:lang w:eastAsia="en-GB"/>
              <w14:ligatures w14:val="standardContextual"/>
            </w:rPr>
          </w:pPr>
          <w:del w:id="726" w:author="Andrew Instone-Cowie" w:date="2025-05-07T12:10:00Z" w16du:dateUtc="2025-05-07T11:10:00Z">
            <w:r w:rsidRPr="008E778E" w:rsidDel="008E778E">
              <w:rPr>
                <w:noProof/>
                <w:rPrChange w:id="727" w:author="Andrew Instone-Cowie" w:date="2025-05-07T12:10:00Z" w16du:dateUtc="2025-05-07T11:10:00Z">
                  <w:rPr>
                    <w:rStyle w:val="Hyperlink"/>
                    <w:noProof/>
                  </w:rPr>
                </w:rPrChange>
              </w:rPr>
              <w:delText>Cabling</w:delText>
            </w:r>
            <w:r w:rsidDel="008E778E">
              <w:rPr>
                <w:noProof/>
                <w:webHidden/>
              </w:rPr>
              <w:tab/>
            </w:r>
            <w:r w:rsidR="00A354A3" w:rsidDel="008E778E">
              <w:rPr>
                <w:noProof/>
                <w:webHidden/>
              </w:rPr>
              <w:delText>75</w:delText>
            </w:r>
          </w:del>
        </w:p>
        <w:p w14:paraId="2A058712" w14:textId="591B3379" w:rsidR="00CB307A" w:rsidDel="008E778E" w:rsidRDefault="00CB307A">
          <w:pPr>
            <w:pStyle w:val="TOC3"/>
            <w:tabs>
              <w:tab w:val="right" w:leader="dot" w:pos="9016"/>
            </w:tabs>
            <w:rPr>
              <w:del w:id="728" w:author="Andrew Instone-Cowie" w:date="2025-05-07T12:10:00Z" w16du:dateUtc="2025-05-07T11:10:00Z"/>
              <w:noProof/>
              <w:kern w:val="2"/>
              <w:sz w:val="24"/>
              <w:szCs w:val="24"/>
              <w:lang w:val="en-GB" w:eastAsia="en-GB"/>
              <w14:ligatures w14:val="standardContextual"/>
            </w:rPr>
          </w:pPr>
          <w:del w:id="729" w:author="Andrew Instone-Cowie" w:date="2025-05-07T12:10:00Z" w16du:dateUtc="2025-05-07T11:10:00Z">
            <w:r w:rsidRPr="008E778E" w:rsidDel="008E778E">
              <w:rPr>
                <w:noProof/>
                <w:rPrChange w:id="730" w:author="Andrew Instone-Cowie" w:date="2025-05-07T12:10:00Z" w16du:dateUtc="2025-05-07T11:10:00Z">
                  <w:rPr>
                    <w:rStyle w:val="Hyperlink"/>
                    <w:noProof/>
                  </w:rPr>
                </w:rPrChange>
              </w:rPr>
              <w:delText>Power/Data Cable</w:delText>
            </w:r>
            <w:r w:rsidDel="008E778E">
              <w:rPr>
                <w:noProof/>
                <w:webHidden/>
              </w:rPr>
              <w:tab/>
            </w:r>
            <w:r w:rsidR="00A354A3" w:rsidDel="008E778E">
              <w:rPr>
                <w:noProof/>
                <w:webHidden/>
              </w:rPr>
              <w:delText>75</w:delText>
            </w:r>
          </w:del>
        </w:p>
        <w:p w14:paraId="311B8074" w14:textId="4A212E71" w:rsidR="00CB307A" w:rsidDel="008E778E" w:rsidRDefault="00CB307A">
          <w:pPr>
            <w:pStyle w:val="TOC3"/>
            <w:tabs>
              <w:tab w:val="right" w:leader="dot" w:pos="9016"/>
            </w:tabs>
            <w:rPr>
              <w:del w:id="731" w:author="Andrew Instone-Cowie" w:date="2025-05-07T12:10:00Z" w16du:dateUtc="2025-05-07T11:10:00Z"/>
              <w:noProof/>
              <w:kern w:val="2"/>
              <w:sz w:val="24"/>
              <w:szCs w:val="24"/>
              <w:lang w:val="en-GB" w:eastAsia="en-GB"/>
              <w14:ligatures w14:val="standardContextual"/>
            </w:rPr>
          </w:pPr>
          <w:del w:id="732" w:author="Andrew Instone-Cowie" w:date="2025-05-07T12:10:00Z" w16du:dateUtc="2025-05-07T11:10:00Z">
            <w:r w:rsidRPr="008E778E" w:rsidDel="008E778E">
              <w:rPr>
                <w:noProof/>
                <w:rPrChange w:id="733" w:author="Andrew Instone-Cowie" w:date="2025-05-07T12:10:00Z" w16du:dateUtc="2025-05-07T11:10:00Z">
                  <w:rPr>
                    <w:rStyle w:val="Hyperlink"/>
                    <w:noProof/>
                  </w:rPr>
                </w:rPrChange>
              </w:rPr>
              <w:delText>Sensor Cables</w:delText>
            </w:r>
            <w:r w:rsidDel="008E778E">
              <w:rPr>
                <w:noProof/>
                <w:webHidden/>
              </w:rPr>
              <w:tab/>
            </w:r>
            <w:r w:rsidR="00A354A3" w:rsidDel="008E778E">
              <w:rPr>
                <w:noProof/>
                <w:webHidden/>
              </w:rPr>
              <w:delText>75</w:delText>
            </w:r>
          </w:del>
        </w:p>
        <w:p w14:paraId="071B9D7D" w14:textId="076B8D47" w:rsidR="00CB307A" w:rsidDel="008E778E" w:rsidRDefault="00CB307A">
          <w:pPr>
            <w:pStyle w:val="TOC3"/>
            <w:tabs>
              <w:tab w:val="right" w:leader="dot" w:pos="9016"/>
            </w:tabs>
            <w:rPr>
              <w:del w:id="734" w:author="Andrew Instone-Cowie" w:date="2025-05-07T12:10:00Z" w16du:dateUtc="2025-05-07T11:10:00Z"/>
              <w:noProof/>
              <w:kern w:val="2"/>
              <w:sz w:val="24"/>
              <w:szCs w:val="24"/>
              <w:lang w:val="en-GB" w:eastAsia="en-GB"/>
              <w14:ligatures w14:val="standardContextual"/>
            </w:rPr>
          </w:pPr>
          <w:del w:id="735" w:author="Andrew Instone-Cowie" w:date="2025-05-07T12:10:00Z" w16du:dateUtc="2025-05-07T11:10:00Z">
            <w:r w:rsidRPr="008E778E" w:rsidDel="008E778E">
              <w:rPr>
                <w:noProof/>
                <w:rPrChange w:id="736" w:author="Andrew Instone-Cowie" w:date="2025-05-07T12:10:00Z" w16du:dateUtc="2025-05-07T11:10:00Z">
                  <w:rPr>
                    <w:rStyle w:val="Hyperlink"/>
                    <w:noProof/>
                  </w:rPr>
                </w:rPrChange>
              </w:rPr>
              <w:delText>Computer Connection</w:delText>
            </w:r>
            <w:r w:rsidDel="008E778E">
              <w:rPr>
                <w:noProof/>
                <w:webHidden/>
              </w:rPr>
              <w:tab/>
            </w:r>
            <w:r w:rsidR="00A354A3" w:rsidDel="008E778E">
              <w:rPr>
                <w:noProof/>
                <w:webHidden/>
              </w:rPr>
              <w:delText>76</w:delText>
            </w:r>
          </w:del>
        </w:p>
        <w:p w14:paraId="4975727E" w14:textId="7BCA1600" w:rsidR="00CB307A" w:rsidDel="008E778E" w:rsidRDefault="00CB307A">
          <w:pPr>
            <w:pStyle w:val="TOC1"/>
            <w:tabs>
              <w:tab w:val="right" w:leader="dot" w:pos="9016"/>
            </w:tabs>
            <w:rPr>
              <w:del w:id="737" w:author="Andrew Instone-Cowie" w:date="2025-05-07T12:10:00Z" w16du:dateUtc="2025-05-07T11:10:00Z"/>
              <w:rFonts w:eastAsiaTheme="minorEastAsia"/>
              <w:noProof/>
              <w:kern w:val="2"/>
              <w:sz w:val="24"/>
              <w:szCs w:val="24"/>
              <w:lang w:eastAsia="en-GB"/>
              <w14:ligatures w14:val="standardContextual"/>
            </w:rPr>
          </w:pPr>
          <w:del w:id="738" w:author="Andrew Instone-Cowie" w:date="2025-05-07T12:10:00Z" w16du:dateUtc="2025-05-07T11:10:00Z">
            <w:r w:rsidRPr="008E778E" w:rsidDel="008E778E">
              <w:rPr>
                <w:noProof/>
                <w:rPrChange w:id="739" w:author="Andrew Instone-Cowie" w:date="2025-05-07T12:10:00Z" w16du:dateUtc="2025-05-07T11:10:00Z">
                  <w:rPr>
                    <w:rStyle w:val="Hyperlink"/>
                    <w:noProof/>
                  </w:rPr>
                </w:rPrChange>
              </w:rPr>
              <w:delText>Interface Module Setup</w:delText>
            </w:r>
            <w:r w:rsidDel="008E778E">
              <w:rPr>
                <w:noProof/>
                <w:webHidden/>
              </w:rPr>
              <w:tab/>
            </w:r>
            <w:r w:rsidR="00A354A3" w:rsidDel="008E778E">
              <w:rPr>
                <w:noProof/>
                <w:webHidden/>
              </w:rPr>
              <w:delText>78</w:delText>
            </w:r>
          </w:del>
        </w:p>
        <w:p w14:paraId="39B61A73" w14:textId="3FCBBC21" w:rsidR="00CB307A" w:rsidDel="008E778E" w:rsidRDefault="00CB307A">
          <w:pPr>
            <w:pStyle w:val="TOC2"/>
            <w:tabs>
              <w:tab w:val="right" w:leader="dot" w:pos="9016"/>
            </w:tabs>
            <w:rPr>
              <w:del w:id="740" w:author="Andrew Instone-Cowie" w:date="2025-05-07T12:10:00Z" w16du:dateUtc="2025-05-07T11:10:00Z"/>
              <w:rFonts w:eastAsiaTheme="minorEastAsia"/>
              <w:noProof/>
              <w:kern w:val="2"/>
              <w:sz w:val="24"/>
              <w:szCs w:val="24"/>
              <w:lang w:eastAsia="en-GB"/>
              <w14:ligatures w14:val="standardContextual"/>
            </w:rPr>
          </w:pPr>
          <w:del w:id="741" w:author="Andrew Instone-Cowie" w:date="2025-05-07T12:10:00Z" w16du:dateUtc="2025-05-07T11:10:00Z">
            <w:r w:rsidRPr="008E778E" w:rsidDel="008E778E">
              <w:rPr>
                <w:noProof/>
                <w:rPrChange w:id="742" w:author="Andrew Instone-Cowie" w:date="2025-05-07T12:10:00Z" w16du:dateUtc="2025-05-07T11:10:00Z">
                  <w:rPr>
                    <w:rStyle w:val="Hyperlink"/>
                    <w:noProof/>
                  </w:rPr>
                </w:rPrChange>
              </w:rPr>
              <w:delText>Connecting to the Interface Module</w:delText>
            </w:r>
            <w:r w:rsidDel="008E778E">
              <w:rPr>
                <w:noProof/>
                <w:webHidden/>
              </w:rPr>
              <w:tab/>
            </w:r>
            <w:r w:rsidR="00A354A3" w:rsidDel="008E778E">
              <w:rPr>
                <w:noProof/>
                <w:webHidden/>
              </w:rPr>
              <w:delText>78</w:delText>
            </w:r>
          </w:del>
        </w:p>
        <w:p w14:paraId="1A217CFB" w14:textId="34656F92" w:rsidR="00CB307A" w:rsidDel="008E778E" w:rsidRDefault="00CB307A">
          <w:pPr>
            <w:pStyle w:val="TOC2"/>
            <w:tabs>
              <w:tab w:val="right" w:leader="dot" w:pos="9016"/>
            </w:tabs>
            <w:rPr>
              <w:del w:id="743" w:author="Andrew Instone-Cowie" w:date="2025-05-07T12:10:00Z" w16du:dateUtc="2025-05-07T11:10:00Z"/>
              <w:rFonts w:eastAsiaTheme="minorEastAsia"/>
              <w:noProof/>
              <w:kern w:val="2"/>
              <w:sz w:val="24"/>
              <w:szCs w:val="24"/>
              <w:lang w:eastAsia="en-GB"/>
              <w14:ligatures w14:val="standardContextual"/>
            </w:rPr>
          </w:pPr>
          <w:del w:id="744" w:author="Andrew Instone-Cowie" w:date="2025-05-07T12:10:00Z" w16du:dateUtc="2025-05-07T11:10:00Z">
            <w:r w:rsidRPr="008E778E" w:rsidDel="008E778E">
              <w:rPr>
                <w:noProof/>
                <w:rPrChange w:id="745" w:author="Andrew Instone-Cowie" w:date="2025-05-07T12:10:00Z" w16du:dateUtc="2025-05-07T11:10:00Z">
                  <w:rPr>
                    <w:rStyle w:val="Hyperlink"/>
                    <w:noProof/>
                  </w:rPr>
                </w:rPrChange>
              </w:rPr>
              <w:delText>Worked Example</w:delText>
            </w:r>
            <w:r w:rsidDel="008E778E">
              <w:rPr>
                <w:noProof/>
                <w:webHidden/>
              </w:rPr>
              <w:tab/>
            </w:r>
            <w:r w:rsidR="00A354A3" w:rsidDel="008E778E">
              <w:rPr>
                <w:noProof/>
                <w:webHidden/>
              </w:rPr>
              <w:delText>79</w:delText>
            </w:r>
          </w:del>
        </w:p>
        <w:p w14:paraId="11C45C70" w14:textId="4458286D" w:rsidR="00CB307A" w:rsidDel="008E778E" w:rsidRDefault="00CB307A">
          <w:pPr>
            <w:pStyle w:val="TOC3"/>
            <w:tabs>
              <w:tab w:val="right" w:leader="dot" w:pos="9016"/>
            </w:tabs>
            <w:rPr>
              <w:del w:id="746" w:author="Andrew Instone-Cowie" w:date="2025-05-07T12:10:00Z" w16du:dateUtc="2025-05-07T11:10:00Z"/>
              <w:noProof/>
              <w:kern w:val="2"/>
              <w:sz w:val="24"/>
              <w:szCs w:val="24"/>
              <w:lang w:val="en-GB" w:eastAsia="en-GB"/>
              <w14:ligatures w14:val="standardContextual"/>
            </w:rPr>
          </w:pPr>
          <w:del w:id="747" w:author="Andrew Instone-Cowie" w:date="2025-05-07T12:10:00Z" w16du:dateUtc="2025-05-07T11:10:00Z">
            <w:r w:rsidRPr="008E778E" w:rsidDel="008E778E">
              <w:rPr>
                <w:noProof/>
                <w:rPrChange w:id="748" w:author="Andrew Instone-Cowie" w:date="2025-05-07T12:10:00Z" w16du:dateUtc="2025-05-07T11:10:00Z">
                  <w:rPr>
                    <w:rStyle w:val="Hyperlink"/>
                    <w:noProof/>
                  </w:rPr>
                </w:rPrChange>
              </w:rPr>
              <w:delText>Sensor Channels</w:delText>
            </w:r>
            <w:r w:rsidDel="008E778E">
              <w:rPr>
                <w:noProof/>
                <w:webHidden/>
              </w:rPr>
              <w:tab/>
            </w:r>
            <w:r w:rsidR="00A354A3" w:rsidDel="008E778E">
              <w:rPr>
                <w:noProof/>
                <w:webHidden/>
              </w:rPr>
              <w:delText>79</w:delText>
            </w:r>
          </w:del>
        </w:p>
        <w:p w14:paraId="351AF175" w14:textId="02468AB3" w:rsidR="00CB307A" w:rsidDel="008E778E" w:rsidRDefault="00CB307A">
          <w:pPr>
            <w:pStyle w:val="TOC3"/>
            <w:tabs>
              <w:tab w:val="right" w:leader="dot" w:pos="9016"/>
            </w:tabs>
            <w:rPr>
              <w:del w:id="749" w:author="Andrew Instone-Cowie" w:date="2025-05-07T12:10:00Z" w16du:dateUtc="2025-05-07T11:10:00Z"/>
              <w:noProof/>
              <w:kern w:val="2"/>
              <w:sz w:val="24"/>
              <w:szCs w:val="24"/>
              <w:lang w:val="en-GB" w:eastAsia="en-GB"/>
              <w14:ligatures w14:val="standardContextual"/>
            </w:rPr>
          </w:pPr>
          <w:del w:id="750" w:author="Andrew Instone-Cowie" w:date="2025-05-07T12:10:00Z" w16du:dateUtc="2025-05-07T11:10:00Z">
            <w:r w:rsidRPr="008E778E" w:rsidDel="008E778E">
              <w:rPr>
                <w:noProof/>
                <w:rPrChange w:id="751" w:author="Andrew Instone-Cowie" w:date="2025-05-07T12:10:00Z" w16du:dateUtc="2025-05-07T11:10:00Z">
                  <w:rPr>
                    <w:rStyle w:val="Hyperlink"/>
                    <w:noProof/>
                  </w:rPr>
                </w:rPrChange>
              </w:rPr>
              <w:delText>Example Installation</w:delText>
            </w:r>
            <w:r w:rsidDel="008E778E">
              <w:rPr>
                <w:noProof/>
                <w:webHidden/>
              </w:rPr>
              <w:tab/>
            </w:r>
            <w:r w:rsidR="00A354A3" w:rsidDel="008E778E">
              <w:rPr>
                <w:noProof/>
                <w:webHidden/>
              </w:rPr>
              <w:delText>81</w:delText>
            </w:r>
          </w:del>
        </w:p>
        <w:p w14:paraId="65ADD4E4" w14:textId="022E466A" w:rsidR="00CB307A" w:rsidDel="008E778E" w:rsidRDefault="00CB307A">
          <w:pPr>
            <w:pStyle w:val="TOC3"/>
            <w:tabs>
              <w:tab w:val="right" w:leader="dot" w:pos="9016"/>
            </w:tabs>
            <w:rPr>
              <w:del w:id="752" w:author="Andrew Instone-Cowie" w:date="2025-05-07T12:10:00Z" w16du:dateUtc="2025-05-07T11:10:00Z"/>
              <w:noProof/>
              <w:kern w:val="2"/>
              <w:sz w:val="24"/>
              <w:szCs w:val="24"/>
              <w:lang w:val="en-GB" w:eastAsia="en-GB"/>
              <w14:ligatures w14:val="standardContextual"/>
            </w:rPr>
          </w:pPr>
          <w:del w:id="753" w:author="Andrew Instone-Cowie" w:date="2025-05-07T12:10:00Z" w16du:dateUtc="2025-05-07T11:10:00Z">
            <w:r w:rsidRPr="008E778E" w:rsidDel="008E778E">
              <w:rPr>
                <w:noProof/>
                <w:rPrChange w:id="754" w:author="Andrew Instone-Cowie" w:date="2025-05-07T12:10:00Z" w16du:dateUtc="2025-05-07T11:10:00Z">
                  <w:rPr>
                    <w:rStyle w:val="Hyperlink"/>
                    <w:noProof/>
                  </w:rPr>
                </w:rPrChange>
              </w:rPr>
              <w:delText>Default Settings</w:delText>
            </w:r>
            <w:r w:rsidDel="008E778E">
              <w:rPr>
                <w:noProof/>
                <w:webHidden/>
              </w:rPr>
              <w:tab/>
            </w:r>
            <w:r w:rsidR="00A354A3" w:rsidDel="008E778E">
              <w:rPr>
                <w:noProof/>
                <w:webHidden/>
              </w:rPr>
              <w:delText>82</w:delText>
            </w:r>
          </w:del>
        </w:p>
        <w:p w14:paraId="58CD224B" w14:textId="1E6FCFF3" w:rsidR="00CB307A" w:rsidDel="008E778E" w:rsidRDefault="00CB307A">
          <w:pPr>
            <w:pStyle w:val="TOC3"/>
            <w:tabs>
              <w:tab w:val="right" w:leader="dot" w:pos="9016"/>
            </w:tabs>
            <w:rPr>
              <w:del w:id="755" w:author="Andrew Instone-Cowie" w:date="2025-05-07T12:10:00Z" w16du:dateUtc="2025-05-07T11:10:00Z"/>
              <w:noProof/>
              <w:kern w:val="2"/>
              <w:sz w:val="24"/>
              <w:szCs w:val="24"/>
              <w:lang w:val="en-GB" w:eastAsia="en-GB"/>
              <w14:ligatures w14:val="standardContextual"/>
            </w:rPr>
          </w:pPr>
          <w:del w:id="756" w:author="Andrew Instone-Cowie" w:date="2025-05-07T12:10:00Z" w16du:dateUtc="2025-05-07T11:10:00Z">
            <w:r w:rsidRPr="008E778E" w:rsidDel="008E778E">
              <w:rPr>
                <w:noProof/>
                <w:rPrChange w:id="757" w:author="Andrew Instone-Cowie" w:date="2025-05-07T12:10:00Z" w16du:dateUtc="2025-05-07T11:10:00Z">
                  <w:rPr>
                    <w:rStyle w:val="Hyperlink"/>
                    <w:noProof/>
                  </w:rPr>
                </w:rPrChange>
              </w:rPr>
              <w:delText>Disable Unused Channels</w:delText>
            </w:r>
            <w:r w:rsidDel="008E778E">
              <w:rPr>
                <w:noProof/>
                <w:webHidden/>
              </w:rPr>
              <w:tab/>
            </w:r>
            <w:r w:rsidR="00A354A3" w:rsidDel="008E778E">
              <w:rPr>
                <w:noProof/>
                <w:webHidden/>
              </w:rPr>
              <w:delText>83</w:delText>
            </w:r>
          </w:del>
        </w:p>
        <w:p w14:paraId="50A96D90" w14:textId="5738DFAF" w:rsidR="00CB307A" w:rsidDel="008E778E" w:rsidRDefault="00CB307A">
          <w:pPr>
            <w:pStyle w:val="TOC3"/>
            <w:tabs>
              <w:tab w:val="right" w:leader="dot" w:pos="9016"/>
            </w:tabs>
            <w:rPr>
              <w:del w:id="758" w:author="Andrew Instone-Cowie" w:date="2025-05-07T12:10:00Z" w16du:dateUtc="2025-05-07T11:10:00Z"/>
              <w:noProof/>
              <w:kern w:val="2"/>
              <w:sz w:val="24"/>
              <w:szCs w:val="24"/>
              <w:lang w:val="en-GB" w:eastAsia="en-GB"/>
              <w14:ligatures w14:val="standardContextual"/>
            </w:rPr>
          </w:pPr>
          <w:del w:id="759" w:author="Andrew Instone-Cowie" w:date="2025-05-07T12:10:00Z" w16du:dateUtc="2025-05-07T11:10:00Z">
            <w:r w:rsidRPr="008E778E" w:rsidDel="008E778E">
              <w:rPr>
                <w:noProof/>
                <w:rPrChange w:id="760" w:author="Andrew Instone-Cowie" w:date="2025-05-07T12:10:00Z" w16du:dateUtc="2025-05-07T11:10:00Z">
                  <w:rPr>
                    <w:rStyle w:val="Hyperlink"/>
                    <w:noProof/>
                  </w:rPr>
                </w:rPrChange>
              </w:rPr>
              <w:delText>Re-Map Channels to Bells</w:delText>
            </w:r>
            <w:r w:rsidDel="008E778E">
              <w:rPr>
                <w:noProof/>
                <w:webHidden/>
              </w:rPr>
              <w:tab/>
            </w:r>
            <w:r w:rsidR="00A354A3" w:rsidDel="008E778E">
              <w:rPr>
                <w:noProof/>
                <w:webHidden/>
              </w:rPr>
              <w:delText>84</w:delText>
            </w:r>
          </w:del>
        </w:p>
        <w:p w14:paraId="0EDD10BF" w14:textId="4DA3D4ED" w:rsidR="00CB307A" w:rsidDel="008E778E" w:rsidRDefault="00CB307A">
          <w:pPr>
            <w:pStyle w:val="TOC3"/>
            <w:tabs>
              <w:tab w:val="right" w:leader="dot" w:pos="9016"/>
            </w:tabs>
            <w:rPr>
              <w:del w:id="761" w:author="Andrew Instone-Cowie" w:date="2025-05-07T12:10:00Z" w16du:dateUtc="2025-05-07T11:10:00Z"/>
              <w:noProof/>
              <w:kern w:val="2"/>
              <w:sz w:val="24"/>
              <w:szCs w:val="24"/>
              <w:lang w:val="en-GB" w:eastAsia="en-GB"/>
              <w14:ligatures w14:val="standardContextual"/>
            </w:rPr>
          </w:pPr>
          <w:del w:id="762" w:author="Andrew Instone-Cowie" w:date="2025-05-07T12:10:00Z" w16du:dateUtc="2025-05-07T11:10:00Z">
            <w:r w:rsidRPr="008E778E" w:rsidDel="008E778E">
              <w:rPr>
                <w:noProof/>
                <w:rPrChange w:id="763" w:author="Andrew Instone-Cowie" w:date="2025-05-07T12:10:00Z" w16du:dateUtc="2025-05-07T11:10:00Z">
                  <w:rPr>
                    <w:rStyle w:val="Hyperlink"/>
                    <w:noProof/>
                  </w:rPr>
                </w:rPrChange>
              </w:rPr>
              <w:delText>Save Settings</w:delText>
            </w:r>
            <w:r w:rsidDel="008E778E">
              <w:rPr>
                <w:noProof/>
                <w:webHidden/>
              </w:rPr>
              <w:tab/>
            </w:r>
            <w:r w:rsidR="00A354A3" w:rsidDel="008E778E">
              <w:rPr>
                <w:noProof/>
                <w:webHidden/>
              </w:rPr>
              <w:delText>85</w:delText>
            </w:r>
          </w:del>
        </w:p>
        <w:p w14:paraId="51D82449" w14:textId="6D1DF650" w:rsidR="00CB307A" w:rsidDel="008E778E" w:rsidRDefault="00CB307A">
          <w:pPr>
            <w:pStyle w:val="TOC1"/>
            <w:tabs>
              <w:tab w:val="right" w:leader="dot" w:pos="9016"/>
            </w:tabs>
            <w:rPr>
              <w:del w:id="764" w:author="Andrew Instone-Cowie" w:date="2025-05-07T12:10:00Z" w16du:dateUtc="2025-05-07T11:10:00Z"/>
              <w:rFonts w:eastAsiaTheme="minorEastAsia"/>
              <w:noProof/>
              <w:kern w:val="2"/>
              <w:sz w:val="24"/>
              <w:szCs w:val="24"/>
              <w:lang w:eastAsia="en-GB"/>
              <w14:ligatures w14:val="standardContextual"/>
            </w:rPr>
          </w:pPr>
          <w:del w:id="765" w:author="Andrew Instone-Cowie" w:date="2025-05-07T12:10:00Z" w16du:dateUtc="2025-05-07T11:10:00Z">
            <w:r w:rsidRPr="008E778E" w:rsidDel="008E778E">
              <w:rPr>
                <w:noProof/>
                <w:rPrChange w:id="766" w:author="Andrew Instone-Cowie" w:date="2025-05-07T12:10:00Z" w16du:dateUtc="2025-05-07T11:10:00Z">
                  <w:rPr>
                    <w:rStyle w:val="Hyperlink"/>
                    <w:noProof/>
                  </w:rPr>
                </w:rPrChange>
              </w:rPr>
              <w:delText>Next Steps</w:delText>
            </w:r>
            <w:r w:rsidDel="008E778E">
              <w:rPr>
                <w:noProof/>
                <w:webHidden/>
              </w:rPr>
              <w:tab/>
            </w:r>
            <w:r w:rsidR="00A354A3" w:rsidDel="008E778E">
              <w:rPr>
                <w:noProof/>
                <w:webHidden/>
              </w:rPr>
              <w:delText>86</w:delText>
            </w:r>
          </w:del>
        </w:p>
        <w:p w14:paraId="6BF4E77F" w14:textId="250A9FB9" w:rsidR="00CB307A" w:rsidDel="008E778E" w:rsidRDefault="00CB307A">
          <w:pPr>
            <w:pStyle w:val="TOC1"/>
            <w:tabs>
              <w:tab w:val="right" w:leader="dot" w:pos="9016"/>
            </w:tabs>
            <w:rPr>
              <w:del w:id="767" w:author="Andrew Instone-Cowie" w:date="2025-05-07T12:10:00Z" w16du:dateUtc="2025-05-07T11:10:00Z"/>
              <w:rFonts w:eastAsiaTheme="minorEastAsia"/>
              <w:noProof/>
              <w:kern w:val="2"/>
              <w:sz w:val="24"/>
              <w:szCs w:val="24"/>
              <w:lang w:eastAsia="en-GB"/>
              <w14:ligatures w14:val="standardContextual"/>
            </w:rPr>
          </w:pPr>
          <w:del w:id="768" w:author="Andrew Instone-Cowie" w:date="2025-05-07T12:10:00Z" w16du:dateUtc="2025-05-07T11:10:00Z">
            <w:r w:rsidRPr="008E778E" w:rsidDel="008E778E">
              <w:rPr>
                <w:noProof/>
                <w:rPrChange w:id="769" w:author="Andrew Instone-Cowie" w:date="2025-05-07T12:10:00Z" w16du:dateUtc="2025-05-07T11:10:00Z">
                  <w:rPr>
                    <w:rStyle w:val="Hyperlink"/>
                    <w:noProof/>
                  </w:rPr>
                </w:rPrChange>
              </w:rPr>
              <w:delText>Licensing &amp; Disclaimers</w:delText>
            </w:r>
            <w:r w:rsidDel="008E778E">
              <w:rPr>
                <w:noProof/>
                <w:webHidden/>
              </w:rPr>
              <w:tab/>
            </w:r>
            <w:r w:rsidR="00A354A3" w:rsidDel="008E778E">
              <w:rPr>
                <w:noProof/>
                <w:webHidden/>
              </w:rPr>
              <w:delText>87</w:delText>
            </w:r>
          </w:del>
        </w:p>
        <w:p w14:paraId="2D61F151" w14:textId="554F72AD" w:rsidR="00CB307A" w:rsidDel="008E778E" w:rsidRDefault="00CB307A">
          <w:pPr>
            <w:pStyle w:val="TOC2"/>
            <w:tabs>
              <w:tab w:val="right" w:leader="dot" w:pos="9016"/>
            </w:tabs>
            <w:rPr>
              <w:del w:id="770" w:author="Andrew Instone-Cowie" w:date="2025-05-07T12:10:00Z" w16du:dateUtc="2025-05-07T11:10:00Z"/>
              <w:rFonts w:eastAsiaTheme="minorEastAsia"/>
              <w:noProof/>
              <w:kern w:val="2"/>
              <w:sz w:val="24"/>
              <w:szCs w:val="24"/>
              <w:lang w:eastAsia="en-GB"/>
              <w14:ligatures w14:val="standardContextual"/>
            </w:rPr>
          </w:pPr>
          <w:del w:id="771" w:author="Andrew Instone-Cowie" w:date="2025-05-07T12:10:00Z" w16du:dateUtc="2025-05-07T11:10:00Z">
            <w:r w:rsidRPr="008E778E" w:rsidDel="008E778E">
              <w:rPr>
                <w:noProof/>
                <w:rPrChange w:id="772" w:author="Andrew Instone-Cowie" w:date="2025-05-07T12:10:00Z" w16du:dateUtc="2025-05-07T11:10:00Z">
                  <w:rPr>
                    <w:rStyle w:val="Hyperlink"/>
                    <w:noProof/>
                  </w:rPr>
                </w:rPrChange>
              </w:rPr>
              <w:delText>Documentation</w:delText>
            </w:r>
            <w:r w:rsidDel="008E778E">
              <w:rPr>
                <w:noProof/>
                <w:webHidden/>
              </w:rPr>
              <w:tab/>
            </w:r>
            <w:r w:rsidR="00A354A3" w:rsidDel="008E778E">
              <w:rPr>
                <w:noProof/>
                <w:webHidden/>
              </w:rPr>
              <w:delText>87</w:delText>
            </w:r>
          </w:del>
        </w:p>
        <w:p w14:paraId="217385C5" w14:textId="1D6140C7" w:rsidR="00CB307A" w:rsidDel="008E778E" w:rsidRDefault="00CB307A">
          <w:pPr>
            <w:pStyle w:val="TOC2"/>
            <w:tabs>
              <w:tab w:val="right" w:leader="dot" w:pos="9016"/>
            </w:tabs>
            <w:rPr>
              <w:del w:id="773" w:author="Andrew Instone-Cowie" w:date="2025-05-07T12:10:00Z" w16du:dateUtc="2025-05-07T11:10:00Z"/>
              <w:rFonts w:eastAsiaTheme="minorEastAsia"/>
              <w:noProof/>
              <w:kern w:val="2"/>
              <w:sz w:val="24"/>
              <w:szCs w:val="24"/>
              <w:lang w:eastAsia="en-GB"/>
              <w14:ligatures w14:val="standardContextual"/>
            </w:rPr>
          </w:pPr>
          <w:del w:id="774" w:author="Andrew Instone-Cowie" w:date="2025-05-07T12:10:00Z" w16du:dateUtc="2025-05-07T11:10:00Z">
            <w:r w:rsidRPr="008E778E" w:rsidDel="008E778E">
              <w:rPr>
                <w:noProof/>
                <w:rPrChange w:id="775" w:author="Andrew Instone-Cowie" w:date="2025-05-07T12:10:00Z" w16du:dateUtc="2025-05-07T11:10:00Z">
                  <w:rPr>
                    <w:rStyle w:val="Hyperlink"/>
                    <w:noProof/>
                  </w:rPr>
                </w:rPrChange>
              </w:rPr>
              <w:delText>Software</w:delText>
            </w:r>
            <w:r w:rsidDel="008E778E">
              <w:rPr>
                <w:noProof/>
                <w:webHidden/>
              </w:rPr>
              <w:tab/>
            </w:r>
            <w:r w:rsidR="00A354A3" w:rsidDel="008E778E">
              <w:rPr>
                <w:noProof/>
                <w:webHidden/>
              </w:rPr>
              <w:delText>87</w:delText>
            </w:r>
          </w:del>
        </w:p>
        <w:p w14:paraId="67DFAC22" w14:textId="03AE9DB9" w:rsidR="00CB307A" w:rsidDel="008E778E" w:rsidRDefault="00CB307A">
          <w:pPr>
            <w:pStyle w:val="TOC1"/>
            <w:tabs>
              <w:tab w:val="right" w:leader="dot" w:pos="9016"/>
            </w:tabs>
            <w:rPr>
              <w:del w:id="776" w:author="Andrew Instone-Cowie" w:date="2025-05-07T12:10:00Z" w16du:dateUtc="2025-05-07T11:10:00Z"/>
              <w:rFonts w:eastAsiaTheme="minorEastAsia"/>
              <w:noProof/>
              <w:kern w:val="2"/>
              <w:sz w:val="24"/>
              <w:szCs w:val="24"/>
              <w:lang w:eastAsia="en-GB"/>
              <w14:ligatures w14:val="standardContextual"/>
            </w:rPr>
          </w:pPr>
          <w:del w:id="777" w:author="Andrew Instone-Cowie" w:date="2025-05-07T12:10:00Z" w16du:dateUtc="2025-05-07T11:10:00Z">
            <w:r w:rsidRPr="008E778E" w:rsidDel="008E778E">
              <w:rPr>
                <w:noProof/>
                <w:rPrChange w:id="778" w:author="Andrew Instone-Cowie" w:date="2025-05-07T12:10:00Z" w16du:dateUtc="2025-05-07T11:10:00Z">
                  <w:rPr>
                    <w:rStyle w:val="Hyperlink"/>
                    <w:noProof/>
                  </w:rPr>
                </w:rPrChange>
              </w:rPr>
              <w:delText>Acknowledgements</w:delText>
            </w:r>
            <w:r w:rsidDel="008E778E">
              <w:rPr>
                <w:noProof/>
                <w:webHidden/>
              </w:rPr>
              <w:tab/>
            </w:r>
            <w:r w:rsidR="00A354A3" w:rsidDel="008E778E">
              <w:rPr>
                <w:noProof/>
                <w:webHidden/>
              </w:rPr>
              <w:delText>88</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779" w:name="_Toc197512271"/>
      <w:r>
        <w:lastRenderedPageBreak/>
        <w:t>I</w:t>
      </w:r>
      <w:r w:rsidR="00E35852">
        <w:t>ndex</w:t>
      </w:r>
      <w:r w:rsidR="003A3D10">
        <w:t xml:space="preserve"> of Figures</w:t>
      </w:r>
      <w:bookmarkEnd w:id="779"/>
    </w:p>
    <w:p w14:paraId="21C55B43" w14:textId="31467A34" w:rsidR="008E778E" w:rsidRDefault="003A3D10" w:rsidP="008E778E">
      <w:pPr>
        <w:pStyle w:val="TableofFigures"/>
        <w:tabs>
          <w:tab w:val="right" w:leader="dot" w:pos="9016"/>
        </w:tabs>
        <w:spacing w:after="120"/>
        <w:rPr>
          <w:ins w:id="780" w:author="Andrew Instone-Cowie" w:date="2025-05-07T12:11:00Z" w16du:dateUtc="2025-05-07T11:11:00Z"/>
          <w:rFonts w:eastAsiaTheme="minorEastAsia"/>
          <w:noProof/>
          <w:kern w:val="2"/>
          <w:sz w:val="24"/>
          <w:szCs w:val="24"/>
          <w:lang w:eastAsia="en-GB"/>
          <w14:ligatures w14:val="standardContextual"/>
        </w:rPr>
        <w:pPrChange w:id="781" w:author="Andrew Instone-Cowie" w:date="2025-05-07T12:12:00Z" w16du:dateUtc="2025-05-07T11:12: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782" w:author="Andrew Instone-Cowie" w:date="2025-05-07T12:11:00Z" w16du:dateUtc="2025-05-07T11:11:00Z">
        <w:r w:rsidR="008E778E" w:rsidRPr="002129BC">
          <w:rPr>
            <w:rStyle w:val="Hyperlink"/>
            <w:noProof/>
          </w:rPr>
          <w:fldChar w:fldCharType="begin"/>
        </w:r>
        <w:r w:rsidR="008E778E" w:rsidRPr="002129BC">
          <w:rPr>
            <w:rStyle w:val="Hyperlink"/>
            <w:noProof/>
          </w:rPr>
          <w:instrText xml:space="preserve"> </w:instrText>
        </w:r>
        <w:r w:rsidR="008E778E">
          <w:rPr>
            <w:noProof/>
          </w:rPr>
          <w:instrText>HYPERLINK \l "_Toc197512368"</w:instrText>
        </w:r>
        <w:r w:rsidR="008E778E" w:rsidRPr="002129BC">
          <w:rPr>
            <w:rStyle w:val="Hyperlink"/>
            <w:noProof/>
          </w:rPr>
          <w:instrText xml:space="preserve"> </w:instrText>
        </w:r>
        <w:r w:rsidR="008E778E" w:rsidRPr="002129BC">
          <w:rPr>
            <w:rStyle w:val="Hyperlink"/>
            <w:noProof/>
          </w:rPr>
        </w:r>
        <w:r w:rsidR="008E778E" w:rsidRPr="002129BC">
          <w:rPr>
            <w:rStyle w:val="Hyperlink"/>
            <w:noProof/>
          </w:rPr>
          <w:fldChar w:fldCharType="separate"/>
        </w:r>
        <w:r w:rsidR="008E778E" w:rsidRPr="002129BC">
          <w:rPr>
            <w:rStyle w:val="Hyperlink"/>
            <w:noProof/>
          </w:rPr>
          <w:t>Figure 1 – Documentation Map</w:t>
        </w:r>
        <w:r w:rsidR="008E778E">
          <w:rPr>
            <w:noProof/>
            <w:webHidden/>
          </w:rPr>
          <w:tab/>
        </w:r>
        <w:r w:rsidR="008E778E">
          <w:rPr>
            <w:noProof/>
            <w:webHidden/>
          </w:rPr>
          <w:fldChar w:fldCharType="begin"/>
        </w:r>
        <w:r w:rsidR="008E778E">
          <w:rPr>
            <w:noProof/>
            <w:webHidden/>
          </w:rPr>
          <w:instrText xml:space="preserve"> PAGEREF _Toc197512368 \h </w:instrText>
        </w:r>
        <w:r w:rsidR="008E778E">
          <w:rPr>
            <w:noProof/>
            <w:webHidden/>
          </w:rPr>
        </w:r>
      </w:ins>
      <w:r w:rsidR="008E778E">
        <w:rPr>
          <w:noProof/>
          <w:webHidden/>
        </w:rPr>
        <w:fldChar w:fldCharType="separate"/>
      </w:r>
      <w:ins w:id="783" w:author="Andrew Instone-Cowie" w:date="2025-05-07T12:16:00Z" w16du:dateUtc="2025-05-07T11:16:00Z">
        <w:r w:rsidR="00424FD2">
          <w:rPr>
            <w:noProof/>
            <w:webHidden/>
          </w:rPr>
          <w:t>11</w:t>
        </w:r>
      </w:ins>
      <w:ins w:id="784" w:author="Andrew Instone-Cowie" w:date="2025-05-07T12:11:00Z" w16du:dateUtc="2025-05-07T11:11:00Z">
        <w:r w:rsidR="008E778E">
          <w:rPr>
            <w:noProof/>
            <w:webHidden/>
          </w:rPr>
          <w:fldChar w:fldCharType="end"/>
        </w:r>
        <w:r w:rsidR="008E778E" w:rsidRPr="002129BC">
          <w:rPr>
            <w:rStyle w:val="Hyperlink"/>
            <w:noProof/>
          </w:rPr>
          <w:fldChar w:fldCharType="end"/>
        </w:r>
      </w:ins>
    </w:p>
    <w:p w14:paraId="2B4AEE76" w14:textId="3BCACAC2" w:rsidR="008E778E" w:rsidRDefault="008E778E" w:rsidP="008E778E">
      <w:pPr>
        <w:pStyle w:val="TableofFigures"/>
        <w:tabs>
          <w:tab w:val="right" w:leader="dot" w:pos="9016"/>
        </w:tabs>
        <w:spacing w:after="120"/>
        <w:rPr>
          <w:ins w:id="785" w:author="Andrew Instone-Cowie" w:date="2025-05-07T12:11:00Z" w16du:dateUtc="2025-05-07T11:11:00Z"/>
          <w:rFonts w:eastAsiaTheme="minorEastAsia"/>
          <w:noProof/>
          <w:kern w:val="2"/>
          <w:sz w:val="24"/>
          <w:szCs w:val="24"/>
          <w:lang w:eastAsia="en-GB"/>
          <w14:ligatures w14:val="standardContextual"/>
        </w:rPr>
        <w:pPrChange w:id="786" w:author="Andrew Instone-Cowie" w:date="2025-05-07T12:12:00Z" w16du:dateUtc="2025-05-07T11:12:00Z">
          <w:pPr>
            <w:pStyle w:val="TableofFigures"/>
            <w:tabs>
              <w:tab w:val="right" w:leader="dot" w:pos="9016"/>
            </w:tabs>
          </w:pPr>
        </w:pPrChange>
      </w:pPr>
      <w:ins w:id="78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"_Toc197512369"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 – Simulator General Arrangement</w:t>
        </w:r>
        <w:r>
          <w:rPr>
            <w:noProof/>
            <w:webHidden/>
          </w:rPr>
          <w:tab/>
        </w:r>
        <w:r>
          <w:rPr>
            <w:noProof/>
            <w:webHidden/>
          </w:rPr>
          <w:fldChar w:fldCharType="begin"/>
        </w:r>
        <w:r>
          <w:rPr>
            <w:noProof/>
            <w:webHidden/>
          </w:rPr>
          <w:instrText xml:space="preserve"> PAGEREF _Toc197512369 \h </w:instrText>
        </w:r>
        <w:r>
          <w:rPr>
            <w:noProof/>
            <w:webHidden/>
          </w:rPr>
        </w:r>
      </w:ins>
      <w:r>
        <w:rPr>
          <w:noProof/>
          <w:webHidden/>
        </w:rPr>
        <w:fldChar w:fldCharType="separate"/>
      </w:r>
      <w:ins w:id="788" w:author="Andrew Instone-Cowie" w:date="2025-05-07T12:16:00Z" w16du:dateUtc="2025-05-07T11:16:00Z">
        <w:r w:rsidR="00424FD2">
          <w:rPr>
            <w:noProof/>
            <w:webHidden/>
          </w:rPr>
          <w:t>13</w:t>
        </w:r>
      </w:ins>
      <w:ins w:id="789" w:author="Andrew Instone-Cowie" w:date="2025-05-07T12:11:00Z" w16du:dateUtc="2025-05-07T11:11:00Z">
        <w:r>
          <w:rPr>
            <w:noProof/>
            <w:webHidden/>
          </w:rPr>
          <w:fldChar w:fldCharType="end"/>
        </w:r>
        <w:r w:rsidRPr="002129BC">
          <w:rPr>
            <w:rStyle w:val="Hyperlink"/>
            <w:noProof/>
          </w:rPr>
          <w:fldChar w:fldCharType="end"/>
        </w:r>
      </w:ins>
    </w:p>
    <w:p w14:paraId="74AAE587" w14:textId="128541CA" w:rsidR="008E778E" w:rsidRDefault="008E778E" w:rsidP="008E778E">
      <w:pPr>
        <w:pStyle w:val="TableofFigures"/>
        <w:tabs>
          <w:tab w:val="right" w:leader="dot" w:pos="9016"/>
        </w:tabs>
        <w:spacing w:after="120"/>
        <w:rPr>
          <w:ins w:id="790" w:author="Andrew Instone-Cowie" w:date="2025-05-07T12:11:00Z" w16du:dateUtc="2025-05-07T11:11:00Z"/>
          <w:rFonts w:eastAsiaTheme="minorEastAsia"/>
          <w:noProof/>
          <w:kern w:val="2"/>
          <w:sz w:val="24"/>
          <w:szCs w:val="24"/>
          <w:lang w:eastAsia="en-GB"/>
          <w14:ligatures w14:val="standardContextual"/>
        </w:rPr>
        <w:pPrChange w:id="791" w:author="Andrew Instone-Cowie" w:date="2025-05-07T12:12:00Z" w16du:dateUtc="2025-05-07T11:12:00Z">
          <w:pPr>
            <w:pStyle w:val="TableofFigures"/>
            <w:tabs>
              <w:tab w:val="right" w:leader="dot" w:pos="9016"/>
            </w:tabs>
          </w:pPr>
        </w:pPrChange>
      </w:pPr>
      <w:ins w:id="79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 – PCB Panels of Sensor Boards</w:t>
        </w:r>
        <w:r>
          <w:rPr>
            <w:noProof/>
            <w:webHidden/>
          </w:rPr>
          <w:tab/>
        </w:r>
        <w:r>
          <w:rPr>
            <w:noProof/>
            <w:webHidden/>
          </w:rPr>
          <w:fldChar w:fldCharType="begin"/>
        </w:r>
        <w:r>
          <w:rPr>
            <w:noProof/>
            <w:webHidden/>
          </w:rPr>
          <w:instrText xml:space="preserve"> PAGEREF _Toc197512370 \h </w:instrText>
        </w:r>
        <w:r>
          <w:rPr>
            <w:noProof/>
            <w:webHidden/>
          </w:rPr>
        </w:r>
      </w:ins>
      <w:r>
        <w:rPr>
          <w:noProof/>
          <w:webHidden/>
        </w:rPr>
        <w:fldChar w:fldCharType="separate"/>
      </w:r>
      <w:ins w:id="793" w:author="Andrew Instone-Cowie" w:date="2025-05-07T12:16:00Z" w16du:dateUtc="2025-05-07T11:16:00Z">
        <w:r w:rsidR="00424FD2">
          <w:rPr>
            <w:noProof/>
            <w:webHidden/>
          </w:rPr>
          <w:t>15</w:t>
        </w:r>
      </w:ins>
      <w:ins w:id="794" w:author="Andrew Instone-Cowie" w:date="2025-05-07T12:11:00Z" w16du:dateUtc="2025-05-07T11:11:00Z">
        <w:r>
          <w:rPr>
            <w:noProof/>
            <w:webHidden/>
          </w:rPr>
          <w:fldChar w:fldCharType="end"/>
        </w:r>
        <w:r w:rsidRPr="002129BC">
          <w:rPr>
            <w:rStyle w:val="Hyperlink"/>
            <w:noProof/>
          </w:rPr>
          <w:fldChar w:fldCharType="end"/>
        </w:r>
      </w:ins>
    </w:p>
    <w:p w14:paraId="5B3462E1" w14:textId="46B25986" w:rsidR="008E778E" w:rsidRDefault="008E778E" w:rsidP="008E778E">
      <w:pPr>
        <w:pStyle w:val="TableofFigures"/>
        <w:tabs>
          <w:tab w:val="right" w:leader="dot" w:pos="9016"/>
        </w:tabs>
        <w:spacing w:after="120"/>
        <w:rPr>
          <w:ins w:id="795" w:author="Andrew Instone-Cowie" w:date="2025-05-07T12:11:00Z" w16du:dateUtc="2025-05-07T11:11:00Z"/>
          <w:rFonts w:eastAsiaTheme="minorEastAsia"/>
          <w:noProof/>
          <w:kern w:val="2"/>
          <w:sz w:val="24"/>
          <w:szCs w:val="24"/>
          <w:lang w:eastAsia="en-GB"/>
          <w14:ligatures w14:val="standardContextual"/>
        </w:rPr>
        <w:pPrChange w:id="796" w:author="Andrew Instone-Cowie" w:date="2025-05-07T12:12:00Z" w16du:dateUtc="2025-05-07T11:12:00Z">
          <w:pPr>
            <w:pStyle w:val="TableofFigures"/>
            <w:tabs>
              <w:tab w:val="right" w:leader="dot" w:pos="9016"/>
            </w:tabs>
          </w:pPr>
        </w:pPrChange>
      </w:pPr>
      <w:ins w:id="79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 – JLCPCB Upload Box</w:t>
        </w:r>
        <w:r>
          <w:rPr>
            <w:noProof/>
            <w:webHidden/>
          </w:rPr>
          <w:tab/>
        </w:r>
        <w:r>
          <w:rPr>
            <w:noProof/>
            <w:webHidden/>
          </w:rPr>
          <w:fldChar w:fldCharType="begin"/>
        </w:r>
        <w:r>
          <w:rPr>
            <w:noProof/>
            <w:webHidden/>
          </w:rPr>
          <w:instrText xml:space="preserve"> PAGEREF _Toc197512371 \h </w:instrText>
        </w:r>
        <w:r>
          <w:rPr>
            <w:noProof/>
            <w:webHidden/>
          </w:rPr>
        </w:r>
      </w:ins>
      <w:r>
        <w:rPr>
          <w:noProof/>
          <w:webHidden/>
        </w:rPr>
        <w:fldChar w:fldCharType="separate"/>
      </w:r>
      <w:ins w:id="798" w:author="Andrew Instone-Cowie" w:date="2025-05-07T12:16:00Z" w16du:dateUtc="2025-05-07T11:16:00Z">
        <w:r w:rsidR="00424FD2">
          <w:rPr>
            <w:noProof/>
            <w:webHidden/>
          </w:rPr>
          <w:t>16</w:t>
        </w:r>
      </w:ins>
      <w:ins w:id="799" w:author="Andrew Instone-Cowie" w:date="2025-05-07T12:11:00Z" w16du:dateUtc="2025-05-07T11:11:00Z">
        <w:r>
          <w:rPr>
            <w:noProof/>
            <w:webHidden/>
          </w:rPr>
          <w:fldChar w:fldCharType="end"/>
        </w:r>
        <w:r w:rsidRPr="002129BC">
          <w:rPr>
            <w:rStyle w:val="Hyperlink"/>
            <w:noProof/>
          </w:rPr>
          <w:fldChar w:fldCharType="end"/>
        </w:r>
      </w:ins>
    </w:p>
    <w:p w14:paraId="03C22EE1" w14:textId="6D0E63A9" w:rsidR="008E778E" w:rsidRDefault="008E778E" w:rsidP="008E778E">
      <w:pPr>
        <w:pStyle w:val="TableofFigures"/>
        <w:tabs>
          <w:tab w:val="right" w:leader="dot" w:pos="9016"/>
        </w:tabs>
        <w:spacing w:after="120"/>
        <w:rPr>
          <w:ins w:id="800" w:author="Andrew Instone-Cowie" w:date="2025-05-07T12:11:00Z" w16du:dateUtc="2025-05-07T11:11:00Z"/>
          <w:rFonts w:eastAsiaTheme="minorEastAsia"/>
          <w:noProof/>
          <w:kern w:val="2"/>
          <w:sz w:val="24"/>
          <w:szCs w:val="24"/>
          <w:lang w:eastAsia="en-GB"/>
          <w14:ligatures w14:val="standardContextual"/>
        </w:rPr>
        <w:pPrChange w:id="801" w:author="Andrew Instone-Cowie" w:date="2025-05-07T12:12:00Z" w16du:dateUtc="2025-05-07T11:12:00Z">
          <w:pPr>
            <w:pStyle w:val="TableofFigures"/>
            <w:tabs>
              <w:tab w:val="right" w:leader="dot" w:pos="9016"/>
            </w:tabs>
          </w:pPr>
        </w:pPrChange>
      </w:pPr>
      <w:ins w:id="80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 – JLCPCB File Uploaded</w:t>
        </w:r>
        <w:r>
          <w:rPr>
            <w:noProof/>
            <w:webHidden/>
          </w:rPr>
          <w:tab/>
        </w:r>
        <w:r>
          <w:rPr>
            <w:noProof/>
            <w:webHidden/>
          </w:rPr>
          <w:fldChar w:fldCharType="begin"/>
        </w:r>
        <w:r>
          <w:rPr>
            <w:noProof/>
            <w:webHidden/>
          </w:rPr>
          <w:instrText xml:space="preserve"> PAGEREF _Toc197512372 \h </w:instrText>
        </w:r>
        <w:r>
          <w:rPr>
            <w:noProof/>
            <w:webHidden/>
          </w:rPr>
        </w:r>
      </w:ins>
      <w:r>
        <w:rPr>
          <w:noProof/>
          <w:webHidden/>
        </w:rPr>
        <w:fldChar w:fldCharType="separate"/>
      </w:r>
      <w:ins w:id="803" w:author="Andrew Instone-Cowie" w:date="2025-05-07T12:16:00Z" w16du:dateUtc="2025-05-07T11:16:00Z">
        <w:r w:rsidR="00424FD2">
          <w:rPr>
            <w:noProof/>
            <w:webHidden/>
          </w:rPr>
          <w:t>16</w:t>
        </w:r>
      </w:ins>
      <w:ins w:id="804" w:author="Andrew Instone-Cowie" w:date="2025-05-07T12:11:00Z" w16du:dateUtc="2025-05-07T11:11:00Z">
        <w:r>
          <w:rPr>
            <w:noProof/>
            <w:webHidden/>
          </w:rPr>
          <w:fldChar w:fldCharType="end"/>
        </w:r>
        <w:r w:rsidRPr="002129BC">
          <w:rPr>
            <w:rStyle w:val="Hyperlink"/>
            <w:noProof/>
          </w:rPr>
          <w:fldChar w:fldCharType="end"/>
        </w:r>
      </w:ins>
    </w:p>
    <w:p w14:paraId="4B8D18BF" w14:textId="41FBC167" w:rsidR="008E778E" w:rsidRDefault="008E778E" w:rsidP="008E778E">
      <w:pPr>
        <w:pStyle w:val="TableofFigures"/>
        <w:tabs>
          <w:tab w:val="right" w:leader="dot" w:pos="9016"/>
        </w:tabs>
        <w:spacing w:after="120"/>
        <w:rPr>
          <w:ins w:id="805" w:author="Andrew Instone-Cowie" w:date="2025-05-07T12:11:00Z" w16du:dateUtc="2025-05-07T11:11:00Z"/>
          <w:rFonts w:eastAsiaTheme="minorEastAsia"/>
          <w:noProof/>
          <w:kern w:val="2"/>
          <w:sz w:val="24"/>
          <w:szCs w:val="24"/>
          <w:lang w:eastAsia="en-GB"/>
          <w14:ligatures w14:val="standardContextual"/>
        </w:rPr>
        <w:pPrChange w:id="806" w:author="Andrew Instone-Cowie" w:date="2025-05-07T12:12:00Z" w16du:dateUtc="2025-05-07T11:12:00Z">
          <w:pPr>
            <w:pStyle w:val="TableofFigures"/>
            <w:tabs>
              <w:tab w:val="right" w:leader="dot" w:pos="9016"/>
            </w:tabs>
          </w:pPr>
        </w:pPrChange>
      </w:pPr>
      <w:ins w:id="80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 – JLCPCB Gerber Viewer</w:t>
        </w:r>
        <w:r>
          <w:rPr>
            <w:noProof/>
            <w:webHidden/>
          </w:rPr>
          <w:tab/>
        </w:r>
        <w:r>
          <w:rPr>
            <w:noProof/>
            <w:webHidden/>
          </w:rPr>
          <w:fldChar w:fldCharType="begin"/>
        </w:r>
        <w:r>
          <w:rPr>
            <w:noProof/>
            <w:webHidden/>
          </w:rPr>
          <w:instrText xml:space="preserve"> PAGEREF _Toc197512373 \h </w:instrText>
        </w:r>
        <w:r>
          <w:rPr>
            <w:noProof/>
            <w:webHidden/>
          </w:rPr>
        </w:r>
      </w:ins>
      <w:r>
        <w:rPr>
          <w:noProof/>
          <w:webHidden/>
        </w:rPr>
        <w:fldChar w:fldCharType="separate"/>
      </w:r>
      <w:ins w:id="808" w:author="Andrew Instone-Cowie" w:date="2025-05-07T12:16:00Z" w16du:dateUtc="2025-05-07T11:16:00Z">
        <w:r w:rsidR="00424FD2">
          <w:rPr>
            <w:noProof/>
            <w:webHidden/>
          </w:rPr>
          <w:t>16</w:t>
        </w:r>
      </w:ins>
      <w:ins w:id="809" w:author="Andrew Instone-Cowie" w:date="2025-05-07T12:11:00Z" w16du:dateUtc="2025-05-07T11:11:00Z">
        <w:r>
          <w:rPr>
            <w:noProof/>
            <w:webHidden/>
          </w:rPr>
          <w:fldChar w:fldCharType="end"/>
        </w:r>
        <w:r w:rsidRPr="002129BC">
          <w:rPr>
            <w:rStyle w:val="Hyperlink"/>
            <w:noProof/>
          </w:rPr>
          <w:fldChar w:fldCharType="end"/>
        </w:r>
      </w:ins>
    </w:p>
    <w:p w14:paraId="7EFB3B43" w14:textId="5143F031" w:rsidR="008E778E" w:rsidRDefault="008E778E" w:rsidP="008E778E">
      <w:pPr>
        <w:pStyle w:val="TableofFigures"/>
        <w:tabs>
          <w:tab w:val="right" w:leader="dot" w:pos="9016"/>
        </w:tabs>
        <w:spacing w:after="120"/>
        <w:rPr>
          <w:ins w:id="810" w:author="Andrew Instone-Cowie" w:date="2025-05-07T12:11:00Z" w16du:dateUtc="2025-05-07T11:11:00Z"/>
          <w:rFonts w:eastAsiaTheme="minorEastAsia"/>
          <w:noProof/>
          <w:kern w:val="2"/>
          <w:sz w:val="24"/>
          <w:szCs w:val="24"/>
          <w:lang w:eastAsia="en-GB"/>
          <w14:ligatures w14:val="standardContextual"/>
        </w:rPr>
        <w:pPrChange w:id="811" w:author="Andrew Instone-Cowie" w:date="2025-05-07T12:12:00Z" w16du:dateUtc="2025-05-07T11:12:00Z">
          <w:pPr>
            <w:pStyle w:val="TableofFigures"/>
            <w:tabs>
              <w:tab w:val="right" w:leader="dot" w:pos="9016"/>
            </w:tabs>
          </w:pPr>
        </w:pPrChange>
      </w:pPr>
      <w:ins w:id="81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 – JLCPCB Completed Order Form</w:t>
        </w:r>
        <w:r>
          <w:rPr>
            <w:noProof/>
            <w:webHidden/>
          </w:rPr>
          <w:tab/>
        </w:r>
        <w:r>
          <w:rPr>
            <w:noProof/>
            <w:webHidden/>
          </w:rPr>
          <w:fldChar w:fldCharType="begin"/>
        </w:r>
        <w:r>
          <w:rPr>
            <w:noProof/>
            <w:webHidden/>
          </w:rPr>
          <w:instrText xml:space="preserve"> PAGEREF _Toc197512374 \h </w:instrText>
        </w:r>
        <w:r>
          <w:rPr>
            <w:noProof/>
            <w:webHidden/>
          </w:rPr>
        </w:r>
      </w:ins>
      <w:r>
        <w:rPr>
          <w:noProof/>
          <w:webHidden/>
        </w:rPr>
        <w:fldChar w:fldCharType="separate"/>
      </w:r>
      <w:ins w:id="813" w:author="Andrew Instone-Cowie" w:date="2025-05-07T12:16:00Z" w16du:dateUtc="2025-05-07T11:16:00Z">
        <w:r w:rsidR="00424FD2">
          <w:rPr>
            <w:noProof/>
            <w:webHidden/>
          </w:rPr>
          <w:t>18</w:t>
        </w:r>
      </w:ins>
      <w:ins w:id="814" w:author="Andrew Instone-Cowie" w:date="2025-05-07T12:11:00Z" w16du:dateUtc="2025-05-07T11:11:00Z">
        <w:r>
          <w:rPr>
            <w:noProof/>
            <w:webHidden/>
          </w:rPr>
          <w:fldChar w:fldCharType="end"/>
        </w:r>
        <w:r w:rsidRPr="002129BC">
          <w:rPr>
            <w:rStyle w:val="Hyperlink"/>
            <w:noProof/>
          </w:rPr>
          <w:fldChar w:fldCharType="end"/>
        </w:r>
      </w:ins>
    </w:p>
    <w:p w14:paraId="071D7E6B" w14:textId="79A44717" w:rsidR="008E778E" w:rsidRDefault="008E778E" w:rsidP="008E778E">
      <w:pPr>
        <w:pStyle w:val="TableofFigures"/>
        <w:tabs>
          <w:tab w:val="right" w:leader="dot" w:pos="9016"/>
        </w:tabs>
        <w:spacing w:after="120"/>
        <w:rPr>
          <w:ins w:id="815" w:author="Andrew Instone-Cowie" w:date="2025-05-07T12:11:00Z" w16du:dateUtc="2025-05-07T11:11:00Z"/>
          <w:rFonts w:eastAsiaTheme="minorEastAsia"/>
          <w:noProof/>
          <w:kern w:val="2"/>
          <w:sz w:val="24"/>
          <w:szCs w:val="24"/>
          <w:lang w:eastAsia="en-GB"/>
          <w14:ligatures w14:val="standardContextual"/>
        </w:rPr>
        <w:pPrChange w:id="816" w:author="Andrew Instone-Cowie" w:date="2025-05-07T12:12:00Z" w16du:dateUtc="2025-05-07T11:12:00Z">
          <w:pPr>
            <w:pStyle w:val="TableofFigures"/>
            <w:tabs>
              <w:tab w:val="right" w:leader="dot" w:pos="9016"/>
            </w:tabs>
          </w:pPr>
        </w:pPrChange>
      </w:pPr>
      <w:ins w:id="81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8 – Voltage Regulator Orientation</w:t>
        </w:r>
        <w:r>
          <w:rPr>
            <w:noProof/>
            <w:webHidden/>
          </w:rPr>
          <w:tab/>
        </w:r>
        <w:r>
          <w:rPr>
            <w:noProof/>
            <w:webHidden/>
          </w:rPr>
          <w:fldChar w:fldCharType="begin"/>
        </w:r>
        <w:r>
          <w:rPr>
            <w:noProof/>
            <w:webHidden/>
          </w:rPr>
          <w:instrText xml:space="preserve"> PAGEREF _Toc197512375 \h </w:instrText>
        </w:r>
        <w:r>
          <w:rPr>
            <w:noProof/>
            <w:webHidden/>
          </w:rPr>
        </w:r>
      </w:ins>
      <w:r>
        <w:rPr>
          <w:noProof/>
          <w:webHidden/>
        </w:rPr>
        <w:fldChar w:fldCharType="separate"/>
      </w:r>
      <w:ins w:id="818" w:author="Andrew Instone-Cowie" w:date="2025-05-07T12:16:00Z" w16du:dateUtc="2025-05-07T11:16:00Z">
        <w:r w:rsidR="00424FD2">
          <w:rPr>
            <w:noProof/>
            <w:webHidden/>
          </w:rPr>
          <w:t>20</w:t>
        </w:r>
      </w:ins>
      <w:ins w:id="819" w:author="Andrew Instone-Cowie" w:date="2025-05-07T12:11:00Z" w16du:dateUtc="2025-05-07T11:11:00Z">
        <w:r>
          <w:rPr>
            <w:noProof/>
            <w:webHidden/>
          </w:rPr>
          <w:fldChar w:fldCharType="end"/>
        </w:r>
        <w:r w:rsidRPr="002129BC">
          <w:rPr>
            <w:rStyle w:val="Hyperlink"/>
            <w:noProof/>
          </w:rPr>
          <w:fldChar w:fldCharType="end"/>
        </w:r>
      </w:ins>
    </w:p>
    <w:p w14:paraId="118772C4" w14:textId="21270E76" w:rsidR="008E778E" w:rsidRDefault="008E778E" w:rsidP="008E778E">
      <w:pPr>
        <w:pStyle w:val="TableofFigures"/>
        <w:tabs>
          <w:tab w:val="right" w:leader="dot" w:pos="9016"/>
        </w:tabs>
        <w:spacing w:after="120"/>
        <w:rPr>
          <w:ins w:id="820" w:author="Andrew Instone-Cowie" w:date="2025-05-07T12:11:00Z" w16du:dateUtc="2025-05-07T11:11:00Z"/>
          <w:rFonts w:eastAsiaTheme="minorEastAsia"/>
          <w:noProof/>
          <w:kern w:val="2"/>
          <w:sz w:val="24"/>
          <w:szCs w:val="24"/>
          <w:lang w:eastAsia="en-GB"/>
          <w14:ligatures w14:val="standardContextual"/>
        </w:rPr>
        <w:pPrChange w:id="821" w:author="Andrew Instone-Cowie" w:date="2025-05-07T12:12:00Z" w16du:dateUtc="2025-05-07T11:12:00Z">
          <w:pPr>
            <w:pStyle w:val="TableofFigures"/>
            <w:tabs>
              <w:tab w:val="right" w:leader="dot" w:pos="9016"/>
            </w:tabs>
          </w:pPr>
        </w:pPrChange>
      </w:pPr>
      <w:ins w:id="82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9 – Diode Orientation</w:t>
        </w:r>
        <w:r>
          <w:rPr>
            <w:noProof/>
            <w:webHidden/>
          </w:rPr>
          <w:tab/>
        </w:r>
        <w:r>
          <w:rPr>
            <w:noProof/>
            <w:webHidden/>
          </w:rPr>
          <w:fldChar w:fldCharType="begin"/>
        </w:r>
        <w:r>
          <w:rPr>
            <w:noProof/>
            <w:webHidden/>
          </w:rPr>
          <w:instrText xml:space="preserve"> PAGEREF _Toc197512376 \h </w:instrText>
        </w:r>
        <w:r>
          <w:rPr>
            <w:noProof/>
            <w:webHidden/>
          </w:rPr>
        </w:r>
      </w:ins>
      <w:r>
        <w:rPr>
          <w:noProof/>
          <w:webHidden/>
        </w:rPr>
        <w:fldChar w:fldCharType="separate"/>
      </w:r>
      <w:ins w:id="823" w:author="Andrew Instone-Cowie" w:date="2025-05-07T12:16:00Z" w16du:dateUtc="2025-05-07T11:16:00Z">
        <w:r w:rsidR="00424FD2">
          <w:rPr>
            <w:noProof/>
            <w:webHidden/>
          </w:rPr>
          <w:t>21</w:t>
        </w:r>
      </w:ins>
      <w:ins w:id="824" w:author="Andrew Instone-Cowie" w:date="2025-05-07T12:11:00Z" w16du:dateUtc="2025-05-07T11:11:00Z">
        <w:r>
          <w:rPr>
            <w:noProof/>
            <w:webHidden/>
          </w:rPr>
          <w:fldChar w:fldCharType="end"/>
        </w:r>
        <w:r w:rsidRPr="002129BC">
          <w:rPr>
            <w:rStyle w:val="Hyperlink"/>
            <w:noProof/>
          </w:rPr>
          <w:fldChar w:fldCharType="end"/>
        </w:r>
      </w:ins>
    </w:p>
    <w:p w14:paraId="144A7CE8" w14:textId="49C61613" w:rsidR="008E778E" w:rsidRDefault="008E778E" w:rsidP="008E778E">
      <w:pPr>
        <w:pStyle w:val="TableofFigures"/>
        <w:tabs>
          <w:tab w:val="right" w:leader="dot" w:pos="9016"/>
        </w:tabs>
        <w:spacing w:after="120"/>
        <w:rPr>
          <w:ins w:id="825" w:author="Andrew Instone-Cowie" w:date="2025-05-07T12:11:00Z" w16du:dateUtc="2025-05-07T11:11:00Z"/>
          <w:rFonts w:eastAsiaTheme="minorEastAsia"/>
          <w:noProof/>
          <w:kern w:val="2"/>
          <w:sz w:val="24"/>
          <w:szCs w:val="24"/>
          <w:lang w:eastAsia="en-GB"/>
          <w14:ligatures w14:val="standardContextual"/>
        </w:rPr>
        <w:pPrChange w:id="826" w:author="Andrew Instone-Cowie" w:date="2025-05-07T12:12:00Z" w16du:dateUtc="2025-05-07T11:12:00Z">
          <w:pPr>
            <w:pStyle w:val="TableofFigures"/>
            <w:tabs>
              <w:tab w:val="right" w:leader="dot" w:pos="9016"/>
            </w:tabs>
          </w:pPr>
        </w:pPrChange>
      </w:pPr>
      <w:ins w:id="82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10 – Electrolytic Capacitor Orientation</w:t>
        </w:r>
        <w:r>
          <w:rPr>
            <w:noProof/>
            <w:webHidden/>
          </w:rPr>
          <w:tab/>
        </w:r>
        <w:r>
          <w:rPr>
            <w:noProof/>
            <w:webHidden/>
          </w:rPr>
          <w:fldChar w:fldCharType="begin"/>
        </w:r>
        <w:r>
          <w:rPr>
            <w:noProof/>
            <w:webHidden/>
          </w:rPr>
          <w:instrText xml:space="preserve"> PAGEREF _Toc197512377 \h </w:instrText>
        </w:r>
        <w:r>
          <w:rPr>
            <w:noProof/>
            <w:webHidden/>
          </w:rPr>
        </w:r>
      </w:ins>
      <w:r>
        <w:rPr>
          <w:noProof/>
          <w:webHidden/>
        </w:rPr>
        <w:fldChar w:fldCharType="separate"/>
      </w:r>
      <w:ins w:id="828" w:author="Andrew Instone-Cowie" w:date="2025-05-07T12:16:00Z" w16du:dateUtc="2025-05-07T11:16:00Z">
        <w:r w:rsidR="00424FD2">
          <w:rPr>
            <w:noProof/>
            <w:webHidden/>
          </w:rPr>
          <w:t>21</w:t>
        </w:r>
      </w:ins>
      <w:ins w:id="829" w:author="Andrew Instone-Cowie" w:date="2025-05-07T12:11:00Z" w16du:dateUtc="2025-05-07T11:11:00Z">
        <w:r>
          <w:rPr>
            <w:noProof/>
            <w:webHidden/>
          </w:rPr>
          <w:fldChar w:fldCharType="end"/>
        </w:r>
        <w:r w:rsidRPr="002129BC">
          <w:rPr>
            <w:rStyle w:val="Hyperlink"/>
            <w:noProof/>
          </w:rPr>
          <w:fldChar w:fldCharType="end"/>
        </w:r>
      </w:ins>
    </w:p>
    <w:p w14:paraId="08A69080" w14:textId="5BA35CF3" w:rsidR="008E778E" w:rsidRDefault="008E778E" w:rsidP="008E778E">
      <w:pPr>
        <w:pStyle w:val="TableofFigures"/>
        <w:tabs>
          <w:tab w:val="right" w:leader="dot" w:pos="9016"/>
        </w:tabs>
        <w:spacing w:after="120"/>
        <w:rPr>
          <w:ins w:id="830" w:author="Andrew Instone-Cowie" w:date="2025-05-07T12:11:00Z" w16du:dateUtc="2025-05-07T11:11:00Z"/>
          <w:rFonts w:eastAsiaTheme="minorEastAsia"/>
          <w:noProof/>
          <w:kern w:val="2"/>
          <w:sz w:val="24"/>
          <w:szCs w:val="24"/>
          <w:lang w:eastAsia="en-GB"/>
          <w14:ligatures w14:val="standardContextual"/>
        </w:rPr>
        <w:pPrChange w:id="831" w:author="Andrew Instone-Cowie" w:date="2025-05-07T12:12:00Z" w16du:dateUtc="2025-05-07T11:12:00Z">
          <w:pPr>
            <w:pStyle w:val="TableofFigures"/>
            <w:tabs>
              <w:tab w:val="right" w:leader="dot" w:pos="9016"/>
            </w:tabs>
          </w:pPr>
        </w:pPrChange>
      </w:pPr>
      <w:ins w:id="83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11 – Integrated Circuit Orientation</w:t>
        </w:r>
        <w:r>
          <w:rPr>
            <w:noProof/>
            <w:webHidden/>
          </w:rPr>
          <w:tab/>
        </w:r>
        <w:r>
          <w:rPr>
            <w:noProof/>
            <w:webHidden/>
          </w:rPr>
          <w:fldChar w:fldCharType="begin"/>
        </w:r>
        <w:r>
          <w:rPr>
            <w:noProof/>
            <w:webHidden/>
          </w:rPr>
          <w:instrText xml:space="preserve"> PAGEREF _Toc197512378 \h </w:instrText>
        </w:r>
        <w:r>
          <w:rPr>
            <w:noProof/>
            <w:webHidden/>
          </w:rPr>
        </w:r>
      </w:ins>
      <w:r>
        <w:rPr>
          <w:noProof/>
          <w:webHidden/>
        </w:rPr>
        <w:fldChar w:fldCharType="separate"/>
      </w:r>
      <w:ins w:id="833" w:author="Andrew Instone-Cowie" w:date="2025-05-07T12:16:00Z" w16du:dateUtc="2025-05-07T11:16:00Z">
        <w:r w:rsidR="00424FD2">
          <w:rPr>
            <w:noProof/>
            <w:webHidden/>
          </w:rPr>
          <w:t>22</w:t>
        </w:r>
      </w:ins>
      <w:ins w:id="834" w:author="Andrew Instone-Cowie" w:date="2025-05-07T12:11:00Z" w16du:dateUtc="2025-05-07T11:11:00Z">
        <w:r>
          <w:rPr>
            <w:noProof/>
            <w:webHidden/>
          </w:rPr>
          <w:fldChar w:fldCharType="end"/>
        </w:r>
        <w:r w:rsidRPr="002129BC">
          <w:rPr>
            <w:rStyle w:val="Hyperlink"/>
            <w:noProof/>
          </w:rPr>
          <w:fldChar w:fldCharType="end"/>
        </w:r>
      </w:ins>
    </w:p>
    <w:p w14:paraId="79022529" w14:textId="7FDC2DF2" w:rsidR="008E778E" w:rsidRDefault="008E778E" w:rsidP="008E778E">
      <w:pPr>
        <w:pStyle w:val="TableofFigures"/>
        <w:tabs>
          <w:tab w:val="right" w:leader="dot" w:pos="9016"/>
        </w:tabs>
        <w:spacing w:after="120"/>
        <w:rPr>
          <w:ins w:id="835" w:author="Andrew Instone-Cowie" w:date="2025-05-07T12:11:00Z" w16du:dateUtc="2025-05-07T11:11:00Z"/>
          <w:rFonts w:eastAsiaTheme="minorEastAsia"/>
          <w:noProof/>
          <w:kern w:val="2"/>
          <w:sz w:val="24"/>
          <w:szCs w:val="24"/>
          <w:lang w:eastAsia="en-GB"/>
          <w14:ligatures w14:val="standardContextual"/>
        </w:rPr>
        <w:pPrChange w:id="836" w:author="Andrew Instone-Cowie" w:date="2025-05-07T12:12:00Z" w16du:dateUtc="2025-05-07T11:12:00Z">
          <w:pPr>
            <w:pStyle w:val="TableofFigures"/>
            <w:tabs>
              <w:tab w:val="right" w:leader="dot" w:pos="9016"/>
            </w:tabs>
          </w:pPr>
        </w:pPrChange>
      </w:pPr>
      <w:ins w:id="83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"_Toc197512379"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12 – LED Orientation</w:t>
        </w:r>
        <w:r>
          <w:rPr>
            <w:noProof/>
            <w:webHidden/>
          </w:rPr>
          <w:tab/>
        </w:r>
        <w:r>
          <w:rPr>
            <w:noProof/>
            <w:webHidden/>
          </w:rPr>
          <w:fldChar w:fldCharType="begin"/>
        </w:r>
        <w:r>
          <w:rPr>
            <w:noProof/>
            <w:webHidden/>
          </w:rPr>
          <w:instrText xml:space="preserve"> PAGEREF _Toc197512379 \h </w:instrText>
        </w:r>
        <w:r>
          <w:rPr>
            <w:noProof/>
            <w:webHidden/>
          </w:rPr>
        </w:r>
      </w:ins>
      <w:r>
        <w:rPr>
          <w:noProof/>
          <w:webHidden/>
        </w:rPr>
        <w:fldChar w:fldCharType="separate"/>
      </w:r>
      <w:ins w:id="838" w:author="Andrew Instone-Cowie" w:date="2025-05-07T12:16:00Z" w16du:dateUtc="2025-05-07T11:16:00Z">
        <w:r w:rsidR="00424FD2">
          <w:rPr>
            <w:noProof/>
            <w:webHidden/>
          </w:rPr>
          <w:t>22</w:t>
        </w:r>
      </w:ins>
      <w:ins w:id="839" w:author="Andrew Instone-Cowie" w:date="2025-05-07T12:11:00Z" w16du:dateUtc="2025-05-07T11:11:00Z">
        <w:r>
          <w:rPr>
            <w:noProof/>
            <w:webHidden/>
          </w:rPr>
          <w:fldChar w:fldCharType="end"/>
        </w:r>
        <w:r w:rsidRPr="002129BC">
          <w:rPr>
            <w:rStyle w:val="Hyperlink"/>
            <w:noProof/>
          </w:rPr>
          <w:fldChar w:fldCharType="end"/>
        </w:r>
      </w:ins>
    </w:p>
    <w:p w14:paraId="62588B9B" w14:textId="4D643975" w:rsidR="008E778E" w:rsidRDefault="008E778E" w:rsidP="008E778E">
      <w:pPr>
        <w:pStyle w:val="TableofFigures"/>
        <w:tabs>
          <w:tab w:val="right" w:leader="dot" w:pos="9016"/>
        </w:tabs>
        <w:spacing w:after="120"/>
        <w:rPr>
          <w:ins w:id="840" w:author="Andrew Instone-Cowie" w:date="2025-05-07T12:11:00Z" w16du:dateUtc="2025-05-07T11:11:00Z"/>
          <w:rFonts w:eastAsiaTheme="minorEastAsia"/>
          <w:noProof/>
          <w:kern w:val="2"/>
          <w:sz w:val="24"/>
          <w:szCs w:val="24"/>
          <w:lang w:eastAsia="en-GB"/>
          <w14:ligatures w14:val="standardContextual"/>
        </w:rPr>
        <w:pPrChange w:id="841" w:author="Andrew Instone-Cowie" w:date="2025-05-07T12:12:00Z" w16du:dateUtc="2025-05-07T11:12:00Z">
          <w:pPr>
            <w:pStyle w:val="TableofFigures"/>
            <w:tabs>
              <w:tab w:val="right" w:leader="dot" w:pos="9016"/>
            </w:tabs>
          </w:pPr>
        </w:pPrChange>
      </w:pPr>
      <w:ins w:id="84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13 – Magneto-Resistive Sensor Orientation</w:t>
        </w:r>
        <w:r>
          <w:rPr>
            <w:noProof/>
            <w:webHidden/>
          </w:rPr>
          <w:tab/>
        </w:r>
        <w:r>
          <w:rPr>
            <w:noProof/>
            <w:webHidden/>
          </w:rPr>
          <w:fldChar w:fldCharType="begin"/>
        </w:r>
        <w:r>
          <w:rPr>
            <w:noProof/>
            <w:webHidden/>
          </w:rPr>
          <w:instrText xml:space="preserve"> PAGEREF _Toc197512380 \h </w:instrText>
        </w:r>
        <w:r>
          <w:rPr>
            <w:noProof/>
            <w:webHidden/>
          </w:rPr>
        </w:r>
      </w:ins>
      <w:r>
        <w:rPr>
          <w:noProof/>
          <w:webHidden/>
        </w:rPr>
        <w:fldChar w:fldCharType="separate"/>
      </w:r>
      <w:ins w:id="843" w:author="Andrew Instone-Cowie" w:date="2025-05-07T12:16:00Z" w16du:dateUtc="2025-05-07T11:16:00Z">
        <w:r w:rsidR="00424FD2">
          <w:rPr>
            <w:noProof/>
            <w:webHidden/>
          </w:rPr>
          <w:t>23</w:t>
        </w:r>
      </w:ins>
      <w:ins w:id="844" w:author="Andrew Instone-Cowie" w:date="2025-05-07T12:11:00Z" w16du:dateUtc="2025-05-07T11:11:00Z">
        <w:r>
          <w:rPr>
            <w:noProof/>
            <w:webHidden/>
          </w:rPr>
          <w:fldChar w:fldCharType="end"/>
        </w:r>
        <w:r w:rsidRPr="002129BC">
          <w:rPr>
            <w:rStyle w:val="Hyperlink"/>
            <w:noProof/>
          </w:rPr>
          <w:fldChar w:fldCharType="end"/>
        </w:r>
      </w:ins>
    </w:p>
    <w:p w14:paraId="79F0A0EE" w14:textId="43E21532" w:rsidR="008E778E" w:rsidRDefault="008E778E" w:rsidP="008E778E">
      <w:pPr>
        <w:pStyle w:val="TableofFigures"/>
        <w:tabs>
          <w:tab w:val="right" w:leader="dot" w:pos="9016"/>
        </w:tabs>
        <w:spacing w:after="120"/>
        <w:rPr>
          <w:ins w:id="845" w:author="Andrew Instone-Cowie" w:date="2025-05-07T12:11:00Z" w16du:dateUtc="2025-05-07T11:11:00Z"/>
          <w:rFonts w:eastAsiaTheme="minorEastAsia"/>
          <w:noProof/>
          <w:kern w:val="2"/>
          <w:sz w:val="24"/>
          <w:szCs w:val="24"/>
          <w:lang w:eastAsia="en-GB"/>
          <w14:ligatures w14:val="standardContextual"/>
        </w:rPr>
        <w:pPrChange w:id="846" w:author="Andrew Instone-Cowie" w:date="2025-05-07T12:12:00Z" w16du:dateUtc="2025-05-07T11:12:00Z">
          <w:pPr>
            <w:pStyle w:val="TableofFigures"/>
            <w:tabs>
              <w:tab w:val="right" w:leader="dot" w:pos="9016"/>
            </w:tabs>
          </w:pPr>
        </w:pPrChange>
      </w:pPr>
      <w:ins w:id="84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14 – Simulator Interface Parts</w:t>
        </w:r>
        <w:r>
          <w:rPr>
            <w:noProof/>
            <w:webHidden/>
          </w:rPr>
          <w:tab/>
        </w:r>
        <w:r>
          <w:rPr>
            <w:noProof/>
            <w:webHidden/>
          </w:rPr>
          <w:fldChar w:fldCharType="begin"/>
        </w:r>
        <w:r>
          <w:rPr>
            <w:noProof/>
            <w:webHidden/>
          </w:rPr>
          <w:instrText xml:space="preserve"> PAGEREF _Toc197512381 \h </w:instrText>
        </w:r>
        <w:r>
          <w:rPr>
            <w:noProof/>
            <w:webHidden/>
          </w:rPr>
        </w:r>
      </w:ins>
      <w:r>
        <w:rPr>
          <w:noProof/>
          <w:webHidden/>
        </w:rPr>
        <w:fldChar w:fldCharType="separate"/>
      </w:r>
      <w:ins w:id="848" w:author="Andrew Instone-Cowie" w:date="2025-05-07T12:16:00Z" w16du:dateUtc="2025-05-07T11:16:00Z">
        <w:r w:rsidR="00424FD2">
          <w:rPr>
            <w:noProof/>
            <w:webHidden/>
          </w:rPr>
          <w:t>26</w:t>
        </w:r>
      </w:ins>
      <w:ins w:id="849" w:author="Andrew Instone-Cowie" w:date="2025-05-07T12:11:00Z" w16du:dateUtc="2025-05-07T11:11:00Z">
        <w:r>
          <w:rPr>
            <w:noProof/>
            <w:webHidden/>
          </w:rPr>
          <w:fldChar w:fldCharType="end"/>
        </w:r>
        <w:r w:rsidRPr="002129BC">
          <w:rPr>
            <w:rStyle w:val="Hyperlink"/>
            <w:noProof/>
          </w:rPr>
          <w:fldChar w:fldCharType="end"/>
        </w:r>
      </w:ins>
    </w:p>
    <w:p w14:paraId="1F5AD2AF" w14:textId="58CEFE29" w:rsidR="008E778E" w:rsidRDefault="008E778E" w:rsidP="008E778E">
      <w:pPr>
        <w:pStyle w:val="TableofFigures"/>
        <w:tabs>
          <w:tab w:val="right" w:leader="dot" w:pos="9016"/>
        </w:tabs>
        <w:spacing w:after="120"/>
        <w:rPr>
          <w:ins w:id="850" w:author="Andrew Instone-Cowie" w:date="2025-05-07T12:11:00Z" w16du:dateUtc="2025-05-07T11:11:00Z"/>
          <w:rFonts w:eastAsiaTheme="minorEastAsia"/>
          <w:noProof/>
          <w:kern w:val="2"/>
          <w:sz w:val="24"/>
          <w:szCs w:val="24"/>
          <w:lang w:eastAsia="en-GB"/>
          <w14:ligatures w14:val="standardContextual"/>
        </w:rPr>
        <w:pPrChange w:id="851" w:author="Andrew Instone-Cowie" w:date="2025-05-07T12:12:00Z" w16du:dateUtc="2025-05-07T11:12:00Z">
          <w:pPr>
            <w:pStyle w:val="TableofFigures"/>
            <w:tabs>
              <w:tab w:val="right" w:leader="dot" w:pos="9016"/>
            </w:tabs>
          </w:pPr>
        </w:pPrChange>
      </w:pPr>
      <w:ins w:id="85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15 – Simulator Interface Board Layout</w:t>
        </w:r>
        <w:r>
          <w:rPr>
            <w:noProof/>
            <w:webHidden/>
          </w:rPr>
          <w:tab/>
        </w:r>
        <w:r>
          <w:rPr>
            <w:noProof/>
            <w:webHidden/>
          </w:rPr>
          <w:fldChar w:fldCharType="begin"/>
        </w:r>
        <w:r>
          <w:rPr>
            <w:noProof/>
            <w:webHidden/>
          </w:rPr>
          <w:instrText xml:space="preserve"> PAGEREF _Toc197512382 \h </w:instrText>
        </w:r>
        <w:r>
          <w:rPr>
            <w:noProof/>
            <w:webHidden/>
          </w:rPr>
        </w:r>
      </w:ins>
      <w:r>
        <w:rPr>
          <w:noProof/>
          <w:webHidden/>
        </w:rPr>
        <w:fldChar w:fldCharType="separate"/>
      </w:r>
      <w:ins w:id="853" w:author="Andrew Instone-Cowie" w:date="2025-05-07T12:16:00Z" w16du:dateUtc="2025-05-07T11:16:00Z">
        <w:r w:rsidR="00424FD2">
          <w:rPr>
            <w:noProof/>
            <w:webHidden/>
          </w:rPr>
          <w:t>26</w:t>
        </w:r>
      </w:ins>
      <w:ins w:id="854" w:author="Andrew Instone-Cowie" w:date="2025-05-07T12:11:00Z" w16du:dateUtc="2025-05-07T11:11:00Z">
        <w:r>
          <w:rPr>
            <w:noProof/>
            <w:webHidden/>
          </w:rPr>
          <w:fldChar w:fldCharType="end"/>
        </w:r>
        <w:r w:rsidRPr="002129BC">
          <w:rPr>
            <w:rStyle w:val="Hyperlink"/>
            <w:noProof/>
          </w:rPr>
          <w:fldChar w:fldCharType="end"/>
        </w:r>
      </w:ins>
    </w:p>
    <w:p w14:paraId="7A513FBD" w14:textId="5474E7F0" w:rsidR="008E778E" w:rsidRDefault="008E778E" w:rsidP="008E778E">
      <w:pPr>
        <w:pStyle w:val="TableofFigures"/>
        <w:tabs>
          <w:tab w:val="right" w:leader="dot" w:pos="9016"/>
        </w:tabs>
        <w:spacing w:after="120"/>
        <w:rPr>
          <w:ins w:id="855" w:author="Andrew Instone-Cowie" w:date="2025-05-07T12:11:00Z" w16du:dateUtc="2025-05-07T11:11:00Z"/>
          <w:rFonts w:eastAsiaTheme="minorEastAsia"/>
          <w:noProof/>
          <w:kern w:val="2"/>
          <w:sz w:val="24"/>
          <w:szCs w:val="24"/>
          <w:lang w:eastAsia="en-GB"/>
          <w14:ligatures w14:val="standardContextual"/>
        </w:rPr>
        <w:pPrChange w:id="856" w:author="Andrew Instone-Cowie" w:date="2025-05-07T12:12:00Z" w16du:dateUtc="2025-05-07T11:12:00Z">
          <w:pPr>
            <w:pStyle w:val="TableofFigures"/>
            <w:tabs>
              <w:tab w:val="right" w:leader="dot" w:pos="9016"/>
            </w:tabs>
          </w:pPr>
        </w:pPrChange>
      </w:pPr>
      <w:ins w:id="85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16 – Voltage Check Pin Locations</w:t>
        </w:r>
        <w:r>
          <w:rPr>
            <w:noProof/>
            <w:webHidden/>
          </w:rPr>
          <w:tab/>
        </w:r>
        <w:r>
          <w:rPr>
            <w:noProof/>
            <w:webHidden/>
          </w:rPr>
          <w:fldChar w:fldCharType="begin"/>
        </w:r>
        <w:r>
          <w:rPr>
            <w:noProof/>
            <w:webHidden/>
          </w:rPr>
          <w:instrText xml:space="preserve"> PAGEREF _Toc197512383 \h </w:instrText>
        </w:r>
        <w:r>
          <w:rPr>
            <w:noProof/>
            <w:webHidden/>
          </w:rPr>
        </w:r>
      </w:ins>
      <w:r>
        <w:rPr>
          <w:noProof/>
          <w:webHidden/>
        </w:rPr>
        <w:fldChar w:fldCharType="separate"/>
      </w:r>
      <w:ins w:id="858" w:author="Andrew Instone-Cowie" w:date="2025-05-07T12:16:00Z" w16du:dateUtc="2025-05-07T11:16:00Z">
        <w:r w:rsidR="00424FD2">
          <w:rPr>
            <w:noProof/>
            <w:webHidden/>
          </w:rPr>
          <w:t>28</w:t>
        </w:r>
      </w:ins>
      <w:ins w:id="859" w:author="Andrew Instone-Cowie" w:date="2025-05-07T12:11:00Z" w16du:dateUtc="2025-05-07T11:11:00Z">
        <w:r>
          <w:rPr>
            <w:noProof/>
            <w:webHidden/>
          </w:rPr>
          <w:fldChar w:fldCharType="end"/>
        </w:r>
        <w:r w:rsidRPr="002129BC">
          <w:rPr>
            <w:rStyle w:val="Hyperlink"/>
            <w:noProof/>
          </w:rPr>
          <w:fldChar w:fldCharType="end"/>
        </w:r>
      </w:ins>
    </w:p>
    <w:p w14:paraId="1A073065" w14:textId="3294452C" w:rsidR="008E778E" w:rsidRDefault="008E778E" w:rsidP="008E778E">
      <w:pPr>
        <w:pStyle w:val="TableofFigures"/>
        <w:tabs>
          <w:tab w:val="right" w:leader="dot" w:pos="9016"/>
        </w:tabs>
        <w:spacing w:after="120"/>
        <w:rPr>
          <w:ins w:id="860" w:author="Andrew Instone-Cowie" w:date="2025-05-07T12:11:00Z" w16du:dateUtc="2025-05-07T11:11:00Z"/>
          <w:rFonts w:eastAsiaTheme="minorEastAsia"/>
          <w:noProof/>
          <w:kern w:val="2"/>
          <w:sz w:val="24"/>
          <w:szCs w:val="24"/>
          <w:lang w:eastAsia="en-GB"/>
          <w14:ligatures w14:val="standardContextual"/>
        </w:rPr>
        <w:pPrChange w:id="861" w:author="Andrew Instone-Cowie" w:date="2025-05-07T12:12:00Z" w16du:dateUtc="2025-05-07T11:12:00Z">
          <w:pPr>
            <w:pStyle w:val="TableofFigures"/>
            <w:tabs>
              <w:tab w:val="right" w:leader="dot" w:pos="9016"/>
            </w:tabs>
          </w:pPr>
        </w:pPrChange>
      </w:pPr>
      <w:ins w:id="86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17 – Bending Voltage Regulator Pins</w:t>
        </w:r>
        <w:r>
          <w:rPr>
            <w:noProof/>
            <w:webHidden/>
          </w:rPr>
          <w:tab/>
        </w:r>
        <w:r>
          <w:rPr>
            <w:noProof/>
            <w:webHidden/>
          </w:rPr>
          <w:fldChar w:fldCharType="begin"/>
        </w:r>
        <w:r>
          <w:rPr>
            <w:noProof/>
            <w:webHidden/>
          </w:rPr>
          <w:instrText xml:space="preserve"> PAGEREF _Toc197512384 \h </w:instrText>
        </w:r>
        <w:r>
          <w:rPr>
            <w:noProof/>
            <w:webHidden/>
          </w:rPr>
        </w:r>
      </w:ins>
      <w:r>
        <w:rPr>
          <w:noProof/>
          <w:webHidden/>
        </w:rPr>
        <w:fldChar w:fldCharType="separate"/>
      </w:r>
      <w:ins w:id="863" w:author="Andrew Instone-Cowie" w:date="2025-05-07T12:16:00Z" w16du:dateUtc="2025-05-07T11:16:00Z">
        <w:r w:rsidR="00424FD2">
          <w:rPr>
            <w:noProof/>
            <w:webHidden/>
          </w:rPr>
          <w:t>29</w:t>
        </w:r>
      </w:ins>
      <w:ins w:id="864" w:author="Andrew Instone-Cowie" w:date="2025-05-07T12:11:00Z" w16du:dateUtc="2025-05-07T11:11:00Z">
        <w:r>
          <w:rPr>
            <w:noProof/>
            <w:webHidden/>
          </w:rPr>
          <w:fldChar w:fldCharType="end"/>
        </w:r>
        <w:r w:rsidRPr="002129BC">
          <w:rPr>
            <w:rStyle w:val="Hyperlink"/>
            <w:noProof/>
          </w:rPr>
          <w:fldChar w:fldCharType="end"/>
        </w:r>
      </w:ins>
    </w:p>
    <w:p w14:paraId="20D85A8D" w14:textId="7B3597A4" w:rsidR="008E778E" w:rsidRDefault="008E778E" w:rsidP="008E778E">
      <w:pPr>
        <w:pStyle w:val="TableofFigures"/>
        <w:tabs>
          <w:tab w:val="right" w:leader="dot" w:pos="9016"/>
        </w:tabs>
        <w:spacing w:after="120"/>
        <w:rPr>
          <w:ins w:id="865" w:author="Andrew Instone-Cowie" w:date="2025-05-07T12:11:00Z" w16du:dateUtc="2025-05-07T11:11:00Z"/>
          <w:rFonts w:eastAsiaTheme="minorEastAsia"/>
          <w:noProof/>
          <w:kern w:val="2"/>
          <w:sz w:val="24"/>
          <w:szCs w:val="24"/>
          <w:lang w:eastAsia="en-GB"/>
          <w14:ligatures w14:val="standardContextual"/>
        </w:rPr>
        <w:pPrChange w:id="866" w:author="Andrew Instone-Cowie" w:date="2025-05-07T12:12:00Z" w16du:dateUtc="2025-05-07T11:12:00Z">
          <w:pPr>
            <w:pStyle w:val="TableofFigures"/>
            <w:tabs>
              <w:tab w:val="right" w:leader="dot" w:pos="9016"/>
            </w:tabs>
          </w:pPr>
        </w:pPrChange>
      </w:pPr>
      <w:ins w:id="86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18 – Voltage Regulator Heatsink</w:t>
        </w:r>
        <w:r>
          <w:rPr>
            <w:noProof/>
            <w:webHidden/>
          </w:rPr>
          <w:tab/>
        </w:r>
        <w:r>
          <w:rPr>
            <w:noProof/>
            <w:webHidden/>
          </w:rPr>
          <w:fldChar w:fldCharType="begin"/>
        </w:r>
        <w:r>
          <w:rPr>
            <w:noProof/>
            <w:webHidden/>
          </w:rPr>
          <w:instrText xml:space="preserve"> PAGEREF _Toc197512385 \h </w:instrText>
        </w:r>
        <w:r>
          <w:rPr>
            <w:noProof/>
            <w:webHidden/>
          </w:rPr>
        </w:r>
      </w:ins>
      <w:r>
        <w:rPr>
          <w:noProof/>
          <w:webHidden/>
        </w:rPr>
        <w:fldChar w:fldCharType="separate"/>
      </w:r>
      <w:ins w:id="868" w:author="Andrew Instone-Cowie" w:date="2025-05-07T12:16:00Z" w16du:dateUtc="2025-05-07T11:16:00Z">
        <w:r w:rsidR="00424FD2">
          <w:rPr>
            <w:noProof/>
            <w:webHidden/>
          </w:rPr>
          <w:t>29</w:t>
        </w:r>
      </w:ins>
      <w:ins w:id="869" w:author="Andrew Instone-Cowie" w:date="2025-05-07T12:11:00Z" w16du:dateUtc="2025-05-07T11:11:00Z">
        <w:r>
          <w:rPr>
            <w:noProof/>
            <w:webHidden/>
          </w:rPr>
          <w:fldChar w:fldCharType="end"/>
        </w:r>
        <w:r w:rsidRPr="002129BC">
          <w:rPr>
            <w:rStyle w:val="Hyperlink"/>
            <w:noProof/>
          </w:rPr>
          <w:fldChar w:fldCharType="end"/>
        </w:r>
      </w:ins>
    </w:p>
    <w:p w14:paraId="27168E1E" w14:textId="02823CC9" w:rsidR="008E778E" w:rsidRDefault="008E778E" w:rsidP="008E778E">
      <w:pPr>
        <w:pStyle w:val="TableofFigures"/>
        <w:tabs>
          <w:tab w:val="right" w:leader="dot" w:pos="9016"/>
        </w:tabs>
        <w:spacing w:after="120"/>
        <w:rPr>
          <w:ins w:id="870" w:author="Andrew Instone-Cowie" w:date="2025-05-07T12:11:00Z" w16du:dateUtc="2025-05-07T11:11:00Z"/>
          <w:rFonts w:eastAsiaTheme="minorEastAsia"/>
          <w:noProof/>
          <w:kern w:val="2"/>
          <w:sz w:val="24"/>
          <w:szCs w:val="24"/>
          <w:lang w:eastAsia="en-GB"/>
          <w14:ligatures w14:val="standardContextual"/>
        </w:rPr>
        <w:pPrChange w:id="871" w:author="Andrew Instone-Cowie" w:date="2025-05-07T12:12:00Z" w16du:dateUtc="2025-05-07T11:12:00Z">
          <w:pPr>
            <w:pStyle w:val="TableofFigures"/>
            <w:tabs>
              <w:tab w:val="right" w:leader="dot" w:pos="9016"/>
            </w:tabs>
          </w:pPr>
        </w:pPrChange>
      </w:pPr>
      <w:ins w:id="87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19 – Completed Simulator Interface Module PCB</w:t>
        </w:r>
        <w:r>
          <w:rPr>
            <w:noProof/>
            <w:webHidden/>
          </w:rPr>
          <w:tab/>
        </w:r>
        <w:r>
          <w:rPr>
            <w:noProof/>
            <w:webHidden/>
          </w:rPr>
          <w:fldChar w:fldCharType="begin"/>
        </w:r>
        <w:r>
          <w:rPr>
            <w:noProof/>
            <w:webHidden/>
          </w:rPr>
          <w:instrText xml:space="preserve"> PAGEREF _Toc197512386 \h </w:instrText>
        </w:r>
        <w:r>
          <w:rPr>
            <w:noProof/>
            <w:webHidden/>
          </w:rPr>
        </w:r>
      </w:ins>
      <w:r>
        <w:rPr>
          <w:noProof/>
          <w:webHidden/>
        </w:rPr>
        <w:fldChar w:fldCharType="separate"/>
      </w:r>
      <w:ins w:id="873" w:author="Andrew Instone-Cowie" w:date="2025-05-07T12:16:00Z" w16du:dateUtc="2025-05-07T11:16:00Z">
        <w:r w:rsidR="00424FD2">
          <w:rPr>
            <w:noProof/>
            <w:webHidden/>
          </w:rPr>
          <w:t>30</w:t>
        </w:r>
      </w:ins>
      <w:ins w:id="874" w:author="Andrew Instone-Cowie" w:date="2025-05-07T12:11:00Z" w16du:dateUtc="2025-05-07T11:11:00Z">
        <w:r>
          <w:rPr>
            <w:noProof/>
            <w:webHidden/>
          </w:rPr>
          <w:fldChar w:fldCharType="end"/>
        </w:r>
        <w:r w:rsidRPr="002129BC">
          <w:rPr>
            <w:rStyle w:val="Hyperlink"/>
            <w:noProof/>
          </w:rPr>
          <w:fldChar w:fldCharType="end"/>
        </w:r>
      </w:ins>
    </w:p>
    <w:p w14:paraId="2756E5E6" w14:textId="3855D514" w:rsidR="008E778E" w:rsidRDefault="008E778E" w:rsidP="008E778E">
      <w:pPr>
        <w:pStyle w:val="TableofFigures"/>
        <w:tabs>
          <w:tab w:val="right" w:leader="dot" w:pos="9016"/>
        </w:tabs>
        <w:spacing w:after="120"/>
        <w:rPr>
          <w:ins w:id="875" w:author="Andrew Instone-Cowie" w:date="2025-05-07T12:11:00Z" w16du:dateUtc="2025-05-07T11:11:00Z"/>
          <w:rFonts w:eastAsiaTheme="minorEastAsia"/>
          <w:noProof/>
          <w:kern w:val="2"/>
          <w:sz w:val="24"/>
          <w:szCs w:val="24"/>
          <w:lang w:eastAsia="en-GB"/>
          <w14:ligatures w14:val="standardContextual"/>
        </w:rPr>
        <w:pPrChange w:id="876" w:author="Andrew Instone-Cowie" w:date="2025-05-07T12:12:00Z" w16du:dateUtc="2025-05-07T11:12:00Z">
          <w:pPr>
            <w:pStyle w:val="TableofFigures"/>
            <w:tabs>
              <w:tab w:val="right" w:leader="dot" w:pos="9016"/>
            </w:tabs>
          </w:pPr>
        </w:pPrChange>
      </w:pPr>
      <w:ins w:id="87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20 – Power Board Parts</w:t>
        </w:r>
        <w:r>
          <w:rPr>
            <w:noProof/>
            <w:webHidden/>
          </w:rPr>
          <w:tab/>
        </w:r>
        <w:r>
          <w:rPr>
            <w:noProof/>
            <w:webHidden/>
          </w:rPr>
          <w:fldChar w:fldCharType="begin"/>
        </w:r>
        <w:r>
          <w:rPr>
            <w:noProof/>
            <w:webHidden/>
          </w:rPr>
          <w:instrText xml:space="preserve"> PAGEREF _Toc197512387 \h </w:instrText>
        </w:r>
        <w:r>
          <w:rPr>
            <w:noProof/>
            <w:webHidden/>
          </w:rPr>
        </w:r>
      </w:ins>
      <w:r>
        <w:rPr>
          <w:noProof/>
          <w:webHidden/>
        </w:rPr>
        <w:fldChar w:fldCharType="separate"/>
      </w:r>
      <w:ins w:id="878" w:author="Andrew Instone-Cowie" w:date="2025-05-07T12:16:00Z" w16du:dateUtc="2025-05-07T11:16:00Z">
        <w:r w:rsidR="00424FD2">
          <w:rPr>
            <w:noProof/>
            <w:webHidden/>
          </w:rPr>
          <w:t>33</w:t>
        </w:r>
      </w:ins>
      <w:ins w:id="879" w:author="Andrew Instone-Cowie" w:date="2025-05-07T12:11:00Z" w16du:dateUtc="2025-05-07T11:11:00Z">
        <w:r>
          <w:rPr>
            <w:noProof/>
            <w:webHidden/>
          </w:rPr>
          <w:fldChar w:fldCharType="end"/>
        </w:r>
        <w:r w:rsidRPr="002129BC">
          <w:rPr>
            <w:rStyle w:val="Hyperlink"/>
            <w:noProof/>
          </w:rPr>
          <w:fldChar w:fldCharType="end"/>
        </w:r>
      </w:ins>
    </w:p>
    <w:p w14:paraId="4BBE6998" w14:textId="4CCB0535" w:rsidR="008E778E" w:rsidRDefault="008E778E" w:rsidP="008E778E">
      <w:pPr>
        <w:pStyle w:val="TableofFigures"/>
        <w:tabs>
          <w:tab w:val="right" w:leader="dot" w:pos="9016"/>
        </w:tabs>
        <w:spacing w:after="120"/>
        <w:rPr>
          <w:ins w:id="880" w:author="Andrew Instone-Cowie" w:date="2025-05-07T12:11:00Z" w16du:dateUtc="2025-05-07T11:11:00Z"/>
          <w:rFonts w:eastAsiaTheme="minorEastAsia"/>
          <w:noProof/>
          <w:kern w:val="2"/>
          <w:sz w:val="24"/>
          <w:szCs w:val="24"/>
          <w:lang w:eastAsia="en-GB"/>
          <w14:ligatures w14:val="standardContextual"/>
        </w:rPr>
        <w:pPrChange w:id="881" w:author="Andrew Instone-Cowie" w:date="2025-05-07T12:12:00Z" w16du:dateUtc="2025-05-07T11:12:00Z">
          <w:pPr>
            <w:pStyle w:val="TableofFigures"/>
            <w:tabs>
              <w:tab w:val="right" w:leader="dot" w:pos="9016"/>
            </w:tabs>
          </w:pPr>
        </w:pPrChange>
      </w:pPr>
      <w:ins w:id="88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21 – Power Board Layout</w:t>
        </w:r>
        <w:r>
          <w:rPr>
            <w:noProof/>
            <w:webHidden/>
          </w:rPr>
          <w:tab/>
        </w:r>
        <w:r>
          <w:rPr>
            <w:noProof/>
            <w:webHidden/>
          </w:rPr>
          <w:fldChar w:fldCharType="begin"/>
        </w:r>
        <w:r>
          <w:rPr>
            <w:noProof/>
            <w:webHidden/>
          </w:rPr>
          <w:instrText xml:space="preserve"> PAGEREF _Toc197512388 \h </w:instrText>
        </w:r>
        <w:r>
          <w:rPr>
            <w:noProof/>
            <w:webHidden/>
          </w:rPr>
        </w:r>
      </w:ins>
      <w:r>
        <w:rPr>
          <w:noProof/>
          <w:webHidden/>
        </w:rPr>
        <w:fldChar w:fldCharType="separate"/>
      </w:r>
      <w:ins w:id="883" w:author="Andrew Instone-Cowie" w:date="2025-05-07T12:16:00Z" w16du:dateUtc="2025-05-07T11:16:00Z">
        <w:r w:rsidR="00424FD2">
          <w:rPr>
            <w:noProof/>
            <w:webHidden/>
          </w:rPr>
          <w:t>33</w:t>
        </w:r>
      </w:ins>
      <w:ins w:id="884" w:author="Andrew Instone-Cowie" w:date="2025-05-07T12:11:00Z" w16du:dateUtc="2025-05-07T11:11:00Z">
        <w:r>
          <w:rPr>
            <w:noProof/>
            <w:webHidden/>
          </w:rPr>
          <w:fldChar w:fldCharType="end"/>
        </w:r>
        <w:r w:rsidRPr="002129BC">
          <w:rPr>
            <w:rStyle w:val="Hyperlink"/>
            <w:noProof/>
          </w:rPr>
          <w:fldChar w:fldCharType="end"/>
        </w:r>
      </w:ins>
    </w:p>
    <w:p w14:paraId="62E5B92B" w14:textId="710BD40F" w:rsidR="008E778E" w:rsidRDefault="008E778E" w:rsidP="008E778E">
      <w:pPr>
        <w:pStyle w:val="TableofFigures"/>
        <w:tabs>
          <w:tab w:val="right" w:leader="dot" w:pos="9016"/>
        </w:tabs>
        <w:spacing w:after="120"/>
        <w:rPr>
          <w:ins w:id="885" w:author="Andrew Instone-Cowie" w:date="2025-05-07T12:11:00Z" w16du:dateUtc="2025-05-07T11:11:00Z"/>
          <w:rFonts w:eastAsiaTheme="minorEastAsia"/>
          <w:noProof/>
          <w:kern w:val="2"/>
          <w:sz w:val="24"/>
          <w:szCs w:val="24"/>
          <w:lang w:eastAsia="en-GB"/>
          <w14:ligatures w14:val="standardContextual"/>
        </w:rPr>
        <w:pPrChange w:id="886" w:author="Andrew Instone-Cowie" w:date="2025-05-07T12:12:00Z" w16du:dateUtc="2025-05-07T11:12:00Z">
          <w:pPr>
            <w:pStyle w:val="TableofFigures"/>
            <w:tabs>
              <w:tab w:val="right" w:leader="dot" w:pos="9016"/>
            </w:tabs>
          </w:pPr>
        </w:pPrChange>
      </w:pPr>
      <w:ins w:id="88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"_Toc197512389"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22 – Completed Power Module PCB</w:t>
        </w:r>
        <w:r>
          <w:rPr>
            <w:noProof/>
            <w:webHidden/>
          </w:rPr>
          <w:tab/>
        </w:r>
        <w:r>
          <w:rPr>
            <w:noProof/>
            <w:webHidden/>
          </w:rPr>
          <w:fldChar w:fldCharType="begin"/>
        </w:r>
        <w:r>
          <w:rPr>
            <w:noProof/>
            <w:webHidden/>
          </w:rPr>
          <w:instrText xml:space="preserve"> PAGEREF _Toc197512389 \h </w:instrText>
        </w:r>
        <w:r>
          <w:rPr>
            <w:noProof/>
            <w:webHidden/>
          </w:rPr>
        </w:r>
      </w:ins>
      <w:r>
        <w:rPr>
          <w:noProof/>
          <w:webHidden/>
        </w:rPr>
        <w:fldChar w:fldCharType="separate"/>
      </w:r>
      <w:ins w:id="888" w:author="Andrew Instone-Cowie" w:date="2025-05-07T12:16:00Z" w16du:dateUtc="2025-05-07T11:16:00Z">
        <w:r w:rsidR="00424FD2">
          <w:rPr>
            <w:noProof/>
            <w:webHidden/>
          </w:rPr>
          <w:t>34</w:t>
        </w:r>
      </w:ins>
      <w:ins w:id="889" w:author="Andrew Instone-Cowie" w:date="2025-05-07T12:11:00Z" w16du:dateUtc="2025-05-07T11:11:00Z">
        <w:r>
          <w:rPr>
            <w:noProof/>
            <w:webHidden/>
          </w:rPr>
          <w:fldChar w:fldCharType="end"/>
        </w:r>
        <w:r w:rsidRPr="002129BC">
          <w:rPr>
            <w:rStyle w:val="Hyperlink"/>
            <w:noProof/>
          </w:rPr>
          <w:fldChar w:fldCharType="end"/>
        </w:r>
      </w:ins>
    </w:p>
    <w:p w14:paraId="21FD955E" w14:textId="5D27ABCB" w:rsidR="008E778E" w:rsidRDefault="008E778E" w:rsidP="008E778E">
      <w:pPr>
        <w:pStyle w:val="TableofFigures"/>
        <w:tabs>
          <w:tab w:val="right" w:leader="dot" w:pos="9016"/>
        </w:tabs>
        <w:spacing w:after="120"/>
        <w:rPr>
          <w:ins w:id="890" w:author="Andrew Instone-Cowie" w:date="2025-05-07T12:11:00Z" w16du:dateUtc="2025-05-07T11:11:00Z"/>
          <w:rFonts w:eastAsiaTheme="minorEastAsia"/>
          <w:noProof/>
          <w:kern w:val="2"/>
          <w:sz w:val="24"/>
          <w:szCs w:val="24"/>
          <w:lang w:eastAsia="en-GB"/>
          <w14:ligatures w14:val="standardContextual"/>
        </w:rPr>
        <w:pPrChange w:id="891" w:author="Andrew Instone-Cowie" w:date="2025-05-07T12:12:00Z" w16du:dateUtc="2025-05-07T11:12:00Z">
          <w:pPr>
            <w:pStyle w:val="TableofFigures"/>
            <w:tabs>
              <w:tab w:val="right" w:leader="dot" w:pos="9016"/>
            </w:tabs>
          </w:pPr>
        </w:pPrChange>
      </w:pPr>
      <w:ins w:id="89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23 – Magneto-Resistive Sensor Demonstration</w:t>
        </w:r>
        <w:r>
          <w:rPr>
            <w:noProof/>
            <w:webHidden/>
          </w:rPr>
          <w:tab/>
        </w:r>
        <w:r>
          <w:rPr>
            <w:noProof/>
            <w:webHidden/>
          </w:rPr>
          <w:fldChar w:fldCharType="begin"/>
        </w:r>
        <w:r>
          <w:rPr>
            <w:noProof/>
            <w:webHidden/>
          </w:rPr>
          <w:instrText xml:space="preserve"> PAGEREF _Toc197512390 \h </w:instrText>
        </w:r>
        <w:r>
          <w:rPr>
            <w:noProof/>
            <w:webHidden/>
          </w:rPr>
        </w:r>
      </w:ins>
      <w:r>
        <w:rPr>
          <w:noProof/>
          <w:webHidden/>
        </w:rPr>
        <w:fldChar w:fldCharType="separate"/>
      </w:r>
      <w:ins w:id="893" w:author="Andrew Instone-Cowie" w:date="2025-05-07T12:16:00Z" w16du:dateUtc="2025-05-07T11:16:00Z">
        <w:r w:rsidR="00424FD2">
          <w:rPr>
            <w:noProof/>
            <w:webHidden/>
          </w:rPr>
          <w:t>35</w:t>
        </w:r>
      </w:ins>
      <w:ins w:id="894" w:author="Andrew Instone-Cowie" w:date="2025-05-07T12:11:00Z" w16du:dateUtc="2025-05-07T11:11:00Z">
        <w:r>
          <w:rPr>
            <w:noProof/>
            <w:webHidden/>
          </w:rPr>
          <w:fldChar w:fldCharType="end"/>
        </w:r>
        <w:r w:rsidRPr="002129BC">
          <w:rPr>
            <w:rStyle w:val="Hyperlink"/>
            <w:noProof/>
          </w:rPr>
          <w:fldChar w:fldCharType="end"/>
        </w:r>
      </w:ins>
    </w:p>
    <w:p w14:paraId="1857FC76" w14:textId="696F154C" w:rsidR="008E778E" w:rsidRDefault="008E778E" w:rsidP="008E778E">
      <w:pPr>
        <w:pStyle w:val="TableofFigures"/>
        <w:tabs>
          <w:tab w:val="right" w:leader="dot" w:pos="9016"/>
        </w:tabs>
        <w:spacing w:after="120"/>
        <w:rPr>
          <w:ins w:id="895" w:author="Andrew Instone-Cowie" w:date="2025-05-07T12:11:00Z" w16du:dateUtc="2025-05-07T11:11:00Z"/>
          <w:rFonts w:eastAsiaTheme="minorEastAsia"/>
          <w:noProof/>
          <w:kern w:val="2"/>
          <w:sz w:val="24"/>
          <w:szCs w:val="24"/>
          <w:lang w:eastAsia="en-GB"/>
          <w14:ligatures w14:val="standardContextual"/>
        </w:rPr>
        <w:pPrChange w:id="896" w:author="Andrew Instone-Cowie" w:date="2025-05-07T12:12:00Z" w16du:dateUtc="2025-05-07T11:12:00Z">
          <w:pPr>
            <w:pStyle w:val="TableofFigures"/>
            <w:tabs>
              <w:tab w:val="right" w:leader="dot" w:pos="9016"/>
            </w:tabs>
          </w:pPr>
        </w:pPrChange>
      </w:pPr>
      <w:ins w:id="89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24 – Magneto-Resistive Sensor Board Parts</w:t>
        </w:r>
        <w:r>
          <w:rPr>
            <w:noProof/>
            <w:webHidden/>
          </w:rPr>
          <w:tab/>
        </w:r>
        <w:r>
          <w:rPr>
            <w:noProof/>
            <w:webHidden/>
          </w:rPr>
          <w:fldChar w:fldCharType="begin"/>
        </w:r>
        <w:r>
          <w:rPr>
            <w:noProof/>
            <w:webHidden/>
          </w:rPr>
          <w:instrText xml:space="preserve"> PAGEREF _Toc197512391 \h </w:instrText>
        </w:r>
        <w:r>
          <w:rPr>
            <w:noProof/>
            <w:webHidden/>
          </w:rPr>
        </w:r>
      </w:ins>
      <w:r>
        <w:rPr>
          <w:noProof/>
          <w:webHidden/>
        </w:rPr>
        <w:fldChar w:fldCharType="separate"/>
      </w:r>
      <w:ins w:id="898" w:author="Andrew Instone-Cowie" w:date="2025-05-07T12:16:00Z" w16du:dateUtc="2025-05-07T11:16:00Z">
        <w:r w:rsidR="00424FD2">
          <w:rPr>
            <w:noProof/>
            <w:webHidden/>
          </w:rPr>
          <w:t>37</w:t>
        </w:r>
      </w:ins>
      <w:ins w:id="899" w:author="Andrew Instone-Cowie" w:date="2025-05-07T12:11:00Z" w16du:dateUtc="2025-05-07T11:11:00Z">
        <w:r>
          <w:rPr>
            <w:noProof/>
            <w:webHidden/>
          </w:rPr>
          <w:fldChar w:fldCharType="end"/>
        </w:r>
        <w:r w:rsidRPr="002129BC">
          <w:rPr>
            <w:rStyle w:val="Hyperlink"/>
            <w:noProof/>
          </w:rPr>
          <w:fldChar w:fldCharType="end"/>
        </w:r>
      </w:ins>
    </w:p>
    <w:p w14:paraId="027CEF05" w14:textId="073EB391" w:rsidR="008E778E" w:rsidRDefault="008E778E" w:rsidP="008E778E">
      <w:pPr>
        <w:pStyle w:val="TableofFigures"/>
        <w:tabs>
          <w:tab w:val="right" w:leader="dot" w:pos="9016"/>
        </w:tabs>
        <w:spacing w:after="120"/>
        <w:rPr>
          <w:ins w:id="900" w:author="Andrew Instone-Cowie" w:date="2025-05-07T12:11:00Z" w16du:dateUtc="2025-05-07T11:11:00Z"/>
          <w:rFonts w:eastAsiaTheme="minorEastAsia"/>
          <w:noProof/>
          <w:kern w:val="2"/>
          <w:sz w:val="24"/>
          <w:szCs w:val="24"/>
          <w:lang w:eastAsia="en-GB"/>
          <w14:ligatures w14:val="standardContextual"/>
        </w:rPr>
        <w:pPrChange w:id="901" w:author="Andrew Instone-Cowie" w:date="2025-05-07T12:12:00Z" w16du:dateUtc="2025-05-07T11:12:00Z">
          <w:pPr>
            <w:pStyle w:val="TableofFigures"/>
            <w:tabs>
              <w:tab w:val="right" w:leader="dot" w:pos="9016"/>
            </w:tabs>
          </w:pPr>
        </w:pPrChange>
      </w:pPr>
      <w:ins w:id="90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25 – Magneto-Resistive Sensor Board Layout</w:t>
        </w:r>
        <w:r>
          <w:rPr>
            <w:noProof/>
            <w:webHidden/>
          </w:rPr>
          <w:tab/>
        </w:r>
        <w:r>
          <w:rPr>
            <w:noProof/>
            <w:webHidden/>
          </w:rPr>
          <w:fldChar w:fldCharType="begin"/>
        </w:r>
        <w:r>
          <w:rPr>
            <w:noProof/>
            <w:webHidden/>
          </w:rPr>
          <w:instrText xml:space="preserve"> PAGEREF _Toc197512392 \h </w:instrText>
        </w:r>
        <w:r>
          <w:rPr>
            <w:noProof/>
            <w:webHidden/>
          </w:rPr>
        </w:r>
      </w:ins>
      <w:r>
        <w:rPr>
          <w:noProof/>
          <w:webHidden/>
        </w:rPr>
        <w:fldChar w:fldCharType="separate"/>
      </w:r>
      <w:ins w:id="903" w:author="Andrew Instone-Cowie" w:date="2025-05-07T12:16:00Z" w16du:dateUtc="2025-05-07T11:16:00Z">
        <w:r w:rsidR="00424FD2">
          <w:rPr>
            <w:noProof/>
            <w:webHidden/>
          </w:rPr>
          <w:t>37</w:t>
        </w:r>
      </w:ins>
      <w:ins w:id="904" w:author="Andrew Instone-Cowie" w:date="2025-05-07T12:11:00Z" w16du:dateUtc="2025-05-07T11:11:00Z">
        <w:r>
          <w:rPr>
            <w:noProof/>
            <w:webHidden/>
          </w:rPr>
          <w:fldChar w:fldCharType="end"/>
        </w:r>
        <w:r w:rsidRPr="002129BC">
          <w:rPr>
            <w:rStyle w:val="Hyperlink"/>
            <w:noProof/>
          </w:rPr>
          <w:fldChar w:fldCharType="end"/>
        </w:r>
      </w:ins>
    </w:p>
    <w:p w14:paraId="0DEA567B" w14:textId="19D73004" w:rsidR="008E778E" w:rsidRDefault="008E778E" w:rsidP="008E778E">
      <w:pPr>
        <w:pStyle w:val="TableofFigures"/>
        <w:tabs>
          <w:tab w:val="right" w:leader="dot" w:pos="9016"/>
        </w:tabs>
        <w:spacing w:after="120"/>
        <w:rPr>
          <w:ins w:id="905" w:author="Andrew Instone-Cowie" w:date="2025-05-07T12:11:00Z" w16du:dateUtc="2025-05-07T11:11:00Z"/>
          <w:rFonts w:eastAsiaTheme="minorEastAsia"/>
          <w:noProof/>
          <w:kern w:val="2"/>
          <w:sz w:val="24"/>
          <w:szCs w:val="24"/>
          <w:lang w:eastAsia="en-GB"/>
          <w14:ligatures w14:val="standardContextual"/>
        </w:rPr>
        <w:pPrChange w:id="906" w:author="Andrew Instone-Cowie" w:date="2025-05-07T12:12:00Z" w16du:dateUtc="2025-05-07T11:12:00Z">
          <w:pPr>
            <w:pStyle w:val="TableofFigures"/>
            <w:tabs>
              <w:tab w:val="right" w:leader="dot" w:pos="9016"/>
            </w:tabs>
          </w:pPr>
        </w:pPrChange>
      </w:pPr>
      <w:ins w:id="90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26 – Completed Magneto-Resistive Sensor Module PCB (Right-Handed)</w:t>
        </w:r>
        <w:r>
          <w:rPr>
            <w:noProof/>
            <w:webHidden/>
          </w:rPr>
          <w:tab/>
        </w:r>
        <w:r>
          <w:rPr>
            <w:noProof/>
            <w:webHidden/>
          </w:rPr>
          <w:fldChar w:fldCharType="begin"/>
        </w:r>
        <w:r>
          <w:rPr>
            <w:noProof/>
            <w:webHidden/>
          </w:rPr>
          <w:instrText xml:space="preserve"> PAGEREF _Toc197512393 \h </w:instrText>
        </w:r>
        <w:r>
          <w:rPr>
            <w:noProof/>
            <w:webHidden/>
          </w:rPr>
        </w:r>
      </w:ins>
      <w:r>
        <w:rPr>
          <w:noProof/>
          <w:webHidden/>
        </w:rPr>
        <w:fldChar w:fldCharType="separate"/>
      </w:r>
      <w:ins w:id="908" w:author="Andrew Instone-Cowie" w:date="2025-05-07T12:16:00Z" w16du:dateUtc="2025-05-07T11:16:00Z">
        <w:r w:rsidR="00424FD2">
          <w:rPr>
            <w:noProof/>
            <w:webHidden/>
          </w:rPr>
          <w:t>38</w:t>
        </w:r>
      </w:ins>
      <w:ins w:id="909" w:author="Andrew Instone-Cowie" w:date="2025-05-07T12:11:00Z" w16du:dateUtc="2025-05-07T11:11:00Z">
        <w:r>
          <w:rPr>
            <w:noProof/>
            <w:webHidden/>
          </w:rPr>
          <w:fldChar w:fldCharType="end"/>
        </w:r>
        <w:r w:rsidRPr="002129BC">
          <w:rPr>
            <w:rStyle w:val="Hyperlink"/>
            <w:noProof/>
          </w:rPr>
          <w:fldChar w:fldCharType="end"/>
        </w:r>
      </w:ins>
    </w:p>
    <w:p w14:paraId="720460FC" w14:textId="62557540" w:rsidR="008E778E" w:rsidRDefault="008E778E" w:rsidP="008E778E">
      <w:pPr>
        <w:pStyle w:val="TableofFigures"/>
        <w:tabs>
          <w:tab w:val="right" w:leader="dot" w:pos="9016"/>
        </w:tabs>
        <w:spacing w:after="120"/>
        <w:rPr>
          <w:ins w:id="910" w:author="Andrew Instone-Cowie" w:date="2025-05-07T12:11:00Z" w16du:dateUtc="2025-05-07T11:11:00Z"/>
          <w:rFonts w:eastAsiaTheme="minorEastAsia"/>
          <w:noProof/>
          <w:kern w:val="2"/>
          <w:sz w:val="24"/>
          <w:szCs w:val="24"/>
          <w:lang w:eastAsia="en-GB"/>
          <w14:ligatures w14:val="standardContextual"/>
        </w:rPr>
        <w:pPrChange w:id="911" w:author="Andrew Instone-Cowie" w:date="2025-05-07T12:12:00Z" w16du:dateUtc="2025-05-07T11:12:00Z">
          <w:pPr>
            <w:pStyle w:val="TableofFigures"/>
            <w:tabs>
              <w:tab w:val="right" w:leader="dot" w:pos="9016"/>
            </w:tabs>
          </w:pPr>
        </w:pPrChange>
      </w:pPr>
      <w:ins w:id="91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27 – Generic Sensor Board Layout</w:t>
        </w:r>
        <w:r>
          <w:rPr>
            <w:noProof/>
            <w:webHidden/>
          </w:rPr>
          <w:tab/>
        </w:r>
        <w:r>
          <w:rPr>
            <w:noProof/>
            <w:webHidden/>
          </w:rPr>
          <w:fldChar w:fldCharType="begin"/>
        </w:r>
        <w:r>
          <w:rPr>
            <w:noProof/>
            <w:webHidden/>
          </w:rPr>
          <w:instrText xml:space="preserve"> PAGEREF _Toc197512394 \h </w:instrText>
        </w:r>
        <w:r>
          <w:rPr>
            <w:noProof/>
            <w:webHidden/>
          </w:rPr>
        </w:r>
      </w:ins>
      <w:r>
        <w:rPr>
          <w:noProof/>
          <w:webHidden/>
        </w:rPr>
        <w:fldChar w:fldCharType="separate"/>
      </w:r>
      <w:ins w:id="913" w:author="Andrew Instone-Cowie" w:date="2025-05-07T12:16:00Z" w16du:dateUtc="2025-05-07T11:16:00Z">
        <w:r w:rsidR="00424FD2">
          <w:rPr>
            <w:noProof/>
            <w:webHidden/>
          </w:rPr>
          <w:t>41</w:t>
        </w:r>
      </w:ins>
      <w:ins w:id="914" w:author="Andrew Instone-Cowie" w:date="2025-05-07T12:11:00Z" w16du:dateUtc="2025-05-07T11:11:00Z">
        <w:r>
          <w:rPr>
            <w:noProof/>
            <w:webHidden/>
          </w:rPr>
          <w:fldChar w:fldCharType="end"/>
        </w:r>
        <w:r w:rsidRPr="002129BC">
          <w:rPr>
            <w:rStyle w:val="Hyperlink"/>
            <w:noProof/>
          </w:rPr>
          <w:fldChar w:fldCharType="end"/>
        </w:r>
      </w:ins>
    </w:p>
    <w:p w14:paraId="2D098C26" w14:textId="603799DA" w:rsidR="008E778E" w:rsidRDefault="008E778E" w:rsidP="008E778E">
      <w:pPr>
        <w:pStyle w:val="TableofFigures"/>
        <w:tabs>
          <w:tab w:val="right" w:leader="dot" w:pos="9016"/>
        </w:tabs>
        <w:spacing w:after="120"/>
        <w:rPr>
          <w:ins w:id="915" w:author="Andrew Instone-Cowie" w:date="2025-05-07T12:11:00Z" w16du:dateUtc="2025-05-07T11:11:00Z"/>
          <w:rFonts w:eastAsiaTheme="minorEastAsia"/>
          <w:noProof/>
          <w:kern w:val="2"/>
          <w:sz w:val="24"/>
          <w:szCs w:val="24"/>
          <w:lang w:eastAsia="en-GB"/>
          <w14:ligatures w14:val="standardContextual"/>
        </w:rPr>
        <w:pPrChange w:id="916" w:author="Andrew Instone-Cowie" w:date="2025-05-07T12:12:00Z" w16du:dateUtc="2025-05-07T11:12:00Z">
          <w:pPr>
            <w:pStyle w:val="TableofFigures"/>
            <w:tabs>
              <w:tab w:val="right" w:leader="dot" w:pos="9016"/>
            </w:tabs>
          </w:pPr>
        </w:pPrChange>
      </w:pPr>
      <w:ins w:id="91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28 – Completed Generic Sensor Module PCB</w:t>
        </w:r>
        <w:r>
          <w:rPr>
            <w:noProof/>
            <w:webHidden/>
          </w:rPr>
          <w:tab/>
        </w:r>
        <w:r>
          <w:rPr>
            <w:noProof/>
            <w:webHidden/>
          </w:rPr>
          <w:fldChar w:fldCharType="begin"/>
        </w:r>
        <w:r>
          <w:rPr>
            <w:noProof/>
            <w:webHidden/>
          </w:rPr>
          <w:instrText xml:space="preserve"> PAGEREF _Toc197512395 \h </w:instrText>
        </w:r>
        <w:r>
          <w:rPr>
            <w:noProof/>
            <w:webHidden/>
          </w:rPr>
        </w:r>
      </w:ins>
      <w:r>
        <w:rPr>
          <w:noProof/>
          <w:webHidden/>
        </w:rPr>
        <w:fldChar w:fldCharType="separate"/>
      </w:r>
      <w:ins w:id="918" w:author="Andrew Instone-Cowie" w:date="2025-05-07T12:16:00Z" w16du:dateUtc="2025-05-07T11:16:00Z">
        <w:r w:rsidR="00424FD2">
          <w:rPr>
            <w:noProof/>
            <w:webHidden/>
          </w:rPr>
          <w:t>42</w:t>
        </w:r>
      </w:ins>
      <w:ins w:id="919" w:author="Andrew Instone-Cowie" w:date="2025-05-07T12:11:00Z" w16du:dateUtc="2025-05-07T11:11:00Z">
        <w:r>
          <w:rPr>
            <w:noProof/>
            <w:webHidden/>
          </w:rPr>
          <w:fldChar w:fldCharType="end"/>
        </w:r>
        <w:r w:rsidRPr="002129BC">
          <w:rPr>
            <w:rStyle w:val="Hyperlink"/>
            <w:noProof/>
          </w:rPr>
          <w:fldChar w:fldCharType="end"/>
        </w:r>
      </w:ins>
    </w:p>
    <w:p w14:paraId="62525728" w14:textId="7C44CDAD" w:rsidR="008E778E" w:rsidRDefault="008E778E" w:rsidP="008E778E">
      <w:pPr>
        <w:pStyle w:val="TableofFigures"/>
        <w:tabs>
          <w:tab w:val="right" w:leader="dot" w:pos="9016"/>
        </w:tabs>
        <w:spacing w:after="120"/>
        <w:rPr>
          <w:ins w:id="920" w:author="Andrew Instone-Cowie" w:date="2025-05-07T12:11:00Z" w16du:dateUtc="2025-05-07T11:11:00Z"/>
          <w:rFonts w:eastAsiaTheme="minorEastAsia"/>
          <w:noProof/>
          <w:kern w:val="2"/>
          <w:sz w:val="24"/>
          <w:szCs w:val="24"/>
          <w:lang w:eastAsia="en-GB"/>
          <w14:ligatures w14:val="standardContextual"/>
        </w:rPr>
        <w:pPrChange w:id="921" w:author="Andrew Instone-Cowie" w:date="2025-05-07T12:12:00Z" w16du:dateUtc="2025-05-07T11:12:00Z">
          <w:pPr>
            <w:pStyle w:val="TableofFigures"/>
            <w:tabs>
              <w:tab w:val="right" w:leader="dot" w:pos="9016"/>
            </w:tabs>
          </w:pPr>
        </w:pPrChange>
      </w:pPr>
      <w:ins w:id="92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29 – Infra-Red Sensor Wiring</w:t>
        </w:r>
        <w:r>
          <w:rPr>
            <w:noProof/>
            <w:webHidden/>
          </w:rPr>
          <w:tab/>
        </w:r>
        <w:r>
          <w:rPr>
            <w:noProof/>
            <w:webHidden/>
          </w:rPr>
          <w:fldChar w:fldCharType="begin"/>
        </w:r>
        <w:r>
          <w:rPr>
            <w:noProof/>
            <w:webHidden/>
          </w:rPr>
          <w:instrText xml:space="preserve"> PAGEREF _Toc197512396 \h </w:instrText>
        </w:r>
        <w:r>
          <w:rPr>
            <w:noProof/>
            <w:webHidden/>
          </w:rPr>
        </w:r>
      </w:ins>
      <w:r>
        <w:rPr>
          <w:noProof/>
          <w:webHidden/>
        </w:rPr>
        <w:fldChar w:fldCharType="separate"/>
      </w:r>
      <w:ins w:id="923" w:author="Andrew Instone-Cowie" w:date="2025-05-07T12:16:00Z" w16du:dateUtc="2025-05-07T11:16:00Z">
        <w:r w:rsidR="00424FD2">
          <w:rPr>
            <w:noProof/>
            <w:webHidden/>
          </w:rPr>
          <w:t>43</w:t>
        </w:r>
      </w:ins>
      <w:ins w:id="924" w:author="Andrew Instone-Cowie" w:date="2025-05-07T12:11:00Z" w16du:dateUtc="2025-05-07T11:11:00Z">
        <w:r>
          <w:rPr>
            <w:noProof/>
            <w:webHidden/>
          </w:rPr>
          <w:fldChar w:fldCharType="end"/>
        </w:r>
        <w:r w:rsidRPr="002129BC">
          <w:rPr>
            <w:rStyle w:val="Hyperlink"/>
            <w:noProof/>
          </w:rPr>
          <w:fldChar w:fldCharType="end"/>
        </w:r>
      </w:ins>
    </w:p>
    <w:p w14:paraId="0BE69312" w14:textId="118ABDC8" w:rsidR="008E778E" w:rsidRDefault="008E778E" w:rsidP="008E778E">
      <w:pPr>
        <w:pStyle w:val="TableofFigures"/>
        <w:tabs>
          <w:tab w:val="right" w:leader="dot" w:pos="9016"/>
        </w:tabs>
        <w:spacing w:after="120"/>
        <w:rPr>
          <w:ins w:id="925" w:author="Andrew Instone-Cowie" w:date="2025-05-07T12:11:00Z" w16du:dateUtc="2025-05-07T11:11:00Z"/>
          <w:rFonts w:eastAsiaTheme="minorEastAsia"/>
          <w:noProof/>
          <w:kern w:val="2"/>
          <w:sz w:val="24"/>
          <w:szCs w:val="24"/>
          <w:lang w:eastAsia="en-GB"/>
          <w14:ligatures w14:val="standardContextual"/>
        </w:rPr>
        <w:pPrChange w:id="926" w:author="Andrew Instone-Cowie" w:date="2025-05-07T12:12:00Z" w16du:dateUtc="2025-05-07T11:12:00Z">
          <w:pPr>
            <w:pStyle w:val="TableofFigures"/>
            <w:tabs>
              <w:tab w:val="right" w:leader="dot" w:pos="9016"/>
            </w:tabs>
          </w:pPr>
        </w:pPrChange>
      </w:pPr>
      <w:ins w:id="92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30 – Simulator Interface &amp; Power Module Enclosure Drilling Guide</w:t>
        </w:r>
        <w:r>
          <w:rPr>
            <w:noProof/>
            <w:webHidden/>
          </w:rPr>
          <w:tab/>
        </w:r>
        <w:r>
          <w:rPr>
            <w:noProof/>
            <w:webHidden/>
          </w:rPr>
          <w:fldChar w:fldCharType="begin"/>
        </w:r>
        <w:r>
          <w:rPr>
            <w:noProof/>
            <w:webHidden/>
          </w:rPr>
          <w:instrText xml:space="preserve"> PAGEREF _Toc197512397 \h </w:instrText>
        </w:r>
        <w:r>
          <w:rPr>
            <w:noProof/>
            <w:webHidden/>
          </w:rPr>
        </w:r>
      </w:ins>
      <w:r>
        <w:rPr>
          <w:noProof/>
          <w:webHidden/>
        </w:rPr>
        <w:fldChar w:fldCharType="separate"/>
      </w:r>
      <w:ins w:id="928" w:author="Andrew Instone-Cowie" w:date="2025-05-07T12:16:00Z" w16du:dateUtc="2025-05-07T11:16:00Z">
        <w:r w:rsidR="00424FD2">
          <w:rPr>
            <w:noProof/>
            <w:webHidden/>
          </w:rPr>
          <w:t>45</w:t>
        </w:r>
      </w:ins>
      <w:ins w:id="929" w:author="Andrew Instone-Cowie" w:date="2025-05-07T12:11:00Z" w16du:dateUtc="2025-05-07T11:11:00Z">
        <w:r>
          <w:rPr>
            <w:noProof/>
            <w:webHidden/>
          </w:rPr>
          <w:fldChar w:fldCharType="end"/>
        </w:r>
        <w:r w:rsidRPr="002129BC">
          <w:rPr>
            <w:rStyle w:val="Hyperlink"/>
            <w:noProof/>
          </w:rPr>
          <w:fldChar w:fldCharType="end"/>
        </w:r>
      </w:ins>
    </w:p>
    <w:p w14:paraId="27A4BE7B" w14:textId="057ACC10" w:rsidR="008E778E" w:rsidRDefault="008E778E" w:rsidP="008E778E">
      <w:pPr>
        <w:pStyle w:val="TableofFigures"/>
        <w:tabs>
          <w:tab w:val="right" w:leader="dot" w:pos="9016"/>
        </w:tabs>
        <w:spacing w:after="120"/>
        <w:rPr>
          <w:ins w:id="930" w:author="Andrew Instone-Cowie" w:date="2025-05-07T12:11:00Z" w16du:dateUtc="2025-05-07T11:11:00Z"/>
          <w:rFonts w:eastAsiaTheme="minorEastAsia"/>
          <w:noProof/>
          <w:kern w:val="2"/>
          <w:sz w:val="24"/>
          <w:szCs w:val="24"/>
          <w:lang w:eastAsia="en-GB"/>
          <w14:ligatures w14:val="standardContextual"/>
        </w:rPr>
        <w:pPrChange w:id="931" w:author="Andrew Instone-Cowie" w:date="2025-05-07T12:12:00Z" w16du:dateUtc="2025-05-07T11:12:00Z">
          <w:pPr>
            <w:pStyle w:val="TableofFigures"/>
            <w:tabs>
              <w:tab w:val="right" w:leader="dot" w:pos="9016"/>
            </w:tabs>
          </w:pPr>
        </w:pPrChange>
      </w:pPr>
      <w:ins w:id="93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"_Toc197512398"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31 – Alternative Drilling Guide for DB9 Connector</w:t>
        </w:r>
        <w:r>
          <w:rPr>
            <w:noProof/>
            <w:webHidden/>
          </w:rPr>
          <w:tab/>
        </w:r>
        <w:r>
          <w:rPr>
            <w:noProof/>
            <w:webHidden/>
          </w:rPr>
          <w:fldChar w:fldCharType="begin"/>
        </w:r>
        <w:r>
          <w:rPr>
            <w:noProof/>
            <w:webHidden/>
          </w:rPr>
          <w:instrText xml:space="preserve"> PAGEREF _Toc197512398 \h </w:instrText>
        </w:r>
        <w:r>
          <w:rPr>
            <w:noProof/>
            <w:webHidden/>
          </w:rPr>
        </w:r>
      </w:ins>
      <w:r>
        <w:rPr>
          <w:noProof/>
          <w:webHidden/>
        </w:rPr>
        <w:fldChar w:fldCharType="separate"/>
      </w:r>
      <w:ins w:id="933" w:author="Andrew Instone-Cowie" w:date="2025-05-07T12:16:00Z" w16du:dateUtc="2025-05-07T11:16:00Z">
        <w:r w:rsidR="00424FD2">
          <w:rPr>
            <w:noProof/>
            <w:webHidden/>
          </w:rPr>
          <w:t>46</w:t>
        </w:r>
      </w:ins>
      <w:ins w:id="934" w:author="Andrew Instone-Cowie" w:date="2025-05-07T12:11:00Z" w16du:dateUtc="2025-05-07T11:11:00Z">
        <w:r>
          <w:rPr>
            <w:noProof/>
            <w:webHidden/>
          </w:rPr>
          <w:fldChar w:fldCharType="end"/>
        </w:r>
        <w:r w:rsidRPr="002129BC">
          <w:rPr>
            <w:rStyle w:val="Hyperlink"/>
            <w:noProof/>
          </w:rPr>
          <w:fldChar w:fldCharType="end"/>
        </w:r>
      </w:ins>
    </w:p>
    <w:p w14:paraId="762C3D36" w14:textId="566FF3A4" w:rsidR="008E778E" w:rsidRDefault="008E778E" w:rsidP="008E778E">
      <w:pPr>
        <w:pStyle w:val="TableofFigures"/>
        <w:tabs>
          <w:tab w:val="right" w:leader="dot" w:pos="9016"/>
        </w:tabs>
        <w:spacing w:after="120"/>
        <w:rPr>
          <w:ins w:id="935" w:author="Andrew Instone-Cowie" w:date="2025-05-07T12:11:00Z" w16du:dateUtc="2025-05-07T11:11:00Z"/>
          <w:rFonts w:eastAsiaTheme="minorEastAsia"/>
          <w:noProof/>
          <w:kern w:val="2"/>
          <w:sz w:val="24"/>
          <w:szCs w:val="24"/>
          <w:lang w:eastAsia="en-GB"/>
          <w14:ligatures w14:val="standardContextual"/>
        </w:rPr>
        <w:pPrChange w:id="936" w:author="Andrew Instone-Cowie" w:date="2025-05-07T12:12:00Z" w16du:dateUtc="2025-05-07T11:12:00Z">
          <w:pPr>
            <w:pStyle w:val="TableofFigures"/>
            <w:tabs>
              <w:tab w:val="right" w:leader="dot" w:pos="9016"/>
            </w:tabs>
          </w:pPr>
        </w:pPrChange>
      </w:pPr>
      <w:ins w:id="937" w:author="Andrew Instone-Cowie" w:date="2025-05-07T12:11:00Z" w16du:dateUtc="2025-05-07T11:11:00Z">
        <w:r w:rsidRPr="002129BC">
          <w:rPr>
            <w:rStyle w:val="Hyperlink"/>
            <w:noProof/>
          </w:rPr>
          <w:lastRenderedPageBreak/>
          <w:fldChar w:fldCharType="begin"/>
        </w:r>
        <w:r w:rsidRPr="002129BC">
          <w:rPr>
            <w:rStyle w:val="Hyperlink"/>
            <w:noProof/>
          </w:rPr>
          <w:instrText xml:space="preserve"> </w:instrText>
        </w:r>
        <w:r>
          <w:rPr>
            <w:noProof/>
          </w:rPr>
          <w:instrText>HYPERLINK \l "_Toc197512399"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32 – Magneto-Resistive Sensor Module Enclosure Drilling Guide</w:t>
        </w:r>
        <w:r>
          <w:rPr>
            <w:noProof/>
            <w:webHidden/>
          </w:rPr>
          <w:tab/>
        </w:r>
        <w:r>
          <w:rPr>
            <w:noProof/>
            <w:webHidden/>
          </w:rPr>
          <w:fldChar w:fldCharType="begin"/>
        </w:r>
        <w:r>
          <w:rPr>
            <w:noProof/>
            <w:webHidden/>
          </w:rPr>
          <w:instrText xml:space="preserve"> PAGEREF _Toc197512399 \h </w:instrText>
        </w:r>
        <w:r>
          <w:rPr>
            <w:noProof/>
            <w:webHidden/>
          </w:rPr>
        </w:r>
      </w:ins>
      <w:r>
        <w:rPr>
          <w:noProof/>
          <w:webHidden/>
        </w:rPr>
        <w:fldChar w:fldCharType="separate"/>
      </w:r>
      <w:ins w:id="938" w:author="Andrew Instone-Cowie" w:date="2025-05-07T12:16:00Z" w16du:dateUtc="2025-05-07T11:16:00Z">
        <w:r w:rsidR="00424FD2">
          <w:rPr>
            <w:noProof/>
            <w:webHidden/>
          </w:rPr>
          <w:t>46</w:t>
        </w:r>
      </w:ins>
      <w:ins w:id="939" w:author="Andrew Instone-Cowie" w:date="2025-05-07T12:11:00Z" w16du:dateUtc="2025-05-07T11:11:00Z">
        <w:r>
          <w:rPr>
            <w:noProof/>
            <w:webHidden/>
          </w:rPr>
          <w:fldChar w:fldCharType="end"/>
        </w:r>
        <w:r w:rsidRPr="002129BC">
          <w:rPr>
            <w:rStyle w:val="Hyperlink"/>
            <w:noProof/>
          </w:rPr>
          <w:fldChar w:fldCharType="end"/>
        </w:r>
      </w:ins>
    </w:p>
    <w:p w14:paraId="1A353A3A" w14:textId="594CA63A" w:rsidR="008E778E" w:rsidRDefault="008E778E" w:rsidP="008E778E">
      <w:pPr>
        <w:pStyle w:val="TableofFigures"/>
        <w:tabs>
          <w:tab w:val="right" w:leader="dot" w:pos="9016"/>
        </w:tabs>
        <w:spacing w:after="120"/>
        <w:rPr>
          <w:ins w:id="940" w:author="Andrew Instone-Cowie" w:date="2025-05-07T12:11:00Z" w16du:dateUtc="2025-05-07T11:11:00Z"/>
          <w:rFonts w:eastAsiaTheme="minorEastAsia"/>
          <w:noProof/>
          <w:kern w:val="2"/>
          <w:sz w:val="24"/>
          <w:szCs w:val="24"/>
          <w:lang w:eastAsia="en-GB"/>
          <w14:ligatures w14:val="standardContextual"/>
        </w:rPr>
        <w:pPrChange w:id="941" w:author="Andrew Instone-Cowie" w:date="2025-05-07T12:12:00Z" w16du:dateUtc="2025-05-07T11:12:00Z">
          <w:pPr>
            <w:pStyle w:val="TableofFigures"/>
            <w:tabs>
              <w:tab w:val="right" w:leader="dot" w:pos="9016"/>
            </w:tabs>
          </w:pPr>
        </w:pPrChange>
      </w:pPr>
      <w:ins w:id="94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33 – Infra-Red Sensor Module Enclosure Drilling Guide</w:t>
        </w:r>
        <w:r>
          <w:rPr>
            <w:noProof/>
            <w:webHidden/>
          </w:rPr>
          <w:tab/>
        </w:r>
        <w:r>
          <w:rPr>
            <w:noProof/>
            <w:webHidden/>
          </w:rPr>
          <w:fldChar w:fldCharType="begin"/>
        </w:r>
        <w:r>
          <w:rPr>
            <w:noProof/>
            <w:webHidden/>
          </w:rPr>
          <w:instrText xml:space="preserve"> PAGEREF _Toc197512400 \h </w:instrText>
        </w:r>
        <w:r>
          <w:rPr>
            <w:noProof/>
            <w:webHidden/>
          </w:rPr>
        </w:r>
      </w:ins>
      <w:r>
        <w:rPr>
          <w:noProof/>
          <w:webHidden/>
        </w:rPr>
        <w:fldChar w:fldCharType="separate"/>
      </w:r>
      <w:ins w:id="943" w:author="Andrew Instone-Cowie" w:date="2025-05-07T12:16:00Z" w16du:dateUtc="2025-05-07T11:16:00Z">
        <w:r w:rsidR="00424FD2">
          <w:rPr>
            <w:noProof/>
            <w:webHidden/>
          </w:rPr>
          <w:t>47</w:t>
        </w:r>
      </w:ins>
      <w:ins w:id="944" w:author="Andrew Instone-Cowie" w:date="2025-05-07T12:11:00Z" w16du:dateUtc="2025-05-07T11:11:00Z">
        <w:r>
          <w:rPr>
            <w:noProof/>
            <w:webHidden/>
          </w:rPr>
          <w:fldChar w:fldCharType="end"/>
        </w:r>
        <w:r w:rsidRPr="002129BC">
          <w:rPr>
            <w:rStyle w:val="Hyperlink"/>
            <w:noProof/>
          </w:rPr>
          <w:fldChar w:fldCharType="end"/>
        </w:r>
      </w:ins>
    </w:p>
    <w:p w14:paraId="0707956C" w14:textId="36CA3FD0" w:rsidR="008E778E" w:rsidRDefault="008E778E" w:rsidP="008E778E">
      <w:pPr>
        <w:pStyle w:val="TableofFigures"/>
        <w:tabs>
          <w:tab w:val="right" w:leader="dot" w:pos="9016"/>
        </w:tabs>
        <w:spacing w:after="120"/>
        <w:rPr>
          <w:ins w:id="945" w:author="Andrew Instone-Cowie" w:date="2025-05-07T12:11:00Z" w16du:dateUtc="2025-05-07T11:11:00Z"/>
          <w:rFonts w:eastAsiaTheme="minorEastAsia"/>
          <w:noProof/>
          <w:kern w:val="2"/>
          <w:sz w:val="24"/>
          <w:szCs w:val="24"/>
          <w:lang w:eastAsia="en-GB"/>
          <w14:ligatures w14:val="standardContextual"/>
        </w:rPr>
        <w:pPrChange w:id="946" w:author="Andrew Instone-Cowie" w:date="2025-05-07T12:12:00Z" w16du:dateUtc="2025-05-07T11:12:00Z">
          <w:pPr>
            <w:pStyle w:val="TableofFigures"/>
            <w:tabs>
              <w:tab w:val="right" w:leader="dot" w:pos="9016"/>
            </w:tabs>
          </w:pPr>
        </w:pPrChange>
      </w:pPr>
      <w:ins w:id="94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34 – PCB Mounting Hardware</w:t>
        </w:r>
        <w:r>
          <w:rPr>
            <w:noProof/>
            <w:webHidden/>
          </w:rPr>
          <w:tab/>
        </w:r>
        <w:r>
          <w:rPr>
            <w:noProof/>
            <w:webHidden/>
          </w:rPr>
          <w:fldChar w:fldCharType="begin"/>
        </w:r>
        <w:r>
          <w:rPr>
            <w:noProof/>
            <w:webHidden/>
          </w:rPr>
          <w:instrText xml:space="preserve"> PAGEREF _Toc197512401 \h </w:instrText>
        </w:r>
        <w:r>
          <w:rPr>
            <w:noProof/>
            <w:webHidden/>
          </w:rPr>
        </w:r>
      </w:ins>
      <w:r>
        <w:rPr>
          <w:noProof/>
          <w:webHidden/>
        </w:rPr>
        <w:fldChar w:fldCharType="separate"/>
      </w:r>
      <w:ins w:id="948" w:author="Andrew Instone-Cowie" w:date="2025-05-07T12:16:00Z" w16du:dateUtc="2025-05-07T11:16:00Z">
        <w:r w:rsidR="00424FD2">
          <w:rPr>
            <w:noProof/>
            <w:webHidden/>
          </w:rPr>
          <w:t>47</w:t>
        </w:r>
      </w:ins>
      <w:ins w:id="949" w:author="Andrew Instone-Cowie" w:date="2025-05-07T12:11:00Z" w16du:dateUtc="2025-05-07T11:11:00Z">
        <w:r>
          <w:rPr>
            <w:noProof/>
            <w:webHidden/>
          </w:rPr>
          <w:fldChar w:fldCharType="end"/>
        </w:r>
        <w:r w:rsidRPr="002129BC">
          <w:rPr>
            <w:rStyle w:val="Hyperlink"/>
            <w:noProof/>
          </w:rPr>
          <w:fldChar w:fldCharType="end"/>
        </w:r>
      </w:ins>
    </w:p>
    <w:p w14:paraId="48FBF540" w14:textId="558EB279" w:rsidR="008E778E" w:rsidRDefault="008E778E" w:rsidP="008E778E">
      <w:pPr>
        <w:pStyle w:val="TableofFigures"/>
        <w:tabs>
          <w:tab w:val="right" w:leader="dot" w:pos="9016"/>
        </w:tabs>
        <w:spacing w:after="120"/>
        <w:rPr>
          <w:ins w:id="950" w:author="Andrew Instone-Cowie" w:date="2025-05-07T12:11:00Z" w16du:dateUtc="2025-05-07T11:11:00Z"/>
          <w:rFonts w:eastAsiaTheme="minorEastAsia"/>
          <w:noProof/>
          <w:kern w:val="2"/>
          <w:sz w:val="24"/>
          <w:szCs w:val="24"/>
          <w:lang w:eastAsia="en-GB"/>
          <w14:ligatures w14:val="standardContextual"/>
        </w:rPr>
        <w:pPrChange w:id="951" w:author="Andrew Instone-Cowie" w:date="2025-05-07T12:12:00Z" w16du:dateUtc="2025-05-07T11:12:00Z">
          <w:pPr>
            <w:pStyle w:val="TableofFigures"/>
            <w:tabs>
              <w:tab w:val="right" w:leader="dot" w:pos="9016"/>
            </w:tabs>
          </w:pPr>
        </w:pPrChange>
      </w:pPr>
      <w:ins w:id="95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35 – Grommets Drilled &amp; Cut</w:t>
        </w:r>
        <w:r>
          <w:rPr>
            <w:noProof/>
            <w:webHidden/>
          </w:rPr>
          <w:tab/>
        </w:r>
        <w:r>
          <w:rPr>
            <w:noProof/>
            <w:webHidden/>
          </w:rPr>
          <w:fldChar w:fldCharType="begin"/>
        </w:r>
        <w:r>
          <w:rPr>
            <w:noProof/>
            <w:webHidden/>
          </w:rPr>
          <w:instrText xml:space="preserve"> PAGEREF _Toc197512402 \h </w:instrText>
        </w:r>
        <w:r>
          <w:rPr>
            <w:noProof/>
            <w:webHidden/>
          </w:rPr>
        </w:r>
      </w:ins>
      <w:r>
        <w:rPr>
          <w:noProof/>
          <w:webHidden/>
        </w:rPr>
        <w:fldChar w:fldCharType="separate"/>
      </w:r>
      <w:ins w:id="953" w:author="Andrew Instone-Cowie" w:date="2025-05-07T12:16:00Z" w16du:dateUtc="2025-05-07T11:16:00Z">
        <w:r w:rsidR="00424FD2">
          <w:rPr>
            <w:noProof/>
            <w:webHidden/>
          </w:rPr>
          <w:t>48</w:t>
        </w:r>
      </w:ins>
      <w:ins w:id="954" w:author="Andrew Instone-Cowie" w:date="2025-05-07T12:11:00Z" w16du:dateUtc="2025-05-07T11:11:00Z">
        <w:r>
          <w:rPr>
            <w:noProof/>
            <w:webHidden/>
          </w:rPr>
          <w:fldChar w:fldCharType="end"/>
        </w:r>
        <w:r w:rsidRPr="002129BC">
          <w:rPr>
            <w:rStyle w:val="Hyperlink"/>
            <w:noProof/>
          </w:rPr>
          <w:fldChar w:fldCharType="end"/>
        </w:r>
      </w:ins>
    </w:p>
    <w:p w14:paraId="04FC67C1" w14:textId="6538FCBA" w:rsidR="008E778E" w:rsidRDefault="008E778E" w:rsidP="008E778E">
      <w:pPr>
        <w:pStyle w:val="TableofFigures"/>
        <w:tabs>
          <w:tab w:val="right" w:leader="dot" w:pos="9016"/>
        </w:tabs>
        <w:spacing w:after="120"/>
        <w:rPr>
          <w:ins w:id="955" w:author="Andrew Instone-Cowie" w:date="2025-05-07T12:11:00Z" w16du:dateUtc="2025-05-07T11:11:00Z"/>
          <w:rFonts w:eastAsiaTheme="minorEastAsia"/>
          <w:noProof/>
          <w:kern w:val="2"/>
          <w:sz w:val="24"/>
          <w:szCs w:val="24"/>
          <w:lang w:eastAsia="en-GB"/>
          <w14:ligatures w14:val="standardContextual"/>
        </w:rPr>
        <w:pPrChange w:id="956" w:author="Andrew Instone-Cowie" w:date="2025-05-07T12:12:00Z" w16du:dateUtc="2025-05-07T11:12:00Z">
          <w:pPr>
            <w:pStyle w:val="TableofFigures"/>
            <w:tabs>
              <w:tab w:val="right" w:leader="dot" w:pos="9016"/>
            </w:tabs>
          </w:pPr>
        </w:pPrChange>
      </w:pPr>
      <w:ins w:id="95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36 – Completed Sensor Interface Module</w:t>
        </w:r>
        <w:r>
          <w:rPr>
            <w:noProof/>
            <w:webHidden/>
          </w:rPr>
          <w:tab/>
        </w:r>
        <w:r>
          <w:rPr>
            <w:noProof/>
            <w:webHidden/>
          </w:rPr>
          <w:fldChar w:fldCharType="begin"/>
        </w:r>
        <w:r>
          <w:rPr>
            <w:noProof/>
            <w:webHidden/>
          </w:rPr>
          <w:instrText xml:space="preserve"> PAGEREF _Toc197512403 \h </w:instrText>
        </w:r>
        <w:r>
          <w:rPr>
            <w:noProof/>
            <w:webHidden/>
          </w:rPr>
        </w:r>
      </w:ins>
      <w:r>
        <w:rPr>
          <w:noProof/>
          <w:webHidden/>
        </w:rPr>
        <w:fldChar w:fldCharType="separate"/>
      </w:r>
      <w:ins w:id="958" w:author="Andrew Instone-Cowie" w:date="2025-05-07T12:16:00Z" w16du:dateUtc="2025-05-07T11:16:00Z">
        <w:r w:rsidR="00424FD2">
          <w:rPr>
            <w:noProof/>
            <w:webHidden/>
          </w:rPr>
          <w:t>49</w:t>
        </w:r>
      </w:ins>
      <w:ins w:id="959" w:author="Andrew Instone-Cowie" w:date="2025-05-07T12:11:00Z" w16du:dateUtc="2025-05-07T11:11:00Z">
        <w:r>
          <w:rPr>
            <w:noProof/>
            <w:webHidden/>
          </w:rPr>
          <w:fldChar w:fldCharType="end"/>
        </w:r>
        <w:r w:rsidRPr="002129BC">
          <w:rPr>
            <w:rStyle w:val="Hyperlink"/>
            <w:noProof/>
          </w:rPr>
          <w:fldChar w:fldCharType="end"/>
        </w:r>
      </w:ins>
    </w:p>
    <w:p w14:paraId="6224FFDF" w14:textId="14331E4D" w:rsidR="008E778E" w:rsidRDefault="008E778E" w:rsidP="008E778E">
      <w:pPr>
        <w:pStyle w:val="TableofFigures"/>
        <w:tabs>
          <w:tab w:val="right" w:leader="dot" w:pos="9016"/>
        </w:tabs>
        <w:spacing w:after="120"/>
        <w:rPr>
          <w:ins w:id="960" w:author="Andrew Instone-Cowie" w:date="2025-05-07T12:11:00Z" w16du:dateUtc="2025-05-07T11:11:00Z"/>
          <w:rFonts w:eastAsiaTheme="minorEastAsia"/>
          <w:noProof/>
          <w:kern w:val="2"/>
          <w:sz w:val="24"/>
          <w:szCs w:val="24"/>
          <w:lang w:eastAsia="en-GB"/>
          <w14:ligatures w14:val="standardContextual"/>
        </w:rPr>
        <w:pPrChange w:id="961" w:author="Andrew Instone-Cowie" w:date="2025-05-07T12:12:00Z" w16du:dateUtc="2025-05-07T11:12:00Z">
          <w:pPr>
            <w:pStyle w:val="TableofFigures"/>
            <w:tabs>
              <w:tab w:val="right" w:leader="dot" w:pos="9016"/>
            </w:tabs>
          </w:pPr>
        </w:pPrChange>
      </w:pPr>
      <w:ins w:id="96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37 – Completed Power Board</w:t>
        </w:r>
        <w:r>
          <w:rPr>
            <w:noProof/>
            <w:webHidden/>
          </w:rPr>
          <w:tab/>
        </w:r>
        <w:r>
          <w:rPr>
            <w:noProof/>
            <w:webHidden/>
          </w:rPr>
          <w:fldChar w:fldCharType="begin"/>
        </w:r>
        <w:r>
          <w:rPr>
            <w:noProof/>
            <w:webHidden/>
          </w:rPr>
          <w:instrText xml:space="preserve"> PAGEREF _Toc197512404 \h </w:instrText>
        </w:r>
        <w:r>
          <w:rPr>
            <w:noProof/>
            <w:webHidden/>
          </w:rPr>
        </w:r>
      </w:ins>
      <w:r>
        <w:rPr>
          <w:noProof/>
          <w:webHidden/>
        </w:rPr>
        <w:fldChar w:fldCharType="separate"/>
      </w:r>
      <w:ins w:id="963" w:author="Andrew Instone-Cowie" w:date="2025-05-07T12:16:00Z" w16du:dateUtc="2025-05-07T11:16:00Z">
        <w:r w:rsidR="00424FD2">
          <w:rPr>
            <w:noProof/>
            <w:webHidden/>
          </w:rPr>
          <w:t>49</w:t>
        </w:r>
      </w:ins>
      <w:ins w:id="964" w:author="Andrew Instone-Cowie" w:date="2025-05-07T12:11:00Z" w16du:dateUtc="2025-05-07T11:11:00Z">
        <w:r>
          <w:rPr>
            <w:noProof/>
            <w:webHidden/>
          </w:rPr>
          <w:fldChar w:fldCharType="end"/>
        </w:r>
        <w:r w:rsidRPr="002129BC">
          <w:rPr>
            <w:rStyle w:val="Hyperlink"/>
            <w:noProof/>
          </w:rPr>
          <w:fldChar w:fldCharType="end"/>
        </w:r>
      </w:ins>
    </w:p>
    <w:p w14:paraId="40790705" w14:textId="0A78DF77" w:rsidR="008E778E" w:rsidRDefault="008E778E" w:rsidP="008E778E">
      <w:pPr>
        <w:pStyle w:val="TableofFigures"/>
        <w:tabs>
          <w:tab w:val="right" w:leader="dot" w:pos="9016"/>
        </w:tabs>
        <w:spacing w:after="120"/>
        <w:rPr>
          <w:ins w:id="965" w:author="Andrew Instone-Cowie" w:date="2025-05-07T12:11:00Z" w16du:dateUtc="2025-05-07T11:11:00Z"/>
          <w:rFonts w:eastAsiaTheme="minorEastAsia"/>
          <w:noProof/>
          <w:kern w:val="2"/>
          <w:sz w:val="24"/>
          <w:szCs w:val="24"/>
          <w:lang w:eastAsia="en-GB"/>
          <w14:ligatures w14:val="standardContextual"/>
        </w:rPr>
        <w:pPrChange w:id="966" w:author="Andrew Instone-Cowie" w:date="2025-05-07T12:12:00Z" w16du:dateUtc="2025-05-07T11:12:00Z">
          <w:pPr>
            <w:pStyle w:val="TableofFigures"/>
            <w:tabs>
              <w:tab w:val="right" w:leader="dot" w:pos="9016"/>
            </w:tabs>
          </w:pPr>
        </w:pPrChange>
      </w:pPr>
      <w:ins w:id="96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38 – Completed Magneto-Resistive Sensor Module</w:t>
        </w:r>
        <w:r>
          <w:rPr>
            <w:noProof/>
            <w:webHidden/>
          </w:rPr>
          <w:tab/>
        </w:r>
        <w:r>
          <w:rPr>
            <w:noProof/>
            <w:webHidden/>
          </w:rPr>
          <w:fldChar w:fldCharType="begin"/>
        </w:r>
        <w:r>
          <w:rPr>
            <w:noProof/>
            <w:webHidden/>
          </w:rPr>
          <w:instrText xml:space="preserve"> PAGEREF _Toc197512405 \h </w:instrText>
        </w:r>
        <w:r>
          <w:rPr>
            <w:noProof/>
            <w:webHidden/>
          </w:rPr>
        </w:r>
      </w:ins>
      <w:r>
        <w:rPr>
          <w:noProof/>
          <w:webHidden/>
        </w:rPr>
        <w:fldChar w:fldCharType="separate"/>
      </w:r>
      <w:ins w:id="968" w:author="Andrew Instone-Cowie" w:date="2025-05-07T12:16:00Z" w16du:dateUtc="2025-05-07T11:16:00Z">
        <w:r w:rsidR="00424FD2">
          <w:rPr>
            <w:noProof/>
            <w:webHidden/>
          </w:rPr>
          <w:t>50</w:t>
        </w:r>
      </w:ins>
      <w:ins w:id="969" w:author="Andrew Instone-Cowie" w:date="2025-05-07T12:11:00Z" w16du:dateUtc="2025-05-07T11:11:00Z">
        <w:r>
          <w:rPr>
            <w:noProof/>
            <w:webHidden/>
          </w:rPr>
          <w:fldChar w:fldCharType="end"/>
        </w:r>
        <w:r w:rsidRPr="002129BC">
          <w:rPr>
            <w:rStyle w:val="Hyperlink"/>
            <w:noProof/>
          </w:rPr>
          <w:fldChar w:fldCharType="end"/>
        </w:r>
      </w:ins>
    </w:p>
    <w:p w14:paraId="7E0F3210" w14:textId="55805ED6" w:rsidR="008E778E" w:rsidRDefault="008E778E" w:rsidP="008E778E">
      <w:pPr>
        <w:pStyle w:val="TableofFigures"/>
        <w:tabs>
          <w:tab w:val="right" w:leader="dot" w:pos="9016"/>
        </w:tabs>
        <w:spacing w:after="120"/>
        <w:rPr>
          <w:ins w:id="970" w:author="Andrew Instone-Cowie" w:date="2025-05-07T12:11:00Z" w16du:dateUtc="2025-05-07T11:11:00Z"/>
          <w:rFonts w:eastAsiaTheme="minorEastAsia"/>
          <w:noProof/>
          <w:kern w:val="2"/>
          <w:sz w:val="24"/>
          <w:szCs w:val="24"/>
          <w:lang w:eastAsia="en-GB"/>
          <w14:ligatures w14:val="standardContextual"/>
        </w:rPr>
        <w:pPrChange w:id="971" w:author="Andrew Instone-Cowie" w:date="2025-05-07T12:12:00Z" w16du:dateUtc="2025-05-07T11:12:00Z">
          <w:pPr>
            <w:pStyle w:val="TableofFigures"/>
            <w:tabs>
              <w:tab w:val="right" w:leader="dot" w:pos="9016"/>
            </w:tabs>
          </w:pPr>
        </w:pPrChange>
      </w:pPr>
      <w:ins w:id="97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39 – Completed Infra-Red Sensor Module</w:t>
        </w:r>
        <w:r>
          <w:rPr>
            <w:noProof/>
            <w:webHidden/>
          </w:rPr>
          <w:tab/>
        </w:r>
        <w:r>
          <w:rPr>
            <w:noProof/>
            <w:webHidden/>
          </w:rPr>
          <w:fldChar w:fldCharType="begin"/>
        </w:r>
        <w:r>
          <w:rPr>
            <w:noProof/>
            <w:webHidden/>
          </w:rPr>
          <w:instrText xml:space="preserve"> PAGEREF _Toc197512406 \h </w:instrText>
        </w:r>
        <w:r>
          <w:rPr>
            <w:noProof/>
            <w:webHidden/>
          </w:rPr>
        </w:r>
      </w:ins>
      <w:r>
        <w:rPr>
          <w:noProof/>
          <w:webHidden/>
        </w:rPr>
        <w:fldChar w:fldCharType="separate"/>
      </w:r>
      <w:ins w:id="973" w:author="Andrew Instone-Cowie" w:date="2025-05-07T12:16:00Z" w16du:dateUtc="2025-05-07T11:16:00Z">
        <w:r w:rsidR="00424FD2">
          <w:rPr>
            <w:noProof/>
            <w:webHidden/>
          </w:rPr>
          <w:t>50</w:t>
        </w:r>
      </w:ins>
      <w:ins w:id="974" w:author="Andrew Instone-Cowie" w:date="2025-05-07T12:11:00Z" w16du:dateUtc="2025-05-07T11:11:00Z">
        <w:r>
          <w:rPr>
            <w:noProof/>
            <w:webHidden/>
          </w:rPr>
          <w:fldChar w:fldCharType="end"/>
        </w:r>
        <w:r w:rsidRPr="002129BC">
          <w:rPr>
            <w:rStyle w:val="Hyperlink"/>
            <w:noProof/>
          </w:rPr>
          <w:fldChar w:fldCharType="end"/>
        </w:r>
      </w:ins>
    </w:p>
    <w:p w14:paraId="28009B8E" w14:textId="30B3F9B6" w:rsidR="008E778E" w:rsidRDefault="008E778E" w:rsidP="008E778E">
      <w:pPr>
        <w:pStyle w:val="TableofFigures"/>
        <w:tabs>
          <w:tab w:val="right" w:leader="dot" w:pos="9016"/>
        </w:tabs>
        <w:spacing w:after="120"/>
        <w:rPr>
          <w:ins w:id="975" w:author="Andrew Instone-Cowie" w:date="2025-05-07T12:11:00Z" w16du:dateUtc="2025-05-07T11:11:00Z"/>
          <w:rFonts w:eastAsiaTheme="minorEastAsia"/>
          <w:noProof/>
          <w:kern w:val="2"/>
          <w:sz w:val="24"/>
          <w:szCs w:val="24"/>
          <w:lang w:eastAsia="en-GB"/>
          <w14:ligatures w14:val="standardContextual"/>
        </w:rPr>
        <w:pPrChange w:id="976" w:author="Andrew Instone-Cowie" w:date="2025-05-07T12:12:00Z" w16du:dateUtc="2025-05-07T11:12:00Z">
          <w:pPr>
            <w:pStyle w:val="TableofFigures"/>
            <w:tabs>
              <w:tab w:val="right" w:leader="dot" w:pos="9016"/>
            </w:tabs>
          </w:pPr>
        </w:pPrChange>
      </w:pPr>
      <w:ins w:id="97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40 – Examples of Hardware Programmers</w:t>
        </w:r>
        <w:r>
          <w:rPr>
            <w:noProof/>
            <w:webHidden/>
          </w:rPr>
          <w:tab/>
        </w:r>
        <w:r>
          <w:rPr>
            <w:noProof/>
            <w:webHidden/>
          </w:rPr>
          <w:fldChar w:fldCharType="begin"/>
        </w:r>
        <w:r>
          <w:rPr>
            <w:noProof/>
            <w:webHidden/>
          </w:rPr>
          <w:instrText xml:space="preserve"> PAGEREF _Toc197512407 \h </w:instrText>
        </w:r>
        <w:r>
          <w:rPr>
            <w:noProof/>
            <w:webHidden/>
          </w:rPr>
        </w:r>
      </w:ins>
      <w:r>
        <w:rPr>
          <w:noProof/>
          <w:webHidden/>
        </w:rPr>
        <w:fldChar w:fldCharType="separate"/>
      </w:r>
      <w:ins w:id="978" w:author="Andrew Instone-Cowie" w:date="2025-05-07T12:16:00Z" w16du:dateUtc="2025-05-07T11:16:00Z">
        <w:r w:rsidR="00424FD2">
          <w:rPr>
            <w:noProof/>
            <w:webHidden/>
          </w:rPr>
          <w:t>52</w:t>
        </w:r>
      </w:ins>
      <w:ins w:id="979" w:author="Andrew Instone-Cowie" w:date="2025-05-07T12:11:00Z" w16du:dateUtc="2025-05-07T11:11:00Z">
        <w:r>
          <w:rPr>
            <w:noProof/>
            <w:webHidden/>
          </w:rPr>
          <w:fldChar w:fldCharType="end"/>
        </w:r>
        <w:r w:rsidRPr="002129BC">
          <w:rPr>
            <w:rStyle w:val="Hyperlink"/>
            <w:noProof/>
          </w:rPr>
          <w:fldChar w:fldCharType="end"/>
        </w:r>
      </w:ins>
    </w:p>
    <w:p w14:paraId="3A5C6749" w14:textId="515CC2D9" w:rsidR="008E778E" w:rsidRDefault="008E778E" w:rsidP="008E778E">
      <w:pPr>
        <w:pStyle w:val="TableofFigures"/>
        <w:tabs>
          <w:tab w:val="right" w:leader="dot" w:pos="9016"/>
        </w:tabs>
        <w:spacing w:after="120"/>
        <w:rPr>
          <w:ins w:id="980" w:author="Andrew Instone-Cowie" w:date="2025-05-07T12:11:00Z" w16du:dateUtc="2025-05-07T11:11:00Z"/>
          <w:rFonts w:eastAsiaTheme="minorEastAsia"/>
          <w:noProof/>
          <w:kern w:val="2"/>
          <w:sz w:val="24"/>
          <w:szCs w:val="24"/>
          <w:lang w:eastAsia="en-GB"/>
          <w14:ligatures w14:val="standardContextual"/>
        </w:rPr>
        <w:pPrChange w:id="981" w:author="Andrew Instone-Cowie" w:date="2025-05-07T12:12:00Z" w16du:dateUtc="2025-05-07T11:12:00Z">
          <w:pPr>
            <w:pStyle w:val="TableofFigures"/>
            <w:tabs>
              <w:tab w:val="right" w:leader="dot" w:pos="9016"/>
            </w:tabs>
          </w:pPr>
        </w:pPrChange>
      </w:pPr>
      <w:ins w:id="98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41 – Arduino IDE Preferences Menu</w:t>
        </w:r>
        <w:r>
          <w:rPr>
            <w:noProof/>
            <w:webHidden/>
          </w:rPr>
          <w:tab/>
        </w:r>
        <w:r>
          <w:rPr>
            <w:noProof/>
            <w:webHidden/>
          </w:rPr>
          <w:fldChar w:fldCharType="begin"/>
        </w:r>
        <w:r>
          <w:rPr>
            <w:noProof/>
            <w:webHidden/>
          </w:rPr>
          <w:instrText xml:space="preserve"> PAGEREF _Toc197512408 \h </w:instrText>
        </w:r>
        <w:r>
          <w:rPr>
            <w:noProof/>
            <w:webHidden/>
          </w:rPr>
        </w:r>
      </w:ins>
      <w:r>
        <w:rPr>
          <w:noProof/>
          <w:webHidden/>
        </w:rPr>
        <w:fldChar w:fldCharType="separate"/>
      </w:r>
      <w:ins w:id="983" w:author="Andrew Instone-Cowie" w:date="2025-05-07T12:16:00Z" w16du:dateUtc="2025-05-07T11:16:00Z">
        <w:r w:rsidR="00424FD2">
          <w:rPr>
            <w:noProof/>
            <w:webHidden/>
          </w:rPr>
          <w:t>53</w:t>
        </w:r>
      </w:ins>
      <w:ins w:id="984" w:author="Andrew Instone-Cowie" w:date="2025-05-07T12:11:00Z" w16du:dateUtc="2025-05-07T11:11:00Z">
        <w:r>
          <w:rPr>
            <w:noProof/>
            <w:webHidden/>
          </w:rPr>
          <w:fldChar w:fldCharType="end"/>
        </w:r>
        <w:r w:rsidRPr="002129BC">
          <w:rPr>
            <w:rStyle w:val="Hyperlink"/>
            <w:noProof/>
          </w:rPr>
          <w:fldChar w:fldCharType="end"/>
        </w:r>
      </w:ins>
    </w:p>
    <w:p w14:paraId="05F3270D" w14:textId="50A15BCB" w:rsidR="008E778E" w:rsidRDefault="008E778E" w:rsidP="008E778E">
      <w:pPr>
        <w:pStyle w:val="TableofFigures"/>
        <w:tabs>
          <w:tab w:val="right" w:leader="dot" w:pos="9016"/>
        </w:tabs>
        <w:spacing w:after="120"/>
        <w:rPr>
          <w:ins w:id="985" w:author="Andrew Instone-Cowie" w:date="2025-05-07T12:11:00Z" w16du:dateUtc="2025-05-07T11:11:00Z"/>
          <w:rFonts w:eastAsiaTheme="minorEastAsia"/>
          <w:noProof/>
          <w:kern w:val="2"/>
          <w:sz w:val="24"/>
          <w:szCs w:val="24"/>
          <w:lang w:eastAsia="en-GB"/>
          <w14:ligatures w14:val="standardContextual"/>
        </w:rPr>
        <w:pPrChange w:id="986" w:author="Andrew Instone-Cowie" w:date="2025-05-07T12:12:00Z" w16du:dateUtc="2025-05-07T11:12:00Z">
          <w:pPr>
            <w:pStyle w:val="TableofFigures"/>
            <w:tabs>
              <w:tab w:val="right" w:leader="dot" w:pos="9016"/>
            </w:tabs>
          </w:pPr>
        </w:pPrChange>
      </w:pPr>
      <w:ins w:id="98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"_Toc197512409"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42 – Arduino IDE Sketchbook Location</w:t>
        </w:r>
        <w:r>
          <w:rPr>
            <w:noProof/>
            <w:webHidden/>
          </w:rPr>
          <w:tab/>
        </w:r>
        <w:r>
          <w:rPr>
            <w:noProof/>
            <w:webHidden/>
          </w:rPr>
          <w:fldChar w:fldCharType="begin"/>
        </w:r>
        <w:r>
          <w:rPr>
            <w:noProof/>
            <w:webHidden/>
          </w:rPr>
          <w:instrText xml:space="preserve"> PAGEREF _Toc197512409 \h </w:instrText>
        </w:r>
        <w:r>
          <w:rPr>
            <w:noProof/>
            <w:webHidden/>
          </w:rPr>
        </w:r>
      </w:ins>
      <w:r>
        <w:rPr>
          <w:noProof/>
          <w:webHidden/>
        </w:rPr>
        <w:fldChar w:fldCharType="separate"/>
      </w:r>
      <w:ins w:id="988" w:author="Andrew Instone-Cowie" w:date="2025-05-07T12:16:00Z" w16du:dateUtc="2025-05-07T11:16:00Z">
        <w:r w:rsidR="00424FD2">
          <w:rPr>
            <w:noProof/>
            <w:webHidden/>
          </w:rPr>
          <w:t>54</w:t>
        </w:r>
      </w:ins>
      <w:ins w:id="989" w:author="Andrew Instone-Cowie" w:date="2025-05-07T12:11:00Z" w16du:dateUtc="2025-05-07T11:11:00Z">
        <w:r>
          <w:rPr>
            <w:noProof/>
            <w:webHidden/>
          </w:rPr>
          <w:fldChar w:fldCharType="end"/>
        </w:r>
        <w:r w:rsidRPr="002129BC">
          <w:rPr>
            <w:rStyle w:val="Hyperlink"/>
            <w:noProof/>
          </w:rPr>
          <w:fldChar w:fldCharType="end"/>
        </w:r>
      </w:ins>
    </w:p>
    <w:p w14:paraId="5C2DD4CB" w14:textId="3DBEA4B6" w:rsidR="008E778E" w:rsidRDefault="008E778E" w:rsidP="008E778E">
      <w:pPr>
        <w:pStyle w:val="TableofFigures"/>
        <w:tabs>
          <w:tab w:val="right" w:leader="dot" w:pos="9016"/>
        </w:tabs>
        <w:spacing w:after="120"/>
        <w:rPr>
          <w:ins w:id="990" w:author="Andrew Instone-Cowie" w:date="2025-05-07T12:11:00Z" w16du:dateUtc="2025-05-07T11:11:00Z"/>
          <w:rFonts w:eastAsiaTheme="minorEastAsia"/>
          <w:noProof/>
          <w:kern w:val="2"/>
          <w:sz w:val="24"/>
          <w:szCs w:val="24"/>
          <w:lang w:eastAsia="en-GB"/>
          <w14:ligatures w14:val="standardContextual"/>
        </w:rPr>
        <w:pPrChange w:id="991" w:author="Andrew Instone-Cowie" w:date="2025-05-07T12:12:00Z" w16du:dateUtc="2025-05-07T11:12:00Z">
          <w:pPr>
            <w:pStyle w:val="TableofFigures"/>
            <w:tabs>
              <w:tab w:val="right" w:leader="dot" w:pos="9016"/>
            </w:tabs>
          </w:pPr>
        </w:pPrChange>
      </w:pPr>
      <w:ins w:id="99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43 – Arduino IDE Boards Manager Menu</w:t>
        </w:r>
        <w:r>
          <w:rPr>
            <w:noProof/>
            <w:webHidden/>
          </w:rPr>
          <w:tab/>
        </w:r>
        <w:r>
          <w:rPr>
            <w:noProof/>
            <w:webHidden/>
          </w:rPr>
          <w:fldChar w:fldCharType="begin"/>
        </w:r>
        <w:r>
          <w:rPr>
            <w:noProof/>
            <w:webHidden/>
          </w:rPr>
          <w:instrText xml:space="preserve"> PAGEREF _Toc197512410 \h </w:instrText>
        </w:r>
        <w:r>
          <w:rPr>
            <w:noProof/>
            <w:webHidden/>
          </w:rPr>
        </w:r>
      </w:ins>
      <w:r>
        <w:rPr>
          <w:noProof/>
          <w:webHidden/>
        </w:rPr>
        <w:fldChar w:fldCharType="separate"/>
      </w:r>
      <w:ins w:id="993" w:author="Andrew Instone-Cowie" w:date="2025-05-07T12:16:00Z" w16du:dateUtc="2025-05-07T11:16:00Z">
        <w:r w:rsidR="00424FD2">
          <w:rPr>
            <w:noProof/>
            <w:webHidden/>
          </w:rPr>
          <w:t>55</w:t>
        </w:r>
      </w:ins>
      <w:ins w:id="994" w:author="Andrew Instone-Cowie" w:date="2025-05-07T12:11:00Z" w16du:dateUtc="2025-05-07T11:11:00Z">
        <w:r>
          <w:rPr>
            <w:noProof/>
            <w:webHidden/>
          </w:rPr>
          <w:fldChar w:fldCharType="end"/>
        </w:r>
        <w:r w:rsidRPr="002129BC">
          <w:rPr>
            <w:rStyle w:val="Hyperlink"/>
            <w:noProof/>
          </w:rPr>
          <w:fldChar w:fldCharType="end"/>
        </w:r>
      </w:ins>
    </w:p>
    <w:p w14:paraId="65495CFD" w14:textId="028656AA" w:rsidR="008E778E" w:rsidRDefault="008E778E" w:rsidP="008E778E">
      <w:pPr>
        <w:pStyle w:val="TableofFigures"/>
        <w:tabs>
          <w:tab w:val="right" w:leader="dot" w:pos="9016"/>
        </w:tabs>
        <w:spacing w:after="120"/>
        <w:rPr>
          <w:ins w:id="995" w:author="Andrew Instone-Cowie" w:date="2025-05-07T12:11:00Z" w16du:dateUtc="2025-05-07T11:11:00Z"/>
          <w:rFonts w:eastAsiaTheme="minorEastAsia"/>
          <w:noProof/>
          <w:kern w:val="2"/>
          <w:sz w:val="24"/>
          <w:szCs w:val="24"/>
          <w:lang w:eastAsia="en-GB"/>
          <w14:ligatures w14:val="standardContextual"/>
        </w:rPr>
        <w:pPrChange w:id="996" w:author="Andrew Instone-Cowie" w:date="2025-05-07T12:12:00Z" w16du:dateUtc="2025-05-07T11:12:00Z">
          <w:pPr>
            <w:pStyle w:val="TableofFigures"/>
            <w:tabs>
              <w:tab w:val="right" w:leader="dot" w:pos="9016"/>
            </w:tabs>
          </w:pPr>
        </w:pPrChange>
      </w:pPr>
      <w:ins w:id="99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44 – Arduino IDE Board Manager</w:t>
        </w:r>
        <w:r>
          <w:rPr>
            <w:noProof/>
            <w:webHidden/>
          </w:rPr>
          <w:tab/>
        </w:r>
        <w:r>
          <w:rPr>
            <w:noProof/>
            <w:webHidden/>
          </w:rPr>
          <w:fldChar w:fldCharType="begin"/>
        </w:r>
        <w:r>
          <w:rPr>
            <w:noProof/>
            <w:webHidden/>
          </w:rPr>
          <w:instrText xml:space="preserve"> PAGEREF _Toc197512411 \h </w:instrText>
        </w:r>
        <w:r>
          <w:rPr>
            <w:noProof/>
            <w:webHidden/>
          </w:rPr>
        </w:r>
      </w:ins>
      <w:r>
        <w:rPr>
          <w:noProof/>
          <w:webHidden/>
        </w:rPr>
        <w:fldChar w:fldCharType="separate"/>
      </w:r>
      <w:ins w:id="998" w:author="Andrew Instone-Cowie" w:date="2025-05-07T12:16:00Z" w16du:dateUtc="2025-05-07T11:16:00Z">
        <w:r w:rsidR="00424FD2">
          <w:rPr>
            <w:noProof/>
            <w:webHidden/>
          </w:rPr>
          <w:t>56</w:t>
        </w:r>
      </w:ins>
      <w:ins w:id="999" w:author="Andrew Instone-Cowie" w:date="2025-05-07T12:11:00Z" w16du:dateUtc="2025-05-07T11:11:00Z">
        <w:r>
          <w:rPr>
            <w:noProof/>
            <w:webHidden/>
          </w:rPr>
          <w:fldChar w:fldCharType="end"/>
        </w:r>
        <w:r w:rsidRPr="002129BC">
          <w:rPr>
            <w:rStyle w:val="Hyperlink"/>
            <w:noProof/>
          </w:rPr>
          <w:fldChar w:fldCharType="end"/>
        </w:r>
      </w:ins>
    </w:p>
    <w:p w14:paraId="4A814FAB" w14:textId="74633C6F" w:rsidR="008E778E" w:rsidRDefault="008E778E" w:rsidP="008E778E">
      <w:pPr>
        <w:pStyle w:val="TableofFigures"/>
        <w:tabs>
          <w:tab w:val="right" w:leader="dot" w:pos="9016"/>
        </w:tabs>
        <w:spacing w:after="120"/>
        <w:rPr>
          <w:ins w:id="1000" w:author="Andrew Instone-Cowie" w:date="2025-05-07T12:11:00Z" w16du:dateUtc="2025-05-07T11:11:00Z"/>
          <w:rFonts w:eastAsiaTheme="minorEastAsia"/>
          <w:noProof/>
          <w:kern w:val="2"/>
          <w:sz w:val="24"/>
          <w:szCs w:val="24"/>
          <w:lang w:eastAsia="en-GB"/>
          <w14:ligatures w14:val="standardContextual"/>
        </w:rPr>
        <w:pPrChange w:id="1001" w:author="Andrew Instone-Cowie" w:date="2025-05-07T12:12:00Z" w16du:dateUtc="2025-05-07T11:12:00Z">
          <w:pPr>
            <w:pStyle w:val="TableofFigures"/>
            <w:tabs>
              <w:tab w:val="right" w:leader="dot" w:pos="9016"/>
            </w:tabs>
          </w:pPr>
        </w:pPrChange>
      </w:pPr>
      <w:ins w:id="100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45 – Arduino USB Cable</w:t>
        </w:r>
        <w:r>
          <w:rPr>
            <w:noProof/>
            <w:webHidden/>
          </w:rPr>
          <w:tab/>
        </w:r>
        <w:r>
          <w:rPr>
            <w:noProof/>
            <w:webHidden/>
          </w:rPr>
          <w:fldChar w:fldCharType="begin"/>
        </w:r>
        <w:r>
          <w:rPr>
            <w:noProof/>
            <w:webHidden/>
          </w:rPr>
          <w:instrText xml:space="preserve"> PAGEREF _Toc197512412 \h </w:instrText>
        </w:r>
        <w:r>
          <w:rPr>
            <w:noProof/>
            <w:webHidden/>
          </w:rPr>
        </w:r>
      </w:ins>
      <w:r>
        <w:rPr>
          <w:noProof/>
          <w:webHidden/>
        </w:rPr>
        <w:fldChar w:fldCharType="separate"/>
      </w:r>
      <w:ins w:id="1003" w:author="Andrew Instone-Cowie" w:date="2025-05-07T12:16:00Z" w16du:dateUtc="2025-05-07T11:16:00Z">
        <w:r w:rsidR="00424FD2">
          <w:rPr>
            <w:noProof/>
            <w:webHidden/>
          </w:rPr>
          <w:t>56</w:t>
        </w:r>
      </w:ins>
      <w:ins w:id="1004" w:author="Andrew Instone-Cowie" w:date="2025-05-07T12:11:00Z" w16du:dateUtc="2025-05-07T11:11:00Z">
        <w:r>
          <w:rPr>
            <w:noProof/>
            <w:webHidden/>
          </w:rPr>
          <w:fldChar w:fldCharType="end"/>
        </w:r>
        <w:r w:rsidRPr="002129BC">
          <w:rPr>
            <w:rStyle w:val="Hyperlink"/>
            <w:noProof/>
          </w:rPr>
          <w:fldChar w:fldCharType="end"/>
        </w:r>
      </w:ins>
    </w:p>
    <w:p w14:paraId="5DDA3354" w14:textId="4540B61E" w:rsidR="008E778E" w:rsidRDefault="008E778E" w:rsidP="008E778E">
      <w:pPr>
        <w:pStyle w:val="TableofFigures"/>
        <w:tabs>
          <w:tab w:val="right" w:leader="dot" w:pos="9016"/>
        </w:tabs>
        <w:spacing w:after="120"/>
        <w:rPr>
          <w:ins w:id="1005" w:author="Andrew Instone-Cowie" w:date="2025-05-07T12:11:00Z" w16du:dateUtc="2025-05-07T11:11:00Z"/>
          <w:rFonts w:eastAsiaTheme="minorEastAsia"/>
          <w:noProof/>
          <w:kern w:val="2"/>
          <w:sz w:val="24"/>
          <w:szCs w:val="24"/>
          <w:lang w:eastAsia="en-GB"/>
          <w14:ligatures w14:val="standardContextual"/>
        </w:rPr>
        <w:pPrChange w:id="1006" w:author="Andrew Instone-Cowie" w:date="2025-05-07T12:12:00Z" w16du:dateUtc="2025-05-07T11:12:00Z">
          <w:pPr>
            <w:pStyle w:val="TableofFigures"/>
            <w:tabs>
              <w:tab w:val="right" w:leader="dot" w:pos="9016"/>
            </w:tabs>
          </w:pPr>
        </w:pPrChange>
      </w:pPr>
      <w:ins w:id="100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46 – Arduino IDE ISP Sketch Loading</w:t>
        </w:r>
        <w:r>
          <w:rPr>
            <w:noProof/>
            <w:webHidden/>
          </w:rPr>
          <w:tab/>
        </w:r>
        <w:r>
          <w:rPr>
            <w:noProof/>
            <w:webHidden/>
          </w:rPr>
          <w:fldChar w:fldCharType="begin"/>
        </w:r>
        <w:r>
          <w:rPr>
            <w:noProof/>
            <w:webHidden/>
          </w:rPr>
          <w:instrText xml:space="preserve"> PAGEREF _Toc197512413 \h </w:instrText>
        </w:r>
        <w:r>
          <w:rPr>
            <w:noProof/>
            <w:webHidden/>
          </w:rPr>
        </w:r>
      </w:ins>
      <w:r>
        <w:rPr>
          <w:noProof/>
          <w:webHidden/>
        </w:rPr>
        <w:fldChar w:fldCharType="separate"/>
      </w:r>
      <w:ins w:id="1008" w:author="Andrew Instone-Cowie" w:date="2025-05-07T12:16:00Z" w16du:dateUtc="2025-05-07T11:16:00Z">
        <w:r w:rsidR="00424FD2">
          <w:rPr>
            <w:noProof/>
            <w:webHidden/>
          </w:rPr>
          <w:t>57</w:t>
        </w:r>
      </w:ins>
      <w:ins w:id="1009" w:author="Andrew Instone-Cowie" w:date="2025-05-07T12:11:00Z" w16du:dateUtc="2025-05-07T11:11:00Z">
        <w:r>
          <w:rPr>
            <w:noProof/>
            <w:webHidden/>
          </w:rPr>
          <w:fldChar w:fldCharType="end"/>
        </w:r>
        <w:r w:rsidRPr="002129BC">
          <w:rPr>
            <w:rStyle w:val="Hyperlink"/>
            <w:noProof/>
          </w:rPr>
          <w:fldChar w:fldCharType="end"/>
        </w:r>
      </w:ins>
    </w:p>
    <w:p w14:paraId="16F0000D" w14:textId="71A4F9FF" w:rsidR="008E778E" w:rsidRDefault="008E778E" w:rsidP="008E778E">
      <w:pPr>
        <w:pStyle w:val="TableofFigures"/>
        <w:tabs>
          <w:tab w:val="right" w:leader="dot" w:pos="9016"/>
        </w:tabs>
        <w:spacing w:after="120"/>
        <w:rPr>
          <w:ins w:id="1010" w:author="Andrew Instone-Cowie" w:date="2025-05-07T12:11:00Z" w16du:dateUtc="2025-05-07T11:11:00Z"/>
          <w:rFonts w:eastAsiaTheme="minorEastAsia"/>
          <w:noProof/>
          <w:kern w:val="2"/>
          <w:sz w:val="24"/>
          <w:szCs w:val="24"/>
          <w:lang w:eastAsia="en-GB"/>
          <w14:ligatures w14:val="standardContextual"/>
        </w:rPr>
        <w:pPrChange w:id="1011" w:author="Andrew Instone-Cowie" w:date="2025-05-07T12:12:00Z" w16du:dateUtc="2025-05-07T11:12:00Z">
          <w:pPr>
            <w:pStyle w:val="TableofFigures"/>
            <w:tabs>
              <w:tab w:val="right" w:leader="dot" w:pos="9016"/>
            </w:tabs>
          </w:pPr>
        </w:pPrChange>
      </w:pPr>
      <w:ins w:id="101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47 – Arduino Programmer Board Selection</w:t>
        </w:r>
        <w:r>
          <w:rPr>
            <w:noProof/>
            <w:webHidden/>
          </w:rPr>
          <w:tab/>
        </w:r>
        <w:r>
          <w:rPr>
            <w:noProof/>
            <w:webHidden/>
          </w:rPr>
          <w:fldChar w:fldCharType="begin"/>
        </w:r>
        <w:r>
          <w:rPr>
            <w:noProof/>
            <w:webHidden/>
          </w:rPr>
          <w:instrText xml:space="preserve"> PAGEREF _Toc197512414 \h </w:instrText>
        </w:r>
        <w:r>
          <w:rPr>
            <w:noProof/>
            <w:webHidden/>
          </w:rPr>
        </w:r>
      </w:ins>
      <w:r>
        <w:rPr>
          <w:noProof/>
          <w:webHidden/>
        </w:rPr>
        <w:fldChar w:fldCharType="separate"/>
      </w:r>
      <w:ins w:id="1013" w:author="Andrew Instone-Cowie" w:date="2025-05-07T12:16:00Z" w16du:dateUtc="2025-05-07T11:16:00Z">
        <w:r w:rsidR="00424FD2">
          <w:rPr>
            <w:noProof/>
            <w:webHidden/>
          </w:rPr>
          <w:t>58</w:t>
        </w:r>
      </w:ins>
      <w:ins w:id="1014" w:author="Andrew Instone-Cowie" w:date="2025-05-07T12:11:00Z" w16du:dateUtc="2025-05-07T11:11:00Z">
        <w:r>
          <w:rPr>
            <w:noProof/>
            <w:webHidden/>
          </w:rPr>
          <w:fldChar w:fldCharType="end"/>
        </w:r>
        <w:r w:rsidRPr="002129BC">
          <w:rPr>
            <w:rStyle w:val="Hyperlink"/>
            <w:noProof/>
          </w:rPr>
          <w:fldChar w:fldCharType="end"/>
        </w:r>
      </w:ins>
    </w:p>
    <w:p w14:paraId="103EA0BB" w14:textId="621FE055" w:rsidR="008E778E" w:rsidRDefault="008E778E" w:rsidP="008E778E">
      <w:pPr>
        <w:pStyle w:val="TableofFigures"/>
        <w:tabs>
          <w:tab w:val="right" w:leader="dot" w:pos="9016"/>
        </w:tabs>
        <w:spacing w:after="120"/>
        <w:rPr>
          <w:ins w:id="1015" w:author="Andrew Instone-Cowie" w:date="2025-05-07T12:11:00Z" w16du:dateUtc="2025-05-07T11:11:00Z"/>
          <w:rFonts w:eastAsiaTheme="minorEastAsia"/>
          <w:noProof/>
          <w:kern w:val="2"/>
          <w:sz w:val="24"/>
          <w:szCs w:val="24"/>
          <w:lang w:eastAsia="en-GB"/>
          <w14:ligatures w14:val="standardContextual"/>
        </w:rPr>
        <w:pPrChange w:id="1016" w:author="Andrew Instone-Cowie" w:date="2025-05-07T12:12:00Z" w16du:dateUtc="2025-05-07T11:12:00Z">
          <w:pPr>
            <w:pStyle w:val="TableofFigures"/>
            <w:tabs>
              <w:tab w:val="right" w:leader="dot" w:pos="9016"/>
            </w:tabs>
          </w:pPr>
        </w:pPrChange>
      </w:pPr>
      <w:ins w:id="101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48 – Arduino Programmer Port Selection</w:t>
        </w:r>
        <w:r>
          <w:rPr>
            <w:noProof/>
            <w:webHidden/>
          </w:rPr>
          <w:tab/>
        </w:r>
        <w:r>
          <w:rPr>
            <w:noProof/>
            <w:webHidden/>
          </w:rPr>
          <w:fldChar w:fldCharType="begin"/>
        </w:r>
        <w:r>
          <w:rPr>
            <w:noProof/>
            <w:webHidden/>
          </w:rPr>
          <w:instrText xml:space="preserve"> PAGEREF _Toc197512415 \h </w:instrText>
        </w:r>
        <w:r>
          <w:rPr>
            <w:noProof/>
            <w:webHidden/>
          </w:rPr>
        </w:r>
      </w:ins>
      <w:r>
        <w:rPr>
          <w:noProof/>
          <w:webHidden/>
        </w:rPr>
        <w:fldChar w:fldCharType="separate"/>
      </w:r>
      <w:ins w:id="1018" w:author="Andrew Instone-Cowie" w:date="2025-05-07T12:16:00Z" w16du:dateUtc="2025-05-07T11:16:00Z">
        <w:r w:rsidR="00424FD2">
          <w:rPr>
            <w:noProof/>
            <w:webHidden/>
          </w:rPr>
          <w:t>58</w:t>
        </w:r>
      </w:ins>
      <w:ins w:id="1019" w:author="Andrew Instone-Cowie" w:date="2025-05-07T12:11:00Z" w16du:dateUtc="2025-05-07T11:11:00Z">
        <w:r>
          <w:rPr>
            <w:noProof/>
            <w:webHidden/>
          </w:rPr>
          <w:fldChar w:fldCharType="end"/>
        </w:r>
        <w:r w:rsidRPr="002129BC">
          <w:rPr>
            <w:rStyle w:val="Hyperlink"/>
            <w:noProof/>
          </w:rPr>
          <w:fldChar w:fldCharType="end"/>
        </w:r>
      </w:ins>
    </w:p>
    <w:p w14:paraId="4DA8EDA4" w14:textId="77B0ADE0" w:rsidR="008E778E" w:rsidRDefault="008E778E" w:rsidP="008E778E">
      <w:pPr>
        <w:pStyle w:val="TableofFigures"/>
        <w:tabs>
          <w:tab w:val="right" w:leader="dot" w:pos="9016"/>
        </w:tabs>
        <w:spacing w:after="120"/>
        <w:rPr>
          <w:ins w:id="1020" w:author="Andrew Instone-Cowie" w:date="2025-05-07T12:11:00Z" w16du:dateUtc="2025-05-07T11:11:00Z"/>
          <w:rFonts w:eastAsiaTheme="minorEastAsia"/>
          <w:noProof/>
          <w:kern w:val="2"/>
          <w:sz w:val="24"/>
          <w:szCs w:val="24"/>
          <w:lang w:eastAsia="en-GB"/>
          <w14:ligatures w14:val="standardContextual"/>
        </w:rPr>
        <w:pPrChange w:id="1021" w:author="Andrew Instone-Cowie" w:date="2025-05-07T12:12:00Z" w16du:dateUtc="2025-05-07T11:12:00Z">
          <w:pPr>
            <w:pStyle w:val="TableofFigures"/>
            <w:tabs>
              <w:tab w:val="right" w:leader="dot" w:pos="9016"/>
            </w:tabs>
          </w:pPr>
        </w:pPrChange>
      </w:pPr>
      <w:ins w:id="102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49 – Arduino IDE ISP Upload</w:t>
        </w:r>
        <w:r>
          <w:rPr>
            <w:noProof/>
            <w:webHidden/>
          </w:rPr>
          <w:tab/>
        </w:r>
        <w:r>
          <w:rPr>
            <w:noProof/>
            <w:webHidden/>
          </w:rPr>
          <w:fldChar w:fldCharType="begin"/>
        </w:r>
        <w:r>
          <w:rPr>
            <w:noProof/>
            <w:webHidden/>
          </w:rPr>
          <w:instrText xml:space="preserve"> PAGEREF _Toc197512416 \h </w:instrText>
        </w:r>
        <w:r>
          <w:rPr>
            <w:noProof/>
            <w:webHidden/>
          </w:rPr>
        </w:r>
      </w:ins>
      <w:r>
        <w:rPr>
          <w:noProof/>
          <w:webHidden/>
        </w:rPr>
        <w:fldChar w:fldCharType="separate"/>
      </w:r>
      <w:ins w:id="1023" w:author="Andrew Instone-Cowie" w:date="2025-05-07T12:16:00Z" w16du:dateUtc="2025-05-07T11:16:00Z">
        <w:r w:rsidR="00424FD2">
          <w:rPr>
            <w:noProof/>
            <w:webHidden/>
          </w:rPr>
          <w:t>59</w:t>
        </w:r>
      </w:ins>
      <w:ins w:id="1024" w:author="Andrew Instone-Cowie" w:date="2025-05-07T12:11:00Z" w16du:dateUtc="2025-05-07T11:11:00Z">
        <w:r>
          <w:rPr>
            <w:noProof/>
            <w:webHidden/>
          </w:rPr>
          <w:fldChar w:fldCharType="end"/>
        </w:r>
        <w:r w:rsidRPr="002129BC">
          <w:rPr>
            <w:rStyle w:val="Hyperlink"/>
            <w:noProof/>
          </w:rPr>
          <w:fldChar w:fldCharType="end"/>
        </w:r>
      </w:ins>
    </w:p>
    <w:p w14:paraId="64B17FE5" w14:textId="62912FAA" w:rsidR="008E778E" w:rsidRDefault="008E778E" w:rsidP="008E778E">
      <w:pPr>
        <w:pStyle w:val="TableofFigures"/>
        <w:tabs>
          <w:tab w:val="right" w:leader="dot" w:pos="9016"/>
        </w:tabs>
        <w:spacing w:after="120"/>
        <w:rPr>
          <w:ins w:id="1025" w:author="Andrew Instone-Cowie" w:date="2025-05-07T12:11:00Z" w16du:dateUtc="2025-05-07T11:11:00Z"/>
          <w:rFonts w:eastAsiaTheme="minorEastAsia"/>
          <w:noProof/>
          <w:kern w:val="2"/>
          <w:sz w:val="24"/>
          <w:szCs w:val="24"/>
          <w:lang w:eastAsia="en-GB"/>
          <w14:ligatures w14:val="standardContextual"/>
        </w:rPr>
        <w:pPrChange w:id="1026" w:author="Andrew Instone-Cowie" w:date="2025-05-07T12:12:00Z" w16du:dateUtc="2025-05-07T11:12:00Z">
          <w:pPr>
            <w:pStyle w:val="TableofFigures"/>
            <w:tabs>
              <w:tab w:val="right" w:leader="dot" w:pos="9016"/>
            </w:tabs>
          </w:pPr>
        </w:pPrChange>
      </w:pPr>
      <w:ins w:id="102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50 – Programmer with Capacitor</w:t>
        </w:r>
        <w:r>
          <w:rPr>
            <w:noProof/>
            <w:webHidden/>
          </w:rPr>
          <w:tab/>
        </w:r>
        <w:r>
          <w:rPr>
            <w:noProof/>
            <w:webHidden/>
          </w:rPr>
          <w:fldChar w:fldCharType="begin"/>
        </w:r>
        <w:r>
          <w:rPr>
            <w:noProof/>
            <w:webHidden/>
          </w:rPr>
          <w:instrText xml:space="preserve"> PAGEREF _Toc197512417 \h </w:instrText>
        </w:r>
        <w:r>
          <w:rPr>
            <w:noProof/>
            <w:webHidden/>
          </w:rPr>
        </w:r>
      </w:ins>
      <w:r>
        <w:rPr>
          <w:noProof/>
          <w:webHidden/>
        </w:rPr>
        <w:fldChar w:fldCharType="separate"/>
      </w:r>
      <w:ins w:id="1028" w:author="Andrew Instone-Cowie" w:date="2025-05-07T12:16:00Z" w16du:dateUtc="2025-05-07T11:16:00Z">
        <w:r w:rsidR="00424FD2">
          <w:rPr>
            <w:noProof/>
            <w:webHidden/>
          </w:rPr>
          <w:t>60</w:t>
        </w:r>
      </w:ins>
      <w:ins w:id="1029" w:author="Andrew Instone-Cowie" w:date="2025-05-07T12:11:00Z" w16du:dateUtc="2025-05-07T11:11:00Z">
        <w:r>
          <w:rPr>
            <w:noProof/>
            <w:webHidden/>
          </w:rPr>
          <w:fldChar w:fldCharType="end"/>
        </w:r>
        <w:r w:rsidRPr="002129BC">
          <w:rPr>
            <w:rStyle w:val="Hyperlink"/>
            <w:noProof/>
          </w:rPr>
          <w:fldChar w:fldCharType="end"/>
        </w:r>
      </w:ins>
    </w:p>
    <w:p w14:paraId="088473CC" w14:textId="4F0F965D" w:rsidR="008E778E" w:rsidRDefault="008E778E" w:rsidP="008E778E">
      <w:pPr>
        <w:pStyle w:val="TableofFigures"/>
        <w:tabs>
          <w:tab w:val="right" w:leader="dot" w:pos="9016"/>
        </w:tabs>
        <w:spacing w:after="120"/>
        <w:rPr>
          <w:ins w:id="1030" w:author="Andrew Instone-Cowie" w:date="2025-05-07T12:11:00Z" w16du:dateUtc="2025-05-07T11:11:00Z"/>
          <w:rFonts w:eastAsiaTheme="minorEastAsia"/>
          <w:noProof/>
          <w:kern w:val="2"/>
          <w:sz w:val="24"/>
          <w:szCs w:val="24"/>
          <w:lang w:eastAsia="en-GB"/>
          <w14:ligatures w14:val="standardContextual"/>
        </w:rPr>
        <w:pPrChange w:id="1031" w:author="Andrew Instone-Cowie" w:date="2025-05-07T12:12:00Z" w16du:dateUtc="2025-05-07T11:12:00Z">
          <w:pPr>
            <w:pStyle w:val="TableofFigures"/>
            <w:tabs>
              <w:tab w:val="right" w:leader="dot" w:pos="9016"/>
            </w:tabs>
          </w:pPr>
        </w:pPrChange>
      </w:pPr>
      <w:ins w:id="103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51 – Programmer Connections</w:t>
        </w:r>
        <w:r>
          <w:rPr>
            <w:noProof/>
            <w:webHidden/>
          </w:rPr>
          <w:tab/>
        </w:r>
        <w:r>
          <w:rPr>
            <w:noProof/>
            <w:webHidden/>
          </w:rPr>
          <w:fldChar w:fldCharType="begin"/>
        </w:r>
        <w:r>
          <w:rPr>
            <w:noProof/>
            <w:webHidden/>
          </w:rPr>
          <w:instrText xml:space="preserve"> PAGEREF _Toc197512418 \h </w:instrText>
        </w:r>
        <w:r>
          <w:rPr>
            <w:noProof/>
            <w:webHidden/>
          </w:rPr>
        </w:r>
      </w:ins>
      <w:r>
        <w:rPr>
          <w:noProof/>
          <w:webHidden/>
        </w:rPr>
        <w:fldChar w:fldCharType="separate"/>
      </w:r>
      <w:ins w:id="1033" w:author="Andrew Instone-Cowie" w:date="2025-05-07T12:16:00Z" w16du:dateUtc="2025-05-07T11:16:00Z">
        <w:r w:rsidR="00424FD2">
          <w:rPr>
            <w:noProof/>
            <w:webHidden/>
          </w:rPr>
          <w:t>60</w:t>
        </w:r>
      </w:ins>
      <w:ins w:id="1034" w:author="Andrew Instone-Cowie" w:date="2025-05-07T12:11:00Z" w16du:dateUtc="2025-05-07T11:11:00Z">
        <w:r>
          <w:rPr>
            <w:noProof/>
            <w:webHidden/>
          </w:rPr>
          <w:fldChar w:fldCharType="end"/>
        </w:r>
        <w:r w:rsidRPr="002129BC">
          <w:rPr>
            <w:rStyle w:val="Hyperlink"/>
            <w:noProof/>
          </w:rPr>
          <w:fldChar w:fldCharType="end"/>
        </w:r>
      </w:ins>
    </w:p>
    <w:p w14:paraId="5C5B1965" w14:textId="6C8E1859" w:rsidR="008E778E" w:rsidRDefault="008E778E" w:rsidP="008E778E">
      <w:pPr>
        <w:pStyle w:val="TableofFigures"/>
        <w:tabs>
          <w:tab w:val="right" w:leader="dot" w:pos="9016"/>
        </w:tabs>
        <w:spacing w:after="120"/>
        <w:rPr>
          <w:ins w:id="1035" w:author="Andrew Instone-Cowie" w:date="2025-05-07T12:11:00Z" w16du:dateUtc="2025-05-07T11:11:00Z"/>
          <w:rFonts w:eastAsiaTheme="minorEastAsia"/>
          <w:noProof/>
          <w:kern w:val="2"/>
          <w:sz w:val="24"/>
          <w:szCs w:val="24"/>
          <w:lang w:eastAsia="en-GB"/>
          <w14:ligatures w14:val="standardContextual"/>
        </w:rPr>
        <w:pPrChange w:id="1036" w:author="Andrew Instone-Cowie" w:date="2025-05-07T12:12:00Z" w16du:dateUtc="2025-05-07T11:12:00Z">
          <w:pPr>
            <w:pStyle w:val="TableofFigures"/>
            <w:tabs>
              <w:tab w:val="right" w:leader="dot" w:pos="9016"/>
            </w:tabs>
          </w:pPr>
        </w:pPrChange>
      </w:pPr>
      <w:ins w:id="103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"_Toc197512419"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52 – Programmer Connected to Interface Board</w:t>
        </w:r>
        <w:r>
          <w:rPr>
            <w:noProof/>
            <w:webHidden/>
          </w:rPr>
          <w:tab/>
        </w:r>
        <w:r>
          <w:rPr>
            <w:noProof/>
            <w:webHidden/>
          </w:rPr>
          <w:fldChar w:fldCharType="begin"/>
        </w:r>
        <w:r>
          <w:rPr>
            <w:noProof/>
            <w:webHidden/>
          </w:rPr>
          <w:instrText xml:space="preserve"> PAGEREF _Toc197512419 \h </w:instrText>
        </w:r>
        <w:r>
          <w:rPr>
            <w:noProof/>
            <w:webHidden/>
          </w:rPr>
        </w:r>
      </w:ins>
      <w:r>
        <w:rPr>
          <w:noProof/>
          <w:webHidden/>
        </w:rPr>
        <w:fldChar w:fldCharType="separate"/>
      </w:r>
      <w:ins w:id="1038" w:author="Andrew Instone-Cowie" w:date="2025-05-07T12:16:00Z" w16du:dateUtc="2025-05-07T11:16:00Z">
        <w:r w:rsidR="00424FD2">
          <w:rPr>
            <w:noProof/>
            <w:webHidden/>
          </w:rPr>
          <w:t>61</w:t>
        </w:r>
      </w:ins>
      <w:ins w:id="1039" w:author="Andrew Instone-Cowie" w:date="2025-05-07T12:11:00Z" w16du:dateUtc="2025-05-07T11:11:00Z">
        <w:r>
          <w:rPr>
            <w:noProof/>
            <w:webHidden/>
          </w:rPr>
          <w:fldChar w:fldCharType="end"/>
        </w:r>
        <w:r w:rsidRPr="002129BC">
          <w:rPr>
            <w:rStyle w:val="Hyperlink"/>
            <w:noProof/>
          </w:rPr>
          <w:fldChar w:fldCharType="end"/>
        </w:r>
      </w:ins>
    </w:p>
    <w:p w14:paraId="2DEA320D" w14:textId="6397DF5D" w:rsidR="008E778E" w:rsidRDefault="008E778E" w:rsidP="008E778E">
      <w:pPr>
        <w:pStyle w:val="TableofFigures"/>
        <w:tabs>
          <w:tab w:val="right" w:leader="dot" w:pos="9016"/>
        </w:tabs>
        <w:spacing w:after="120"/>
        <w:rPr>
          <w:ins w:id="1040" w:author="Andrew Instone-Cowie" w:date="2025-05-07T12:11:00Z" w16du:dateUtc="2025-05-07T11:11:00Z"/>
          <w:rFonts w:eastAsiaTheme="minorEastAsia"/>
          <w:noProof/>
          <w:kern w:val="2"/>
          <w:sz w:val="24"/>
          <w:szCs w:val="24"/>
          <w:lang w:eastAsia="en-GB"/>
          <w14:ligatures w14:val="standardContextual"/>
        </w:rPr>
        <w:pPrChange w:id="1041" w:author="Andrew Instone-Cowie" w:date="2025-05-07T12:12:00Z" w16du:dateUtc="2025-05-07T11:12:00Z">
          <w:pPr>
            <w:pStyle w:val="TableofFigures"/>
            <w:tabs>
              <w:tab w:val="right" w:leader="dot" w:pos="9016"/>
            </w:tabs>
          </w:pPr>
        </w:pPrChange>
      </w:pPr>
      <w:ins w:id="104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53 – Arduino IDE Target Board Selection</w:t>
        </w:r>
        <w:r>
          <w:rPr>
            <w:noProof/>
            <w:webHidden/>
          </w:rPr>
          <w:tab/>
        </w:r>
        <w:r>
          <w:rPr>
            <w:noProof/>
            <w:webHidden/>
          </w:rPr>
          <w:fldChar w:fldCharType="begin"/>
        </w:r>
        <w:r>
          <w:rPr>
            <w:noProof/>
            <w:webHidden/>
          </w:rPr>
          <w:instrText xml:space="preserve"> PAGEREF _Toc197512420 \h </w:instrText>
        </w:r>
        <w:r>
          <w:rPr>
            <w:noProof/>
            <w:webHidden/>
          </w:rPr>
        </w:r>
      </w:ins>
      <w:r>
        <w:rPr>
          <w:noProof/>
          <w:webHidden/>
        </w:rPr>
        <w:fldChar w:fldCharType="separate"/>
      </w:r>
      <w:ins w:id="1043" w:author="Andrew Instone-Cowie" w:date="2025-05-07T12:16:00Z" w16du:dateUtc="2025-05-07T11:16:00Z">
        <w:r w:rsidR="00424FD2">
          <w:rPr>
            <w:noProof/>
            <w:webHidden/>
          </w:rPr>
          <w:t>62</w:t>
        </w:r>
      </w:ins>
      <w:ins w:id="1044" w:author="Andrew Instone-Cowie" w:date="2025-05-07T12:11:00Z" w16du:dateUtc="2025-05-07T11:11:00Z">
        <w:r>
          <w:rPr>
            <w:noProof/>
            <w:webHidden/>
          </w:rPr>
          <w:fldChar w:fldCharType="end"/>
        </w:r>
        <w:r w:rsidRPr="002129BC">
          <w:rPr>
            <w:rStyle w:val="Hyperlink"/>
            <w:noProof/>
          </w:rPr>
          <w:fldChar w:fldCharType="end"/>
        </w:r>
      </w:ins>
    </w:p>
    <w:p w14:paraId="0C8EE7F4" w14:textId="25DB0B25" w:rsidR="008E778E" w:rsidRDefault="008E778E" w:rsidP="008E778E">
      <w:pPr>
        <w:pStyle w:val="TableofFigures"/>
        <w:tabs>
          <w:tab w:val="right" w:leader="dot" w:pos="9016"/>
        </w:tabs>
        <w:spacing w:after="120"/>
        <w:rPr>
          <w:ins w:id="1045" w:author="Andrew Instone-Cowie" w:date="2025-05-07T12:11:00Z" w16du:dateUtc="2025-05-07T11:11:00Z"/>
          <w:rFonts w:eastAsiaTheme="minorEastAsia"/>
          <w:noProof/>
          <w:kern w:val="2"/>
          <w:sz w:val="24"/>
          <w:szCs w:val="24"/>
          <w:lang w:eastAsia="en-GB"/>
          <w14:ligatures w14:val="standardContextual"/>
        </w:rPr>
        <w:pPrChange w:id="1046" w:author="Andrew Instone-Cowie" w:date="2025-05-07T12:12:00Z" w16du:dateUtc="2025-05-07T11:12:00Z">
          <w:pPr>
            <w:pStyle w:val="TableofFigures"/>
            <w:tabs>
              <w:tab w:val="right" w:leader="dot" w:pos="9016"/>
            </w:tabs>
          </w:pPr>
        </w:pPrChange>
      </w:pPr>
      <w:ins w:id="104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54 – Arduino IDE Programmer Selection</w:t>
        </w:r>
        <w:r>
          <w:rPr>
            <w:noProof/>
            <w:webHidden/>
          </w:rPr>
          <w:tab/>
        </w:r>
        <w:r>
          <w:rPr>
            <w:noProof/>
            <w:webHidden/>
          </w:rPr>
          <w:fldChar w:fldCharType="begin"/>
        </w:r>
        <w:r>
          <w:rPr>
            <w:noProof/>
            <w:webHidden/>
          </w:rPr>
          <w:instrText xml:space="preserve"> PAGEREF _Toc197512421 \h </w:instrText>
        </w:r>
        <w:r>
          <w:rPr>
            <w:noProof/>
            <w:webHidden/>
          </w:rPr>
        </w:r>
      </w:ins>
      <w:r>
        <w:rPr>
          <w:noProof/>
          <w:webHidden/>
        </w:rPr>
        <w:fldChar w:fldCharType="separate"/>
      </w:r>
      <w:ins w:id="1048" w:author="Andrew Instone-Cowie" w:date="2025-05-07T12:16:00Z" w16du:dateUtc="2025-05-07T11:16:00Z">
        <w:r w:rsidR="00424FD2">
          <w:rPr>
            <w:noProof/>
            <w:webHidden/>
          </w:rPr>
          <w:t>63</w:t>
        </w:r>
      </w:ins>
      <w:ins w:id="1049" w:author="Andrew Instone-Cowie" w:date="2025-05-07T12:11:00Z" w16du:dateUtc="2025-05-07T11:11:00Z">
        <w:r>
          <w:rPr>
            <w:noProof/>
            <w:webHidden/>
          </w:rPr>
          <w:fldChar w:fldCharType="end"/>
        </w:r>
        <w:r w:rsidRPr="002129BC">
          <w:rPr>
            <w:rStyle w:val="Hyperlink"/>
            <w:noProof/>
          </w:rPr>
          <w:fldChar w:fldCharType="end"/>
        </w:r>
      </w:ins>
    </w:p>
    <w:p w14:paraId="61653D33" w14:textId="4E9D29D2" w:rsidR="008E778E" w:rsidRDefault="008E778E" w:rsidP="008E778E">
      <w:pPr>
        <w:pStyle w:val="TableofFigures"/>
        <w:tabs>
          <w:tab w:val="right" w:leader="dot" w:pos="9016"/>
        </w:tabs>
        <w:spacing w:after="120"/>
        <w:rPr>
          <w:ins w:id="1050" w:author="Andrew Instone-Cowie" w:date="2025-05-07T12:11:00Z" w16du:dateUtc="2025-05-07T11:11:00Z"/>
          <w:rFonts w:eastAsiaTheme="minorEastAsia"/>
          <w:noProof/>
          <w:kern w:val="2"/>
          <w:sz w:val="24"/>
          <w:szCs w:val="24"/>
          <w:lang w:eastAsia="en-GB"/>
          <w14:ligatures w14:val="standardContextual"/>
        </w:rPr>
        <w:pPrChange w:id="1051" w:author="Andrew Instone-Cowie" w:date="2025-05-07T12:12:00Z" w16du:dateUtc="2025-05-07T11:12:00Z">
          <w:pPr>
            <w:pStyle w:val="TableofFigures"/>
            <w:tabs>
              <w:tab w:val="right" w:leader="dot" w:pos="9016"/>
            </w:tabs>
          </w:pPr>
        </w:pPrChange>
      </w:pPr>
      <w:ins w:id="105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55 – Arduino IDE Burn Bootloader</w:t>
        </w:r>
        <w:r>
          <w:rPr>
            <w:noProof/>
            <w:webHidden/>
          </w:rPr>
          <w:tab/>
        </w:r>
        <w:r>
          <w:rPr>
            <w:noProof/>
            <w:webHidden/>
          </w:rPr>
          <w:fldChar w:fldCharType="begin"/>
        </w:r>
        <w:r>
          <w:rPr>
            <w:noProof/>
            <w:webHidden/>
          </w:rPr>
          <w:instrText xml:space="preserve"> PAGEREF _Toc197512422 \h </w:instrText>
        </w:r>
        <w:r>
          <w:rPr>
            <w:noProof/>
            <w:webHidden/>
          </w:rPr>
        </w:r>
      </w:ins>
      <w:r>
        <w:rPr>
          <w:noProof/>
          <w:webHidden/>
        </w:rPr>
        <w:fldChar w:fldCharType="separate"/>
      </w:r>
      <w:ins w:id="1053" w:author="Andrew Instone-Cowie" w:date="2025-05-07T12:16:00Z" w16du:dateUtc="2025-05-07T11:16:00Z">
        <w:r w:rsidR="00424FD2">
          <w:rPr>
            <w:noProof/>
            <w:webHidden/>
          </w:rPr>
          <w:t>64</w:t>
        </w:r>
      </w:ins>
      <w:ins w:id="1054" w:author="Andrew Instone-Cowie" w:date="2025-05-07T12:11:00Z" w16du:dateUtc="2025-05-07T11:11:00Z">
        <w:r>
          <w:rPr>
            <w:noProof/>
            <w:webHidden/>
          </w:rPr>
          <w:fldChar w:fldCharType="end"/>
        </w:r>
        <w:r w:rsidRPr="002129BC">
          <w:rPr>
            <w:rStyle w:val="Hyperlink"/>
            <w:noProof/>
          </w:rPr>
          <w:fldChar w:fldCharType="end"/>
        </w:r>
      </w:ins>
    </w:p>
    <w:p w14:paraId="03E9CB43" w14:textId="69577840" w:rsidR="008E778E" w:rsidRDefault="008E778E" w:rsidP="008E778E">
      <w:pPr>
        <w:pStyle w:val="TableofFigures"/>
        <w:tabs>
          <w:tab w:val="right" w:leader="dot" w:pos="9016"/>
        </w:tabs>
        <w:spacing w:after="120"/>
        <w:rPr>
          <w:ins w:id="1055" w:author="Andrew Instone-Cowie" w:date="2025-05-07T12:11:00Z" w16du:dateUtc="2025-05-07T11:11:00Z"/>
          <w:rFonts w:eastAsiaTheme="minorEastAsia"/>
          <w:noProof/>
          <w:kern w:val="2"/>
          <w:sz w:val="24"/>
          <w:szCs w:val="24"/>
          <w:lang w:eastAsia="en-GB"/>
          <w14:ligatures w14:val="standardContextual"/>
        </w:rPr>
        <w:pPrChange w:id="1056" w:author="Andrew Instone-Cowie" w:date="2025-05-07T12:12:00Z" w16du:dateUtc="2025-05-07T11:12:00Z">
          <w:pPr>
            <w:pStyle w:val="TableofFigures"/>
            <w:tabs>
              <w:tab w:val="right" w:leader="dot" w:pos="9016"/>
            </w:tabs>
          </w:pPr>
        </w:pPrChange>
      </w:pPr>
      <w:ins w:id="105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56 – Arduino IDE Add Library</w:t>
        </w:r>
        <w:r>
          <w:rPr>
            <w:noProof/>
            <w:webHidden/>
          </w:rPr>
          <w:tab/>
        </w:r>
        <w:r>
          <w:rPr>
            <w:noProof/>
            <w:webHidden/>
          </w:rPr>
          <w:fldChar w:fldCharType="begin"/>
        </w:r>
        <w:r>
          <w:rPr>
            <w:noProof/>
            <w:webHidden/>
          </w:rPr>
          <w:instrText xml:space="preserve"> PAGEREF _Toc197512423 \h </w:instrText>
        </w:r>
        <w:r>
          <w:rPr>
            <w:noProof/>
            <w:webHidden/>
          </w:rPr>
        </w:r>
      </w:ins>
      <w:r>
        <w:rPr>
          <w:noProof/>
          <w:webHidden/>
        </w:rPr>
        <w:fldChar w:fldCharType="separate"/>
      </w:r>
      <w:ins w:id="1058" w:author="Andrew Instone-Cowie" w:date="2025-05-07T12:16:00Z" w16du:dateUtc="2025-05-07T11:16:00Z">
        <w:r w:rsidR="00424FD2">
          <w:rPr>
            <w:noProof/>
            <w:webHidden/>
          </w:rPr>
          <w:t>65</w:t>
        </w:r>
      </w:ins>
      <w:ins w:id="1059" w:author="Andrew Instone-Cowie" w:date="2025-05-07T12:11:00Z" w16du:dateUtc="2025-05-07T11:11:00Z">
        <w:r>
          <w:rPr>
            <w:noProof/>
            <w:webHidden/>
          </w:rPr>
          <w:fldChar w:fldCharType="end"/>
        </w:r>
        <w:r w:rsidRPr="002129BC">
          <w:rPr>
            <w:rStyle w:val="Hyperlink"/>
            <w:noProof/>
          </w:rPr>
          <w:fldChar w:fldCharType="end"/>
        </w:r>
      </w:ins>
    </w:p>
    <w:p w14:paraId="3B2774E0" w14:textId="18C10357" w:rsidR="008E778E" w:rsidRDefault="008E778E" w:rsidP="008E778E">
      <w:pPr>
        <w:pStyle w:val="TableofFigures"/>
        <w:tabs>
          <w:tab w:val="right" w:leader="dot" w:pos="9016"/>
        </w:tabs>
        <w:spacing w:after="120"/>
        <w:rPr>
          <w:ins w:id="1060" w:author="Andrew Instone-Cowie" w:date="2025-05-07T12:11:00Z" w16du:dateUtc="2025-05-07T11:11:00Z"/>
          <w:rFonts w:eastAsiaTheme="minorEastAsia"/>
          <w:noProof/>
          <w:kern w:val="2"/>
          <w:sz w:val="24"/>
          <w:szCs w:val="24"/>
          <w:lang w:eastAsia="en-GB"/>
          <w14:ligatures w14:val="standardContextual"/>
        </w:rPr>
        <w:pPrChange w:id="1061" w:author="Andrew Instone-Cowie" w:date="2025-05-07T12:12:00Z" w16du:dateUtc="2025-05-07T11:12:00Z">
          <w:pPr>
            <w:pStyle w:val="TableofFigures"/>
            <w:tabs>
              <w:tab w:val="right" w:leader="dot" w:pos="9016"/>
            </w:tabs>
          </w:pPr>
        </w:pPrChange>
      </w:pPr>
      <w:ins w:id="106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57 – Arduino IDE Firmware Upload</w:t>
        </w:r>
        <w:r>
          <w:rPr>
            <w:noProof/>
            <w:webHidden/>
          </w:rPr>
          <w:tab/>
        </w:r>
        <w:r>
          <w:rPr>
            <w:noProof/>
            <w:webHidden/>
          </w:rPr>
          <w:fldChar w:fldCharType="begin"/>
        </w:r>
        <w:r>
          <w:rPr>
            <w:noProof/>
            <w:webHidden/>
          </w:rPr>
          <w:instrText xml:space="preserve"> PAGEREF _Toc197512424 \h </w:instrText>
        </w:r>
        <w:r>
          <w:rPr>
            <w:noProof/>
            <w:webHidden/>
          </w:rPr>
        </w:r>
      </w:ins>
      <w:r>
        <w:rPr>
          <w:noProof/>
          <w:webHidden/>
        </w:rPr>
        <w:fldChar w:fldCharType="separate"/>
      </w:r>
      <w:ins w:id="1063" w:author="Andrew Instone-Cowie" w:date="2025-05-07T12:16:00Z" w16du:dateUtc="2025-05-07T11:16:00Z">
        <w:r w:rsidR="00424FD2">
          <w:rPr>
            <w:noProof/>
            <w:webHidden/>
          </w:rPr>
          <w:t>66</w:t>
        </w:r>
      </w:ins>
      <w:ins w:id="1064" w:author="Andrew Instone-Cowie" w:date="2025-05-07T12:11:00Z" w16du:dateUtc="2025-05-07T11:11:00Z">
        <w:r>
          <w:rPr>
            <w:noProof/>
            <w:webHidden/>
          </w:rPr>
          <w:fldChar w:fldCharType="end"/>
        </w:r>
        <w:r w:rsidRPr="002129BC">
          <w:rPr>
            <w:rStyle w:val="Hyperlink"/>
            <w:noProof/>
          </w:rPr>
          <w:fldChar w:fldCharType="end"/>
        </w:r>
      </w:ins>
    </w:p>
    <w:p w14:paraId="73BB7D4E" w14:textId="72BB29F8" w:rsidR="008E778E" w:rsidRDefault="008E778E" w:rsidP="008E778E">
      <w:pPr>
        <w:pStyle w:val="TableofFigures"/>
        <w:tabs>
          <w:tab w:val="right" w:leader="dot" w:pos="9016"/>
        </w:tabs>
        <w:spacing w:after="120"/>
        <w:rPr>
          <w:ins w:id="1065" w:author="Andrew Instone-Cowie" w:date="2025-05-07T12:11:00Z" w16du:dateUtc="2025-05-07T11:11:00Z"/>
          <w:rFonts w:eastAsiaTheme="minorEastAsia"/>
          <w:noProof/>
          <w:kern w:val="2"/>
          <w:sz w:val="24"/>
          <w:szCs w:val="24"/>
          <w:lang w:eastAsia="en-GB"/>
          <w14:ligatures w14:val="standardContextual"/>
        </w:rPr>
        <w:pPrChange w:id="1066" w:author="Andrew Instone-Cowie" w:date="2025-05-07T12:12:00Z" w16du:dateUtc="2025-05-07T11:12:00Z">
          <w:pPr>
            <w:pStyle w:val="TableofFigures"/>
            <w:tabs>
              <w:tab w:val="right" w:leader="dot" w:pos="9016"/>
            </w:tabs>
          </w:pPr>
        </w:pPrChange>
      </w:pPr>
      <w:ins w:id="106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58 – Installed Simulator Interface</w:t>
        </w:r>
        <w:r>
          <w:rPr>
            <w:noProof/>
            <w:webHidden/>
          </w:rPr>
          <w:tab/>
        </w:r>
        <w:r>
          <w:rPr>
            <w:noProof/>
            <w:webHidden/>
          </w:rPr>
          <w:fldChar w:fldCharType="begin"/>
        </w:r>
        <w:r>
          <w:rPr>
            <w:noProof/>
            <w:webHidden/>
          </w:rPr>
          <w:instrText xml:space="preserve"> PAGEREF _Toc197512425 \h </w:instrText>
        </w:r>
        <w:r>
          <w:rPr>
            <w:noProof/>
            <w:webHidden/>
          </w:rPr>
        </w:r>
      </w:ins>
      <w:r>
        <w:rPr>
          <w:noProof/>
          <w:webHidden/>
        </w:rPr>
        <w:fldChar w:fldCharType="separate"/>
      </w:r>
      <w:ins w:id="1068" w:author="Andrew Instone-Cowie" w:date="2025-05-07T12:16:00Z" w16du:dateUtc="2025-05-07T11:16:00Z">
        <w:r w:rsidR="00424FD2">
          <w:rPr>
            <w:noProof/>
            <w:webHidden/>
          </w:rPr>
          <w:t>69</w:t>
        </w:r>
      </w:ins>
      <w:ins w:id="1069" w:author="Andrew Instone-Cowie" w:date="2025-05-07T12:11:00Z" w16du:dateUtc="2025-05-07T11:11:00Z">
        <w:r>
          <w:rPr>
            <w:noProof/>
            <w:webHidden/>
          </w:rPr>
          <w:fldChar w:fldCharType="end"/>
        </w:r>
        <w:r w:rsidRPr="002129BC">
          <w:rPr>
            <w:rStyle w:val="Hyperlink"/>
            <w:noProof/>
          </w:rPr>
          <w:fldChar w:fldCharType="end"/>
        </w:r>
      </w:ins>
    </w:p>
    <w:p w14:paraId="7AC3018F" w14:textId="456FC342" w:rsidR="008E778E" w:rsidRDefault="008E778E" w:rsidP="008E778E">
      <w:pPr>
        <w:pStyle w:val="TableofFigures"/>
        <w:tabs>
          <w:tab w:val="right" w:leader="dot" w:pos="9016"/>
        </w:tabs>
        <w:spacing w:after="120"/>
        <w:rPr>
          <w:ins w:id="1070" w:author="Andrew Instone-Cowie" w:date="2025-05-07T12:11:00Z" w16du:dateUtc="2025-05-07T11:11:00Z"/>
          <w:rFonts w:eastAsiaTheme="minorEastAsia"/>
          <w:noProof/>
          <w:kern w:val="2"/>
          <w:sz w:val="24"/>
          <w:szCs w:val="24"/>
          <w:lang w:eastAsia="en-GB"/>
          <w14:ligatures w14:val="standardContextual"/>
        </w:rPr>
        <w:pPrChange w:id="1071" w:author="Andrew Instone-Cowie" w:date="2025-05-07T12:12:00Z" w16du:dateUtc="2025-05-07T11:12:00Z">
          <w:pPr>
            <w:pStyle w:val="TableofFigures"/>
            <w:tabs>
              <w:tab w:val="right" w:leader="dot" w:pos="9016"/>
            </w:tabs>
          </w:pPr>
        </w:pPrChange>
      </w:pPr>
      <w:ins w:id="107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59 – Installed Sensor (Lois Weedon 4</w:t>
        </w:r>
        <w:r w:rsidRPr="002129BC">
          <w:rPr>
            <w:rStyle w:val="Hyperlink"/>
            <w:noProof/>
            <w:vertAlign w:val="superscript"/>
          </w:rPr>
          <w:t>th</w:t>
        </w:r>
        <w:r w:rsidRPr="002129BC">
          <w:rPr>
            <w:rStyle w:val="Hyperlink"/>
            <w:noProof/>
          </w:rPr>
          <w:t>)</w:t>
        </w:r>
        <w:r>
          <w:rPr>
            <w:noProof/>
            <w:webHidden/>
          </w:rPr>
          <w:tab/>
        </w:r>
        <w:r>
          <w:rPr>
            <w:noProof/>
            <w:webHidden/>
          </w:rPr>
          <w:fldChar w:fldCharType="begin"/>
        </w:r>
        <w:r>
          <w:rPr>
            <w:noProof/>
            <w:webHidden/>
          </w:rPr>
          <w:instrText xml:space="preserve"> PAGEREF _Toc197512426 \h </w:instrText>
        </w:r>
        <w:r>
          <w:rPr>
            <w:noProof/>
            <w:webHidden/>
          </w:rPr>
        </w:r>
      </w:ins>
      <w:r>
        <w:rPr>
          <w:noProof/>
          <w:webHidden/>
        </w:rPr>
        <w:fldChar w:fldCharType="separate"/>
      </w:r>
      <w:ins w:id="1073" w:author="Andrew Instone-Cowie" w:date="2025-05-07T12:16:00Z" w16du:dateUtc="2025-05-07T11:16:00Z">
        <w:r w:rsidR="00424FD2">
          <w:rPr>
            <w:noProof/>
            <w:webHidden/>
          </w:rPr>
          <w:t>70</w:t>
        </w:r>
      </w:ins>
      <w:ins w:id="1074" w:author="Andrew Instone-Cowie" w:date="2025-05-07T12:11:00Z" w16du:dateUtc="2025-05-07T11:11:00Z">
        <w:r>
          <w:rPr>
            <w:noProof/>
            <w:webHidden/>
          </w:rPr>
          <w:fldChar w:fldCharType="end"/>
        </w:r>
        <w:r w:rsidRPr="002129BC">
          <w:rPr>
            <w:rStyle w:val="Hyperlink"/>
            <w:noProof/>
          </w:rPr>
          <w:fldChar w:fldCharType="end"/>
        </w:r>
      </w:ins>
    </w:p>
    <w:p w14:paraId="261FBE44" w14:textId="546827CD" w:rsidR="008E778E" w:rsidRDefault="008E778E" w:rsidP="008E778E">
      <w:pPr>
        <w:pStyle w:val="TableofFigures"/>
        <w:tabs>
          <w:tab w:val="right" w:leader="dot" w:pos="9016"/>
        </w:tabs>
        <w:spacing w:after="120"/>
        <w:rPr>
          <w:ins w:id="1075" w:author="Andrew Instone-Cowie" w:date="2025-05-07T12:11:00Z" w16du:dateUtc="2025-05-07T11:11:00Z"/>
          <w:rFonts w:eastAsiaTheme="minorEastAsia"/>
          <w:noProof/>
          <w:kern w:val="2"/>
          <w:sz w:val="24"/>
          <w:szCs w:val="24"/>
          <w:lang w:eastAsia="en-GB"/>
          <w14:ligatures w14:val="standardContextual"/>
        </w:rPr>
        <w:pPrChange w:id="1076" w:author="Andrew Instone-Cowie" w:date="2025-05-07T12:12:00Z" w16du:dateUtc="2025-05-07T11:12:00Z">
          <w:pPr>
            <w:pStyle w:val="TableofFigures"/>
            <w:tabs>
              <w:tab w:val="right" w:leader="dot" w:pos="9016"/>
            </w:tabs>
          </w:pPr>
        </w:pPrChange>
      </w:pPr>
      <w:ins w:id="107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60 – Installed Sensor (Lois Weedon 6</w:t>
        </w:r>
        <w:r w:rsidRPr="002129BC">
          <w:rPr>
            <w:rStyle w:val="Hyperlink"/>
            <w:noProof/>
            <w:vertAlign w:val="superscript"/>
          </w:rPr>
          <w:t>th</w:t>
        </w:r>
        <w:r w:rsidRPr="002129BC">
          <w:rPr>
            <w:rStyle w:val="Hyperlink"/>
            <w:noProof/>
          </w:rPr>
          <w:t>)</w:t>
        </w:r>
        <w:r>
          <w:rPr>
            <w:noProof/>
            <w:webHidden/>
          </w:rPr>
          <w:tab/>
        </w:r>
        <w:r>
          <w:rPr>
            <w:noProof/>
            <w:webHidden/>
          </w:rPr>
          <w:fldChar w:fldCharType="begin"/>
        </w:r>
        <w:r>
          <w:rPr>
            <w:noProof/>
            <w:webHidden/>
          </w:rPr>
          <w:instrText xml:space="preserve"> PAGEREF _Toc197512427 \h </w:instrText>
        </w:r>
        <w:r>
          <w:rPr>
            <w:noProof/>
            <w:webHidden/>
          </w:rPr>
        </w:r>
      </w:ins>
      <w:r>
        <w:rPr>
          <w:noProof/>
          <w:webHidden/>
        </w:rPr>
        <w:fldChar w:fldCharType="separate"/>
      </w:r>
      <w:ins w:id="1078" w:author="Andrew Instone-Cowie" w:date="2025-05-07T12:16:00Z" w16du:dateUtc="2025-05-07T11:16:00Z">
        <w:r w:rsidR="00424FD2">
          <w:rPr>
            <w:noProof/>
            <w:webHidden/>
          </w:rPr>
          <w:t>71</w:t>
        </w:r>
      </w:ins>
      <w:ins w:id="1079" w:author="Andrew Instone-Cowie" w:date="2025-05-07T12:11:00Z" w16du:dateUtc="2025-05-07T11:11:00Z">
        <w:r>
          <w:rPr>
            <w:noProof/>
            <w:webHidden/>
          </w:rPr>
          <w:fldChar w:fldCharType="end"/>
        </w:r>
        <w:r w:rsidRPr="002129BC">
          <w:rPr>
            <w:rStyle w:val="Hyperlink"/>
            <w:noProof/>
          </w:rPr>
          <w:fldChar w:fldCharType="end"/>
        </w:r>
      </w:ins>
    </w:p>
    <w:p w14:paraId="2AD2FF29" w14:textId="33A94911" w:rsidR="008E778E" w:rsidRDefault="008E778E" w:rsidP="008E778E">
      <w:pPr>
        <w:pStyle w:val="TableofFigures"/>
        <w:tabs>
          <w:tab w:val="right" w:leader="dot" w:pos="9016"/>
        </w:tabs>
        <w:spacing w:after="120"/>
        <w:rPr>
          <w:ins w:id="1080" w:author="Andrew Instone-Cowie" w:date="2025-05-07T12:11:00Z" w16du:dateUtc="2025-05-07T11:11:00Z"/>
          <w:rFonts w:eastAsiaTheme="minorEastAsia"/>
          <w:noProof/>
          <w:kern w:val="2"/>
          <w:sz w:val="24"/>
          <w:szCs w:val="24"/>
          <w:lang w:eastAsia="en-GB"/>
          <w14:ligatures w14:val="standardContextual"/>
        </w:rPr>
        <w:pPrChange w:id="1081" w:author="Andrew Instone-Cowie" w:date="2025-05-07T12:12:00Z" w16du:dateUtc="2025-05-07T11:12:00Z">
          <w:pPr>
            <w:pStyle w:val="TableofFigures"/>
            <w:tabs>
              <w:tab w:val="right" w:leader="dot" w:pos="9016"/>
            </w:tabs>
          </w:pPr>
        </w:pPrChange>
      </w:pPr>
      <w:ins w:id="108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61 – Installed Sensor (Chirk, Type 1)</w:t>
        </w:r>
        <w:r>
          <w:rPr>
            <w:noProof/>
            <w:webHidden/>
          </w:rPr>
          <w:tab/>
        </w:r>
        <w:r>
          <w:rPr>
            <w:noProof/>
            <w:webHidden/>
          </w:rPr>
          <w:fldChar w:fldCharType="begin"/>
        </w:r>
        <w:r>
          <w:rPr>
            <w:noProof/>
            <w:webHidden/>
          </w:rPr>
          <w:instrText xml:space="preserve"> PAGEREF _Toc197512428 \h </w:instrText>
        </w:r>
        <w:r>
          <w:rPr>
            <w:noProof/>
            <w:webHidden/>
          </w:rPr>
        </w:r>
      </w:ins>
      <w:r>
        <w:rPr>
          <w:noProof/>
          <w:webHidden/>
        </w:rPr>
        <w:fldChar w:fldCharType="separate"/>
      </w:r>
      <w:ins w:id="1083" w:author="Andrew Instone-Cowie" w:date="2025-05-07T12:16:00Z" w16du:dateUtc="2025-05-07T11:16:00Z">
        <w:r w:rsidR="00424FD2">
          <w:rPr>
            <w:noProof/>
            <w:webHidden/>
          </w:rPr>
          <w:t>71</w:t>
        </w:r>
      </w:ins>
      <w:ins w:id="1084" w:author="Andrew Instone-Cowie" w:date="2025-05-07T12:11:00Z" w16du:dateUtc="2025-05-07T11:11:00Z">
        <w:r>
          <w:rPr>
            <w:noProof/>
            <w:webHidden/>
          </w:rPr>
          <w:fldChar w:fldCharType="end"/>
        </w:r>
        <w:r w:rsidRPr="002129BC">
          <w:rPr>
            <w:rStyle w:val="Hyperlink"/>
            <w:noProof/>
          </w:rPr>
          <w:fldChar w:fldCharType="end"/>
        </w:r>
      </w:ins>
    </w:p>
    <w:p w14:paraId="7B93942B" w14:textId="370C72FE" w:rsidR="008E778E" w:rsidRDefault="008E778E" w:rsidP="008E778E">
      <w:pPr>
        <w:pStyle w:val="TableofFigures"/>
        <w:tabs>
          <w:tab w:val="right" w:leader="dot" w:pos="9016"/>
        </w:tabs>
        <w:spacing w:after="120"/>
        <w:rPr>
          <w:ins w:id="1085" w:author="Andrew Instone-Cowie" w:date="2025-05-07T12:11:00Z" w16du:dateUtc="2025-05-07T11:11:00Z"/>
          <w:rFonts w:eastAsiaTheme="minorEastAsia"/>
          <w:noProof/>
          <w:kern w:val="2"/>
          <w:sz w:val="24"/>
          <w:szCs w:val="24"/>
          <w:lang w:eastAsia="en-GB"/>
          <w14:ligatures w14:val="standardContextual"/>
        </w:rPr>
        <w:pPrChange w:id="1086" w:author="Andrew Instone-Cowie" w:date="2025-05-07T12:12:00Z" w16du:dateUtc="2025-05-07T11:12:00Z">
          <w:pPr>
            <w:pStyle w:val="TableofFigures"/>
            <w:tabs>
              <w:tab w:val="right" w:leader="dot" w:pos="9016"/>
            </w:tabs>
          </w:pPr>
        </w:pPrChange>
      </w:pPr>
      <w:ins w:id="108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"_Toc197512429"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62 – Magnet Mounting Dimensions</w:t>
        </w:r>
        <w:r>
          <w:rPr>
            <w:noProof/>
            <w:webHidden/>
          </w:rPr>
          <w:tab/>
        </w:r>
        <w:r>
          <w:rPr>
            <w:noProof/>
            <w:webHidden/>
          </w:rPr>
          <w:fldChar w:fldCharType="begin"/>
        </w:r>
        <w:r>
          <w:rPr>
            <w:noProof/>
            <w:webHidden/>
          </w:rPr>
          <w:instrText xml:space="preserve"> PAGEREF _Toc197512429 \h </w:instrText>
        </w:r>
        <w:r>
          <w:rPr>
            <w:noProof/>
            <w:webHidden/>
          </w:rPr>
        </w:r>
      </w:ins>
      <w:r>
        <w:rPr>
          <w:noProof/>
          <w:webHidden/>
        </w:rPr>
        <w:fldChar w:fldCharType="separate"/>
      </w:r>
      <w:ins w:id="1088" w:author="Andrew Instone-Cowie" w:date="2025-05-07T12:16:00Z" w16du:dateUtc="2025-05-07T11:16:00Z">
        <w:r w:rsidR="00424FD2">
          <w:rPr>
            <w:noProof/>
            <w:webHidden/>
          </w:rPr>
          <w:t>72</w:t>
        </w:r>
      </w:ins>
      <w:ins w:id="1089" w:author="Andrew Instone-Cowie" w:date="2025-05-07T12:11:00Z" w16du:dateUtc="2025-05-07T11:11:00Z">
        <w:r>
          <w:rPr>
            <w:noProof/>
            <w:webHidden/>
          </w:rPr>
          <w:fldChar w:fldCharType="end"/>
        </w:r>
        <w:r w:rsidRPr="002129BC">
          <w:rPr>
            <w:rStyle w:val="Hyperlink"/>
            <w:noProof/>
          </w:rPr>
          <w:fldChar w:fldCharType="end"/>
        </w:r>
      </w:ins>
    </w:p>
    <w:p w14:paraId="67A83260" w14:textId="01DA00FF" w:rsidR="008E778E" w:rsidRDefault="008E778E" w:rsidP="008E778E">
      <w:pPr>
        <w:pStyle w:val="TableofFigures"/>
        <w:tabs>
          <w:tab w:val="right" w:leader="dot" w:pos="9016"/>
        </w:tabs>
        <w:spacing w:after="120"/>
        <w:rPr>
          <w:ins w:id="1090" w:author="Andrew Instone-Cowie" w:date="2025-05-07T12:11:00Z" w16du:dateUtc="2025-05-07T11:11:00Z"/>
          <w:rFonts w:eastAsiaTheme="minorEastAsia"/>
          <w:noProof/>
          <w:kern w:val="2"/>
          <w:sz w:val="24"/>
          <w:szCs w:val="24"/>
          <w:lang w:eastAsia="en-GB"/>
          <w14:ligatures w14:val="standardContextual"/>
        </w:rPr>
        <w:pPrChange w:id="1091" w:author="Andrew Instone-Cowie" w:date="2025-05-07T12:12:00Z" w16du:dateUtc="2025-05-07T11:12:00Z">
          <w:pPr>
            <w:pStyle w:val="TableofFigures"/>
            <w:tabs>
              <w:tab w:val="right" w:leader="dot" w:pos="9016"/>
            </w:tabs>
          </w:pPr>
        </w:pPrChange>
      </w:pPr>
      <w:ins w:id="109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63 – Magnet Mounting Construction</w:t>
        </w:r>
        <w:r>
          <w:rPr>
            <w:noProof/>
            <w:webHidden/>
          </w:rPr>
          <w:tab/>
        </w:r>
        <w:r>
          <w:rPr>
            <w:noProof/>
            <w:webHidden/>
          </w:rPr>
          <w:fldChar w:fldCharType="begin"/>
        </w:r>
        <w:r>
          <w:rPr>
            <w:noProof/>
            <w:webHidden/>
          </w:rPr>
          <w:instrText xml:space="preserve"> PAGEREF _Toc197512430 \h </w:instrText>
        </w:r>
        <w:r>
          <w:rPr>
            <w:noProof/>
            <w:webHidden/>
          </w:rPr>
        </w:r>
      </w:ins>
      <w:r>
        <w:rPr>
          <w:noProof/>
          <w:webHidden/>
        </w:rPr>
        <w:fldChar w:fldCharType="separate"/>
      </w:r>
      <w:ins w:id="1093" w:author="Andrew Instone-Cowie" w:date="2025-05-07T12:16:00Z" w16du:dateUtc="2025-05-07T11:16:00Z">
        <w:r w:rsidR="00424FD2">
          <w:rPr>
            <w:noProof/>
            <w:webHidden/>
          </w:rPr>
          <w:t>73</w:t>
        </w:r>
      </w:ins>
      <w:ins w:id="1094" w:author="Andrew Instone-Cowie" w:date="2025-05-07T12:11:00Z" w16du:dateUtc="2025-05-07T11:11:00Z">
        <w:r>
          <w:rPr>
            <w:noProof/>
            <w:webHidden/>
          </w:rPr>
          <w:fldChar w:fldCharType="end"/>
        </w:r>
        <w:r w:rsidRPr="002129BC">
          <w:rPr>
            <w:rStyle w:val="Hyperlink"/>
            <w:noProof/>
          </w:rPr>
          <w:fldChar w:fldCharType="end"/>
        </w:r>
      </w:ins>
    </w:p>
    <w:p w14:paraId="3AA17759" w14:textId="6EAD4C48" w:rsidR="008E778E" w:rsidRDefault="008E778E" w:rsidP="008E778E">
      <w:pPr>
        <w:pStyle w:val="TableofFigures"/>
        <w:tabs>
          <w:tab w:val="right" w:leader="dot" w:pos="9016"/>
        </w:tabs>
        <w:spacing w:after="120"/>
        <w:rPr>
          <w:ins w:id="1095" w:author="Andrew Instone-Cowie" w:date="2025-05-07T12:11:00Z" w16du:dateUtc="2025-05-07T11:11:00Z"/>
          <w:rFonts w:eastAsiaTheme="minorEastAsia"/>
          <w:noProof/>
          <w:kern w:val="2"/>
          <w:sz w:val="24"/>
          <w:szCs w:val="24"/>
          <w:lang w:eastAsia="en-GB"/>
          <w14:ligatures w14:val="standardContextual"/>
        </w:rPr>
        <w:pPrChange w:id="1096" w:author="Andrew Instone-Cowie" w:date="2025-05-07T12:12:00Z" w16du:dateUtc="2025-05-07T11:12:00Z">
          <w:pPr>
            <w:pStyle w:val="TableofFigures"/>
            <w:tabs>
              <w:tab w:val="right" w:leader="dot" w:pos="9016"/>
            </w:tabs>
          </w:pPr>
        </w:pPrChange>
      </w:pPr>
      <w:ins w:id="1097" w:author="Andrew Instone-Cowie" w:date="2025-05-07T12:11:00Z" w16du:dateUtc="2025-05-07T11:11:00Z">
        <w:r w:rsidRPr="002129BC">
          <w:rPr>
            <w:rStyle w:val="Hyperlink"/>
            <w:noProof/>
          </w:rPr>
          <w:lastRenderedPageBreak/>
          <w:fldChar w:fldCharType="begin"/>
        </w:r>
        <w:r w:rsidRPr="002129BC">
          <w:rPr>
            <w:rStyle w:val="Hyperlink"/>
            <w:noProof/>
          </w:rPr>
          <w:instrText xml:space="preserve"> </w:instrText>
        </w:r>
        <w:r>
          <w:rPr>
            <w:noProof/>
          </w:rPr>
          <w:instrText>HYPERLINK \l "_Toc197512431"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64 – Completed Magnet Mounting</w:t>
        </w:r>
        <w:r>
          <w:rPr>
            <w:noProof/>
            <w:webHidden/>
          </w:rPr>
          <w:tab/>
        </w:r>
        <w:r>
          <w:rPr>
            <w:noProof/>
            <w:webHidden/>
          </w:rPr>
          <w:fldChar w:fldCharType="begin"/>
        </w:r>
        <w:r>
          <w:rPr>
            <w:noProof/>
            <w:webHidden/>
          </w:rPr>
          <w:instrText xml:space="preserve"> PAGEREF _Toc197512431 \h </w:instrText>
        </w:r>
        <w:r>
          <w:rPr>
            <w:noProof/>
            <w:webHidden/>
          </w:rPr>
        </w:r>
      </w:ins>
      <w:r>
        <w:rPr>
          <w:noProof/>
          <w:webHidden/>
        </w:rPr>
        <w:fldChar w:fldCharType="separate"/>
      </w:r>
      <w:ins w:id="1098" w:author="Andrew Instone-Cowie" w:date="2025-05-07T12:16:00Z" w16du:dateUtc="2025-05-07T11:16:00Z">
        <w:r w:rsidR="00424FD2">
          <w:rPr>
            <w:noProof/>
            <w:webHidden/>
          </w:rPr>
          <w:t>73</w:t>
        </w:r>
      </w:ins>
      <w:ins w:id="1099" w:author="Andrew Instone-Cowie" w:date="2025-05-07T12:11:00Z" w16du:dateUtc="2025-05-07T11:11:00Z">
        <w:r>
          <w:rPr>
            <w:noProof/>
            <w:webHidden/>
          </w:rPr>
          <w:fldChar w:fldCharType="end"/>
        </w:r>
        <w:r w:rsidRPr="002129BC">
          <w:rPr>
            <w:rStyle w:val="Hyperlink"/>
            <w:noProof/>
          </w:rPr>
          <w:fldChar w:fldCharType="end"/>
        </w:r>
      </w:ins>
    </w:p>
    <w:p w14:paraId="5F6C6F71" w14:textId="01783C2E" w:rsidR="008E778E" w:rsidRDefault="008E778E" w:rsidP="008E778E">
      <w:pPr>
        <w:pStyle w:val="TableofFigures"/>
        <w:tabs>
          <w:tab w:val="right" w:leader="dot" w:pos="9016"/>
        </w:tabs>
        <w:spacing w:after="120"/>
        <w:rPr>
          <w:ins w:id="1100" w:author="Andrew Instone-Cowie" w:date="2025-05-07T12:11:00Z" w16du:dateUtc="2025-05-07T11:11:00Z"/>
          <w:rFonts w:eastAsiaTheme="minorEastAsia"/>
          <w:noProof/>
          <w:kern w:val="2"/>
          <w:sz w:val="24"/>
          <w:szCs w:val="24"/>
          <w:lang w:eastAsia="en-GB"/>
          <w14:ligatures w14:val="standardContextual"/>
        </w:rPr>
        <w:pPrChange w:id="1101" w:author="Andrew Instone-Cowie" w:date="2025-05-07T12:12:00Z" w16du:dateUtc="2025-05-07T11:12:00Z">
          <w:pPr>
            <w:pStyle w:val="TableofFigures"/>
            <w:tabs>
              <w:tab w:val="right" w:leader="dot" w:pos="9016"/>
            </w:tabs>
          </w:pPr>
        </w:pPrChange>
      </w:pPr>
      <w:ins w:id="110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65 – Sensor Daisy Chain</w:t>
        </w:r>
        <w:r>
          <w:rPr>
            <w:noProof/>
            <w:webHidden/>
          </w:rPr>
          <w:tab/>
        </w:r>
        <w:r>
          <w:rPr>
            <w:noProof/>
            <w:webHidden/>
          </w:rPr>
          <w:fldChar w:fldCharType="begin"/>
        </w:r>
        <w:r>
          <w:rPr>
            <w:noProof/>
            <w:webHidden/>
          </w:rPr>
          <w:instrText xml:space="preserve"> PAGEREF _Toc197512432 \h </w:instrText>
        </w:r>
        <w:r>
          <w:rPr>
            <w:noProof/>
            <w:webHidden/>
          </w:rPr>
        </w:r>
      </w:ins>
      <w:r>
        <w:rPr>
          <w:noProof/>
          <w:webHidden/>
        </w:rPr>
        <w:fldChar w:fldCharType="separate"/>
      </w:r>
      <w:ins w:id="1103" w:author="Andrew Instone-Cowie" w:date="2025-05-07T12:16:00Z" w16du:dateUtc="2025-05-07T11:16:00Z">
        <w:r w:rsidR="00424FD2">
          <w:rPr>
            <w:noProof/>
            <w:webHidden/>
          </w:rPr>
          <w:t>75</w:t>
        </w:r>
      </w:ins>
      <w:ins w:id="1104" w:author="Andrew Instone-Cowie" w:date="2025-05-07T12:11:00Z" w16du:dateUtc="2025-05-07T11:11:00Z">
        <w:r>
          <w:rPr>
            <w:noProof/>
            <w:webHidden/>
          </w:rPr>
          <w:fldChar w:fldCharType="end"/>
        </w:r>
        <w:r w:rsidRPr="002129BC">
          <w:rPr>
            <w:rStyle w:val="Hyperlink"/>
            <w:noProof/>
          </w:rPr>
          <w:fldChar w:fldCharType="end"/>
        </w:r>
      </w:ins>
    </w:p>
    <w:p w14:paraId="5DFC2148" w14:textId="0BDF5B4F" w:rsidR="008E778E" w:rsidRDefault="008E778E" w:rsidP="008E778E">
      <w:pPr>
        <w:pStyle w:val="TableofFigures"/>
        <w:tabs>
          <w:tab w:val="right" w:leader="dot" w:pos="9016"/>
        </w:tabs>
        <w:spacing w:after="120"/>
        <w:rPr>
          <w:ins w:id="1105" w:author="Andrew Instone-Cowie" w:date="2025-05-07T12:11:00Z" w16du:dateUtc="2025-05-07T11:11:00Z"/>
          <w:rFonts w:eastAsiaTheme="minorEastAsia"/>
          <w:noProof/>
          <w:kern w:val="2"/>
          <w:sz w:val="24"/>
          <w:szCs w:val="24"/>
          <w:lang w:eastAsia="en-GB"/>
          <w14:ligatures w14:val="standardContextual"/>
        </w:rPr>
        <w:pPrChange w:id="1106" w:author="Andrew Instone-Cowie" w:date="2025-05-07T12:12:00Z" w16du:dateUtc="2025-05-07T11:12:00Z">
          <w:pPr>
            <w:pStyle w:val="TableofFigures"/>
            <w:tabs>
              <w:tab w:val="right" w:leader="dot" w:pos="9016"/>
            </w:tabs>
          </w:pPr>
        </w:pPrChange>
      </w:pPr>
      <w:ins w:id="110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66 – 9-Pin Serial Port</w:t>
        </w:r>
        <w:r>
          <w:rPr>
            <w:noProof/>
            <w:webHidden/>
          </w:rPr>
          <w:tab/>
        </w:r>
        <w:r>
          <w:rPr>
            <w:noProof/>
            <w:webHidden/>
          </w:rPr>
          <w:fldChar w:fldCharType="begin"/>
        </w:r>
        <w:r>
          <w:rPr>
            <w:noProof/>
            <w:webHidden/>
          </w:rPr>
          <w:instrText xml:space="preserve"> PAGEREF _Toc197512433 \h </w:instrText>
        </w:r>
        <w:r>
          <w:rPr>
            <w:noProof/>
            <w:webHidden/>
          </w:rPr>
        </w:r>
      </w:ins>
      <w:r>
        <w:rPr>
          <w:noProof/>
          <w:webHidden/>
        </w:rPr>
        <w:fldChar w:fldCharType="separate"/>
      </w:r>
      <w:ins w:id="1108" w:author="Andrew Instone-Cowie" w:date="2025-05-07T12:16:00Z" w16du:dateUtc="2025-05-07T11:16:00Z">
        <w:r w:rsidR="00424FD2">
          <w:rPr>
            <w:noProof/>
            <w:webHidden/>
          </w:rPr>
          <w:t>76</w:t>
        </w:r>
      </w:ins>
      <w:ins w:id="1109" w:author="Andrew Instone-Cowie" w:date="2025-05-07T12:11:00Z" w16du:dateUtc="2025-05-07T11:11:00Z">
        <w:r>
          <w:rPr>
            <w:noProof/>
            <w:webHidden/>
          </w:rPr>
          <w:fldChar w:fldCharType="end"/>
        </w:r>
        <w:r w:rsidRPr="002129BC">
          <w:rPr>
            <w:rStyle w:val="Hyperlink"/>
            <w:noProof/>
          </w:rPr>
          <w:fldChar w:fldCharType="end"/>
        </w:r>
      </w:ins>
    </w:p>
    <w:p w14:paraId="2C95C231" w14:textId="36269816" w:rsidR="008E778E" w:rsidRDefault="008E778E" w:rsidP="008E778E">
      <w:pPr>
        <w:pStyle w:val="TableofFigures"/>
        <w:tabs>
          <w:tab w:val="right" w:leader="dot" w:pos="9016"/>
        </w:tabs>
        <w:spacing w:after="120"/>
        <w:rPr>
          <w:ins w:id="1110" w:author="Andrew Instone-Cowie" w:date="2025-05-07T12:11:00Z" w16du:dateUtc="2025-05-07T11:11:00Z"/>
          <w:rFonts w:eastAsiaTheme="minorEastAsia"/>
          <w:noProof/>
          <w:kern w:val="2"/>
          <w:sz w:val="24"/>
          <w:szCs w:val="24"/>
          <w:lang w:eastAsia="en-GB"/>
          <w14:ligatures w14:val="standardContextual"/>
        </w:rPr>
        <w:pPrChange w:id="1111" w:author="Andrew Instone-Cowie" w:date="2025-05-07T12:12:00Z" w16du:dateUtc="2025-05-07T11:12:00Z">
          <w:pPr>
            <w:pStyle w:val="TableofFigures"/>
            <w:tabs>
              <w:tab w:val="right" w:leader="dot" w:pos="9016"/>
            </w:tabs>
          </w:pPr>
        </w:pPrChange>
      </w:pPr>
      <w:ins w:id="111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67 – 9-Pin Serial Cable</w:t>
        </w:r>
        <w:r>
          <w:rPr>
            <w:noProof/>
            <w:webHidden/>
          </w:rPr>
          <w:tab/>
        </w:r>
        <w:r>
          <w:rPr>
            <w:noProof/>
            <w:webHidden/>
          </w:rPr>
          <w:fldChar w:fldCharType="begin"/>
        </w:r>
        <w:r>
          <w:rPr>
            <w:noProof/>
            <w:webHidden/>
          </w:rPr>
          <w:instrText xml:space="preserve"> PAGEREF _Toc197512434 \h </w:instrText>
        </w:r>
        <w:r>
          <w:rPr>
            <w:noProof/>
            <w:webHidden/>
          </w:rPr>
        </w:r>
      </w:ins>
      <w:r>
        <w:rPr>
          <w:noProof/>
          <w:webHidden/>
        </w:rPr>
        <w:fldChar w:fldCharType="separate"/>
      </w:r>
      <w:ins w:id="1113" w:author="Andrew Instone-Cowie" w:date="2025-05-07T12:16:00Z" w16du:dateUtc="2025-05-07T11:16:00Z">
        <w:r w:rsidR="00424FD2">
          <w:rPr>
            <w:noProof/>
            <w:webHidden/>
          </w:rPr>
          <w:t>76</w:t>
        </w:r>
      </w:ins>
      <w:ins w:id="1114" w:author="Andrew Instone-Cowie" w:date="2025-05-07T12:11:00Z" w16du:dateUtc="2025-05-07T11:11:00Z">
        <w:r>
          <w:rPr>
            <w:noProof/>
            <w:webHidden/>
          </w:rPr>
          <w:fldChar w:fldCharType="end"/>
        </w:r>
        <w:r w:rsidRPr="002129BC">
          <w:rPr>
            <w:rStyle w:val="Hyperlink"/>
            <w:noProof/>
          </w:rPr>
          <w:fldChar w:fldCharType="end"/>
        </w:r>
      </w:ins>
    </w:p>
    <w:p w14:paraId="08478F05" w14:textId="4177B5C2" w:rsidR="008E778E" w:rsidRDefault="008E778E" w:rsidP="008E778E">
      <w:pPr>
        <w:pStyle w:val="TableofFigures"/>
        <w:tabs>
          <w:tab w:val="right" w:leader="dot" w:pos="9016"/>
        </w:tabs>
        <w:spacing w:after="120"/>
        <w:rPr>
          <w:ins w:id="1115" w:author="Andrew Instone-Cowie" w:date="2025-05-07T12:11:00Z" w16du:dateUtc="2025-05-07T11:11:00Z"/>
          <w:rFonts w:eastAsiaTheme="minorEastAsia"/>
          <w:noProof/>
          <w:kern w:val="2"/>
          <w:sz w:val="24"/>
          <w:szCs w:val="24"/>
          <w:lang w:eastAsia="en-GB"/>
          <w14:ligatures w14:val="standardContextual"/>
        </w:rPr>
        <w:pPrChange w:id="1116" w:author="Andrew Instone-Cowie" w:date="2025-05-07T12:12:00Z" w16du:dateUtc="2025-05-07T11:12:00Z">
          <w:pPr>
            <w:pStyle w:val="TableofFigures"/>
            <w:tabs>
              <w:tab w:val="right" w:leader="dot" w:pos="9016"/>
            </w:tabs>
          </w:pPr>
        </w:pPrChange>
      </w:pPr>
      <w:ins w:id="111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68 – PC USB Ports</w:t>
        </w:r>
        <w:r>
          <w:rPr>
            <w:noProof/>
            <w:webHidden/>
          </w:rPr>
          <w:tab/>
        </w:r>
        <w:r>
          <w:rPr>
            <w:noProof/>
            <w:webHidden/>
          </w:rPr>
          <w:fldChar w:fldCharType="begin"/>
        </w:r>
        <w:r>
          <w:rPr>
            <w:noProof/>
            <w:webHidden/>
          </w:rPr>
          <w:instrText xml:space="preserve"> PAGEREF _Toc197512435 \h </w:instrText>
        </w:r>
        <w:r>
          <w:rPr>
            <w:noProof/>
            <w:webHidden/>
          </w:rPr>
        </w:r>
      </w:ins>
      <w:r>
        <w:rPr>
          <w:noProof/>
          <w:webHidden/>
        </w:rPr>
        <w:fldChar w:fldCharType="separate"/>
      </w:r>
      <w:ins w:id="1118" w:author="Andrew Instone-Cowie" w:date="2025-05-07T12:16:00Z" w16du:dateUtc="2025-05-07T11:16:00Z">
        <w:r w:rsidR="00424FD2">
          <w:rPr>
            <w:noProof/>
            <w:webHidden/>
          </w:rPr>
          <w:t>77</w:t>
        </w:r>
      </w:ins>
      <w:ins w:id="1119" w:author="Andrew Instone-Cowie" w:date="2025-05-07T12:11:00Z" w16du:dateUtc="2025-05-07T11:11:00Z">
        <w:r>
          <w:rPr>
            <w:noProof/>
            <w:webHidden/>
          </w:rPr>
          <w:fldChar w:fldCharType="end"/>
        </w:r>
        <w:r w:rsidRPr="002129BC">
          <w:rPr>
            <w:rStyle w:val="Hyperlink"/>
            <w:noProof/>
          </w:rPr>
          <w:fldChar w:fldCharType="end"/>
        </w:r>
      </w:ins>
    </w:p>
    <w:p w14:paraId="3C4675A7" w14:textId="01D4FDC7" w:rsidR="008E778E" w:rsidRDefault="008E778E" w:rsidP="008E778E">
      <w:pPr>
        <w:pStyle w:val="TableofFigures"/>
        <w:tabs>
          <w:tab w:val="right" w:leader="dot" w:pos="9016"/>
        </w:tabs>
        <w:spacing w:after="120"/>
        <w:rPr>
          <w:ins w:id="1120" w:author="Andrew Instone-Cowie" w:date="2025-05-07T12:11:00Z" w16du:dateUtc="2025-05-07T11:11:00Z"/>
          <w:rFonts w:eastAsiaTheme="minorEastAsia"/>
          <w:noProof/>
          <w:kern w:val="2"/>
          <w:sz w:val="24"/>
          <w:szCs w:val="24"/>
          <w:lang w:eastAsia="en-GB"/>
          <w14:ligatures w14:val="standardContextual"/>
        </w:rPr>
        <w:pPrChange w:id="1121" w:author="Andrew Instone-Cowie" w:date="2025-05-07T12:12:00Z" w16du:dateUtc="2025-05-07T11:12:00Z">
          <w:pPr>
            <w:pStyle w:val="TableofFigures"/>
            <w:tabs>
              <w:tab w:val="right" w:leader="dot" w:pos="9016"/>
            </w:tabs>
          </w:pPr>
        </w:pPrChange>
      </w:pPr>
      <w:ins w:id="112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69 – USB to Serial Adapter</w:t>
        </w:r>
        <w:r>
          <w:rPr>
            <w:noProof/>
            <w:webHidden/>
          </w:rPr>
          <w:tab/>
        </w:r>
        <w:r>
          <w:rPr>
            <w:noProof/>
            <w:webHidden/>
          </w:rPr>
          <w:fldChar w:fldCharType="begin"/>
        </w:r>
        <w:r>
          <w:rPr>
            <w:noProof/>
            <w:webHidden/>
          </w:rPr>
          <w:instrText xml:space="preserve"> PAGEREF _Toc197512436 \h </w:instrText>
        </w:r>
        <w:r>
          <w:rPr>
            <w:noProof/>
            <w:webHidden/>
          </w:rPr>
        </w:r>
      </w:ins>
      <w:r>
        <w:rPr>
          <w:noProof/>
          <w:webHidden/>
        </w:rPr>
        <w:fldChar w:fldCharType="separate"/>
      </w:r>
      <w:ins w:id="1123" w:author="Andrew Instone-Cowie" w:date="2025-05-07T12:16:00Z" w16du:dateUtc="2025-05-07T11:16:00Z">
        <w:r w:rsidR="00424FD2">
          <w:rPr>
            <w:noProof/>
            <w:webHidden/>
          </w:rPr>
          <w:t>77</w:t>
        </w:r>
      </w:ins>
      <w:ins w:id="1124" w:author="Andrew Instone-Cowie" w:date="2025-05-07T12:11:00Z" w16du:dateUtc="2025-05-07T11:11:00Z">
        <w:r>
          <w:rPr>
            <w:noProof/>
            <w:webHidden/>
          </w:rPr>
          <w:fldChar w:fldCharType="end"/>
        </w:r>
        <w:r w:rsidRPr="002129BC">
          <w:rPr>
            <w:rStyle w:val="Hyperlink"/>
            <w:noProof/>
          </w:rPr>
          <w:fldChar w:fldCharType="end"/>
        </w:r>
      </w:ins>
    </w:p>
    <w:p w14:paraId="761C6267" w14:textId="3A8C76AF" w:rsidR="008E778E" w:rsidRDefault="008E778E" w:rsidP="008E778E">
      <w:pPr>
        <w:pStyle w:val="TableofFigures"/>
        <w:tabs>
          <w:tab w:val="right" w:leader="dot" w:pos="9016"/>
        </w:tabs>
        <w:spacing w:after="120"/>
        <w:rPr>
          <w:ins w:id="1125" w:author="Andrew Instone-Cowie" w:date="2025-05-07T12:11:00Z" w16du:dateUtc="2025-05-07T11:11:00Z"/>
          <w:rFonts w:eastAsiaTheme="minorEastAsia"/>
          <w:noProof/>
          <w:kern w:val="2"/>
          <w:sz w:val="24"/>
          <w:szCs w:val="24"/>
          <w:lang w:eastAsia="en-GB"/>
          <w14:ligatures w14:val="standardContextual"/>
        </w:rPr>
        <w:pPrChange w:id="1126" w:author="Andrew Instone-Cowie" w:date="2025-05-07T12:12:00Z" w16du:dateUtc="2025-05-07T11:12:00Z">
          <w:pPr>
            <w:pStyle w:val="TableofFigures"/>
            <w:tabs>
              <w:tab w:val="right" w:leader="dot" w:pos="9016"/>
            </w:tabs>
          </w:pPr>
        </w:pPrChange>
      </w:pPr>
      <w:ins w:id="112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70 – PuTTY Configuration Dialogue</w:t>
        </w:r>
        <w:r>
          <w:rPr>
            <w:noProof/>
            <w:webHidden/>
          </w:rPr>
          <w:tab/>
        </w:r>
        <w:r>
          <w:rPr>
            <w:noProof/>
            <w:webHidden/>
          </w:rPr>
          <w:fldChar w:fldCharType="begin"/>
        </w:r>
        <w:r>
          <w:rPr>
            <w:noProof/>
            <w:webHidden/>
          </w:rPr>
          <w:instrText xml:space="preserve"> PAGEREF _Toc197512437 \h </w:instrText>
        </w:r>
        <w:r>
          <w:rPr>
            <w:noProof/>
            <w:webHidden/>
          </w:rPr>
        </w:r>
      </w:ins>
      <w:r>
        <w:rPr>
          <w:noProof/>
          <w:webHidden/>
        </w:rPr>
        <w:fldChar w:fldCharType="separate"/>
      </w:r>
      <w:ins w:id="1128" w:author="Andrew Instone-Cowie" w:date="2025-05-07T12:16:00Z" w16du:dateUtc="2025-05-07T11:16:00Z">
        <w:r w:rsidR="00424FD2">
          <w:rPr>
            <w:noProof/>
            <w:webHidden/>
          </w:rPr>
          <w:t>78</w:t>
        </w:r>
      </w:ins>
      <w:ins w:id="1129" w:author="Andrew Instone-Cowie" w:date="2025-05-07T12:11:00Z" w16du:dateUtc="2025-05-07T11:11:00Z">
        <w:r>
          <w:rPr>
            <w:noProof/>
            <w:webHidden/>
          </w:rPr>
          <w:fldChar w:fldCharType="end"/>
        </w:r>
        <w:r w:rsidRPr="002129BC">
          <w:rPr>
            <w:rStyle w:val="Hyperlink"/>
            <w:noProof/>
          </w:rPr>
          <w:fldChar w:fldCharType="end"/>
        </w:r>
      </w:ins>
    </w:p>
    <w:p w14:paraId="39F80859" w14:textId="773FE6F1" w:rsidR="008E778E" w:rsidRDefault="008E778E" w:rsidP="008E778E">
      <w:pPr>
        <w:pStyle w:val="TableofFigures"/>
        <w:tabs>
          <w:tab w:val="right" w:leader="dot" w:pos="9016"/>
        </w:tabs>
        <w:spacing w:after="120"/>
        <w:rPr>
          <w:ins w:id="1130" w:author="Andrew Instone-Cowie" w:date="2025-05-07T12:11:00Z" w16du:dateUtc="2025-05-07T11:11:00Z"/>
          <w:rFonts w:eastAsiaTheme="minorEastAsia"/>
          <w:noProof/>
          <w:kern w:val="2"/>
          <w:sz w:val="24"/>
          <w:szCs w:val="24"/>
          <w:lang w:eastAsia="en-GB"/>
          <w14:ligatures w14:val="standardContextual"/>
        </w:rPr>
        <w:pPrChange w:id="1131" w:author="Andrew Instone-Cowie" w:date="2025-05-07T12:12:00Z" w16du:dateUtc="2025-05-07T11:12:00Z">
          <w:pPr>
            <w:pStyle w:val="TableofFigures"/>
            <w:tabs>
              <w:tab w:val="right" w:leader="dot" w:pos="9016"/>
            </w:tabs>
          </w:pPr>
        </w:pPrChange>
      </w:pPr>
      <w:ins w:id="113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"_Toc197512438"</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71 – Display Interface Settings</w:t>
        </w:r>
        <w:r>
          <w:rPr>
            <w:noProof/>
            <w:webHidden/>
          </w:rPr>
          <w:tab/>
        </w:r>
        <w:r>
          <w:rPr>
            <w:noProof/>
            <w:webHidden/>
          </w:rPr>
          <w:fldChar w:fldCharType="begin"/>
        </w:r>
        <w:r>
          <w:rPr>
            <w:noProof/>
            <w:webHidden/>
          </w:rPr>
          <w:instrText xml:space="preserve"> PAGEREF _Toc197512438 \h </w:instrText>
        </w:r>
        <w:r>
          <w:rPr>
            <w:noProof/>
            <w:webHidden/>
          </w:rPr>
        </w:r>
      </w:ins>
      <w:r>
        <w:rPr>
          <w:noProof/>
          <w:webHidden/>
        </w:rPr>
        <w:fldChar w:fldCharType="separate"/>
      </w:r>
      <w:ins w:id="1133" w:author="Andrew Instone-Cowie" w:date="2025-05-07T12:16:00Z" w16du:dateUtc="2025-05-07T11:16:00Z">
        <w:r w:rsidR="00424FD2">
          <w:rPr>
            <w:noProof/>
            <w:webHidden/>
          </w:rPr>
          <w:t>79</w:t>
        </w:r>
      </w:ins>
      <w:ins w:id="1134" w:author="Andrew Instone-Cowie" w:date="2025-05-07T12:11:00Z" w16du:dateUtc="2025-05-07T11:11:00Z">
        <w:r>
          <w:rPr>
            <w:noProof/>
            <w:webHidden/>
          </w:rPr>
          <w:fldChar w:fldCharType="end"/>
        </w:r>
        <w:r w:rsidRPr="002129BC">
          <w:rPr>
            <w:rStyle w:val="Hyperlink"/>
            <w:noProof/>
          </w:rPr>
          <w:fldChar w:fldCharType="end"/>
        </w:r>
      </w:ins>
    </w:p>
    <w:p w14:paraId="7B650CC7" w14:textId="2A94478A" w:rsidR="008E778E" w:rsidRDefault="008E778E" w:rsidP="008E778E">
      <w:pPr>
        <w:pStyle w:val="TableofFigures"/>
        <w:tabs>
          <w:tab w:val="right" w:leader="dot" w:pos="9016"/>
        </w:tabs>
        <w:spacing w:after="120"/>
        <w:rPr>
          <w:ins w:id="1135" w:author="Andrew Instone-Cowie" w:date="2025-05-07T12:11:00Z" w16du:dateUtc="2025-05-07T11:11:00Z"/>
          <w:rFonts w:eastAsiaTheme="minorEastAsia"/>
          <w:noProof/>
          <w:kern w:val="2"/>
          <w:sz w:val="24"/>
          <w:szCs w:val="24"/>
          <w:lang w:eastAsia="en-GB"/>
          <w14:ligatures w14:val="standardContextual"/>
        </w:rPr>
        <w:pPrChange w:id="1136" w:author="Andrew Instone-Cowie" w:date="2025-05-07T12:12:00Z" w16du:dateUtc="2025-05-07T11:12:00Z">
          <w:pPr>
            <w:pStyle w:val="TableofFigures"/>
            <w:tabs>
              <w:tab w:val="right" w:leader="dot" w:pos="9016"/>
            </w:tabs>
          </w:pPr>
        </w:pPrChange>
      </w:pPr>
      <w:ins w:id="113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"_Toc197512439"</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72 – Interface Channel Numbers</w:t>
        </w:r>
        <w:r>
          <w:rPr>
            <w:noProof/>
            <w:webHidden/>
          </w:rPr>
          <w:tab/>
        </w:r>
        <w:r>
          <w:rPr>
            <w:noProof/>
            <w:webHidden/>
          </w:rPr>
          <w:fldChar w:fldCharType="begin"/>
        </w:r>
        <w:r>
          <w:rPr>
            <w:noProof/>
            <w:webHidden/>
          </w:rPr>
          <w:instrText xml:space="preserve"> PAGEREF _Toc197512439 \h </w:instrText>
        </w:r>
        <w:r>
          <w:rPr>
            <w:noProof/>
            <w:webHidden/>
          </w:rPr>
        </w:r>
      </w:ins>
      <w:r>
        <w:rPr>
          <w:noProof/>
          <w:webHidden/>
        </w:rPr>
        <w:fldChar w:fldCharType="separate"/>
      </w:r>
      <w:ins w:id="1138" w:author="Andrew Instone-Cowie" w:date="2025-05-07T12:16:00Z" w16du:dateUtc="2025-05-07T11:16:00Z">
        <w:r w:rsidR="00424FD2">
          <w:rPr>
            <w:noProof/>
            <w:webHidden/>
          </w:rPr>
          <w:t>80</w:t>
        </w:r>
      </w:ins>
      <w:ins w:id="1139" w:author="Andrew Instone-Cowie" w:date="2025-05-07T12:11:00Z" w16du:dateUtc="2025-05-07T11:11:00Z">
        <w:r>
          <w:rPr>
            <w:noProof/>
            <w:webHidden/>
          </w:rPr>
          <w:fldChar w:fldCharType="end"/>
        </w:r>
        <w:r w:rsidRPr="002129BC">
          <w:rPr>
            <w:rStyle w:val="Hyperlink"/>
            <w:noProof/>
          </w:rPr>
          <w:fldChar w:fldCharType="end"/>
        </w:r>
      </w:ins>
    </w:p>
    <w:p w14:paraId="6EA83550" w14:textId="4E106559" w:rsidR="008E778E" w:rsidRDefault="008E778E" w:rsidP="008E778E">
      <w:pPr>
        <w:pStyle w:val="TableofFigures"/>
        <w:tabs>
          <w:tab w:val="right" w:leader="dot" w:pos="9016"/>
        </w:tabs>
        <w:spacing w:after="120"/>
        <w:rPr>
          <w:ins w:id="1140" w:author="Andrew Instone-Cowie" w:date="2025-05-07T12:11:00Z" w16du:dateUtc="2025-05-07T11:11:00Z"/>
          <w:rFonts w:eastAsiaTheme="minorEastAsia"/>
          <w:noProof/>
          <w:kern w:val="2"/>
          <w:sz w:val="24"/>
          <w:szCs w:val="24"/>
          <w:lang w:eastAsia="en-GB"/>
          <w14:ligatures w14:val="standardContextual"/>
        </w:rPr>
        <w:pPrChange w:id="1141" w:author="Andrew Instone-Cowie" w:date="2025-05-07T12:12:00Z" w16du:dateUtc="2025-05-07T11:12:00Z">
          <w:pPr>
            <w:pStyle w:val="TableofFigures"/>
            <w:tabs>
              <w:tab w:val="right" w:leader="dot" w:pos="9016"/>
            </w:tabs>
          </w:pPr>
        </w:pPrChange>
      </w:pPr>
      <w:ins w:id="114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"_Toc197512440"</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73 – Example Sensor Cabling</w:t>
        </w:r>
        <w:r>
          <w:rPr>
            <w:noProof/>
            <w:webHidden/>
          </w:rPr>
          <w:tab/>
        </w:r>
        <w:r>
          <w:rPr>
            <w:noProof/>
            <w:webHidden/>
          </w:rPr>
          <w:fldChar w:fldCharType="begin"/>
        </w:r>
        <w:r>
          <w:rPr>
            <w:noProof/>
            <w:webHidden/>
          </w:rPr>
          <w:instrText xml:space="preserve"> PAGEREF _Toc197512440 \h </w:instrText>
        </w:r>
        <w:r>
          <w:rPr>
            <w:noProof/>
            <w:webHidden/>
          </w:rPr>
        </w:r>
      </w:ins>
      <w:r>
        <w:rPr>
          <w:noProof/>
          <w:webHidden/>
        </w:rPr>
        <w:fldChar w:fldCharType="separate"/>
      </w:r>
      <w:ins w:id="1143" w:author="Andrew Instone-Cowie" w:date="2025-05-07T12:16:00Z" w16du:dateUtc="2025-05-07T11:16:00Z">
        <w:r w:rsidR="00424FD2">
          <w:rPr>
            <w:noProof/>
            <w:webHidden/>
          </w:rPr>
          <w:t>81</w:t>
        </w:r>
      </w:ins>
      <w:ins w:id="1144" w:author="Andrew Instone-Cowie" w:date="2025-05-07T12:11:00Z" w16du:dateUtc="2025-05-07T11:11:00Z">
        <w:r>
          <w:rPr>
            <w:noProof/>
            <w:webHidden/>
          </w:rPr>
          <w:fldChar w:fldCharType="end"/>
        </w:r>
        <w:r w:rsidRPr="002129BC">
          <w:rPr>
            <w:rStyle w:val="Hyperlink"/>
            <w:noProof/>
          </w:rPr>
          <w:fldChar w:fldCharType="end"/>
        </w:r>
      </w:ins>
    </w:p>
    <w:p w14:paraId="46122431" w14:textId="16C84AED" w:rsidR="008E778E" w:rsidRDefault="008E778E" w:rsidP="008E778E">
      <w:pPr>
        <w:pStyle w:val="TableofFigures"/>
        <w:tabs>
          <w:tab w:val="right" w:leader="dot" w:pos="9016"/>
        </w:tabs>
        <w:spacing w:after="120"/>
        <w:rPr>
          <w:ins w:id="1145" w:author="Andrew Instone-Cowie" w:date="2025-05-07T12:11:00Z" w16du:dateUtc="2025-05-07T11:11:00Z"/>
          <w:rFonts w:eastAsiaTheme="minorEastAsia"/>
          <w:noProof/>
          <w:kern w:val="2"/>
          <w:sz w:val="24"/>
          <w:szCs w:val="24"/>
          <w:lang w:eastAsia="en-GB"/>
          <w14:ligatures w14:val="standardContextual"/>
        </w:rPr>
        <w:pPrChange w:id="1146" w:author="Andrew Instone-Cowie" w:date="2025-05-07T12:12:00Z" w16du:dateUtc="2025-05-07T11:12:00Z">
          <w:pPr>
            <w:pStyle w:val="TableofFigures"/>
            <w:tabs>
              <w:tab w:val="right" w:leader="dot" w:pos="9016"/>
            </w:tabs>
          </w:pPr>
        </w:pPrChange>
      </w:pPr>
      <w:ins w:id="114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"_Toc197512441"</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74 – Example Channel Connections</w:t>
        </w:r>
        <w:r>
          <w:rPr>
            <w:noProof/>
            <w:webHidden/>
          </w:rPr>
          <w:tab/>
        </w:r>
        <w:r>
          <w:rPr>
            <w:noProof/>
            <w:webHidden/>
          </w:rPr>
          <w:fldChar w:fldCharType="begin"/>
        </w:r>
        <w:r>
          <w:rPr>
            <w:noProof/>
            <w:webHidden/>
          </w:rPr>
          <w:instrText xml:space="preserve"> PAGEREF _Toc197512441 \h </w:instrText>
        </w:r>
        <w:r>
          <w:rPr>
            <w:noProof/>
            <w:webHidden/>
          </w:rPr>
        </w:r>
      </w:ins>
      <w:r>
        <w:rPr>
          <w:noProof/>
          <w:webHidden/>
        </w:rPr>
        <w:fldChar w:fldCharType="separate"/>
      </w:r>
      <w:ins w:id="1148" w:author="Andrew Instone-Cowie" w:date="2025-05-07T12:16:00Z" w16du:dateUtc="2025-05-07T11:16:00Z">
        <w:r w:rsidR="00424FD2">
          <w:rPr>
            <w:noProof/>
            <w:webHidden/>
          </w:rPr>
          <w:t>81</w:t>
        </w:r>
      </w:ins>
      <w:ins w:id="1149" w:author="Andrew Instone-Cowie" w:date="2025-05-07T12:11:00Z" w16du:dateUtc="2025-05-07T11:11:00Z">
        <w:r>
          <w:rPr>
            <w:noProof/>
            <w:webHidden/>
          </w:rPr>
          <w:fldChar w:fldCharType="end"/>
        </w:r>
        <w:r w:rsidRPr="002129BC">
          <w:rPr>
            <w:rStyle w:val="Hyperlink"/>
            <w:noProof/>
          </w:rPr>
          <w:fldChar w:fldCharType="end"/>
        </w:r>
      </w:ins>
    </w:p>
    <w:p w14:paraId="41033575" w14:textId="1EC5AAC5" w:rsidR="008E778E" w:rsidRDefault="008E778E" w:rsidP="008E778E">
      <w:pPr>
        <w:pStyle w:val="TableofFigures"/>
        <w:tabs>
          <w:tab w:val="right" w:leader="dot" w:pos="9016"/>
        </w:tabs>
        <w:spacing w:after="120"/>
        <w:rPr>
          <w:ins w:id="1150" w:author="Andrew Instone-Cowie" w:date="2025-05-07T12:11:00Z" w16du:dateUtc="2025-05-07T11:11:00Z"/>
          <w:rFonts w:eastAsiaTheme="minorEastAsia"/>
          <w:noProof/>
          <w:kern w:val="2"/>
          <w:sz w:val="24"/>
          <w:szCs w:val="24"/>
          <w:lang w:eastAsia="en-GB"/>
          <w14:ligatures w14:val="standardContextual"/>
        </w:rPr>
        <w:pPrChange w:id="1151" w:author="Andrew Instone-Cowie" w:date="2025-05-07T12:12:00Z" w16du:dateUtc="2025-05-07T11:12:00Z">
          <w:pPr>
            <w:pStyle w:val="TableofFigures"/>
            <w:tabs>
              <w:tab w:val="right" w:leader="dot" w:pos="9016"/>
            </w:tabs>
          </w:pPr>
        </w:pPrChange>
      </w:pPr>
      <w:ins w:id="115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"_Toc197512442"</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75 – Disabled Channels</w:t>
        </w:r>
        <w:r>
          <w:rPr>
            <w:noProof/>
            <w:webHidden/>
          </w:rPr>
          <w:tab/>
        </w:r>
        <w:r>
          <w:rPr>
            <w:noProof/>
            <w:webHidden/>
          </w:rPr>
          <w:fldChar w:fldCharType="begin"/>
        </w:r>
        <w:r>
          <w:rPr>
            <w:noProof/>
            <w:webHidden/>
          </w:rPr>
          <w:instrText xml:space="preserve"> PAGEREF _Toc197512442 \h </w:instrText>
        </w:r>
        <w:r>
          <w:rPr>
            <w:noProof/>
            <w:webHidden/>
          </w:rPr>
        </w:r>
      </w:ins>
      <w:r>
        <w:rPr>
          <w:noProof/>
          <w:webHidden/>
        </w:rPr>
        <w:fldChar w:fldCharType="separate"/>
      </w:r>
      <w:ins w:id="1153" w:author="Andrew Instone-Cowie" w:date="2025-05-07T12:16:00Z" w16du:dateUtc="2025-05-07T11:16:00Z">
        <w:r w:rsidR="00424FD2">
          <w:rPr>
            <w:noProof/>
            <w:webHidden/>
          </w:rPr>
          <w:t>82</w:t>
        </w:r>
      </w:ins>
      <w:ins w:id="1154" w:author="Andrew Instone-Cowie" w:date="2025-05-07T12:11:00Z" w16du:dateUtc="2025-05-07T11:11:00Z">
        <w:r>
          <w:rPr>
            <w:noProof/>
            <w:webHidden/>
          </w:rPr>
          <w:fldChar w:fldCharType="end"/>
        </w:r>
        <w:r w:rsidRPr="002129BC">
          <w:rPr>
            <w:rStyle w:val="Hyperlink"/>
            <w:noProof/>
          </w:rPr>
          <w:fldChar w:fldCharType="end"/>
        </w:r>
      </w:ins>
    </w:p>
    <w:p w14:paraId="3326922F" w14:textId="2F5E1AD4" w:rsidR="008E778E" w:rsidRDefault="008E778E" w:rsidP="008E778E">
      <w:pPr>
        <w:pStyle w:val="TableofFigures"/>
        <w:tabs>
          <w:tab w:val="right" w:leader="dot" w:pos="9016"/>
        </w:tabs>
        <w:spacing w:after="120"/>
        <w:rPr>
          <w:ins w:id="1155" w:author="Andrew Instone-Cowie" w:date="2025-05-07T12:11:00Z" w16du:dateUtc="2025-05-07T11:11:00Z"/>
          <w:rFonts w:eastAsiaTheme="minorEastAsia"/>
          <w:noProof/>
          <w:kern w:val="2"/>
          <w:sz w:val="24"/>
          <w:szCs w:val="24"/>
          <w:lang w:eastAsia="en-GB"/>
          <w14:ligatures w14:val="standardContextual"/>
        </w:rPr>
        <w:pPrChange w:id="1156" w:author="Andrew Instone-Cowie" w:date="2025-05-07T12:12:00Z" w16du:dateUtc="2025-05-07T11:12:00Z">
          <w:pPr>
            <w:pStyle w:val="TableofFigures"/>
            <w:tabs>
              <w:tab w:val="right" w:leader="dot" w:pos="9016"/>
            </w:tabs>
          </w:pPr>
        </w:pPrChange>
      </w:pPr>
      <w:ins w:id="115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"_Toc197512443"</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76 – Default Settings</w:t>
        </w:r>
        <w:r>
          <w:rPr>
            <w:noProof/>
            <w:webHidden/>
          </w:rPr>
          <w:tab/>
        </w:r>
        <w:r>
          <w:rPr>
            <w:noProof/>
            <w:webHidden/>
          </w:rPr>
          <w:fldChar w:fldCharType="begin"/>
        </w:r>
        <w:r>
          <w:rPr>
            <w:noProof/>
            <w:webHidden/>
          </w:rPr>
          <w:instrText xml:space="preserve"> PAGEREF _Toc197512443 \h </w:instrText>
        </w:r>
        <w:r>
          <w:rPr>
            <w:noProof/>
            <w:webHidden/>
          </w:rPr>
        </w:r>
      </w:ins>
      <w:r>
        <w:rPr>
          <w:noProof/>
          <w:webHidden/>
        </w:rPr>
        <w:fldChar w:fldCharType="separate"/>
      </w:r>
      <w:ins w:id="1158" w:author="Andrew Instone-Cowie" w:date="2025-05-07T12:16:00Z" w16du:dateUtc="2025-05-07T11:16:00Z">
        <w:r w:rsidR="00424FD2">
          <w:rPr>
            <w:noProof/>
            <w:webHidden/>
          </w:rPr>
          <w:t>82</w:t>
        </w:r>
      </w:ins>
      <w:ins w:id="1159" w:author="Andrew Instone-Cowie" w:date="2025-05-07T12:11:00Z" w16du:dateUtc="2025-05-07T11:11:00Z">
        <w:r>
          <w:rPr>
            <w:noProof/>
            <w:webHidden/>
          </w:rPr>
          <w:fldChar w:fldCharType="end"/>
        </w:r>
        <w:r w:rsidRPr="002129BC">
          <w:rPr>
            <w:rStyle w:val="Hyperlink"/>
            <w:noProof/>
          </w:rPr>
          <w:fldChar w:fldCharType="end"/>
        </w:r>
      </w:ins>
    </w:p>
    <w:p w14:paraId="69C2F641" w14:textId="2775EF8E" w:rsidR="008E778E" w:rsidRDefault="008E778E" w:rsidP="008E778E">
      <w:pPr>
        <w:pStyle w:val="TableofFigures"/>
        <w:tabs>
          <w:tab w:val="right" w:leader="dot" w:pos="9016"/>
        </w:tabs>
        <w:spacing w:after="120"/>
        <w:rPr>
          <w:ins w:id="1160" w:author="Andrew Instone-Cowie" w:date="2025-05-07T12:11:00Z" w16du:dateUtc="2025-05-07T11:11:00Z"/>
          <w:rFonts w:eastAsiaTheme="minorEastAsia"/>
          <w:noProof/>
          <w:kern w:val="2"/>
          <w:sz w:val="24"/>
          <w:szCs w:val="24"/>
          <w:lang w:eastAsia="en-GB"/>
          <w14:ligatures w14:val="standardContextual"/>
        </w:rPr>
        <w:pPrChange w:id="1161" w:author="Andrew Instone-Cowie" w:date="2025-05-07T12:12:00Z" w16du:dateUtc="2025-05-07T11:12:00Z">
          <w:pPr>
            <w:pStyle w:val="TableofFigures"/>
            <w:tabs>
              <w:tab w:val="right" w:leader="dot" w:pos="9016"/>
            </w:tabs>
          </w:pPr>
        </w:pPrChange>
      </w:pPr>
      <w:ins w:id="116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"_Toc197512444"</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77 – Disabling Channels Example</w:t>
        </w:r>
        <w:r>
          <w:rPr>
            <w:noProof/>
            <w:webHidden/>
          </w:rPr>
          <w:tab/>
        </w:r>
        <w:r>
          <w:rPr>
            <w:noProof/>
            <w:webHidden/>
          </w:rPr>
          <w:fldChar w:fldCharType="begin"/>
        </w:r>
        <w:r>
          <w:rPr>
            <w:noProof/>
            <w:webHidden/>
          </w:rPr>
          <w:instrText xml:space="preserve"> PAGEREF _Toc197512444 \h </w:instrText>
        </w:r>
        <w:r>
          <w:rPr>
            <w:noProof/>
            <w:webHidden/>
          </w:rPr>
        </w:r>
      </w:ins>
      <w:r>
        <w:rPr>
          <w:noProof/>
          <w:webHidden/>
        </w:rPr>
        <w:fldChar w:fldCharType="separate"/>
      </w:r>
      <w:ins w:id="1163" w:author="Andrew Instone-Cowie" w:date="2025-05-07T12:16:00Z" w16du:dateUtc="2025-05-07T11:16:00Z">
        <w:r w:rsidR="00424FD2">
          <w:rPr>
            <w:noProof/>
            <w:webHidden/>
          </w:rPr>
          <w:t>83</w:t>
        </w:r>
      </w:ins>
      <w:ins w:id="1164" w:author="Andrew Instone-Cowie" w:date="2025-05-07T12:11:00Z" w16du:dateUtc="2025-05-07T11:11:00Z">
        <w:r>
          <w:rPr>
            <w:noProof/>
            <w:webHidden/>
          </w:rPr>
          <w:fldChar w:fldCharType="end"/>
        </w:r>
        <w:r w:rsidRPr="002129BC">
          <w:rPr>
            <w:rStyle w:val="Hyperlink"/>
            <w:noProof/>
          </w:rPr>
          <w:fldChar w:fldCharType="end"/>
        </w:r>
      </w:ins>
    </w:p>
    <w:p w14:paraId="776E0C01" w14:textId="62A90B78" w:rsidR="008E778E" w:rsidRDefault="008E778E" w:rsidP="008E778E">
      <w:pPr>
        <w:pStyle w:val="TableofFigures"/>
        <w:tabs>
          <w:tab w:val="right" w:leader="dot" w:pos="9016"/>
        </w:tabs>
        <w:spacing w:after="120"/>
        <w:rPr>
          <w:ins w:id="1165" w:author="Andrew Instone-Cowie" w:date="2025-05-07T12:11:00Z" w16du:dateUtc="2025-05-07T11:11:00Z"/>
          <w:rFonts w:eastAsiaTheme="minorEastAsia"/>
          <w:noProof/>
          <w:kern w:val="2"/>
          <w:sz w:val="24"/>
          <w:szCs w:val="24"/>
          <w:lang w:eastAsia="en-GB"/>
          <w14:ligatures w14:val="standardContextual"/>
        </w:rPr>
        <w:pPrChange w:id="1166" w:author="Andrew Instone-Cowie" w:date="2025-05-07T12:12:00Z" w16du:dateUtc="2025-05-07T11:12:00Z">
          <w:pPr>
            <w:pStyle w:val="TableofFigures"/>
            <w:tabs>
              <w:tab w:val="right" w:leader="dot" w:pos="9016"/>
            </w:tabs>
          </w:pPr>
        </w:pPrChange>
      </w:pPr>
      <w:ins w:id="1167"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"_Toc197512445"</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78 – Channel Re-Mapping Example</w:t>
        </w:r>
        <w:r>
          <w:rPr>
            <w:noProof/>
            <w:webHidden/>
          </w:rPr>
          <w:tab/>
        </w:r>
        <w:r>
          <w:rPr>
            <w:noProof/>
            <w:webHidden/>
          </w:rPr>
          <w:fldChar w:fldCharType="begin"/>
        </w:r>
        <w:r>
          <w:rPr>
            <w:noProof/>
            <w:webHidden/>
          </w:rPr>
          <w:instrText xml:space="preserve"> PAGEREF _Toc197512445 \h </w:instrText>
        </w:r>
        <w:r>
          <w:rPr>
            <w:noProof/>
            <w:webHidden/>
          </w:rPr>
        </w:r>
      </w:ins>
      <w:r>
        <w:rPr>
          <w:noProof/>
          <w:webHidden/>
        </w:rPr>
        <w:fldChar w:fldCharType="separate"/>
      </w:r>
      <w:ins w:id="1168" w:author="Andrew Instone-Cowie" w:date="2025-05-07T12:16:00Z" w16du:dateUtc="2025-05-07T11:16:00Z">
        <w:r w:rsidR="00424FD2">
          <w:rPr>
            <w:noProof/>
            <w:webHidden/>
          </w:rPr>
          <w:t>85</w:t>
        </w:r>
      </w:ins>
      <w:ins w:id="1169" w:author="Andrew Instone-Cowie" w:date="2025-05-07T12:11:00Z" w16du:dateUtc="2025-05-07T11:11:00Z">
        <w:r>
          <w:rPr>
            <w:noProof/>
            <w:webHidden/>
          </w:rPr>
          <w:fldChar w:fldCharType="end"/>
        </w:r>
        <w:r w:rsidRPr="002129BC">
          <w:rPr>
            <w:rStyle w:val="Hyperlink"/>
            <w:noProof/>
          </w:rPr>
          <w:fldChar w:fldCharType="end"/>
        </w:r>
      </w:ins>
    </w:p>
    <w:p w14:paraId="53CF6DE2" w14:textId="0606071D" w:rsidR="008E778E" w:rsidRDefault="008E778E" w:rsidP="008E778E">
      <w:pPr>
        <w:pStyle w:val="TableofFigures"/>
        <w:tabs>
          <w:tab w:val="right" w:leader="dot" w:pos="9016"/>
        </w:tabs>
        <w:spacing w:after="120"/>
        <w:rPr>
          <w:ins w:id="1170" w:author="Andrew Instone-Cowie" w:date="2025-05-07T12:11:00Z" w16du:dateUtc="2025-05-07T11:11:00Z"/>
          <w:rFonts w:eastAsiaTheme="minorEastAsia"/>
          <w:noProof/>
          <w:kern w:val="2"/>
          <w:sz w:val="24"/>
          <w:szCs w:val="24"/>
          <w:lang w:eastAsia="en-GB"/>
          <w14:ligatures w14:val="standardContextual"/>
        </w:rPr>
        <w:pPrChange w:id="1171" w:author="Andrew Instone-Cowie" w:date="2025-05-07T12:12:00Z" w16du:dateUtc="2025-05-07T11:12:00Z">
          <w:pPr>
            <w:pStyle w:val="TableofFigures"/>
            <w:tabs>
              <w:tab w:val="right" w:leader="dot" w:pos="9016"/>
            </w:tabs>
          </w:pPr>
        </w:pPrChange>
      </w:pPr>
      <w:ins w:id="1172"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"_Toc197512446"</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79 – Example Channel Connections</w:t>
        </w:r>
        <w:r>
          <w:rPr>
            <w:noProof/>
            <w:webHidden/>
          </w:rPr>
          <w:tab/>
        </w:r>
        <w:r>
          <w:rPr>
            <w:noProof/>
            <w:webHidden/>
          </w:rPr>
          <w:fldChar w:fldCharType="begin"/>
        </w:r>
        <w:r>
          <w:rPr>
            <w:noProof/>
            <w:webHidden/>
          </w:rPr>
          <w:instrText xml:space="preserve"> PAGEREF _Toc197512446 \h </w:instrText>
        </w:r>
        <w:r>
          <w:rPr>
            <w:noProof/>
            <w:webHidden/>
          </w:rPr>
        </w:r>
      </w:ins>
      <w:r>
        <w:rPr>
          <w:noProof/>
          <w:webHidden/>
        </w:rPr>
        <w:fldChar w:fldCharType="separate"/>
      </w:r>
      <w:ins w:id="1173" w:author="Andrew Instone-Cowie" w:date="2025-05-07T12:16:00Z" w16du:dateUtc="2025-05-07T11:16:00Z">
        <w:r w:rsidR="00424FD2">
          <w:rPr>
            <w:noProof/>
            <w:webHidden/>
          </w:rPr>
          <w:t>85</w:t>
        </w:r>
      </w:ins>
      <w:ins w:id="1174" w:author="Andrew Instone-Cowie" w:date="2025-05-07T12:11:00Z" w16du:dateUtc="2025-05-07T11:11:00Z">
        <w:r>
          <w:rPr>
            <w:noProof/>
            <w:webHidden/>
          </w:rPr>
          <w:fldChar w:fldCharType="end"/>
        </w:r>
        <w:r w:rsidRPr="002129BC">
          <w:rPr>
            <w:rStyle w:val="Hyperlink"/>
            <w:noProof/>
          </w:rPr>
          <w:fldChar w:fldCharType="end"/>
        </w:r>
      </w:ins>
    </w:p>
    <w:p w14:paraId="57B76A1E" w14:textId="6120866A" w:rsidR="008E778E" w:rsidRDefault="008E778E">
      <w:pPr>
        <w:pStyle w:val="TableofFigures"/>
        <w:tabs>
          <w:tab w:val="right" w:leader="dot" w:pos="9016"/>
        </w:tabs>
        <w:rPr>
          <w:ins w:id="1175" w:author="Andrew Instone-Cowie" w:date="2025-05-07T12:11:00Z" w16du:dateUtc="2025-05-07T11:11:00Z"/>
          <w:rFonts w:eastAsiaTheme="minorEastAsia"/>
          <w:noProof/>
          <w:kern w:val="2"/>
          <w:sz w:val="24"/>
          <w:szCs w:val="24"/>
          <w:lang w:eastAsia="en-GB"/>
          <w14:ligatures w14:val="standardContextual"/>
        </w:rPr>
      </w:pPr>
      <w:ins w:id="1176" w:author="Andrew Instone-Cowie" w:date="2025-05-07T12:11:00Z" w16du:dateUtc="2025-05-07T11:11:00Z">
        <w:r w:rsidRPr="002129BC">
          <w:rPr>
            <w:rStyle w:val="Hyperlink"/>
            <w:noProof/>
          </w:rPr>
          <w:fldChar w:fldCharType="begin"/>
        </w:r>
        <w:r w:rsidRPr="002129BC">
          <w:rPr>
            <w:rStyle w:val="Hyperlink"/>
            <w:noProof/>
          </w:rPr>
          <w:instrText xml:space="preserve"> </w:instrText>
        </w:r>
        <w:r>
          <w:rPr>
            <w:noProof/>
          </w:rPr>
          <w:instrText>HYPERLINK \l "_Toc197512447"</w:instrText>
        </w:r>
        <w:r w:rsidRPr="002129BC">
          <w:rPr>
            <w:rStyle w:val="Hyperlink"/>
            <w:noProof/>
          </w:rPr>
          <w:instrText xml:space="preserve"> </w:instrText>
        </w:r>
        <w:r w:rsidRPr="002129BC">
          <w:rPr>
            <w:rStyle w:val="Hyperlink"/>
            <w:noProof/>
          </w:rPr>
        </w:r>
        <w:r w:rsidRPr="002129BC">
          <w:rPr>
            <w:rStyle w:val="Hyperlink"/>
            <w:noProof/>
          </w:rPr>
          <w:fldChar w:fldCharType="separate"/>
        </w:r>
        <w:r w:rsidRPr="002129BC">
          <w:rPr>
            <w:rStyle w:val="Hyperlink"/>
            <w:noProof/>
          </w:rPr>
          <w:t>Figure 80 – Saving Interface Settings</w:t>
        </w:r>
        <w:r>
          <w:rPr>
            <w:noProof/>
            <w:webHidden/>
          </w:rPr>
          <w:tab/>
        </w:r>
        <w:r>
          <w:rPr>
            <w:noProof/>
            <w:webHidden/>
          </w:rPr>
          <w:fldChar w:fldCharType="begin"/>
        </w:r>
        <w:r>
          <w:rPr>
            <w:noProof/>
            <w:webHidden/>
          </w:rPr>
          <w:instrText xml:space="preserve"> PAGEREF _Toc197512447 \h </w:instrText>
        </w:r>
        <w:r>
          <w:rPr>
            <w:noProof/>
            <w:webHidden/>
          </w:rPr>
        </w:r>
      </w:ins>
      <w:r>
        <w:rPr>
          <w:noProof/>
          <w:webHidden/>
        </w:rPr>
        <w:fldChar w:fldCharType="separate"/>
      </w:r>
      <w:ins w:id="1177" w:author="Andrew Instone-Cowie" w:date="2025-05-07T12:16:00Z" w16du:dateUtc="2025-05-07T11:16:00Z">
        <w:r w:rsidR="00424FD2">
          <w:rPr>
            <w:noProof/>
            <w:webHidden/>
          </w:rPr>
          <w:t>86</w:t>
        </w:r>
      </w:ins>
      <w:ins w:id="1178" w:author="Andrew Instone-Cowie" w:date="2025-05-07T12:11:00Z" w16du:dateUtc="2025-05-07T11:11:00Z">
        <w:r>
          <w:rPr>
            <w:noProof/>
            <w:webHidden/>
          </w:rPr>
          <w:fldChar w:fldCharType="end"/>
        </w:r>
        <w:r w:rsidRPr="002129BC">
          <w:rPr>
            <w:rStyle w:val="Hyperlink"/>
            <w:noProof/>
          </w:rPr>
          <w:fldChar w:fldCharType="end"/>
        </w:r>
      </w:ins>
    </w:p>
    <w:p w14:paraId="7A8814C5" w14:textId="326ED3C5" w:rsidR="00CB307A" w:rsidDel="008E778E" w:rsidRDefault="00CB307A" w:rsidP="00490148">
      <w:pPr>
        <w:pStyle w:val="TableofFigures"/>
        <w:tabs>
          <w:tab w:val="right" w:leader="dot" w:pos="9016"/>
        </w:tabs>
        <w:spacing w:after="120"/>
        <w:rPr>
          <w:del w:id="1179" w:author="Andrew Instone-Cowie" w:date="2025-05-07T12:11:00Z" w16du:dateUtc="2025-05-07T11:11:00Z"/>
          <w:rFonts w:eastAsiaTheme="minorEastAsia"/>
          <w:noProof/>
          <w:kern w:val="2"/>
          <w:sz w:val="24"/>
          <w:szCs w:val="24"/>
          <w:lang w:eastAsia="en-GB"/>
          <w14:ligatures w14:val="standardContextual"/>
        </w:rPr>
      </w:pPr>
      <w:del w:id="1180" w:author="Andrew Instone-Cowie" w:date="2025-05-07T12:11:00Z" w16du:dateUtc="2025-05-07T11:11:00Z">
        <w:r w:rsidRPr="008E778E" w:rsidDel="008E778E">
          <w:rPr>
            <w:noProof/>
            <w:rPrChange w:id="1181" w:author="Andrew Instone-Cowie" w:date="2025-05-07T12:11:00Z" w16du:dateUtc="2025-05-07T11:11:00Z">
              <w:rPr>
                <w:rStyle w:val="Hyperlink"/>
                <w:noProof/>
              </w:rPr>
            </w:rPrChange>
          </w:rPr>
          <w:delText>Figure 1 – Documentation Map</w:delText>
        </w:r>
        <w:r w:rsidDel="008E778E">
          <w:rPr>
            <w:noProof/>
            <w:webHidden/>
          </w:rPr>
          <w:tab/>
        </w:r>
        <w:r w:rsidR="00A354A3" w:rsidDel="008E778E">
          <w:rPr>
            <w:noProof/>
            <w:webHidden/>
          </w:rPr>
          <w:delText>11</w:delText>
        </w:r>
      </w:del>
    </w:p>
    <w:p w14:paraId="5191D203" w14:textId="0213C37A" w:rsidR="00CB307A" w:rsidDel="008E778E" w:rsidRDefault="00CB307A" w:rsidP="00490148">
      <w:pPr>
        <w:pStyle w:val="TableofFigures"/>
        <w:tabs>
          <w:tab w:val="right" w:leader="dot" w:pos="9016"/>
        </w:tabs>
        <w:spacing w:after="120"/>
        <w:rPr>
          <w:del w:id="1182" w:author="Andrew Instone-Cowie" w:date="2025-05-07T12:11:00Z" w16du:dateUtc="2025-05-07T11:11:00Z"/>
          <w:rFonts w:eastAsiaTheme="minorEastAsia"/>
          <w:noProof/>
          <w:kern w:val="2"/>
          <w:sz w:val="24"/>
          <w:szCs w:val="24"/>
          <w:lang w:eastAsia="en-GB"/>
          <w14:ligatures w14:val="standardContextual"/>
        </w:rPr>
      </w:pPr>
      <w:del w:id="1183" w:author="Andrew Instone-Cowie" w:date="2025-05-07T12:11:00Z" w16du:dateUtc="2025-05-07T11:11:00Z">
        <w:r w:rsidRPr="008E778E" w:rsidDel="008E778E">
          <w:rPr>
            <w:noProof/>
            <w:rPrChange w:id="1184" w:author="Andrew Instone-Cowie" w:date="2025-05-07T12:11:00Z" w16du:dateUtc="2025-05-07T11:11:00Z">
              <w:rPr>
                <w:rStyle w:val="Hyperlink"/>
                <w:noProof/>
              </w:rPr>
            </w:rPrChange>
          </w:rPr>
          <w:delText>Figure 2 – Simulator General Arrangement</w:delText>
        </w:r>
        <w:r w:rsidDel="008E778E">
          <w:rPr>
            <w:noProof/>
            <w:webHidden/>
          </w:rPr>
          <w:tab/>
        </w:r>
        <w:r w:rsidR="00A354A3" w:rsidDel="008E778E">
          <w:rPr>
            <w:noProof/>
            <w:webHidden/>
          </w:rPr>
          <w:delText>13</w:delText>
        </w:r>
      </w:del>
    </w:p>
    <w:p w14:paraId="62328E16" w14:textId="37F99000" w:rsidR="00CB307A" w:rsidDel="008E778E" w:rsidRDefault="00CB307A" w:rsidP="00490148">
      <w:pPr>
        <w:pStyle w:val="TableofFigures"/>
        <w:tabs>
          <w:tab w:val="right" w:leader="dot" w:pos="9016"/>
        </w:tabs>
        <w:spacing w:after="120"/>
        <w:rPr>
          <w:del w:id="1185" w:author="Andrew Instone-Cowie" w:date="2025-05-07T12:11:00Z" w16du:dateUtc="2025-05-07T11:11:00Z"/>
          <w:rFonts w:eastAsiaTheme="minorEastAsia"/>
          <w:noProof/>
          <w:kern w:val="2"/>
          <w:sz w:val="24"/>
          <w:szCs w:val="24"/>
          <w:lang w:eastAsia="en-GB"/>
          <w14:ligatures w14:val="standardContextual"/>
        </w:rPr>
      </w:pPr>
      <w:del w:id="1186" w:author="Andrew Instone-Cowie" w:date="2025-05-07T12:11:00Z" w16du:dateUtc="2025-05-07T11:11:00Z">
        <w:r w:rsidRPr="008E778E" w:rsidDel="008E778E">
          <w:rPr>
            <w:noProof/>
            <w:rPrChange w:id="1187" w:author="Andrew Instone-Cowie" w:date="2025-05-07T12:11:00Z" w16du:dateUtc="2025-05-07T11:11:00Z">
              <w:rPr>
                <w:rStyle w:val="Hyperlink"/>
                <w:noProof/>
              </w:rPr>
            </w:rPrChange>
          </w:rPr>
          <w:delText>Figure 3 – PCB Panels of Sensor Boards</w:delText>
        </w:r>
        <w:r w:rsidDel="008E778E">
          <w:rPr>
            <w:noProof/>
            <w:webHidden/>
          </w:rPr>
          <w:tab/>
        </w:r>
        <w:r w:rsidR="00A354A3" w:rsidDel="008E778E">
          <w:rPr>
            <w:noProof/>
            <w:webHidden/>
          </w:rPr>
          <w:delText>15</w:delText>
        </w:r>
      </w:del>
    </w:p>
    <w:p w14:paraId="4881C965" w14:textId="4C147C8A" w:rsidR="00CB307A" w:rsidDel="008E778E" w:rsidRDefault="00CB307A" w:rsidP="00490148">
      <w:pPr>
        <w:pStyle w:val="TableofFigures"/>
        <w:tabs>
          <w:tab w:val="right" w:leader="dot" w:pos="9016"/>
        </w:tabs>
        <w:spacing w:after="120"/>
        <w:rPr>
          <w:del w:id="1188" w:author="Andrew Instone-Cowie" w:date="2025-05-07T12:11:00Z" w16du:dateUtc="2025-05-07T11:11:00Z"/>
          <w:rFonts w:eastAsiaTheme="minorEastAsia"/>
          <w:noProof/>
          <w:kern w:val="2"/>
          <w:sz w:val="24"/>
          <w:szCs w:val="24"/>
          <w:lang w:eastAsia="en-GB"/>
          <w14:ligatures w14:val="standardContextual"/>
        </w:rPr>
      </w:pPr>
      <w:del w:id="1189" w:author="Andrew Instone-Cowie" w:date="2025-05-07T12:11:00Z" w16du:dateUtc="2025-05-07T11:11:00Z">
        <w:r w:rsidRPr="008E778E" w:rsidDel="008E778E">
          <w:rPr>
            <w:noProof/>
            <w:rPrChange w:id="1190" w:author="Andrew Instone-Cowie" w:date="2025-05-07T12:11:00Z" w16du:dateUtc="2025-05-07T11:11:00Z">
              <w:rPr>
                <w:rStyle w:val="Hyperlink"/>
                <w:noProof/>
              </w:rPr>
            </w:rPrChange>
          </w:rPr>
          <w:delText>Figure 4 – JLCPCB Upload Box</w:delText>
        </w:r>
        <w:r w:rsidDel="008E778E">
          <w:rPr>
            <w:noProof/>
            <w:webHidden/>
          </w:rPr>
          <w:tab/>
        </w:r>
        <w:r w:rsidR="00A354A3" w:rsidDel="008E778E">
          <w:rPr>
            <w:noProof/>
            <w:webHidden/>
          </w:rPr>
          <w:delText>16</w:delText>
        </w:r>
      </w:del>
    </w:p>
    <w:p w14:paraId="3617F4A5" w14:textId="4069C8AD" w:rsidR="00CB307A" w:rsidDel="008E778E" w:rsidRDefault="00CB307A" w:rsidP="00490148">
      <w:pPr>
        <w:pStyle w:val="TableofFigures"/>
        <w:tabs>
          <w:tab w:val="right" w:leader="dot" w:pos="9016"/>
        </w:tabs>
        <w:spacing w:after="120"/>
        <w:rPr>
          <w:del w:id="1191" w:author="Andrew Instone-Cowie" w:date="2025-05-07T12:11:00Z" w16du:dateUtc="2025-05-07T11:11:00Z"/>
          <w:rFonts w:eastAsiaTheme="minorEastAsia"/>
          <w:noProof/>
          <w:kern w:val="2"/>
          <w:sz w:val="24"/>
          <w:szCs w:val="24"/>
          <w:lang w:eastAsia="en-GB"/>
          <w14:ligatures w14:val="standardContextual"/>
        </w:rPr>
      </w:pPr>
      <w:del w:id="1192" w:author="Andrew Instone-Cowie" w:date="2025-05-07T12:11:00Z" w16du:dateUtc="2025-05-07T11:11:00Z">
        <w:r w:rsidRPr="008E778E" w:rsidDel="008E778E">
          <w:rPr>
            <w:noProof/>
            <w:rPrChange w:id="1193" w:author="Andrew Instone-Cowie" w:date="2025-05-07T12:11:00Z" w16du:dateUtc="2025-05-07T11:11:00Z">
              <w:rPr>
                <w:rStyle w:val="Hyperlink"/>
                <w:noProof/>
              </w:rPr>
            </w:rPrChange>
          </w:rPr>
          <w:delText>Figure 5 – JLCPCB File Uploaded</w:delText>
        </w:r>
        <w:r w:rsidDel="008E778E">
          <w:rPr>
            <w:noProof/>
            <w:webHidden/>
          </w:rPr>
          <w:tab/>
        </w:r>
        <w:r w:rsidR="00A354A3" w:rsidDel="008E778E">
          <w:rPr>
            <w:noProof/>
            <w:webHidden/>
          </w:rPr>
          <w:delText>16</w:delText>
        </w:r>
      </w:del>
    </w:p>
    <w:p w14:paraId="50112652" w14:textId="6F12E30D" w:rsidR="00CB307A" w:rsidDel="008E778E" w:rsidRDefault="00CB307A" w:rsidP="00490148">
      <w:pPr>
        <w:pStyle w:val="TableofFigures"/>
        <w:tabs>
          <w:tab w:val="right" w:leader="dot" w:pos="9016"/>
        </w:tabs>
        <w:spacing w:after="120"/>
        <w:rPr>
          <w:del w:id="1194" w:author="Andrew Instone-Cowie" w:date="2025-05-07T12:11:00Z" w16du:dateUtc="2025-05-07T11:11:00Z"/>
          <w:rFonts w:eastAsiaTheme="minorEastAsia"/>
          <w:noProof/>
          <w:kern w:val="2"/>
          <w:sz w:val="24"/>
          <w:szCs w:val="24"/>
          <w:lang w:eastAsia="en-GB"/>
          <w14:ligatures w14:val="standardContextual"/>
        </w:rPr>
      </w:pPr>
      <w:del w:id="1195" w:author="Andrew Instone-Cowie" w:date="2025-05-07T12:11:00Z" w16du:dateUtc="2025-05-07T11:11:00Z">
        <w:r w:rsidRPr="008E778E" w:rsidDel="008E778E">
          <w:rPr>
            <w:noProof/>
            <w:rPrChange w:id="1196" w:author="Andrew Instone-Cowie" w:date="2025-05-07T12:11:00Z" w16du:dateUtc="2025-05-07T11:11:00Z">
              <w:rPr>
                <w:rStyle w:val="Hyperlink"/>
                <w:noProof/>
              </w:rPr>
            </w:rPrChange>
          </w:rPr>
          <w:delText>Figure 6 – JLCPCB Gerber Viewer</w:delText>
        </w:r>
        <w:r w:rsidDel="008E778E">
          <w:rPr>
            <w:noProof/>
            <w:webHidden/>
          </w:rPr>
          <w:tab/>
        </w:r>
        <w:r w:rsidR="00A354A3" w:rsidDel="008E778E">
          <w:rPr>
            <w:noProof/>
            <w:webHidden/>
          </w:rPr>
          <w:delText>16</w:delText>
        </w:r>
      </w:del>
    </w:p>
    <w:p w14:paraId="3CF80376" w14:textId="14E27F74" w:rsidR="00CB307A" w:rsidDel="008E778E" w:rsidRDefault="00CB307A" w:rsidP="00490148">
      <w:pPr>
        <w:pStyle w:val="TableofFigures"/>
        <w:tabs>
          <w:tab w:val="right" w:leader="dot" w:pos="9016"/>
        </w:tabs>
        <w:spacing w:after="120"/>
        <w:rPr>
          <w:del w:id="1197" w:author="Andrew Instone-Cowie" w:date="2025-05-07T12:11:00Z" w16du:dateUtc="2025-05-07T11:11:00Z"/>
          <w:rFonts w:eastAsiaTheme="minorEastAsia"/>
          <w:noProof/>
          <w:kern w:val="2"/>
          <w:sz w:val="24"/>
          <w:szCs w:val="24"/>
          <w:lang w:eastAsia="en-GB"/>
          <w14:ligatures w14:val="standardContextual"/>
        </w:rPr>
      </w:pPr>
      <w:del w:id="1198" w:author="Andrew Instone-Cowie" w:date="2025-05-07T12:11:00Z" w16du:dateUtc="2025-05-07T11:11:00Z">
        <w:r w:rsidRPr="008E778E" w:rsidDel="008E778E">
          <w:rPr>
            <w:noProof/>
            <w:rPrChange w:id="1199" w:author="Andrew Instone-Cowie" w:date="2025-05-07T12:11:00Z" w16du:dateUtc="2025-05-07T11:11:00Z">
              <w:rPr>
                <w:rStyle w:val="Hyperlink"/>
                <w:noProof/>
              </w:rPr>
            </w:rPrChange>
          </w:rPr>
          <w:delText>Figure 7 – JLCPCB Completed Order Form</w:delText>
        </w:r>
        <w:r w:rsidDel="008E778E">
          <w:rPr>
            <w:noProof/>
            <w:webHidden/>
          </w:rPr>
          <w:tab/>
        </w:r>
        <w:r w:rsidR="00A354A3" w:rsidDel="008E778E">
          <w:rPr>
            <w:noProof/>
            <w:webHidden/>
          </w:rPr>
          <w:delText>18</w:delText>
        </w:r>
      </w:del>
    </w:p>
    <w:p w14:paraId="11A9A062" w14:textId="18EC7C33" w:rsidR="00CB307A" w:rsidDel="008E778E" w:rsidRDefault="00CB307A" w:rsidP="00490148">
      <w:pPr>
        <w:pStyle w:val="TableofFigures"/>
        <w:tabs>
          <w:tab w:val="right" w:leader="dot" w:pos="9016"/>
        </w:tabs>
        <w:spacing w:after="120"/>
        <w:rPr>
          <w:del w:id="1200" w:author="Andrew Instone-Cowie" w:date="2025-05-07T12:11:00Z" w16du:dateUtc="2025-05-07T11:11:00Z"/>
          <w:rFonts w:eastAsiaTheme="minorEastAsia"/>
          <w:noProof/>
          <w:kern w:val="2"/>
          <w:sz w:val="24"/>
          <w:szCs w:val="24"/>
          <w:lang w:eastAsia="en-GB"/>
          <w14:ligatures w14:val="standardContextual"/>
        </w:rPr>
      </w:pPr>
      <w:del w:id="1201" w:author="Andrew Instone-Cowie" w:date="2025-05-07T12:11:00Z" w16du:dateUtc="2025-05-07T11:11:00Z">
        <w:r w:rsidRPr="008E778E" w:rsidDel="008E778E">
          <w:rPr>
            <w:noProof/>
            <w:rPrChange w:id="1202" w:author="Andrew Instone-Cowie" w:date="2025-05-07T12:11:00Z" w16du:dateUtc="2025-05-07T11:11:00Z">
              <w:rPr>
                <w:rStyle w:val="Hyperlink"/>
                <w:noProof/>
              </w:rPr>
            </w:rPrChange>
          </w:rPr>
          <w:delText>Figure 8 – Voltage Regulator Orientation</w:delText>
        </w:r>
        <w:r w:rsidDel="008E778E">
          <w:rPr>
            <w:noProof/>
            <w:webHidden/>
          </w:rPr>
          <w:tab/>
        </w:r>
        <w:r w:rsidR="00A354A3" w:rsidDel="008E778E">
          <w:rPr>
            <w:noProof/>
            <w:webHidden/>
          </w:rPr>
          <w:delText>20</w:delText>
        </w:r>
      </w:del>
    </w:p>
    <w:p w14:paraId="337A9343" w14:textId="13206821" w:rsidR="00CB307A" w:rsidDel="008E778E" w:rsidRDefault="00CB307A" w:rsidP="00490148">
      <w:pPr>
        <w:pStyle w:val="TableofFigures"/>
        <w:tabs>
          <w:tab w:val="right" w:leader="dot" w:pos="9016"/>
        </w:tabs>
        <w:spacing w:after="120"/>
        <w:rPr>
          <w:del w:id="1203" w:author="Andrew Instone-Cowie" w:date="2025-05-07T12:11:00Z" w16du:dateUtc="2025-05-07T11:11:00Z"/>
          <w:rFonts w:eastAsiaTheme="minorEastAsia"/>
          <w:noProof/>
          <w:kern w:val="2"/>
          <w:sz w:val="24"/>
          <w:szCs w:val="24"/>
          <w:lang w:eastAsia="en-GB"/>
          <w14:ligatures w14:val="standardContextual"/>
        </w:rPr>
      </w:pPr>
      <w:del w:id="1204" w:author="Andrew Instone-Cowie" w:date="2025-05-07T12:11:00Z" w16du:dateUtc="2025-05-07T11:11:00Z">
        <w:r w:rsidRPr="008E778E" w:rsidDel="008E778E">
          <w:rPr>
            <w:noProof/>
            <w:rPrChange w:id="1205" w:author="Andrew Instone-Cowie" w:date="2025-05-07T12:11:00Z" w16du:dateUtc="2025-05-07T11:11:00Z">
              <w:rPr>
                <w:rStyle w:val="Hyperlink"/>
                <w:noProof/>
              </w:rPr>
            </w:rPrChange>
          </w:rPr>
          <w:delText>Figure 9 – Diode Orientation</w:delText>
        </w:r>
        <w:r w:rsidDel="008E778E">
          <w:rPr>
            <w:noProof/>
            <w:webHidden/>
          </w:rPr>
          <w:tab/>
        </w:r>
        <w:r w:rsidR="00A354A3" w:rsidDel="008E778E">
          <w:rPr>
            <w:noProof/>
            <w:webHidden/>
          </w:rPr>
          <w:delText>21</w:delText>
        </w:r>
      </w:del>
    </w:p>
    <w:p w14:paraId="00704C02" w14:textId="317C08D2" w:rsidR="00CB307A" w:rsidDel="008E778E" w:rsidRDefault="00CB307A" w:rsidP="00490148">
      <w:pPr>
        <w:pStyle w:val="TableofFigures"/>
        <w:tabs>
          <w:tab w:val="right" w:leader="dot" w:pos="9016"/>
        </w:tabs>
        <w:spacing w:after="120"/>
        <w:rPr>
          <w:del w:id="1206" w:author="Andrew Instone-Cowie" w:date="2025-05-07T12:11:00Z" w16du:dateUtc="2025-05-07T11:11:00Z"/>
          <w:rFonts w:eastAsiaTheme="minorEastAsia"/>
          <w:noProof/>
          <w:kern w:val="2"/>
          <w:sz w:val="24"/>
          <w:szCs w:val="24"/>
          <w:lang w:eastAsia="en-GB"/>
          <w14:ligatures w14:val="standardContextual"/>
        </w:rPr>
      </w:pPr>
      <w:del w:id="1207" w:author="Andrew Instone-Cowie" w:date="2025-05-07T12:11:00Z" w16du:dateUtc="2025-05-07T11:11:00Z">
        <w:r w:rsidRPr="008E778E" w:rsidDel="008E778E">
          <w:rPr>
            <w:noProof/>
            <w:rPrChange w:id="1208" w:author="Andrew Instone-Cowie" w:date="2025-05-07T12:11:00Z" w16du:dateUtc="2025-05-07T11:11:00Z">
              <w:rPr>
                <w:rStyle w:val="Hyperlink"/>
                <w:noProof/>
              </w:rPr>
            </w:rPrChange>
          </w:rPr>
          <w:delText>Figure 10 – Electrolytic Capacitor Orientation</w:delText>
        </w:r>
        <w:r w:rsidDel="008E778E">
          <w:rPr>
            <w:noProof/>
            <w:webHidden/>
          </w:rPr>
          <w:tab/>
        </w:r>
        <w:r w:rsidR="00A354A3" w:rsidDel="008E778E">
          <w:rPr>
            <w:noProof/>
            <w:webHidden/>
          </w:rPr>
          <w:delText>21</w:delText>
        </w:r>
      </w:del>
    </w:p>
    <w:p w14:paraId="6F2093F5" w14:textId="63762337" w:rsidR="00CB307A" w:rsidDel="008E778E" w:rsidRDefault="00CB307A" w:rsidP="00490148">
      <w:pPr>
        <w:pStyle w:val="TableofFigures"/>
        <w:tabs>
          <w:tab w:val="right" w:leader="dot" w:pos="9016"/>
        </w:tabs>
        <w:spacing w:after="120"/>
        <w:rPr>
          <w:del w:id="1209" w:author="Andrew Instone-Cowie" w:date="2025-05-07T12:11:00Z" w16du:dateUtc="2025-05-07T11:11:00Z"/>
          <w:rFonts w:eastAsiaTheme="minorEastAsia"/>
          <w:noProof/>
          <w:kern w:val="2"/>
          <w:sz w:val="24"/>
          <w:szCs w:val="24"/>
          <w:lang w:eastAsia="en-GB"/>
          <w14:ligatures w14:val="standardContextual"/>
        </w:rPr>
      </w:pPr>
      <w:del w:id="1210" w:author="Andrew Instone-Cowie" w:date="2025-05-07T12:11:00Z" w16du:dateUtc="2025-05-07T11:11:00Z">
        <w:r w:rsidRPr="008E778E" w:rsidDel="008E778E">
          <w:rPr>
            <w:noProof/>
            <w:rPrChange w:id="1211" w:author="Andrew Instone-Cowie" w:date="2025-05-07T12:11:00Z" w16du:dateUtc="2025-05-07T11:11:00Z">
              <w:rPr>
                <w:rStyle w:val="Hyperlink"/>
                <w:noProof/>
              </w:rPr>
            </w:rPrChange>
          </w:rPr>
          <w:delText>Figure 11 – Integrated Circuit Orientation</w:delText>
        </w:r>
        <w:r w:rsidDel="008E778E">
          <w:rPr>
            <w:noProof/>
            <w:webHidden/>
          </w:rPr>
          <w:tab/>
        </w:r>
        <w:r w:rsidR="00A354A3" w:rsidDel="008E778E">
          <w:rPr>
            <w:noProof/>
            <w:webHidden/>
          </w:rPr>
          <w:delText>22</w:delText>
        </w:r>
      </w:del>
    </w:p>
    <w:p w14:paraId="4FD916CA" w14:textId="445AA835" w:rsidR="00CB307A" w:rsidDel="008E778E" w:rsidRDefault="00CB307A" w:rsidP="00490148">
      <w:pPr>
        <w:pStyle w:val="TableofFigures"/>
        <w:tabs>
          <w:tab w:val="right" w:leader="dot" w:pos="9016"/>
        </w:tabs>
        <w:spacing w:after="120"/>
        <w:rPr>
          <w:del w:id="1212" w:author="Andrew Instone-Cowie" w:date="2025-05-07T12:11:00Z" w16du:dateUtc="2025-05-07T11:11:00Z"/>
          <w:rFonts w:eastAsiaTheme="minorEastAsia"/>
          <w:noProof/>
          <w:kern w:val="2"/>
          <w:sz w:val="24"/>
          <w:szCs w:val="24"/>
          <w:lang w:eastAsia="en-GB"/>
          <w14:ligatures w14:val="standardContextual"/>
        </w:rPr>
      </w:pPr>
      <w:del w:id="1213" w:author="Andrew Instone-Cowie" w:date="2025-05-07T12:11:00Z" w16du:dateUtc="2025-05-07T11:11:00Z">
        <w:r w:rsidRPr="008E778E" w:rsidDel="008E778E">
          <w:rPr>
            <w:noProof/>
            <w:rPrChange w:id="1214" w:author="Andrew Instone-Cowie" w:date="2025-05-07T12:11:00Z" w16du:dateUtc="2025-05-07T11:11:00Z">
              <w:rPr>
                <w:rStyle w:val="Hyperlink"/>
                <w:noProof/>
              </w:rPr>
            </w:rPrChange>
          </w:rPr>
          <w:delText>Figure 12 – LED Orientation</w:delText>
        </w:r>
        <w:r w:rsidDel="008E778E">
          <w:rPr>
            <w:noProof/>
            <w:webHidden/>
          </w:rPr>
          <w:tab/>
        </w:r>
        <w:r w:rsidR="00A354A3" w:rsidDel="008E778E">
          <w:rPr>
            <w:noProof/>
            <w:webHidden/>
          </w:rPr>
          <w:delText>22</w:delText>
        </w:r>
      </w:del>
    </w:p>
    <w:p w14:paraId="564C2144" w14:textId="5BB13301" w:rsidR="00CB307A" w:rsidDel="008E778E" w:rsidRDefault="00CB307A" w:rsidP="00490148">
      <w:pPr>
        <w:pStyle w:val="TableofFigures"/>
        <w:tabs>
          <w:tab w:val="right" w:leader="dot" w:pos="9016"/>
        </w:tabs>
        <w:spacing w:after="120"/>
        <w:rPr>
          <w:del w:id="1215" w:author="Andrew Instone-Cowie" w:date="2025-05-07T12:11:00Z" w16du:dateUtc="2025-05-07T11:11:00Z"/>
          <w:rFonts w:eastAsiaTheme="minorEastAsia"/>
          <w:noProof/>
          <w:kern w:val="2"/>
          <w:sz w:val="24"/>
          <w:szCs w:val="24"/>
          <w:lang w:eastAsia="en-GB"/>
          <w14:ligatures w14:val="standardContextual"/>
        </w:rPr>
      </w:pPr>
      <w:del w:id="1216" w:author="Andrew Instone-Cowie" w:date="2025-05-07T12:11:00Z" w16du:dateUtc="2025-05-07T11:11:00Z">
        <w:r w:rsidRPr="008E778E" w:rsidDel="008E778E">
          <w:rPr>
            <w:noProof/>
            <w:rPrChange w:id="1217" w:author="Andrew Instone-Cowie" w:date="2025-05-07T12:11:00Z" w16du:dateUtc="2025-05-07T11:11:00Z">
              <w:rPr>
                <w:rStyle w:val="Hyperlink"/>
                <w:noProof/>
              </w:rPr>
            </w:rPrChange>
          </w:rPr>
          <w:delText>Figure 13 – Magneto-Resistive Sensor Orientation</w:delText>
        </w:r>
        <w:r w:rsidDel="008E778E">
          <w:rPr>
            <w:noProof/>
            <w:webHidden/>
          </w:rPr>
          <w:tab/>
        </w:r>
        <w:r w:rsidR="00A354A3" w:rsidDel="008E778E">
          <w:rPr>
            <w:noProof/>
            <w:webHidden/>
          </w:rPr>
          <w:delText>23</w:delText>
        </w:r>
      </w:del>
    </w:p>
    <w:p w14:paraId="41A51E65" w14:textId="07B3E7C7" w:rsidR="00CB307A" w:rsidDel="008E778E" w:rsidRDefault="00CB307A" w:rsidP="00490148">
      <w:pPr>
        <w:pStyle w:val="TableofFigures"/>
        <w:tabs>
          <w:tab w:val="right" w:leader="dot" w:pos="9016"/>
        </w:tabs>
        <w:spacing w:after="120"/>
        <w:rPr>
          <w:del w:id="1218" w:author="Andrew Instone-Cowie" w:date="2025-05-07T12:11:00Z" w16du:dateUtc="2025-05-07T11:11:00Z"/>
          <w:rFonts w:eastAsiaTheme="minorEastAsia"/>
          <w:noProof/>
          <w:kern w:val="2"/>
          <w:sz w:val="24"/>
          <w:szCs w:val="24"/>
          <w:lang w:eastAsia="en-GB"/>
          <w14:ligatures w14:val="standardContextual"/>
        </w:rPr>
      </w:pPr>
      <w:del w:id="1219" w:author="Andrew Instone-Cowie" w:date="2025-05-07T12:11:00Z" w16du:dateUtc="2025-05-07T11:11:00Z">
        <w:r w:rsidRPr="008E778E" w:rsidDel="008E778E">
          <w:rPr>
            <w:noProof/>
            <w:rPrChange w:id="1220" w:author="Andrew Instone-Cowie" w:date="2025-05-07T12:11:00Z" w16du:dateUtc="2025-05-07T11:11:00Z">
              <w:rPr>
                <w:rStyle w:val="Hyperlink"/>
                <w:noProof/>
              </w:rPr>
            </w:rPrChange>
          </w:rPr>
          <w:delText>Figure 14 – Simulator Interface Parts</w:delText>
        </w:r>
        <w:r w:rsidDel="008E778E">
          <w:rPr>
            <w:noProof/>
            <w:webHidden/>
          </w:rPr>
          <w:tab/>
        </w:r>
        <w:r w:rsidR="00A354A3" w:rsidDel="008E778E">
          <w:rPr>
            <w:noProof/>
            <w:webHidden/>
          </w:rPr>
          <w:delText>26</w:delText>
        </w:r>
      </w:del>
    </w:p>
    <w:p w14:paraId="768BE9B8" w14:textId="786EE102" w:rsidR="00CB307A" w:rsidDel="008E778E" w:rsidRDefault="00CB307A" w:rsidP="00490148">
      <w:pPr>
        <w:pStyle w:val="TableofFigures"/>
        <w:tabs>
          <w:tab w:val="right" w:leader="dot" w:pos="9016"/>
        </w:tabs>
        <w:spacing w:after="120"/>
        <w:rPr>
          <w:del w:id="1221" w:author="Andrew Instone-Cowie" w:date="2025-05-07T12:11:00Z" w16du:dateUtc="2025-05-07T11:11:00Z"/>
          <w:rFonts w:eastAsiaTheme="minorEastAsia"/>
          <w:noProof/>
          <w:kern w:val="2"/>
          <w:sz w:val="24"/>
          <w:szCs w:val="24"/>
          <w:lang w:eastAsia="en-GB"/>
          <w14:ligatures w14:val="standardContextual"/>
        </w:rPr>
      </w:pPr>
      <w:del w:id="1222" w:author="Andrew Instone-Cowie" w:date="2025-05-07T12:11:00Z" w16du:dateUtc="2025-05-07T11:11:00Z">
        <w:r w:rsidRPr="008E778E" w:rsidDel="008E778E">
          <w:rPr>
            <w:noProof/>
            <w:rPrChange w:id="1223" w:author="Andrew Instone-Cowie" w:date="2025-05-07T12:11:00Z" w16du:dateUtc="2025-05-07T11:11:00Z">
              <w:rPr>
                <w:rStyle w:val="Hyperlink"/>
                <w:noProof/>
              </w:rPr>
            </w:rPrChange>
          </w:rPr>
          <w:delText>Figure 15 – Simulator Interface Board Layout</w:delText>
        </w:r>
        <w:r w:rsidDel="008E778E">
          <w:rPr>
            <w:noProof/>
            <w:webHidden/>
          </w:rPr>
          <w:tab/>
        </w:r>
        <w:r w:rsidR="00A354A3" w:rsidDel="008E778E">
          <w:rPr>
            <w:noProof/>
            <w:webHidden/>
          </w:rPr>
          <w:delText>26</w:delText>
        </w:r>
      </w:del>
    </w:p>
    <w:p w14:paraId="709240A9" w14:textId="45B3367C" w:rsidR="00CB307A" w:rsidDel="008E778E" w:rsidRDefault="00CB307A" w:rsidP="00490148">
      <w:pPr>
        <w:pStyle w:val="TableofFigures"/>
        <w:tabs>
          <w:tab w:val="right" w:leader="dot" w:pos="9016"/>
        </w:tabs>
        <w:spacing w:after="120"/>
        <w:rPr>
          <w:del w:id="1224" w:author="Andrew Instone-Cowie" w:date="2025-05-07T12:11:00Z" w16du:dateUtc="2025-05-07T11:11:00Z"/>
          <w:rFonts w:eastAsiaTheme="minorEastAsia"/>
          <w:noProof/>
          <w:kern w:val="2"/>
          <w:sz w:val="24"/>
          <w:szCs w:val="24"/>
          <w:lang w:eastAsia="en-GB"/>
          <w14:ligatures w14:val="standardContextual"/>
        </w:rPr>
      </w:pPr>
      <w:del w:id="1225" w:author="Andrew Instone-Cowie" w:date="2025-05-07T12:11:00Z" w16du:dateUtc="2025-05-07T11:11:00Z">
        <w:r w:rsidRPr="008E778E" w:rsidDel="008E778E">
          <w:rPr>
            <w:noProof/>
            <w:rPrChange w:id="1226" w:author="Andrew Instone-Cowie" w:date="2025-05-07T12:11:00Z" w16du:dateUtc="2025-05-07T11:11:00Z">
              <w:rPr>
                <w:rStyle w:val="Hyperlink"/>
                <w:noProof/>
              </w:rPr>
            </w:rPrChange>
          </w:rPr>
          <w:delText>Figure 16 – Voltage Check Pin Locations</w:delText>
        </w:r>
        <w:r w:rsidDel="008E778E">
          <w:rPr>
            <w:noProof/>
            <w:webHidden/>
          </w:rPr>
          <w:tab/>
        </w:r>
        <w:r w:rsidR="00A354A3" w:rsidDel="008E778E">
          <w:rPr>
            <w:noProof/>
            <w:webHidden/>
          </w:rPr>
          <w:delText>28</w:delText>
        </w:r>
      </w:del>
    </w:p>
    <w:p w14:paraId="35C7874F" w14:textId="493A0759" w:rsidR="00CB307A" w:rsidDel="008E778E" w:rsidRDefault="00CB307A" w:rsidP="00490148">
      <w:pPr>
        <w:pStyle w:val="TableofFigures"/>
        <w:tabs>
          <w:tab w:val="right" w:leader="dot" w:pos="9016"/>
        </w:tabs>
        <w:spacing w:after="120"/>
        <w:rPr>
          <w:del w:id="1227" w:author="Andrew Instone-Cowie" w:date="2025-05-07T12:11:00Z" w16du:dateUtc="2025-05-07T11:11:00Z"/>
          <w:rFonts w:eastAsiaTheme="minorEastAsia"/>
          <w:noProof/>
          <w:kern w:val="2"/>
          <w:sz w:val="24"/>
          <w:szCs w:val="24"/>
          <w:lang w:eastAsia="en-GB"/>
          <w14:ligatures w14:val="standardContextual"/>
        </w:rPr>
      </w:pPr>
      <w:del w:id="1228" w:author="Andrew Instone-Cowie" w:date="2025-05-07T12:11:00Z" w16du:dateUtc="2025-05-07T11:11:00Z">
        <w:r w:rsidRPr="008E778E" w:rsidDel="008E778E">
          <w:rPr>
            <w:noProof/>
            <w:rPrChange w:id="1229" w:author="Andrew Instone-Cowie" w:date="2025-05-07T12:11:00Z" w16du:dateUtc="2025-05-07T11:11:00Z">
              <w:rPr>
                <w:rStyle w:val="Hyperlink"/>
                <w:noProof/>
              </w:rPr>
            </w:rPrChange>
          </w:rPr>
          <w:delText>Figure 17 – Bending Voltage Regulator Pins</w:delText>
        </w:r>
        <w:r w:rsidDel="008E778E">
          <w:rPr>
            <w:noProof/>
            <w:webHidden/>
          </w:rPr>
          <w:tab/>
        </w:r>
        <w:r w:rsidR="00A354A3" w:rsidDel="008E778E">
          <w:rPr>
            <w:noProof/>
            <w:webHidden/>
          </w:rPr>
          <w:delText>29</w:delText>
        </w:r>
      </w:del>
    </w:p>
    <w:p w14:paraId="429EBB8A" w14:textId="348478B7" w:rsidR="00CB307A" w:rsidDel="008E778E" w:rsidRDefault="00CB307A" w:rsidP="00490148">
      <w:pPr>
        <w:pStyle w:val="TableofFigures"/>
        <w:tabs>
          <w:tab w:val="right" w:leader="dot" w:pos="9016"/>
        </w:tabs>
        <w:spacing w:after="120"/>
        <w:rPr>
          <w:del w:id="1230" w:author="Andrew Instone-Cowie" w:date="2025-05-07T12:11:00Z" w16du:dateUtc="2025-05-07T11:11:00Z"/>
          <w:rFonts w:eastAsiaTheme="minorEastAsia"/>
          <w:noProof/>
          <w:kern w:val="2"/>
          <w:sz w:val="24"/>
          <w:szCs w:val="24"/>
          <w:lang w:eastAsia="en-GB"/>
          <w14:ligatures w14:val="standardContextual"/>
        </w:rPr>
      </w:pPr>
      <w:del w:id="1231" w:author="Andrew Instone-Cowie" w:date="2025-05-07T12:11:00Z" w16du:dateUtc="2025-05-07T11:11:00Z">
        <w:r w:rsidRPr="008E778E" w:rsidDel="008E778E">
          <w:rPr>
            <w:noProof/>
            <w:rPrChange w:id="1232" w:author="Andrew Instone-Cowie" w:date="2025-05-07T12:11:00Z" w16du:dateUtc="2025-05-07T11:11:00Z">
              <w:rPr>
                <w:rStyle w:val="Hyperlink"/>
                <w:noProof/>
              </w:rPr>
            </w:rPrChange>
          </w:rPr>
          <w:delText>Figure 18 – Voltage Regulator Heatsink</w:delText>
        </w:r>
        <w:r w:rsidDel="008E778E">
          <w:rPr>
            <w:noProof/>
            <w:webHidden/>
          </w:rPr>
          <w:tab/>
        </w:r>
        <w:r w:rsidR="00A354A3" w:rsidDel="008E778E">
          <w:rPr>
            <w:noProof/>
            <w:webHidden/>
          </w:rPr>
          <w:delText>29</w:delText>
        </w:r>
      </w:del>
    </w:p>
    <w:p w14:paraId="5E8D6ECE" w14:textId="5453AEAC" w:rsidR="00CB307A" w:rsidDel="008E778E" w:rsidRDefault="00CB307A" w:rsidP="00490148">
      <w:pPr>
        <w:pStyle w:val="TableofFigures"/>
        <w:tabs>
          <w:tab w:val="right" w:leader="dot" w:pos="9016"/>
        </w:tabs>
        <w:spacing w:after="120"/>
        <w:rPr>
          <w:del w:id="1233" w:author="Andrew Instone-Cowie" w:date="2025-05-07T12:11:00Z" w16du:dateUtc="2025-05-07T11:11:00Z"/>
          <w:rFonts w:eastAsiaTheme="minorEastAsia"/>
          <w:noProof/>
          <w:kern w:val="2"/>
          <w:sz w:val="24"/>
          <w:szCs w:val="24"/>
          <w:lang w:eastAsia="en-GB"/>
          <w14:ligatures w14:val="standardContextual"/>
        </w:rPr>
      </w:pPr>
      <w:del w:id="1234" w:author="Andrew Instone-Cowie" w:date="2025-05-07T12:11:00Z" w16du:dateUtc="2025-05-07T11:11:00Z">
        <w:r w:rsidRPr="008E778E" w:rsidDel="008E778E">
          <w:rPr>
            <w:noProof/>
            <w:rPrChange w:id="1235" w:author="Andrew Instone-Cowie" w:date="2025-05-07T12:11:00Z" w16du:dateUtc="2025-05-07T11:11:00Z">
              <w:rPr>
                <w:rStyle w:val="Hyperlink"/>
                <w:noProof/>
              </w:rPr>
            </w:rPrChange>
          </w:rPr>
          <w:delText>Figure 19 – Completed Simulator Interface Module PCB</w:delText>
        </w:r>
        <w:r w:rsidDel="008E778E">
          <w:rPr>
            <w:noProof/>
            <w:webHidden/>
          </w:rPr>
          <w:tab/>
        </w:r>
        <w:r w:rsidR="00A354A3" w:rsidDel="008E778E">
          <w:rPr>
            <w:noProof/>
            <w:webHidden/>
          </w:rPr>
          <w:delText>30</w:delText>
        </w:r>
      </w:del>
    </w:p>
    <w:p w14:paraId="72E0AE39" w14:textId="303D8A4E" w:rsidR="00CB307A" w:rsidDel="008E778E" w:rsidRDefault="00CB307A" w:rsidP="00490148">
      <w:pPr>
        <w:pStyle w:val="TableofFigures"/>
        <w:tabs>
          <w:tab w:val="right" w:leader="dot" w:pos="9016"/>
        </w:tabs>
        <w:spacing w:after="120"/>
        <w:rPr>
          <w:del w:id="1236" w:author="Andrew Instone-Cowie" w:date="2025-05-07T12:11:00Z" w16du:dateUtc="2025-05-07T11:11:00Z"/>
          <w:rFonts w:eastAsiaTheme="minorEastAsia"/>
          <w:noProof/>
          <w:kern w:val="2"/>
          <w:sz w:val="24"/>
          <w:szCs w:val="24"/>
          <w:lang w:eastAsia="en-GB"/>
          <w14:ligatures w14:val="standardContextual"/>
        </w:rPr>
      </w:pPr>
      <w:del w:id="1237" w:author="Andrew Instone-Cowie" w:date="2025-05-07T12:11:00Z" w16du:dateUtc="2025-05-07T11:11:00Z">
        <w:r w:rsidRPr="008E778E" w:rsidDel="008E778E">
          <w:rPr>
            <w:noProof/>
            <w:rPrChange w:id="1238" w:author="Andrew Instone-Cowie" w:date="2025-05-07T12:11:00Z" w16du:dateUtc="2025-05-07T11:11:00Z">
              <w:rPr>
                <w:rStyle w:val="Hyperlink"/>
                <w:noProof/>
              </w:rPr>
            </w:rPrChange>
          </w:rPr>
          <w:delText>Figure 20 – Power Board Parts</w:delText>
        </w:r>
        <w:r w:rsidDel="008E778E">
          <w:rPr>
            <w:noProof/>
            <w:webHidden/>
          </w:rPr>
          <w:tab/>
        </w:r>
        <w:r w:rsidR="00A354A3" w:rsidDel="008E778E">
          <w:rPr>
            <w:noProof/>
            <w:webHidden/>
          </w:rPr>
          <w:delText>33</w:delText>
        </w:r>
      </w:del>
    </w:p>
    <w:p w14:paraId="3088B54C" w14:textId="4EE3F810" w:rsidR="00CB307A" w:rsidDel="008E778E" w:rsidRDefault="00CB307A" w:rsidP="00490148">
      <w:pPr>
        <w:pStyle w:val="TableofFigures"/>
        <w:tabs>
          <w:tab w:val="right" w:leader="dot" w:pos="9016"/>
        </w:tabs>
        <w:spacing w:after="120"/>
        <w:rPr>
          <w:del w:id="1239" w:author="Andrew Instone-Cowie" w:date="2025-05-07T12:11:00Z" w16du:dateUtc="2025-05-07T11:11:00Z"/>
          <w:rFonts w:eastAsiaTheme="minorEastAsia"/>
          <w:noProof/>
          <w:kern w:val="2"/>
          <w:sz w:val="24"/>
          <w:szCs w:val="24"/>
          <w:lang w:eastAsia="en-GB"/>
          <w14:ligatures w14:val="standardContextual"/>
        </w:rPr>
      </w:pPr>
      <w:del w:id="1240" w:author="Andrew Instone-Cowie" w:date="2025-05-07T12:11:00Z" w16du:dateUtc="2025-05-07T11:11:00Z">
        <w:r w:rsidRPr="008E778E" w:rsidDel="008E778E">
          <w:rPr>
            <w:noProof/>
            <w:rPrChange w:id="1241" w:author="Andrew Instone-Cowie" w:date="2025-05-07T12:11:00Z" w16du:dateUtc="2025-05-07T11:11:00Z">
              <w:rPr>
                <w:rStyle w:val="Hyperlink"/>
                <w:noProof/>
              </w:rPr>
            </w:rPrChange>
          </w:rPr>
          <w:delText>Figure 21 – Power Board Layout</w:delText>
        </w:r>
        <w:r w:rsidDel="008E778E">
          <w:rPr>
            <w:noProof/>
            <w:webHidden/>
          </w:rPr>
          <w:tab/>
        </w:r>
        <w:r w:rsidR="00A354A3" w:rsidDel="008E778E">
          <w:rPr>
            <w:noProof/>
            <w:webHidden/>
          </w:rPr>
          <w:delText>33</w:delText>
        </w:r>
      </w:del>
    </w:p>
    <w:p w14:paraId="079FF05E" w14:textId="6957FA6F" w:rsidR="00CB307A" w:rsidDel="008E778E" w:rsidRDefault="00CB307A" w:rsidP="00490148">
      <w:pPr>
        <w:pStyle w:val="TableofFigures"/>
        <w:tabs>
          <w:tab w:val="right" w:leader="dot" w:pos="9016"/>
        </w:tabs>
        <w:spacing w:after="120"/>
        <w:rPr>
          <w:del w:id="1242" w:author="Andrew Instone-Cowie" w:date="2025-05-07T12:11:00Z" w16du:dateUtc="2025-05-07T11:11:00Z"/>
          <w:rFonts w:eastAsiaTheme="minorEastAsia"/>
          <w:noProof/>
          <w:kern w:val="2"/>
          <w:sz w:val="24"/>
          <w:szCs w:val="24"/>
          <w:lang w:eastAsia="en-GB"/>
          <w14:ligatures w14:val="standardContextual"/>
        </w:rPr>
      </w:pPr>
      <w:del w:id="1243" w:author="Andrew Instone-Cowie" w:date="2025-05-07T12:11:00Z" w16du:dateUtc="2025-05-07T11:11:00Z">
        <w:r w:rsidRPr="008E778E" w:rsidDel="008E778E">
          <w:rPr>
            <w:noProof/>
            <w:rPrChange w:id="1244" w:author="Andrew Instone-Cowie" w:date="2025-05-07T12:11:00Z" w16du:dateUtc="2025-05-07T11:11:00Z">
              <w:rPr>
                <w:rStyle w:val="Hyperlink"/>
                <w:noProof/>
              </w:rPr>
            </w:rPrChange>
          </w:rPr>
          <w:delText>Figure 22 – Completed Power Module PCB</w:delText>
        </w:r>
        <w:r w:rsidDel="008E778E">
          <w:rPr>
            <w:noProof/>
            <w:webHidden/>
          </w:rPr>
          <w:tab/>
        </w:r>
        <w:r w:rsidR="00A354A3" w:rsidDel="008E778E">
          <w:rPr>
            <w:noProof/>
            <w:webHidden/>
          </w:rPr>
          <w:delText>34</w:delText>
        </w:r>
      </w:del>
    </w:p>
    <w:p w14:paraId="1DD4EBC4" w14:textId="13724B67" w:rsidR="00CB307A" w:rsidDel="008E778E" w:rsidRDefault="00CB307A" w:rsidP="00490148">
      <w:pPr>
        <w:pStyle w:val="TableofFigures"/>
        <w:tabs>
          <w:tab w:val="right" w:leader="dot" w:pos="9016"/>
        </w:tabs>
        <w:spacing w:after="120"/>
        <w:rPr>
          <w:del w:id="1245" w:author="Andrew Instone-Cowie" w:date="2025-05-07T12:11:00Z" w16du:dateUtc="2025-05-07T11:11:00Z"/>
          <w:rFonts w:eastAsiaTheme="minorEastAsia"/>
          <w:noProof/>
          <w:kern w:val="2"/>
          <w:sz w:val="24"/>
          <w:szCs w:val="24"/>
          <w:lang w:eastAsia="en-GB"/>
          <w14:ligatures w14:val="standardContextual"/>
        </w:rPr>
      </w:pPr>
      <w:del w:id="1246" w:author="Andrew Instone-Cowie" w:date="2025-05-07T12:11:00Z" w16du:dateUtc="2025-05-07T11:11:00Z">
        <w:r w:rsidRPr="008E778E" w:rsidDel="008E778E">
          <w:rPr>
            <w:noProof/>
            <w:rPrChange w:id="1247" w:author="Andrew Instone-Cowie" w:date="2025-05-07T12:11:00Z" w16du:dateUtc="2025-05-07T11:11:00Z">
              <w:rPr>
                <w:rStyle w:val="Hyperlink"/>
                <w:noProof/>
              </w:rPr>
            </w:rPrChange>
          </w:rPr>
          <w:delText>Figure 23 – Magneto-Resistive Sensor Demonstration</w:delText>
        </w:r>
        <w:r w:rsidDel="008E778E">
          <w:rPr>
            <w:noProof/>
            <w:webHidden/>
          </w:rPr>
          <w:tab/>
        </w:r>
        <w:r w:rsidR="00A354A3" w:rsidDel="008E778E">
          <w:rPr>
            <w:noProof/>
            <w:webHidden/>
          </w:rPr>
          <w:delText>35</w:delText>
        </w:r>
      </w:del>
    </w:p>
    <w:p w14:paraId="0C6578BA" w14:textId="1733FDA8" w:rsidR="00CB307A" w:rsidDel="008E778E" w:rsidRDefault="00CB307A" w:rsidP="00490148">
      <w:pPr>
        <w:pStyle w:val="TableofFigures"/>
        <w:tabs>
          <w:tab w:val="right" w:leader="dot" w:pos="9016"/>
        </w:tabs>
        <w:spacing w:after="120"/>
        <w:rPr>
          <w:del w:id="1248" w:author="Andrew Instone-Cowie" w:date="2025-05-07T12:11:00Z" w16du:dateUtc="2025-05-07T11:11:00Z"/>
          <w:rFonts w:eastAsiaTheme="minorEastAsia"/>
          <w:noProof/>
          <w:kern w:val="2"/>
          <w:sz w:val="24"/>
          <w:szCs w:val="24"/>
          <w:lang w:eastAsia="en-GB"/>
          <w14:ligatures w14:val="standardContextual"/>
        </w:rPr>
      </w:pPr>
      <w:del w:id="1249" w:author="Andrew Instone-Cowie" w:date="2025-05-07T12:11:00Z" w16du:dateUtc="2025-05-07T11:11:00Z">
        <w:r w:rsidRPr="008E778E" w:rsidDel="008E778E">
          <w:rPr>
            <w:noProof/>
            <w:rPrChange w:id="1250" w:author="Andrew Instone-Cowie" w:date="2025-05-07T12:11:00Z" w16du:dateUtc="2025-05-07T11:11:00Z">
              <w:rPr>
                <w:rStyle w:val="Hyperlink"/>
                <w:noProof/>
              </w:rPr>
            </w:rPrChange>
          </w:rPr>
          <w:delText>Figure 24 – Magneto-Resistive Sensor Board Parts</w:delText>
        </w:r>
        <w:r w:rsidDel="008E778E">
          <w:rPr>
            <w:noProof/>
            <w:webHidden/>
          </w:rPr>
          <w:tab/>
        </w:r>
        <w:r w:rsidR="00A354A3" w:rsidDel="008E778E">
          <w:rPr>
            <w:noProof/>
            <w:webHidden/>
          </w:rPr>
          <w:delText>37</w:delText>
        </w:r>
      </w:del>
    </w:p>
    <w:p w14:paraId="2BD525BA" w14:textId="61BDE22B" w:rsidR="00CB307A" w:rsidDel="008E778E" w:rsidRDefault="00CB307A" w:rsidP="00490148">
      <w:pPr>
        <w:pStyle w:val="TableofFigures"/>
        <w:tabs>
          <w:tab w:val="right" w:leader="dot" w:pos="9016"/>
        </w:tabs>
        <w:spacing w:after="120"/>
        <w:rPr>
          <w:del w:id="1251" w:author="Andrew Instone-Cowie" w:date="2025-05-07T12:11:00Z" w16du:dateUtc="2025-05-07T11:11:00Z"/>
          <w:rFonts w:eastAsiaTheme="minorEastAsia"/>
          <w:noProof/>
          <w:kern w:val="2"/>
          <w:sz w:val="24"/>
          <w:szCs w:val="24"/>
          <w:lang w:eastAsia="en-GB"/>
          <w14:ligatures w14:val="standardContextual"/>
        </w:rPr>
      </w:pPr>
      <w:del w:id="1252" w:author="Andrew Instone-Cowie" w:date="2025-05-07T12:11:00Z" w16du:dateUtc="2025-05-07T11:11:00Z">
        <w:r w:rsidRPr="008E778E" w:rsidDel="008E778E">
          <w:rPr>
            <w:noProof/>
            <w:rPrChange w:id="1253" w:author="Andrew Instone-Cowie" w:date="2025-05-07T12:11:00Z" w16du:dateUtc="2025-05-07T11:11:00Z">
              <w:rPr>
                <w:rStyle w:val="Hyperlink"/>
                <w:noProof/>
              </w:rPr>
            </w:rPrChange>
          </w:rPr>
          <w:delText>Figure 25 – Magneto-Resistive Sensor Board Layout</w:delText>
        </w:r>
        <w:r w:rsidDel="008E778E">
          <w:rPr>
            <w:noProof/>
            <w:webHidden/>
          </w:rPr>
          <w:tab/>
        </w:r>
        <w:r w:rsidR="00A354A3" w:rsidDel="008E778E">
          <w:rPr>
            <w:noProof/>
            <w:webHidden/>
          </w:rPr>
          <w:delText>37</w:delText>
        </w:r>
      </w:del>
    </w:p>
    <w:p w14:paraId="2B152637" w14:textId="0B2C22F7" w:rsidR="00CB307A" w:rsidDel="008E778E" w:rsidRDefault="00CB307A" w:rsidP="00490148">
      <w:pPr>
        <w:pStyle w:val="TableofFigures"/>
        <w:tabs>
          <w:tab w:val="right" w:leader="dot" w:pos="9016"/>
        </w:tabs>
        <w:spacing w:after="120"/>
        <w:rPr>
          <w:del w:id="1254" w:author="Andrew Instone-Cowie" w:date="2025-05-07T12:11:00Z" w16du:dateUtc="2025-05-07T11:11:00Z"/>
          <w:rFonts w:eastAsiaTheme="minorEastAsia"/>
          <w:noProof/>
          <w:kern w:val="2"/>
          <w:sz w:val="24"/>
          <w:szCs w:val="24"/>
          <w:lang w:eastAsia="en-GB"/>
          <w14:ligatures w14:val="standardContextual"/>
        </w:rPr>
      </w:pPr>
      <w:del w:id="1255" w:author="Andrew Instone-Cowie" w:date="2025-05-07T12:11:00Z" w16du:dateUtc="2025-05-07T11:11:00Z">
        <w:r w:rsidRPr="008E778E" w:rsidDel="008E778E">
          <w:rPr>
            <w:noProof/>
            <w:rPrChange w:id="1256" w:author="Andrew Instone-Cowie" w:date="2025-05-07T12:11:00Z" w16du:dateUtc="2025-05-07T11:11:00Z">
              <w:rPr>
                <w:rStyle w:val="Hyperlink"/>
                <w:noProof/>
              </w:rPr>
            </w:rPrChange>
          </w:rPr>
          <w:delText>Figure 26 – Completed Magneto-Resistive Sensor Module PCB (Right-Handed)</w:delText>
        </w:r>
        <w:r w:rsidDel="008E778E">
          <w:rPr>
            <w:noProof/>
            <w:webHidden/>
          </w:rPr>
          <w:tab/>
        </w:r>
        <w:r w:rsidR="00A354A3" w:rsidDel="008E778E">
          <w:rPr>
            <w:noProof/>
            <w:webHidden/>
          </w:rPr>
          <w:delText>38</w:delText>
        </w:r>
      </w:del>
    </w:p>
    <w:p w14:paraId="6567D70F" w14:textId="30EEAE77" w:rsidR="00CB307A" w:rsidDel="008E778E" w:rsidRDefault="00CB307A" w:rsidP="00490148">
      <w:pPr>
        <w:pStyle w:val="TableofFigures"/>
        <w:tabs>
          <w:tab w:val="right" w:leader="dot" w:pos="9016"/>
        </w:tabs>
        <w:spacing w:after="120"/>
        <w:rPr>
          <w:del w:id="1257" w:author="Andrew Instone-Cowie" w:date="2025-05-07T12:11:00Z" w16du:dateUtc="2025-05-07T11:11:00Z"/>
          <w:rFonts w:eastAsiaTheme="minorEastAsia"/>
          <w:noProof/>
          <w:kern w:val="2"/>
          <w:sz w:val="24"/>
          <w:szCs w:val="24"/>
          <w:lang w:eastAsia="en-GB"/>
          <w14:ligatures w14:val="standardContextual"/>
        </w:rPr>
      </w:pPr>
      <w:del w:id="1258" w:author="Andrew Instone-Cowie" w:date="2025-05-07T12:11:00Z" w16du:dateUtc="2025-05-07T11:11:00Z">
        <w:r w:rsidRPr="008E778E" w:rsidDel="008E778E">
          <w:rPr>
            <w:noProof/>
            <w:rPrChange w:id="1259" w:author="Andrew Instone-Cowie" w:date="2025-05-07T12:11:00Z" w16du:dateUtc="2025-05-07T11:11:00Z">
              <w:rPr>
                <w:rStyle w:val="Hyperlink"/>
                <w:noProof/>
              </w:rPr>
            </w:rPrChange>
          </w:rPr>
          <w:delText>Figure 27 – Magneto-Resistive Sensor Board Layout</w:delText>
        </w:r>
        <w:r w:rsidDel="008E778E">
          <w:rPr>
            <w:noProof/>
            <w:webHidden/>
          </w:rPr>
          <w:tab/>
        </w:r>
        <w:r w:rsidR="00A354A3" w:rsidDel="008E778E">
          <w:rPr>
            <w:noProof/>
            <w:webHidden/>
          </w:rPr>
          <w:delText>41</w:delText>
        </w:r>
      </w:del>
    </w:p>
    <w:p w14:paraId="5BB23470" w14:textId="1DADF4B7" w:rsidR="00CB307A" w:rsidDel="008E778E" w:rsidRDefault="00CB307A" w:rsidP="00490148">
      <w:pPr>
        <w:pStyle w:val="TableofFigures"/>
        <w:tabs>
          <w:tab w:val="right" w:leader="dot" w:pos="9016"/>
        </w:tabs>
        <w:spacing w:after="120"/>
        <w:rPr>
          <w:del w:id="1260" w:author="Andrew Instone-Cowie" w:date="2025-05-07T12:11:00Z" w16du:dateUtc="2025-05-07T11:11:00Z"/>
          <w:rFonts w:eastAsiaTheme="minorEastAsia"/>
          <w:noProof/>
          <w:kern w:val="2"/>
          <w:sz w:val="24"/>
          <w:szCs w:val="24"/>
          <w:lang w:eastAsia="en-GB"/>
          <w14:ligatures w14:val="standardContextual"/>
        </w:rPr>
      </w:pPr>
      <w:del w:id="1261" w:author="Andrew Instone-Cowie" w:date="2025-05-07T12:11:00Z" w16du:dateUtc="2025-05-07T11:11:00Z">
        <w:r w:rsidRPr="008E778E" w:rsidDel="008E778E">
          <w:rPr>
            <w:noProof/>
            <w:rPrChange w:id="1262" w:author="Andrew Instone-Cowie" w:date="2025-05-07T12:11:00Z" w16du:dateUtc="2025-05-07T11:11:00Z">
              <w:rPr>
                <w:rStyle w:val="Hyperlink"/>
                <w:noProof/>
              </w:rPr>
            </w:rPrChange>
          </w:rPr>
          <w:delText>Figure 28 – Completed Generic Sensor Module PCB</w:delText>
        </w:r>
        <w:r w:rsidDel="008E778E">
          <w:rPr>
            <w:noProof/>
            <w:webHidden/>
          </w:rPr>
          <w:tab/>
        </w:r>
        <w:r w:rsidR="00A354A3" w:rsidDel="008E778E">
          <w:rPr>
            <w:noProof/>
            <w:webHidden/>
          </w:rPr>
          <w:delText>42</w:delText>
        </w:r>
      </w:del>
    </w:p>
    <w:p w14:paraId="5E928C4B" w14:textId="13802370" w:rsidR="00CB307A" w:rsidDel="008E778E" w:rsidRDefault="00CB307A" w:rsidP="00490148">
      <w:pPr>
        <w:pStyle w:val="TableofFigures"/>
        <w:tabs>
          <w:tab w:val="right" w:leader="dot" w:pos="9016"/>
        </w:tabs>
        <w:spacing w:after="120"/>
        <w:rPr>
          <w:del w:id="1263" w:author="Andrew Instone-Cowie" w:date="2025-05-07T12:11:00Z" w16du:dateUtc="2025-05-07T11:11:00Z"/>
          <w:rFonts w:eastAsiaTheme="minorEastAsia"/>
          <w:noProof/>
          <w:kern w:val="2"/>
          <w:sz w:val="24"/>
          <w:szCs w:val="24"/>
          <w:lang w:eastAsia="en-GB"/>
          <w14:ligatures w14:val="standardContextual"/>
        </w:rPr>
      </w:pPr>
      <w:del w:id="1264" w:author="Andrew Instone-Cowie" w:date="2025-05-07T12:11:00Z" w16du:dateUtc="2025-05-07T11:11:00Z">
        <w:r w:rsidRPr="008E778E" w:rsidDel="008E778E">
          <w:rPr>
            <w:noProof/>
            <w:rPrChange w:id="1265" w:author="Andrew Instone-Cowie" w:date="2025-05-07T12:11:00Z" w16du:dateUtc="2025-05-07T11:11:00Z">
              <w:rPr>
                <w:rStyle w:val="Hyperlink"/>
                <w:noProof/>
              </w:rPr>
            </w:rPrChange>
          </w:rPr>
          <w:delText>Figure 29 – Infra-Red Sensor Wiring</w:delText>
        </w:r>
        <w:r w:rsidDel="008E778E">
          <w:rPr>
            <w:noProof/>
            <w:webHidden/>
          </w:rPr>
          <w:tab/>
        </w:r>
        <w:r w:rsidR="00A354A3" w:rsidDel="008E778E">
          <w:rPr>
            <w:noProof/>
            <w:webHidden/>
          </w:rPr>
          <w:delText>43</w:delText>
        </w:r>
      </w:del>
    </w:p>
    <w:p w14:paraId="371D10C2" w14:textId="148C2D10" w:rsidR="00CB307A" w:rsidDel="008E778E" w:rsidRDefault="00CB307A" w:rsidP="00490148">
      <w:pPr>
        <w:pStyle w:val="TableofFigures"/>
        <w:tabs>
          <w:tab w:val="right" w:leader="dot" w:pos="9016"/>
        </w:tabs>
        <w:spacing w:after="120"/>
        <w:rPr>
          <w:del w:id="1266" w:author="Andrew Instone-Cowie" w:date="2025-05-07T12:11:00Z" w16du:dateUtc="2025-05-07T11:11:00Z"/>
          <w:rFonts w:eastAsiaTheme="minorEastAsia"/>
          <w:noProof/>
          <w:kern w:val="2"/>
          <w:sz w:val="24"/>
          <w:szCs w:val="24"/>
          <w:lang w:eastAsia="en-GB"/>
          <w14:ligatures w14:val="standardContextual"/>
        </w:rPr>
      </w:pPr>
      <w:del w:id="1267" w:author="Andrew Instone-Cowie" w:date="2025-05-07T12:11:00Z" w16du:dateUtc="2025-05-07T11:11:00Z">
        <w:r w:rsidRPr="008E778E" w:rsidDel="008E778E">
          <w:rPr>
            <w:noProof/>
            <w:rPrChange w:id="1268" w:author="Andrew Instone-Cowie" w:date="2025-05-07T12:11:00Z" w16du:dateUtc="2025-05-07T11:11:00Z">
              <w:rPr>
                <w:rStyle w:val="Hyperlink"/>
                <w:noProof/>
              </w:rPr>
            </w:rPrChange>
          </w:rPr>
          <w:delText>Figure 30 – Simulator Interface &amp; Power Module Enclosure Drilling Guide</w:delText>
        </w:r>
        <w:r w:rsidDel="008E778E">
          <w:rPr>
            <w:noProof/>
            <w:webHidden/>
          </w:rPr>
          <w:tab/>
        </w:r>
        <w:r w:rsidR="00A354A3" w:rsidDel="008E778E">
          <w:rPr>
            <w:noProof/>
            <w:webHidden/>
          </w:rPr>
          <w:delText>45</w:delText>
        </w:r>
      </w:del>
    </w:p>
    <w:p w14:paraId="7118B173" w14:textId="5AD93BCB" w:rsidR="00CB307A" w:rsidDel="008E778E" w:rsidRDefault="00CB307A" w:rsidP="00490148">
      <w:pPr>
        <w:pStyle w:val="TableofFigures"/>
        <w:tabs>
          <w:tab w:val="right" w:leader="dot" w:pos="9016"/>
        </w:tabs>
        <w:spacing w:after="120"/>
        <w:rPr>
          <w:del w:id="1269" w:author="Andrew Instone-Cowie" w:date="2025-05-07T12:11:00Z" w16du:dateUtc="2025-05-07T11:11:00Z"/>
          <w:rFonts w:eastAsiaTheme="minorEastAsia"/>
          <w:noProof/>
          <w:kern w:val="2"/>
          <w:sz w:val="24"/>
          <w:szCs w:val="24"/>
          <w:lang w:eastAsia="en-GB"/>
          <w14:ligatures w14:val="standardContextual"/>
        </w:rPr>
      </w:pPr>
      <w:del w:id="1270" w:author="Andrew Instone-Cowie" w:date="2025-05-07T12:11:00Z" w16du:dateUtc="2025-05-07T11:11:00Z">
        <w:r w:rsidRPr="008E778E" w:rsidDel="008E778E">
          <w:rPr>
            <w:noProof/>
            <w:rPrChange w:id="1271" w:author="Andrew Instone-Cowie" w:date="2025-05-07T12:11:00Z" w16du:dateUtc="2025-05-07T11:11:00Z">
              <w:rPr>
                <w:rStyle w:val="Hyperlink"/>
                <w:noProof/>
              </w:rPr>
            </w:rPrChange>
          </w:rPr>
          <w:delText>Figure 31 – Alternative Drilling Guide for DB9 Connector</w:delText>
        </w:r>
        <w:r w:rsidDel="008E778E">
          <w:rPr>
            <w:noProof/>
            <w:webHidden/>
          </w:rPr>
          <w:tab/>
        </w:r>
        <w:r w:rsidR="00A354A3" w:rsidDel="008E778E">
          <w:rPr>
            <w:noProof/>
            <w:webHidden/>
          </w:rPr>
          <w:delText>46</w:delText>
        </w:r>
      </w:del>
    </w:p>
    <w:p w14:paraId="5B5C73D9" w14:textId="41233F2E" w:rsidR="00CB307A" w:rsidDel="008E778E" w:rsidRDefault="00CB307A" w:rsidP="00490148">
      <w:pPr>
        <w:pStyle w:val="TableofFigures"/>
        <w:tabs>
          <w:tab w:val="right" w:leader="dot" w:pos="9016"/>
        </w:tabs>
        <w:spacing w:after="120"/>
        <w:rPr>
          <w:del w:id="1272" w:author="Andrew Instone-Cowie" w:date="2025-05-07T12:11:00Z" w16du:dateUtc="2025-05-07T11:11:00Z"/>
          <w:rFonts w:eastAsiaTheme="minorEastAsia"/>
          <w:noProof/>
          <w:kern w:val="2"/>
          <w:sz w:val="24"/>
          <w:szCs w:val="24"/>
          <w:lang w:eastAsia="en-GB"/>
          <w14:ligatures w14:val="standardContextual"/>
        </w:rPr>
      </w:pPr>
      <w:del w:id="1273" w:author="Andrew Instone-Cowie" w:date="2025-05-07T12:11:00Z" w16du:dateUtc="2025-05-07T11:11:00Z">
        <w:r w:rsidRPr="008E778E" w:rsidDel="008E778E">
          <w:rPr>
            <w:noProof/>
            <w:rPrChange w:id="1274" w:author="Andrew Instone-Cowie" w:date="2025-05-07T12:11:00Z" w16du:dateUtc="2025-05-07T11:11:00Z">
              <w:rPr>
                <w:rStyle w:val="Hyperlink"/>
                <w:noProof/>
              </w:rPr>
            </w:rPrChange>
          </w:rPr>
          <w:delText>Figure 32 – Magneto-Resistive Sensor Module Enclosure Drilling Guide</w:delText>
        </w:r>
        <w:r w:rsidDel="008E778E">
          <w:rPr>
            <w:noProof/>
            <w:webHidden/>
          </w:rPr>
          <w:tab/>
        </w:r>
        <w:r w:rsidR="00A354A3" w:rsidDel="008E778E">
          <w:rPr>
            <w:noProof/>
            <w:webHidden/>
          </w:rPr>
          <w:delText>46</w:delText>
        </w:r>
      </w:del>
    </w:p>
    <w:p w14:paraId="04D53B67" w14:textId="3ED63A5D" w:rsidR="00CB307A" w:rsidDel="008E778E" w:rsidRDefault="00CB307A" w:rsidP="00490148">
      <w:pPr>
        <w:pStyle w:val="TableofFigures"/>
        <w:tabs>
          <w:tab w:val="right" w:leader="dot" w:pos="9016"/>
        </w:tabs>
        <w:spacing w:after="120"/>
        <w:rPr>
          <w:del w:id="1275" w:author="Andrew Instone-Cowie" w:date="2025-05-07T12:11:00Z" w16du:dateUtc="2025-05-07T11:11:00Z"/>
          <w:rFonts w:eastAsiaTheme="minorEastAsia"/>
          <w:noProof/>
          <w:kern w:val="2"/>
          <w:sz w:val="24"/>
          <w:szCs w:val="24"/>
          <w:lang w:eastAsia="en-GB"/>
          <w14:ligatures w14:val="standardContextual"/>
        </w:rPr>
      </w:pPr>
      <w:del w:id="1276" w:author="Andrew Instone-Cowie" w:date="2025-05-07T12:11:00Z" w16du:dateUtc="2025-05-07T11:11:00Z">
        <w:r w:rsidRPr="008E778E" w:rsidDel="008E778E">
          <w:rPr>
            <w:noProof/>
            <w:rPrChange w:id="1277" w:author="Andrew Instone-Cowie" w:date="2025-05-07T12:11:00Z" w16du:dateUtc="2025-05-07T11:11:00Z">
              <w:rPr>
                <w:rStyle w:val="Hyperlink"/>
                <w:noProof/>
              </w:rPr>
            </w:rPrChange>
          </w:rPr>
          <w:delText>Figure 33 – Infra-Red Sensor Module Enclosure Drilling Guide</w:delText>
        </w:r>
        <w:r w:rsidDel="008E778E">
          <w:rPr>
            <w:noProof/>
            <w:webHidden/>
          </w:rPr>
          <w:tab/>
        </w:r>
        <w:r w:rsidR="00A354A3" w:rsidDel="008E778E">
          <w:rPr>
            <w:noProof/>
            <w:webHidden/>
          </w:rPr>
          <w:delText>47</w:delText>
        </w:r>
      </w:del>
    </w:p>
    <w:p w14:paraId="0354A3A8" w14:textId="45425A38" w:rsidR="00CB307A" w:rsidDel="008E778E" w:rsidRDefault="00CB307A" w:rsidP="00490148">
      <w:pPr>
        <w:pStyle w:val="TableofFigures"/>
        <w:tabs>
          <w:tab w:val="right" w:leader="dot" w:pos="9016"/>
        </w:tabs>
        <w:spacing w:after="120"/>
        <w:rPr>
          <w:del w:id="1278" w:author="Andrew Instone-Cowie" w:date="2025-05-07T12:11:00Z" w16du:dateUtc="2025-05-07T11:11:00Z"/>
          <w:rFonts w:eastAsiaTheme="minorEastAsia"/>
          <w:noProof/>
          <w:kern w:val="2"/>
          <w:sz w:val="24"/>
          <w:szCs w:val="24"/>
          <w:lang w:eastAsia="en-GB"/>
          <w14:ligatures w14:val="standardContextual"/>
        </w:rPr>
      </w:pPr>
      <w:del w:id="1279" w:author="Andrew Instone-Cowie" w:date="2025-05-07T12:11:00Z" w16du:dateUtc="2025-05-07T11:11:00Z">
        <w:r w:rsidRPr="008E778E" w:rsidDel="008E778E">
          <w:rPr>
            <w:noProof/>
            <w:rPrChange w:id="1280" w:author="Andrew Instone-Cowie" w:date="2025-05-07T12:11:00Z" w16du:dateUtc="2025-05-07T11:11:00Z">
              <w:rPr>
                <w:rStyle w:val="Hyperlink"/>
                <w:noProof/>
              </w:rPr>
            </w:rPrChange>
          </w:rPr>
          <w:delText>Figure 34 – PCB Mounting Hardware</w:delText>
        </w:r>
        <w:r w:rsidDel="008E778E">
          <w:rPr>
            <w:noProof/>
            <w:webHidden/>
          </w:rPr>
          <w:tab/>
        </w:r>
        <w:r w:rsidR="00A354A3" w:rsidDel="008E778E">
          <w:rPr>
            <w:noProof/>
            <w:webHidden/>
          </w:rPr>
          <w:delText>47</w:delText>
        </w:r>
      </w:del>
    </w:p>
    <w:p w14:paraId="61171136" w14:textId="48F28574" w:rsidR="00CB307A" w:rsidDel="008E778E" w:rsidRDefault="00CB307A" w:rsidP="00490148">
      <w:pPr>
        <w:pStyle w:val="TableofFigures"/>
        <w:tabs>
          <w:tab w:val="right" w:leader="dot" w:pos="9016"/>
        </w:tabs>
        <w:spacing w:after="120"/>
        <w:rPr>
          <w:del w:id="1281" w:author="Andrew Instone-Cowie" w:date="2025-05-07T12:11:00Z" w16du:dateUtc="2025-05-07T11:11:00Z"/>
          <w:rFonts w:eastAsiaTheme="minorEastAsia"/>
          <w:noProof/>
          <w:kern w:val="2"/>
          <w:sz w:val="24"/>
          <w:szCs w:val="24"/>
          <w:lang w:eastAsia="en-GB"/>
          <w14:ligatures w14:val="standardContextual"/>
        </w:rPr>
      </w:pPr>
      <w:del w:id="1282" w:author="Andrew Instone-Cowie" w:date="2025-05-07T12:11:00Z" w16du:dateUtc="2025-05-07T11:11:00Z">
        <w:r w:rsidRPr="008E778E" w:rsidDel="008E778E">
          <w:rPr>
            <w:noProof/>
            <w:rPrChange w:id="1283" w:author="Andrew Instone-Cowie" w:date="2025-05-07T12:11:00Z" w16du:dateUtc="2025-05-07T11:11:00Z">
              <w:rPr>
                <w:rStyle w:val="Hyperlink"/>
                <w:noProof/>
              </w:rPr>
            </w:rPrChange>
          </w:rPr>
          <w:delText>Figure 35 – Grommets Drilled &amp; Cut</w:delText>
        </w:r>
        <w:r w:rsidDel="008E778E">
          <w:rPr>
            <w:noProof/>
            <w:webHidden/>
          </w:rPr>
          <w:tab/>
        </w:r>
        <w:r w:rsidR="00A354A3" w:rsidDel="008E778E">
          <w:rPr>
            <w:noProof/>
            <w:webHidden/>
          </w:rPr>
          <w:delText>48</w:delText>
        </w:r>
      </w:del>
    </w:p>
    <w:p w14:paraId="4CFC32C3" w14:textId="0A7A672A" w:rsidR="00CB307A" w:rsidDel="008E778E" w:rsidRDefault="00CB307A" w:rsidP="00490148">
      <w:pPr>
        <w:pStyle w:val="TableofFigures"/>
        <w:tabs>
          <w:tab w:val="right" w:leader="dot" w:pos="9016"/>
        </w:tabs>
        <w:spacing w:after="120"/>
        <w:rPr>
          <w:del w:id="1284" w:author="Andrew Instone-Cowie" w:date="2025-05-07T12:11:00Z" w16du:dateUtc="2025-05-07T11:11:00Z"/>
          <w:rFonts w:eastAsiaTheme="minorEastAsia"/>
          <w:noProof/>
          <w:kern w:val="2"/>
          <w:sz w:val="24"/>
          <w:szCs w:val="24"/>
          <w:lang w:eastAsia="en-GB"/>
          <w14:ligatures w14:val="standardContextual"/>
        </w:rPr>
      </w:pPr>
      <w:del w:id="1285" w:author="Andrew Instone-Cowie" w:date="2025-05-07T12:11:00Z" w16du:dateUtc="2025-05-07T11:11:00Z">
        <w:r w:rsidRPr="008E778E" w:rsidDel="008E778E">
          <w:rPr>
            <w:noProof/>
            <w:rPrChange w:id="1286" w:author="Andrew Instone-Cowie" w:date="2025-05-07T12:11:00Z" w16du:dateUtc="2025-05-07T11:11:00Z">
              <w:rPr>
                <w:rStyle w:val="Hyperlink"/>
                <w:noProof/>
              </w:rPr>
            </w:rPrChange>
          </w:rPr>
          <w:delText>Figure 36 – Completed Sensor Interface Module</w:delText>
        </w:r>
        <w:r w:rsidDel="008E778E">
          <w:rPr>
            <w:noProof/>
            <w:webHidden/>
          </w:rPr>
          <w:tab/>
        </w:r>
        <w:r w:rsidR="00A354A3" w:rsidDel="008E778E">
          <w:rPr>
            <w:noProof/>
            <w:webHidden/>
          </w:rPr>
          <w:delText>49</w:delText>
        </w:r>
      </w:del>
    </w:p>
    <w:p w14:paraId="02345423" w14:textId="0CD68B25" w:rsidR="00CB307A" w:rsidDel="008E778E" w:rsidRDefault="00CB307A" w:rsidP="00490148">
      <w:pPr>
        <w:pStyle w:val="TableofFigures"/>
        <w:tabs>
          <w:tab w:val="right" w:leader="dot" w:pos="9016"/>
        </w:tabs>
        <w:spacing w:after="120"/>
        <w:rPr>
          <w:del w:id="1287" w:author="Andrew Instone-Cowie" w:date="2025-05-07T12:11:00Z" w16du:dateUtc="2025-05-07T11:11:00Z"/>
          <w:rFonts w:eastAsiaTheme="minorEastAsia"/>
          <w:noProof/>
          <w:kern w:val="2"/>
          <w:sz w:val="24"/>
          <w:szCs w:val="24"/>
          <w:lang w:eastAsia="en-GB"/>
          <w14:ligatures w14:val="standardContextual"/>
        </w:rPr>
      </w:pPr>
      <w:del w:id="1288" w:author="Andrew Instone-Cowie" w:date="2025-05-07T12:11:00Z" w16du:dateUtc="2025-05-07T11:11:00Z">
        <w:r w:rsidRPr="008E778E" w:rsidDel="008E778E">
          <w:rPr>
            <w:noProof/>
            <w:rPrChange w:id="1289" w:author="Andrew Instone-Cowie" w:date="2025-05-07T12:11:00Z" w16du:dateUtc="2025-05-07T11:11:00Z">
              <w:rPr>
                <w:rStyle w:val="Hyperlink"/>
                <w:noProof/>
              </w:rPr>
            </w:rPrChange>
          </w:rPr>
          <w:delText>Figure 37 – Completed Power Board</w:delText>
        </w:r>
        <w:r w:rsidDel="008E778E">
          <w:rPr>
            <w:noProof/>
            <w:webHidden/>
          </w:rPr>
          <w:tab/>
        </w:r>
        <w:r w:rsidR="00A354A3" w:rsidDel="008E778E">
          <w:rPr>
            <w:noProof/>
            <w:webHidden/>
          </w:rPr>
          <w:delText>49</w:delText>
        </w:r>
      </w:del>
    </w:p>
    <w:p w14:paraId="2C8C6868" w14:textId="4C38F4E1" w:rsidR="00CB307A" w:rsidDel="008E778E" w:rsidRDefault="00CB307A" w:rsidP="00490148">
      <w:pPr>
        <w:pStyle w:val="TableofFigures"/>
        <w:tabs>
          <w:tab w:val="right" w:leader="dot" w:pos="9016"/>
        </w:tabs>
        <w:spacing w:after="120"/>
        <w:rPr>
          <w:del w:id="1290" w:author="Andrew Instone-Cowie" w:date="2025-05-07T12:11:00Z" w16du:dateUtc="2025-05-07T11:11:00Z"/>
          <w:rFonts w:eastAsiaTheme="minorEastAsia"/>
          <w:noProof/>
          <w:kern w:val="2"/>
          <w:sz w:val="24"/>
          <w:szCs w:val="24"/>
          <w:lang w:eastAsia="en-GB"/>
          <w14:ligatures w14:val="standardContextual"/>
        </w:rPr>
      </w:pPr>
      <w:del w:id="1291" w:author="Andrew Instone-Cowie" w:date="2025-05-07T12:11:00Z" w16du:dateUtc="2025-05-07T11:11:00Z">
        <w:r w:rsidRPr="008E778E" w:rsidDel="008E778E">
          <w:rPr>
            <w:noProof/>
            <w:rPrChange w:id="1292" w:author="Andrew Instone-Cowie" w:date="2025-05-07T12:11:00Z" w16du:dateUtc="2025-05-07T11:11:00Z">
              <w:rPr>
                <w:rStyle w:val="Hyperlink"/>
                <w:noProof/>
              </w:rPr>
            </w:rPrChange>
          </w:rPr>
          <w:delText>Figure 38 – Completed Magneto-Resistive Sensor Module</w:delText>
        </w:r>
        <w:r w:rsidDel="008E778E">
          <w:rPr>
            <w:noProof/>
            <w:webHidden/>
          </w:rPr>
          <w:tab/>
        </w:r>
        <w:r w:rsidR="00A354A3" w:rsidDel="008E778E">
          <w:rPr>
            <w:noProof/>
            <w:webHidden/>
          </w:rPr>
          <w:delText>50</w:delText>
        </w:r>
      </w:del>
    </w:p>
    <w:p w14:paraId="218E1F46" w14:textId="7D48ABD5" w:rsidR="00CB307A" w:rsidDel="008E778E" w:rsidRDefault="00CB307A" w:rsidP="00490148">
      <w:pPr>
        <w:pStyle w:val="TableofFigures"/>
        <w:tabs>
          <w:tab w:val="right" w:leader="dot" w:pos="9016"/>
        </w:tabs>
        <w:spacing w:after="120"/>
        <w:rPr>
          <w:del w:id="1293" w:author="Andrew Instone-Cowie" w:date="2025-05-07T12:11:00Z" w16du:dateUtc="2025-05-07T11:11:00Z"/>
          <w:rFonts w:eastAsiaTheme="minorEastAsia"/>
          <w:noProof/>
          <w:kern w:val="2"/>
          <w:sz w:val="24"/>
          <w:szCs w:val="24"/>
          <w:lang w:eastAsia="en-GB"/>
          <w14:ligatures w14:val="standardContextual"/>
        </w:rPr>
      </w:pPr>
      <w:del w:id="1294" w:author="Andrew Instone-Cowie" w:date="2025-05-07T12:11:00Z" w16du:dateUtc="2025-05-07T11:11:00Z">
        <w:r w:rsidRPr="008E778E" w:rsidDel="008E778E">
          <w:rPr>
            <w:noProof/>
            <w:rPrChange w:id="1295" w:author="Andrew Instone-Cowie" w:date="2025-05-07T12:11:00Z" w16du:dateUtc="2025-05-07T11:11:00Z">
              <w:rPr>
                <w:rStyle w:val="Hyperlink"/>
                <w:noProof/>
              </w:rPr>
            </w:rPrChange>
          </w:rPr>
          <w:delText>Figure 39 – Completed Infra-Red Sensor Module</w:delText>
        </w:r>
        <w:r w:rsidDel="008E778E">
          <w:rPr>
            <w:noProof/>
            <w:webHidden/>
          </w:rPr>
          <w:tab/>
        </w:r>
        <w:r w:rsidR="00A354A3" w:rsidDel="008E778E">
          <w:rPr>
            <w:noProof/>
            <w:webHidden/>
          </w:rPr>
          <w:delText>50</w:delText>
        </w:r>
      </w:del>
    </w:p>
    <w:p w14:paraId="64528177" w14:textId="76F98DC6" w:rsidR="00CB307A" w:rsidDel="008E778E" w:rsidRDefault="00CB307A" w:rsidP="00490148">
      <w:pPr>
        <w:pStyle w:val="TableofFigures"/>
        <w:tabs>
          <w:tab w:val="right" w:leader="dot" w:pos="9016"/>
        </w:tabs>
        <w:spacing w:after="120"/>
        <w:rPr>
          <w:del w:id="1296" w:author="Andrew Instone-Cowie" w:date="2025-05-07T12:11:00Z" w16du:dateUtc="2025-05-07T11:11:00Z"/>
          <w:rFonts w:eastAsiaTheme="minorEastAsia"/>
          <w:noProof/>
          <w:kern w:val="2"/>
          <w:sz w:val="24"/>
          <w:szCs w:val="24"/>
          <w:lang w:eastAsia="en-GB"/>
          <w14:ligatures w14:val="standardContextual"/>
        </w:rPr>
      </w:pPr>
      <w:del w:id="1297" w:author="Andrew Instone-Cowie" w:date="2025-05-07T12:11:00Z" w16du:dateUtc="2025-05-07T11:11:00Z">
        <w:r w:rsidRPr="008E778E" w:rsidDel="008E778E">
          <w:rPr>
            <w:noProof/>
            <w:rPrChange w:id="1298" w:author="Andrew Instone-Cowie" w:date="2025-05-07T12:11:00Z" w16du:dateUtc="2025-05-07T11:11:00Z">
              <w:rPr>
                <w:rStyle w:val="Hyperlink"/>
                <w:noProof/>
              </w:rPr>
            </w:rPrChange>
          </w:rPr>
          <w:delText>Figure 40 – Examples of Hardware Programmers</w:delText>
        </w:r>
        <w:r w:rsidDel="008E778E">
          <w:rPr>
            <w:noProof/>
            <w:webHidden/>
          </w:rPr>
          <w:tab/>
        </w:r>
        <w:r w:rsidR="00A354A3" w:rsidDel="008E778E">
          <w:rPr>
            <w:noProof/>
            <w:webHidden/>
          </w:rPr>
          <w:delText>52</w:delText>
        </w:r>
      </w:del>
    </w:p>
    <w:p w14:paraId="4C3DA58B" w14:textId="6207F304" w:rsidR="00CB307A" w:rsidDel="008E778E" w:rsidRDefault="00CB307A" w:rsidP="00490148">
      <w:pPr>
        <w:pStyle w:val="TableofFigures"/>
        <w:tabs>
          <w:tab w:val="right" w:leader="dot" w:pos="9016"/>
        </w:tabs>
        <w:spacing w:after="120"/>
        <w:rPr>
          <w:del w:id="1299" w:author="Andrew Instone-Cowie" w:date="2025-05-07T12:11:00Z" w16du:dateUtc="2025-05-07T11:11:00Z"/>
          <w:rFonts w:eastAsiaTheme="minorEastAsia"/>
          <w:noProof/>
          <w:kern w:val="2"/>
          <w:sz w:val="24"/>
          <w:szCs w:val="24"/>
          <w:lang w:eastAsia="en-GB"/>
          <w14:ligatures w14:val="standardContextual"/>
        </w:rPr>
      </w:pPr>
      <w:del w:id="1300" w:author="Andrew Instone-Cowie" w:date="2025-05-07T12:11:00Z" w16du:dateUtc="2025-05-07T11:11:00Z">
        <w:r w:rsidRPr="008E778E" w:rsidDel="008E778E">
          <w:rPr>
            <w:noProof/>
            <w:rPrChange w:id="1301" w:author="Andrew Instone-Cowie" w:date="2025-05-07T12:11:00Z" w16du:dateUtc="2025-05-07T11:11:00Z">
              <w:rPr>
                <w:rStyle w:val="Hyperlink"/>
                <w:noProof/>
              </w:rPr>
            </w:rPrChange>
          </w:rPr>
          <w:delText>Figure 41 – Arduino IDE Preferences Menu</w:delText>
        </w:r>
        <w:r w:rsidDel="008E778E">
          <w:rPr>
            <w:noProof/>
            <w:webHidden/>
          </w:rPr>
          <w:tab/>
        </w:r>
        <w:r w:rsidR="00A354A3" w:rsidDel="008E778E">
          <w:rPr>
            <w:noProof/>
            <w:webHidden/>
          </w:rPr>
          <w:delText>53</w:delText>
        </w:r>
      </w:del>
    </w:p>
    <w:p w14:paraId="7404B43D" w14:textId="30687DC9" w:rsidR="00CB307A" w:rsidDel="008E778E" w:rsidRDefault="00CB307A" w:rsidP="00490148">
      <w:pPr>
        <w:pStyle w:val="TableofFigures"/>
        <w:tabs>
          <w:tab w:val="right" w:leader="dot" w:pos="9016"/>
        </w:tabs>
        <w:spacing w:after="120"/>
        <w:rPr>
          <w:del w:id="1302" w:author="Andrew Instone-Cowie" w:date="2025-05-07T12:11:00Z" w16du:dateUtc="2025-05-07T11:11:00Z"/>
          <w:rFonts w:eastAsiaTheme="minorEastAsia"/>
          <w:noProof/>
          <w:kern w:val="2"/>
          <w:sz w:val="24"/>
          <w:szCs w:val="24"/>
          <w:lang w:eastAsia="en-GB"/>
          <w14:ligatures w14:val="standardContextual"/>
        </w:rPr>
      </w:pPr>
      <w:del w:id="1303" w:author="Andrew Instone-Cowie" w:date="2025-05-07T12:11:00Z" w16du:dateUtc="2025-05-07T11:11:00Z">
        <w:r w:rsidRPr="008E778E" w:rsidDel="008E778E">
          <w:rPr>
            <w:noProof/>
            <w:rPrChange w:id="1304" w:author="Andrew Instone-Cowie" w:date="2025-05-07T12:11:00Z" w16du:dateUtc="2025-05-07T11:11:00Z">
              <w:rPr>
                <w:rStyle w:val="Hyperlink"/>
                <w:noProof/>
              </w:rPr>
            </w:rPrChange>
          </w:rPr>
          <w:delText>Figure 42 – Arduino IDE Sketchbook Location</w:delText>
        </w:r>
        <w:r w:rsidDel="008E778E">
          <w:rPr>
            <w:noProof/>
            <w:webHidden/>
          </w:rPr>
          <w:tab/>
        </w:r>
        <w:r w:rsidR="00A354A3" w:rsidDel="008E778E">
          <w:rPr>
            <w:noProof/>
            <w:webHidden/>
          </w:rPr>
          <w:delText>54</w:delText>
        </w:r>
      </w:del>
    </w:p>
    <w:p w14:paraId="738373D4" w14:textId="3F66140A" w:rsidR="00CB307A" w:rsidDel="008E778E" w:rsidRDefault="00CB307A" w:rsidP="00490148">
      <w:pPr>
        <w:pStyle w:val="TableofFigures"/>
        <w:tabs>
          <w:tab w:val="right" w:leader="dot" w:pos="9016"/>
        </w:tabs>
        <w:spacing w:after="120"/>
        <w:rPr>
          <w:del w:id="1305" w:author="Andrew Instone-Cowie" w:date="2025-05-07T12:11:00Z" w16du:dateUtc="2025-05-07T11:11:00Z"/>
          <w:rFonts w:eastAsiaTheme="minorEastAsia"/>
          <w:noProof/>
          <w:kern w:val="2"/>
          <w:sz w:val="24"/>
          <w:szCs w:val="24"/>
          <w:lang w:eastAsia="en-GB"/>
          <w14:ligatures w14:val="standardContextual"/>
        </w:rPr>
      </w:pPr>
      <w:del w:id="1306" w:author="Andrew Instone-Cowie" w:date="2025-05-07T12:11:00Z" w16du:dateUtc="2025-05-07T11:11:00Z">
        <w:r w:rsidRPr="008E778E" w:rsidDel="008E778E">
          <w:rPr>
            <w:noProof/>
            <w:rPrChange w:id="1307" w:author="Andrew Instone-Cowie" w:date="2025-05-07T12:11:00Z" w16du:dateUtc="2025-05-07T11:11:00Z">
              <w:rPr>
                <w:rStyle w:val="Hyperlink"/>
                <w:noProof/>
              </w:rPr>
            </w:rPrChange>
          </w:rPr>
          <w:delText>Figure 43 – Arduino IDE Boards Manager Menu</w:delText>
        </w:r>
        <w:r w:rsidDel="008E778E">
          <w:rPr>
            <w:noProof/>
            <w:webHidden/>
          </w:rPr>
          <w:tab/>
        </w:r>
        <w:r w:rsidR="00A354A3" w:rsidDel="008E778E">
          <w:rPr>
            <w:noProof/>
            <w:webHidden/>
          </w:rPr>
          <w:delText>55</w:delText>
        </w:r>
      </w:del>
    </w:p>
    <w:p w14:paraId="14FF8CF8" w14:textId="1C2B2BC6" w:rsidR="00CB307A" w:rsidDel="008E778E" w:rsidRDefault="00CB307A" w:rsidP="00490148">
      <w:pPr>
        <w:pStyle w:val="TableofFigures"/>
        <w:tabs>
          <w:tab w:val="right" w:leader="dot" w:pos="9016"/>
        </w:tabs>
        <w:spacing w:after="120"/>
        <w:rPr>
          <w:del w:id="1308" w:author="Andrew Instone-Cowie" w:date="2025-05-07T12:11:00Z" w16du:dateUtc="2025-05-07T11:11:00Z"/>
          <w:rFonts w:eastAsiaTheme="minorEastAsia"/>
          <w:noProof/>
          <w:kern w:val="2"/>
          <w:sz w:val="24"/>
          <w:szCs w:val="24"/>
          <w:lang w:eastAsia="en-GB"/>
          <w14:ligatures w14:val="standardContextual"/>
        </w:rPr>
      </w:pPr>
      <w:del w:id="1309" w:author="Andrew Instone-Cowie" w:date="2025-05-07T12:11:00Z" w16du:dateUtc="2025-05-07T11:11:00Z">
        <w:r w:rsidRPr="008E778E" w:rsidDel="008E778E">
          <w:rPr>
            <w:noProof/>
            <w:rPrChange w:id="1310" w:author="Andrew Instone-Cowie" w:date="2025-05-07T12:11:00Z" w16du:dateUtc="2025-05-07T11:11:00Z">
              <w:rPr>
                <w:rStyle w:val="Hyperlink"/>
                <w:noProof/>
              </w:rPr>
            </w:rPrChange>
          </w:rPr>
          <w:delText>Figure 44 – Arduino IDE Board Manager</w:delText>
        </w:r>
        <w:r w:rsidDel="008E778E">
          <w:rPr>
            <w:noProof/>
            <w:webHidden/>
          </w:rPr>
          <w:tab/>
        </w:r>
        <w:r w:rsidR="00A354A3" w:rsidDel="008E778E">
          <w:rPr>
            <w:noProof/>
            <w:webHidden/>
          </w:rPr>
          <w:delText>56</w:delText>
        </w:r>
      </w:del>
    </w:p>
    <w:p w14:paraId="2ACFD0CD" w14:textId="1B27B89A" w:rsidR="00CB307A" w:rsidDel="008E778E" w:rsidRDefault="00CB307A" w:rsidP="00490148">
      <w:pPr>
        <w:pStyle w:val="TableofFigures"/>
        <w:tabs>
          <w:tab w:val="right" w:leader="dot" w:pos="9016"/>
        </w:tabs>
        <w:spacing w:after="120"/>
        <w:rPr>
          <w:del w:id="1311" w:author="Andrew Instone-Cowie" w:date="2025-05-07T12:11:00Z" w16du:dateUtc="2025-05-07T11:11:00Z"/>
          <w:rFonts w:eastAsiaTheme="minorEastAsia"/>
          <w:noProof/>
          <w:kern w:val="2"/>
          <w:sz w:val="24"/>
          <w:szCs w:val="24"/>
          <w:lang w:eastAsia="en-GB"/>
          <w14:ligatures w14:val="standardContextual"/>
        </w:rPr>
      </w:pPr>
      <w:del w:id="1312" w:author="Andrew Instone-Cowie" w:date="2025-05-07T12:11:00Z" w16du:dateUtc="2025-05-07T11:11:00Z">
        <w:r w:rsidRPr="008E778E" w:rsidDel="008E778E">
          <w:rPr>
            <w:noProof/>
            <w:rPrChange w:id="1313" w:author="Andrew Instone-Cowie" w:date="2025-05-07T12:11:00Z" w16du:dateUtc="2025-05-07T11:11:00Z">
              <w:rPr>
                <w:rStyle w:val="Hyperlink"/>
                <w:noProof/>
              </w:rPr>
            </w:rPrChange>
          </w:rPr>
          <w:delText>Figure 45 – Arduino USB Cable</w:delText>
        </w:r>
        <w:r w:rsidDel="008E778E">
          <w:rPr>
            <w:noProof/>
            <w:webHidden/>
          </w:rPr>
          <w:tab/>
        </w:r>
        <w:r w:rsidR="00A354A3" w:rsidDel="008E778E">
          <w:rPr>
            <w:noProof/>
            <w:webHidden/>
          </w:rPr>
          <w:delText>56</w:delText>
        </w:r>
      </w:del>
    </w:p>
    <w:p w14:paraId="0189FFA0" w14:textId="6C00EA6F" w:rsidR="00CB307A" w:rsidDel="008E778E" w:rsidRDefault="00CB307A" w:rsidP="00490148">
      <w:pPr>
        <w:pStyle w:val="TableofFigures"/>
        <w:tabs>
          <w:tab w:val="right" w:leader="dot" w:pos="9016"/>
        </w:tabs>
        <w:spacing w:after="120"/>
        <w:rPr>
          <w:del w:id="1314" w:author="Andrew Instone-Cowie" w:date="2025-05-07T12:11:00Z" w16du:dateUtc="2025-05-07T11:11:00Z"/>
          <w:rFonts w:eastAsiaTheme="minorEastAsia"/>
          <w:noProof/>
          <w:kern w:val="2"/>
          <w:sz w:val="24"/>
          <w:szCs w:val="24"/>
          <w:lang w:eastAsia="en-GB"/>
          <w14:ligatures w14:val="standardContextual"/>
        </w:rPr>
      </w:pPr>
      <w:del w:id="1315" w:author="Andrew Instone-Cowie" w:date="2025-05-07T12:11:00Z" w16du:dateUtc="2025-05-07T11:11:00Z">
        <w:r w:rsidRPr="008E778E" w:rsidDel="008E778E">
          <w:rPr>
            <w:noProof/>
            <w:rPrChange w:id="1316" w:author="Andrew Instone-Cowie" w:date="2025-05-07T12:11:00Z" w16du:dateUtc="2025-05-07T11:11:00Z">
              <w:rPr>
                <w:rStyle w:val="Hyperlink"/>
                <w:noProof/>
              </w:rPr>
            </w:rPrChange>
          </w:rPr>
          <w:delText>Figure 46 – Arduino IDE ISP Sketch Loading</w:delText>
        </w:r>
        <w:r w:rsidDel="008E778E">
          <w:rPr>
            <w:noProof/>
            <w:webHidden/>
          </w:rPr>
          <w:tab/>
        </w:r>
        <w:r w:rsidR="00A354A3" w:rsidDel="008E778E">
          <w:rPr>
            <w:noProof/>
            <w:webHidden/>
          </w:rPr>
          <w:delText>57</w:delText>
        </w:r>
      </w:del>
    </w:p>
    <w:p w14:paraId="2620449D" w14:textId="6E862FED" w:rsidR="00CB307A" w:rsidDel="008E778E" w:rsidRDefault="00CB307A" w:rsidP="00490148">
      <w:pPr>
        <w:pStyle w:val="TableofFigures"/>
        <w:tabs>
          <w:tab w:val="right" w:leader="dot" w:pos="9016"/>
        </w:tabs>
        <w:spacing w:after="120"/>
        <w:rPr>
          <w:del w:id="1317" w:author="Andrew Instone-Cowie" w:date="2025-05-07T12:11:00Z" w16du:dateUtc="2025-05-07T11:11:00Z"/>
          <w:rFonts w:eastAsiaTheme="minorEastAsia"/>
          <w:noProof/>
          <w:kern w:val="2"/>
          <w:sz w:val="24"/>
          <w:szCs w:val="24"/>
          <w:lang w:eastAsia="en-GB"/>
          <w14:ligatures w14:val="standardContextual"/>
        </w:rPr>
      </w:pPr>
      <w:del w:id="1318" w:author="Andrew Instone-Cowie" w:date="2025-05-07T12:11:00Z" w16du:dateUtc="2025-05-07T11:11:00Z">
        <w:r w:rsidRPr="008E778E" w:rsidDel="008E778E">
          <w:rPr>
            <w:noProof/>
            <w:rPrChange w:id="1319" w:author="Andrew Instone-Cowie" w:date="2025-05-07T12:11:00Z" w16du:dateUtc="2025-05-07T11:11:00Z">
              <w:rPr>
                <w:rStyle w:val="Hyperlink"/>
                <w:noProof/>
              </w:rPr>
            </w:rPrChange>
          </w:rPr>
          <w:delText>Figure 47 – Arduino Programmer Board Selection</w:delText>
        </w:r>
        <w:r w:rsidDel="008E778E">
          <w:rPr>
            <w:noProof/>
            <w:webHidden/>
          </w:rPr>
          <w:tab/>
        </w:r>
        <w:r w:rsidR="00A354A3" w:rsidDel="008E778E">
          <w:rPr>
            <w:noProof/>
            <w:webHidden/>
          </w:rPr>
          <w:delText>58</w:delText>
        </w:r>
      </w:del>
    </w:p>
    <w:p w14:paraId="3EF50A50" w14:textId="65D3B3AD" w:rsidR="00CB307A" w:rsidDel="008E778E" w:rsidRDefault="00CB307A" w:rsidP="00490148">
      <w:pPr>
        <w:pStyle w:val="TableofFigures"/>
        <w:tabs>
          <w:tab w:val="right" w:leader="dot" w:pos="9016"/>
        </w:tabs>
        <w:spacing w:after="120"/>
        <w:rPr>
          <w:del w:id="1320" w:author="Andrew Instone-Cowie" w:date="2025-05-07T12:11:00Z" w16du:dateUtc="2025-05-07T11:11:00Z"/>
          <w:rFonts w:eastAsiaTheme="minorEastAsia"/>
          <w:noProof/>
          <w:kern w:val="2"/>
          <w:sz w:val="24"/>
          <w:szCs w:val="24"/>
          <w:lang w:eastAsia="en-GB"/>
          <w14:ligatures w14:val="standardContextual"/>
        </w:rPr>
      </w:pPr>
      <w:del w:id="1321" w:author="Andrew Instone-Cowie" w:date="2025-05-07T12:11:00Z" w16du:dateUtc="2025-05-07T11:11:00Z">
        <w:r w:rsidRPr="008E778E" w:rsidDel="008E778E">
          <w:rPr>
            <w:noProof/>
            <w:rPrChange w:id="1322" w:author="Andrew Instone-Cowie" w:date="2025-05-07T12:11:00Z" w16du:dateUtc="2025-05-07T11:11:00Z">
              <w:rPr>
                <w:rStyle w:val="Hyperlink"/>
                <w:noProof/>
              </w:rPr>
            </w:rPrChange>
          </w:rPr>
          <w:delText>Figure 48 – Arduino Programmer Port Selection</w:delText>
        </w:r>
        <w:r w:rsidDel="008E778E">
          <w:rPr>
            <w:noProof/>
            <w:webHidden/>
          </w:rPr>
          <w:tab/>
        </w:r>
        <w:r w:rsidR="00A354A3" w:rsidDel="008E778E">
          <w:rPr>
            <w:noProof/>
            <w:webHidden/>
          </w:rPr>
          <w:delText>58</w:delText>
        </w:r>
      </w:del>
    </w:p>
    <w:p w14:paraId="599964C8" w14:textId="705B2FC5" w:rsidR="00CB307A" w:rsidDel="008E778E" w:rsidRDefault="00CB307A" w:rsidP="00490148">
      <w:pPr>
        <w:pStyle w:val="TableofFigures"/>
        <w:tabs>
          <w:tab w:val="right" w:leader="dot" w:pos="9016"/>
        </w:tabs>
        <w:spacing w:after="120"/>
        <w:rPr>
          <w:del w:id="1323" w:author="Andrew Instone-Cowie" w:date="2025-05-07T12:11:00Z" w16du:dateUtc="2025-05-07T11:11:00Z"/>
          <w:rFonts w:eastAsiaTheme="minorEastAsia"/>
          <w:noProof/>
          <w:kern w:val="2"/>
          <w:sz w:val="24"/>
          <w:szCs w:val="24"/>
          <w:lang w:eastAsia="en-GB"/>
          <w14:ligatures w14:val="standardContextual"/>
        </w:rPr>
      </w:pPr>
      <w:del w:id="1324" w:author="Andrew Instone-Cowie" w:date="2025-05-07T12:11:00Z" w16du:dateUtc="2025-05-07T11:11:00Z">
        <w:r w:rsidRPr="008E778E" w:rsidDel="008E778E">
          <w:rPr>
            <w:noProof/>
            <w:rPrChange w:id="1325" w:author="Andrew Instone-Cowie" w:date="2025-05-07T12:11:00Z" w16du:dateUtc="2025-05-07T11:11:00Z">
              <w:rPr>
                <w:rStyle w:val="Hyperlink"/>
                <w:noProof/>
              </w:rPr>
            </w:rPrChange>
          </w:rPr>
          <w:delText>Figure 49 – Arduino IDE ISP Upload</w:delText>
        </w:r>
        <w:r w:rsidDel="008E778E">
          <w:rPr>
            <w:noProof/>
            <w:webHidden/>
          </w:rPr>
          <w:tab/>
        </w:r>
        <w:r w:rsidR="00A354A3" w:rsidDel="008E778E">
          <w:rPr>
            <w:noProof/>
            <w:webHidden/>
          </w:rPr>
          <w:delText>59</w:delText>
        </w:r>
      </w:del>
    </w:p>
    <w:p w14:paraId="6CBC3A59" w14:textId="20B58726" w:rsidR="00CB307A" w:rsidDel="008E778E" w:rsidRDefault="00CB307A" w:rsidP="00490148">
      <w:pPr>
        <w:pStyle w:val="TableofFigures"/>
        <w:tabs>
          <w:tab w:val="right" w:leader="dot" w:pos="9016"/>
        </w:tabs>
        <w:spacing w:after="120"/>
        <w:rPr>
          <w:del w:id="1326" w:author="Andrew Instone-Cowie" w:date="2025-05-07T12:11:00Z" w16du:dateUtc="2025-05-07T11:11:00Z"/>
          <w:rFonts w:eastAsiaTheme="minorEastAsia"/>
          <w:noProof/>
          <w:kern w:val="2"/>
          <w:sz w:val="24"/>
          <w:szCs w:val="24"/>
          <w:lang w:eastAsia="en-GB"/>
          <w14:ligatures w14:val="standardContextual"/>
        </w:rPr>
      </w:pPr>
      <w:del w:id="1327" w:author="Andrew Instone-Cowie" w:date="2025-05-07T12:11:00Z" w16du:dateUtc="2025-05-07T11:11:00Z">
        <w:r w:rsidRPr="008E778E" w:rsidDel="008E778E">
          <w:rPr>
            <w:noProof/>
            <w:rPrChange w:id="1328" w:author="Andrew Instone-Cowie" w:date="2025-05-07T12:11:00Z" w16du:dateUtc="2025-05-07T11:11:00Z">
              <w:rPr>
                <w:rStyle w:val="Hyperlink"/>
                <w:noProof/>
              </w:rPr>
            </w:rPrChange>
          </w:rPr>
          <w:delText>Figure 50 – Programmer with Capacitor</w:delText>
        </w:r>
        <w:r w:rsidDel="008E778E">
          <w:rPr>
            <w:noProof/>
            <w:webHidden/>
          </w:rPr>
          <w:tab/>
        </w:r>
        <w:r w:rsidR="00A354A3" w:rsidDel="008E778E">
          <w:rPr>
            <w:noProof/>
            <w:webHidden/>
          </w:rPr>
          <w:delText>60</w:delText>
        </w:r>
      </w:del>
    </w:p>
    <w:p w14:paraId="0C17658A" w14:textId="3BAAB2F6" w:rsidR="00CB307A" w:rsidDel="008E778E" w:rsidRDefault="00CB307A" w:rsidP="00490148">
      <w:pPr>
        <w:pStyle w:val="TableofFigures"/>
        <w:tabs>
          <w:tab w:val="right" w:leader="dot" w:pos="9016"/>
        </w:tabs>
        <w:spacing w:after="120"/>
        <w:rPr>
          <w:del w:id="1329" w:author="Andrew Instone-Cowie" w:date="2025-05-07T12:11:00Z" w16du:dateUtc="2025-05-07T11:11:00Z"/>
          <w:rFonts w:eastAsiaTheme="minorEastAsia"/>
          <w:noProof/>
          <w:kern w:val="2"/>
          <w:sz w:val="24"/>
          <w:szCs w:val="24"/>
          <w:lang w:eastAsia="en-GB"/>
          <w14:ligatures w14:val="standardContextual"/>
        </w:rPr>
      </w:pPr>
      <w:del w:id="1330" w:author="Andrew Instone-Cowie" w:date="2025-05-07T12:11:00Z" w16du:dateUtc="2025-05-07T11:11:00Z">
        <w:r w:rsidRPr="008E778E" w:rsidDel="008E778E">
          <w:rPr>
            <w:noProof/>
            <w:rPrChange w:id="1331" w:author="Andrew Instone-Cowie" w:date="2025-05-07T12:11:00Z" w16du:dateUtc="2025-05-07T11:11:00Z">
              <w:rPr>
                <w:rStyle w:val="Hyperlink"/>
                <w:noProof/>
              </w:rPr>
            </w:rPrChange>
          </w:rPr>
          <w:delText>Figure 51 – Programmer Connections</w:delText>
        </w:r>
        <w:r w:rsidDel="008E778E">
          <w:rPr>
            <w:noProof/>
            <w:webHidden/>
          </w:rPr>
          <w:tab/>
        </w:r>
        <w:r w:rsidR="00A354A3" w:rsidDel="008E778E">
          <w:rPr>
            <w:noProof/>
            <w:webHidden/>
          </w:rPr>
          <w:delText>60</w:delText>
        </w:r>
      </w:del>
    </w:p>
    <w:p w14:paraId="789F26B0" w14:textId="4A994B54" w:rsidR="00CB307A" w:rsidDel="008E778E" w:rsidRDefault="00CB307A" w:rsidP="00490148">
      <w:pPr>
        <w:pStyle w:val="TableofFigures"/>
        <w:tabs>
          <w:tab w:val="right" w:leader="dot" w:pos="9016"/>
        </w:tabs>
        <w:spacing w:after="120"/>
        <w:rPr>
          <w:del w:id="1332" w:author="Andrew Instone-Cowie" w:date="2025-05-07T12:11:00Z" w16du:dateUtc="2025-05-07T11:11:00Z"/>
          <w:rFonts w:eastAsiaTheme="minorEastAsia"/>
          <w:noProof/>
          <w:kern w:val="2"/>
          <w:sz w:val="24"/>
          <w:szCs w:val="24"/>
          <w:lang w:eastAsia="en-GB"/>
          <w14:ligatures w14:val="standardContextual"/>
        </w:rPr>
      </w:pPr>
      <w:del w:id="1333" w:author="Andrew Instone-Cowie" w:date="2025-05-07T12:11:00Z" w16du:dateUtc="2025-05-07T11:11:00Z">
        <w:r w:rsidRPr="008E778E" w:rsidDel="008E778E">
          <w:rPr>
            <w:noProof/>
            <w:rPrChange w:id="1334" w:author="Andrew Instone-Cowie" w:date="2025-05-07T12:11:00Z" w16du:dateUtc="2025-05-07T11:11:00Z">
              <w:rPr>
                <w:rStyle w:val="Hyperlink"/>
                <w:noProof/>
              </w:rPr>
            </w:rPrChange>
          </w:rPr>
          <w:delText>Figure 52 – Programmer Connected to Interface Board</w:delText>
        </w:r>
        <w:r w:rsidDel="008E778E">
          <w:rPr>
            <w:noProof/>
            <w:webHidden/>
          </w:rPr>
          <w:tab/>
        </w:r>
        <w:r w:rsidR="00A354A3" w:rsidDel="008E778E">
          <w:rPr>
            <w:noProof/>
            <w:webHidden/>
          </w:rPr>
          <w:delText>61</w:delText>
        </w:r>
      </w:del>
    </w:p>
    <w:p w14:paraId="0C9C19B0" w14:textId="5718E5DE" w:rsidR="00CB307A" w:rsidDel="008E778E" w:rsidRDefault="00CB307A" w:rsidP="00490148">
      <w:pPr>
        <w:pStyle w:val="TableofFigures"/>
        <w:tabs>
          <w:tab w:val="right" w:leader="dot" w:pos="9016"/>
        </w:tabs>
        <w:spacing w:after="120"/>
        <w:rPr>
          <w:del w:id="1335" w:author="Andrew Instone-Cowie" w:date="2025-05-07T12:11:00Z" w16du:dateUtc="2025-05-07T11:11:00Z"/>
          <w:rFonts w:eastAsiaTheme="minorEastAsia"/>
          <w:noProof/>
          <w:kern w:val="2"/>
          <w:sz w:val="24"/>
          <w:szCs w:val="24"/>
          <w:lang w:eastAsia="en-GB"/>
          <w14:ligatures w14:val="standardContextual"/>
        </w:rPr>
      </w:pPr>
      <w:del w:id="1336" w:author="Andrew Instone-Cowie" w:date="2025-05-07T12:11:00Z" w16du:dateUtc="2025-05-07T11:11:00Z">
        <w:r w:rsidRPr="008E778E" w:rsidDel="008E778E">
          <w:rPr>
            <w:noProof/>
            <w:rPrChange w:id="1337" w:author="Andrew Instone-Cowie" w:date="2025-05-07T12:11:00Z" w16du:dateUtc="2025-05-07T11:11:00Z">
              <w:rPr>
                <w:rStyle w:val="Hyperlink"/>
                <w:noProof/>
              </w:rPr>
            </w:rPrChange>
          </w:rPr>
          <w:delText>Figure 53 – Arduino IDE Target Board Selection</w:delText>
        </w:r>
        <w:r w:rsidDel="008E778E">
          <w:rPr>
            <w:noProof/>
            <w:webHidden/>
          </w:rPr>
          <w:tab/>
        </w:r>
        <w:r w:rsidR="00A354A3" w:rsidDel="008E778E">
          <w:rPr>
            <w:noProof/>
            <w:webHidden/>
          </w:rPr>
          <w:delText>62</w:delText>
        </w:r>
      </w:del>
    </w:p>
    <w:p w14:paraId="5B923034" w14:textId="2A91CFE3" w:rsidR="00CB307A" w:rsidDel="008E778E" w:rsidRDefault="00CB307A" w:rsidP="00490148">
      <w:pPr>
        <w:pStyle w:val="TableofFigures"/>
        <w:tabs>
          <w:tab w:val="right" w:leader="dot" w:pos="9016"/>
        </w:tabs>
        <w:spacing w:after="120"/>
        <w:rPr>
          <w:del w:id="1338" w:author="Andrew Instone-Cowie" w:date="2025-05-07T12:11:00Z" w16du:dateUtc="2025-05-07T11:11:00Z"/>
          <w:rFonts w:eastAsiaTheme="minorEastAsia"/>
          <w:noProof/>
          <w:kern w:val="2"/>
          <w:sz w:val="24"/>
          <w:szCs w:val="24"/>
          <w:lang w:eastAsia="en-GB"/>
          <w14:ligatures w14:val="standardContextual"/>
        </w:rPr>
      </w:pPr>
      <w:del w:id="1339" w:author="Andrew Instone-Cowie" w:date="2025-05-07T12:11:00Z" w16du:dateUtc="2025-05-07T11:11:00Z">
        <w:r w:rsidRPr="008E778E" w:rsidDel="008E778E">
          <w:rPr>
            <w:noProof/>
            <w:rPrChange w:id="1340" w:author="Andrew Instone-Cowie" w:date="2025-05-07T12:11:00Z" w16du:dateUtc="2025-05-07T11:11:00Z">
              <w:rPr>
                <w:rStyle w:val="Hyperlink"/>
                <w:noProof/>
              </w:rPr>
            </w:rPrChange>
          </w:rPr>
          <w:delText>Figure 54 – Arduino IDE Programmer Selection</w:delText>
        </w:r>
        <w:r w:rsidDel="008E778E">
          <w:rPr>
            <w:noProof/>
            <w:webHidden/>
          </w:rPr>
          <w:tab/>
        </w:r>
        <w:r w:rsidR="00A354A3" w:rsidDel="008E778E">
          <w:rPr>
            <w:noProof/>
            <w:webHidden/>
          </w:rPr>
          <w:delText>63</w:delText>
        </w:r>
      </w:del>
    </w:p>
    <w:p w14:paraId="12502EBC" w14:textId="3624B1CC" w:rsidR="00CB307A" w:rsidDel="008E778E" w:rsidRDefault="00CB307A" w:rsidP="00490148">
      <w:pPr>
        <w:pStyle w:val="TableofFigures"/>
        <w:tabs>
          <w:tab w:val="right" w:leader="dot" w:pos="9016"/>
        </w:tabs>
        <w:spacing w:after="120"/>
        <w:rPr>
          <w:del w:id="1341" w:author="Andrew Instone-Cowie" w:date="2025-05-07T12:11:00Z" w16du:dateUtc="2025-05-07T11:11:00Z"/>
          <w:rFonts w:eastAsiaTheme="minorEastAsia"/>
          <w:noProof/>
          <w:kern w:val="2"/>
          <w:sz w:val="24"/>
          <w:szCs w:val="24"/>
          <w:lang w:eastAsia="en-GB"/>
          <w14:ligatures w14:val="standardContextual"/>
        </w:rPr>
      </w:pPr>
      <w:del w:id="1342" w:author="Andrew Instone-Cowie" w:date="2025-05-07T12:11:00Z" w16du:dateUtc="2025-05-07T11:11:00Z">
        <w:r w:rsidRPr="008E778E" w:rsidDel="008E778E">
          <w:rPr>
            <w:noProof/>
            <w:rPrChange w:id="1343" w:author="Andrew Instone-Cowie" w:date="2025-05-07T12:11:00Z" w16du:dateUtc="2025-05-07T11:11:00Z">
              <w:rPr>
                <w:rStyle w:val="Hyperlink"/>
                <w:noProof/>
              </w:rPr>
            </w:rPrChange>
          </w:rPr>
          <w:delText>Figure 55 – Arduino IDE Burn Bootloader</w:delText>
        </w:r>
        <w:r w:rsidDel="008E778E">
          <w:rPr>
            <w:noProof/>
            <w:webHidden/>
          </w:rPr>
          <w:tab/>
        </w:r>
        <w:r w:rsidR="00A354A3" w:rsidDel="008E778E">
          <w:rPr>
            <w:noProof/>
            <w:webHidden/>
          </w:rPr>
          <w:delText>64</w:delText>
        </w:r>
      </w:del>
    </w:p>
    <w:p w14:paraId="291D8EBB" w14:textId="651BD8DF" w:rsidR="00CB307A" w:rsidDel="008E778E" w:rsidRDefault="00CB307A" w:rsidP="00490148">
      <w:pPr>
        <w:pStyle w:val="TableofFigures"/>
        <w:tabs>
          <w:tab w:val="right" w:leader="dot" w:pos="9016"/>
        </w:tabs>
        <w:spacing w:after="120"/>
        <w:rPr>
          <w:del w:id="1344" w:author="Andrew Instone-Cowie" w:date="2025-05-07T12:11:00Z" w16du:dateUtc="2025-05-07T11:11:00Z"/>
          <w:rFonts w:eastAsiaTheme="minorEastAsia"/>
          <w:noProof/>
          <w:kern w:val="2"/>
          <w:sz w:val="24"/>
          <w:szCs w:val="24"/>
          <w:lang w:eastAsia="en-GB"/>
          <w14:ligatures w14:val="standardContextual"/>
        </w:rPr>
      </w:pPr>
      <w:del w:id="1345" w:author="Andrew Instone-Cowie" w:date="2025-05-07T12:11:00Z" w16du:dateUtc="2025-05-07T11:11:00Z">
        <w:r w:rsidRPr="008E778E" w:rsidDel="008E778E">
          <w:rPr>
            <w:noProof/>
            <w:rPrChange w:id="1346" w:author="Andrew Instone-Cowie" w:date="2025-05-07T12:11:00Z" w16du:dateUtc="2025-05-07T11:11:00Z">
              <w:rPr>
                <w:rStyle w:val="Hyperlink"/>
                <w:noProof/>
              </w:rPr>
            </w:rPrChange>
          </w:rPr>
          <w:delText>Figure 56 – Arduino IDE Add Library</w:delText>
        </w:r>
        <w:r w:rsidDel="008E778E">
          <w:rPr>
            <w:noProof/>
            <w:webHidden/>
          </w:rPr>
          <w:tab/>
        </w:r>
        <w:r w:rsidR="00A354A3" w:rsidDel="008E778E">
          <w:rPr>
            <w:noProof/>
            <w:webHidden/>
          </w:rPr>
          <w:delText>65</w:delText>
        </w:r>
      </w:del>
    </w:p>
    <w:p w14:paraId="6DF96AC1" w14:textId="30C9D386" w:rsidR="00CB307A" w:rsidDel="008E778E" w:rsidRDefault="00CB307A" w:rsidP="00490148">
      <w:pPr>
        <w:pStyle w:val="TableofFigures"/>
        <w:tabs>
          <w:tab w:val="right" w:leader="dot" w:pos="9016"/>
        </w:tabs>
        <w:spacing w:after="120"/>
        <w:rPr>
          <w:del w:id="1347" w:author="Andrew Instone-Cowie" w:date="2025-05-07T12:11:00Z" w16du:dateUtc="2025-05-07T11:11:00Z"/>
          <w:rFonts w:eastAsiaTheme="minorEastAsia"/>
          <w:noProof/>
          <w:kern w:val="2"/>
          <w:sz w:val="24"/>
          <w:szCs w:val="24"/>
          <w:lang w:eastAsia="en-GB"/>
          <w14:ligatures w14:val="standardContextual"/>
        </w:rPr>
      </w:pPr>
      <w:del w:id="1348" w:author="Andrew Instone-Cowie" w:date="2025-05-07T12:11:00Z" w16du:dateUtc="2025-05-07T11:11:00Z">
        <w:r w:rsidRPr="008E778E" w:rsidDel="008E778E">
          <w:rPr>
            <w:noProof/>
            <w:rPrChange w:id="1349" w:author="Andrew Instone-Cowie" w:date="2025-05-07T12:11:00Z" w16du:dateUtc="2025-05-07T11:11:00Z">
              <w:rPr>
                <w:rStyle w:val="Hyperlink"/>
                <w:noProof/>
              </w:rPr>
            </w:rPrChange>
          </w:rPr>
          <w:delText>Figure 57 – Arduino IDE Firmware Upload</w:delText>
        </w:r>
        <w:r w:rsidDel="008E778E">
          <w:rPr>
            <w:noProof/>
            <w:webHidden/>
          </w:rPr>
          <w:tab/>
        </w:r>
        <w:r w:rsidR="00A354A3" w:rsidDel="008E778E">
          <w:rPr>
            <w:noProof/>
            <w:webHidden/>
          </w:rPr>
          <w:delText>66</w:delText>
        </w:r>
      </w:del>
    </w:p>
    <w:p w14:paraId="1481719E" w14:textId="04FC28C1" w:rsidR="00CB307A" w:rsidDel="008E778E" w:rsidRDefault="00CB307A" w:rsidP="00490148">
      <w:pPr>
        <w:pStyle w:val="TableofFigures"/>
        <w:tabs>
          <w:tab w:val="right" w:leader="dot" w:pos="9016"/>
        </w:tabs>
        <w:spacing w:after="120"/>
        <w:rPr>
          <w:del w:id="1350" w:author="Andrew Instone-Cowie" w:date="2025-05-07T12:11:00Z" w16du:dateUtc="2025-05-07T11:11:00Z"/>
          <w:rFonts w:eastAsiaTheme="minorEastAsia"/>
          <w:noProof/>
          <w:kern w:val="2"/>
          <w:sz w:val="24"/>
          <w:szCs w:val="24"/>
          <w:lang w:eastAsia="en-GB"/>
          <w14:ligatures w14:val="standardContextual"/>
        </w:rPr>
      </w:pPr>
      <w:del w:id="1351" w:author="Andrew Instone-Cowie" w:date="2025-05-07T12:11:00Z" w16du:dateUtc="2025-05-07T11:11:00Z">
        <w:r w:rsidRPr="008E778E" w:rsidDel="008E778E">
          <w:rPr>
            <w:noProof/>
            <w:rPrChange w:id="1352" w:author="Andrew Instone-Cowie" w:date="2025-05-07T12:11:00Z" w16du:dateUtc="2025-05-07T11:11:00Z">
              <w:rPr>
                <w:rStyle w:val="Hyperlink"/>
                <w:noProof/>
              </w:rPr>
            </w:rPrChange>
          </w:rPr>
          <w:delText>Figure 58 – Installed Simulator Interface</w:delText>
        </w:r>
        <w:r w:rsidDel="008E778E">
          <w:rPr>
            <w:noProof/>
            <w:webHidden/>
          </w:rPr>
          <w:tab/>
        </w:r>
        <w:r w:rsidR="00A354A3" w:rsidDel="008E778E">
          <w:rPr>
            <w:noProof/>
            <w:webHidden/>
          </w:rPr>
          <w:delText>69</w:delText>
        </w:r>
      </w:del>
    </w:p>
    <w:p w14:paraId="44F0657B" w14:textId="7CE272B6" w:rsidR="00CB307A" w:rsidDel="008E778E" w:rsidRDefault="00CB307A" w:rsidP="00490148">
      <w:pPr>
        <w:pStyle w:val="TableofFigures"/>
        <w:tabs>
          <w:tab w:val="right" w:leader="dot" w:pos="9016"/>
        </w:tabs>
        <w:spacing w:after="120"/>
        <w:rPr>
          <w:del w:id="1353" w:author="Andrew Instone-Cowie" w:date="2025-05-07T12:11:00Z" w16du:dateUtc="2025-05-07T11:11:00Z"/>
          <w:rFonts w:eastAsiaTheme="minorEastAsia"/>
          <w:noProof/>
          <w:kern w:val="2"/>
          <w:sz w:val="24"/>
          <w:szCs w:val="24"/>
          <w:lang w:eastAsia="en-GB"/>
          <w14:ligatures w14:val="standardContextual"/>
        </w:rPr>
      </w:pPr>
      <w:del w:id="1354" w:author="Andrew Instone-Cowie" w:date="2025-05-07T12:11:00Z" w16du:dateUtc="2025-05-07T11:11:00Z">
        <w:r w:rsidRPr="008E778E" w:rsidDel="008E778E">
          <w:rPr>
            <w:noProof/>
            <w:rPrChange w:id="1355" w:author="Andrew Instone-Cowie" w:date="2025-05-07T12:11:00Z" w16du:dateUtc="2025-05-07T11:11:00Z">
              <w:rPr>
                <w:rStyle w:val="Hyperlink"/>
                <w:noProof/>
              </w:rPr>
            </w:rPrChange>
          </w:rPr>
          <w:delText>Figure 59 – Installed Sensor (Lois Weedon 4</w:delText>
        </w:r>
        <w:r w:rsidRPr="008E778E" w:rsidDel="008E778E">
          <w:rPr>
            <w:noProof/>
            <w:vertAlign w:val="superscript"/>
            <w:rPrChange w:id="1356" w:author="Andrew Instone-Cowie" w:date="2025-05-07T12:11:00Z" w16du:dateUtc="2025-05-07T11:11:00Z">
              <w:rPr>
                <w:rStyle w:val="Hyperlink"/>
                <w:noProof/>
                <w:vertAlign w:val="superscript"/>
              </w:rPr>
            </w:rPrChange>
          </w:rPr>
          <w:delText>th</w:delText>
        </w:r>
        <w:r w:rsidRPr="008E778E" w:rsidDel="008E778E">
          <w:rPr>
            <w:noProof/>
            <w:rPrChange w:id="1357" w:author="Andrew Instone-Cowie" w:date="2025-05-07T12:11:00Z" w16du:dateUtc="2025-05-07T11:11:00Z">
              <w:rPr>
                <w:rStyle w:val="Hyperlink"/>
                <w:noProof/>
              </w:rPr>
            </w:rPrChange>
          </w:rPr>
          <w:delText>)</w:delText>
        </w:r>
        <w:r w:rsidDel="008E778E">
          <w:rPr>
            <w:noProof/>
            <w:webHidden/>
          </w:rPr>
          <w:tab/>
        </w:r>
        <w:r w:rsidR="00A354A3" w:rsidDel="008E778E">
          <w:rPr>
            <w:noProof/>
            <w:webHidden/>
          </w:rPr>
          <w:delText>70</w:delText>
        </w:r>
      </w:del>
    </w:p>
    <w:p w14:paraId="55720A88" w14:textId="64D7EEEC" w:rsidR="00CB307A" w:rsidDel="008E778E" w:rsidRDefault="00CB307A" w:rsidP="00490148">
      <w:pPr>
        <w:pStyle w:val="TableofFigures"/>
        <w:tabs>
          <w:tab w:val="right" w:leader="dot" w:pos="9016"/>
        </w:tabs>
        <w:spacing w:after="120"/>
        <w:rPr>
          <w:del w:id="1358" w:author="Andrew Instone-Cowie" w:date="2025-05-07T12:11:00Z" w16du:dateUtc="2025-05-07T11:11:00Z"/>
          <w:rFonts w:eastAsiaTheme="minorEastAsia"/>
          <w:noProof/>
          <w:kern w:val="2"/>
          <w:sz w:val="24"/>
          <w:szCs w:val="24"/>
          <w:lang w:eastAsia="en-GB"/>
          <w14:ligatures w14:val="standardContextual"/>
        </w:rPr>
      </w:pPr>
      <w:del w:id="1359" w:author="Andrew Instone-Cowie" w:date="2025-05-07T12:11:00Z" w16du:dateUtc="2025-05-07T11:11:00Z">
        <w:r w:rsidRPr="008E778E" w:rsidDel="008E778E">
          <w:rPr>
            <w:noProof/>
            <w:rPrChange w:id="1360" w:author="Andrew Instone-Cowie" w:date="2025-05-07T12:11:00Z" w16du:dateUtc="2025-05-07T11:11:00Z">
              <w:rPr>
                <w:rStyle w:val="Hyperlink"/>
                <w:noProof/>
              </w:rPr>
            </w:rPrChange>
          </w:rPr>
          <w:delText>Figure 60 – Installed Sensor (Lois Weedon 6</w:delText>
        </w:r>
        <w:r w:rsidRPr="008E778E" w:rsidDel="008E778E">
          <w:rPr>
            <w:noProof/>
            <w:vertAlign w:val="superscript"/>
            <w:rPrChange w:id="1361" w:author="Andrew Instone-Cowie" w:date="2025-05-07T12:11:00Z" w16du:dateUtc="2025-05-07T11:11:00Z">
              <w:rPr>
                <w:rStyle w:val="Hyperlink"/>
                <w:noProof/>
                <w:vertAlign w:val="superscript"/>
              </w:rPr>
            </w:rPrChange>
          </w:rPr>
          <w:delText>th</w:delText>
        </w:r>
        <w:r w:rsidRPr="008E778E" w:rsidDel="008E778E">
          <w:rPr>
            <w:noProof/>
            <w:rPrChange w:id="1362" w:author="Andrew Instone-Cowie" w:date="2025-05-07T12:11:00Z" w16du:dateUtc="2025-05-07T11:11:00Z">
              <w:rPr>
                <w:rStyle w:val="Hyperlink"/>
                <w:noProof/>
              </w:rPr>
            </w:rPrChange>
          </w:rPr>
          <w:delText>)</w:delText>
        </w:r>
        <w:r w:rsidDel="008E778E">
          <w:rPr>
            <w:noProof/>
            <w:webHidden/>
          </w:rPr>
          <w:tab/>
        </w:r>
        <w:r w:rsidR="00A354A3" w:rsidDel="008E778E">
          <w:rPr>
            <w:noProof/>
            <w:webHidden/>
          </w:rPr>
          <w:delText>71</w:delText>
        </w:r>
      </w:del>
    </w:p>
    <w:p w14:paraId="130ADDFF" w14:textId="12CFCF73" w:rsidR="00CB307A" w:rsidDel="008E778E" w:rsidRDefault="00CB307A" w:rsidP="00490148">
      <w:pPr>
        <w:pStyle w:val="TableofFigures"/>
        <w:tabs>
          <w:tab w:val="right" w:leader="dot" w:pos="9016"/>
        </w:tabs>
        <w:spacing w:after="120"/>
        <w:rPr>
          <w:del w:id="1363" w:author="Andrew Instone-Cowie" w:date="2025-05-07T12:11:00Z" w16du:dateUtc="2025-05-07T11:11:00Z"/>
          <w:rFonts w:eastAsiaTheme="minorEastAsia"/>
          <w:noProof/>
          <w:kern w:val="2"/>
          <w:sz w:val="24"/>
          <w:szCs w:val="24"/>
          <w:lang w:eastAsia="en-GB"/>
          <w14:ligatures w14:val="standardContextual"/>
        </w:rPr>
      </w:pPr>
      <w:del w:id="1364" w:author="Andrew Instone-Cowie" w:date="2025-05-07T12:11:00Z" w16du:dateUtc="2025-05-07T11:11:00Z">
        <w:r w:rsidRPr="008E778E" w:rsidDel="008E778E">
          <w:rPr>
            <w:noProof/>
            <w:rPrChange w:id="1365" w:author="Andrew Instone-Cowie" w:date="2025-05-07T12:11:00Z" w16du:dateUtc="2025-05-07T11:11:00Z">
              <w:rPr>
                <w:rStyle w:val="Hyperlink"/>
                <w:noProof/>
              </w:rPr>
            </w:rPrChange>
          </w:rPr>
          <w:delText>Figure 61 – Installed Sensor (Chirk, Type 1)</w:delText>
        </w:r>
        <w:r w:rsidDel="008E778E">
          <w:rPr>
            <w:noProof/>
            <w:webHidden/>
          </w:rPr>
          <w:tab/>
        </w:r>
        <w:r w:rsidR="00A354A3" w:rsidDel="008E778E">
          <w:rPr>
            <w:noProof/>
            <w:webHidden/>
          </w:rPr>
          <w:delText>71</w:delText>
        </w:r>
      </w:del>
    </w:p>
    <w:p w14:paraId="22F34A44" w14:textId="7748DE8A" w:rsidR="00CB307A" w:rsidDel="008E778E" w:rsidRDefault="00CB307A" w:rsidP="00490148">
      <w:pPr>
        <w:pStyle w:val="TableofFigures"/>
        <w:tabs>
          <w:tab w:val="right" w:leader="dot" w:pos="9016"/>
        </w:tabs>
        <w:spacing w:after="120"/>
        <w:rPr>
          <w:del w:id="1366" w:author="Andrew Instone-Cowie" w:date="2025-05-07T12:11:00Z" w16du:dateUtc="2025-05-07T11:11:00Z"/>
          <w:rFonts w:eastAsiaTheme="minorEastAsia"/>
          <w:noProof/>
          <w:kern w:val="2"/>
          <w:sz w:val="24"/>
          <w:szCs w:val="24"/>
          <w:lang w:eastAsia="en-GB"/>
          <w14:ligatures w14:val="standardContextual"/>
        </w:rPr>
      </w:pPr>
      <w:del w:id="1367" w:author="Andrew Instone-Cowie" w:date="2025-05-07T12:11:00Z" w16du:dateUtc="2025-05-07T11:11:00Z">
        <w:r w:rsidRPr="008E778E" w:rsidDel="008E778E">
          <w:rPr>
            <w:noProof/>
            <w:rPrChange w:id="1368" w:author="Andrew Instone-Cowie" w:date="2025-05-07T12:11:00Z" w16du:dateUtc="2025-05-07T11:11:00Z">
              <w:rPr>
                <w:rStyle w:val="Hyperlink"/>
                <w:noProof/>
              </w:rPr>
            </w:rPrChange>
          </w:rPr>
          <w:delText>Figure 62 – Magnet Mounting Dimensions</w:delText>
        </w:r>
        <w:r w:rsidDel="008E778E">
          <w:rPr>
            <w:noProof/>
            <w:webHidden/>
          </w:rPr>
          <w:tab/>
        </w:r>
        <w:r w:rsidR="00A354A3" w:rsidDel="008E778E">
          <w:rPr>
            <w:noProof/>
            <w:webHidden/>
          </w:rPr>
          <w:delText>72</w:delText>
        </w:r>
      </w:del>
    </w:p>
    <w:p w14:paraId="6A74E93E" w14:textId="58EB3909" w:rsidR="00CB307A" w:rsidDel="008E778E" w:rsidRDefault="00CB307A" w:rsidP="00490148">
      <w:pPr>
        <w:pStyle w:val="TableofFigures"/>
        <w:tabs>
          <w:tab w:val="right" w:leader="dot" w:pos="9016"/>
        </w:tabs>
        <w:spacing w:after="120"/>
        <w:rPr>
          <w:del w:id="1369" w:author="Andrew Instone-Cowie" w:date="2025-05-07T12:11:00Z" w16du:dateUtc="2025-05-07T11:11:00Z"/>
          <w:rFonts w:eastAsiaTheme="minorEastAsia"/>
          <w:noProof/>
          <w:kern w:val="2"/>
          <w:sz w:val="24"/>
          <w:szCs w:val="24"/>
          <w:lang w:eastAsia="en-GB"/>
          <w14:ligatures w14:val="standardContextual"/>
        </w:rPr>
      </w:pPr>
      <w:del w:id="1370" w:author="Andrew Instone-Cowie" w:date="2025-05-07T12:11:00Z" w16du:dateUtc="2025-05-07T11:11:00Z">
        <w:r w:rsidRPr="008E778E" w:rsidDel="008E778E">
          <w:rPr>
            <w:noProof/>
            <w:rPrChange w:id="1371" w:author="Andrew Instone-Cowie" w:date="2025-05-07T12:11:00Z" w16du:dateUtc="2025-05-07T11:11:00Z">
              <w:rPr>
                <w:rStyle w:val="Hyperlink"/>
                <w:noProof/>
              </w:rPr>
            </w:rPrChange>
          </w:rPr>
          <w:delText>Figure 63 – Magnet Mounting Construction</w:delText>
        </w:r>
        <w:r w:rsidDel="008E778E">
          <w:rPr>
            <w:noProof/>
            <w:webHidden/>
          </w:rPr>
          <w:tab/>
        </w:r>
        <w:r w:rsidR="00A354A3" w:rsidDel="008E778E">
          <w:rPr>
            <w:noProof/>
            <w:webHidden/>
          </w:rPr>
          <w:delText>73</w:delText>
        </w:r>
      </w:del>
    </w:p>
    <w:p w14:paraId="2224E7DC" w14:textId="36F91F4F" w:rsidR="00CB307A" w:rsidDel="008E778E" w:rsidRDefault="00CB307A" w:rsidP="00490148">
      <w:pPr>
        <w:pStyle w:val="TableofFigures"/>
        <w:tabs>
          <w:tab w:val="right" w:leader="dot" w:pos="9016"/>
        </w:tabs>
        <w:spacing w:after="120"/>
        <w:rPr>
          <w:del w:id="1372" w:author="Andrew Instone-Cowie" w:date="2025-05-07T12:11:00Z" w16du:dateUtc="2025-05-07T11:11:00Z"/>
          <w:rFonts w:eastAsiaTheme="minorEastAsia"/>
          <w:noProof/>
          <w:kern w:val="2"/>
          <w:sz w:val="24"/>
          <w:szCs w:val="24"/>
          <w:lang w:eastAsia="en-GB"/>
          <w14:ligatures w14:val="standardContextual"/>
        </w:rPr>
      </w:pPr>
      <w:del w:id="1373" w:author="Andrew Instone-Cowie" w:date="2025-05-07T12:11:00Z" w16du:dateUtc="2025-05-07T11:11:00Z">
        <w:r w:rsidRPr="008E778E" w:rsidDel="008E778E">
          <w:rPr>
            <w:noProof/>
            <w:rPrChange w:id="1374" w:author="Andrew Instone-Cowie" w:date="2025-05-07T12:11:00Z" w16du:dateUtc="2025-05-07T11:11:00Z">
              <w:rPr>
                <w:rStyle w:val="Hyperlink"/>
                <w:noProof/>
              </w:rPr>
            </w:rPrChange>
          </w:rPr>
          <w:delText>Figure 64 – Completed Magnet Mounting</w:delText>
        </w:r>
        <w:r w:rsidDel="008E778E">
          <w:rPr>
            <w:noProof/>
            <w:webHidden/>
          </w:rPr>
          <w:tab/>
        </w:r>
        <w:r w:rsidR="00A354A3" w:rsidDel="008E778E">
          <w:rPr>
            <w:noProof/>
            <w:webHidden/>
          </w:rPr>
          <w:delText>73</w:delText>
        </w:r>
      </w:del>
    </w:p>
    <w:p w14:paraId="7CDFB1D1" w14:textId="0BB459DE" w:rsidR="00CB307A" w:rsidDel="008E778E" w:rsidRDefault="00CB307A" w:rsidP="00490148">
      <w:pPr>
        <w:pStyle w:val="TableofFigures"/>
        <w:tabs>
          <w:tab w:val="right" w:leader="dot" w:pos="9016"/>
        </w:tabs>
        <w:spacing w:after="120"/>
        <w:rPr>
          <w:del w:id="1375" w:author="Andrew Instone-Cowie" w:date="2025-05-07T12:11:00Z" w16du:dateUtc="2025-05-07T11:11:00Z"/>
          <w:rFonts w:eastAsiaTheme="minorEastAsia"/>
          <w:noProof/>
          <w:kern w:val="2"/>
          <w:sz w:val="24"/>
          <w:szCs w:val="24"/>
          <w:lang w:eastAsia="en-GB"/>
          <w14:ligatures w14:val="standardContextual"/>
        </w:rPr>
      </w:pPr>
      <w:del w:id="1376" w:author="Andrew Instone-Cowie" w:date="2025-05-07T12:11:00Z" w16du:dateUtc="2025-05-07T11:11:00Z">
        <w:r w:rsidRPr="008E778E" w:rsidDel="008E778E">
          <w:rPr>
            <w:noProof/>
            <w:rPrChange w:id="1377" w:author="Andrew Instone-Cowie" w:date="2025-05-07T12:11:00Z" w16du:dateUtc="2025-05-07T11:11:00Z">
              <w:rPr>
                <w:rStyle w:val="Hyperlink"/>
                <w:noProof/>
              </w:rPr>
            </w:rPrChange>
          </w:rPr>
          <w:delText>Figure 65 – Sensor Daisy Chain</w:delText>
        </w:r>
        <w:r w:rsidDel="008E778E">
          <w:rPr>
            <w:noProof/>
            <w:webHidden/>
          </w:rPr>
          <w:tab/>
        </w:r>
        <w:r w:rsidR="00A354A3" w:rsidDel="008E778E">
          <w:rPr>
            <w:noProof/>
            <w:webHidden/>
          </w:rPr>
          <w:delText>75</w:delText>
        </w:r>
      </w:del>
    </w:p>
    <w:p w14:paraId="2CB5A965" w14:textId="575518A8" w:rsidR="00CB307A" w:rsidDel="008E778E" w:rsidRDefault="00CB307A" w:rsidP="00490148">
      <w:pPr>
        <w:pStyle w:val="TableofFigures"/>
        <w:tabs>
          <w:tab w:val="right" w:leader="dot" w:pos="9016"/>
        </w:tabs>
        <w:spacing w:after="120"/>
        <w:rPr>
          <w:del w:id="1378" w:author="Andrew Instone-Cowie" w:date="2025-05-07T12:11:00Z" w16du:dateUtc="2025-05-07T11:11:00Z"/>
          <w:rFonts w:eastAsiaTheme="minorEastAsia"/>
          <w:noProof/>
          <w:kern w:val="2"/>
          <w:sz w:val="24"/>
          <w:szCs w:val="24"/>
          <w:lang w:eastAsia="en-GB"/>
          <w14:ligatures w14:val="standardContextual"/>
        </w:rPr>
      </w:pPr>
      <w:del w:id="1379" w:author="Andrew Instone-Cowie" w:date="2025-05-07T12:11:00Z" w16du:dateUtc="2025-05-07T11:11:00Z">
        <w:r w:rsidRPr="008E778E" w:rsidDel="008E778E">
          <w:rPr>
            <w:noProof/>
            <w:rPrChange w:id="1380" w:author="Andrew Instone-Cowie" w:date="2025-05-07T12:11:00Z" w16du:dateUtc="2025-05-07T11:11:00Z">
              <w:rPr>
                <w:rStyle w:val="Hyperlink"/>
                <w:noProof/>
              </w:rPr>
            </w:rPrChange>
          </w:rPr>
          <w:delText>Figure 66 – 9-Pin Serial Port</w:delText>
        </w:r>
        <w:r w:rsidDel="008E778E">
          <w:rPr>
            <w:noProof/>
            <w:webHidden/>
          </w:rPr>
          <w:tab/>
        </w:r>
        <w:r w:rsidR="00A354A3" w:rsidDel="008E778E">
          <w:rPr>
            <w:noProof/>
            <w:webHidden/>
          </w:rPr>
          <w:delText>76</w:delText>
        </w:r>
      </w:del>
    </w:p>
    <w:p w14:paraId="503054F1" w14:textId="6E23BE93" w:rsidR="00CB307A" w:rsidDel="008E778E" w:rsidRDefault="00CB307A" w:rsidP="00490148">
      <w:pPr>
        <w:pStyle w:val="TableofFigures"/>
        <w:tabs>
          <w:tab w:val="right" w:leader="dot" w:pos="9016"/>
        </w:tabs>
        <w:spacing w:after="120"/>
        <w:rPr>
          <w:del w:id="1381" w:author="Andrew Instone-Cowie" w:date="2025-05-07T12:11:00Z" w16du:dateUtc="2025-05-07T11:11:00Z"/>
          <w:rFonts w:eastAsiaTheme="minorEastAsia"/>
          <w:noProof/>
          <w:kern w:val="2"/>
          <w:sz w:val="24"/>
          <w:szCs w:val="24"/>
          <w:lang w:eastAsia="en-GB"/>
          <w14:ligatures w14:val="standardContextual"/>
        </w:rPr>
      </w:pPr>
      <w:del w:id="1382" w:author="Andrew Instone-Cowie" w:date="2025-05-07T12:11:00Z" w16du:dateUtc="2025-05-07T11:11:00Z">
        <w:r w:rsidRPr="008E778E" w:rsidDel="008E778E">
          <w:rPr>
            <w:noProof/>
            <w:rPrChange w:id="1383" w:author="Andrew Instone-Cowie" w:date="2025-05-07T12:11:00Z" w16du:dateUtc="2025-05-07T11:11:00Z">
              <w:rPr>
                <w:rStyle w:val="Hyperlink"/>
                <w:noProof/>
              </w:rPr>
            </w:rPrChange>
          </w:rPr>
          <w:delText>Figure 67 – 9-Pin Serial Cable</w:delText>
        </w:r>
        <w:r w:rsidDel="008E778E">
          <w:rPr>
            <w:noProof/>
            <w:webHidden/>
          </w:rPr>
          <w:tab/>
        </w:r>
        <w:r w:rsidR="00A354A3" w:rsidDel="008E778E">
          <w:rPr>
            <w:noProof/>
            <w:webHidden/>
          </w:rPr>
          <w:delText>76</w:delText>
        </w:r>
      </w:del>
    </w:p>
    <w:p w14:paraId="693785CD" w14:textId="6E416E13" w:rsidR="00CB307A" w:rsidDel="008E778E" w:rsidRDefault="00CB307A" w:rsidP="00490148">
      <w:pPr>
        <w:pStyle w:val="TableofFigures"/>
        <w:tabs>
          <w:tab w:val="right" w:leader="dot" w:pos="9016"/>
        </w:tabs>
        <w:spacing w:after="120"/>
        <w:rPr>
          <w:del w:id="1384" w:author="Andrew Instone-Cowie" w:date="2025-05-07T12:11:00Z" w16du:dateUtc="2025-05-07T11:11:00Z"/>
          <w:rFonts w:eastAsiaTheme="minorEastAsia"/>
          <w:noProof/>
          <w:kern w:val="2"/>
          <w:sz w:val="24"/>
          <w:szCs w:val="24"/>
          <w:lang w:eastAsia="en-GB"/>
          <w14:ligatures w14:val="standardContextual"/>
        </w:rPr>
      </w:pPr>
      <w:del w:id="1385" w:author="Andrew Instone-Cowie" w:date="2025-05-07T12:11:00Z" w16du:dateUtc="2025-05-07T11:11:00Z">
        <w:r w:rsidRPr="008E778E" w:rsidDel="008E778E">
          <w:rPr>
            <w:noProof/>
            <w:rPrChange w:id="1386" w:author="Andrew Instone-Cowie" w:date="2025-05-07T12:11:00Z" w16du:dateUtc="2025-05-07T11:11:00Z">
              <w:rPr>
                <w:rStyle w:val="Hyperlink"/>
                <w:noProof/>
              </w:rPr>
            </w:rPrChange>
          </w:rPr>
          <w:delText>Figure 68 – PC USB Ports</w:delText>
        </w:r>
        <w:r w:rsidDel="008E778E">
          <w:rPr>
            <w:noProof/>
            <w:webHidden/>
          </w:rPr>
          <w:tab/>
        </w:r>
        <w:r w:rsidR="00A354A3" w:rsidDel="008E778E">
          <w:rPr>
            <w:noProof/>
            <w:webHidden/>
          </w:rPr>
          <w:delText>77</w:delText>
        </w:r>
      </w:del>
    </w:p>
    <w:p w14:paraId="12150B07" w14:textId="1FA3E5CA" w:rsidR="00CB307A" w:rsidDel="008E778E" w:rsidRDefault="00CB307A" w:rsidP="00490148">
      <w:pPr>
        <w:pStyle w:val="TableofFigures"/>
        <w:tabs>
          <w:tab w:val="right" w:leader="dot" w:pos="9016"/>
        </w:tabs>
        <w:spacing w:after="120"/>
        <w:rPr>
          <w:del w:id="1387" w:author="Andrew Instone-Cowie" w:date="2025-05-07T12:11:00Z" w16du:dateUtc="2025-05-07T11:11:00Z"/>
          <w:rFonts w:eastAsiaTheme="minorEastAsia"/>
          <w:noProof/>
          <w:kern w:val="2"/>
          <w:sz w:val="24"/>
          <w:szCs w:val="24"/>
          <w:lang w:eastAsia="en-GB"/>
          <w14:ligatures w14:val="standardContextual"/>
        </w:rPr>
      </w:pPr>
      <w:del w:id="1388" w:author="Andrew Instone-Cowie" w:date="2025-05-07T12:11:00Z" w16du:dateUtc="2025-05-07T11:11:00Z">
        <w:r w:rsidRPr="008E778E" w:rsidDel="008E778E">
          <w:rPr>
            <w:noProof/>
            <w:rPrChange w:id="1389" w:author="Andrew Instone-Cowie" w:date="2025-05-07T12:11:00Z" w16du:dateUtc="2025-05-07T11:11:00Z">
              <w:rPr>
                <w:rStyle w:val="Hyperlink"/>
                <w:noProof/>
              </w:rPr>
            </w:rPrChange>
          </w:rPr>
          <w:delText>Figure 69 – USB to Serial Adapter</w:delText>
        </w:r>
        <w:r w:rsidDel="008E778E">
          <w:rPr>
            <w:noProof/>
            <w:webHidden/>
          </w:rPr>
          <w:tab/>
        </w:r>
        <w:r w:rsidR="00A354A3" w:rsidDel="008E778E">
          <w:rPr>
            <w:noProof/>
            <w:webHidden/>
          </w:rPr>
          <w:delText>77</w:delText>
        </w:r>
      </w:del>
    </w:p>
    <w:p w14:paraId="4C54C131" w14:textId="4674AD23" w:rsidR="00CB307A" w:rsidDel="008E778E" w:rsidRDefault="00CB307A" w:rsidP="00490148">
      <w:pPr>
        <w:pStyle w:val="TableofFigures"/>
        <w:tabs>
          <w:tab w:val="right" w:leader="dot" w:pos="9016"/>
        </w:tabs>
        <w:spacing w:after="120"/>
        <w:rPr>
          <w:del w:id="1390" w:author="Andrew Instone-Cowie" w:date="2025-05-07T12:11:00Z" w16du:dateUtc="2025-05-07T11:11:00Z"/>
          <w:rFonts w:eastAsiaTheme="minorEastAsia"/>
          <w:noProof/>
          <w:kern w:val="2"/>
          <w:sz w:val="24"/>
          <w:szCs w:val="24"/>
          <w:lang w:eastAsia="en-GB"/>
          <w14:ligatures w14:val="standardContextual"/>
        </w:rPr>
      </w:pPr>
      <w:del w:id="1391" w:author="Andrew Instone-Cowie" w:date="2025-05-07T12:11:00Z" w16du:dateUtc="2025-05-07T11:11:00Z">
        <w:r w:rsidRPr="008E778E" w:rsidDel="008E778E">
          <w:rPr>
            <w:noProof/>
            <w:rPrChange w:id="1392" w:author="Andrew Instone-Cowie" w:date="2025-05-07T12:11:00Z" w16du:dateUtc="2025-05-07T11:11:00Z">
              <w:rPr>
                <w:rStyle w:val="Hyperlink"/>
                <w:noProof/>
              </w:rPr>
            </w:rPrChange>
          </w:rPr>
          <w:delText>Figure 70 – PuTTY Configuration Dialogue</w:delText>
        </w:r>
        <w:r w:rsidDel="008E778E">
          <w:rPr>
            <w:noProof/>
            <w:webHidden/>
          </w:rPr>
          <w:tab/>
        </w:r>
        <w:r w:rsidR="00A354A3" w:rsidDel="008E778E">
          <w:rPr>
            <w:noProof/>
            <w:webHidden/>
          </w:rPr>
          <w:delText>78</w:delText>
        </w:r>
      </w:del>
    </w:p>
    <w:p w14:paraId="6A8450BC" w14:textId="1AB12644" w:rsidR="00CB307A" w:rsidDel="008E778E" w:rsidRDefault="00CB307A" w:rsidP="00490148">
      <w:pPr>
        <w:pStyle w:val="TableofFigures"/>
        <w:tabs>
          <w:tab w:val="right" w:leader="dot" w:pos="9016"/>
        </w:tabs>
        <w:spacing w:after="120"/>
        <w:rPr>
          <w:del w:id="1393" w:author="Andrew Instone-Cowie" w:date="2025-05-07T12:11:00Z" w16du:dateUtc="2025-05-07T11:11:00Z"/>
          <w:rFonts w:eastAsiaTheme="minorEastAsia"/>
          <w:noProof/>
          <w:kern w:val="2"/>
          <w:sz w:val="24"/>
          <w:szCs w:val="24"/>
          <w:lang w:eastAsia="en-GB"/>
          <w14:ligatures w14:val="standardContextual"/>
        </w:rPr>
      </w:pPr>
      <w:del w:id="1394" w:author="Andrew Instone-Cowie" w:date="2025-05-07T12:11:00Z" w16du:dateUtc="2025-05-07T11:11:00Z">
        <w:r w:rsidRPr="008E778E" w:rsidDel="008E778E">
          <w:rPr>
            <w:noProof/>
            <w:rPrChange w:id="1395" w:author="Andrew Instone-Cowie" w:date="2025-05-07T12:11:00Z" w16du:dateUtc="2025-05-07T11:11:00Z">
              <w:rPr>
                <w:rStyle w:val="Hyperlink"/>
                <w:noProof/>
              </w:rPr>
            </w:rPrChange>
          </w:rPr>
          <w:delText>Figure 71 – Display Interface Settings</w:delText>
        </w:r>
        <w:r w:rsidDel="008E778E">
          <w:rPr>
            <w:noProof/>
            <w:webHidden/>
          </w:rPr>
          <w:tab/>
        </w:r>
        <w:r w:rsidR="00A354A3" w:rsidDel="008E778E">
          <w:rPr>
            <w:noProof/>
            <w:webHidden/>
          </w:rPr>
          <w:delText>79</w:delText>
        </w:r>
      </w:del>
    </w:p>
    <w:p w14:paraId="711A37A0" w14:textId="4A37C695" w:rsidR="00CB307A" w:rsidDel="008E778E" w:rsidRDefault="00CB307A" w:rsidP="00490148">
      <w:pPr>
        <w:pStyle w:val="TableofFigures"/>
        <w:tabs>
          <w:tab w:val="right" w:leader="dot" w:pos="9016"/>
        </w:tabs>
        <w:spacing w:after="120"/>
        <w:rPr>
          <w:del w:id="1396" w:author="Andrew Instone-Cowie" w:date="2025-05-07T12:11:00Z" w16du:dateUtc="2025-05-07T11:11:00Z"/>
          <w:rFonts w:eastAsiaTheme="minorEastAsia"/>
          <w:noProof/>
          <w:kern w:val="2"/>
          <w:sz w:val="24"/>
          <w:szCs w:val="24"/>
          <w:lang w:eastAsia="en-GB"/>
          <w14:ligatures w14:val="standardContextual"/>
        </w:rPr>
      </w:pPr>
      <w:del w:id="1397" w:author="Andrew Instone-Cowie" w:date="2025-05-07T12:11:00Z" w16du:dateUtc="2025-05-07T11:11:00Z">
        <w:r w:rsidRPr="008E778E" w:rsidDel="008E778E">
          <w:rPr>
            <w:noProof/>
            <w:rPrChange w:id="1398" w:author="Andrew Instone-Cowie" w:date="2025-05-07T12:11:00Z" w16du:dateUtc="2025-05-07T11:11:00Z">
              <w:rPr>
                <w:rStyle w:val="Hyperlink"/>
                <w:noProof/>
              </w:rPr>
            </w:rPrChange>
          </w:rPr>
          <w:delText>Figure 72 – Interface Channel Numbers</w:delText>
        </w:r>
        <w:r w:rsidDel="008E778E">
          <w:rPr>
            <w:noProof/>
            <w:webHidden/>
          </w:rPr>
          <w:tab/>
        </w:r>
        <w:r w:rsidR="00A354A3" w:rsidDel="008E778E">
          <w:rPr>
            <w:noProof/>
            <w:webHidden/>
          </w:rPr>
          <w:delText>80</w:delText>
        </w:r>
      </w:del>
    </w:p>
    <w:p w14:paraId="15D4F495" w14:textId="128104F6" w:rsidR="00CB307A" w:rsidDel="008E778E" w:rsidRDefault="00CB307A" w:rsidP="00490148">
      <w:pPr>
        <w:pStyle w:val="TableofFigures"/>
        <w:tabs>
          <w:tab w:val="right" w:leader="dot" w:pos="9016"/>
        </w:tabs>
        <w:spacing w:after="120"/>
        <w:rPr>
          <w:del w:id="1399" w:author="Andrew Instone-Cowie" w:date="2025-05-07T12:11:00Z" w16du:dateUtc="2025-05-07T11:11:00Z"/>
          <w:rFonts w:eastAsiaTheme="minorEastAsia"/>
          <w:noProof/>
          <w:kern w:val="2"/>
          <w:sz w:val="24"/>
          <w:szCs w:val="24"/>
          <w:lang w:eastAsia="en-GB"/>
          <w14:ligatures w14:val="standardContextual"/>
        </w:rPr>
      </w:pPr>
      <w:del w:id="1400" w:author="Andrew Instone-Cowie" w:date="2025-05-07T12:11:00Z" w16du:dateUtc="2025-05-07T11:11:00Z">
        <w:r w:rsidRPr="008E778E" w:rsidDel="008E778E">
          <w:rPr>
            <w:noProof/>
            <w:rPrChange w:id="1401" w:author="Andrew Instone-Cowie" w:date="2025-05-07T12:11:00Z" w16du:dateUtc="2025-05-07T11:11:00Z">
              <w:rPr>
                <w:rStyle w:val="Hyperlink"/>
                <w:noProof/>
              </w:rPr>
            </w:rPrChange>
          </w:rPr>
          <w:delText>Figure 73 – Example Sensor Cabling</w:delText>
        </w:r>
        <w:r w:rsidDel="008E778E">
          <w:rPr>
            <w:noProof/>
            <w:webHidden/>
          </w:rPr>
          <w:tab/>
        </w:r>
        <w:r w:rsidR="00A354A3" w:rsidDel="008E778E">
          <w:rPr>
            <w:noProof/>
            <w:webHidden/>
          </w:rPr>
          <w:delText>81</w:delText>
        </w:r>
      </w:del>
    </w:p>
    <w:p w14:paraId="25B7AA8F" w14:textId="2DBD0D52" w:rsidR="00CB307A" w:rsidDel="008E778E" w:rsidRDefault="00CB307A" w:rsidP="00490148">
      <w:pPr>
        <w:pStyle w:val="TableofFigures"/>
        <w:tabs>
          <w:tab w:val="right" w:leader="dot" w:pos="9016"/>
        </w:tabs>
        <w:spacing w:after="120"/>
        <w:rPr>
          <w:del w:id="1402" w:author="Andrew Instone-Cowie" w:date="2025-05-07T12:11:00Z" w16du:dateUtc="2025-05-07T11:11:00Z"/>
          <w:rFonts w:eastAsiaTheme="minorEastAsia"/>
          <w:noProof/>
          <w:kern w:val="2"/>
          <w:sz w:val="24"/>
          <w:szCs w:val="24"/>
          <w:lang w:eastAsia="en-GB"/>
          <w14:ligatures w14:val="standardContextual"/>
        </w:rPr>
      </w:pPr>
      <w:del w:id="1403" w:author="Andrew Instone-Cowie" w:date="2025-05-07T12:11:00Z" w16du:dateUtc="2025-05-07T11:11:00Z">
        <w:r w:rsidRPr="008E778E" w:rsidDel="008E778E">
          <w:rPr>
            <w:noProof/>
            <w:rPrChange w:id="1404" w:author="Andrew Instone-Cowie" w:date="2025-05-07T12:11:00Z" w16du:dateUtc="2025-05-07T11:11:00Z">
              <w:rPr>
                <w:rStyle w:val="Hyperlink"/>
                <w:noProof/>
              </w:rPr>
            </w:rPrChange>
          </w:rPr>
          <w:delText>Figure 74 – Example Channel Connections</w:delText>
        </w:r>
        <w:r w:rsidDel="008E778E">
          <w:rPr>
            <w:noProof/>
            <w:webHidden/>
          </w:rPr>
          <w:tab/>
        </w:r>
        <w:r w:rsidR="00A354A3" w:rsidDel="008E778E">
          <w:rPr>
            <w:noProof/>
            <w:webHidden/>
          </w:rPr>
          <w:delText>81</w:delText>
        </w:r>
      </w:del>
    </w:p>
    <w:p w14:paraId="1216ECCB" w14:textId="26F50D7D" w:rsidR="00CB307A" w:rsidDel="008E778E" w:rsidRDefault="00CB307A" w:rsidP="00490148">
      <w:pPr>
        <w:pStyle w:val="TableofFigures"/>
        <w:tabs>
          <w:tab w:val="right" w:leader="dot" w:pos="9016"/>
        </w:tabs>
        <w:spacing w:after="120"/>
        <w:rPr>
          <w:del w:id="1405" w:author="Andrew Instone-Cowie" w:date="2025-05-07T12:11:00Z" w16du:dateUtc="2025-05-07T11:11:00Z"/>
          <w:rFonts w:eastAsiaTheme="minorEastAsia"/>
          <w:noProof/>
          <w:kern w:val="2"/>
          <w:sz w:val="24"/>
          <w:szCs w:val="24"/>
          <w:lang w:eastAsia="en-GB"/>
          <w14:ligatures w14:val="standardContextual"/>
        </w:rPr>
      </w:pPr>
      <w:del w:id="1406" w:author="Andrew Instone-Cowie" w:date="2025-05-07T12:11:00Z" w16du:dateUtc="2025-05-07T11:11:00Z">
        <w:r w:rsidRPr="008E778E" w:rsidDel="008E778E">
          <w:rPr>
            <w:noProof/>
            <w:rPrChange w:id="1407" w:author="Andrew Instone-Cowie" w:date="2025-05-07T12:11:00Z" w16du:dateUtc="2025-05-07T11:11:00Z">
              <w:rPr>
                <w:rStyle w:val="Hyperlink"/>
                <w:noProof/>
              </w:rPr>
            </w:rPrChange>
          </w:rPr>
          <w:delText>Figure 75 – Disabled Channels</w:delText>
        </w:r>
        <w:r w:rsidDel="008E778E">
          <w:rPr>
            <w:noProof/>
            <w:webHidden/>
          </w:rPr>
          <w:tab/>
        </w:r>
        <w:r w:rsidR="00A354A3" w:rsidDel="008E778E">
          <w:rPr>
            <w:noProof/>
            <w:webHidden/>
          </w:rPr>
          <w:delText>82</w:delText>
        </w:r>
      </w:del>
    </w:p>
    <w:p w14:paraId="1486EE1B" w14:textId="2BD86BA3" w:rsidR="00CB307A" w:rsidDel="008E778E" w:rsidRDefault="00CB307A" w:rsidP="00490148">
      <w:pPr>
        <w:pStyle w:val="TableofFigures"/>
        <w:tabs>
          <w:tab w:val="right" w:leader="dot" w:pos="9016"/>
        </w:tabs>
        <w:spacing w:after="120"/>
        <w:rPr>
          <w:del w:id="1408" w:author="Andrew Instone-Cowie" w:date="2025-05-07T12:11:00Z" w16du:dateUtc="2025-05-07T11:11:00Z"/>
          <w:rFonts w:eastAsiaTheme="minorEastAsia"/>
          <w:noProof/>
          <w:kern w:val="2"/>
          <w:sz w:val="24"/>
          <w:szCs w:val="24"/>
          <w:lang w:eastAsia="en-GB"/>
          <w14:ligatures w14:val="standardContextual"/>
        </w:rPr>
      </w:pPr>
      <w:del w:id="1409" w:author="Andrew Instone-Cowie" w:date="2025-05-07T12:11:00Z" w16du:dateUtc="2025-05-07T11:11:00Z">
        <w:r w:rsidRPr="008E778E" w:rsidDel="008E778E">
          <w:rPr>
            <w:noProof/>
            <w:rPrChange w:id="1410" w:author="Andrew Instone-Cowie" w:date="2025-05-07T12:11:00Z" w16du:dateUtc="2025-05-07T11:11:00Z">
              <w:rPr>
                <w:rStyle w:val="Hyperlink"/>
                <w:noProof/>
              </w:rPr>
            </w:rPrChange>
          </w:rPr>
          <w:delText>Figure 76 – Default Settings</w:delText>
        </w:r>
        <w:r w:rsidDel="008E778E">
          <w:rPr>
            <w:noProof/>
            <w:webHidden/>
          </w:rPr>
          <w:tab/>
        </w:r>
        <w:r w:rsidR="00A354A3" w:rsidDel="008E778E">
          <w:rPr>
            <w:noProof/>
            <w:webHidden/>
          </w:rPr>
          <w:delText>82</w:delText>
        </w:r>
      </w:del>
    </w:p>
    <w:p w14:paraId="17694ACB" w14:textId="5AD84492" w:rsidR="00CB307A" w:rsidDel="008E778E" w:rsidRDefault="00CB307A" w:rsidP="00490148">
      <w:pPr>
        <w:pStyle w:val="TableofFigures"/>
        <w:tabs>
          <w:tab w:val="right" w:leader="dot" w:pos="9016"/>
        </w:tabs>
        <w:spacing w:after="120"/>
        <w:rPr>
          <w:del w:id="1411" w:author="Andrew Instone-Cowie" w:date="2025-05-07T12:11:00Z" w16du:dateUtc="2025-05-07T11:11:00Z"/>
          <w:rFonts w:eastAsiaTheme="minorEastAsia"/>
          <w:noProof/>
          <w:kern w:val="2"/>
          <w:sz w:val="24"/>
          <w:szCs w:val="24"/>
          <w:lang w:eastAsia="en-GB"/>
          <w14:ligatures w14:val="standardContextual"/>
        </w:rPr>
      </w:pPr>
      <w:del w:id="1412" w:author="Andrew Instone-Cowie" w:date="2025-05-07T12:11:00Z" w16du:dateUtc="2025-05-07T11:11:00Z">
        <w:r w:rsidRPr="008E778E" w:rsidDel="008E778E">
          <w:rPr>
            <w:noProof/>
            <w:rPrChange w:id="1413" w:author="Andrew Instone-Cowie" w:date="2025-05-07T12:11:00Z" w16du:dateUtc="2025-05-07T11:11:00Z">
              <w:rPr>
                <w:rStyle w:val="Hyperlink"/>
                <w:noProof/>
              </w:rPr>
            </w:rPrChange>
          </w:rPr>
          <w:delText>Figure 77 – Disabling Channels Example</w:delText>
        </w:r>
        <w:r w:rsidDel="008E778E">
          <w:rPr>
            <w:noProof/>
            <w:webHidden/>
          </w:rPr>
          <w:tab/>
        </w:r>
        <w:r w:rsidR="00A354A3" w:rsidDel="008E778E">
          <w:rPr>
            <w:noProof/>
            <w:webHidden/>
          </w:rPr>
          <w:delText>83</w:delText>
        </w:r>
      </w:del>
    </w:p>
    <w:p w14:paraId="3D66FE13" w14:textId="5DBEBC43" w:rsidR="00CB307A" w:rsidDel="008E778E" w:rsidRDefault="00CB307A" w:rsidP="00490148">
      <w:pPr>
        <w:pStyle w:val="TableofFigures"/>
        <w:tabs>
          <w:tab w:val="right" w:leader="dot" w:pos="9016"/>
        </w:tabs>
        <w:spacing w:after="120"/>
        <w:rPr>
          <w:del w:id="1414" w:author="Andrew Instone-Cowie" w:date="2025-05-07T12:11:00Z" w16du:dateUtc="2025-05-07T11:11:00Z"/>
          <w:rFonts w:eastAsiaTheme="minorEastAsia"/>
          <w:noProof/>
          <w:kern w:val="2"/>
          <w:sz w:val="24"/>
          <w:szCs w:val="24"/>
          <w:lang w:eastAsia="en-GB"/>
          <w14:ligatures w14:val="standardContextual"/>
        </w:rPr>
      </w:pPr>
      <w:del w:id="1415" w:author="Andrew Instone-Cowie" w:date="2025-05-07T12:11:00Z" w16du:dateUtc="2025-05-07T11:11:00Z">
        <w:r w:rsidRPr="008E778E" w:rsidDel="008E778E">
          <w:rPr>
            <w:noProof/>
            <w:rPrChange w:id="1416" w:author="Andrew Instone-Cowie" w:date="2025-05-07T12:11:00Z" w16du:dateUtc="2025-05-07T11:11:00Z">
              <w:rPr>
                <w:rStyle w:val="Hyperlink"/>
                <w:noProof/>
              </w:rPr>
            </w:rPrChange>
          </w:rPr>
          <w:delText>Figure 78 – Channel Re-Mapping Example</w:delText>
        </w:r>
        <w:r w:rsidDel="008E778E">
          <w:rPr>
            <w:noProof/>
            <w:webHidden/>
          </w:rPr>
          <w:tab/>
        </w:r>
        <w:r w:rsidR="00A354A3" w:rsidDel="008E778E">
          <w:rPr>
            <w:noProof/>
            <w:webHidden/>
          </w:rPr>
          <w:delText>85</w:delText>
        </w:r>
      </w:del>
    </w:p>
    <w:p w14:paraId="332DFED0" w14:textId="6AC99BF2" w:rsidR="00CB307A" w:rsidDel="008E778E" w:rsidRDefault="00CB307A" w:rsidP="00490148">
      <w:pPr>
        <w:pStyle w:val="TableofFigures"/>
        <w:tabs>
          <w:tab w:val="right" w:leader="dot" w:pos="9016"/>
        </w:tabs>
        <w:spacing w:after="120"/>
        <w:rPr>
          <w:del w:id="1417" w:author="Andrew Instone-Cowie" w:date="2025-05-07T12:11:00Z" w16du:dateUtc="2025-05-07T11:11:00Z"/>
          <w:rFonts w:eastAsiaTheme="minorEastAsia"/>
          <w:noProof/>
          <w:kern w:val="2"/>
          <w:sz w:val="24"/>
          <w:szCs w:val="24"/>
          <w:lang w:eastAsia="en-GB"/>
          <w14:ligatures w14:val="standardContextual"/>
        </w:rPr>
      </w:pPr>
      <w:del w:id="1418" w:author="Andrew Instone-Cowie" w:date="2025-05-07T12:11:00Z" w16du:dateUtc="2025-05-07T11:11:00Z">
        <w:r w:rsidRPr="008E778E" w:rsidDel="008E778E">
          <w:rPr>
            <w:noProof/>
            <w:rPrChange w:id="1419" w:author="Andrew Instone-Cowie" w:date="2025-05-07T12:11:00Z" w16du:dateUtc="2025-05-07T11:11:00Z">
              <w:rPr>
                <w:rStyle w:val="Hyperlink"/>
                <w:noProof/>
              </w:rPr>
            </w:rPrChange>
          </w:rPr>
          <w:delText>Figure 79 – Example Channel Connections</w:delText>
        </w:r>
        <w:r w:rsidDel="008E778E">
          <w:rPr>
            <w:noProof/>
            <w:webHidden/>
          </w:rPr>
          <w:tab/>
        </w:r>
        <w:r w:rsidR="00A354A3" w:rsidDel="008E778E">
          <w:rPr>
            <w:noProof/>
            <w:webHidden/>
          </w:rPr>
          <w:delText>85</w:delText>
        </w:r>
      </w:del>
    </w:p>
    <w:p w14:paraId="06953839" w14:textId="4AA4E5A1" w:rsidR="00CB307A" w:rsidDel="008E778E" w:rsidRDefault="00CB307A">
      <w:pPr>
        <w:pStyle w:val="TableofFigures"/>
        <w:tabs>
          <w:tab w:val="right" w:leader="dot" w:pos="9016"/>
        </w:tabs>
        <w:rPr>
          <w:del w:id="1420" w:author="Andrew Instone-Cowie" w:date="2025-05-07T12:11:00Z" w16du:dateUtc="2025-05-07T11:11:00Z"/>
          <w:rFonts w:eastAsiaTheme="minorEastAsia"/>
          <w:noProof/>
          <w:kern w:val="2"/>
          <w:sz w:val="24"/>
          <w:szCs w:val="24"/>
          <w:lang w:eastAsia="en-GB"/>
          <w14:ligatures w14:val="standardContextual"/>
        </w:rPr>
      </w:pPr>
      <w:del w:id="1421" w:author="Andrew Instone-Cowie" w:date="2025-05-07T12:11:00Z" w16du:dateUtc="2025-05-07T11:11:00Z">
        <w:r w:rsidRPr="008E778E" w:rsidDel="008E778E">
          <w:rPr>
            <w:noProof/>
            <w:rPrChange w:id="1422" w:author="Andrew Instone-Cowie" w:date="2025-05-07T12:11:00Z" w16du:dateUtc="2025-05-07T11:11:00Z">
              <w:rPr>
                <w:rStyle w:val="Hyperlink"/>
                <w:noProof/>
              </w:rPr>
            </w:rPrChange>
          </w:rPr>
          <w:delText>Figure 80 – Saving Interface Settings</w:delText>
        </w:r>
        <w:r w:rsidDel="008E778E">
          <w:rPr>
            <w:noProof/>
            <w:webHidden/>
          </w:rPr>
          <w:tab/>
        </w:r>
        <w:r w:rsidR="00A354A3" w:rsidDel="008E778E">
          <w:rPr>
            <w:noProof/>
            <w:webHidden/>
          </w:rPr>
          <w:delText>86</w:delText>
        </w:r>
      </w:del>
    </w:p>
    <w:p w14:paraId="6CF22875" w14:textId="296F5765" w:rsidR="003A3D10" w:rsidRDefault="003A3D10" w:rsidP="004E080F">
      <w:pPr>
        <w:pStyle w:val="Heading1"/>
        <w:spacing w:after="100"/>
      </w:pPr>
      <w:r>
        <w:fldChar w:fldCharType="end"/>
      </w:r>
      <w:bookmarkStart w:id="1423" w:name="_Toc197512272"/>
      <w:r w:rsidR="00E35852">
        <w:t>Index of Tables</w:t>
      </w:r>
      <w:bookmarkEnd w:id="1423"/>
    </w:p>
    <w:p w14:paraId="18B49295" w14:textId="1C7C45A2" w:rsidR="008E778E" w:rsidRDefault="00E35852" w:rsidP="008E778E">
      <w:pPr>
        <w:pStyle w:val="TableofFigures"/>
        <w:tabs>
          <w:tab w:val="right" w:leader="dot" w:pos="9016"/>
        </w:tabs>
        <w:spacing w:after="120"/>
        <w:rPr>
          <w:ins w:id="1424" w:author="Andrew Instone-Cowie" w:date="2025-05-07T12:11:00Z" w16du:dateUtc="2025-05-07T11:11:00Z"/>
          <w:rFonts w:eastAsiaTheme="minorEastAsia"/>
          <w:noProof/>
          <w:kern w:val="2"/>
          <w:sz w:val="24"/>
          <w:szCs w:val="24"/>
          <w:lang w:eastAsia="en-GB"/>
          <w14:ligatures w14:val="standardContextual"/>
        </w:rPr>
        <w:pPrChange w:id="1425" w:author="Andrew Instone-Cowie" w:date="2025-05-07T12:12:00Z" w16du:dateUtc="2025-05-07T11:12:00Z">
          <w:pPr>
            <w:pStyle w:val="TableofFigures"/>
            <w:tabs>
              <w:tab w:val="right" w:leader="dot" w:pos="9016"/>
            </w:tabs>
          </w:pPr>
        </w:pPrChange>
      </w:pPr>
      <w:r>
        <w:fldChar w:fldCharType="begin"/>
      </w:r>
      <w:r>
        <w:instrText xml:space="preserve"> TOC \h \z \c "Table" </w:instrText>
      </w:r>
      <w:r>
        <w:fldChar w:fldCharType="separate"/>
      </w:r>
      <w:ins w:id="1426" w:author="Andrew Instone-Cowie" w:date="2025-05-07T12:11:00Z" w16du:dateUtc="2025-05-07T11:11:00Z">
        <w:r w:rsidR="008E778E" w:rsidRPr="00F36596">
          <w:rPr>
            <w:rStyle w:val="Hyperlink"/>
            <w:noProof/>
          </w:rPr>
          <w:fldChar w:fldCharType="begin"/>
        </w:r>
        <w:r w:rsidR="008E778E" w:rsidRPr="00F36596">
          <w:rPr>
            <w:rStyle w:val="Hyperlink"/>
            <w:noProof/>
          </w:rPr>
          <w:instrText xml:space="preserve"> </w:instrText>
        </w:r>
        <w:r w:rsidR="008E778E">
          <w:rPr>
            <w:noProof/>
          </w:rPr>
          <w:instrText>HYPERLINK \l "_Toc197512448"</w:instrText>
        </w:r>
        <w:r w:rsidR="008E778E" w:rsidRPr="00F36596">
          <w:rPr>
            <w:rStyle w:val="Hyperlink"/>
            <w:noProof/>
          </w:rPr>
          <w:instrText xml:space="preserve"> </w:instrText>
        </w:r>
        <w:r w:rsidR="008E778E" w:rsidRPr="00F36596">
          <w:rPr>
            <w:rStyle w:val="Hyperlink"/>
            <w:noProof/>
          </w:rPr>
        </w:r>
        <w:r w:rsidR="008E778E" w:rsidRPr="00F36596">
          <w:rPr>
            <w:rStyle w:val="Hyperlink"/>
            <w:noProof/>
          </w:rPr>
          <w:fldChar w:fldCharType="separate"/>
        </w:r>
        <w:r w:rsidR="008E778E" w:rsidRPr="00F36596">
          <w:rPr>
            <w:rStyle w:val="Hyperlink"/>
            <w:noProof/>
          </w:rPr>
          <w:t>Table 1 – PCB Ordering Parameters</w:t>
        </w:r>
        <w:r w:rsidR="008E778E">
          <w:rPr>
            <w:noProof/>
            <w:webHidden/>
          </w:rPr>
          <w:tab/>
        </w:r>
        <w:r w:rsidR="008E778E">
          <w:rPr>
            <w:noProof/>
            <w:webHidden/>
          </w:rPr>
          <w:fldChar w:fldCharType="begin"/>
        </w:r>
        <w:r w:rsidR="008E778E">
          <w:rPr>
            <w:noProof/>
            <w:webHidden/>
          </w:rPr>
          <w:instrText xml:space="preserve"> PAGEREF _Toc197512448 \h </w:instrText>
        </w:r>
        <w:r w:rsidR="008E778E">
          <w:rPr>
            <w:noProof/>
            <w:webHidden/>
          </w:rPr>
        </w:r>
      </w:ins>
      <w:r w:rsidR="008E778E">
        <w:rPr>
          <w:noProof/>
          <w:webHidden/>
        </w:rPr>
        <w:fldChar w:fldCharType="separate"/>
      </w:r>
      <w:ins w:id="1427" w:author="Andrew Instone-Cowie" w:date="2025-05-07T12:16:00Z" w16du:dateUtc="2025-05-07T11:16:00Z">
        <w:r w:rsidR="00424FD2">
          <w:rPr>
            <w:noProof/>
            <w:webHidden/>
          </w:rPr>
          <w:t>17</w:t>
        </w:r>
      </w:ins>
      <w:ins w:id="1428" w:author="Andrew Instone-Cowie" w:date="2025-05-07T12:11:00Z" w16du:dateUtc="2025-05-07T11:11:00Z">
        <w:r w:rsidR="008E778E">
          <w:rPr>
            <w:noProof/>
            <w:webHidden/>
          </w:rPr>
          <w:fldChar w:fldCharType="end"/>
        </w:r>
        <w:r w:rsidR="008E778E" w:rsidRPr="00F36596">
          <w:rPr>
            <w:rStyle w:val="Hyperlink"/>
            <w:noProof/>
          </w:rPr>
          <w:fldChar w:fldCharType="end"/>
        </w:r>
      </w:ins>
    </w:p>
    <w:p w14:paraId="62680E4E" w14:textId="0D131C96" w:rsidR="008E778E" w:rsidRDefault="008E778E" w:rsidP="008E778E">
      <w:pPr>
        <w:pStyle w:val="TableofFigures"/>
        <w:tabs>
          <w:tab w:val="right" w:leader="dot" w:pos="9016"/>
        </w:tabs>
        <w:spacing w:after="120"/>
        <w:rPr>
          <w:ins w:id="1429" w:author="Andrew Instone-Cowie" w:date="2025-05-07T12:11:00Z" w16du:dateUtc="2025-05-07T11:11:00Z"/>
          <w:rFonts w:eastAsiaTheme="minorEastAsia"/>
          <w:noProof/>
          <w:kern w:val="2"/>
          <w:sz w:val="24"/>
          <w:szCs w:val="24"/>
          <w:lang w:eastAsia="en-GB"/>
          <w14:ligatures w14:val="standardContextual"/>
        </w:rPr>
        <w:pPrChange w:id="1430" w:author="Andrew Instone-Cowie" w:date="2025-05-07T12:12:00Z" w16du:dateUtc="2025-05-07T11:12:00Z">
          <w:pPr>
            <w:pStyle w:val="TableofFigures"/>
            <w:tabs>
              <w:tab w:val="right" w:leader="dot" w:pos="9016"/>
            </w:tabs>
          </w:pPr>
        </w:pPrChange>
      </w:pPr>
      <w:ins w:id="1431"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"_Toc197512449"</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2 – Simulator Interface Module Parts List</w:t>
        </w:r>
        <w:r>
          <w:rPr>
            <w:noProof/>
            <w:webHidden/>
          </w:rPr>
          <w:tab/>
        </w:r>
        <w:r>
          <w:rPr>
            <w:noProof/>
            <w:webHidden/>
          </w:rPr>
          <w:fldChar w:fldCharType="begin"/>
        </w:r>
        <w:r>
          <w:rPr>
            <w:noProof/>
            <w:webHidden/>
          </w:rPr>
          <w:instrText xml:space="preserve"> PAGEREF _Toc197512449 \h </w:instrText>
        </w:r>
        <w:r>
          <w:rPr>
            <w:noProof/>
            <w:webHidden/>
          </w:rPr>
        </w:r>
      </w:ins>
      <w:r>
        <w:rPr>
          <w:noProof/>
          <w:webHidden/>
        </w:rPr>
        <w:fldChar w:fldCharType="separate"/>
      </w:r>
      <w:ins w:id="1432" w:author="Andrew Instone-Cowie" w:date="2025-05-07T12:16:00Z" w16du:dateUtc="2025-05-07T11:16:00Z">
        <w:r w:rsidR="00424FD2">
          <w:rPr>
            <w:noProof/>
            <w:webHidden/>
          </w:rPr>
          <w:t>24</w:t>
        </w:r>
      </w:ins>
      <w:ins w:id="1433" w:author="Andrew Instone-Cowie" w:date="2025-05-07T12:11:00Z" w16du:dateUtc="2025-05-07T11:11:00Z">
        <w:r>
          <w:rPr>
            <w:noProof/>
            <w:webHidden/>
          </w:rPr>
          <w:fldChar w:fldCharType="end"/>
        </w:r>
        <w:r w:rsidRPr="00F36596">
          <w:rPr>
            <w:rStyle w:val="Hyperlink"/>
            <w:noProof/>
          </w:rPr>
          <w:fldChar w:fldCharType="end"/>
        </w:r>
      </w:ins>
    </w:p>
    <w:p w14:paraId="4CF9BEAC" w14:textId="745CC4DD" w:rsidR="008E778E" w:rsidRDefault="008E778E" w:rsidP="008E778E">
      <w:pPr>
        <w:pStyle w:val="TableofFigures"/>
        <w:tabs>
          <w:tab w:val="right" w:leader="dot" w:pos="9016"/>
        </w:tabs>
        <w:spacing w:after="120"/>
        <w:rPr>
          <w:ins w:id="1434" w:author="Andrew Instone-Cowie" w:date="2025-05-07T12:11:00Z" w16du:dateUtc="2025-05-07T11:11:00Z"/>
          <w:rFonts w:eastAsiaTheme="minorEastAsia"/>
          <w:noProof/>
          <w:kern w:val="2"/>
          <w:sz w:val="24"/>
          <w:szCs w:val="24"/>
          <w:lang w:eastAsia="en-GB"/>
          <w14:ligatures w14:val="standardContextual"/>
        </w:rPr>
        <w:pPrChange w:id="1435" w:author="Andrew Instone-Cowie" w:date="2025-05-07T12:12:00Z" w16du:dateUtc="2025-05-07T11:12:00Z">
          <w:pPr>
            <w:pStyle w:val="TableofFigures"/>
            <w:tabs>
              <w:tab w:val="right" w:leader="dot" w:pos="9016"/>
            </w:tabs>
          </w:pPr>
        </w:pPrChange>
      </w:pPr>
      <w:ins w:id="1436"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"_Toc197512450"</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3 – Power Module PCB Parts List</w:t>
        </w:r>
        <w:r>
          <w:rPr>
            <w:noProof/>
            <w:webHidden/>
          </w:rPr>
          <w:tab/>
        </w:r>
        <w:r>
          <w:rPr>
            <w:noProof/>
            <w:webHidden/>
          </w:rPr>
          <w:fldChar w:fldCharType="begin"/>
        </w:r>
        <w:r>
          <w:rPr>
            <w:noProof/>
            <w:webHidden/>
          </w:rPr>
          <w:instrText xml:space="preserve"> PAGEREF _Toc197512450 \h </w:instrText>
        </w:r>
        <w:r>
          <w:rPr>
            <w:noProof/>
            <w:webHidden/>
          </w:rPr>
        </w:r>
      </w:ins>
      <w:r>
        <w:rPr>
          <w:noProof/>
          <w:webHidden/>
        </w:rPr>
        <w:fldChar w:fldCharType="separate"/>
      </w:r>
      <w:ins w:id="1437" w:author="Andrew Instone-Cowie" w:date="2025-05-07T12:16:00Z" w16du:dateUtc="2025-05-07T11:16:00Z">
        <w:r w:rsidR="00424FD2">
          <w:rPr>
            <w:noProof/>
            <w:webHidden/>
          </w:rPr>
          <w:t>31</w:t>
        </w:r>
      </w:ins>
      <w:ins w:id="1438" w:author="Andrew Instone-Cowie" w:date="2025-05-07T12:11:00Z" w16du:dateUtc="2025-05-07T11:11:00Z">
        <w:r>
          <w:rPr>
            <w:noProof/>
            <w:webHidden/>
          </w:rPr>
          <w:fldChar w:fldCharType="end"/>
        </w:r>
        <w:r w:rsidRPr="00F36596">
          <w:rPr>
            <w:rStyle w:val="Hyperlink"/>
            <w:noProof/>
          </w:rPr>
          <w:fldChar w:fldCharType="end"/>
        </w:r>
      </w:ins>
    </w:p>
    <w:p w14:paraId="24149B63" w14:textId="6979902C" w:rsidR="008E778E" w:rsidRDefault="008E778E" w:rsidP="008E778E">
      <w:pPr>
        <w:pStyle w:val="TableofFigures"/>
        <w:tabs>
          <w:tab w:val="right" w:leader="dot" w:pos="9016"/>
        </w:tabs>
        <w:spacing w:after="120"/>
        <w:rPr>
          <w:ins w:id="1439" w:author="Andrew Instone-Cowie" w:date="2025-05-07T12:11:00Z" w16du:dateUtc="2025-05-07T11:11:00Z"/>
          <w:rFonts w:eastAsiaTheme="minorEastAsia"/>
          <w:noProof/>
          <w:kern w:val="2"/>
          <w:sz w:val="24"/>
          <w:szCs w:val="24"/>
          <w:lang w:eastAsia="en-GB"/>
          <w14:ligatures w14:val="standardContextual"/>
        </w:rPr>
        <w:pPrChange w:id="1440" w:author="Andrew Instone-Cowie" w:date="2025-05-07T12:12:00Z" w16du:dateUtc="2025-05-07T11:12:00Z">
          <w:pPr>
            <w:pStyle w:val="TableofFigures"/>
            <w:tabs>
              <w:tab w:val="right" w:leader="dot" w:pos="9016"/>
            </w:tabs>
          </w:pPr>
        </w:pPrChange>
      </w:pPr>
      <w:ins w:id="1441"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"_Toc197512451"</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4 – Magneto-Resistive Sensor Module Parts List</w:t>
        </w:r>
        <w:r>
          <w:rPr>
            <w:noProof/>
            <w:webHidden/>
          </w:rPr>
          <w:tab/>
        </w:r>
        <w:r>
          <w:rPr>
            <w:noProof/>
            <w:webHidden/>
          </w:rPr>
          <w:fldChar w:fldCharType="begin"/>
        </w:r>
        <w:r>
          <w:rPr>
            <w:noProof/>
            <w:webHidden/>
          </w:rPr>
          <w:instrText xml:space="preserve"> PAGEREF _Toc197512451 \h </w:instrText>
        </w:r>
        <w:r>
          <w:rPr>
            <w:noProof/>
            <w:webHidden/>
          </w:rPr>
        </w:r>
      </w:ins>
      <w:r>
        <w:rPr>
          <w:noProof/>
          <w:webHidden/>
        </w:rPr>
        <w:fldChar w:fldCharType="separate"/>
      </w:r>
      <w:ins w:id="1442" w:author="Andrew Instone-Cowie" w:date="2025-05-07T12:16:00Z" w16du:dateUtc="2025-05-07T11:16:00Z">
        <w:r w:rsidR="00424FD2">
          <w:rPr>
            <w:noProof/>
            <w:webHidden/>
          </w:rPr>
          <w:t>35</w:t>
        </w:r>
      </w:ins>
      <w:ins w:id="1443" w:author="Andrew Instone-Cowie" w:date="2025-05-07T12:11:00Z" w16du:dateUtc="2025-05-07T11:11:00Z">
        <w:r>
          <w:rPr>
            <w:noProof/>
            <w:webHidden/>
          </w:rPr>
          <w:fldChar w:fldCharType="end"/>
        </w:r>
        <w:r w:rsidRPr="00F36596">
          <w:rPr>
            <w:rStyle w:val="Hyperlink"/>
            <w:noProof/>
          </w:rPr>
          <w:fldChar w:fldCharType="end"/>
        </w:r>
      </w:ins>
    </w:p>
    <w:p w14:paraId="4599E2B5" w14:textId="55E3D4E1" w:rsidR="008E778E" w:rsidRDefault="008E778E" w:rsidP="008E778E">
      <w:pPr>
        <w:pStyle w:val="TableofFigures"/>
        <w:tabs>
          <w:tab w:val="right" w:leader="dot" w:pos="9016"/>
        </w:tabs>
        <w:spacing w:after="120"/>
        <w:rPr>
          <w:ins w:id="1444" w:author="Andrew Instone-Cowie" w:date="2025-05-07T12:11:00Z" w16du:dateUtc="2025-05-07T11:11:00Z"/>
          <w:rFonts w:eastAsiaTheme="minorEastAsia"/>
          <w:noProof/>
          <w:kern w:val="2"/>
          <w:sz w:val="24"/>
          <w:szCs w:val="24"/>
          <w:lang w:eastAsia="en-GB"/>
          <w14:ligatures w14:val="standardContextual"/>
        </w:rPr>
        <w:pPrChange w:id="1445" w:author="Andrew Instone-Cowie" w:date="2025-05-07T12:12:00Z" w16du:dateUtc="2025-05-07T11:12:00Z">
          <w:pPr>
            <w:pStyle w:val="TableofFigures"/>
            <w:tabs>
              <w:tab w:val="right" w:leader="dot" w:pos="9016"/>
            </w:tabs>
          </w:pPr>
        </w:pPrChange>
      </w:pPr>
      <w:ins w:id="1446"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"_Toc197512452"</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5 – Generic Sensor Module Parts List</w:t>
        </w:r>
        <w:r>
          <w:rPr>
            <w:noProof/>
            <w:webHidden/>
          </w:rPr>
          <w:tab/>
        </w:r>
        <w:r>
          <w:rPr>
            <w:noProof/>
            <w:webHidden/>
          </w:rPr>
          <w:fldChar w:fldCharType="begin"/>
        </w:r>
        <w:r>
          <w:rPr>
            <w:noProof/>
            <w:webHidden/>
          </w:rPr>
          <w:instrText xml:space="preserve"> PAGEREF _Toc197512452 \h </w:instrText>
        </w:r>
        <w:r>
          <w:rPr>
            <w:noProof/>
            <w:webHidden/>
          </w:rPr>
        </w:r>
      </w:ins>
      <w:r>
        <w:rPr>
          <w:noProof/>
          <w:webHidden/>
        </w:rPr>
        <w:fldChar w:fldCharType="separate"/>
      </w:r>
      <w:ins w:id="1447" w:author="Andrew Instone-Cowie" w:date="2025-05-07T12:16:00Z" w16du:dateUtc="2025-05-07T11:16:00Z">
        <w:r w:rsidR="00424FD2">
          <w:rPr>
            <w:noProof/>
            <w:webHidden/>
          </w:rPr>
          <w:t>39</w:t>
        </w:r>
      </w:ins>
      <w:ins w:id="1448" w:author="Andrew Instone-Cowie" w:date="2025-05-07T12:11:00Z" w16du:dateUtc="2025-05-07T11:11:00Z">
        <w:r>
          <w:rPr>
            <w:noProof/>
            <w:webHidden/>
          </w:rPr>
          <w:fldChar w:fldCharType="end"/>
        </w:r>
        <w:r w:rsidRPr="00F36596">
          <w:rPr>
            <w:rStyle w:val="Hyperlink"/>
            <w:noProof/>
          </w:rPr>
          <w:fldChar w:fldCharType="end"/>
        </w:r>
      </w:ins>
    </w:p>
    <w:p w14:paraId="3B9B0701" w14:textId="37ECF2EA" w:rsidR="008E778E" w:rsidRDefault="008E778E" w:rsidP="008E778E">
      <w:pPr>
        <w:pStyle w:val="TableofFigures"/>
        <w:tabs>
          <w:tab w:val="right" w:leader="dot" w:pos="9016"/>
        </w:tabs>
        <w:spacing w:after="120"/>
        <w:rPr>
          <w:ins w:id="1449" w:author="Andrew Instone-Cowie" w:date="2025-05-07T12:11:00Z" w16du:dateUtc="2025-05-07T11:11:00Z"/>
          <w:rFonts w:eastAsiaTheme="minorEastAsia"/>
          <w:noProof/>
          <w:kern w:val="2"/>
          <w:sz w:val="24"/>
          <w:szCs w:val="24"/>
          <w:lang w:eastAsia="en-GB"/>
          <w14:ligatures w14:val="standardContextual"/>
        </w:rPr>
        <w:pPrChange w:id="1450" w:author="Andrew Instone-Cowie" w:date="2025-05-07T12:12:00Z" w16du:dateUtc="2025-05-07T11:12:00Z">
          <w:pPr>
            <w:pStyle w:val="TableofFigures"/>
            <w:tabs>
              <w:tab w:val="right" w:leader="dot" w:pos="9016"/>
            </w:tabs>
          </w:pPr>
        </w:pPrChange>
      </w:pPr>
      <w:ins w:id="1451"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"_Toc197512453"</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6 – Enclosures Parts List</w:t>
        </w:r>
        <w:r>
          <w:rPr>
            <w:noProof/>
            <w:webHidden/>
          </w:rPr>
          <w:tab/>
        </w:r>
        <w:r>
          <w:rPr>
            <w:noProof/>
            <w:webHidden/>
          </w:rPr>
          <w:fldChar w:fldCharType="begin"/>
        </w:r>
        <w:r>
          <w:rPr>
            <w:noProof/>
            <w:webHidden/>
          </w:rPr>
          <w:instrText xml:space="preserve"> PAGEREF _Toc197512453 \h </w:instrText>
        </w:r>
        <w:r>
          <w:rPr>
            <w:noProof/>
            <w:webHidden/>
          </w:rPr>
        </w:r>
      </w:ins>
      <w:r>
        <w:rPr>
          <w:noProof/>
          <w:webHidden/>
        </w:rPr>
        <w:fldChar w:fldCharType="separate"/>
      </w:r>
      <w:ins w:id="1452" w:author="Andrew Instone-Cowie" w:date="2025-05-07T12:16:00Z" w16du:dateUtc="2025-05-07T11:16:00Z">
        <w:r w:rsidR="00424FD2">
          <w:rPr>
            <w:noProof/>
            <w:webHidden/>
          </w:rPr>
          <w:t>44</w:t>
        </w:r>
      </w:ins>
      <w:ins w:id="1453" w:author="Andrew Instone-Cowie" w:date="2025-05-07T12:11:00Z" w16du:dateUtc="2025-05-07T11:11:00Z">
        <w:r>
          <w:rPr>
            <w:noProof/>
            <w:webHidden/>
          </w:rPr>
          <w:fldChar w:fldCharType="end"/>
        </w:r>
        <w:r w:rsidRPr="00F36596">
          <w:rPr>
            <w:rStyle w:val="Hyperlink"/>
            <w:noProof/>
          </w:rPr>
          <w:fldChar w:fldCharType="end"/>
        </w:r>
      </w:ins>
    </w:p>
    <w:p w14:paraId="4568959E" w14:textId="7F080EDC" w:rsidR="008E778E" w:rsidRDefault="008E778E" w:rsidP="008E778E">
      <w:pPr>
        <w:pStyle w:val="TableofFigures"/>
        <w:tabs>
          <w:tab w:val="right" w:leader="dot" w:pos="9016"/>
        </w:tabs>
        <w:spacing w:after="120"/>
        <w:rPr>
          <w:ins w:id="1454" w:author="Andrew Instone-Cowie" w:date="2025-05-07T12:11:00Z" w16du:dateUtc="2025-05-07T11:11:00Z"/>
          <w:rFonts w:eastAsiaTheme="minorEastAsia"/>
          <w:noProof/>
          <w:kern w:val="2"/>
          <w:sz w:val="24"/>
          <w:szCs w:val="24"/>
          <w:lang w:eastAsia="en-GB"/>
          <w14:ligatures w14:val="standardContextual"/>
        </w:rPr>
        <w:pPrChange w:id="1455" w:author="Andrew Instone-Cowie" w:date="2025-05-07T12:12:00Z" w16du:dateUtc="2025-05-07T11:12:00Z">
          <w:pPr>
            <w:pStyle w:val="TableofFigures"/>
            <w:tabs>
              <w:tab w:val="right" w:leader="dot" w:pos="9016"/>
            </w:tabs>
          </w:pPr>
        </w:pPrChange>
      </w:pPr>
      <w:ins w:id="1456"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"_Toc197512454"</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7 – Example Channel Mapping</w:t>
        </w:r>
        <w:r>
          <w:rPr>
            <w:noProof/>
            <w:webHidden/>
          </w:rPr>
          <w:tab/>
        </w:r>
        <w:r>
          <w:rPr>
            <w:noProof/>
            <w:webHidden/>
          </w:rPr>
          <w:fldChar w:fldCharType="begin"/>
        </w:r>
        <w:r>
          <w:rPr>
            <w:noProof/>
            <w:webHidden/>
          </w:rPr>
          <w:instrText xml:space="preserve"> PAGEREF _Toc197512454 \h </w:instrText>
        </w:r>
        <w:r>
          <w:rPr>
            <w:noProof/>
            <w:webHidden/>
          </w:rPr>
        </w:r>
      </w:ins>
      <w:r>
        <w:rPr>
          <w:noProof/>
          <w:webHidden/>
        </w:rPr>
        <w:fldChar w:fldCharType="separate"/>
      </w:r>
      <w:ins w:id="1457" w:author="Andrew Instone-Cowie" w:date="2025-05-07T12:16:00Z" w16du:dateUtc="2025-05-07T11:16:00Z">
        <w:r w:rsidR="00424FD2">
          <w:rPr>
            <w:noProof/>
            <w:webHidden/>
          </w:rPr>
          <w:t>84</w:t>
        </w:r>
      </w:ins>
      <w:ins w:id="1458" w:author="Andrew Instone-Cowie" w:date="2025-05-07T12:11:00Z" w16du:dateUtc="2025-05-07T11:11:00Z">
        <w:r>
          <w:rPr>
            <w:noProof/>
            <w:webHidden/>
          </w:rPr>
          <w:fldChar w:fldCharType="end"/>
        </w:r>
        <w:r w:rsidRPr="00F36596">
          <w:rPr>
            <w:rStyle w:val="Hyperlink"/>
            <w:noProof/>
          </w:rPr>
          <w:fldChar w:fldCharType="end"/>
        </w:r>
      </w:ins>
    </w:p>
    <w:p w14:paraId="5840A996" w14:textId="71151E29" w:rsidR="008E778E" w:rsidRDefault="008E778E">
      <w:pPr>
        <w:pStyle w:val="TableofFigures"/>
        <w:tabs>
          <w:tab w:val="right" w:leader="dot" w:pos="9016"/>
        </w:tabs>
        <w:rPr>
          <w:ins w:id="1459" w:author="Andrew Instone-Cowie" w:date="2025-05-07T12:11:00Z" w16du:dateUtc="2025-05-07T11:11:00Z"/>
          <w:rFonts w:eastAsiaTheme="minorEastAsia"/>
          <w:noProof/>
          <w:kern w:val="2"/>
          <w:sz w:val="24"/>
          <w:szCs w:val="24"/>
          <w:lang w:eastAsia="en-GB"/>
          <w14:ligatures w14:val="standardContextual"/>
        </w:rPr>
      </w:pPr>
      <w:ins w:id="1460" w:author="Andrew Instone-Cowie" w:date="2025-05-07T12:11:00Z" w16du:dateUtc="2025-05-07T11:11:00Z">
        <w:r w:rsidRPr="00F36596">
          <w:rPr>
            <w:rStyle w:val="Hyperlink"/>
            <w:noProof/>
          </w:rPr>
          <w:fldChar w:fldCharType="begin"/>
        </w:r>
        <w:r w:rsidRPr="00F36596">
          <w:rPr>
            <w:rStyle w:val="Hyperlink"/>
            <w:noProof/>
          </w:rPr>
          <w:instrText xml:space="preserve"> </w:instrText>
        </w:r>
        <w:r>
          <w:rPr>
            <w:noProof/>
          </w:rPr>
          <w:instrText>HYPERLINK \l "_Toc197512455"</w:instrText>
        </w:r>
        <w:r w:rsidRPr="00F36596">
          <w:rPr>
            <w:rStyle w:val="Hyperlink"/>
            <w:noProof/>
          </w:rPr>
          <w:instrText xml:space="preserve"> </w:instrText>
        </w:r>
        <w:r w:rsidRPr="00F36596">
          <w:rPr>
            <w:rStyle w:val="Hyperlink"/>
            <w:noProof/>
          </w:rPr>
        </w:r>
        <w:r w:rsidRPr="00F36596">
          <w:rPr>
            <w:rStyle w:val="Hyperlink"/>
            <w:noProof/>
          </w:rPr>
          <w:fldChar w:fldCharType="separate"/>
        </w:r>
        <w:r w:rsidRPr="00F36596">
          <w:rPr>
            <w:rStyle w:val="Hyperlink"/>
            <w:noProof/>
          </w:rPr>
          <w:t>Table 8 – Bell Numbers &amp; Letters</w:t>
        </w:r>
        <w:r>
          <w:rPr>
            <w:noProof/>
            <w:webHidden/>
          </w:rPr>
          <w:tab/>
        </w:r>
        <w:r>
          <w:rPr>
            <w:noProof/>
            <w:webHidden/>
          </w:rPr>
          <w:fldChar w:fldCharType="begin"/>
        </w:r>
        <w:r>
          <w:rPr>
            <w:noProof/>
            <w:webHidden/>
          </w:rPr>
          <w:instrText xml:space="preserve"> PAGEREF _Toc197512455 \h </w:instrText>
        </w:r>
        <w:r>
          <w:rPr>
            <w:noProof/>
            <w:webHidden/>
          </w:rPr>
        </w:r>
      </w:ins>
      <w:r>
        <w:rPr>
          <w:noProof/>
          <w:webHidden/>
        </w:rPr>
        <w:fldChar w:fldCharType="separate"/>
      </w:r>
      <w:ins w:id="1461" w:author="Andrew Instone-Cowie" w:date="2025-05-07T12:16:00Z" w16du:dateUtc="2025-05-07T11:16:00Z">
        <w:r w:rsidR="00424FD2">
          <w:rPr>
            <w:noProof/>
            <w:webHidden/>
          </w:rPr>
          <w:t>84</w:t>
        </w:r>
      </w:ins>
      <w:ins w:id="1462" w:author="Andrew Instone-Cowie" w:date="2025-05-07T12:11:00Z" w16du:dateUtc="2025-05-07T11:11:00Z">
        <w:r>
          <w:rPr>
            <w:noProof/>
            <w:webHidden/>
          </w:rPr>
          <w:fldChar w:fldCharType="end"/>
        </w:r>
        <w:r w:rsidRPr="00F36596">
          <w:rPr>
            <w:rStyle w:val="Hyperlink"/>
            <w:noProof/>
          </w:rPr>
          <w:fldChar w:fldCharType="end"/>
        </w:r>
      </w:ins>
    </w:p>
    <w:p w14:paraId="4DB72CC4" w14:textId="43B6BB81" w:rsidR="00CB307A" w:rsidDel="008E778E" w:rsidRDefault="00CB307A" w:rsidP="00490148">
      <w:pPr>
        <w:pStyle w:val="TableofFigures"/>
        <w:tabs>
          <w:tab w:val="right" w:leader="dot" w:pos="9016"/>
        </w:tabs>
        <w:spacing w:after="120"/>
        <w:rPr>
          <w:del w:id="1463" w:author="Andrew Instone-Cowie" w:date="2025-05-07T12:11:00Z" w16du:dateUtc="2025-05-07T11:11:00Z"/>
          <w:rFonts w:eastAsiaTheme="minorEastAsia"/>
          <w:noProof/>
          <w:kern w:val="2"/>
          <w:sz w:val="24"/>
          <w:szCs w:val="24"/>
          <w:lang w:eastAsia="en-GB"/>
          <w14:ligatures w14:val="standardContextual"/>
        </w:rPr>
      </w:pPr>
      <w:del w:id="1464" w:author="Andrew Instone-Cowie" w:date="2025-05-07T12:11:00Z" w16du:dateUtc="2025-05-07T11:11:00Z">
        <w:r w:rsidRPr="008E778E" w:rsidDel="008E778E">
          <w:rPr>
            <w:noProof/>
            <w:rPrChange w:id="1465" w:author="Andrew Instone-Cowie" w:date="2025-05-07T12:11:00Z" w16du:dateUtc="2025-05-07T11:11:00Z">
              <w:rPr>
                <w:rStyle w:val="Hyperlink"/>
                <w:noProof/>
              </w:rPr>
            </w:rPrChange>
          </w:rPr>
          <w:delText>Table 1 – PCB Ordering Parameters</w:delText>
        </w:r>
        <w:r w:rsidDel="008E778E">
          <w:rPr>
            <w:noProof/>
            <w:webHidden/>
          </w:rPr>
          <w:tab/>
        </w:r>
        <w:r w:rsidR="00A354A3" w:rsidDel="008E778E">
          <w:rPr>
            <w:noProof/>
            <w:webHidden/>
          </w:rPr>
          <w:delText>17</w:delText>
        </w:r>
      </w:del>
    </w:p>
    <w:p w14:paraId="073D41C9" w14:textId="26A03E36" w:rsidR="00CB307A" w:rsidDel="008E778E" w:rsidRDefault="00CB307A" w:rsidP="00490148">
      <w:pPr>
        <w:pStyle w:val="TableofFigures"/>
        <w:tabs>
          <w:tab w:val="right" w:leader="dot" w:pos="9016"/>
        </w:tabs>
        <w:spacing w:after="120"/>
        <w:rPr>
          <w:del w:id="1466" w:author="Andrew Instone-Cowie" w:date="2025-05-07T12:11:00Z" w16du:dateUtc="2025-05-07T11:11:00Z"/>
          <w:rFonts w:eastAsiaTheme="minorEastAsia"/>
          <w:noProof/>
          <w:kern w:val="2"/>
          <w:sz w:val="24"/>
          <w:szCs w:val="24"/>
          <w:lang w:eastAsia="en-GB"/>
          <w14:ligatures w14:val="standardContextual"/>
        </w:rPr>
      </w:pPr>
      <w:del w:id="1467" w:author="Andrew Instone-Cowie" w:date="2025-05-07T12:11:00Z" w16du:dateUtc="2025-05-07T11:11:00Z">
        <w:r w:rsidRPr="008E778E" w:rsidDel="008E778E">
          <w:rPr>
            <w:noProof/>
            <w:rPrChange w:id="1468" w:author="Andrew Instone-Cowie" w:date="2025-05-07T12:11:00Z" w16du:dateUtc="2025-05-07T11:11:00Z">
              <w:rPr>
                <w:rStyle w:val="Hyperlink"/>
                <w:noProof/>
              </w:rPr>
            </w:rPrChange>
          </w:rPr>
          <w:delText>Table 2 – Simulator Interface Module Parts List</w:delText>
        </w:r>
        <w:r w:rsidDel="008E778E">
          <w:rPr>
            <w:noProof/>
            <w:webHidden/>
          </w:rPr>
          <w:tab/>
        </w:r>
        <w:r w:rsidR="00A354A3" w:rsidDel="008E778E">
          <w:rPr>
            <w:noProof/>
            <w:webHidden/>
          </w:rPr>
          <w:delText>24</w:delText>
        </w:r>
      </w:del>
    </w:p>
    <w:p w14:paraId="541162AE" w14:textId="3C55BC26" w:rsidR="00CB307A" w:rsidDel="008E778E" w:rsidRDefault="00CB307A" w:rsidP="00490148">
      <w:pPr>
        <w:pStyle w:val="TableofFigures"/>
        <w:tabs>
          <w:tab w:val="right" w:leader="dot" w:pos="9016"/>
        </w:tabs>
        <w:spacing w:after="120"/>
        <w:rPr>
          <w:del w:id="1469" w:author="Andrew Instone-Cowie" w:date="2025-05-07T12:11:00Z" w16du:dateUtc="2025-05-07T11:11:00Z"/>
          <w:rFonts w:eastAsiaTheme="minorEastAsia"/>
          <w:noProof/>
          <w:kern w:val="2"/>
          <w:sz w:val="24"/>
          <w:szCs w:val="24"/>
          <w:lang w:eastAsia="en-GB"/>
          <w14:ligatures w14:val="standardContextual"/>
        </w:rPr>
      </w:pPr>
      <w:del w:id="1470" w:author="Andrew Instone-Cowie" w:date="2025-05-07T12:11:00Z" w16du:dateUtc="2025-05-07T11:11:00Z">
        <w:r w:rsidRPr="008E778E" w:rsidDel="008E778E">
          <w:rPr>
            <w:noProof/>
            <w:rPrChange w:id="1471" w:author="Andrew Instone-Cowie" w:date="2025-05-07T12:11:00Z" w16du:dateUtc="2025-05-07T11:11:00Z">
              <w:rPr>
                <w:rStyle w:val="Hyperlink"/>
                <w:noProof/>
              </w:rPr>
            </w:rPrChange>
          </w:rPr>
          <w:delText>Table 3 – Power Module PCB Parts List</w:delText>
        </w:r>
        <w:r w:rsidDel="008E778E">
          <w:rPr>
            <w:noProof/>
            <w:webHidden/>
          </w:rPr>
          <w:tab/>
        </w:r>
        <w:r w:rsidR="00A354A3" w:rsidDel="008E778E">
          <w:rPr>
            <w:noProof/>
            <w:webHidden/>
          </w:rPr>
          <w:delText>31</w:delText>
        </w:r>
      </w:del>
    </w:p>
    <w:p w14:paraId="3A03A2ED" w14:textId="402593C4" w:rsidR="00CB307A" w:rsidDel="008E778E" w:rsidRDefault="00CB307A" w:rsidP="00490148">
      <w:pPr>
        <w:pStyle w:val="TableofFigures"/>
        <w:tabs>
          <w:tab w:val="right" w:leader="dot" w:pos="9016"/>
        </w:tabs>
        <w:spacing w:after="120"/>
        <w:rPr>
          <w:del w:id="1472" w:author="Andrew Instone-Cowie" w:date="2025-05-07T12:11:00Z" w16du:dateUtc="2025-05-07T11:11:00Z"/>
          <w:rFonts w:eastAsiaTheme="minorEastAsia"/>
          <w:noProof/>
          <w:kern w:val="2"/>
          <w:sz w:val="24"/>
          <w:szCs w:val="24"/>
          <w:lang w:eastAsia="en-GB"/>
          <w14:ligatures w14:val="standardContextual"/>
        </w:rPr>
      </w:pPr>
      <w:del w:id="1473" w:author="Andrew Instone-Cowie" w:date="2025-05-07T12:11:00Z" w16du:dateUtc="2025-05-07T11:11:00Z">
        <w:r w:rsidRPr="008E778E" w:rsidDel="008E778E">
          <w:rPr>
            <w:noProof/>
            <w:rPrChange w:id="1474" w:author="Andrew Instone-Cowie" w:date="2025-05-07T12:11:00Z" w16du:dateUtc="2025-05-07T11:11:00Z">
              <w:rPr>
                <w:rStyle w:val="Hyperlink"/>
                <w:noProof/>
              </w:rPr>
            </w:rPrChange>
          </w:rPr>
          <w:delText>Table 4 – Magneto-Resistive Sensor Module Parts List</w:delText>
        </w:r>
        <w:r w:rsidDel="008E778E">
          <w:rPr>
            <w:noProof/>
            <w:webHidden/>
          </w:rPr>
          <w:tab/>
        </w:r>
        <w:r w:rsidR="00A354A3" w:rsidDel="008E778E">
          <w:rPr>
            <w:noProof/>
            <w:webHidden/>
          </w:rPr>
          <w:delText>35</w:delText>
        </w:r>
      </w:del>
    </w:p>
    <w:p w14:paraId="388E1F49" w14:textId="711688AA" w:rsidR="00CB307A" w:rsidDel="008E778E" w:rsidRDefault="00CB307A" w:rsidP="00490148">
      <w:pPr>
        <w:pStyle w:val="TableofFigures"/>
        <w:tabs>
          <w:tab w:val="right" w:leader="dot" w:pos="9016"/>
        </w:tabs>
        <w:spacing w:after="120"/>
        <w:rPr>
          <w:del w:id="1475" w:author="Andrew Instone-Cowie" w:date="2025-05-07T12:11:00Z" w16du:dateUtc="2025-05-07T11:11:00Z"/>
          <w:rFonts w:eastAsiaTheme="minorEastAsia"/>
          <w:noProof/>
          <w:kern w:val="2"/>
          <w:sz w:val="24"/>
          <w:szCs w:val="24"/>
          <w:lang w:eastAsia="en-GB"/>
          <w14:ligatures w14:val="standardContextual"/>
        </w:rPr>
      </w:pPr>
      <w:del w:id="1476" w:author="Andrew Instone-Cowie" w:date="2025-05-07T12:11:00Z" w16du:dateUtc="2025-05-07T11:11:00Z">
        <w:r w:rsidRPr="008E778E" w:rsidDel="008E778E">
          <w:rPr>
            <w:noProof/>
            <w:rPrChange w:id="1477" w:author="Andrew Instone-Cowie" w:date="2025-05-07T12:11:00Z" w16du:dateUtc="2025-05-07T11:11:00Z">
              <w:rPr>
                <w:rStyle w:val="Hyperlink"/>
                <w:noProof/>
              </w:rPr>
            </w:rPrChange>
          </w:rPr>
          <w:delText>Table 5 – Generic Sensor Module Parts List</w:delText>
        </w:r>
        <w:r w:rsidDel="008E778E">
          <w:rPr>
            <w:noProof/>
            <w:webHidden/>
          </w:rPr>
          <w:tab/>
        </w:r>
        <w:r w:rsidR="00A354A3" w:rsidDel="008E778E">
          <w:rPr>
            <w:noProof/>
            <w:webHidden/>
          </w:rPr>
          <w:delText>39</w:delText>
        </w:r>
      </w:del>
    </w:p>
    <w:p w14:paraId="3F530E68" w14:textId="189E3303" w:rsidR="00CB307A" w:rsidDel="008E778E" w:rsidRDefault="00CB307A" w:rsidP="00490148">
      <w:pPr>
        <w:pStyle w:val="TableofFigures"/>
        <w:tabs>
          <w:tab w:val="right" w:leader="dot" w:pos="9016"/>
        </w:tabs>
        <w:spacing w:after="120"/>
        <w:rPr>
          <w:del w:id="1478" w:author="Andrew Instone-Cowie" w:date="2025-05-07T12:11:00Z" w16du:dateUtc="2025-05-07T11:11:00Z"/>
          <w:rFonts w:eastAsiaTheme="minorEastAsia"/>
          <w:noProof/>
          <w:kern w:val="2"/>
          <w:sz w:val="24"/>
          <w:szCs w:val="24"/>
          <w:lang w:eastAsia="en-GB"/>
          <w14:ligatures w14:val="standardContextual"/>
        </w:rPr>
      </w:pPr>
      <w:del w:id="1479" w:author="Andrew Instone-Cowie" w:date="2025-05-07T12:11:00Z" w16du:dateUtc="2025-05-07T11:11:00Z">
        <w:r w:rsidRPr="008E778E" w:rsidDel="008E778E">
          <w:rPr>
            <w:noProof/>
            <w:rPrChange w:id="1480" w:author="Andrew Instone-Cowie" w:date="2025-05-07T12:11:00Z" w16du:dateUtc="2025-05-07T11:11:00Z">
              <w:rPr>
                <w:rStyle w:val="Hyperlink"/>
                <w:noProof/>
              </w:rPr>
            </w:rPrChange>
          </w:rPr>
          <w:delText>Table 6 – Enclosures Parts List</w:delText>
        </w:r>
        <w:r w:rsidDel="008E778E">
          <w:rPr>
            <w:noProof/>
            <w:webHidden/>
          </w:rPr>
          <w:tab/>
        </w:r>
        <w:r w:rsidR="00A354A3" w:rsidDel="008E778E">
          <w:rPr>
            <w:noProof/>
            <w:webHidden/>
          </w:rPr>
          <w:delText>44</w:delText>
        </w:r>
      </w:del>
    </w:p>
    <w:p w14:paraId="705C9248" w14:textId="52D771EF" w:rsidR="00CB307A" w:rsidDel="008E778E" w:rsidRDefault="00CB307A" w:rsidP="00490148">
      <w:pPr>
        <w:pStyle w:val="TableofFigures"/>
        <w:tabs>
          <w:tab w:val="right" w:leader="dot" w:pos="9016"/>
        </w:tabs>
        <w:spacing w:after="120"/>
        <w:rPr>
          <w:del w:id="1481" w:author="Andrew Instone-Cowie" w:date="2025-05-07T12:11:00Z" w16du:dateUtc="2025-05-07T11:11:00Z"/>
          <w:rFonts w:eastAsiaTheme="minorEastAsia"/>
          <w:noProof/>
          <w:kern w:val="2"/>
          <w:sz w:val="24"/>
          <w:szCs w:val="24"/>
          <w:lang w:eastAsia="en-GB"/>
          <w14:ligatures w14:val="standardContextual"/>
        </w:rPr>
      </w:pPr>
      <w:del w:id="1482" w:author="Andrew Instone-Cowie" w:date="2025-05-07T12:11:00Z" w16du:dateUtc="2025-05-07T11:11:00Z">
        <w:r w:rsidRPr="008E778E" w:rsidDel="008E778E">
          <w:rPr>
            <w:noProof/>
            <w:rPrChange w:id="1483" w:author="Andrew Instone-Cowie" w:date="2025-05-07T12:11:00Z" w16du:dateUtc="2025-05-07T11:11:00Z">
              <w:rPr>
                <w:rStyle w:val="Hyperlink"/>
                <w:noProof/>
              </w:rPr>
            </w:rPrChange>
          </w:rPr>
          <w:delText>Table 7 – Example Channel Mapping</w:delText>
        </w:r>
        <w:r w:rsidDel="008E778E">
          <w:rPr>
            <w:noProof/>
            <w:webHidden/>
          </w:rPr>
          <w:tab/>
        </w:r>
        <w:r w:rsidR="00A354A3" w:rsidDel="008E778E">
          <w:rPr>
            <w:noProof/>
            <w:webHidden/>
          </w:rPr>
          <w:delText>84</w:delText>
        </w:r>
      </w:del>
    </w:p>
    <w:p w14:paraId="2A64C094" w14:textId="7EA01FDA" w:rsidR="00CB307A" w:rsidDel="008E778E" w:rsidRDefault="00CB307A">
      <w:pPr>
        <w:pStyle w:val="TableofFigures"/>
        <w:tabs>
          <w:tab w:val="right" w:leader="dot" w:pos="9016"/>
        </w:tabs>
        <w:rPr>
          <w:del w:id="1484" w:author="Andrew Instone-Cowie" w:date="2025-05-07T12:11:00Z" w16du:dateUtc="2025-05-07T11:11:00Z"/>
          <w:rFonts w:eastAsiaTheme="minorEastAsia"/>
          <w:noProof/>
          <w:kern w:val="2"/>
          <w:sz w:val="24"/>
          <w:szCs w:val="24"/>
          <w:lang w:eastAsia="en-GB"/>
          <w14:ligatures w14:val="standardContextual"/>
        </w:rPr>
      </w:pPr>
      <w:del w:id="1485" w:author="Andrew Instone-Cowie" w:date="2025-05-07T12:11:00Z" w16du:dateUtc="2025-05-07T11:11:00Z">
        <w:r w:rsidRPr="008E778E" w:rsidDel="008E778E">
          <w:rPr>
            <w:noProof/>
            <w:rPrChange w:id="1486" w:author="Andrew Instone-Cowie" w:date="2025-05-07T12:11:00Z" w16du:dateUtc="2025-05-07T11:11:00Z">
              <w:rPr>
                <w:rStyle w:val="Hyperlink"/>
                <w:noProof/>
              </w:rPr>
            </w:rPrChange>
          </w:rPr>
          <w:delText>Table 8 – Bell Numbers &amp; Letters</w:delText>
        </w:r>
        <w:r w:rsidDel="008E778E">
          <w:rPr>
            <w:noProof/>
            <w:webHidden/>
          </w:rPr>
          <w:tab/>
        </w:r>
        <w:r w:rsidR="00A354A3" w:rsidDel="008E778E">
          <w:rPr>
            <w:noProof/>
            <w:webHidden/>
          </w:rPr>
          <w:delText>84</w:delText>
        </w:r>
      </w:del>
    </w:p>
    <w:p w14:paraId="1473B8C8" w14:textId="096350C6" w:rsidR="004D7582" w:rsidRPr="00787764" w:rsidRDefault="00E35852" w:rsidP="004E080F">
      <w:pPr>
        <w:pStyle w:val="Heading1"/>
        <w:pageBreakBefore/>
        <w:spacing w:after="100"/>
      </w:pPr>
      <w:r>
        <w:lastRenderedPageBreak/>
        <w:fldChar w:fldCharType="end"/>
      </w:r>
      <w:bookmarkStart w:id="1487" w:name="_Toc197512273"/>
      <w:r w:rsidR="004D7582">
        <w:t>Document History</w:t>
      </w:r>
      <w:bookmarkEnd w:id="14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028ECBB8" w:rsidR="00830835" w:rsidRDefault="00203CD1" w:rsidP="00B46AB5">
            <w:pPr>
              <w:contextualSpacing/>
            </w:pPr>
            <w:r>
              <w:t>Minor te</w:t>
            </w:r>
            <w:r w:rsidR="00AE013E">
              <w:t>x</w:t>
            </w:r>
            <w:r>
              <w:t>t updates, update faculty links, u</w:t>
            </w:r>
            <w:r w:rsidR="00830835">
              <w:t>pdate external links.</w:t>
            </w:r>
          </w:p>
        </w:tc>
      </w:tr>
      <w:tr w:rsidR="00DC0594" w:rsidRPr="00D57358" w14:paraId="22756AFB" w14:textId="77777777" w:rsidTr="003A2793">
        <w:tc>
          <w:tcPr>
            <w:tcW w:w="991" w:type="dxa"/>
          </w:tcPr>
          <w:p w14:paraId="525FDBD3" w14:textId="59DBB850" w:rsidR="00DC0594" w:rsidRDefault="00DC0594" w:rsidP="00B46AB5">
            <w:pPr>
              <w:contextualSpacing/>
            </w:pPr>
            <w:r>
              <w:t>1.6</w:t>
            </w:r>
          </w:p>
        </w:tc>
        <w:tc>
          <w:tcPr>
            <w:tcW w:w="1822" w:type="dxa"/>
          </w:tcPr>
          <w:p w14:paraId="4281053E" w14:textId="2CDE3050" w:rsidR="00DC0594" w:rsidRDefault="00DC0594" w:rsidP="00B46AB5">
            <w:pPr>
              <w:contextualSpacing/>
            </w:pPr>
            <w:r>
              <w:t>A J Instone-Cowie</w:t>
            </w:r>
          </w:p>
        </w:tc>
        <w:tc>
          <w:tcPr>
            <w:tcW w:w="1390" w:type="dxa"/>
          </w:tcPr>
          <w:p w14:paraId="6AB30253" w14:textId="669850D0" w:rsidR="00DC0594" w:rsidRDefault="00DC0594" w:rsidP="00B46AB5">
            <w:pPr>
              <w:contextualSpacing/>
            </w:pPr>
            <w:r>
              <w:t>2</w:t>
            </w:r>
            <w:r w:rsidR="00CB307A">
              <w:t>7</w:t>
            </w:r>
            <w:r>
              <w:t>/06/2024</w:t>
            </w:r>
          </w:p>
        </w:tc>
        <w:tc>
          <w:tcPr>
            <w:tcW w:w="4931" w:type="dxa"/>
          </w:tcPr>
          <w:p w14:paraId="706D0C15" w14:textId="0BE3E12B" w:rsidR="00DC0594" w:rsidRDefault="00991B52" w:rsidP="00B46AB5">
            <w:pPr>
              <w:contextualSpacing/>
            </w:pPr>
            <w:r>
              <w:t>U</w:t>
            </w:r>
            <w:r w:rsidR="00CF2395">
              <w:t xml:space="preserve">pdated </w:t>
            </w:r>
            <w:r>
              <w:t xml:space="preserve">Farnell/CPC/Screwfix </w:t>
            </w:r>
            <w:r w:rsidR="00DC0594">
              <w:t>part numbers</w:t>
            </w:r>
            <w:r w:rsidR="00CB307A">
              <w:t>, update PCB ordering information.</w:t>
            </w:r>
          </w:p>
        </w:tc>
      </w:tr>
      <w:tr w:rsidR="00490148" w:rsidRPr="00D57358" w14:paraId="12984639" w14:textId="77777777" w:rsidTr="003A2793">
        <w:tc>
          <w:tcPr>
            <w:tcW w:w="991" w:type="dxa"/>
          </w:tcPr>
          <w:p w14:paraId="138384E3" w14:textId="6117BB6F" w:rsidR="00490148" w:rsidRDefault="00490148" w:rsidP="00490148">
            <w:pPr>
              <w:contextualSpacing/>
            </w:pPr>
            <w:r>
              <w:t>1.7</w:t>
            </w:r>
          </w:p>
        </w:tc>
        <w:tc>
          <w:tcPr>
            <w:tcW w:w="1822" w:type="dxa"/>
          </w:tcPr>
          <w:p w14:paraId="378DB469" w14:textId="35906061" w:rsidR="00490148" w:rsidRDefault="00490148" w:rsidP="00490148">
            <w:pPr>
              <w:contextualSpacing/>
            </w:pPr>
            <w:r>
              <w:t>A J Instone-Cowie</w:t>
            </w:r>
          </w:p>
        </w:tc>
        <w:tc>
          <w:tcPr>
            <w:tcW w:w="1390" w:type="dxa"/>
          </w:tcPr>
          <w:p w14:paraId="524EDF9C" w14:textId="7BA50071" w:rsidR="00490148" w:rsidRDefault="00490148" w:rsidP="00490148">
            <w:pPr>
              <w:contextualSpacing/>
            </w:pPr>
            <w:r>
              <w:t>28/08/2024</w:t>
            </w:r>
          </w:p>
        </w:tc>
        <w:tc>
          <w:tcPr>
            <w:tcW w:w="4931" w:type="dxa"/>
          </w:tcPr>
          <w:p w14:paraId="36E537BE" w14:textId="7A515EC0" w:rsidR="00490148" w:rsidRDefault="00490148" w:rsidP="00490148">
            <w:pPr>
              <w:contextualSpacing/>
            </w:pPr>
            <w:r>
              <w:t>Improve diagram following feedback.</w:t>
            </w:r>
          </w:p>
        </w:tc>
      </w:tr>
      <w:tr w:rsidR="0036576A" w:rsidRPr="00D57358" w14:paraId="095B4874" w14:textId="77777777" w:rsidTr="003A2793">
        <w:trPr>
          <w:ins w:id="1488" w:author="Andrew Instone-Cowie" w:date="2025-04-24T20:21:00Z"/>
        </w:trPr>
        <w:tc>
          <w:tcPr>
            <w:tcW w:w="991" w:type="dxa"/>
          </w:tcPr>
          <w:p w14:paraId="5FB6E750" w14:textId="22DFB567" w:rsidR="0036576A" w:rsidRDefault="0036576A" w:rsidP="00490148">
            <w:pPr>
              <w:contextualSpacing/>
              <w:rPr>
                <w:ins w:id="1489" w:author="Andrew Instone-Cowie" w:date="2025-04-24T20:21:00Z" w16du:dateUtc="2025-04-24T19:21:00Z"/>
              </w:rPr>
            </w:pPr>
            <w:ins w:id="1490" w:author="Andrew Instone-Cowie" w:date="2025-04-24T20:21:00Z" w16du:dateUtc="2025-04-24T19:21:00Z">
              <w:r>
                <w:t>1.8</w:t>
              </w:r>
            </w:ins>
          </w:p>
        </w:tc>
        <w:tc>
          <w:tcPr>
            <w:tcW w:w="1822" w:type="dxa"/>
          </w:tcPr>
          <w:p w14:paraId="06D4C02F" w14:textId="66C41490" w:rsidR="0036576A" w:rsidRDefault="0036576A" w:rsidP="00490148">
            <w:pPr>
              <w:contextualSpacing/>
              <w:rPr>
                <w:ins w:id="1491" w:author="Andrew Instone-Cowie" w:date="2025-04-24T20:21:00Z" w16du:dateUtc="2025-04-24T19:21:00Z"/>
              </w:rPr>
            </w:pPr>
            <w:ins w:id="1492" w:author="Andrew Instone-Cowie" w:date="2025-04-24T20:21:00Z" w16du:dateUtc="2025-04-24T19:21:00Z">
              <w:r>
                <w:t>A J Instone-Cowie</w:t>
              </w:r>
            </w:ins>
          </w:p>
        </w:tc>
        <w:tc>
          <w:tcPr>
            <w:tcW w:w="1390" w:type="dxa"/>
          </w:tcPr>
          <w:p w14:paraId="2ADD6F91" w14:textId="6FCE2FC5" w:rsidR="0036576A" w:rsidRDefault="009601CF" w:rsidP="00490148">
            <w:pPr>
              <w:contextualSpacing/>
              <w:rPr>
                <w:ins w:id="1493" w:author="Andrew Instone-Cowie" w:date="2025-04-24T20:21:00Z" w16du:dateUtc="2025-04-24T19:21:00Z"/>
              </w:rPr>
            </w:pPr>
            <w:ins w:id="1494" w:author="Andrew Instone-Cowie" w:date="2025-05-07T10:56:00Z" w16du:dateUtc="2025-05-07T09:56:00Z">
              <w:r>
                <w:t>07/05</w:t>
              </w:r>
            </w:ins>
            <w:ins w:id="1495" w:author="Andrew Instone-Cowie" w:date="2025-04-24T20:21:00Z" w16du:dateUtc="2025-04-24T19:21:00Z">
              <w:r w:rsidR="0036576A">
                <w:t>/202</w:t>
              </w:r>
            </w:ins>
            <w:ins w:id="1496" w:author="Andrew Instone-Cowie" w:date="2025-05-07T10:56:00Z" w16du:dateUtc="2025-05-07T09:56:00Z">
              <w:r>
                <w:t>5</w:t>
              </w:r>
            </w:ins>
          </w:p>
        </w:tc>
        <w:tc>
          <w:tcPr>
            <w:tcW w:w="4931" w:type="dxa"/>
          </w:tcPr>
          <w:p w14:paraId="0C0DD2C3" w14:textId="2E329200" w:rsidR="0036576A" w:rsidRDefault="0036576A" w:rsidP="00490148">
            <w:pPr>
              <w:contextualSpacing/>
              <w:rPr>
                <w:ins w:id="1497" w:author="Andrew Instone-Cowie" w:date="2025-04-24T20:21:00Z" w16du:dateUtc="2025-04-24T19:21:00Z"/>
              </w:rPr>
            </w:pPr>
            <w:ins w:id="1498" w:author="Andrew Instone-Cowie" w:date="2025-04-24T20:21:00Z" w16du:dateUtc="2025-04-24T19:21:00Z">
              <w:r>
                <w:t xml:space="preserve">Eagle to KiCad </w:t>
              </w:r>
            </w:ins>
            <w:ins w:id="1499" w:author="Andrew Instone-Cowie" w:date="2025-04-24T20:40:00Z" w16du:dateUtc="2025-04-24T19:40:00Z">
              <w:r w:rsidR="00EB6A53">
                <w:t xml:space="preserve">PCB design tool </w:t>
              </w:r>
            </w:ins>
            <w:ins w:id="1500" w:author="Andrew Instone-Cowie" w:date="2025-04-24T20:21:00Z" w16du:dateUtc="2025-04-24T19:21:00Z">
              <w:r>
                <w:t>migration.</w:t>
              </w:r>
            </w:ins>
            <w:ins w:id="1501" w:author="Andrew Instone-Cowie" w:date="2025-05-07T11:15:00Z" w16du:dateUtc="2025-05-07T10:15:00Z">
              <w:r w:rsidR="00BD574D">
                <w:t xml:space="preserve"> Updated schemati</w:t>
              </w:r>
            </w:ins>
            <w:ins w:id="1502" w:author="Andrew Instone-Cowie" w:date="2025-05-07T11:16:00Z" w16du:dateUtc="2025-05-07T10:16:00Z">
              <w:r w:rsidR="00BD574D">
                <w:t>cs and board layouts</w:t>
              </w:r>
            </w:ins>
            <w:ins w:id="1503" w:author="Andrew Instone-Cowie" w:date="2025-05-07T12:06:00Z" w16du:dateUtc="2025-05-07T11:06:00Z">
              <w:r w:rsidR="0066272B">
                <w:t xml:space="preserve"> (except MR sensor).</w:t>
              </w:r>
            </w:ins>
          </w:p>
        </w:tc>
      </w:tr>
    </w:tbl>
    <w:p w14:paraId="26FA6299" w14:textId="77777777" w:rsidR="006C2C39" w:rsidRDefault="006C2C39" w:rsidP="00756131">
      <w:pPr>
        <w:rPr>
          <w:i/>
          <w:color w:val="00B050"/>
        </w:rPr>
      </w:pPr>
    </w:p>
    <w:p w14:paraId="59E5B666" w14:textId="77777777" w:rsidR="0026264F" w:rsidRDefault="0026264F">
      <w:pPr>
        <w:rPr>
          <w:ins w:id="1504" w:author="Andrew Instone-Cowie" w:date="2025-05-07T12:16:00Z" w16du:dateUtc="2025-05-07T11:16:00Z"/>
          <w:i/>
        </w:rPr>
      </w:pPr>
      <w:ins w:id="1505" w:author="Andrew Instone-Cowie" w:date="2025-05-07T12:16:00Z" w16du:dateUtc="2025-05-07T11:16:00Z">
        <w:r>
          <w:rPr>
            <w:i/>
          </w:rPr>
          <w:br w:type="page"/>
        </w:r>
      </w:ins>
    </w:p>
    <w:p w14:paraId="05AE7D96" w14:textId="125B76B5" w:rsidR="00DC0594" w:rsidDel="0066272B" w:rsidRDefault="00DC0594">
      <w:pPr>
        <w:rPr>
          <w:del w:id="1506" w:author="Andrew Instone-Cowie" w:date="2025-05-07T12:06:00Z" w16du:dateUtc="2025-05-07T11:06:00Z"/>
          <w:i/>
        </w:rPr>
      </w:pPr>
      <w:del w:id="1507" w:author="Andrew Instone-Cowie" w:date="2025-05-07T12:06:00Z" w16du:dateUtc="2025-05-07T11:06:00Z">
        <w:r w:rsidDel="0066272B">
          <w:rPr>
            <w:i/>
          </w:rPr>
          <w:lastRenderedPageBreak/>
          <w:br w:type="page"/>
        </w:r>
      </w:del>
    </w:p>
    <w:p w14:paraId="6EA54818" w14:textId="1378622B"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ins w:id="1508" w:author="Andrew Instone-Cowie" w:date="2025-04-24T20:21:00Z" w16du:dateUtc="2025-04-24T19:21:00Z">
        <w:r w:rsidR="0036576A">
          <w:rPr>
            <w:i/>
          </w:rPr>
          <w:t>5</w:t>
        </w:r>
      </w:ins>
      <w:del w:id="1509" w:author="Andrew Instone-Cowie" w:date="2025-04-24T20:21:00Z" w16du:dateUtc="2025-04-24T19:21:00Z">
        <w:r w:rsidR="00CB307A" w:rsidDel="0036576A">
          <w:rPr>
            <w:i/>
          </w:rPr>
          <w:delText>4</w:delText>
        </w:r>
      </w:del>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2285AFC1"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1510" w:author="Andrew Instone-Cowie" w:date="2025-05-07T12:11:00Z" w16du:dateUtc="2025-05-07T11:11:00Z"/>
      <w:r>
        <w:fldChar w:fldCharType="separate"/>
      </w:r>
      <w:r w:rsidRPr="00AC2A14">
        <w:rPr>
          <w:rStyle w:val="Hyperlink"/>
          <w:i/>
        </w:rPr>
        <w:t>https://www.vecteezy.com</w:t>
      </w:r>
      <w: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511" w:name="_Toc197512274"/>
      <w:r>
        <w:lastRenderedPageBreak/>
        <w:t>Licence</w:t>
      </w:r>
      <w:bookmarkEnd w:id="1511"/>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512" w:name="_Toc197512275"/>
      <w:r>
        <w:lastRenderedPageBreak/>
        <w:t>Documentation Map</w:t>
      </w:r>
      <w:bookmarkEnd w:id="1512"/>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0C27E397" w:rsidR="004E080F" w:rsidRDefault="00D30D7C" w:rsidP="00D30D7C">
      <w:pPr>
        <w:pStyle w:val="Caption"/>
        <w:jc w:val="center"/>
      </w:pPr>
      <w:bookmarkStart w:id="1513" w:name="_Toc197512368"/>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424FD2">
        <w:rPr>
          <w:noProof/>
        </w:rPr>
        <w:t>1</w:t>
      </w:r>
      <w:r w:rsidR="00927EE7">
        <w:rPr>
          <w:noProof/>
        </w:rPr>
        <w:fldChar w:fldCharType="end"/>
      </w:r>
      <w:r>
        <w:t xml:space="preserve"> – Documentation Map</w:t>
      </w:r>
      <w:bookmarkEnd w:id="1513"/>
    </w:p>
    <w:p w14:paraId="6A46F282" w14:textId="77777777" w:rsidR="004E080F" w:rsidRPr="004E080F" w:rsidRDefault="000306A5" w:rsidP="004E080F">
      <w:pPr>
        <w:pStyle w:val="Heading1"/>
        <w:pageBreakBefore/>
      </w:pPr>
      <w:bookmarkStart w:id="1514" w:name="_Toc197512276"/>
      <w:r>
        <w:lastRenderedPageBreak/>
        <w:t>About This Guide</w:t>
      </w:r>
      <w:bookmarkEnd w:id="1514"/>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pPr>
        <w:rPr>
          <w:ins w:id="1515" w:author="Andrew Instone-Cowie" w:date="2025-04-24T20:26:00Z" w16du:dateUtc="2025-04-24T19:26:00Z"/>
        </w:rPr>
      </w:pPr>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1C089028" w14:textId="200249B9" w:rsidR="00A350A4" w:rsidDel="009D358D" w:rsidRDefault="00A350A4" w:rsidP="00FC43B0">
      <w:pPr>
        <w:rPr>
          <w:del w:id="1516" w:author="Andrew Instone-Cowie" w:date="2025-05-07T11:23:00Z" w16du:dateUtc="2025-05-07T10:23:00Z"/>
        </w:rPr>
      </w:pPr>
      <w:bookmarkStart w:id="1517" w:name="_Hlk197509151"/>
    </w:p>
    <w:bookmarkEnd w:id="1517"/>
    <w:p w14:paraId="64523EFE" w14:textId="77777777" w:rsidR="00166FBD" w:rsidRPr="00212D29" w:rsidRDefault="00166FBD" w:rsidP="00FC43B0"/>
    <w:p w14:paraId="5C266089" w14:textId="77777777" w:rsidR="0060312C" w:rsidRDefault="0060312C" w:rsidP="00CF647B">
      <w:pPr>
        <w:pStyle w:val="Heading1"/>
        <w:pageBreakBefore/>
      </w:pPr>
      <w:bookmarkStart w:id="1518" w:name="_Toc197512277"/>
      <w:r w:rsidRPr="00970EDC">
        <w:lastRenderedPageBreak/>
        <w:t xml:space="preserve">Typical </w:t>
      </w:r>
      <w:r w:rsidR="00E2398C">
        <w:t>Simulator Installation</w:t>
      </w:r>
      <w:bookmarkEnd w:id="1518"/>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7D7AFF70">
            <wp:extent cx="5731200" cy="3842676"/>
            <wp:effectExtent l="19050" t="19050" r="2222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2676"/>
                    </a:xfrm>
                    <a:prstGeom prst="rect">
                      <a:avLst/>
                    </a:prstGeom>
                    <a:ln w="12700">
                      <a:solidFill>
                        <a:schemeClr val="tx1"/>
                      </a:solidFill>
                    </a:ln>
                  </pic:spPr>
                </pic:pic>
              </a:graphicData>
            </a:graphic>
          </wp:inline>
        </w:drawing>
      </w:r>
    </w:p>
    <w:p w14:paraId="10419B3B" w14:textId="726D291D" w:rsidR="000F6726" w:rsidRPr="000F6726" w:rsidRDefault="003A3D10" w:rsidP="003A3D10">
      <w:pPr>
        <w:pStyle w:val="Caption"/>
        <w:jc w:val="center"/>
      </w:pPr>
      <w:bookmarkStart w:id="1519" w:name="_Toc19751236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w:t>
      </w:r>
      <w:r w:rsidR="00D15F53">
        <w:rPr>
          <w:noProof/>
        </w:rPr>
        <w:fldChar w:fldCharType="end"/>
      </w:r>
      <w:r>
        <w:t xml:space="preserve"> </w:t>
      </w:r>
      <w:r w:rsidR="003A2793">
        <w:t>–</w:t>
      </w:r>
      <w:r>
        <w:t xml:space="preserve"> Simulator General Arrangement</w:t>
      </w:r>
      <w:bookmarkEnd w:id="1519"/>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520" w:name="_Toc197512278"/>
      <w:r>
        <w:lastRenderedPageBreak/>
        <w:t>What You Will Need</w:t>
      </w:r>
      <w:bookmarkEnd w:id="1520"/>
      <w:r w:rsidR="00A13BF5">
        <w:t xml:space="preserve"> </w:t>
      </w:r>
    </w:p>
    <w:p w14:paraId="0ADAFEB1" w14:textId="77777777" w:rsidR="00F2560A" w:rsidRDefault="00F2560A" w:rsidP="006C2C39">
      <w:pPr>
        <w:pStyle w:val="Heading2"/>
      </w:pPr>
      <w:bookmarkStart w:id="1521" w:name="_Toc197512279"/>
      <w:r>
        <w:t>Skills</w:t>
      </w:r>
      <w:bookmarkEnd w:id="1521"/>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522" w:name="_Toc197512280"/>
      <w:r>
        <w:t>Tools</w:t>
      </w:r>
      <w:bookmarkEnd w:id="1522"/>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2F05D8C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r w:rsidR="00CF2395">
        <w:t>7518H</w:t>
      </w:r>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523" w:name="_Toc197512281"/>
      <w:r>
        <w:t>Parts</w:t>
      </w:r>
      <w:bookmarkEnd w:id="1523"/>
    </w:p>
    <w:p w14:paraId="39789CC0" w14:textId="3A6D8E60"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CF2395">
        <w:t xml:space="preserve">almost certainly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 xml:space="preserve">and Rapid Electronics. Parts may </w:t>
      </w:r>
      <w:del w:id="1524" w:author="Andrew Instone-Cowie" w:date="2025-04-24T20:22:00Z" w16du:dateUtc="2025-04-24T19:22:00Z">
        <w:r w:rsidR="00F2560A" w:rsidRPr="00212D29" w:rsidDel="0036576A">
          <w:delText xml:space="preserve">be </w:delText>
        </w:r>
      </w:del>
      <w:r w:rsidR="00F2560A" w:rsidRPr="00212D29">
        <w:t>also be sourced from reputable suppliers on eBay.</w:t>
      </w:r>
    </w:p>
    <w:p w14:paraId="63223FD3" w14:textId="348F9948" w:rsidR="005E14A6" w:rsidRDefault="005E14A6" w:rsidP="006C4A3A">
      <w:pPr>
        <w:pStyle w:val="ListParagraph"/>
        <w:numPr>
          <w:ilvl w:val="0"/>
          <w:numId w:val="21"/>
        </w:numPr>
      </w:pPr>
      <w:r>
        <w:t>Farnell</w:t>
      </w:r>
      <w:r w:rsidR="00CF647B">
        <w:t xml:space="preserve"> – </w:t>
      </w:r>
      <w:r w:rsidR="00CF647B">
        <w:fldChar w:fldCharType="begin"/>
      </w:r>
      <w:r w:rsidR="00CF647B">
        <w:instrText>HYPERLINK "https://uk.farnell.com"</w:instrText>
      </w:r>
      <w:ins w:id="1525" w:author="Andrew Instone-Cowie" w:date="2025-05-07T12:11:00Z" w16du:dateUtc="2025-05-07T11:11:00Z"/>
      <w:r w:rsidR="00CF647B">
        <w:fldChar w:fldCharType="separate"/>
      </w:r>
      <w:r w:rsidR="00CF647B" w:rsidRPr="007B1C53">
        <w:rPr>
          <w:rStyle w:val="Hyperlink"/>
        </w:rPr>
        <w:t>https://uk.farnell.com</w:t>
      </w:r>
      <w:r w:rsidR="00CF647B">
        <w:fldChar w:fldCharType="end"/>
      </w:r>
      <w:r w:rsidR="00CF647B">
        <w:t xml:space="preserve"> </w:t>
      </w:r>
    </w:p>
    <w:p w14:paraId="764D5C82" w14:textId="63B54B8F" w:rsidR="008F3DF9" w:rsidRDefault="008F3DF9" w:rsidP="008F3DF9">
      <w:pPr>
        <w:pStyle w:val="ListParagraph"/>
        <w:numPr>
          <w:ilvl w:val="0"/>
          <w:numId w:val="21"/>
        </w:numPr>
      </w:pPr>
      <w:r>
        <w:t xml:space="preserve">CPC – </w:t>
      </w:r>
      <w:r>
        <w:fldChar w:fldCharType="begin"/>
      </w:r>
      <w:r>
        <w:instrText>HYPERLINK "https://cpc.farnell.com"</w:instrText>
      </w:r>
      <w:ins w:id="1526" w:author="Andrew Instone-Cowie" w:date="2025-05-07T12:11:00Z" w16du:dateUtc="2025-05-07T11:11:00Z"/>
      <w:r>
        <w:fldChar w:fldCharType="separate"/>
      </w:r>
      <w:r w:rsidRPr="00E53D47">
        <w:rPr>
          <w:rStyle w:val="Hyperlink"/>
        </w:rPr>
        <w:t>https://cpc.farnell.com</w:t>
      </w:r>
      <w:r>
        <w:fldChar w:fldCharType="end"/>
      </w:r>
    </w:p>
    <w:p w14:paraId="33F765D5" w14:textId="25CB4EF1" w:rsidR="005E14A6" w:rsidRDefault="005E14A6" w:rsidP="006C4A3A">
      <w:pPr>
        <w:pStyle w:val="ListParagraph"/>
        <w:numPr>
          <w:ilvl w:val="0"/>
          <w:numId w:val="21"/>
        </w:numPr>
      </w:pPr>
      <w:r>
        <w:t>Rapid</w:t>
      </w:r>
      <w:r w:rsidR="00CF647B">
        <w:t xml:space="preserve"> Electronics - </w:t>
      </w:r>
      <w:r w:rsidR="00F2560A">
        <w:fldChar w:fldCharType="begin"/>
      </w:r>
      <w:r w:rsidR="00F2560A">
        <w:instrText>HYPERLINK "https://www.rapidonline.com"</w:instrText>
      </w:r>
      <w:ins w:id="1527" w:author="Andrew Instone-Cowie" w:date="2025-05-07T12:11:00Z" w16du:dateUtc="2025-05-07T11:11:00Z"/>
      <w:r w:rsidR="00F2560A">
        <w:fldChar w:fldCharType="separate"/>
      </w:r>
      <w:r w:rsidR="00F2560A">
        <w:rPr>
          <w:rStyle w:val="Hyperlink"/>
        </w:rPr>
        <w:t>https://www.rapidonline.com</w:t>
      </w:r>
      <w:r w:rsidR="00F2560A">
        <w:fldChar w:fldCharType="end"/>
      </w:r>
    </w:p>
    <w:p w14:paraId="350A7099" w14:textId="35954038" w:rsidR="005E14A6" w:rsidRDefault="005E14A6" w:rsidP="006C4A3A">
      <w:pPr>
        <w:pStyle w:val="ListParagraph"/>
        <w:numPr>
          <w:ilvl w:val="0"/>
          <w:numId w:val="21"/>
        </w:numPr>
      </w:pPr>
      <w:r>
        <w:t>eBay</w:t>
      </w:r>
      <w:r w:rsidR="00CF647B">
        <w:t xml:space="preserve"> – </w:t>
      </w:r>
      <w:r w:rsidR="00CF647B">
        <w:fldChar w:fldCharType="begin"/>
      </w:r>
      <w:r w:rsidR="00CF647B">
        <w:instrText>HYPERLINK "https://www.ebay.co.uk"</w:instrText>
      </w:r>
      <w:ins w:id="1528" w:author="Andrew Instone-Cowie" w:date="2025-05-07T12:11:00Z" w16du:dateUtc="2025-05-07T11:11:00Z"/>
      <w:r w:rsidR="00CF647B">
        <w:fldChar w:fldCharType="separate"/>
      </w:r>
      <w:r w:rsidR="00CF647B" w:rsidRPr="007B1C53">
        <w:rPr>
          <w:rStyle w:val="Hyperlink"/>
        </w:rPr>
        <w:t>https://www.ebay.co.uk</w:t>
      </w:r>
      <w:r w:rsidR="00CF647B">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w:t>
      </w:r>
      <w:del w:id="1529" w:author="Andrew Instone-Cowie" w:date="2025-04-24T20:23:00Z" w16du:dateUtc="2025-04-24T19:23:00Z">
        <w:r w:rsidRPr="00212D29" w:rsidDel="0036576A">
          <w:delText xml:space="preserve"> </w:delText>
        </w:r>
      </w:del>
      <w:r w:rsidRPr="00212D29">
        <w:t>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pPr>
        <w:pStyle w:val="Heading2"/>
        <w:pageBreakBefore/>
        <w:pPrChange w:id="1530" w:author="Andrew Instone-Cowie" w:date="2025-04-24T20:42:00Z" w16du:dateUtc="2025-04-24T19:42:00Z">
          <w:pPr>
            <w:pStyle w:val="Heading2"/>
          </w:pPr>
        </w:pPrChange>
      </w:pPr>
      <w:bookmarkStart w:id="1531" w:name="_Toc197512282"/>
      <w:r>
        <w:lastRenderedPageBreak/>
        <w:t>PCBs</w:t>
      </w:r>
      <w:bookmarkEnd w:id="1531"/>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726FE926"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xml:space="preserve">, </w:t>
      </w:r>
      <w:del w:id="1532" w:author="Andrew Instone-Cowie" w:date="2025-05-07T11:01:00Z" w16du:dateUtc="2025-05-07T10:01:00Z">
        <w:r w:rsidR="003B6A4C" w:rsidDel="009601CF">
          <w:delText>customised for each supplier,</w:delText>
        </w:r>
        <w:r w:rsidR="00797B39" w:rsidRPr="00212D29" w:rsidDel="009601CF">
          <w:delText xml:space="preserve"> </w:delText>
        </w:r>
      </w:del>
      <w:r w:rsidR="00797B39" w:rsidRPr="00212D29">
        <w:t>are available from the project GitHub repository</w:t>
      </w:r>
      <w:r w:rsidR="001F4FB7">
        <w:t>:</w:t>
      </w:r>
    </w:p>
    <w:p w14:paraId="7597E6AB" w14:textId="1B0FC704" w:rsidR="00990D1C" w:rsidRPr="001F4FB7" w:rsidRDefault="001F4FB7" w:rsidP="006C4A3A">
      <w:pPr>
        <w:pStyle w:val="ListParagraph"/>
        <w:numPr>
          <w:ilvl w:val="0"/>
          <w:numId w:val="23"/>
        </w:numPr>
        <w:rPr>
          <w:rStyle w:val="Hyperlink"/>
          <w:color w:val="auto"/>
        </w:rPr>
      </w:pPr>
      <w:r>
        <w:fldChar w:fldCharType="begin"/>
      </w:r>
      <w:r>
        <w:instrText>HYPERLINK "https://github.com/Simulators/simulator-type2"</w:instrText>
      </w:r>
      <w:ins w:id="1533" w:author="Andrew Instone-Cowie" w:date="2025-05-07T12:11:00Z" w16du:dateUtc="2025-05-07T11:11:00Z"/>
      <w:r>
        <w:fldChar w:fldCharType="separate"/>
      </w:r>
      <w:r w:rsidRPr="001F4FB7">
        <w:rPr>
          <w:rStyle w:val="Hyperlink"/>
        </w:rPr>
        <w:t>https://github.com/Simulators/simulator-type2</w:t>
      </w:r>
      <w: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534" w:name="_Toc197512283"/>
      <w:r>
        <w:rPr>
          <w:rStyle w:val="Hyperlink"/>
          <w:color w:val="4F81BD" w:themeColor="accent1"/>
          <w:u w:val="none"/>
        </w:rPr>
        <w:t xml:space="preserve">JLCPCB or </w:t>
      </w:r>
      <w:r w:rsidR="00057FAF" w:rsidRPr="00C9246B">
        <w:rPr>
          <w:rStyle w:val="Hyperlink"/>
          <w:color w:val="4F81BD" w:themeColor="accent1"/>
          <w:u w:val="none"/>
        </w:rPr>
        <w:t>SeeedStudio</w:t>
      </w:r>
      <w:bookmarkEnd w:id="1534"/>
    </w:p>
    <w:p w14:paraId="16A59F1B" w14:textId="499BADC8"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r w:rsidR="00AD5582">
        <w:t>5</w:t>
      </w:r>
      <w:r w:rsidRPr="00212D29">
        <w:t xml:space="preserve"> PCBs</w:t>
      </w:r>
      <w:r w:rsidR="003B6A4C">
        <w:rPr>
          <w:rStyle w:val="FootnoteReference"/>
        </w:rPr>
        <w:footnoteReference w:id="6"/>
      </w:r>
      <w:r w:rsidRPr="00212D29">
        <w:t xml:space="preserve"> of a single design are available for </w:t>
      </w:r>
      <w:r w:rsidR="00C73139">
        <w:t xml:space="preserve">as little as </w:t>
      </w:r>
      <w:r w:rsidRPr="00212D29">
        <w:t>$</w:t>
      </w:r>
      <w:r w:rsidR="00AD5582">
        <w:t>2.00</w:t>
      </w:r>
      <w:r w:rsidRPr="00212D29">
        <w:t xml:space="preserve"> US, plus postage</w:t>
      </w:r>
      <w:r w:rsidR="00C73139">
        <w:rPr>
          <w:rStyle w:val="FootnoteReference"/>
        </w:rPr>
        <w:footnoteReference w:id="7"/>
      </w:r>
      <w:r w:rsidRPr="00212D29">
        <w:t>.</w:t>
      </w:r>
      <w:r>
        <w:t xml:space="preserve"> </w:t>
      </w:r>
    </w:p>
    <w:p w14:paraId="5F793644" w14:textId="218BDBC9"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r w:rsidR="00AD5582">
        <w:rPr>
          <w:rStyle w:val="Hyperlink"/>
          <w:color w:val="auto"/>
          <w:u w:val="none"/>
        </w:rPr>
        <w:t>5</w:t>
      </w:r>
      <w:r w:rsidR="00AD5582" w:rsidRPr="00212D29">
        <w:rPr>
          <w:rStyle w:val="Hyperlink"/>
          <w:color w:val="auto"/>
          <w:u w:val="none"/>
        </w:rPr>
        <w:t xml:space="preserve"> </w:t>
      </w:r>
      <w:r w:rsidRPr="00212D29">
        <w:rPr>
          <w:rStyle w:val="Hyperlink"/>
          <w:color w:val="auto"/>
          <w:u w:val="none"/>
        </w:rPr>
        <w:t xml:space="preserve">PCBs will result in enough boards for </w:t>
      </w:r>
      <w:r w:rsidR="00AD5582">
        <w:rPr>
          <w:rStyle w:val="Hyperlink"/>
          <w:color w:val="auto"/>
          <w:u w:val="none"/>
        </w:rPr>
        <w:t>30</w:t>
      </w:r>
      <w:r w:rsidR="00AD5582" w:rsidRPr="00212D29">
        <w:rPr>
          <w:rStyle w:val="Hyperlink"/>
          <w:color w:val="auto"/>
          <w:u w:val="none"/>
        </w:rPr>
        <w:t xml:space="preserve"> </w:t>
      </w:r>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2B63594A">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3ACC4E74" w:rsidR="00990D1C" w:rsidRPr="009B5FE2" w:rsidRDefault="00990D1C" w:rsidP="00990D1C">
      <w:pPr>
        <w:pStyle w:val="Caption"/>
        <w:jc w:val="center"/>
      </w:pPr>
      <w:bookmarkStart w:id="1535" w:name="_Toc197512370"/>
      <w:r>
        <w:t xml:space="preserve">Figure </w:t>
      </w:r>
      <w:r>
        <w:rPr>
          <w:noProof/>
        </w:rPr>
        <w:fldChar w:fldCharType="begin"/>
      </w:r>
      <w:r>
        <w:rPr>
          <w:noProof/>
        </w:rPr>
        <w:instrText xml:space="preserve"> SEQ Figure \* ARABIC </w:instrText>
      </w:r>
      <w:r>
        <w:rPr>
          <w:noProof/>
        </w:rPr>
        <w:fldChar w:fldCharType="separate"/>
      </w:r>
      <w:r w:rsidR="00424FD2">
        <w:rPr>
          <w:noProof/>
        </w:rPr>
        <w:t>3</w:t>
      </w:r>
      <w:r>
        <w:rPr>
          <w:noProof/>
        </w:rPr>
        <w:fldChar w:fldCharType="end"/>
      </w:r>
      <w:r>
        <w:t xml:space="preserve"> – PCB Panel</w:t>
      </w:r>
      <w:r w:rsidR="00861139">
        <w:t>s</w:t>
      </w:r>
      <w:r w:rsidR="00212D29">
        <w:t xml:space="preserve"> of Sensor Boards</w:t>
      </w:r>
      <w:bookmarkEnd w:id="1535"/>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p w14:paraId="65FE7911" w14:textId="7336BDCC" w:rsidR="00AD5582" w:rsidRDefault="00AD5582" w:rsidP="00AD5582">
      <w:pPr>
        <w:pStyle w:val="ListParagraph"/>
        <w:numPr>
          <w:ilvl w:val="0"/>
          <w:numId w:val="23"/>
        </w:numPr>
        <w:rPr>
          <w:rStyle w:val="Hyperlink"/>
          <w:color w:val="auto"/>
          <w:u w:val="none"/>
        </w:rPr>
      </w:pPr>
      <w:r>
        <w:lastRenderedPageBreak/>
        <w:fldChar w:fldCharType="begin"/>
      </w:r>
      <w:r>
        <w:instrText>HYPERLINK "https://jlcpcb.com"</w:instrText>
      </w:r>
      <w:ins w:id="1541" w:author="Andrew Instone-Cowie" w:date="2025-05-07T12:11:00Z" w16du:dateUtc="2025-05-07T11:11:00Z"/>
      <w:r>
        <w:fldChar w:fldCharType="separate"/>
      </w:r>
      <w:r>
        <w:rPr>
          <w:rStyle w:val="Hyperlink"/>
        </w:rPr>
        <w:t>https://jlcpcb.com</w:t>
      </w:r>
      <w:r>
        <w:fldChar w:fldCharType="end"/>
      </w:r>
      <w:r>
        <w:rPr>
          <w:rStyle w:val="Hyperlink"/>
          <w:color w:val="auto"/>
          <w:u w:val="none"/>
        </w:rPr>
        <w:t xml:space="preserve"> </w:t>
      </w:r>
    </w:p>
    <w:p w14:paraId="4F1FFD55" w14:textId="51535DE2" w:rsidR="00861139" w:rsidRPr="00405050" w:rsidRDefault="003B6A4C" w:rsidP="00A228E9">
      <w:pPr>
        <w:pStyle w:val="ListParagraph"/>
        <w:numPr>
          <w:ilvl w:val="0"/>
          <w:numId w:val="23"/>
        </w:numPr>
        <w:rPr>
          <w:rStyle w:val="Hyperlink"/>
          <w:color w:val="auto"/>
          <w:u w:val="none"/>
        </w:rPr>
      </w:pPr>
      <w:r>
        <w:fldChar w:fldCharType="begin"/>
      </w:r>
      <w:r>
        <w:instrText>HYPERLINK "https://www.seeedstudio.com/fusion_pcb.html"</w:instrText>
      </w:r>
      <w:ins w:id="1542" w:author="Andrew Instone-Cowie" w:date="2025-05-07T12:11:00Z" w16du:dateUtc="2025-05-07T11:11:00Z"/>
      <w:r>
        <w:fldChar w:fldCharType="separate"/>
      </w:r>
      <w:r w:rsidRPr="00290BB6">
        <w:rPr>
          <w:rStyle w:val="Hyperlink"/>
        </w:rPr>
        <w:t>https://www.seeedstudio.com/fusion_pcb.html</w:t>
      </w:r>
      <w:r>
        <w:fldChar w:fldCharType="end"/>
      </w:r>
    </w:p>
    <w:p w14:paraId="414DACBD" w14:textId="049BE8F3" w:rsidR="00E83890" w:rsidRDefault="00E83890" w:rsidP="00A228E9">
      <w:pPr>
        <w:rPr>
          <w:rStyle w:val="Hyperlink"/>
          <w:color w:val="auto"/>
          <w:u w:val="none"/>
        </w:rPr>
      </w:pPr>
      <w:r>
        <w:rPr>
          <w:rStyle w:val="Hyperlink"/>
          <w:color w:val="auto"/>
          <w:u w:val="none"/>
        </w:rPr>
        <w:t xml:space="preserve">The ordering website for both manufacturers looks very similar, so only one </w:t>
      </w:r>
      <w:r w:rsidR="00C73139">
        <w:rPr>
          <w:rStyle w:val="Hyperlink"/>
          <w:color w:val="auto"/>
          <w:u w:val="none"/>
        </w:rPr>
        <w:t xml:space="preserve">(JLCPCB) </w:t>
      </w:r>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138E29C4" w:rsidR="000E117B" w:rsidRDefault="00C73139" w:rsidP="00C9246B">
      <w:pPr>
        <w:keepNext/>
        <w:jc w:val="center"/>
        <w:rPr>
          <w:rStyle w:val="Hyperlink"/>
          <w:color w:val="auto"/>
          <w:u w:val="none"/>
        </w:rPr>
      </w:pPr>
      <w:r>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p>
    <w:p w14:paraId="63FEC4E6" w14:textId="5F2F9D44" w:rsidR="000E117B" w:rsidRDefault="000E117B" w:rsidP="00D859C8">
      <w:pPr>
        <w:pStyle w:val="Caption"/>
        <w:jc w:val="center"/>
      </w:pPr>
      <w:bookmarkStart w:id="1543" w:name="_Toc197512371"/>
      <w:r>
        <w:t xml:space="preserve">Figure </w:t>
      </w:r>
      <w:r>
        <w:rPr>
          <w:noProof/>
        </w:rPr>
        <w:fldChar w:fldCharType="begin"/>
      </w:r>
      <w:r>
        <w:rPr>
          <w:noProof/>
        </w:rPr>
        <w:instrText xml:space="preserve"> SEQ Figure \* ARABIC </w:instrText>
      </w:r>
      <w:r>
        <w:rPr>
          <w:noProof/>
        </w:rPr>
        <w:fldChar w:fldCharType="separate"/>
      </w:r>
      <w:r w:rsidR="00424FD2">
        <w:rPr>
          <w:noProof/>
        </w:rPr>
        <w:t>4</w:t>
      </w:r>
      <w:r>
        <w:rPr>
          <w:noProof/>
        </w:rPr>
        <w:fldChar w:fldCharType="end"/>
      </w:r>
      <w:r>
        <w:t xml:space="preserve"> – </w:t>
      </w:r>
      <w:r w:rsidR="00C73139">
        <w:t xml:space="preserve">JLCPCB </w:t>
      </w:r>
      <w:r>
        <w:t>Upload Box</w:t>
      </w:r>
      <w:bookmarkEnd w:id="1543"/>
    </w:p>
    <w:p w14:paraId="231E73B7" w14:textId="05D3B09D" w:rsidR="00C73139" w:rsidRDefault="00C73139" w:rsidP="00C73139">
      <w:pPr>
        <w:keepNext/>
        <w:jc w:val="center"/>
        <w:rPr>
          <w:rStyle w:val="Hyperlink"/>
          <w:color w:val="auto"/>
          <w:u w:val="none"/>
        </w:rPr>
      </w:pPr>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p>
    <w:p w14:paraId="6249EA1A" w14:textId="2C2C02E9" w:rsidR="00C73139" w:rsidRDefault="00C73139" w:rsidP="00C73139">
      <w:pPr>
        <w:pStyle w:val="Caption"/>
        <w:jc w:val="center"/>
      </w:pPr>
      <w:bookmarkStart w:id="1544" w:name="_Toc197512372"/>
      <w:r>
        <w:t xml:space="preserve">Figure </w:t>
      </w:r>
      <w:r>
        <w:rPr>
          <w:noProof/>
        </w:rPr>
        <w:fldChar w:fldCharType="begin"/>
      </w:r>
      <w:r>
        <w:rPr>
          <w:noProof/>
        </w:rPr>
        <w:instrText xml:space="preserve"> SEQ Figure \* ARABIC </w:instrText>
      </w:r>
      <w:r>
        <w:rPr>
          <w:noProof/>
        </w:rPr>
        <w:fldChar w:fldCharType="separate"/>
      </w:r>
      <w:r w:rsidR="00424FD2">
        <w:rPr>
          <w:noProof/>
        </w:rPr>
        <w:t>5</w:t>
      </w:r>
      <w:r>
        <w:rPr>
          <w:noProof/>
        </w:rPr>
        <w:fldChar w:fldCharType="end"/>
      </w:r>
      <w:r>
        <w:t xml:space="preserve"> – JLCPCB File Uploaded</w:t>
      </w:r>
      <w:bookmarkEnd w:id="1544"/>
    </w:p>
    <w:p w14:paraId="31441D2A" w14:textId="1391C20C" w:rsidR="000E117B" w:rsidRDefault="00C73139" w:rsidP="00C9246B">
      <w:pPr>
        <w:keepNext/>
        <w:jc w:val="center"/>
      </w:pPr>
      <w:r>
        <w:rPr>
          <w:noProof/>
        </w:rPr>
        <w:drawing>
          <wp:inline distT="0" distB="0" distL="0" distR="0" wp14:anchorId="3C813D0E" wp14:editId="48E59A75">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p>
    <w:p w14:paraId="29535735" w14:textId="6D3FB285" w:rsidR="000E117B" w:rsidRDefault="000E117B" w:rsidP="000E117B">
      <w:pPr>
        <w:pStyle w:val="Caption"/>
        <w:jc w:val="center"/>
      </w:pPr>
      <w:bookmarkStart w:id="1545" w:name="_Toc197512373"/>
      <w:r>
        <w:t xml:space="preserve">Figure </w:t>
      </w:r>
      <w:r>
        <w:rPr>
          <w:noProof/>
        </w:rPr>
        <w:fldChar w:fldCharType="begin"/>
      </w:r>
      <w:r>
        <w:rPr>
          <w:noProof/>
        </w:rPr>
        <w:instrText xml:space="preserve"> SEQ Figure \* ARABIC </w:instrText>
      </w:r>
      <w:r>
        <w:rPr>
          <w:noProof/>
        </w:rPr>
        <w:fldChar w:fldCharType="separate"/>
      </w:r>
      <w:r w:rsidR="00424FD2">
        <w:rPr>
          <w:noProof/>
        </w:rPr>
        <w:t>6</w:t>
      </w:r>
      <w:r>
        <w:rPr>
          <w:noProof/>
        </w:rPr>
        <w:fldChar w:fldCharType="end"/>
      </w:r>
      <w:r>
        <w:t xml:space="preserve"> – </w:t>
      </w:r>
      <w:r w:rsidR="00C73139">
        <w:t xml:space="preserve">JLCPCB </w:t>
      </w:r>
      <w:r>
        <w:t>Gerber Viewer</w:t>
      </w:r>
      <w:bookmarkEnd w:id="1545"/>
    </w:p>
    <w:p w14:paraId="345D801B" w14:textId="77777777" w:rsidR="00C73139" w:rsidRDefault="00C73139">
      <w:r>
        <w:br w:type="page"/>
      </w:r>
    </w:p>
    <w:p w14:paraId="0F2D4FB8" w14:textId="4A0A5ACD" w:rsidR="00C73139" w:rsidRPr="00C73139" w:rsidRDefault="00C73139" w:rsidP="00490148">
      <w:r>
        <w:lastRenderedPageBreak/>
        <w:t>Return to the order form and complete it using the parameters below. Note that the parameters for the smaller, panelised boards are slightly different from the larger, single boards.</w:t>
      </w:r>
    </w:p>
    <w:p w14:paraId="3C0CDE21" w14:textId="3B0C4122" w:rsidR="003A0F27" w:rsidRPr="00393B25" w:rsidRDefault="003A0F27" w:rsidP="003A0F27">
      <w:pPr>
        <w:pStyle w:val="Caption"/>
        <w:keepNext/>
      </w:pPr>
      <w:bookmarkStart w:id="1546" w:name="_Toc197512448"/>
      <w:r>
        <w:t xml:space="preserve">Table </w:t>
      </w:r>
      <w:r>
        <w:rPr>
          <w:noProof/>
        </w:rPr>
        <w:fldChar w:fldCharType="begin"/>
      </w:r>
      <w:r>
        <w:rPr>
          <w:noProof/>
        </w:rPr>
        <w:instrText xml:space="preserve"> SEQ Table \* ARABIC </w:instrText>
      </w:r>
      <w:r>
        <w:rPr>
          <w:noProof/>
        </w:rPr>
        <w:fldChar w:fldCharType="separate"/>
      </w:r>
      <w:r w:rsidR="00424FD2">
        <w:rPr>
          <w:noProof/>
        </w:rPr>
        <w:t>1</w:t>
      </w:r>
      <w:r>
        <w:rPr>
          <w:noProof/>
        </w:rPr>
        <w:fldChar w:fldCharType="end"/>
      </w:r>
      <w:r>
        <w:t xml:space="preserve"> – </w:t>
      </w:r>
      <w:r w:rsidR="00C73139">
        <w:t>PCB Ordering Parameters</w:t>
      </w:r>
      <w:bookmarkEnd w:id="15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94"/>
        <w:gridCol w:w="2194"/>
        <w:gridCol w:w="2194"/>
      </w:tblGrid>
      <w:tr w:rsidR="003E16DC" w:rsidRPr="00AE25BB" w14:paraId="2AD3F460" w14:textId="54960919" w:rsidTr="00490148">
        <w:tc>
          <w:tcPr>
            <w:tcW w:w="2552" w:type="dxa"/>
            <w:shd w:val="clear" w:color="auto" w:fill="D9D9D9" w:themeFill="background1" w:themeFillShade="D9"/>
          </w:tcPr>
          <w:p w14:paraId="54B27D84" w14:textId="4977E7FF" w:rsidR="003A0F27" w:rsidRPr="00212D29" w:rsidRDefault="003A0F27" w:rsidP="0068087A">
            <w:pPr>
              <w:contextualSpacing/>
              <w:rPr>
                <w:b/>
              </w:rPr>
            </w:pPr>
            <w:r>
              <w:rPr>
                <w:b/>
              </w:rPr>
              <w:t>Form Field</w:t>
            </w:r>
          </w:p>
        </w:tc>
        <w:tc>
          <w:tcPr>
            <w:tcW w:w="2194" w:type="dxa"/>
            <w:shd w:val="clear" w:color="auto" w:fill="D9D9D9" w:themeFill="background1" w:themeFillShade="D9"/>
          </w:tcPr>
          <w:p w14:paraId="5E860F83" w14:textId="2AB06C49" w:rsidR="003A0F27" w:rsidRPr="00212D29" w:rsidRDefault="003A0F27" w:rsidP="0068087A">
            <w:pPr>
              <w:contextualSpacing/>
              <w:rPr>
                <w:b/>
              </w:rPr>
            </w:pPr>
            <w:r>
              <w:rPr>
                <w:b/>
              </w:rPr>
              <w:t xml:space="preserve">Interface </w:t>
            </w:r>
            <w:r w:rsidR="003E16DC">
              <w:rPr>
                <w:b/>
              </w:rPr>
              <w:t>or Serial Splitter Boards</w:t>
            </w:r>
          </w:p>
        </w:tc>
        <w:tc>
          <w:tcPr>
            <w:tcW w:w="2194" w:type="dxa"/>
            <w:shd w:val="clear" w:color="auto" w:fill="D9D9D9" w:themeFill="background1" w:themeFillShade="D9"/>
          </w:tcPr>
          <w:p w14:paraId="580DF745" w14:textId="0D364583" w:rsidR="003A0F27" w:rsidRPr="00212D29" w:rsidRDefault="003A0F27" w:rsidP="0068087A">
            <w:pPr>
              <w:contextualSpacing/>
              <w:rPr>
                <w:b/>
              </w:rPr>
            </w:pPr>
            <w:r>
              <w:rPr>
                <w:b/>
              </w:rPr>
              <w:t xml:space="preserve">Power </w:t>
            </w:r>
            <w:r w:rsidR="003E16DC">
              <w:rPr>
                <w:b/>
              </w:rPr>
              <w:t>or Second PC Board</w:t>
            </w:r>
            <w:r w:rsidR="0009125B">
              <w:rPr>
                <w:b/>
              </w:rPr>
              <w:t>s</w:t>
            </w:r>
            <w:r w:rsidR="0009125B">
              <w:rPr>
                <w:b/>
              </w:rPr>
              <w:br/>
            </w:r>
            <w:r>
              <w:rPr>
                <w:b/>
              </w:rPr>
              <w:t>(</w:t>
            </w:r>
            <w:r w:rsidR="003E16DC">
              <w:rPr>
                <w:b/>
              </w:rPr>
              <w:t xml:space="preserve">4-way </w:t>
            </w:r>
            <w:r>
              <w:rPr>
                <w:b/>
              </w:rPr>
              <w:t>Panel</w:t>
            </w:r>
            <w:r w:rsidR="00C73139">
              <w:rPr>
                <w:b/>
              </w:rPr>
              <w:t>ised</w:t>
            </w:r>
            <w:r>
              <w:rPr>
                <w:b/>
              </w:rPr>
              <w:t>)</w:t>
            </w:r>
          </w:p>
        </w:tc>
        <w:tc>
          <w:tcPr>
            <w:tcW w:w="2194" w:type="dxa"/>
            <w:shd w:val="clear" w:color="auto" w:fill="D9D9D9" w:themeFill="background1" w:themeFillShade="D9"/>
          </w:tcPr>
          <w:p w14:paraId="1AE7F873" w14:textId="44CDB7A3" w:rsidR="003A0F27" w:rsidRPr="00212D29" w:rsidRDefault="0009125B" w:rsidP="0068087A">
            <w:pPr>
              <w:contextualSpacing/>
              <w:rPr>
                <w:b/>
              </w:rPr>
            </w:pPr>
            <w:r>
              <w:rPr>
                <w:b/>
              </w:rPr>
              <w:t xml:space="preserve">MR or Generic </w:t>
            </w:r>
            <w:r w:rsidR="003A0F27">
              <w:rPr>
                <w:b/>
              </w:rPr>
              <w:t>Sensor</w:t>
            </w:r>
            <w:r>
              <w:rPr>
                <w:b/>
              </w:rPr>
              <w:t xml:space="preserve"> Boards</w:t>
            </w:r>
            <w:r>
              <w:rPr>
                <w:b/>
              </w:rPr>
              <w:br/>
            </w:r>
            <w:r w:rsidR="003A0F27">
              <w:rPr>
                <w:b/>
              </w:rPr>
              <w:t>(</w:t>
            </w:r>
            <w:r w:rsidR="003E16DC">
              <w:rPr>
                <w:b/>
              </w:rPr>
              <w:t xml:space="preserve">6-way </w:t>
            </w:r>
            <w:r w:rsidR="003A0F27">
              <w:rPr>
                <w:b/>
              </w:rPr>
              <w:t>Panel</w:t>
            </w:r>
            <w:r w:rsidR="00C73139">
              <w:rPr>
                <w:b/>
              </w:rPr>
              <w:t>ised</w:t>
            </w:r>
            <w:r w:rsidR="003A0F27">
              <w:rPr>
                <w:b/>
              </w:rPr>
              <w:t>)</w:t>
            </w:r>
          </w:p>
        </w:tc>
      </w:tr>
      <w:tr w:rsidR="003E16DC" w:rsidRPr="007A4ECF" w14:paraId="79414FCC" w14:textId="50330AA0" w:rsidTr="00490148">
        <w:tc>
          <w:tcPr>
            <w:tcW w:w="2552" w:type="dxa"/>
          </w:tcPr>
          <w:p w14:paraId="2052C657" w14:textId="12E63196" w:rsidR="003E16DC" w:rsidRPr="00212D29" w:rsidRDefault="003E16DC" w:rsidP="0068087A">
            <w:pPr>
              <w:contextualSpacing/>
            </w:pPr>
            <w:r>
              <w:t>Base Material</w:t>
            </w:r>
          </w:p>
        </w:tc>
        <w:tc>
          <w:tcPr>
            <w:tcW w:w="6582" w:type="dxa"/>
            <w:gridSpan w:val="3"/>
          </w:tcPr>
          <w:p w14:paraId="512B7477" w14:textId="245AF470" w:rsidR="003E16DC" w:rsidRPr="00212D29" w:rsidRDefault="003E16DC" w:rsidP="00490148">
            <w:pPr>
              <w:contextualSpacing/>
              <w:jc w:val="center"/>
            </w:pPr>
            <w:r>
              <w:t>FR-4</w:t>
            </w:r>
          </w:p>
        </w:tc>
      </w:tr>
      <w:tr w:rsidR="003E16DC" w:rsidRPr="007A4ECF" w14:paraId="4DA96D8A" w14:textId="0B1FD8FE" w:rsidTr="00490148">
        <w:tc>
          <w:tcPr>
            <w:tcW w:w="2552" w:type="dxa"/>
          </w:tcPr>
          <w:p w14:paraId="599F4337" w14:textId="3E221890" w:rsidR="003E16DC" w:rsidRPr="00212D29" w:rsidRDefault="003E16DC" w:rsidP="0068087A">
            <w:pPr>
              <w:contextualSpacing/>
            </w:pPr>
            <w:r>
              <w:t>Layers</w:t>
            </w:r>
          </w:p>
        </w:tc>
        <w:tc>
          <w:tcPr>
            <w:tcW w:w="6582" w:type="dxa"/>
            <w:gridSpan w:val="3"/>
          </w:tcPr>
          <w:p w14:paraId="5FD440FE" w14:textId="3EEABCB8" w:rsidR="003E16DC" w:rsidRPr="00212D29" w:rsidRDefault="003E16DC" w:rsidP="00490148">
            <w:pPr>
              <w:contextualSpacing/>
              <w:jc w:val="center"/>
            </w:pPr>
            <w:r>
              <w:t>2</w:t>
            </w:r>
          </w:p>
        </w:tc>
      </w:tr>
      <w:tr w:rsidR="0009125B" w:rsidRPr="007A4ECF" w14:paraId="60AEF77F" w14:textId="6CCE3D5E" w:rsidTr="00E40C55">
        <w:tc>
          <w:tcPr>
            <w:tcW w:w="2552" w:type="dxa"/>
          </w:tcPr>
          <w:p w14:paraId="77DC161B" w14:textId="48924D0B" w:rsidR="0009125B" w:rsidRPr="00212D29" w:rsidRDefault="0009125B" w:rsidP="0068087A">
            <w:pPr>
              <w:contextualSpacing/>
            </w:pPr>
            <w:r>
              <w:t>Dimensions</w:t>
            </w:r>
          </w:p>
        </w:tc>
        <w:tc>
          <w:tcPr>
            <w:tcW w:w="6582" w:type="dxa"/>
            <w:gridSpan w:val="3"/>
          </w:tcPr>
          <w:p w14:paraId="3F152AF8" w14:textId="73F56111" w:rsidR="0009125B" w:rsidRPr="00212D29" w:rsidRDefault="0009125B" w:rsidP="00490148">
            <w:pPr>
              <w:contextualSpacing/>
              <w:jc w:val="center"/>
            </w:pPr>
            <w:r>
              <w:t>(Automatically detected from uploaded file)</w:t>
            </w:r>
          </w:p>
        </w:tc>
      </w:tr>
      <w:tr w:rsidR="003E16DC" w:rsidRPr="007A4ECF" w14:paraId="1745D6CF" w14:textId="2A1E549F" w:rsidTr="00490148">
        <w:tc>
          <w:tcPr>
            <w:tcW w:w="2552" w:type="dxa"/>
          </w:tcPr>
          <w:p w14:paraId="33599AE1" w14:textId="6F6DD5DE" w:rsidR="003E16DC" w:rsidRPr="00212D29" w:rsidRDefault="003E16DC" w:rsidP="0068087A">
            <w:pPr>
              <w:contextualSpacing/>
            </w:pPr>
            <w:r>
              <w:t>PCB Qty</w:t>
            </w:r>
          </w:p>
        </w:tc>
        <w:tc>
          <w:tcPr>
            <w:tcW w:w="6582" w:type="dxa"/>
            <w:gridSpan w:val="3"/>
          </w:tcPr>
          <w:p w14:paraId="68A11A25" w14:textId="4A322D2B" w:rsidR="003E16DC" w:rsidRPr="00212D29" w:rsidRDefault="003E16DC" w:rsidP="00490148">
            <w:pPr>
              <w:contextualSpacing/>
              <w:jc w:val="center"/>
            </w:pPr>
            <w:r>
              <w:t>5</w:t>
            </w:r>
          </w:p>
        </w:tc>
      </w:tr>
      <w:tr w:rsidR="003E16DC" w:rsidRPr="007A4ECF" w14:paraId="090A09E3" w14:textId="0774FB1A" w:rsidTr="00490148">
        <w:tc>
          <w:tcPr>
            <w:tcW w:w="2552" w:type="dxa"/>
          </w:tcPr>
          <w:p w14:paraId="6D4E7E77" w14:textId="4A34FBCB" w:rsidR="003E16DC" w:rsidRPr="00212D29" w:rsidRDefault="003E16DC" w:rsidP="0068087A">
            <w:pPr>
              <w:contextualSpacing/>
            </w:pPr>
            <w:r>
              <w:t>Product Type</w:t>
            </w:r>
          </w:p>
        </w:tc>
        <w:tc>
          <w:tcPr>
            <w:tcW w:w="6582" w:type="dxa"/>
            <w:gridSpan w:val="3"/>
          </w:tcPr>
          <w:p w14:paraId="2DD1B903" w14:textId="581734E3" w:rsidR="003E16DC" w:rsidRPr="00212D29" w:rsidRDefault="003E16DC" w:rsidP="00490148">
            <w:pPr>
              <w:contextualSpacing/>
              <w:jc w:val="center"/>
            </w:pPr>
            <w:r>
              <w:t>Industrial/Consumer</w:t>
            </w:r>
            <w:r w:rsidR="00CB307A">
              <w:t xml:space="preserve"> (default)</w:t>
            </w:r>
          </w:p>
        </w:tc>
      </w:tr>
      <w:tr w:rsidR="003E16DC" w:rsidRPr="007A4ECF" w14:paraId="294AE9C9" w14:textId="61B37424" w:rsidTr="00490148">
        <w:tc>
          <w:tcPr>
            <w:tcW w:w="2552" w:type="dxa"/>
          </w:tcPr>
          <w:p w14:paraId="6129FEF6" w14:textId="1C9CE12A" w:rsidR="003E16DC" w:rsidRPr="00212D29" w:rsidRDefault="003E16DC" w:rsidP="0068087A">
            <w:pPr>
              <w:contextualSpacing/>
            </w:pPr>
            <w:r>
              <w:t>Different Design</w:t>
            </w:r>
          </w:p>
        </w:tc>
        <w:tc>
          <w:tcPr>
            <w:tcW w:w="6582" w:type="dxa"/>
            <w:gridSpan w:val="3"/>
          </w:tcPr>
          <w:p w14:paraId="3C7B70EE" w14:textId="48997BD0" w:rsidR="003E16DC" w:rsidRPr="00212D29" w:rsidRDefault="003E16DC" w:rsidP="00490148">
            <w:pPr>
              <w:contextualSpacing/>
              <w:jc w:val="center"/>
            </w:pPr>
            <w:r>
              <w:t>1</w:t>
            </w:r>
          </w:p>
        </w:tc>
      </w:tr>
      <w:tr w:rsidR="003E16DC" w:rsidRPr="007A4ECF" w14:paraId="43978919" w14:textId="66A82ADB" w:rsidTr="00490148">
        <w:tc>
          <w:tcPr>
            <w:tcW w:w="2552" w:type="dxa"/>
          </w:tcPr>
          <w:p w14:paraId="39F77D6A" w14:textId="660ED27A" w:rsidR="003E16DC" w:rsidRPr="00212D29" w:rsidRDefault="003E16DC" w:rsidP="003E16DC">
            <w:pPr>
              <w:contextualSpacing/>
            </w:pPr>
            <w:r>
              <w:t>Delivery Format</w:t>
            </w:r>
          </w:p>
        </w:tc>
        <w:tc>
          <w:tcPr>
            <w:tcW w:w="2194" w:type="dxa"/>
          </w:tcPr>
          <w:p w14:paraId="66932A97" w14:textId="4BD98FA2" w:rsidR="003E16DC" w:rsidRPr="00212D29" w:rsidRDefault="003E16DC" w:rsidP="00490148">
            <w:pPr>
              <w:contextualSpacing/>
              <w:jc w:val="center"/>
            </w:pPr>
            <w:r>
              <w:t>Single PCB</w:t>
            </w:r>
          </w:p>
        </w:tc>
        <w:tc>
          <w:tcPr>
            <w:tcW w:w="2194" w:type="dxa"/>
          </w:tcPr>
          <w:p w14:paraId="36D5CFF4" w14:textId="2AC4ACE9" w:rsidR="003E16DC" w:rsidRPr="00212D29" w:rsidRDefault="003E16DC" w:rsidP="00490148">
            <w:pPr>
              <w:contextualSpacing/>
              <w:jc w:val="center"/>
            </w:pPr>
            <w:r>
              <w:t>Panel by Customer</w:t>
            </w:r>
          </w:p>
        </w:tc>
        <w:tc>
          <w:tcPr>
            <w:tcW w:w="2194" w:type="dxa"/>
          </w:tcPr>
          <w:p w14:paraId="5C810FF0" w14:textId="1F91CE17" w:rsidR="003E16DC" w:rsidRPr="00212D29" w:rsidRDefault="003E16DC" w:rsidP="00490148">
            <w:pPr>
              <w:contextualSpacing/>
              <w:jc w:val="center"/>
            </w:pPr>
            <w:r>
              <w:t>Panel by Customer</w:t>
            </w:r>
          </w:p>
        </w:tc>
      </w:tr>
      <w:tr w:rsidR="003E16DC" w:rsidRPr="007A4ECF" w14:paraId="39146488" w14:textId="77777777" w:rsidTr="00490148">
        <w:tc>
          <w:tcPr>
            <w:tcW w:w="2552" w:type="dxa"/>
          </w:tcPr>
          <w:p w14:paraId="16EFCF0F" w14:textId="35098125" w:rsidR="003E16DC" w:rsidRDefault="003E16DC" w:rsidP="003E16DC">
            <w:pPr>
              <w:contextualSpacing/>
            </w:pPr>
            <w:r>
              <w:t>Panel Format Columns</w:t>
            </w:r>
          </w:p>
        </w:tc>
        <w:tc>
          <w:tcPr>
            <w:tcW w:w="2194" w:type="dxa"/>
          </w:tcPr>
          <w:p w14:paraId="08E738E3" w14:textId="35DF616B" w:rsidR="003E16DC" w:rsidRDefault="003E16DC" w:rsidP="00490148">
            <w:pPr>
              <w:contextualSpacing/>
              <w:jc w:val="center"/>
            </w:pPr>
            <w:r>
              <w:t>N/A</w:t>
            </w:r>
          </w:p>
        </w:tc>
        <w:tc>
          <w:tcPr>
            <w:tcW w:w="2194" w:type="dxa"/>
          </w:tcPr>
          <w:p w14:paraId="297E060D" w14:textId="312A7F03" w:rsidR="003E16DC" w:rsidRPr="00212D29" w:rsidRDefault="003E16DC" w:rsidP="00490148">
            <w:pPr>
              <w:contextualSpacing/>
              <w:jc w:val="center"/>
            </w:pPr>
            <w:r>
              <w:t>2</w:t>
            </w:r>
          </w:p>
        </w:tc>
        <w:tc>
          <w:tcPr>
            <w:tcW w:w="2194" w:type="dxa"/>
          </w:tcPr>
          <w:p w14:paraId="62BAF34B" w14:textId="08949CC5" w:rsidR="003E16DC" w:rsidRPr="00212D29" w:rsidRDefault="003E16DC" w:rsidP="00490148">
            <w:pPr>
              <w:contextualSpacing/>
              <w:jc w:val="center"/>
            </w:pPr>
            <w:r>
              <w:t>2</w:t>
            </w:r>
          </w:p>
        </w:tc>
      </w:tr>
      <w:tr w:rsidR="003E16DC" w:rsidRPr="007A4ECF" w14:paraId="78F68C8B" w14:textId="77777777" w:rsidTr="00490148">
        <w:tc>
          <w:tcPr>
            <w:tcW w:w="2552" w:type="dxa"/>
          </w:tcPr>
          <w:p w14:paraId="365A1B71" w14:textId="432EBB99" w:rsidR="003E16DC" w:rsidRDefault="003E16DC" w:rsidP="003E16DC">
            <w:pPr>
              <w:contextualSpacing/>
            </w:pPr>
            <w:r>
              <w:t>Panel Format Rows</w:t>
            </w:r>
          </w:p>
        </w:tc>
        <w:tc>
          <w:tcPr>
            <w:tcW w:w="2194" w:type="dxa"/>
          </w:tcPr>
          <w:p w14:paraId="39DB8F93" w14:textId="6D00C8B5" w:rsidR="003E16DC" w:rsidRDefault="003E16DC" w:rsidP="00490148">
            <w:pPr>
              <w:contextualSpacing/>
              <w:jc w:val="center"/>
            </w:pPr>
            <w:r>
              <w:t>N/A</w:t>
            </w:r>
          </w:p>
        </w:tc>
        <w:tc>
          <w:tcPr>
            <w:tcW w:w="2194" w:type="dxa"/>
          </w:tcPr>
          <w:p w14:paraId="371FC5DB" w14:textId="51A15939" w:rsidR="003E16DC" w:rsidRPr="00212D29" w:rsidRDefault="003E16DC" w:rsidP="00490148">
            <w:pPr>
              <w:contextualSpacing/>
              <w:jc w:val="center"/>
            </w:pPr>
            <w:r>
              <w:t>2</w:t>
            </w:r>
          </w:p>
        </w:tc>
        <w:tc>
          <w:tcPr>
            <w:tcW w:w="2194" w:type="dxa"/>
          </w:tcPr>
          <w:p w14:paraId="58F63906" w14:textId="66ED30F7" w:rsidR="003E16DC" w:rsidRPr="00212D29" w:rsidRDefault="003E16DC" w:rsidP="00490148">
            <w:pPr>
              <w:contextualSpacing/>
              <w:jc w:val="center"/>
            </w:pPr>
            <w:r>
              <w:t>3</w:t>
            </w:r>
          </w:p>
        </w:tc>
      </w:tr>
      <w:tr w:rsidR="003E16DC" w:rsidRPr="007A4ECF" w14:paraId="397388C0" w14:textId="5E4D581B" w:rsidTr="00490148">
        <w:tc>
          <w:tcPr>
            <w:tcW w:w="2552" w:type="dxa"/>
          </w:tcPr>
          <w:p w14:paraId="27736C89" w14:textId="77364ED1" w:rsidR="003E16DC" w:rsidRPr="00212D29" w:rsidRDefault="003E16DC" w:rsidP="003E16DC">
            <w:pPr>
              <w:contextualSpacing/>
            </w:pPr>
            <w:r>
              <w:t>PCB Thickness</w:t>
            </w:r>
          </w:p>
        </w:tc>
        <w:tc>
          <w:tcPr>
            <w:tcW w:w="6582" w:type="dxa"/>
            <w:gridSpan w:val="3"/>
          </w:tcPr>
          <w:p w14:paraId="5839EF8E" w14:textId="74605179" w:rsidR="003E16DC" w:rsidRPr="00212D29" w:rsidRDefault="003E16DC" w:rsidP="00490148">
            <w:pPr>
              <w:contextualSpacing/>
              <w:jc w:val="center"/>
            </w:pPr>
            <w:r>
              <w:t>1.6mm (default)</w:t>
            </w:r>
          </w:p>
        </w:tc>
      </w:tr>
      <w:tr w:rsidR="003E16DC" w:rsidRPr="007A4ECF" w14:paraId="2BD919D8" w14:textId="77777777" w:rsidTr="00490148">
        <w:tc>
          <w:tcPr>
            <w:tcW w:w="2552" w:type="dxa"/>
          </w:tcPr>
          <w:p w14:paraId="7A04D496" w14:textId="16F145EF" w:rsidR="003E16DC" w:rsidRDefault="003E16DC" w:rsidP="003E16DC">
            <w:pPr>
              <w:contextualSpacing/>
            </w:pPr>
            <w:r>
              <w:t>PCB Colour</w:t>
            </w:r>
          </w:p>
        </w:tc>
        <w:tc>
          <w:tcPr>
            <w:tcW w:w="6582" w:type="dxa"/>
            <w:gridSpan w:val="3"/>
          </w:tcPr>
          <w:p w14:paraId="62BDF126" w14:textId="26423D5E" w:rsidR="003E16DC" w:rsidRPr="00212D29" w:rsidRDefault="003E16DC" w:rsidP="00490148">
            <w:pPr>
              <w:contextualSpacing/>
              <w:jc w:val="center"/>
            </w:pPr>
            <w:r>
              <w:t>Red</w:t>
            </w:r>
          </w:p>
        </w:tc>
      </w:tr>
      <w:tr w:rsidR="003E16DC" w:rsidRPr="007A4ECF" w14:paraId="2FD36091" w14:textId="77777777" w:rsidTr="00490148">
        <w:tc>
          <w:tcPr>
            <w:tcW w:w="2552" w:type="dxa"/>
          </w:tcPr>
          <w:p w14:paraId="374ABAA8" w14:textId="04FA57C6" w:rsidR="003E16DC" w:rsidRDefault="003E16DC" w:rsidP="003E16DC">
            <w:pPr>
              <w:contextualSpacing/>
            </w:pPr>
            <w:r>
              <w:t>Silkscreen</w:t>
            </w:r>
          </w:p>
        </w:tc>
        <w:tc>
          <w:tcPr>
            <w:tcW w:w="6582" w:type="dxa"/>
            <w:gridSpan w:val="3"/>
          </w:tcPr>
          <w:p w14:paraId="43BC74A3" w14:textId="1B2018C2" w:rsidR="003E16DC" w:rsidRPr="00212D29" w:rsidRDefault="003E16DC" w:rsidP="00490148">
            <w:pPr>
              <w:contextualSpacing/>
              <w:jc w:val="center"/>
            </w:pPr>
            <w:r>
              <w:t>White (default)</w:t>
            </w:r>
          </w:p>
        </w:tc>
      </w:tr>
      <w:tr w:rsidR="003E16DC" w:rsidRPr="007A4ECF" w14:paraId="3A110A3A" w14:textId="77777777" w:rsidTr="00490148">
        <w:tc>
          <w:tcPr>
            <w:tcW w:w="2552" w:type="dxa"/>
          </w:tcPr>
          <w:p w14:paraId="795017CA" w14:textId="7C200AED" w:rsidR="003E16DC" w:rsidRDefault="003E16DC" w:rsidP="003E16DC">
            <w:pPr>
              <w:contextualSpacing/>
            </w:pPr>
            <w:r>
              <w:t>Surface Finish</w:t>
            </w:r>
          </w:p>
        </w:tc>
        <w:tc>
          <w:tcPr>
            <w:tcW w:w="6582" w:type="dxa"/>
            <w:gridSpan w:val="3"/>
          </w:tcPr>
          <w:p w14:paraId="34624C2C" w14:textId="225BFC37" w:rsidR="003E16DC" w:rsidRPr="00212D29" w:rsidRDefault="003E16DC" w:rsidP="00490148">
            <w:pPr>
              <w:contextualSpacing/>
              <w:jc w:val="center"/>
            </w:pPr>
            <w:r>
              <w:t>HASL (with Lead) (default)</w:t>
            </w:r>
            <w:r w:rsidR="00CB307A">
              <w:rPr>
                <w:rStyle w:val="FootnoteReference"/>
              </w:rPr>
              <w:footnoteReference w:id="9"/>
            </w:r>
          </w:p>
        </w:tc>
      </w:tr>
      <w:tr w:rsidR="003E16DC" w:rsidRPr="007A4ECF" w14:paraId="178453F3" w14:textId="77777777" w:rsidTr="00490148">
        <w:tc>
          <w:tcPr>
            <w:tcW w:w="2552" w:type="dxa"/>
          </w:tcPr>
          <w:p w14:paraId="3CC3DF33" w14:textId="79299157" w:rsidR="003E16DC" w:rsidRDefault="003E16DC" w:rsidP="003E16DC">
            <w:pPr>
              <w:contextualSpacing/>
            </w:pPr>
            <w:r>
              <w:t>Outer Copper Weight</w:t>
            </w:r>
          </w:p>
        </w:tc>
        <w:tc>
          <w:tcPr>
            <w:tcW w:w="6582" w:type="dxa"/>
            <w:gridSpan w:val="3"/>
          </w:tcPr>
          <w:p w14:paraId="677891F5" w14:textId="6E63E379" w:rsidR="003E16DC" w:rsidRPr="00212D29" w:rsidRDefault="003E16DC" w:rsidP="00490148">
            <w:pPr>
              <w:contextualSpacing/>
              <w:jc w:val="center"/>
            </w:pPr>
            <w:r>
              <w:t>1oz (default)</w:t>
            </w:r>
          </w:p>
        </w:tc>
      </w:tr>
      <w:tr w:rsidR="003E16DC" w:rsidRPr="007A4ECF" w14:paraId="7C89BDC9" w14:textId="77777777" w:rsidTr="00490148">
        <w:tc>
          <w:tcPr>
            <w:tcW w:w="2552" w:type="dxa"/>
          </w:tcPr>
          <w:p w14:paraId="3BC14958" w14:textId="463E7FE0" w:rsidR="003E16DC" w:rsidRDefault="003E16DC" w:rsidP="003E16DC">
            <w:pPr>
              <w:contextualSpacing/>
            </w:pPr>
            <w:r>
              <w:t>Via Covering</w:t>
            </w:r>
          </w:p>
        </w:tc>
        <w:tc>
          <w:tcPr>
            <w:tcW w:w="6582" w:type="dxa"/>
            <w:gridSpan w:val="3"/>
          </w:tcPr>
          <w:p w14:paraId="79D1B13F" w14:textId="54E3C719" w:rsidR="003E16DC" w:rsidRPr="00212D29" w:rsidRDefault="003E16DC" w:rsidP="00490148">
            <w:pPr>
              <w:contextualSpacing/>
              <w:jc w:val="center"/>
            </w:pPr>
            <w:r>
              <w:t>Tented (default)</w:t>
            </w:r>
          </w:p>
        </w:tc>
      </w:tr>
      <w:tr w:rsidR="003E16DC" w:rsidRPr="007A4ECF" w14:paraId="4A3471F6" w14:textId="77777777" w:rsidTr="00490148">
        <w:tc>
          <w:tcPr>
            <w:tcW w:w="2552" w:type="dxa"/>
          </w:tcPr>
          <w:p w14:paraId="64A22DA9" w14:textId="4CF126CA" w:rsidR="003E16DC" w:rsidRDefault="003E16DC" w:rsidP="003E16DC">
            <w:pPr>
              <w:contextualSpacing/>
            </w:pPr>
            <w:r>
              <w:t>Board Outline Tolerance</w:t>
            </w:r>
          </w:p>
        </w:tc>
        <w:tc>
          <w:tcPr>
            <w:tcW w:w="6582" w:type="dxa"/>
            <w:gridSpan w:val="3"/>
          </w:tcPr>
          <w:p w14:paraId="1EA56585" w14:textId="73FF5624" w:rsidR="003E16DC" w:rsidRPr="00212D29" w:rsidRDefault="0009125B" w:rsidP="00490148">
            <w:pPr>
              <w:contextualSpacing/>
              <w:jc w:val="center"/>
            </w:pPr>
            <w:r>
              <w:rPr>
                <w:rFonts w:ascii="Calibri" w:hAnsi="Calibri" w:cs="Calibri"/>
                <w:sz w:val="24"/>
                <w:szCs w:val="24"/>
              </w:rPr>
              <w:t>±</w:t>
            </w:r>
            <w:r w:rsidR="003E16DC">
              <w:t>0.2mm (default)</w:t>
            </w:r>
          </w:p>
        </w:tc>
      </w:tr>
      <w:tr w:rsidR="003E16DC" w:rsidRPr="007A4ECF" w14:paraId="37D6270B" w14:textId="77777777" w:rsidTr="00490148">
        <w:tc>
          <w:tcPr>
            <w:tcW w:w="2552" w:type="dxa"/>
          </w:tcPr>
          <w:p w14:paraId="77C09D24" w14:textId="6A83E2EB" w:rsidR="003E16DC" w:rsidRDefault="003E16DC" w:rsidP="003E16DC">
            <w:pPr>
              <w:contextualSpacing/>
            </w:pPr>
            <w:r>
              <w:t>Confirm Production File</w:t>
            </w:r>
          </w:p>
        </w:tc>
        <w:tc>
          <w:tcPr>
            <w:tcW w:w="6582" w:type="dxa"/>
            <w:gridSpan w:val="3"/>
          </w:tcPr>
          <w:p w14:paraId="72F4E3DA" w14:textId="66ED7209" w:rsidR="003E16DC" w:rsidRPr="00212D29" w:rsidRDefault="003E16DC" w:rsidP="00490148">
            <w:pPr>
              <w:contextualSpacing/>
              <w:jc w:val="center"/>
            </w:pPr>
            <w:r>
              <w:t>No (default)</w:t>
            </w:r>
          </w:p>
        </w:tc>
      </w:tr>
      <w:tr w:rsidR="003E16DC" w:rsidRPr="007A4ECF" w14:paraId="479D88C5" w14:textId="77777777" w:rsidTr="00490148">
        <w:tc>
          <w:tcPr>
            <w:tcW w:w="2552" w:type="dxa"/>
          </w:tcPr>
          <w:p w14:paraId="34FF1B29" w14:textId="01A4E8C7" w:rsidR="003E16DC" w:rsidRDefault="003E16DC" w:rsidP="003E16DC">
            <w:pPr>
              <w:contextualSpacing/>
            </w:pPr>
            <w:r>
              <w:t>Remove Order Number</w:t>
            </w:r>
          </w:p>
        </w:tc>
        <w:tc>
          <w:tcPr>
            <w:tcW w:w="6582" w:type="dxa"/>
            <w:gridSpan w:val="3"/>
          </w:tcPr>
          <w:p w14:paraId="7EF99386" w14:textId="4CA9272B" w:rsidR="003E16DC" w:rsidRPr="00212D29" w:rsidRDefault="003E16DC" w:rsidP="00490148">
            <w:pPr>
              <w:contextualSpacing/>
              <w:jc w:val="center"/>
            </w:pPr>
            <w:r>
              <w:t>No (default)</w:t>
            </w:r>
          </w:p>
        </w:tc>
      </w:tr>
      <w:tr w:rsidR="003E16DC" w:rsidRPr="007A4ECF" w14:paraId="4FDD563B" w14:textId="77777777" w:rsidTr="00490148">
        <w:tc>
          <w:tcPr>
            <w:tcW w:w="2552" w:type="dxa"/>
          </w:tcPr>
          <w:p w14:paraId="584EF2E5" w14:textId="7B30C975" w:rsidR="003E16DC" w:rsidRDefault="003E16DC" w:rsidP="003E16DC">
            <w:pPr>
              <w:contextualSpacing/>
            </w:pPr>
            <w:r>
              <w:t>Flying Probe Test</w:t>
            </w:r>
          </w:p>
        </w:tc>
        <w:tc>
          <w:tcPr>
            <w:tcW w:w="6582" w:type="dxa"/>
            <w:gridSpan w:val="3"/>
          </w:tcPr>
          <w:p w14:paraId="3B51E57A" w14:textId="6CAE69C7" w:rsidR="003E16DC" w:rsidRPr="00212D29" w:rsidRDefault="003E16DC" w:rsidP="00490148">
            <w:pPr>
              <w:contextualSpacing/>
              <w:jc w:val="center"/>
            </w:pPr>
            <w:r>
              <w:t>Fully Test (default)</w:t>
            </w:r>
          </w:p>
        </w:tc>
      </w:tr>
      <w:tr w:rsidR="003E16DC" w:rsidRPr="007A4ECF" w14:paraId="147F7BB2" w14:textId="77777777" w:rsidTr="00490148">
        <w:tc>
          <w:tcPr>
            <w:tcW w:w="2552" w:type="dxa"/>
          </w:tcPr>
          <w:p w14:paraId="6F52578E" w14:textId="15B3B98A" w:rsidR="003E16DC" w:rsidRDefault="003E16DC" w:rsidP="003E16DC">
            <w:pPr>
              <w:contextualSpacing/>
            </w:pPr>
            <w:r>
              <w:t>Gold Fingers</w:t>
            </w:r>
          </w:p>
        </w:tc>
        <w:tc>
          <w:tcPr>
            <w:tcW w:w="6582" w:type="dxa"/>
            <w:gridSpan w:val="3"/>
          </w:tcPr>
          <w:p w14:paraId="3C228CC7" w14:textId="6919F9B7" w:rsidR="003E16DC" w:rsidRPr="00212D29" w:rsidRDefault="003E16DC" w:rsidP="00490148">
            <w:pPr>
              <w:contextualSpacing/>
              <w:jc w:val="center"/>
            </w:pPr>
            <w:r>
              <w:t>No (default)</w:t>
            </w:r>
          </w:p>
        </w:tc>
      </w:tr>
      <w:tr w:rsidR="003E16DC" w:rsidRPr="007A4ECF" w14:paraId="08D69166" w14:textId="77777777" w:rsidTr="00490148">
        <w:tc>
          <w:tcPr>
            <w:tcW w:w="2552" w:type="dxa"/>
          </w:tcPr>
          <w:p w14:paraId="40DF8C54" w14:textId="50782B9B" w:rsidR="003E16DC" w:rsidRDefault="003E16DC" w:rsidP="003E16DC">
            <w:pPr>
              <w:contextualSpacing/>
            </w:pPr>
            <w:r>
              <w:t>Castellated Holes</w:t>
            </w:r>
          </w:p>
        </w:tc>
        <w:tc>
          <w:tcPr>
            <w:tcW w:w="6582" w:type="dxa"/>
            <w:gridSpan w:val="3"/>
          </w:tcPr>
          <w:p w14:paraId="551E5CAF" w14:textId="6C78CD89" w:rsidR="003E16DC" w:rsidRPr="00212D29" w:rsidRDefault="003E16DC" w:rsidP="00490148">
            <w:pPr>
              <w:contextualSpacing/>
              <w:jc w:val="center"/>
            </w:pPr>
            <w:r>
              <w:t>No (default)</w:t>
            </w:r>
          </w:p>
        </w:tc>
      </w:tr>
      <w:tr w:rsidR="003E16DC" w:rsidRPr="007A4ECF" w14:paraId="44D314FF" w14:textId="77777777" w:rsidTr="00490148">
        <w:tc>
          <w:tcPr>
            <w:tcW w:w="2552" w:type="dxa"/>
          </w:tcPr>
          <w:p w14:paraId="52923476" w14:textId="5742FC24" w:rsidR="003E16DC" w:rsidRDefault="003E16DC" w:rsidP="003E16DC">
            <w:pPr>
              <w:contextualSpacing/>
            </w:pPr>
            <w:r>
              <w:t>Edge Plating</w:t>
            </w:r>
          </w:p>
        </w:tc>
        <w:tc>
          <w:tcPr>
            <w:tcW w:w="6582" w:type="dxa"/>
            <w:gridSpan w:val="3"/>
          </w:tcPr>
          <w:p w14:paraId="55309BBA" w14:textId="0F9F34DA" w:rsidR="003E16DC" w:rsidRPr="00212D29" w:rsidRDefault="003E16DC" w:rsidP="00490148">
            <w:pPr>
              <w:contextualSpacing/>
              <w:jc w:val="center"/>
            </w:pPr>
            <w:r>
              <w:t>No (default)</w:t>
            </w:r>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r w:rsidR="00CB307A">
        <w:rPr>
          <w:rStyle w:val="Hyperlink"/>
          <w:color w:val="auto"/>
          <w:u w:val="none"/>
        </w:rPr>
        <w:t xml:space="preserve">JLCPCB </w:t>
      </w:r>
      <w:r>
        <w:rPr>
          <w:rStyle w:val="Hyperlink"/>
          <w:color w:val="auto"/>
          <w:u w:val="none"/>
        </w:rPr>
        <w:t>order form (for an Interface Board) is shown below:</w:t>
      </w:r>
    </w:p>
    <w:p w14:paraId="39C6A732" w14:textId="0F54973E" w:rsidR="003E2C39" w:rsidRDefault="00C73139" w:rsidP="00C9246B">
      <w:pPr>
        <w:jc w:val="center"/>
        <w:rPr>
          <w:rStyle w:val="Hyperlink"/>
          <w:color w:val="auto"/>
          <w:u w:val="none"/>
        </w:rPr>
      </w:pPr>
      <w:r>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p>
    <w:p w14:paraId="1BC0E03D" w14:textId="4584A22B" w:rsidR="003E2C39" w:rsidRPr="009B5FE2" w:rsidRDefault="003E2C39" w:rsidP="003E2C39">
      <w:pPr>
        <w:pStyle w:val="Caption"/>
        <w:jc w:val="center"/>
      </w:pPr>
      <w:bookmarkStart w:id="1547" w:name="_Toc197512374"/>
      <w:r>
        <w:t xml:space="preserve">Figure </w:t>
      </w:r>
      <w:r>
        <w:rPr>
          <w:noProof/>
        </w:rPr>
        <w:fldChar w:fldCharType="begin"/>
      </w:r>
      <w:r>
        <w:rPr>
          <w:noProof/>
        </w:rPr>
        <w:instrText xml:space="preserve"> SEQ Figure \* ARABIC </w:instrText>
      </w:r>
      <w:r>
        <w:rPr>
          <w:noProof/>
        </w:rPr>
        <w:fldChar w:fldCharType="separate"/>
      </w:r>
      <w:r w:rsidR="00424FD2">
        <w:rPr>
          <w:noProof/>
        </w:rPr>
        <w:t>7</w:t>
      </w:r>
      <w:r>
        <w:rPr>
          <w:noProof/>
        </w:rPr>
        <w:fldChar w:fldCharType="end"/>
      </w:r>
      <w:r>
        <w:t xml:space="preserve"> – </w:t>
      </w:r>
      <w:r w:rsidR="00C73139">
        <w:t xml:space="preserve">JLCPCB Completed </w:t>
      </w:r>
      <w:r>
        <w:t>Order Form</w:t>
      </w:r>
      <w:bookmarkEnd w:id="1547"/>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490148">
      <w:pPr>
        <w:pStyle w:val="Heading3"/>
        <w:pageBreakBefore/>
        <w:rPr>
          <w:rStyle w:val="Hyperlink"/>
          <w:rFonts w:asciiTheme="minorHAnsi" w:eastAsiaTheme="minorHAnsi" w:hAnsiTheme="minorHAnsi" w:cstheme="minorBidi"/>
          <w:b w:val="0"/>
          <w:bCs w:val="0"/>
          <w:color w:val="4F81BD" w:themeColor="accent1"/>
          <w:u w:val="none"/>
        </w:rPr>
      </w:pPr>
      <w:bookmarkStart w:id="1548" w:name="_Toc197512284"/>
      <w:r w:rsidRPr="00D859C8">
        <w:rPr>
          <w:rStyle w:val="Hyperlink"/>
          <w:color w:val="4F81BD" w:themeColor="accent1"/>
          <w:u w:val="none"/>
        </w:rPr>
        <w:lastRenderedPageBreak/>
        <w:t>OSH Park</w:t>
      </w:r>
      <w:bookmarkEnd w:id="1548"/>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494F03F6" w:rsidR="00A72C76" w:rsidRDefault="00A72C76" w:rsidP="00A72C76">
      <w:pPr>
        <w:rPr>
          <w:rStyle w:val="Hyperlink"/>
          <w:color w:val="auto"/>
          <w:u w:val="none"/>
        </w:rPr>
      </w:pPr>
      <w:r>
        <w:rPr>
          <w:rStyle w:val="Hyperlink"/>
          <w:color w:val="auto"/>
          <w:u w:val="none"/>
        </w:rPr>
        <w:t xml:space="preserve">Do NOT try to order panelised PCBs from OSH Park using the </w:t>
      </w:r>
      <w:ins w:id="1549" w:author="Andrew Instone-Cowie" w:date="2025-05-07T11:00:00Z" w16du:dateUtc="2025-05-07T10:00:00Z">
        <w:r w:rsidR="009601CF">
          <w:rPr>
            <w:rStyle w:val="Hyperlink"/>
            <w:color w:val="auto"/>
            <w:u w:val="none"/>
          </w:rPr>
          <w:t xml:space="preserve">panelised </w:t>
        </w:r>
      </w:ins>
      <w:del w:id="1550" w:author="Andrew Instone-Cowie" w:date="2025-05-07T11:00:00Z" w16du:dateUtc="2025-05-07T10:00:00Z">
        <w:r w:rsidDel="009601CF">
          <w:rPr>
            <w:rStyle w:val="Hyperlink"/>
            <w:color w:val="auto"/>
            <w:u w:val="none"/>
          </w:rPr>
          <w:delText xml:space="preserve">SeeedStudio </w:delText>
        </w:r>
      </w:del>
      <w:r>
        <w:rPr>
          <w:rStyle w:val="Hyperlink"/>
          <w:color w:val="auto"/>
          <w:u w:val="none"/>
        </w:rPr>
        <w:t>Gerber files! There is no cost advantage to doing so, and as OSH Park are themselves a panelisation service, trying to order panelised PCBs will most likely result in your order being rejected.</w:t>
      </w:r>
    </w:p>
    <w:p w14:paraId="1A217D4A" w14:textId="36318BE7" w:rsidR="00A72C76" w:rsidRDefault="00A72C76" w:rsidP="00A72C76">
      <w:pPr>
        <w:rPr>
          <w:rStyle w:val="Hyperlink"/>
          <w:color w:val="auto"/>
          <w:u w:val="none"/>
        </w:rPr>
      </w:pPr>
      <w:r>
        <w:rPr>
          <w:rStyle w:val="Hyperlink"/>
          <w:color w:val="auto"/>
          <w:u w:val="none"/>
        </w:rPr>
        <w:t xml:space="preserve">To order from </w:t>
      </w:r>
      <w:ins w:id="1551" w:author="Andrew Instone-Cowie" w:date="2025-04-24T20:43:00Z" w16du:dateUtc="2025-04-24T19:43:00Z">
        <w:r w:rsidR="00EB6A53">
          <w:rPr>
            <w:rStyle w:val="Hyperlink"/>
            <w:color w:val="auto"/>
            <w:u w:val="none"/>
          </w:rPr>
          <w:t xml:space="preserve">OSH Park, </w:t>
        </w:r>
      </w:ins>
      <w:del w:id="1552" w:author="Andrew Instone-Cowie" w:date="2025-04-24T20:43:00Z" w16du:dateUtc="2025-04-24T19:43:00Z">
        <w:r w:rsidDel="00EB6A53">
          <w:rPr>
            <w:rStyle w:val="Hyperlink"/>
            <w:color w:val="auto"/>
            <w:u w:val="none"/>
          </w:rPr>
          <w:delText xml:space="preserve">JLCPCB or SeeedStudio, </w:delText>
        </w:r>
      </w:del>
      <w:r>
        <w:rPr>
          <w:rStyle w:val="Hyperlink"/>
          <w:color w:val="auto"/>
          <w:u w:val="none"/>
        </w:rPr>
        <w:t xml:space="preserve">download the </w:t>
      </w:r>
      <w:del w:id="1553" w:author="Andrew Instone-Cowie" w:date="2025-04-24T20:43:00Z" w16du:dateUtc="2025-04-24T19:43:00Z">
        <w:r w:rsidDel="00EB6A53">
          <w:rPr>
            <w:rStyle w:val="Hyperlink"/>
            <w:color w:val="auto"/>
            <w:u w:val="none"/>
          </w:rPr>
          <w:delText xml:space="preserve">OSH Park </w:delText>
        </w:r>
      </w:del>
      <w:r>
        <w:rPr>
          <w:rStyle w:val="Hyperlink"/>
          <w:color w:val="auto"/>
          <w:u w:val="none"/>
        </w:rPr>
        <w:t>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5424ED10" w14:textId="08CB59ED" w:rsidR="00EB6A53" w:rsidDel="009D358D" w:rsidRDefault="00830835" w:rsidP="00EB6A53">
      <w:pPr>
        <w:pStyle w:val="ListParagraph"/>
        <w:rPr>
          <w:del w:id="1554" w:author="Andrew Instone-Cowie" w:date="2025-04-24T20:44:00Z" w16du:dateUtc="2025-04-24T19:44:00Z"/>
          <w:rStyle w:val="Hyperlink"/>
          <w:color w:val="auto"/>
          <w:u w:val="none"/>
        </w:rPr>
      </w:pPr>
      <w:r>
        <w:fldChar w:fldCharType="begin"/>
      </w:r>
      <w:r>
        <w:instrText>HYPERLINK "https://oshpark.com"</w:instrText>
      </w:r>
      <w:ins w:id="1555" w:author="Andrew Instone-Cowie" w:date="2025-05-07T12:11:00Z" w16du:dateUtc="2025-05-07T11:11:00Z"/>
      <w:r>
        <w:fldChar w:fldCharType="separate"/>
      </w:r>
      <w:r>
        <w:rPr>
          <w:rStyle w:val="Hyperlink"/>
        </w:rPr>
        <w:t>https://oshpark.com</w:t>
      </w:r>
      <w:r>
        <w:fldChar w:fldCharType="end"/>
      </w:r>
      <w:r w:rsidR="00A72C76" w:rsidRPr="009523C3">
        <w:rPr>
          <w:rStyle w:val="Hyperlink"/>
          <w:color w:val="auto"/>
          <w:u w:val="none"/>
        </w:rPr>
        <w:t xml:space="preserve"> </w:t>
      </w:r>
    </w:p>
    <w:p w14:paraId="008B058D" w14:textId="77777777" w:rsidR="00A72C76" w:rsidRPr="009D358D" w:rsidRDefault="00A72C76">
      <w:pPr>
        <w:pStyle w:val="ListParagraph"/>
        <w:numPr>
          <w:ilvl w:val="0"/>
          <w:numId w:val="23"/>
        </w:numPr>
        <w:rPr>
          <w:rStyle w:val="Hyperlink"/>
          <w:color w:val="auto"/>
          <w:u w:val="none"/>
        </w:rPr>
        <w:pPrChange w:id="1556" w:author="Andrew Instone-Cowie" w:date="2025-05-07T11:24:00Z" w16du:dateUtc="2025-05-07T10:24:00Z">
          <w:pPr>
            <w:pStyle w:val="ListParagraph"/>
          </w:pPr>
        </w:pPrChange>
      </w:pPr>
    </w:p>
    <w:p w14:paraId="62FDB952" w14:textId="77777777" w:rsidR="009D358D" w:rsidRDefault="009D358D">
      <w:pPr>
        <w:pStyle w:val="Heading3"/>
        <w:rPr>
          <w:ins w:id="1557" w:author="Andrew Instone-Cowie" w:date="2025-05-07T11:23:00Z" w16du:dateUtc="2025-05-07T10:23:00Z"/>
        </w:rPr>
        <w:pPrChange w:id="1558" w:author="Andrew Instone-Cowie" w:date="2025-05-07T11:24:00Z" w16du:dateUtc="2025-05-07T10:24:00Z">
          <w:pPr>
            <w:pStyle w:val="Heading2"/>
          </w:pPr>
        </w:pPrChange>
      </w:pPr>
      <w:bookmarkStart w:id="1559" w:name="_Toc197512285"/>
      <w:ins w:id="1560" w:author="Andrew Instone-Cowie" w:date="2025-05-07T11:23:00Z" w16du:dateUtc="2025-05-07T10:23:00Z">
        <w:r>
          <w:t>PCB Design Software Change</w:t>
        </w:r>
        <w:bookmarkEnd w:id="1559"/>
      </w:ins>
    </w:p>
    <w:p w14:paraId="3ABB746D" w14:textId="60638926" w:rsidR="009D358D" w:rsidRDefault="009D358D" w:rsidP="009D358D">
      <w:pPr>
        <w:rPr>
          <w:ins w:id="1561" w:author="Andrew Instone-Cowie" w:date="2025-05-07T11:23:00Z" w16du:dateUtc="2025-05-07T10:23:00Z"/>
        </w:rPr>
      </w:pPr>
      <w:ins w:id="1562" w:author="Andrew Instone-Cowie" w:date="2025-05-07T11:23:00Z" w16du:dateUtc="2025-05-07T10:23:00Z">
        <w:r>
          <w:t xml:space="preserve">The Cadsoft Eagle design tool, now owned by AutoDesk, and originally used for all Liverpool Ringing Simulator Project PCBs, is being discontinued. </w:t>
        </w:r>
      </w:ins>
      <w:ins w:id="1563" w:author="Andrew Instone-Cowie" w:date="2025-05-07T12:07:00Z" w16du:dateUtc="2025-05-07T11:07:00Z">
        <w:r w:rsidR="0066272B">
          <w:t>As of May</w:t>
        </w:r>
      </w:ins>
      <w:ins w:id="1564" w:author="Andrew Instone-Cowie" w:date="2025-05-07T11:23:00Z" w16du:dateUtc="2025-05-07T10:23:00Z">
        <w:r>
          <w:t xml:space="preserve"> 2025, PCB designs </w:t>
        </w:r>
      </w:ins>
      <w:ins w:id="1565" w:author="Andrew Instone-Cowie" w:date="2025-05-07T12:07:00Z" w16du:dateUtc="2025-05-07T11:07:00Z">
        <w:r w:rsidR="0066272B">
          <w:t xml:space="preserve">have been </w:t>
        </w:r>
      </w:ins>
      <w:ins w:id="1566" w:author="Andrew Instone-Cowie" w:date="2025-05-07T11:23:00Z" w16du:dateUtc="2025-05-07T10:23:00Z">
        <w:r>
          <w:t xml:space="preserve">migrated to the open source KiCad EDA package, and KiCad CAD files and KiCad-generated Gerber files </w:t>
        </w:r>
      </w:ins>
      <w:ins w:id="1567" w:author="Andrew Instone-Cowie" w:date="2025-05-07T12:07:00Z" w16du:dateUtc="2025-05-07T11:07:00Z">
        <w:r w:rsidR="0066272B">
          <w:t xml:space="preserve">have been </w:t>
        </w:r>
      </w:ins>
      <w:ins w:id="1568" w:author="Andrew Instone-Cowie" w:date="2025-05-07T11:23:00Z" w16du:dateUtc="2025-05-07T10:23:00Z">
        <w:r>
          <w:t>made available in the GitHub repository.</w:t>
        </w:r>
      </w:ins>
    </w:p>
    <w:p w14:paraId="446E5A2E" w14:textId="04CCE0C7" w:rsidR="009D358D" w:rsidRDefault="009D358D" w:rsidP="009D358D">
      <w:pPr>
        <w:rPr>
          <w:ins w:id="1569" w:author="Andrew Instone-Cowie" w:date="2025-05-07T11:23:00Z" w16du:dateUtc="2025-05-07T10:23:00Z"/>
        </w:rPr>
      </w:pPr>
      <w:ins w:id="1570" w:author="Andrew Instone-Cowie" w:date="2025-05-07T11:23:00Z" w16du:dateUtc="2025-05-07T10:23:00Z">
        <w:r>
          <w:t xml:space="preserve">The project documentation </w:t>
        </w:r>
      </w:ins>
      <w:ins w:id="1571" w:author="Andrew Instone-Cowie" w:date="2025-05-07T12:07:00Z" w16du:dateUtc="2025-05-07T11:07:00Z">
        <w:r w:rsidR="0066272B">
          <w:t>has</w:t>
        </w:r>
      </w:ins>
      <w:ins w:id="1572" w:author="Andrew Instone-Cowie" w:date="2025-05-07T11:23:00Z" w16du:dateUtc="2025-05-07T10:23:00Z">
        <w:r>
          <w:t xml:space="preserve"> also be</w:t>
        </w:r>
      </w:ins>
      <w:ins w:id="1573" w:author="Andrew Instone-Cowie" w:date="2025-05-07T12:07:00Z" w16du:dateUtc="2025-05-07T11:07:00Z">
        <w:r w:rsidR="0066272B">
          <w:t>en</w:t>
        </w:r>
      </w:ins>
      <w:ins w:id="1574" w:author="Andrew Instone-Cowie" w:date="2025-05-07T11:23:00Z" w16du:dateUtc="2025-05-07T10:23:00Z">
        <w:r>
          <w:t xml:space="preserve">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ins>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575" w:name="_Toc197512286"/>
      <w:r>
        <w:lastRenderedPageBreak/>
        <w:t xml:space="preserve">Simulator </w:t>
      </w:r>
      <w:r w:rsidR="00733A4D">
        <w:t>Assembly</w:t>
      </w:r>
      <w:bookmarkEnd w:id="1575"/>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r w:rsidR="00B1545C" w:rsidRPr="00490148">
        <w:rPr>
          <w:b/>
          <w:bCs/>
          <w:i/>
          <w:iCs/>
        </w:rPr>
        <w:t>Release Notes</w:t>
      </w:r>
      <w:r w:rsidR="00B1545C">
        <w:t xml:space="preserve"> and the issues </w:t>
      </w:r>
      <w:r>
        <w:t xml:space="preserve">log on </w:t>
      </w:r>
      <w:r w:rsidRPr="00212D29">
        <w:t>the project GitHub repository</w:t>
      </w:r>
      <w:r>
        <w:t xml:space="preserve"> for any open or late-breaking issues which may affect your build:</w:t>
      </w:r>
    </w:p>
    <w:p w14:paraId="397BAA48" w14:textId="1470A698" w:rsidR="00357EE3" w:rsidRDefault="00357EE3" w:rsidP="00357EE3">
      <w:pPr>
        <w:pStyle w:val="ListParagraph"/>
        <w:numPr>
          <w:ilvl w:val="0"/>
          <w:numId w:val="29"/>
        </w:numPr>
      </w:pPr>
      <w:r>
        <w:fldChar w:fldCharType="begin"/>
      </w:r>
      <w:r>
        <w:instrText>HYPERLINK "https://github.com/Simulators/simulator-type2/issues"</w:instrText>
      </w:r>
      <w:ins w:id="1576" w:author="Andrew Instone-Cowie" w:date="2025-05-07T12:11:00Z" w16du:dateUtc="2025-05-07T11:11:00Z"/>
      <w:r>
        <w:fldChar w:fldCharType="separate"/>
      </w:r>
      <w:r>
        <w:rPr>
          <w:rStyle w:val="Hyperlink"/>
        </w:rPr>
        <w:t>https://github.com/Simulators/simulator-type2/issues</w:t>
      </w:r>
      <w:r>
        <w:fldChar w:fldCharType="end"/>
      </w:r>
    </w:p>
    <w:p w14:paraId="67FBCB64" w14:textId="36657DA5"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r w:rsidR="00B1545C">
        <w:t>Ambersil A</w:t>
      </w:r>
      <w:r w:rsidR="00950AF5">
        <w:t xml:space="preserve">crylic </w:t>
      </w:r>
      <w:r w:rsidR="00B1545C">
        <w:t xml:space="preserve">Conformal </w:t>
      </w:r>
      <w:r w:rsidR="00950AF5">
        <w:t>Coating (</w:t>
      </w:r>
      <w:r w:rsidR="00B1545C">
        <w:t>Farnell 1666251</w:t>
      </w:r>
      <w:r w:rsidR="00950AF5">
        <w:t>)</w:t>
      </w:r>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577" w:name="_Toc197512287"/>
      <w:r>
        <w:t>Polarised Components</w:t>
      </w:r>
      <w:bookmarkEnd w:id="1577"/>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1578" w:name="_Toc197512288"/>
      <w:r>
        <w:t>Voltage Regulators</w:t>
      </w:r>
      <w:bookmarkEnd w:id="1578"/>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6B884BB3" w:rsidR="00A242A8" w:rsidRDefault="00A242A8" w:rsidP="00A242A8">
      <w:pPr>
        <w:pStyle w:val="Caption"/>
        <w:jc w:val="center"/>
      </w:pPr>
      <w:bookmarkStart w:id="1579" w:name="_Toc197512375"/>
      <w:r>
        <w:t xml:space="preserve">Figure </w:t>
      </w:r>
      <w:r>
        <w:rPr>
          <w:noProof/>
        </w:rPr>
        <w:fldChar w:fldCharType="begin"/>
      </w:r>
      <w:r>
        <w:rPr>
          <w:noProof/>
        </w:rPr>
        <w:instrText xml:space="preserve"> SEQ Figure \* ARABIC </w:instrText>
      </w:r>
      <w:r>
        <w:rPr>
          <w:noProof/>
        </w:rPr>
        <w:fldChar w:fldCharType="separate"/>
      </w:r>
      <w:r w:rsidR="00424FD2">
        <w:rPr>
          <w:noProof/>
        </w:rPr>
        <w:t>8</w:t>
      </w:r>
      <w:r>
        <w:rPr>
          <w:noProof/>
        </w:rPr>
        <w:fldChar w:fldCharType="end"/>
      </w:r>
      <w:r>
        <w:t xml:space="preserve"> – Voltage Regulator Orientation</w:t>
      </w:r>
      <w:bookmarkEnd w:id="1579"/>
    </w:p>
    <w:p w14:paraId="4B3A1D2B" w14:textId="77777777" w:rsidR="00A242A8" w:rsidRDefault="00A242A8" w:rsidP="00A7651F">
      <w:pPr>
        <w:pStyle w:val="Heading3"/>
      </w:pPr>
      <w:bookmarkStart w:id="1580" w:name="_Toc197512289"/>
      <w:r>
        <w:lastRenderedPageBreak/>
        <w:t>Diodes</w:t>
      </w:r>
      <w:bookmarkEnd w:id="1580"/>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21E66308" w:rsidR="00A242A8" w:rsidRDefault="00A242A8" w:rsidP="00A242A8">
      <w:pPr>
        <w:pStyle w:val="Caption"/>
        <w:jc w:val="center"/>
      </w:pPr>
      <w:bookmarkStart w:id="1581" w:name="_Toc197512376"/>
      <w:r>
        <w:t xml:space="preserve">Figure </w:t>
      </w:r>
      <w:r>
        <w:rPr>
          <w:noProof/>
        </w:rPr>
        <w:fldChar w:fldCharType="begin"/>
      </w:r>
      <w:r>
        <w:rPr>
          <w:noProof/>
        </w:rPr>
        <w:instrText xml:space="preserve"> SEQ Figure \* ARABIC </w:instrText>
      </w:r>
      <w:r>
        <w:rPr>
          <w:noProof/>
        </w:rPr>
        <w:fldChar w:fldCharType="separate"/>
      </w:r>
      <w:r w:rsidR="00424FD2">
        <w:rPr>
          <w:noProof/>
        </w:rPr>
        <w:t>9</w:t>
      </w:r>
      <w:r>
        <w:rPr>
          <w:noProof/>
        </w:rPr>
        <w:fldChar w:fldCharType="end"/>
      </w:r>
      <w:r>
        <w:t xml:space="preserve"> – Diode Orientation</w:t>
      </w:r>
      <w:bookmarkEnd w:id="1581"/>
    </w:p>
    <w:p w14:paraId="34A7C6E2" w14:textId="77777777" w:rsidR="00A242A8" w:rsidRDefault="00A242A8" w:rsidP="00A7651F">
      <w:pPr>
        <w:pStyle w:val="Heading3"/>
      </w:pPr>
      <w:bookmarkStart w:id="1582" w:name="_Toc197512290"/>
      <w:r>
        <w:t>Electrolytic Capacitors</w:t>
      </w:r>
      <w:bookmarkEnd w:id="1582"/>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4698A416" w:rsidR="00A242A8" w:rsidRDefault="00A242A8" w:rsidP="00A242A8">
      <w:pPr>
        <w:pStyle w:val="Caption"/>
        <w:jc w:val="center"/>
      </w:pPr>
      <w:bookmarkStart w:id="1583" w:name="_Toc197512377"/>
      <w:r>
        <w:t xml:space="preserve">Figure </w:t>
      </w:r>
      <w:r>
        <w:rPr>
          <w:noProof/>
        </w:rPr>
        <w:fldChar w:fldCharType="begin"/>
      </w:r>
      <w:r>
        <w:rPr>
          <w:noProof/>
        </w:rPr>
        <w:instrText xml:space="preserve"> SEQ Figure \* ARABIC </w:instrText>
      </w:r>
      <w:r>
        <w:rPr>
          <w:noProof/>
        </w:rPr>
        <w:fldChar w:fldCharType="separate"/>
      </w:r>
      <w:r w:rsidR="00424FD2">
        <w:rPr>
          <w:noProof/>
        </w:rPr>
        <w:t>10</w:t>
      </w:r>
      <w:r>
        <w:rPr>
          <w:noProof/>
        </w:rPr>
        <w:fldChar w:fldCharType="end"/>
      </w:r>
      <w:r>
        <w:t xml:space="preserve"> – Electrolytic Capacitor Orientation</w:t>
      </w:r>
      <w:bookmarkEnd w:id="1583"/>
    </w:p>
    <w:p w14:paraId="79CC089B" w14:textId="77777777" w:rsidR="00A242A8" w:rsidRDefault="00A242A8" w:rsidP="00A242A8"/>
    <w:p w14:paraId="237308BD" w14:textId="77777777" w:rsidR="00A242A8" w:rsidRDefault="00A242A8" w:rsidP="00A7651F">
      <w:pPr>
        <w:pStyle w:val="Heading3"/>
      </w:pPr>
      <w:bookmarkStart w:id="1584" w:name="_Toc197512291"/>
      <w:r>
        <w:lastRenderedPageBreak/>
        <w:t>Integrated Circuits</w:t>
      </w:r>
      <w:bookmarkEnd w:id="1584"/>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0DD56853" w:rsidR="00A242A8" w:rsidRDefault="00A242A8" w:rsidP="00A242A8">
      <w:pPr>
        <w:pStyle w:val="Caption"/>
        <w:jc w:val="center"/>
      </w:pPr>
      <w:bookmarkStart w:id="1585" w:name="_Toc197512378"/>
      <w:r>
        <w:t xml:space="preserve">Figure </w:t>
      </w:r>
      <w:r>
        <w:rPr>
          <w:noProof/>
        </w:rPr>
        <w:fldChar w:fldCharType="begin"/>
      </w:r>
      <w:r>
        <w:rPr>
          <w:noProof/>
        </w:rPr>
        <w:instrText xml:space="preserve"> SEQ Figure \* ARABIC </w:instrText>
      </w:r>
      <w:r>
        <w:rPr>
          <w:noProof/>
        </w:rPr>
        <w:fldChar w:fldCharType="separate"/>
      </w:r>
      <w:r w:rsidR="00424FD2">
        <w:rPr>
          <w:noProof/>
        </w:rPr>
        <w:t>11</w:t>
      </w:r>
      <w:r>
        <w:rPr>
          <w:noProof/>
        </w:rPr>
        <w:fldChar w:fldCharType="end"/>
      </w:r>
      <w:r>
        <w:t xml:space="preserve"> – Integrated Circuit Orientation</w:t>
      </w:r>
      <w:bookmarkEnd w:id="1585"/>
    </w:p>
    <w:p w14:paraId="2AA909F3" w14:textId="2C9D4699" w:rsidR="00A242A8" w:rsidRDefault="00A242A8" w:rsidP="00A7651F">
      <w:pPr>
        <w:pStyle w:val="Heading3"/>
      </w:pPr>
      <w:bookmarkStart w:id="1586" w:name="_Toc197512292"/>
      <w:r>
        <w:t>LEDs</w:t>
      </w:r>
      <w:bookmarkEnd w:id="1586"/>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00F1DF15" w:rsidR="00A242A8" w:rsidRDefault="00A242A8" w:rsidP="00A242A8">
      <w:pPr>
        <w:pStyle w:val="Caption"/>
        <w:jc w:val="center"/>
      </w:pPr>
      <w:bookmarkStart w:id="1587" w:name="_Toc197512379"/>
      <w:r>
        <w:t xml:space="preserve">Figure </w:t>
      </w:r>
      <w:r>
        <w:rPr>
          <w:noProof/>
        </w:rPr>
        <w:fldChar w:fldCharType="begin"/>
      </w:r>
      <w:r>
        <w:rPr>
          <w:noProof/>
        </w:rPr>
        <w:instrText xml:space="preserve"> SEQ Figure \* ARABIC </w:instrText>
      </w:r>
      <w:r>
        <w:rPr>
          <w:noProof/>
        </w:rPr>
        <w:fldChar w:fldCharType="separate"/>
      </w:r>
      <w:r w:rsidR="00424FD2">
        <w:rPr>
          <w:noProof/>
        </w:rPr>
        <w:t>12</w:t>
      </w:r>
      <w:r>
        <w:rPr>
          <w:noProof/>
        </w:rPr>
        <w:fldChar w:fldCharType="end"/>
      </w:r>
      <w:r>
        <w:t xml:space="preserve"> – LED Orientation</w:t>
      </w:r>
      <w:bookmarkEnd w:id="1587"/>
    </w:p>
    <w:p w14:paraId="167BE60E" w14:textId="37B8BE39" w:rsidR="00A242A8" w:rsidRDefault="00A242A8" w:rsidP="00A7651F">
      <w:pPr>
        <w:pStyle w:val="Heading3"/>
      </w:pPr>
      <w:bookmarkStart w:id="1588" w:name="_Toc197512293"/>
      <w:r>
        <w:lastRenderedPageBreak/>
        <w:t>Magneto-Resistive Sensor</w:t>
      </w:r>
      <w:r w:rsidR="0099187C">
        <w:t>s</w:t>
      </w:r>
      <w:bookmarkEnd w:id="1588"/>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2">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389E2A54" w:rsidR="00A242A8" w:rsidRDefault="00A242A8" w:rsidP="00A242A8">
      <w:pPr>
        <w:pStyle w:val="Caption"/>
        <w:jc w:val="center"/>
      </w:pPr>
      <w:bookmarkStart w:id="1589" w:name="_Toc197512380"/>
      <w:r>
        <w:t xml:space="preserve">Figure </w:t>
      </w:r>
      <w:r>
        <w:rPr>
          <w:noProof/>
        </w:rPr>
        <w:fldChar w:fldCharType="begin"/>
      </w:r>
      <w:r>
        <w:rPr>
          <w:noProof/>
        </w:rPr>
        <w:instrText xml:space="preserve"> SEQ Figure \* ARABIC </w:instrText>
      </w:r>
      <w:r>
        <w:rPr>
          <w:noProof/>
        </w:rPr>
        <w:fldChar w:fldCharType="separate"/>
      </w:r>
      <w:r w:rsidR="00424FD2">
        <w:rPr>
          <w:noProof/>
        </w:rPr>
        <w:t>13</w:t>
      </w:r>
      <w:r>
        <w:rPr>
          <w:noProof/>
        </w:rPr>
        <w:fldChar w:fldCharType="end"/>
      </w:r>
      <w:r>
        <w:t xml:space="preserve"> – Magnet</w:t>
      </w:r>
      <w:r w:rsidR="0099187C">
        <w:t>o</w:t>
      </w:r>
      <w:r>
        <w:t>-Resistive Sensor Orientation</w:t>
      </w:r>
      <w:bookmarkEnd w:id="1589"/>
    </w:p>
    <w:p w14:paraId="41B6BB02" w14:textId="0FF77542" w:rsidR="001E1F78" w:rsidRDefault="00C5143D" w:rsidP="00A7651F">
      <w:pPr>
        <w:pStyle w:val="Heading2"/>
        <w:pageBreakBefore/>
      </w:pPr>
      <w:bookmarkStart w:id="1590" w:name="_Toc197512294"/>
      <w:r>
        <w:lastRenderedPageBreak/>
        <w:t xml:space="preserve">Simulator </w:t>
      </w:r>
      <w:r w:rsidR="004408BF">
        <w:t>Interface</w:t>
      </w:r>
      <w:r w:rsidR="001E1F78">
        <w:t xml:space="preserve"> </w:t>
      </w:r>
      <w:r w:rsidR="00112429">
        <w:t>Module</w:t>
      </w:r>
      <w:bookmarkEnd w:id="1590"/>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591" w:name="_Toc197512295"/>
      <w:r>
        <w:t>Parts List</w:t>
      </w:r>
      <w:bookmarkEnd w:id="1591"/>
    </w:p>
    <w:p w14:paraId="3B42F3D6" w14:textId="6BD43BBF" w:rsidR="00FB1524" w:rsidRPr="00393B25" w:rsidRDefault="00FB1524" w:rsidP="00FB1524">
      <w:pPr>
        <w:pStyle w:val="Caption"/>
        <w:keepNext/>
      </w:pPr>
      <w:bookmarkStart w:id="1592" w:name="_Toc197512449"/>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24FD2">
        <w:rPr>
          <w:noProof/>
        </w:rPr>
        <w:t>2</w:t>
      </w:r>
      <w:r w:rsidR="00D15F53">
        <w:rPr>
          <w:noProof/>
        </w:rPr>
        <w:fldChar w:fldCharType="end"/>
      </w:r>
      <w:r>
        <w:t xml:space="preserve"> – Simulator Interface</w:t>
      </w:r>
      <w:r w:rsidR="00152C2B">
        <w:t xml:space="preserve"> </w:t>
      </w:r>
      <w:r w:rsidR="00112429">
        <w:t xml:space="preserve">Module </w:t>
      </w:r>
      <w:r>
        <w:t>Parts List</w:t>
      </w:r>
      <w:bookmarkEnd w:id="159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4A7A5C8B" w:rsidR="00FB1524" w:rsidRPr="00212D29" w:rsidRDefault="00B1545C" w:rsidP="005E14A6">
            <w:pPr>
              <w:contextualSpacing/>
            </w:pPr>
            <w:r>
              <w:t xml:space="preserve">MC7805CTG </w:t>
            </w:r>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533D1A8F" w:rsidR="00FB1524" w:rsidRPr="00212D29" w:rsidRDefault="000C396F" w:rsidP="00D81B86">
            <w:pPr>
              <w:contextualSpacing/>
            </w:pPr>
            <w:r w:rsidRPr="00212D29">
              <w:t xml:space="preserve">Farnell </w:t>
            </w:r>
            <w:r w:rsidR="00B1545C">
              <w:t>9666095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79B8DFE3" w:rsidR="00FB1524" w:rsidRPr="00212D29" w:rsidRDefault="00FB1524" w:rsidP="00D81B86">
            <w:pPr>
              <w:contextualSpacing/>
            </w:pPr>
            <w:r w:rsidRPr="00212D29">
              <w:t>2x3-pin 0.1” Male Header</w:t>
            </w:r>
          </w:p>
        </w:tc>
        <w:tc>
          <w:tcPr>
            <w:tcW w:w="2897" w:type="dxa"/>
          </w:tcPr>
          <w:p w14:paraId="66D9ED7C" w14:textId="56D7C830" w:rsidR="00FB1524" w:rsidRPr="00212D29" w:rsidRDefault="00D27B45" w:rsidP="001631DF">
            <w:pPr>
              <w:contextualSpacing/>
            </w:pPr>
            <w:r>
              <w:t xml:space="preserve">Farnell </w:t>
            </w:r>
            <w:r w:rsidR="00514A81">
              <w:t>1593440</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2F27C4D0" w:rsidR="00FB1524" w:rsidRPr="00212D29" w:rsidRDefault="000C396F" w:rsidP="001631DF">
            <w:pPr>
              <w:contextualSpacing/>
            </w:pPr>
            <w:r w:rsidRPr="00212D29">
              <w:t xml:space="preserve">Farnell </w:t>
            </w:r>
            <w:r w:rsidR="00B1545C">
              <w:t>4285608</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3"/>
          <w:headerReference w:type="default" r:id="rId24"/>
          <w:footerReference w:type="even" r:id="rId25"/>
          <w:footerReference w:type="default" r:id="rId26"/>
          <w:footerReference w:type="first" r:id="rId27"/>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597" w:name="_Toc197512296"/>
      <w:r>
        <w:lastRenderedPageBreak/>
        <w:t>Schematic</w:t>
      </w:r>
      <w:bookmarkEnd w:id="1597"/>
    </w:p>
    <w:p w14:paraId="037F9213" w14:textId="6CECA192" w:rsidR="001818BB" w:rsidRPr="001818BB" w:rsidRDefault="00AF72D9" w:rsidP="00783608">
      <w:pPr>
        <w:jc w:val="center"/>
      </w:pPr>
      <w:del w:id="1598" w:author="Andrew Instone-Cowie" w:date="2025-05-07T11:04:00Z" w16du:dateUtc="2025-05-07T10:04:00Z">
        <w:r w:rsidDel="009601CF">
          <w:rPr>
            <w:noProof/>
          </w:rPr>
          <w:drawing>
            <wp:inline distT="0" distB="0" distL="0" distR="0" wp14:anchorId="72C52763" wp14:editId="0D427094">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del>
      <w:ins w:id="1599" w:author="Andrew Instone-Cowie" w:date="2025-05-07T11:30:00Z" w16du:dateUtc="2025-05-07T10:30:00Z">
        <w:r w:rsidR="004E06AF">
          <w:rPr>
            <w:noProof/>
          </w:rPr>
          <w:drawing>
            <wp:inline distT="0" distB="0" distL="0" distR="0" wp14:anchorId="4CFF5866" wp14:editId="28746CE1">
              <wp:extent cx="7869600" cy="5400000"/>
              <wp:effectExtent l="0" t="0" r="0" b="0"/>
              <wp:docPr id="926237723"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7723" name="Picture 7" descr="A computer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600" w:name="_Toc197512297"/>
      <w:r>
        <w:lastRenderedPageBreak/>
        <w:t>Parts</w:t>
      </w:r>
      <w:bookmarkEnd w:id="1600"/>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325BF7E9">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0084C63C" w:rsidR="00D230DD" w:rsidRPr="009B5FE2" w:rsidRDefault="00D230DD" w:rsidP="00D230DD">
      <w:pPr>
        <w:pStyle w:val="Caption"/>
        <w:jc w:val="center"/>
      </w:pPr>
      <w:bookmarkStart w:id="1601" w:name="_Toc197512381"/>
      <w:r>
        <w:t xml:space="preserve">Figure </w:t>
      </w:r>
      <w:r>
        <w:rPr>
          <w:noProof/>
        </w:rPr>
        <w:fldChar w:fldCharType="begin"/>
      </w:r>
      <w:r>
        <w:rPr>
          <w:noProof/>
        </w:rPr>
        <w:instrText xml:space="preserve"> SEQ Figure \* ARABIC </w:instrText>
      </w:r>
      <w:r>
        <w:rPr>
          <w:noProof/>
        </w:rPr>
        <w:fldChar w:fldCharType="separate"/>
      </w:r>
      <w:r w:rsidR="00424FD2">
        <w:rPr>
          <w:noProof/>
        </w:rPr>
        <w:t>14</w:t>
      </w:r>
      <w:r>
        <w:rPr>
          <w:noProof/>
        </w:rPr>
        <w:fldChar w:fldCharType="end"/>
      </w:r>
      <w:r>
        <w:t xml:space="preserve"> – Simulator Interface Parts</w:t>
      </w:r>
      <w:bookmarkEnd w:id="1601"/>
    </w:p>
    <w:p w14:paraId="406F9A28" w14:textId="77777777" w:rsidR="001E1F78" w:rsidRDefault="009B5FE2" w:rsidP="00557FB7">
      <w:pPr>
        <w:pStyle w:val="Heading3"/>
      </w:pPr>
      <w:bookmarkStart w:id="1602" w:name="_Toc197512298"/>
      <w:r>
        <w:t>PCB Layout</w:t>
      </w:r>
      <w:bookmarkEnd w:id="1602"/>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4912DA66" w:rsidR="009030AD" w:rsidRDefault="00AF72D9" w:rsidP="009030AD">
      <w:pPr>
        <w:keepNext/>
        <w:jc w:val="center"/>
      </w:pPr>
      <w:del w:id="1603" w:author="Andrew Instone-Cowie" w:date="2025-05-07T11:05:00Z" w16du:dateUtc="2025-05-07T10:05:00Z">
        <w:r w:rsidDel="00AB2AFB">
          <w:rPr>
            <w:noProof/>
          </w:rPr>
          <w:drawing>
            <wp:inline distT="0" distB="0" distL="0" distR="0" wp14:anchorId="380B4388" wp14:editId="2FF3074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del>
      <w:ins w:id="1604" w:author="Andrew Instone-Cowie" w:date="2025-05-07T11:06:00Z" w16du:dateUtc="2025-05-07T10:06:00Z">
        <w:r w:rsidR="00AB2AFB">
          <w:rPr>
            <w:noProof/>
          </w:rPr>
          <w:drawing>
            <wp:inline distT="0" distB="0" distL="0" distR="0" wp14:anchorId="73516826" wp14:editId="1ABEE56E">
              <wp:extent cx="3600000" cy="3474000"/>
              <wp:effectExtent l="0" t="0" r="635" b="0"/>
              <wp:docPr id="4439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7741" name="Picture 4439177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3474000"/>
                      </a:xfrm>
                      <a:prstGeom prst="rect">
                        <a:avLst/>
                      </a:prstGeom>
                      <a:ln w="12700">
                        <a:noFill/>
                      </a:ln>
                    </pic:spPr>
                  </pic:pic>
                </a:graphicData>
              </a:graphic>
            </wp:inline>
          </w:drawing>
        </w:r>
      </w:ins>
    </w:p>
    <w:p w14:paraId="7C649B6E" w14:textId="02A0FB6C" w:rsidR="009B5FE2" w:rsidRPr="009B5FE2" w:rsidRDefault="009030AD" w:rsidP="009030AD">
      <w:pPr>
        <w:pStyle w:val="Caption"/>
        <w:jc w:val="center"/>
      </w:pPr>
      <w:bookmarkStart w:id="1605" w:name="_Toc19751238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15</w:t>
      </w:r>
      <w:r w:rsidR="00D15F53">
        <w:rPr>
          <w:noProof/>
        </w:rPr>
        <w:fldChar w:fldCharType="end"/>
      </w:r>
      <w:r>
        <w:t xml:space="preserve"> – Simulator Interface Board Layout</w:t>
      </w:r>
      <w:bookmarkEnd w:id="1605"/>
    </w:p>
    <w:p w14:paraId="3AABD0C9" w14:textId="77777777" w:rsidR="001E1F78" w:rsidRDefault="001E1F78" w:rsidP="00557FB7">
      <w:pPr>
        <w:pStyle w:val="Heading3"/>
      </w:pPr>
      <w:bookmarkStart w:id="1606" w:name="_Toc197512299"/>
      <w:r>
        <w:lastRenderedPageBreak/>
        <w:t>Construction</w:t>
      </w:r>
      <w:bookmarkEnd w:id="1606"/>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20DE9573" w:rsidR="00514E8C" w:rsidRPr="00152A9A" w:rsidRDefault="00514E8C" w:rsidP="00E804E5">
      <w:pPr>
        <w:pStyle w:val="Caption"/>
        <w:ind w:left="720"/>
        <w:jc w:val="center"/>
      </w:pPr>
      <w:bookmarkStart w:id="1607" w:name="_Toc197512383"/>
      <w:r>
        <w:t xml:space="preserve">Figure </w:t>
      </w:r>
      <w:r>
        <w:rPr>
          <w:noProof/>
        </w:rPr>
        <w:fldChar w:fldCharType="begin"/>
      </w:r>
      <w:r>
        <w:rPr>
          <w:noProof/>
        </w:rPr>
        <w:instrText xml:space="preserve"> SEQ Figure \* ARABIC </w:instrText>
      </w:r>
      <w:r>
        <w:rPr>
          <w:noProof/>
        </w:rPr>
        <w:fldChar w:fldCharType="separate"/>
      </w:r>
      <w:r w:rsidR="00424FD2">
        <w:rPr>
          <w:noProof/>
        </w:rPr>
        <w:t>16</w:t>
      </w:r>
      <w:r>
        <w:rPr>
          <w:noProof/>
        </w:rPr>
        <w:fldChar w:fldCharType="end"/>
      </w:r>
      <w:r>
        <w:t xml:space="preserve"> – Voltage Check Pin Locations</w:t>
      </w:r>
      <w:bookmarkEnd w:id="1607"/>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608" w:name="_Toc197512300"/>
      <w:r>
        <w:t>Voltage Regulator</w:t>
      </w:r>
      <w:bookmarkEnd w:id="1608"/>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5"/>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4">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45C10F51" w:rsidR="003455F9" w:rsidRPr="00152A9A" w:rsidRDefault="003455F9" w:rsidP="00C9246B">
      <w:pPr>
        <w:pStyle w:val="Caption"/>
        <w:ind w:left="360"/>
        <w:jc w:val="center"/>
      </w:pPr>
      <w:bookmarkStart w:id="1609" w:name="_Toc197512384"/>
      <w:r>
        <w:t xml:space="preserve">Figure </w:t>
      </w:r>
      <w:r>
        <w:rPr>
          <w:noProof/>
        </w:rPr>
        <w:fldChar w:fldCharType="begin"/>
      </w:r>
      <w:r>
        <w:rPr>
          <w:noProof/>
        </w:rPr>
        <w:instrText xml:space="preserve"> SEQ Figure \* ARABIC </w:instrText>
      </w:r>
      <w:r>
        <w:rPr>
          <w:noProof/>
        </w:rPr>
        <w:fldChar w:fldCharType="separate"/>
      </w:r>
      <w:r w:rsidR="00424FD2">
        <w:rPr>
          <w:noProof/>
        </w:rPr>
        <w:t>17</w:t>
      </w:r>
      <w:r>
        <w:rPr>
          <w:noProof/>
        </w:rPr>
        <w:fldChar w:fldCharType="end"/>
      </w:r>
      <w:r>
        <w:t xml:space="preserve"> – Bending Voltage Regulator Pins</w:t>
      </w:r>
      <w:bookmarkEnd w:id="1609"/>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5">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76570A4A" w:rsidR="007A1D88" w:rsidRPr="00212D29" w:rsidRDefault="007A1D88" w:rsidP="00C9246B">
      <w:pPr>
        <w:pStyle w:val="Caption"/>
        <w:jc w:val="center"/>
      </w:pPr>
      <w:bookmarkStart w:id="1610" w:name="_Toc197512385"/>
      <w:r>
        <w:t xml:space="preserve">Figure </w:t>
      </w:r>
      <w:r>
        <w:rPr>
          <w:noProof/>
        </w:rPr>
        <w:fldChar w:fldCharType="begin"/>
      </w:r>
      <w:r>
        <w:rPr>
          <w:noProof/>
        </w:rPr>
        <w:instrText xml:space="preserve"> SEQ Figure \* ARABIC </w:instrText>
      </w:r>
      <w:r>
        <w:rPr>
          <w:noProof/>
        </w:rPr>
        <w:fldChar w:fldCharType="separate"/>
      </w:r>
      <w:r w:rsidR="00424FD2">
        <w:rPr>
          <w:noProof/>
        </w:rPr>
        <w:t>18</w:t>
      </w:r>
      <w:r>
        <w:rPr>
          <w:noProof/>
        </w:rPr>
        <w:fldChar w:fldCharType="end"/>
      </w:r>
      <w:r>
        <w:t xml:space="preserve"> –</w:t>
      </w:r>
      <w:r w:rsidR="0099187C">
        <w:t xml:space="preserve"> </w:t>
      </w:r>
      <w:r>
        <w:t>Voltage Regulator Heatsink</w:t>
      </w:r>
      <w:bookmarkEnd w:id="1610"/>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2341570B" w:rsidR="00152A9A" w:rsidRDefault="00152A9A" w:rsidP="00152A9A">
      <w:pPr>
        <w:pStyle w:val="Caption"/>
        <w:jc w:val="center"/>
      </w:pPr>
      <w:bookmarkStart w:id="1611" w:name="_Toc19751238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19</w:t>
      </w:r>
      <w:r w:rsidR="00D15F53">
        <w:rPr>
          <w:noProof/>
        </w:rPr>
        <w:fldChar w:fldCharType="end"/>
      </w:r>
      <w:r>
        <w:t xml:space="preserve"> – Completed Simulator Interface </w:t>
      </w:r>
      <w:r w:rsidR="004E19AE">
        <w:t xml:space="preserve">Module </w:t>
      </w:r>
      <w:r>
        <w:t>PCB</w:t>
      </w:r>
      <w:bookmarkEnd w:id="1611"/>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612" w:name="_Toc197512301"/>
      <w:r>
        <w:lastRenderedPageBreak/>
        <w:t xml:space="preserve">Power </w:t>
      </w:r>
      <w:r w:rsidR="00112429">
        <w:t>Module</w:t>
      </w:r>
      <w:bookmarkEnd w:id="1612"/>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613" w:name="_Toc197512302"/>
      <w:r>
        <w:t>Parts List</w:t>
      </w:r>
      <w:bookmarkEnd w:id="1613"/>
    </w:p>
    <w:p w14:paraId="0E59C03E" w14:textId="1824B770" w:rsidR="00152C2B" w:rsidRPr="00393B25" w:rsidRDefault="00152C2B" w:rsidP="00152C2B">
      <w:pPr>
        <w:pStyle w:val="Caption"/>
        <w:keepNext/>
      </w:pPr>
      <w:bookmarkStart w:id="1614" w:name="_Toc197512450"/>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24FD2">
        <w:rPr>
          <w:noProof/>
        </w:rPr>
        <w:t>3</w:t>
      </w:r>
      <w:r w:rsidR="00D15F53">
        <w:rPr>
          <w:noProof/>
        </w:rPr>
        <w:fldChar w:fldCharType="end"/>
      </w:r>
      <w:r>
        <w:t xml:space="preserve"> – Power </w:t>
      </w:r>
      <w:r w:rsidR="004E19AE">
        <w:t xml:space="preserve">Module </w:t>
      </w:r>
      <w:r>
        <w:t>PCB Parts List</w:t>
      </w:r>
      <w:bookmarkEnd w:id="161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6"/>
          <w:footerReference w:type="default" r:id="rId37"/>
          <w:headerReference w:type="first" r:id="rId38"/>
          <w:footerReference w:type="first" r:id="rId39"/>
          <w:endnotePr>
            <w:numFmt w:val="decimal"/>
          </w:endnotePr>
          <w:pgSz w:w="11906" w:h="16838"/>
          <w:pgMar w:top="1440" w:right="1440" w:bottom="1440" w:left="1440" w:header="709" w:footer="709" w:gutter="0"/>
          <w:cols w:space="708"/>
          <w:docGrid w:linePitch="360"/>
        </w:sectPr>
      </w:pPr>
      <w:bookmarkStart w:id="1615"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1616" w:name="_Toc197512303"/>
      <w:bookmarkEnd w:id="1615"/>
      <w:r>
        <w:lastRenderedPageBreak/>
        <w:t>Schematic</w:t>
      </w:r>
      <w:bookmarkEnd w:id="1616"/>
    </w:p>
    <w:p w14:paraId="2E24895B" w14:textId="0767DFB3" w:rsidR="00152C2B" w:rsidRDefault="00987488" w:rsidP="00994514">
      <w:pPr>
        <w:jc w:val="center"/>
      </w:pPr>
      <w:del w:id="1617" w:author="Andrew Instone-Cowie" w:date="2025-05-07T11:07:00Z" w16du:dateUtc="2025-05-07T10:07:00Z">
        <w:r w:rsidDel="00AB2AFB">
          <w:rPr>
            <w:noProof/>
          </w:rPr>
          <w:drawing>
            <wp:inline distT="0" distB="0" distL="0" distR="0" wp14:anchorId="7EB5259C" wp14:editId="02C09D37">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del>
      <w:ins w:id="1618" w:author="Andrew Instone-Cowie" w:date="2025-05-07T12:08:00Z" w16du:dateUtc="2025-05-07T11:08:00Z">
        <w:r w:rsidR="0066272B">
          <w:rPr>
            <w:noProof/>
          </w:rPr>
          <w:drawing>
            <wp:inline distT="0" distB="0" distL="0" distR="0" wp14:anchorId="36FD94D1" wp14:editId="493B8A1D">
              <wp:extent cx="7869600" cy="5400000"/>
              <wp:effectExtent l="0" t="0" r="0" b="0"/>
              <wp:docPr id="6841051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5120" name="Picture 1" descr="A computer screen 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619" w:name="_Toc197512304"/>
      <w:r>
        <w:lastRenderedPageBreak/>
        <w:t>Parts</w:t>
      </w:r>
      <w:bookmarkEnd w:id="1619"/>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646CDD88">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01A2A681" w:rsidR="00D230DD" w:rsidRPr="009B5FE2" w:rsidRDefault="00D230DD" w:rsidP="00D230DD">
      <w:pPr>
        <w:pStyle w:val="Caption"/>
        <w:jc w:val="center"/>
      </w:pPr>
      <w:bookmarkStart w:id="1620" w:name="_Toc197512387"/>
      <w:r>
        <w:t xml:space="preserve">Figure </w:t>
      </w:r>
      <w:r>
        <w:rPr>
          <w:noProof/>
        </w:rPr>
        <w:fldChar w:fldCharType="begin"/>
      </w:r>
      <w:r>
        <w:rPr>
          <w:noProof/>
        </w:rPr>
        <w:instrText xml:space="preserve"> SEQ Figure \* ARABIC </w:instrText>
      </w:r>
      <w:r>
        <w:rPr>
          <w:noProof/>
        </w:rPr>
        <w:fldChar w:fldCharType="separate"/>
      </w:r>
      <w:r w:rsidR="00424FD2">
        <w:rPr>
          <w:noProof/>
        </w:rPr>
        <w:t>20</w:t>
      </w:r>
      <w:r>
        <w:rPr>
          <w:noProof/>
        </w:rPr>
        <w:fldChar w:fldCharType="end"/>
      </w:r>
      <w:r>
        <w:t xml:space="preserve"> – Power Board Parts</w:t>
      </w:r>
      <w:bookmarkEnd w:id="1620"/>
    </w:p>
    <w:p w14:paraId="0C0FD38C" w14:textId="77777777" w:rsidR="00152C2B" w:rsidRDefault="00152C2B" w:rsidP="00152C2B">
      <w:pPr>
        <w:pStyle w:val="Heading3"/>
      </w:pPr>
      <w:bookmarkStart w:id="1621" w:name="_Toc197512305"/>
      <w:r>
        <w:t>PCB Layout</w:t>
      </w:r>
      <w:bookmarkEnd w:id="1621"/>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2CB0F3A3" w:rsidR="00152C2B" w:rsidRDefault="005B1C6D" w:rsidP="00152C2B">
      <w:pPr>
        <w:keepNext/>
        <w:jc w:val="center"/>
      </w:pPr>
      <w:del w:id="1622" w:author="Andrew Instone-Cowie" w:date="2025-05-07T11:08:00Z" w16du:dateUtc="2025-05-07T10:08:00Z">
        <w:r w:rsidDel="00AB2AFB">
          <w:rPr>
            <w:noProof/>
          </w:rPr>
          <w:drawing>
            <wp:inline distT="0" distB="0" distL="0" distR="0" wp14:anchorId="65981DF0" wp14:editId="2F3D37B0">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43">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del>
      <w:ins w:id="1623" w:author="Andrew Instone-Cowie" w:date="2025-05-07T11:08:00Z" w16du:dateUtc="2025-05-07T10:08:00Z">
        <w:r w:rsidR="00AB2AFB">
          <w:rPr>
            <w:noProof/>
          </w:rPr>
          <w:drawing>
            <wp:inline distT="0" distB="0" distL="0" distR="0" wp14:anchorId="1B7F74F5" wp14:editId="4174FCBD">
              <wp:extent cx="2880000" cy="2523600"/>
              <wp:effectExtent l="0" t="0" r="0" b="0"/>
              <wp:docPr id="1667840543" name="Picture 4" descr="A red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543" name="Picture 4" descr="A red and white circuit board&#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2523600"/>
                      </a:xfrm>
                      <a:prstGeom prst="rect">
                        <a:avLst/>
                      </a:prstGeom>
                    </pic:spPr>
                  </pic:pic>
                </a:graphicData>
              </a:graphic>
            </wp:inline>
          </w:drawing>
        </w:r>
      </w:ins>
    </w:p>
    <w:p w14:paraId="33D7B0AC" w14:textId="64D68A3B" w:rsidR="00E21E80" w:rsidRPr="009B5FE2" w:rsidRDefault="00E21E80" w:rsidP="00E21E80">
      <w:pPr>
        <w:pStyle w:val="Caption"/>
        <w:jc w:val="center"/>
      </w:pPr>
      <w:bookmarkStart w:id="1624" w:name="_Toc19751238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21</w:t>
      </w:r>
      <w:r w:rsidR="00D15F53">
        <w:rPr>
          <w:noProof/>
        </w:rPr>
        <w:fldChar w:fldCharType="end"/>
      </w:r>
      <w:r>
        <w:t xml:space="preserve"> – Power Board Layout</w:t>
      </w:r>
      <w:bookmarkEnd w:id="1624"/>
    </w:p>
    <w:p w14:paraId="74A1963D" w14:textId="77777777" w:rsidR="00152C2B" w:rsidRDefault="00152C2B" w:rsidP="00152C2B">
      <w:pPr>
        <w:pStyle w:val="Heading3"/>
      </w:pPr>
      <w:bookmarkStart w:id="1625" w:name="_Toc197512306"/>
      <w:r>
        <w:t>Construction</w:t>
      </w:r>
      <w:bookmarkEnd w:id="1625"/>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lastRenderedPageBreak/>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229C621E">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1B2C7443" w:rsidR="00152C2B" w:rsidRDefault="00152C2B" w:rsidP="00152C2B">
      <w:pPr>
        <w:pStyle w:val="Caption"/>
        <w:jc w:val="center"/>
      </w:pPr>
      <w:bookmarkStart w:id="1626" w:name="_Toc19751238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22</w:t>
      </w:r>
      <w:r w:rsidR="00D15F53">
        <w:rPr>
          <w:noProof/>
        </w:rPr>
        <w:fldChar w:fldCharType="end"/>
      </w:r>
      <w:r>
        <w:t xml:space="preserve"> – Completed </w:t>
      </w:r>
      <w:r w:rsidR="00E21E80">
        <w:t xml:space="preserve">Power </w:t>
      </w:r>
      <w:r w:rsidR="004E19AE">
        <w:t xml:space="preserve">Module </w:t>
      </w:r>
      <w:r>
        <w:t>PCB</w:t>
      </w:r>
      <w:bookmarkEnd w:id="1626"/>
    </w:p>
    <w:p w14:paraId="06525A63" w14:textId="2CC2F7B9" w:rsidR="00E21E80" w:rsidRDefault="00E21E80" w:rsidP="00994514">
      <w:pPr>
        <w:pStyle w:val="Heading2"/>
        <w:pageBreakBefore/>
      </w:pPr>
      <w:bookmarkStart w:id="1627" w:name="_Toc197512307"/>
      <w:r>
        <w:lastRenderedPageBreak/>
        <w:t xml:space="preserve">Magneto-Resistive Sensor </w:t>
      </w:r>
      <w:r w:rsidR="004E19AE">
        <w:t>Module</w:t>
      </w:r>
      <w:bookmarkEnd w:id="1627"/>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6"/>
      </w:r>
      <w:r w:rsidRPr="00212D29">
        <w:t xml:space="preserve"> by Aidan Hedley, uses a Honeywell magneto-resistive sensor IC</w:t>
      </w:r>
      <w:r w:rsidRPr="00212D29">
        <w:rPr>
          <w:rStyle w:val="FootnoteReference"/>
        </w:rPr>
        <w:footnoteReference w:id="17"/>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6">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294C7245" w:rsidR="00DC3C21" w:rsidRDefault="00DC3C21" w:rsidP="00DC3C21">
      <w:pPr>
        <w:pStyle w:val="Caption"/>
        <w:jc w:val="center"/>
        <w:rPr>
          <w:color w:val="00B050"/>
        </w:rPr>
      </w:pPr>
      <w:bookmarkStart w:id="1628" w:name="_Toc472626756"/>
      <w:bookmarkStart w:id="1629" w:name="_Toc19751239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23</w:t>
      </w:r>
      <w:r w:rsidR="00D15F53">
        <w:rPr>
          <w:noProof/>
        </w:rPr>
        <w:fldChar w:fldCharType="end"/>
      </w:r>
      <w:r>
        <w:t xml:space="preserve"> – Magneto-Resistive Sensor Demonstration</w:t>
      </w:r>
      <w:bookmarkEnd w:id="1628"/>
      <w:bookmarkEnd w:id="1629"/>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1630" w:name="_Toc197512308"/>
      <w:r>
        <w:t>Parts List</w:t>
      </w:r>
      <w:bookmarkEnd w:id="1630"/>
    </w:p>
    <w:p w14:paraId="1E65F288" w14:textId="7534002E" w:rsidR="00E21E80" w:rsidRPr="00393B25" w:rsidRDefault="00E21E80" w:rsidP="00E21E80">
      <w:pPr>
        <w:pStyle w:val="Caption"/>
        <w:keepNext/>
      </w:pPr>
      <w:bookmarkStart w:id="1631" w:name="_Toc197512451"/>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24FD2">
        <w:rPr>
          <w:noProof/>
        </w:rPr>
        <w:t>4</w:t>
      </w:r>
      <w:r w:rsidR="00D15F53">
        <w:rPr>
          <w:noProof/>
        </w:rPr>
        <w:fldChar w:fldCharType="end"/>
      </w:r>
      <w:r>
        <w:t xml:space="preserve"> – Magneto-Resistive Sensor </w:t>
      </w:r>
      <w:r w:rsidR="004E19AE">
        <w:t xml:space="preserve">Module </w:t>
      </w:r>
      <w:r>
        <w:t>Parts List</w:t>
      </w:r>
      <w:bookmarkEnd w:id="163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8"/>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4F6C8AD1" w:rsidR="00B1545C" w:rsidRPr="00212D29" w:rsidRDefault="00B1545C" w:rsidP="00C16666">
            <w:pPr>
              <w:contextualSpacing/>
            </w:pP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632" w:name="_Toc197512309"/>
      <w:r>
        <w:lastRenderedPageBreak/>
        <w:t>Schematic</w:t>
      </w:r>
      <w:bookmarkEnd w:id="1632"/>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7">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633" w:name="_Toc197512310"/>
      <w:r>
        <w:lastRenderedPageBreak/>
        <w:t>Parts</w:t>
      </w:r>
      <w:bookmarkEnd w:id="1633"/>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9E7F486">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70F6141B" w:rsidR="00D230DD" w:rsidRPr="009B5FE2" w:rsidRDefault="00D230DD" w:rsidP="00D230DD">
      <w:pPr>
        <w:pStyle w:val="Caption"/>
        <w:jc w:val="center"/>
      </w:pPr>
      <w:bookmarkStart w:id="1634" w:name="_Toc197512391"/>
      <w:r>
        <w:t xml:space="preserve">Figure </w:t>
      </w:r>
      <w:r>
        <w:rPr>
          <w:noProof/>
        </w:rPr>
        <w:fldChar w:fldCharType="begin"/>
      </w:r>
      <w:r>
        <w:rPr>
          <w:noProof/>
        </w:rPr>
        <w:instrText xml:space="preserve"> SEQ Figure \* ARABIC </w:instrText>
      </w:r>
      <w:r>
        <w:rPr>
          <w:noProof/>
        </w:rPr>
        <w:fldChar w:fldCharType="separate"/>
      </w:r>
      <w:r w:rsidR="00424FD2">
        <w:rPr>
          <w:noProof/>
        </w:rPr>
        <w:t>24</w:t>
      </w:r>
      <w:r>
        <w:rPr>
          <w:noProof/>
        </w:rPr>
        <w:fldChar w:fldCharType="end"/>
      </w:r>
      <w:r>
        <w:t xml:space="preserve"> –</w:t>
      </w:r>
      <w:r w:rsidRPr="00D230DD">
        <w:t xml:space="preserve"> </w:t>
      </w:r>
      <w:r>
        <w:t>Magneto-Resistive Sensor Board Parts</w:t>
      </w:r>
      <w:bookmarkEnd w:id="1634"/>
    </w:p>
    <w:p w14:paraId="3EC74986" w14:textId="77777777" w:rsidR="00E21E80" w:rsidRDefault="00E21E80" w:rsidP="00E21E80">
      <w:pPr>
        <w:pStyle w:val="Heading3"/>
      </w:pPr>
      <w:bookmarkStart w:id="1635" w:name="_Toc197512311"/>
      <w:r>
        <w:t>PCB Layout</w:t>
      </w:r>
      <w:bookmarkEnd w:id="1635"/>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2B8E3730">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198B1EB3" w:rsidR="00E21E80" w:rsidRDefault="00E21E80" w:rsidP="00E21E80">
      <w:pPr>
        <w:pStyle w:val="Caption"/>
        <w:jc w:val="center"/>
      </w:pPr>
      <w:bookmarkStart w:id="1636" w:name="_Toc19751239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25</w:t>
      </w:r>
      <w:r w:rsidR="00D15F53">
        <w:rPr>
          <w:noProof/>
        </w:rPr>
        <w:fldChar w:fldCharType="end"/>
      </w:r>
      <w:r>
        <w:t xml:space="preserve"> – Magneto-Resistive Sensor Board Layout</w:t>
      </w:r>
      <w:bookmarkEnd w:id="1636"/>
    </w:p>
    <w:p w14:paraId="25E8905F" w14:textId="77777777" w:rsidR="00E21E80" w:rsidRDefault="00E21E80" w:rsidP="00E21E80">
      <w:pPr>
        <w:pStyle w:val="Heading3"/>
      </w:pPr>
      <w:bookmarkStart w:id="1637" w:name="_Toc197512312"/>
      <w:r>
        <w:t>Construction</w:t>
      </w:r>
      <w:bookmarkEnd w:id="1637"/>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50">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09B14E5C" w:rsidR="00E21E80" w:rsidRDefault="00E21E80" w:rsidP="00E21E80">
      <w:pPr>
        <w:pStyle w:val="Caption"/>
        <w:jc w:val="center"/>
      </w:pPr>
      <w:bookmarkStart w:id="1638" w:name="_Toc19751239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26</w:t>
      </w:r>
      <w:r w:rsidR="00D15F53">
        <w:rPr>
          <w:noProof/>
        </w:rPr>
        <w:fldChar w:fldCharType="end"/>
      </w:r>
      <w:r>
        <w:t xml:space="preserve"> – Completed Magneto-Resistive Sensor </w:t>
      </w:r>
      <w:r w:rsidR="004E19AE">
        <w:t xml:space="preserve">Module </w:t>
      </w:r>
      <w:r>
        <w:t>PCB</w:t>
      </w:r>
      <w:r w:rsidR="00733A4D">
        <w:t xml:space="preserve"> (Right-Handed)</w:t>
      </w:r>
      <w:bookmarkEnd w:id="1638"/>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639" w:name="_Toc197512313"/>
      <w:r>
        <w:lastRenderedPageBreak/>
        <w:t xml:space="preserve">Infra-Red </w:t>
      </w:r>
      <w:r w:rsidR="008E418D">
        <w:t xml:space="preserve">&amp; Other </w:t>
      </w:r>
      <w:r>
        <w:t>Sensor</w:t>
      </w:r>
      <w:r w:rsidR="004E19AE">
        <w:t xml:space="preserve"> Modules</w:t>
      </w:r>
      <w:bookmarkEnd w:id="1639"/>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9"/>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640" w:name="_Toc197512314"/>
      <w:r>
        <w:t>Parts List</w:t>
      </w:r>
      <w:bookmarkEnd w:id="1640"/>
    </w:p>
    <w:p w14:paraId="614248F8" w14:textId="37291F41" w:rsidR="008E418D" w:rsidRPr="00393B25" w:rsidRDefault="008E418D" w:rsidP="008E418D">
      <w:pPr>
        <w:pStyle w:val="Caption"/>
        <w:keepNext/>
      </w:pPr>
      <w:bookmarkStart w:id="1641" w:name="_Toc197512452"/>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24FD2">
        <w:rPr>
          <w:noProof/>
        </w:rPr>
        <w:t>5</w:t>
      </w:r>
      <w:r w:rsidR="00D15F53">
        <w:rPr>
          <w:noProof/>
        </w:rPr>
        <w:fldChar w:fldCharType="end"/>
      </w:r>
      <w:r>
        <w:t xml:space="preserve"> – </w:t>
      </w:r>
      <w:r w:rsidR="002B774F">
        <w:t xml:space="preserve">Generic </w:t>
      </w:r>
      <w:r>
        <w:t xml:space="preserve">Sensor </w:t>
      </w:r>
      <w:r w:rsidR="004E19AE">
        <w:t xml:space="preserve">Module </w:t>
      </w:r>
      <w:r>
        <w:t>Parts List</w:t>
      </w:r>
      <w:bookmarkEnd w:id="16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013D7C15" w:rsidR="004B4F9B" w:rsidRPr="00212D29" w:rsidRDefault="00514A81" w:rsidP="00C16666">
            <w:pPr>
              <w:contextualSpacing/>
            </w:pPr>
            <w:r>
              <w:t>Farnell 1462888</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0"/>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1"/>
            </w:r>
            <w:r w:rsidRPr="00212D29">
              <w:br/>
              <w:t>4tronix</w:t>
            </w:r>
            <w:r w:rsidR="005E14A6" w:rsidRPr="00212D29">
              <w:rPr>
                <w:rStyle w:val="FootnoteReference"/>
              </w:rPr>
              <w:footnoteReference w:id="22"/>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642" w:name="_Toc197512315"/>
      <w:r>
        <w:lastRenderedPageBreak/>
        <w:t>Schematic</w:t>
      </w:r>
      <w:bookmarkEnd w:id="1642"/>
    </w:p>
    <w:p w14:paraId="1610B388" w14:textId="5FC89307" w:rsidR="008E418D" w:rsidRPr="00E21E80" w:rsidRDefault="008E418D" w:rsidP="008E418D">
      <w:pPr>
        <w:jc w:val="center"/>
      </w:pPr>
      <w:del w:id="1643" w:author="Andrew Instone-Cowie" w:date="2025-05-07T11:09:00Z" w16du:dateUtc="2025-05-07T10:09:00Z">
        <w:r w:rsidDel="00AB2AFB">
          <w:rPr>
            <w:noProof/>
            <w:lang w:eastAsia="en-GB"/>
          </w:rPr>
          <w:drawing>
            <wp:inline distT="0" distB="0" distL="0" distR="0" wp14:anchorId="07170FC8" wp14:editId="5E811336">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51">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del>
      <w:ins w:id="1644" w:author="Andrew Instone-Cowie" w:date="2025-05-07T12:09:00Z" w16du:dateUtc="2025-05-07T11:09:00Z">
        <w:r w:rsidR="0066272B">
          <w:rPr>
            <w:noProof/>
          </w:rPr>
          <w:drawing>
            <wp:inline distT="0" distB="0" distL="0" distR="0" wp14:anchorId="2CBD62A0" wp14:editId="6AC601AF">
              <wp:extent cx="7869600" cy="5400000"/>
              <wp:effectExtent l="0" t="0" r="0" b="0"/>
              <wp:docPr id="186511519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5198" name="Picture 2" descr="A computer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645" w:name="_Toc197512316"/>
      <w:r>
        <w:lastRenderedPageBreak/>
        <w:t>PCB Layout</w:t>
      </w:r>
      <w:bookmarkEnd w:id="1645"/>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33181A74" w:rsidR="008E418D" w:rsidRDefault="008E418D" w:rsidP="008E418D">
      <w:pPr>
        <w:keepNext/>
        <w:jc w:val="center"/>
      </w:pPr>
      <w:del w:id="1646" w:author="Andrew Instone-Cowie" w:date="2025-05-07T11:10:00Z" w16du:dateUtc="2025-05-07T10:10:00Z">
        <w:r w:rsidDel="00AB2AFB">
          <w:rPr>
            <w:noProof/>
            <w:lang w:eastAsia="en-GB"/>
          </w:rPr>
          <w:drawing>
            <wp:inline distT="0" distB="0" distL="0" distR="0" wp14:anchorId="182862F0" wp14:editId="59FFEFF0">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del>
      <w:ins w:id="1647" w:author="Andrew Instone-Cowie" w:date="2025-05-07T11:10:00Z" w16du:dateUtc="2025-05-07T10:10:00Z">
        <w:r w:rsidR="00AB2AFB">
          <w:rPr>
            <w:noProof/>
          </w:rPr>
          <w:drawing>
            <wp:inline distT="0" distB="0" distL="0" distR="0" wp14:anchorId="3EBBA417" wp14:editId="00496546">
              <wp:extent cx="2880000" cy="1893600"/>
              <wp:effectExtent l="0" t="0" r="0" b="0"/>
              <wp:docPr id="245020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012" name="Picture 2450200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893600"/>
                      </a:xfrm>
                      <a:prstGeom prst="rect">
                        <a:avLst/>
                      </a:prstGeom>
                    </pic:spPr>
                  </pic:pic>
                </a:graphicData>
              </a:graphic>
            </wp:inline>
          </w:drawing>
        </w:r>
      </w:ins>
    </w:p>
    <w:p w14:paraId="702F69E5" w14:textId="3888C244" w:rsidR="008E418D" w:rsidRDefault="008E418D" w:rsidP="008E418D">
      <w:pPr>
        <w:pStyle w:val="Caption"/>
        <w:jc w:val="center"/>
      </w:pPr>
      <w:bookmarkStart w:id="1648" w:name="_Toc19751239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27</w:t>
      </w:r>
      <w:r w:rsidR="00D15F53">
        <w:rPr>
          <w:noProof/>
        </w:rPr>
        <w:fldChar w:fldCharType="end"/>
      </w:r>
      <w:r>
        <w:t xml:space="preserve"> – </w:t>
      </w:r>
      <w:ins w:id="1649" w:author="Andrew Instone-Cowie" w:date="2025-05-07T11:10:00Z" w16du:dateUtc="2025-05-07T10:10:00Z">
        <w:r w:rsidR="00AB2AFB">
          <w:t xml:space="preserve">Generic </w:t>
        </w:r>
      </w:ins>
      <w:del w:id="1650" w:author="Andrew Instone-Cowie" w:date="2025-05-07T11:10:00Z" w16du:dateUtc="2025-05-07T10:10:00Z">
        <w:r w:rsidDel="00AB2AFB">
          <w:delText xml:space="preserve">Magneto-Resistive </w:delText>
        </w:r>
      </w:del>
      <w:r>
        <w:t>Sensor Board Layout</w:t>
      </w:r>
      <w:bookmarkEnd w:id="1648"/>
    </w:p>
    <w:p w14:paraId="65FE5A4B" w14:textId="77777777" w:rsidR="008E418D" w:rsidRDefault="008E418D" w:rsidP="008E418D">
      <w:pPr>
        <w:pStyle w:val="Heading3"/>
      </w:pPr>
      <w:bookmarkStart w:id="1651" w:name="_Toc197512317"/>
      <w:r>
        <w:t>Construction</w:t>
      </w:r>
      <w:bookmarkEnd w:id="1651"/>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55">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3197A1C8" w:rsidR="008E418D" w:rsidRDefault="008E418D" w:rsidP="008E418D">
      <w:pPr>
        <w:pStyle w:val="Caption"/>
        <w:jc w:val="center"/>
      </w:pPr>
      <w:bookmarkStart w:id="1652" w:name="_Toc19751239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28</w:t>
      </w:r>
      <w:r w:rsidR="00D15F53">
        <w:rPr>
          <w:noProof/>
        </w:rPr>
        <w:fldChar w:fldCharType="end"/>
      </w:r>
      <w:r>
        <w:t xml:space="preserve"> – Completed </w:t>
      </w:r>
      <w:r w:rsidR="00B62195">
        <w:t xml:space="preserve">Generic </w:t>
      </w:r>
      <w:r>
        <w:t xml:space="preserve">Sensor </w:t>
      </w:r>
      <w:r w:rsidR="004E19AE">
        <w:t xml:space="preserve">Module </w:t>
      </w:r>
      <w:r>
        <w:t>PCB</w:t>
      </w:r>
      <w:bookmarkEnd w:id="1652"/>
      <w:r>
        <w:t xml:space="preserve"> </w:t>
      </w:r>
    </w:p>
    <w:p w14:paraId="4F245809" w14:textId="77777777" w:rsidR="00C2783A" w:rsidRDefault="00C2783A" w:rsidP="00B62195">
      <w:pPr>
        <w:pStyle w:val="Heading3"/>
        <w:pageBreakBefore/>
      </w:pPr>
      <w:bookmarkStart w:id="1653" w:name="_Toc197512318"/>
      <w:r>
        <w:lastRenderedPageBreak/>
        <w:t>Infra-Red Sensor</w:t>
      </w:r>
      <w:bookmarkEnd w:id="1653"/>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74983E3C" w:rsidR="00B62195" w:rsidRDefault="00B62195" w:rsidP="00B62195">
      <w:pPr>
        <w:pStyle w:val="Caption"/>
        <w:ind w:left="360"/>
        <w:jc w:val="center"/>
      </w:pPr>
      <w:bookmarkStart w:id="1654" w:name="_Toc197512396"/>
      <w:r>
        <w:t xml:space="preserve">Figure </w:t>
      </w:r>
      <w:r>
        <w:rPr>
          <w:noProof/>
        </w:rPr>
        <w:fldChar w:fldCharType="begin"/>
      </w:r>
      <w:r>
        <w:rPr>
          <w:noProof/>
        </w:rPr>
        <w:instrText xml:space="preserve"> SEQ Figure \* ARABIC </w:instrText>
      </w:r>
      <w:r>
        <w:rPr>
          <w:noProof/>
        </w:rPr>
        <w:fldChar w:fldCharType="separate"/>
      </w:r>
      <w:r w:rsidR="00424FD2">
        <w:rPr>
          <w:noProof/>
        </w:rPr>
        <w:t>29</w:t>
      </w:r>
      <w:r>
        <w:rPr>
          <w:noProof/>
        </w:rPr>
        <w:fldChar w:fldCharType="end"/>
      </w:r>
      <w:r>
        <w:t xml:space="preserve"> – Infra-Red Sensor Wiring</w:t>
      </w:r>
      <w:bookmarkEnd w:id="1654"/>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655" w:name="_Toc197512319"/>
      <w:r>
        <w:lastRenderedPageBreak/>
        <w:t>Enc</w:t>
      </w:r>
      <w:r w:rsidRPr="006C2C39">
        <w:rPr>
          <w:rStyle w:val="Heading1Char"/>
        </w:rPr>
        <w:t>l</w:t>
      </w:r>
      <w:r>
        <w:t>osure</w:t>
      </w:r>
      <w:r w:rsidR="00994514">
        <w:t>s</w:t>
      </w:r>
      <w:bookmarkEnd w:id="1655"/>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3"/>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4"/>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656" w:name="_Toc197512320"/>
      <w:r>
        <w:t>Parts List</w:t>
      </w:r>
      <w:bookmarkEnd w:id="1656"/>
    </w:p>
    <w:p w14:paraId="4DAECF3E" w14:textId="57EEBDA4" w:rsidR="009F0812" w:rsidRPr="00393B25" w:rsidRDefault="009F0812" w:rsidP="009F0812">
      <w:pPr>
        <w:pStyle w:val="Caption"/>
        <w:keepNext/>
      </w:pPr>
      <w:bookmarkStart w:id="1657" w:name="_Toc19751245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424FD2">
        <w:rPr>
          <w:noProof/>
        </w:rPr>
        <w:t>6</w:t>
      </w:r>
      <w:r w:rsidR="00D15F53">
        <w:rPr>
          <w:noProof/>
        </w:rPr>
        <w:fldChar w:fldCharType="end"/>
      </w:r>
      <w:r>
        <w:t xml:space="preserve"> –</w:t>
      </w:r>
      <w:r w:rsidR="00994514">
        <w:t xml:space="preserve"> </w:t>
      </w:r>
      <w:r>
        <w:t>Enclosure</w:t>
      </w:r>
      <w:r w:rsidR="00994514">
        <w:t>s</w:t>
      </w:r>
      <w:r>
        <w:t xml:space="preserve"> Parts List</w:t>
      </w:r>
      <w:bookmarkEnd w:id="16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213CC730" w:rsidR="00376881" w:rsidRPr="00212D29" w:rsidRDefault="00376881" w:rsidP="00D1085C">
            <w:pPr>
              <w:contextualSpacing/>
            </w:pPr>
            <w:r w:rsidRPr="00212D29">
              <w:t xml:space="preserve">Screwfix </w:t>
            </w:r>
            <w:r w:rsidR="00514A81">
              <w:t>884VT</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658" w:name="_Toc197512321"/>
      <w:r>
        <w:lastRenderedPageBreak/>
        <w:t xml:space="preserve">Simulator Interface &amp; Power </w:t>
      </w:r>
      <w:r w:rsidR="00AE2D6A">
        <w:t xml:space="preserve">Modules </w:t>
      </w:r>
      <w:r>
        <w:t>Enclosure</w:t>
      </w:r>
      <w:bookmarkEnd w:id="1658"/>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63F6C206" w:rsidR="00133500" w:rsidRDefault="00133500" w:rsidP="00994514">
      <w:pPr>
        <w:pStyle w:val="Caption"/>
        <w:jc w:val="center"/>
      </w:pPr>
      <w:bookmarkStart w:id="1659" w:name="_Toc19751239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30</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659"/>
    </w:p>
    <w:p w14:paraId="0F2344C8" w14:textId="1DA8CD6D" w:rsidR="006B7D4A" w:rsidRDefault="006B7D4A" w:rsidP="00F80CCE">
      <w:pPr>
        <w:pStyle w:val="Heading3"/>
      </w:pPr>
      <w:bookmarkStart w:id="1660" w:name="_Hlk80966407"/>
      <w:bookmarkStart w:id="1661" w:name="_Toc197512322"/>
      <w:r>
        <w:lastRenderedPageBreak/>
        <w:t>D</w:t>
      </w:r>
      <w:r w:rsidR="00E848FD">
        <w:t xml:space="preserve"> Sub </w:t>
      </w:r>
      <w:r>
        <w:t>Serial Connector Alternative Drilling</w:t>
      </w:r>
      <w:bookmarkEnd w:id="1661"/>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34DE46F5" w:rsidR="006B7D4A" w:rsidRPr="00527599" w:rsidRDefault="006B7D4A" w:rsidP="00830835">
      <w:pPr>
        <w:pStyle w:val="Caption"/>
        <w:jc w:val="center"/>
      </w:pPr>
      <w:bookmarkStart w:id="1662" w:name="_Toc197512398"/>
      <w:r>
        <w:t xml:space="preserve">Figure </w:t>
      </w:r>
      <w:fldSimple w:instr=" SEQ Figure \* ARABIC ">
        <w:r w:rsidR="00424FD2">
          <w:rPr>
            <w:noProof/>
          </w:rPr>
          <w:t>31</w:t>
        </w:r>
      </w:fldSimple>
      <w:r>
        <w:t xml:space="preserve"> – Alternative Drilling Guide for DB9 Connector</w:t>
      </w:r>
      <w:bookmarkEnd w:id="1662"/>
    </w:p>
    <w:p w14:paraId="28F074DD" w14:textId="41B31B18" w:rsidR="00C5143D" w:rsidRDefault="00376881" w:rsidP="00F80CCE">
      <w:pPr>
        <w:pStyle w:val="Heading3"/>
      </w:pPr>
      <w:bookmarkStart w:id="1663" w:name="_Toc197512323"/>
      <w:bookmarkEnd w:id="1660"/>
      <w:r>
        <w:t>Magneto-Resistive Sensor</w:t>
      </w:r>
      <w:r w:rsidR="00AE2D6A">
        <w:t xml:space="preserve"> Module </w:t>
      </w:r>
      <w:r>
        <w:t>Enclosure</w:t>
      </w:r>
      <w:bookmarkEnd w:id="1663"/>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491EDC81" w:rsidR="00994514" w:rsidRPr="00133500" w:rsidRDefault="00994514" w:rsidP="00994514">
      <w:pPr>
        <w:pStyle w:val="Caption"/>
        <w:jc w:val="center"/>
      </w:pPr>
      <w:bookmarkStart w:id="1664" w:name="_Toc19751239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32</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1664"/>
    </w:p>
    <w:p w14:paraId="7FF72967" w14:textId="63A2B8CA" w:rsidR="00994514" w:rsidRDefault="00376881" w:rsidP="00F80CCE">
      <w:pPr>
        <w:pStyle w:val="Heading3"/>
      </w:pPr>
      <w:bookmarkStart w:id="1665" w:name="_Toc197512324"/>
      <w:r>
        <w:lastRenderedPageBreak/>
        <w:t>Infra-Red Sensor</w:t>
      </w:r>
      <w:r w:rsidR="00AE2D6A">
        <w:t xml:space="preserve"> Module</w:t>
      </w:r>
      <w:r>
        <w:t xml:space="preserve"> Enclosure</w:t>
      </w:r>
      <w:bookmarkEnd w:id="1665"/>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629ED1C1" w:rsidR="00133500" w:rsidRPr="00133500" w:rsidRDefault="004776A2" w:rsidP="004776A2">
      <w:pPr>
        <w:pStyle w:val="Caption"/>
        <w:jc w:val="center"/>
      </w:pPr>
      <w:bookmarkStart w:id="1666" w:name="_Toc19751240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33</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666"/>
    </w:p>
    <w:p w14:paraId="75909CC5" w14:textId="15974F2A" w:rsidR="004E19AE" w:rsidRDefault="004E19AE" w:rsidP="00F80CCE">
      <w:pPr>
        <w:pStyle w:val="Heading3"/>
      </w:pPr>
      <w:bookmarkStart w:id="1667" w:name="_Toc197512325"/>
      <w:r>
        <w:t>PCB Mounting Hardware</w:t>
      </w:r>
      <w:bookmarkEnd w:id="1667"/>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61">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0397493D" w:rsidR="004E19AE" w:rsidRDefault="004E19AE" w:rsidP="00166FBD">
      <w:pPr>
        <w:pStyle w:val="Caption"/>
        <w:jc w:val="center"/>
      </w:pPr>
      <w:bookmarkStart w:id="1668" w:name="_Toc197512401"/>
      <w:r>
        <w:t xml:space="preserve">Figure </w:t>
      </w:r>
      <w:fldSimple w:instr=" SEQ Figure \* ARABIC ">
        <w:r w:rsidR="00424FD2">
          <w:rPr>
            <w:noProof/>
          </w:rPr>
          <w:t>34</w:t>
        </w:r>
      </w:fldSimple>
      <w:r>
        <w:t xml:space="preserve"> </w:t>
      </w:r>
      <w:r w:rsidR="00AE2D6A">
        <w:t>–</w:t>
      </w:r>
      <w:r>
        <w:t xml:space="preserve"> PCB Mounting Hardware</w:t>
      </w:r>
      <w:bookmarkEnd w:id="1668"/>
    </w:p>
    <w:p w14:paraId="2922B1C0" w14:textId="47DB31D8" w:rsidR="00C5143D" w:rsidRDefault="00376881" w:rsidP="00166FBD">
      <w:pPr>
        <w:pStyle w:val="Heading3"/>
        <w:pageBreakBefore/>
      </w:pPr>
      <w:bookmarkStart w:id="1669" w:name="_Toc197512326"/>
      <w:r>
        <w:lastRenderedPageBreak/>
        <w:t>Grommets</w:t>
      </w:r>
      <w:bookmarkEnd w:id="1669"/>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62">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087E487B" w:rsidR="00733A4D" w:rsidRDefault="00733A4D" w:rsidP="00733A4D">
      <w:pPr>
        <w:pStyle w:val="Caption"/>
        <w:jc w:val="center"/>
      </w:pPr>
      <w:bookmarkStart w:id="1670" w:name="_Toc19751240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35</w:t>
      </w:r>
      <w:r w:rsidR="00D15F53">
        <w:rPr>
          <w:noProof/>
        </w:rPr>
        <w:fldChar w:fldCharType="end"/>
      </w:r>
      <w:r>
        <w:t xml:space="preserve"> – </w:t>
      </w:r>
      <w:r w:rsidR="00A13BF5">
        <w:t>Grommets Drilled &amp; Cut</w:t>
      </w:r>
      <w:bookmarkEnd w:id="1670"/>
    </w:p>
    <w:p w14:paraId="511E8A7C" w14:textId="77777777" w:rsidR="00F80CCE" w:rsidRDefault="00A13BF5" w:rsidP="00A13BF5">
      <w:pPr>
        <w:pStyle w:val="Heading2"/>
        <w:pageBreakBefore/>
      </w:pPr>
      <w:bookmarkStart w:id="1671" w:name="_Toc197512327"/>
      <w:r>
        <w:lastRenderedPageBreak/>
        <w:t>Completed Assemblies</w:t>
      </w:r>
      <w:bookmarkEnd w:id="1671"/>
    </w:p>
    <w:p w14:paraId="1BB38C78" w14:textId="206CBA1F" w:rsidR="00A13BF5" w:rsidRPr="00A13BF5" w:rsidRDefault="00A13BF5" w:rsidP="00A13BF5">
      <w:pPr>
        <w:pStyle w:val="Heading3"/>
      </w:pPr>
      <w:bookmarkStart w:id="1672" w:name="_Toc197512328"/>
      <w:r w:rsidRPr="00A13BF5">
        <w:t>Simulator Interface</w:t>
      </w:r>
      <w:r w:rsidR="004E19AE">
        <w:t xml:space="preserve"> Module</w:t>
      </w:r>
      <w:bookmarkEnd w:id="1672"/>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63">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3E323BEB" w:rsidR="002930DA" w:rsidRDefault="002930DA" w:rsidP="002930DA">
      <w:pPr>
        <w:pStyle w:val="Caption"/>
        <w:jc w:val="center"/>
      </w:pPr>
      <w:bookmarkStart w:id="1673" w:name="_Toc19751240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36</w:t>
      </w:r>
      <w:r w:rsidR="00D15F53">
        <w:rPr>
          <w:noProof/>
        </w:rPr>
        <w:fldChar w:fldCharType="end"/>
      </w:r>
      <w:r>
        <w:t xml:space="preserve"> – </w:t>
      </w:r>
      <w:r w:rsidR="00F002DD">
        <w:t xml:space="preserve">Completed Sensor Interface </w:t>
      </w:r>
      <w:r w:rsidR="00000703">
        <w:t>Module</w:t>
      </w:r>
      <w:bookmarkEnd w:id="1673"/>
    </w:p>
    <w:p w14:paraId="4C074A40" w14:textId="6BBBBE21" w:rsidR="00A13BF5" w:rsidRDefault="00A13BF5" w:rsidP="00A13BF5">
      <w:pPr>
        <w:pStyle w:val="Heading3"/>
      </w:pPr>
      <w:bookmarkStart w:id="1674" w:name="_Toc197512329"/>
      <w:r>
        <w:t xml:space="preserve">Power </w:t>
      </w:r>
      <w:r w:rsidR="00000703">
        <w:t>Module</w:t>
      </w:r>
      <w:bookmarkEnd w:id="1674"/>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64">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655FE5AC" w:rsidR="00376881" w:rsidRDefault="00376881" w:rsidP="00376881">
      <w:pPr>
        <w:pStyle w:val="Caption"/>
        <w:jc w:val="center"/>
      </w:pPr>
      <w:bookmarkStart w:id="1675" w:name="_Toc19751240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37</w:t>
      </w:r>
      <w:r w:rsidR="00D15F53">
        <w:rPr>
          <w:noProof/>
        </w:rPr>
        <w:fldChar w:fldCharType="end"/>
      </w:r>
      <w:r>
        <w:t xml:space="preserve"> – </w:t>
      </w:r>
      <w:r w:rsidR="00F002DD">
        <w:t>Completed Power Board</w:t>
      </w:r>
      <w:bookmarkEnd w:id="1675"/>
    </w:p>
    <w:p w14:paraId="1ABA751E" w14:textId="3EF0E42B" w:rsidR="00A13BF5" w:rsidRDefault="00A13BF5" w:rsidP="00A13BF5">
      <w:pPr>
        <w:pStyle w:val="Heading3"/>
      </w:pPr>
      <w:bookmarkStart w:id="1676" w:name="_Toc197512330"/>
      <w:r>
        <w:lastRenderedPageBreak/>
        <w:t>Magneto-Resistive Sensor</w:t>
      </w:r>
      <w:r w:rsidR="00000703">
        <w:t xml:space="preserve"> Module</w:t>
      </w:r>
      <w:bookmarkEnd w:id="1676"/>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0B5EF40B" w:rsidR="00733A4D" w:rsidRDefault="00733A4D" w:rsidP="00733A4D">
      <w:pPr>
        <w:pStyle w:val="Caption"/>
        <w:jc w:val="center"/>
      </w:pPr>
      <w:bookmarkStart w:id="1677" w:name="_Toc1975124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38</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1677"/>
    </w:p>
    <w:p w14:paraId="2D825231" w14:textId="629DCC43" w:rsidR="00A13BF5" w:rsidRDefault="00A13BF5" w:rsidP="00A13BF5">
      <w:pPr>
        <w:pStyle w:val="Heading3"/>
      </w:pPr>
      <w:bookmarkStart w:id="1678" w:name="_Toc197512331"/>
      <w:r>
        <w:t>Infra-Red Sensor</w:t>
      </w:r>
      <w:r w:rsidR="00000703">
        <w:t xml:space="preserve"> Module</w:t>
      </w:r>
      <w:bookmarkEnd w:id="1678"/>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66">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4BEDDC68" w:rsidR="00F002DD" w:rsidRDefault="00F002DD" w:rsidP="00F002DD">
      <w:pPr>
        <w:pStyle w:val="Caption"/>
        <w:jc w:val="center"/>
      </w:pPr>
      <w:bookmarkStart w:id="1679" w:name="_Toc19751240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39</w:t>
      </w:r>
      <w:r w:rsidR="00D15F53">
        <w:rPr>
          <w:noProof/>
        </w:rPr>
        <w:fldChar w:fldCharType="end"/>
      </w:r>
      <w:r>
        <w:t xml:space="preserve"> – Completed Infra-Red Sensor</w:t>
      </w:r>
      <w:r w:rsidR="00000703">
        <w:t xml:space="preserve"> Module</w:t>
      </w:r>
      <w:bookmarkEnd w:id="1679"/>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680" w:name="_Toc197512332"/>
      <w:r>
        <w:lastRenderedPageBreak/>
        <w:t>Firmware</w:t>
      </w:r>
      <w:r w:rsidR="001E1F78">
        <w:t xml:space="preserve"> Upload</w:t>
      </w:r>
      <w:bookmarkEnd w:id="1680"/>
    </w:p>
    <w:p w14:paraId="44E7F0C4" w14:textId="77777777" w:rsidR="00A13BF5" w:rsidRPr="001F4FB7" w:rsidRDefault="00A13BF5" w:rsidP="00A13BF5">
      <w:pPr>
        <w:rPr>
          <w:b/>
        </w:rPr>
      </w:pPr>
      <w:r w:rsidRPr="001F4FB7">
        <w:rPr>
          <w:b/>
        </w:rPr>
        <w:t xml:space="preserve">Note: If you </w:t>
      </w:r>
      <w:bookmarkStart w:id="1681"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681"/>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0E360B68" w:rsidR="008000C0" w:rsidRPr="009030AD" w:rsidRDefault="00852E7A" w:rsidP="006C4A3A">
      <w:pPr>
        <w:pStyle w:val="ListParagraph"/>
        <w:numPr>
          <w:ilvl w:val="0"/>
          <w:numId w:val="3"/>
        </w:numPr>
        <w:rPr>
          <w:rStyle w:val="Hyperlink"/>
          <w:color w:val="auto"/>
          <w:u w:val="none"/>
        </w:rPr>
      </w:pPr>
      <w:r>
        <w:fldChar w:fldCharType="begin"/>
      </w:r>
      <w:r>
        <w:instrText>HYPERLINK "https://github.com/Simulators/simulator-type2"</w:instrText>
      </w:r>
      <w:ins w:id="1682" w:author="Andrew Instone-Cowie" w:date="2025-05-07T12:11:00Z" w16du:dateUtc="2025-05-07T11:11:00Z"/>
      <w:r>
        <w:fldChar w:fldCharType="separate"/>
      </w:r>
      <w:r>
        <w:rPr>
          <w:rStyle w:val="Hyperlink"/>
        </w:rPr>
        <w:t>https://github.com/Simulators/simulator-type2</w:t>
      </w:r>
      <w: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5"/>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6"/>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7"/>
      </w:r>
      <w:r w:rsidR="00083948" w:rsidRPr="001F4FB7">
        <w:t>.</w:t>
      </w:r>
    </w:p>
    <w:p w14:paraId="59812EBC" w14:textId="0B0A45B4" w:rsidR="00A7651F" w:rsidRDefault="00A7651F" w:rsidP="00FE5199">
      <w:pPr>
        <w:pStyle w:val="Heading2"/>
      </w:pPr>
      <w:bookmarkStart w:id="1683" w:name="_Toc197512333"/>
      <w:r>
        <w:lastRenderedPageBreak/>
        <w:t>Hardware Programmer</w:t>
      </w:r>
      <w:r w:rsidR="00961938">
        <w:t xml:space="preserve"> Options</w:t>
      </w:r>
      <w:bookmarkEnd w:id="1683"/>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50A8688E" w:rsidR="001B2C16" w:rsidRDefault="001B2C16" w:rsidP="001B2C16">
      <w:pPr>
        <w:pStyle w:val="Caption"/>
        <w:jc w:val="center"/>
      </w:pPr>
      <w:bookmarkStart w:id="1684" w:name="_Toc197512407"/>
      <w:r>
        <w:t xml:space="preserve">Figure </w:t>
      </w:r>
      <w:r>
        <w:rPr>
          <w:noProof/>
        </w:rPr>
        <w:fldChar w:fldCharType="begin"/>
      </w:r>
      <w:r>
        <w:rPr>
          <w:noProof/>
        </w:rPr>
        <w:instrText xml:space="preserve"> SEQ Figure \* ARABIC </w:instrText>
      </w:r>
      <w:r>
        <w:rPr>
          <w:noProof/>
        </w:rPr>
        <w:fldChar w:fldCharType="separate"/>
      </w:r>
      <w:r w:rsidR="00424FD2">
        <w:rPr>
          <w:noProof/>
        </w:rPr>
        <w:t>40</w:t>
      </w:r>
      <w:r>
        <w:rPr>
          <w:noProof/>
        </w:rPr>
        <w:fldChar w:fldCharType="end"/>
      </w:r>
      <w:r>
        <w:t xml:space="preserve"> – </w:t>
      </w:r>
      <w:r w:rsidR="000E4BC6">
        <w:t xml:space="preserve">Examples of </w:t>
      </w:r>
      <w:r w:rsidR="00961938">
        <w:t>Hardware Programmers</w:t>
      </w:r>
      <w:bookmarkEnd w:id="1684"/>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685" w:name="_Toc197512334"/>
      <w:r>
        <w:lastRenderedPageBreak/>
        <w:t>Pr</w:t>
      </w:r>
      <w:r w:rsidR="003D5EC0">
        <w:t>eparing the Environment</w:t>
      </w:r>
      <w:bookmarkEnd w:id="1685"/>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28"/>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2F79B4C0" w:rsidR="005F77C3" w:rsidRDefault="00BD116B" w:rsidP="00BD116B">
      <w:pPr>
        <w:pStyle w:val="Caption"/>
        <w:ind w:left="720"/>
        <w:jc w:val="center"/>
        <w:rPr>
          <w:color w:val="00B050"/>
        </w:rPr>
      </w:pPr>
      <w:bookmarkStart w:id="1686" w:name="_Toc19751240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41</w:t>
      </w:r>
      <w:r w:rsidR="00D15F53">
        <w:rPr>
          <w:noProof/>
        </w:rPr>
        <w:fldChar w:fldCharType="end"/>
      </w:r>
      <w:r>
        <w:t xml:space="preserve"> – Arduino IDE Preferences Menu</w:t>
      </w:r>
      <w:bookmarkEnd w:id="1686"/>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9">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392C641B" w:rsidR="00BD116B" w:rsidRPr="00DA5E27" w:rsidRDefault="00BD116B" w:rsidP="00BD116B">
      <w:pPr>
        <w:pStyle w:val="Caption"/>
        <w:ind w:left="720"/>
        <w:jc w:val="center"/>
        <w:rPr>
          <w:color w:val="00B050"/>
          <w:highlight w:val="yellow"/>
        </w:rPr>
      </w:pPr>
      <w:bookmarkStart w:id="1687" w:name="_Toc19751240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42</w:t>
      </w:r>
      <w:r w:rsidR="00D15F53">
        <w:rPr>
          <w:noProof/>
        </w:rPr>
        <w:fldChar w:fldCharType="end"/>
      </w:r>
      <w:r>
        <w:t xml:space="preserve"> – Arduino IDE Sketchbook Location</w:t>
      </w:r>
      <w:bookmarkEnd w:id="1687"/>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70">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64B88094" w:rsidR="00614224" w:rsidRPr="00DA5E27" w:rsidRDefault="00614224" w:rsidP="00614224">
      <w:pPr>
        <w:pStyle w:val="Caption"/>
        <w:ind w:left="720"/>
        <w:jc w:val="center"/>
        <w:rPr>
          <w:color w:val="00B050"/>
          <w:highlight w:val="yellow"/>
        </w:rPr>
      </w:pPr>
      <w:bookmarkStart w:id="1688" w:name="_Toc19751241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43</w:t>
      </w:r>
      <w:r w:rsidR="00D15F53">
        <w:rPr>
          <w:noProof/>
        </w:rPr>
        <w:fldChar w:fldCharType="end"/>
      </w:r>
      <w:r>
        <w:t xml:space="preserve"> – Arduino IDE Boards Manager Menu</w:t>
      </w:r>
      <w:bookmarkEnd w:id="1688"/>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5209D458" w:rsidR="00614224" w:rsidRPr="00DA5E27" w:rsidRDefault="00614224" w:rsidP="00614224">
      <w:pPr>
        <w:pStyle w:val="Caption"/>
        <w:ind w:left="720"/>
        <w:jc w:val="center"/>
        <w:rPr>
          <w:color w:val="00B050"/>
          <w:highlight w:val="yellow"/>
        </w:rPr>
      </w:pPr>
      <w:bookmarkStart w:id="1689" w:name="_Toc19751241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44</w:t>
      </w:r>
      <w:r w:rsidR="00D15F53">
        <w:rPr>
          <w:noProof/>
        </w:rPr>
        <w:fldChar w:fldCharType="end"/>
      </w:r>
      <w:r>
        <w:t xml:space="preserve"> – Arduino IDE Board Manager</w:t>
      </w:r>
      <w:bookmarkEnd w:id="1689"/>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690" w:name="_Toc197512335"/>
      <w:r>
        <w:t>Preparing the Programmer</w:t>
      </w:r>
      <w:bookmarkEnd w:id="1690"/>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72">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39D146D0" w:rsidR="00C03C6E" w:rsidRPr="006B15EE" w:rsidRDefault="00C03C6E" w:rsidP="00C03C6E">
      <w:pPr>
        <w:pStyle w:val="Caption"/>
        <w:jc w:val="center"/>
      </w:pPr>
      <w:bookmarkStart w:id="1691" w:name="_Toc197512412"/>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45</w:t>
      </w:r>
      <w:r w:rsidR="00D15F53">
        <w:rPr>
          <w:noProof/>
        </w:rPr>
        <w:fldChar w:fldCharType="end"/>
      </w:r>
      <w:r w:rsidRPr="006B15EE">
        <w:t xml:space="preserve"> </w:t>
      </w:r>
      <w:r w:rsidR="003A2793">
        <w:t>–</w:t>
      </w:r>
      <w:r w:rsidRPr="006B15EE">
        <w:t xml:space="preserve"> Arduino USB Cable</w:t>
      </w:r>
      <w:bookmarkEnd w:id="1691"/>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73">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14A5D1D2" w:rsidR="00BD116B" w:rsidRPr="00BD116B" w:rsidRDefault="00BD116B" w:rsidP="00BD116B">
      <w:pPr>
        <w:pStyle w:val="Caption"/>
        <w:ind w:left="360"/>
        <w:jc w:val="center"/>
        <w:rPr>
          <w:color w:val="00B050"/>
        </w:rPr>
      </w:pPr>
      <w:bookmarkStart w:id="1692" w:name="_Toc19751241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46</w:t>
      </w:r>
      <w:r w:rsidR="00D15F53">
        <w:rPr>
          <w:noProof/>
        </w:rPr>
        <w:fldChar w:fldCharType="end"/>
      </w:r>
      <w:r>
        <w:t xml:space="preserve"> </w:t>
      </w:r>
      <w:r w:rsidR="003A2793">
        <w:t>–</w:t>
      </w:r>
      <w:r>
        <w:t xml:space="preserve"> Arduino IDE ISP Sketch Loading</w:t>
      </w:r>
      <w:bookmarkEnd w:id="1692"/>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74">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37741F57" w:rsidR="00FA21D8" w:rsidRDefault="00FA21D8" w:rsidP="00FA21D8">
      <w:pPr>
        <w:pStyle w:val="Caption"/>
        <w:ind w:left="720"/>
        <w:jc w:val="center"/>
        <w:rPr>
          <w:color w:val="00B050"/>
        </w:rPr>
      </w:pPr>
      <w:bookmarkStart w:id="1693" w:name="_Toc19751241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47</w:t>
      </w:r>
      <w:r w:rsidR="00D15F53">
        <w:rPr>
          <w:noProof/>
        </w:rPr>
        <w:fldChar w:fldCharType="end"/>
      </w:r>
      <w:r>
        <w:t xml:space="preserve"> </w:t>
      </w:r>
      <w:r w:rsidR="003A2793">
        <w:t>–</w:t>
      </w:r>
      <w:r>
        <w:t xml:space="preserve"> Arduino Programmer Board Selection</w:t>
      </w:r>
      <w:bookmarkEnd w:id="1693"/>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75">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743D3F7D" w:rsidR="00FA21D8" w:rsidRDefault="00FA21D8" w:rsidP="00FA21D8">
      <w:pPr>
        <w:pStyle w:val="Caption"/>
        <w:ind w:left="720"/>
        <w:jc w:val="center"/>
        <w:rPr>
          <w:color w:val="00B050"/>
        </w:rPr>
      </w:pPr>
      <w:bookmarkStart w:id="1694" w:name="_Toc19751241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48</w:t>
      </w:r>
      <w:r w:rsidR="00D15F53">
        <w:rPr>
          <w:noProof/>
        </w:rPr>
        <w:fldChar w:fldCharType="end"/>
      </w:r>
      <w:r>
        <w:t xml:space="preserve"> </w:t>
      </w:r>
      <w:r w:rsidR="003A2793">
        <w:t>–</w:t>
      </w:r>
      <w:r>
        <w:t xml:space="preserve"> Arduino Programmer Port Selection</w:t>
      </w:r>
      <w:bookmarkEnd w:id="1694"/>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433B7179" w:rsidR="00FA21D8" w:rsidRPr="00DA5E27" w:rsidRDefault="00FA21D8" w:rsidP="00FA21D8">
      <w:pPr>
        <w:pStyle w:val="Caption"/>
        <w:ind w:left="720"/>
        <w:jc w:val="center"/>
        <w:rPr>
          <w:color w:val="00B050"/>
        </w:rPr>
      </w:pPr>
      <w:bookmarkStart w:id="1695" w:name="_Toc1975124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49</w:t>
      </w:r>
      <w:r w:rsidR="00D15F53">
        <w:rPr>
          <w:noProof/>
        </w:rPr>
        <w:fldChar w:fldCharType="end"/>
      </w:r>
      <w:r>
        <w:t xml:space="preserve"> – Arduino IDE ISP Upload</w:t>
      </w:r>
      <w:bookmarkEnd w:id="1695"/>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1A5E4591" w:rsidR="00FA21D8" w:rsidRPr="00DA5E27" w:rsidRDefault="00FA21D8" w:rsidP="00FA21D8">
      <w:pPr>
        <w:pStyle w:val="Caption"/>
        <w:ind w:left="720"/>
        <w:jc w:val="center"/>
        <w:rPr>
          <w:color w:val="00B050"/>
        </w:rPr>
      </w:pPr>
      <w:bookmarkStart w:id="1696" w:name="_Toc19751241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50</w:t>
      </w:r>
      <w:r w:rsidR="00D15F53">
        <w:rPr>
          <w:noProof/>
        </w:rPr>
        <w:fldChar w:fldCharType="end"/>
      </w:r>
      <w:r>
        <w:t xml:space="preserve"> – Programmer </w:t>
      </w:r>
      <w:r w:rsidR="006B15EE">
        <w:t xml:space="preserve">with </w:t>
      </w:r>
      <w:r>
        <w:t>Capacitor</w:t>
      </w:r>
      <w:bookmarkEnd w:id="1696"/>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697" w:name="_Toc197512336"/>
      <w:r>
        <w:t>Setting the Fuses</w:t>
      </w:r>
      <w:bookmarkEnd w:id="1697"/>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7E1877D7" w:rsidR="00006D96" w:rsidRDefault="00006D96" w:rsidP="00006D96">
      <w:pPr>
        <w:pStyle w:val="Caption"/>
        <w:ind w:left="720"/>
        <w:jc w:val="center"/>
      </w:pPr>
      <w:bookmarkStart w:id="1698" w:name="_Toc1975124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51</w:t>
      </w:r>
      <w:r w:rsidR="00D15F53">
        <w:rPr>
          <w:noProof/>
        </w:rPr>
        <w:fldChar w:fldCharType="end"/>
      </w:r>
      <w:r>
        <w:t xml:space="preserve"> </w:t>
      </w:r>
      <w:r w:rsidR="003A2793">
        <w:t>–</w:t>
      </w:r>
      <w:r>
        <w:t xml:space="preserve"> Programmer Connections</w:t>
      </w:r>
      <w:bookmarkEnd w:id="1698"/>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4DCA03C8">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1F8430EB" w:rsidR="00006D96" w:rsidRDefault="00006D96" w:rsidP="00006D96">
      <w:pPr>
        <w:pStyle w:val="Caption"/>
        <w:ind w:left="720"/>
        <w:jc w:val="center"/>
      </w:pPr>
      <w:bookmarkStart w:id="1699" w:name="_Toc19751241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52</w:t>
      </w:r>
      <w:r w:rsidR="00D15F53">
        <w:rPr>
          <w:noProof/>
        </w:rPr>
        <w:fldChar w:fldCharType="end"/>
      </w:r>
      <w:r>
        <w:t xml:space="preserve"> – Programmer Connected to Interface Board</w:t>
      </w:r>
      <w:bookmarkEnd w:id="1699"/>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610AC2AD" w:rsidR="00006D96" w:rsidRDefault="00D3619F" w:rsidP="007214A0">
      <w:pPr>
        <w:pStyle w:val="Caption"/>
        <w:ind w:left="720"/>
        <w:jc w:val="center"/>
        <w:rPr>
          <w:color w:val="00B050"/>
        </w:rPr>
      </w:pPr>
      <w:bookmarkStart w:id="1700" w:name="_Toc19751242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53</w:t>
      </w:r>
      <w:r w:rsidR="00D15F53">
        <w:rPr>
          <w:noProof/>
        </w:rPr>
        <w:fldChar w:fldCharType="end"/>
      </w:r>
      <w:r>
        <w:t xml:space="preserve"> – Arduino IDE Target Board Selection</w:t>
      </w:r>
      <w:bookmarkEnd w:id="1700"/>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81">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64634EA3" w:rsidR="00D3619F" w:rsidRDefault="00D3619F" w:rsidP="007214A0">
      <w:pPr>
        <w:pStyle w:val="Caption"/>
        <w:ind w:left="720"/>
        <w:jc w:val="center"/>
        <w:rPr>
          <w:color w:val="00B050"/>
        </w:rPr>
      </w:pPr>
      <w:bookmarkStart w:id="1701" w:name="_Toc19751242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54</w:t>
      </w:r>
      <w:r w:rsidR="00D15F53">
        <w:rPr>
          <w:noProof/>
        </w:rPr>
        <w:fldChar w:fldCharType="end"/>
      </w:r>
      <w:r>
        <w:t xml:space="preserve"> – Arduino IDE </w:t>
      </w:r>
      <w:r w:rsidR="008B621C">
        <w:t>Programmer</w:t>
      </w:r>
      <w:r>
        <w:t xml:space="preserve"> Selection</w:t>
      </w:r>
      <w:bookmarkEnd w:id="1701"/>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82">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3109493F" w:rsidR="00006D96" w:rsidRPr="00D3619F" w:rsidRDefault="00D3619F" w:rsidP="007214A0">
      <w:pPr>
        <w:pStyle w:val="Caption"/>
        <w:ind w:left="720"/>
        <w:jc w:val="center"/>
      </w:pPr>
      <w:bookmarkStart w:id="1702" w:name="_Toc19751242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55</w:t>
      </w:r>
      <w:r w:rsidR="00D15F53">
        <w:rPr>
          <w:noProof/>
        </w:rPr>
        <w:fldChar w:fldCharType="end"/>
      </w:r>
      <w:r>
        <w:t xml:space="preserve"> – Arduino IDE Burn Bootloader</w:t>
      </w:r>
      <w:bookmarkEnd w:id="1702"/>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703" w:name="_Toc197512337"/>
      <w:r>
        <w:lastRenderedPageBreak/>
        <w:t>Firmware Upload</w:t>
      </w:r>
      <w:bookmarkEnd w:id="1703"/>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83">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6371555E" w:rsidR="004F3A7E" w:rsidRDefault="004F3A7E" w:rsidP="004F3A7E">
      <w:pPr>
        <w:pStyle w:val="Caption"/>
        <w:ind w:left="720"/>
        <w:jc w:val="center"/>
        <w:rPr>
          <w:color w:val="00B050"/>
        </w:rPr>
      </w:pPr>
      <w:bookmarkStart w:id="1704" w:name="_Toc19751242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56</w:t>
      </w:r>
      <w:r w:rsidR="00D15F53">
        <w:rPr>
          <w:noProof/>
        </w:rPr>
        <w:fldChar w:fldCharType="end"/>
      </w:r>
      <w:r>
        <w:t xml:space="preserve"> </w:t>
      </w:r>
      <w:r w:rsidR="003A2793">
        <w:t>–</w:t>
      </w:r>
      <w:r>
        <w:t xml:space="preserve"> Arduino IDE Add Library</w:t>
      </w:r>
      <w:bookmarkEnd w:id="1704"/>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84">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2F4B780B" w:rsidR="00A02E53" w:rsidRPr="00DA5E27" w:rsidRDefault="00A02E53" w:rsidP="00A02E53">
      <w:pPr>
        <w:pStyle w:val="Caption"/>
        <w:ind w:left="720"/>
        <w:jc w:val="center"/>
        <w:rPr>
          <w:color w:val="00B050"/>
        </w:rPr>
      </w:pPr>
      <w:bookmarkStart w:id="1705" w:name="_Toc19751242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57</w:t>
      </w:r>
      <w:r w:rsidR="00D15F53">
        <w:rPr>
          <w:noProof/>
        </w:rPr>
        <w:fldChar w:fldCharType="end"/>
      </w:r>
      <w:r>
        <w:t xml:space="preserve"> – Arduino IDE </w:t>
      </w:r>
      <w:r w:rsidR="004F3A7E">
        <w:t>Firmware</w:t>
      </w:r>
      <w:r>
        <w:t xml:space="preserve"> Upload</w:t>
      </w:r>
      <w:bookmarkEnd w:id="1705"/>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1706" w:name="_Toc197512338"/>
      <w:r>
        <w:lastRenderedPageBreak/>
        <w:t xml:space="preserve">Simulator </w:t>
      </w:r>
      <w:r w:rsidR="00F002DD" w:rsidRPr="006C2C39">
        <w:t>Installation</w:t>
      </w:r>
      <w:bookmarkEnd w:id="1706"/>
    </w:p>
    <w:p w14:paraId="413A4A87" w14:textId="0F2AA2BE" w:rsidR="00B46AB5" w:rsidRDefault="00B46AB5" w:rsidP="006B7D4A">
      <w:pPr>
        <w:pStyle w:val="Heading2"/>
      </w:pPr>
      <w:bookmarkStart w:id="1707" w:name="_Toc197512339"/>
      <w:r>
        <w:t>Faculty Jurisdiction Rules</w:t>
      </w:r>
      <w:bookmarkEnd w:id="1707"/>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3"/>
      </w:r>
      <w:r w:rsidR="00612921">
        <w:t>, which covers minor works which can be undertaken with the Archdeacon’s approval</w:t>
      </w:r>
      <w:r w:rsidR="00612921">
        <w:rPr>
          <w:rStyle w:val="FootnoteReference"/>
        </w:rPr>
        <w:footnoteReference w:id="34"/>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5"/>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1708" w:name="_Toc197512340"/>
      <w:r>
        <w:t xml:space="preserve">List B </w:t>
      </w:r>
      <w:r w:rsidR="00612921">
        <w:t>Application</w:t>
      </w:r>
      <w:bookmarkEnd w:id="1708"/>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78BE1FD0" w:rsidR="00B46AB5" w:rsidRDefault="00D02421" w:rsidP="006B7D4A">
      <w:pPr>
        <w:jc w:val="center"/>
      </w:pPr>
      <w:r>
        <w:fldChar w:fldCharType="begin"/>
      </w:r>
      <w:r>
        <w:instrText>HYPERLINK "https://facultyonline.churchofengland.org/home"</w:instrText>
      </w:r>
      <w:ins w:id="1709" w:author="Andrew Instone-Cowie" w:date="2025-05-07T12:11:00Z" w16du:dateUtc="2025-05-07T11:11:00Z"/>
      <w:r>
        <w:fldChar w:fldCharType="separate"/>
      </w:r>
      <w:r w:rsidRPr="00EE6626">
        <w:rPr>
          <w:rStyle w:val="Hyperlink"/>
        </w:rPr>
        <w:t>https://facultyonline.churchofengland.org/home</w:t>
      </w:r>
      <w:r>
        <w:fldChar w:fldCharType="end"/>
      </w:r>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6"/>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1710" w:name="_Toc197512341"/>
      <w:r>
        <w:lastRenderedPageBreak/>
        <w:t>Conditions</w:t>
      </w:r>
      <w:bookmarkEnd w:id="1710"/>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1711" w:name="_Toc197512342"/>
      <w:r>
        <w:lastRenderedPageBreak/>
        <w:t xml:space="preserve">Simulator Interface </w:t>
      </w:r>
      <w:r w:rsidR="00000703">
        <w:t>Module</w:t>
      </w:r>
      <w:bookmarkEnd w:id="1711"/>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85">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2A219446" w:rsidR="00364667" w:rsidRDefault="00364667" w:rsidP="00364667">
      <w:pPr>
        <w:pStyle w:val="Caption"/>
        <w:jc w:val="center"/>
      </w:pPr>
      <w:bookmarkStart w:id="1712" w:name="_Toc1975124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58</w:t>
      </w:r>
      <w:r w:rsidR="00D15F53">
        <w:rPr>
          <w:noProof/>
        </w:rPr>
        <w:fldChar w:fldCharType="end"/>
      </w:r>
      <w:r>
        <w:t xml:space="preserve"> – Installed Simulator Interface</w:t>
      </w:r>
      <w:bookmarkEnd w:id="1712"/>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713" w:name="_Toc197512343"/>
      <w:r>
        <w:t xml:space="preserve">Power </w:t>
      </w:r>
      <w:r w:rsidR="00000703">
        <w:t>Module</w:t>
      </w:r>
      <w:bookmarkEnd w:id="1713"/>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714" w:name="_Toc197512344"/>
      <w:r>
        <w:lastRenderedPageBreak/>
        <w:t>Power Supply</w:t>
      </w:r>
      <w:bookmarkEnd w:id="1714"/>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715" w:name="_Toc197512345"/>
      <w:r>
        <w:t xml:space="preserve">Sensor </w:t>
      </w:r>
      <w:r w:rsidR="00000703">
        <w:t xml:space="preserve">Module </w:t>
      </w:r>
      <w:r>
        <w:t>Mounting</w:t>
      </w:r>
      <w:bookmarkEnd w:id="1715"/>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86">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726E1350" w:rsidR="00C01377" w:rsidRDefault="00C01377" w:rsidP="00C01377">
      <w:pPr>
        <w:pStyle w:val="Caption"/>
        <w:jc w:val="center"/>
      </w:pPr>
      <w:bookmarkStart w:id="1716" w:name="_Toc197512426"/>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59</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1716"/>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7">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499DFCAB" w:rsidR="00C01377" w:rsidRDefault="00C01377" w:rsidP="00C01377">
      <w:pPr>
        <w:pStyle w:val="Caption"/>
        <w:jc w:val="center"/>
      </w:pPr>
      <w:bookmarkStart w:id="1717" w:name="_Toc197512427"/>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60</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1717"/>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8">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104B3C5E" w:rsidR="00C01377" w:rsidRDefault="00C01377" w:rsidP="00C01377">
      <w:pPr>
        <w:pStyle w:val="Caption"/>
        <w:jc w:val="center"/>
      </w:pPr>
      <w:bookmarkStart w:id="1718" w:name="_Toc197512428"/>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61</w:t>
      </w:r>
      <w:r w:rsidR="00DC03A1">
        <w:rPr>
          <w:noProof/>
        </w:rPr>
        <w:fldChar w:fldCharType="end"/>
      </w:r>
      <w:r>
        <w:t xml:space="preserve"> – Installed </w:t>
      </w:r>
      <w:r w:rsidR="0074395E">
        <w:t>Sensor (Chirk</w:t>
      </w:r>
      <w:r w:rsidR="008F3A7A">
        <w:t>, Type 1</w:t>
      </w:r>
      <w:r w:rsidR="0074395E">
        <w:t>)</w:t>
      </w:r>
      <w:bookmarkEnd w:id="1718"/>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719" w:name="_Toc472626733"/>
      <w:bookmarkStart w:id="1720" w:name="_Toc197512346"/>
      <w:r>
        <w:lastRenderedPageBreak/>
        <w:t>Magnet Mounting</w:t>
      </w:r>
      <w:bookmarkEnd w:id="1719"/>
      <w:bookmarkEnd w:id="1720"/>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78F147D7" w:rsidR="00CA2E9E" w:rsidRDefault="00CA2E9E" w:rsidP="00CA2E9E">
      <w:pPr>
        <w:pStyle w:val="Caption"/>
        <w:jc w:val="center"/>
      </w:pPr>
      <w:bookmarkStart w:id="1721" w:name="_Toc472626768"/>
      <w:bookmarkStart w:id="1722" w:name="_Toc19751242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62</w:t>
      </w:r>
      <w:r w:rsidR="00D15F53">
        <w:rPr>
          <w:noProof/>
        </w:rPr>
        <w:fldChar w:fldCharType="end"/>
      </w:r>
      <w:r>
        <w:t xml:space="preserve"> – Magnet Mounting Dimensions</w:t>
      </w:r>
      <w:bookmarkEnd w:id="1721"/>
      <w:bookmarkEnd w:id="1722"/>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90">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70B39EF0" w:rsidR="00CA2E9E" w:rsidRDefault="00CA2E9E" w:rsidP="00CA2E9E">
      <w:pPr>
        <w:pStyle w:val="Caption"/>
        <w:jc w:val="center"/>
      </w:pPr>
      <w:bookmarkStart w:id="1723" w:name="_Toc472626769"/>
      <w:bookmarkStart w:id="1724" w:name="_Toc19751243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63</w:t>
      </w:r>
      <w:r w:rsidR="00D15F53">
        <w:rPr>
          <w:noProof/>
        </w:rPr>
        <w:fldChar w:fldCharType="end"/>
      </w:r>
      <w:r>
        <w:t xml:space="preserve"> – Magnet Mounting Construction</w:t>
      </w:r>
      <w:bookmarkEnd w:id="1723"/>
      <w:bookmarkEnd w:id="1724"/>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91">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05BEBEBE" w:rsidR="00CA2E9E" w:rsidRDefault="00CA2E9E" w:rsidP="00CA2E9E">
      <w:pPr>
        <w:pStyle w:val="Caption"/>
        <w:jc w:val="center"/>
      </w:pPr>
      <w:bookmarkStart w:id="1725" w:name="_Toc472626770"/>
      <w:bookmarkStart w:id="1726" w:name="_Toc19751243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424FD2">
        <w:rPr>
          <w:noProof/>
        </w:rPr>
        <w:t>64</w:t>
      </w:r>
      <w:r w:rsidR="00D15F53">
        <w:rPr>
          <w:noProof/>
        </w:rPr>
        <w:fldChar w:fldCharType="end"/>
      </w:r>
      <w:r>
        <w:t xml:space="preserve"> – Completed Magnet Mounting</w:t>
      </w:r>
      <w:bookmarkEnd w:id="1725"/>
      <w:bookmarkEnd w:id="1726"/>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727" w:name="_Toc197512347"/>
      <w:r>
        <w:t>Infra-Red Sensors</w:t>
      </w:r>
      <w:bookmarkEnd w:id="1727"/>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1728" w:name="_Toc197512348"/>
      <w:r>
        <w:t>Reflector</w:t>
      </w:r>
      <w:bookmarkEnd w:id="1728"/>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729" w:name="_Toc472626720"/>
      <w:bookmarkStart w:id="1730" w:name="_Toc197512349"/>
      <w:r>
        <w:t>Calibration</w:t>
      </w:r>
      <w:bookmarkEnd w:id="1729"/>
      <w:bookmarkEnd w:id="1730"/>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731" w:name="_Toc197512350"/>
      <w:r>
        <w:lastRenderedPageBreak/>
        <w:t>Cabling</w:t>
      </w:r>
      <w:bookmarkEnd w:id="1731"/>
    </w:p>
    <w:p w14:paraId="1FD96ED5" w14:textId="77777777" w:rsidR="00AD09B7" w:rsidRDefault="00AD09B7" w:rsidP="00AD09B7">
      <w:pPr>
        <w:pStyle w:val="Heading3"/>
      </w:pPr>
      <w:bookmarkStart w:id="1732" w:name="_Toc197512351"/>
      <w:r>
        <w:t>Power/Data Cable</w:t>
      </w:r>
      <w:bookmarkEnd w:id="1732"/>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67B9EBD" w:rsidR="00AD09B7" w:rsidRPr="001F4FB7" w:rsidRDefault="00F17589" w:rsidP="006C4A3A">
      <w:pPr>
        <w:pStyle w:val="ListParagraph"/>
        <w:numPr>
          <w:ilvl w:val="0"/>
          <w:numId w:val="17"/>
        </w:numPr>
      </w:pPr>
      <w:r>
        <w:t>E</w:t>
      </w:r>
      <w:r w:rsidR="00AD09B7" w:rsidRPr="001F4FB7">
        <w:t>xample</w:t>
      </w:r>
      <w:r>
        <w:t>s</w:t>
      </w:r>
      <w:r w:rsidR="00AD09B7" w:rsidRPr="001F4FB7">
        <w:t xml:space="preserve"> of a 25m cable </w:t>
      </w:r>
      <w:r>
        <w:t>are</w:t>
      </w:r>
      <w:r w:rsidR="00AD09B7" w:rsidRPr="001F4FB7">
        <w:t xml:space="preserve"> Farnell </w:t>
      </w:r>
      <w:r w:rsidR="007E1723">
        <w:t xml:space="preserve">part number </w:t>
      </w:r>
      <w:r w:rsidR="00AD09B7" w:rsidRPr="001F4FB7">
        <w:t>2575533</w:t>
      </w:r>
      <w:r>
        <w:t xml:space="preserve"> or CPC CS24970</w:t>
      </w:r>
      <w:r w:rsidR="00AD09B7" w:rsidRPr="001F4FB7">
        <w:t>.</w:t>
      </w:r>
    </w:p>
    <w:p w14:paraId="461EED93" w14:textId="77777777" w:rsidR="00AD09B7" w:rsidRPr="00D2043A" w:rsidRDefault="00AD09B7" w:rsidP="00D2043A">
      <w:pPr>
        <w:pStyle w:val="Heading3"/>
      </w:pPr>
      <w:bookmarkStart w:id="1733" w:name="_Toc197512352"/>
      <w:r w:rsidRPr="00D2043A">
        <w:t>Sensor Cables</w:t>
      </w:r>
      <w:bookmarkEnd w:id="1733"/>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7F8EE9FC" w:rsidR="00584A9D" w:rsidRPr="001F4FB7" w:rsidRDefault="00F17589" w:rsidP="006C4A3A">
      <w:pPr>
        <w:pStyle w:val="ListParagraph"/>
        <w:numPr>
          <w:ilvl w:val="0"/>
          <w:numId w:val="17"/>
        </w:numPr>
      </w:pPr>
      <w:r>
        <w:t>E</w:t>
      </w:r>
      <w:r w:rsidR="00D2043A" w:rsidRPr="001F4FB7">
        <w:t>xample</w:t>
      </w:r>
      <w:r>
        <w:t>s</w:t>
      </w:r>
      <w:r w:rsidR="00D2043A" w:rsidRPr="001F4FB7">
        <w:t xml:space="preserve"> of a 5m cable </w:t>
      </w:r>
      <w:r>
        <w:t>are</w:t>
      </w:r>
      <w:r w:rsidR="00D2043A" w:rsidRPr="001F4FB7">
        <w:t xml:space="preserve"> </w:t>
      </w:r>
      <w:r w:rsidR="00AD09B7" w:rsidRPr="001F4FB7">
        <w:t xml:space="preserve">Farnell </w:t>
      </w:r>
      <w:r w:rsidR="007E1723">
        <w:t xml:space="preserve">part number </w:t>
      </w:r>
      <w:r w:rsidR="00AD09B7" w:rsidRPr="001F4FB7">
        <w:t>1734948</w:t>
      </w:r>
      <w:r>
        <w:t xml:space="preserve"> or CPC CS17415</w:t>
      </w:r>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151599B0" w:rsidR="00D2043A" w:rsidRDefault="00D2043A" w:rsidP="00D2043A">
      <w:pPr>
        <w:pStyle w:val="Caption"/>
        <w:jc w:val="center"/>
      </w:pPr>
      <w:bookmarkStart w:id="1734" w:name="_Toc197512432"/>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65</w:t>
      </w:r>
      <w:r w:rsidR="00DC03A1">
        <w:rPr>
          <w:noProof/>
        </w:rPr>
        <w:fldChar w:fldCharType="end"/>
      </w:r>
      <w:r>
        <w:t xml:space="preserve"> – Sensor Daisy Chain</w:t>
      </w:r>
      <w:bookmarkEnd w:id="1734"/>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735" w:name="_Toc197512353"/>
      <w:r>
        <w:lastRenderedPageBreak/>
        <w:t>Computer Connection</w:t>
      </w:r>
      <w:bookmarkEnd w:id="1735"/>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54E200C8" w:rsidR="007E1723" w:rsidRDefault="007E1723" w:rsidP="007E1723">
      <w:pPr>
        <w:pStyle w:val="Caption"/>
        <w:jc w:val="center"/>
      </w:pPr>
      <w:bookmarkStart w:id="1736" w:name="_Toc197512433"/>
      <w:r>
        <w:t xml:space="preserve">Figure </w:t>
      </w:r>
      <w:r>
        <w:rPr>
          <w:noProof/>
        </w:rPr>
        <w:fldChar w:fldCharType="begin"/>
      </w:r>
      <w:r>
        <w:rPr>
          <w:noProof/>
        </w:rPr>
        <w:instrText xml:space="preserve"> SEQ Figure \* ARABIC </w:instrText>
      </w:r>
      <w:r>
        <w:rPr>
          <w:noProof/>
        </w:rPr>
        <w:fldChar w:fldCharType="separate"/>
      </w:r>
      <w:r w:rsidR="00424FD2">
        <w:rPr>
          <w:noProof/>
        </w:rPr>
        <w:t>66</w:t>
      </w:r>
      <w:r>
        <w:rPr>
          <w:noProof/>
        </w:rPr>
        <w:fldChar w:fldCharType="end"/>
      </w:r>
      <w:r>
        <w:t xml:space="preserve"> – 9-Pin Serial Port</w:t>
      </w:r>
      <w:bookmarkEnd w:id="1736"/>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94">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208F7BAF" w:rsidR="00AA6BF6" w:rsidRDefault="00AA6BF6" w:rsidP="00AA6BF6">
      <w:pPr>
        <w:pStyle w:val="Caption"/>
        <w:jc w:val="center"/>
      </w:pPr>
      <w:bookmarkStart w:id="1737" w:name="_Toc197512434"/>
      <w:r>
        <w:t xml:space="preserve">Figure </w:t>
      </w:r>
      <w:r>
        <w:rPr>
          <w:noProof/>
        </w:rPr>
        <w:fldChar w:fldCharType="begin"/>
      </w:r>
      <w:r>
        <w:rPr>
          <w:noProof/>
        </w:rPr>
        <w:instrText xml:space="preserve"> SEQ Figure \* ARABIC </w:instrText>
      </w:r>
      <w:r>
        <w:rPr>
          <w:noProof/>
        </w:rPr>
        <w:fldChar w:fldCharType="separate"/>
      </w:r>
      <w:r w:rsidR="00424FD2">
        <w:rPr>
          <w:noProof/>
        </w:rPr>
        <w:t>67</w:t>
      </w:r>
      <w:r>
        <w:rPr>
          <w:noProof/>
        </w:rPr>
        <w:fldChar w:fldCharType="end"/>
      </w:r>
      <w:r>
        <w:t xml:space="preserve"> – 9-Pin Serial Cable</w:t>
      </w:r>
      <w:bookmarkEnd w:id="1737"/>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69FBEAB3" w:rsidR="007E1723" w:rsidRDefault="007E1723" w:rsidP="007E1723">
      <w:pPr>
        <w:pStyle w:val="Caption"/>
        <w:jc w:val="center"/>
      </w:pPr>
      <w:bookmarkStart w:id="1738" w:name="_Toc197512435"/>
      <w:r>
        <w:t xml:space="preserve">Figure </w:t>
      </w:r>
      <w:r>
        <w:rPr>
          <w:noProof/>
        </w:rPr>
        <w:fldChar w:fldCharType="begin"/>
      </w:r>
      <w:r>
        <w:rPr>
          <w:noProof/>
        </w:rPr>
        <w:instrText xml:space="preserve"> SEQ Figure \* ARABIC </w:instrText>
      </w:r>
      <w:r>
        <w:rPr>
          <w:noProof/>
        </w:rPr>
        <w:fldChar w:fldCharType="separate"/>
      </w:r>
      <w:r w:rsidR="00424FD2">
        <w:rPr>
          <w:noProof/>
        </w:rPr>
        <w:t>68</w:t>
      </w:r>
      <w:r>
        <w:rPr>
          <w:noProof/>
        </w:rPr>
        <w:fldChar w:fldCharType="end"/>
      </w:r>
      <w:r>
        <w:t xml:space="preserve"> – PC USB Ports</w:t>
      </w:r>
      <w:bookmarkEnd w:id="1738"/>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B0BBCF6" w:rsidR="002B7A19" w:rsidRDefault="002B7A19" w:rsidP="002B7A19">
      <w:pPr>
        <w:keepNext/>
      </w:pPr>
      <w:r>
        <w:t>A</w:t>
      </w:r>
      <w:r w:rsidR="001661AB">
        <w:t>n example of a typical USB-Serial adapter is</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96">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184027AF" w:rsidR="00AA6BF6" w:rsidRDefault="00AA6BF6" w:rsidP="00AA6BF6">
      <w:pPr>
        <w:pStyle w:val="Caption"/>
        <w:jc w:val="center"/>
      </w:pPr>
      <w:bookmarkStart w:id="1739" w:name="_Toc197512436"/>
      <w:r>
        <w:t xml:space="preserve">Figure </w:t>
      </w:r>
      <w:r>
        <w:rPr>
          <w:noProof/>
        </w:rPr>
        <w:fldChar w:fldCharType="begin"/>
      </w:r>
      <w:r>
        <w:rPr>
          <w:noProof/>
        </w:rPr>
        <w:instrText xml:space="preserve"> SEQ Figure \* ARABIC </w:instrText>
      </w:r>
      <w:r>
        <w:rPr>
          <w:noProof/>
        </w:rPr>
        <w:fldChar w:fldCharType="separate"/>
      </w:r>
      <w:r w:rsidR="00424FD2">
        <w:rPr>
          <w:noProof/>
        </w:rPr>
        <w:t>69</w:t>
      </w:r>
      <w:r>
        <w:rPr>
          <w:noProof/>
        </w:rPr>
        <w:fldChar w:fldCharType="end"/>
      </w:r>
      <w:r>
        <w:t xml:space="preserve"> – USB to Serial Adapter</w:t>
      </w:r>
      <w:bookmarkEnd w:id="1739"/>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740" w:name="_Toc197512354"/>
      <w:r>
        <w:lastRenderedPageBreak/>
        <w:t xml:space="preserve">Interface </w:t>
      </w:r>
      <w:r w:rsidR="00000703">
        <w:t xml:space="preserve">Module </w:t>
      </w:r>
      <w:r w:rsidR="00DC03A1">
        <w:t>Set</w:t>
      </w:r>
      <w:r w:rsidR="00C30F94">
        <w:t>up</w:t>
      </w:r>
      <w:bookmarkEnd w:id="1740"/>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741" w:name="_Toc197512355"/>
      <w:r>
        <w:t>Connecting to the Interface</w:t>
      </w:r>
      <w:r w:rsidR="00000703">
        <w:t xml:space="preserve"> Module</w:t>
      </w:r>
      <w:bookmarkEnd w:id="1741"/>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7">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8">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50614B1C" w:rsidR="008458D2" w:rsidRDefault="008458D2" w:rsidP="008458D2">
      <w:pPr>
        <w:pStyle w:val="Caption"/>
        <w:ind w:left="714"/>
        <w:jc w:val="center"/>
      </w:pPr>
      <w:bookmarkStart w:id="1742" w:name="_Toc415420604"/>
      <w:bookmarkStart w:id="1743" w:name="_Toc472625853"/>
      <w:bookmarkStart w:id="1744" w:name="_Toc197512437"/>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424FD2">
        <w:rPr>
          <w:noProof/>
        </w:rPr>
        <w:t>70</w:t>
      </w:r>
      <w:r w:rsidR="00263CEE">
        <w:rPr>
          <w:noProof/>
        </w:rPr>
        <w:fldChar w:fldCharType="end"/>
      </w:r>
      <w:r>
        <w:t xml:space="preserve"> – PuTTY Configuration Dialogue</w:t>
      </w:r>
      <w:bookmarkEnd w:id="1742"/>
      <w:bookmarkEnd w:id="1743"/>
      <w:bookmarkEnd w:id="1744"/>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4A9898F8" w:rsidR="00F56FA9" w:rsidRDefault="00F56FA9" w:rsidP="00F56FA9">
      <w:pPr>
        <w:pStyle w:val="Caption"/>
        <w:jc w:val="center"/>
      </w:pPr>
      <w:bookmarkStart w:id="1745" w:name="_Toc197512438"/>
      <w:r>
        <w:t xml:space="preserve">Figure </w:t>
      </w:r>
      <w:r>
        <w:rPr>
          <w:noProof/>
        </w:rPr>
        <w:fldChar w:fldCharType="begin"/>
      </w:r>
      <w:r>
        <w:rPr>
          <w:noProof/>
        </w:rPr>
        <w:instrText xml:space="preserve"> SEQ Figure \* ARABIC </w:instrText>
      </w:r>
      <w:r>
        <w:rPr>
          <w:noProof/>
        </w:rPr>
        <w:fldChar w:fldCharType="separate"/>
      </w:r>
      <w:r w:rsidR="00424FD2">
        <w:rPr>
          <w:noProof/>
        </w:rPr>
        <w:t>71</w:t>
      </w:r>
      <w:r>
        <w:rPr>
          <w:noProof/>
        </w:rPr>
        <w:fldChar w:fldCharType="end"/>
      </w:r>
      <w:r>
        <w:t xml:space="preserve"> – Display Interface Settings</w:t>
      </w:r>
      <w:bookmarkEnd w:id="1745"/>
    </w:p>
    <w:p w14:paraId="3F1E5693" w14:textId="77777777" w:rsidR="00F80CCE" w:rsidRPr="00F80CCE" w:rsidRDefault="00F80CCE" w:rsidP="005B6B50">
      <w:pPr>
        <w:pStyle w:val="Heading2"/>
      </w:pPr>
      <w:bookmarkStart w:id="1746" w:name="_Toc197512356"/>
      <w:r>
        <w:t>Worked Example</w:t>
      </w:r>
      <w:bookmarkEnd w:id="1746"/>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747" w:name="_Toc197512357"/>
      <w:r>
        <w:t>Sensor Channels</w:t>
      </w:r>
      <w:bookmarkEnd w:id="1747"/>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48535920" w:rsidR="00EA451C" w:rsidRDefault="00EA451C" w:rsidP="00EA451C">
      <w:pPr>
        <w:pStyle w:val="Caption"/>
        <w:jc w:val="center"/>
      </w:pPr>
      <w:bookmarkStart w:id="1748" w:name="_Toc197512439"/>
      <w:r>
        <w:t xml:space="preserve">Figure </w:t>
      </w:r>
      <w:r>
        <w:rPr>
          <w:noProof/>
        </w:rPr>
        <w:fldChar w:fldCharType="begin"/>
      </w:r>
      <w:r>
        <w:rPr>
          <w:noProof/>
        </w:rPr>
        <w:instrText xml:space="preserve"> SEQ Figure \* ARABIC </w:instrText>
      </w:r>
      <w:r>
        <w:rPr>
          <w:noProof/>
        </w:rPr>
        <w:fldChar w:fldCharType="separate"/>
      </w:r>
      <w:r w:rsidR="00424FD2">
        <w:rPr>
          <w:noProof/>
        </w:rPr>
        <w:t>72</w:t>
      </w:r>
      <w:r>
        <w:rPr>
          <w:noProof/>
        </w:rPr>
        <w:fldChar w:fldCharType="end"/>
      </w:r>
      <w:r>
        <w:t xml:space="preserve"> – Interface Channel </w:t>
      </w:r>
      <w:r w:rsidR="00BA093F">
        <w:t>Numbers</w:t>
      </w:r>
      <w:bookmarkEnd w:id="1748"/>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749" w:name="_Toc197512358"/>
      <w:r>
        <w:lastRenderedPageBreak/>
        <w:t>Example Installation</w:t>
      </w:r>
      <w:bookmarkEnd w:id="1749"/>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2501B6AE">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1CC4EA9A" w:rsidR="00D2043A" w:rsidRDefault="00D2043A" w:rsidP="00D2043A">
      <w:pPr>
        <w:pStyle w:val="Caption"/>
        <w:jc w:val="center"/>
      </w:pPr>
      <w:bookmarkStart w:id="1750" w:name="_Toc197512440"/>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73</w:t>
      </w:r>
      <w:r w:rsidR="00DC03A1">
        <w:rPr>
          <w:noProof/>
        </w:rPr>
        <w:fldChar w:fldCharType="end"/>
      </w:r>
      <w:r>
        <w:t xml:space="preserve"> – </w:t>
      </w:r>
      <w:r w:rsidR="00DA4419">
        <w:t>Example Sensor Cabling</w:t>
      </w:r>
      <w:bookmarkEnd w:id="1750"/>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5DEB3FF6">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672071C7" w:rsidR="00D2043A" w:rsidRDefault="00D2043A" w:rsidP="00D2043A">
      <w:pPr>
        <w:pStyle w:val="Caption"/>
        <w:jc w:val="center"/>
      </w:pPr>
      <w:bookmarkStart w:id="1751" w:name="_Toc197512441"/>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424FD2">
        <w:rPr>
          <w:noProof/>
        </w:rPr>
        <w:t>74</w:t>
      </w:r>
      <w:r w:rsidR="00DC03A1">
        <w:rPr>
          <w:noProof/>
        </w:rPr>
        <w:fldChar w:fldCharType="end"/>
      </w:r>
      <w:r>
        <w:t xml:space="preserve"> – </w:t>
      </w:r>
      <w:r w:rsidR="00DA4419">
        <w:t>Example Channel Connections</w:t>
      </w:r>
      <w:bookmarkEnd w:id="1751"/>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166DCF17" w:rsidR="00DC03A1" w:rsidRDefault="00DC03A1" w:rsidP="00DC03A1">
      <w:pPr>
        <w:pStyle w:val="Caption"/>
        <w:jc w:val="center"/>
      </w:pPr>
      <w:bookmarkStart w:id="1752" w:name="_Toc197512442"/>
      <w:r>
        <w:t xml:space="preserve">Figure </w:t>
      </w:r>
      <w:r>
        <w:rPr>
          <w:noProof/>
        </w:rPr>
        <w:fldChar w:fldCharType="begin"/>
      </w:r>
      <w:r>
        <w:rPr>
          <w:noProof/>
        </w:rPr>
        <w:instrText xml:space="preserve"> SEQ Figure \* ARABIC </w:instrText>
      </w:r>
      <w:r>
        <w:rPr>
          <w:noProof/>
        </w:rPr>
        <w:fldChar w:fldCharType="separate"/>
      </w:r>
      <w:r w:rsidR="00424FD2">
        <w:rPr>
          <w:noProof/>
        </w:rPr>
        <w:t>75</w:t>
      </w:r>
      <w:r>
        <w:rPr>
          <w:noProof/>
        </w:rPr>
        <w:fldChar w:fldCharType="end"/>
      </w:r>
      <w:r>
        <w:t xml:space="preserve"> –</w:t>
      </w:r>
      <w:r w:rsidR="00BA093F">
        <w:t xml:space="preserve"> Disabled </w:t>
      </w:r>
      <w:r>
        <w:t>Channels</w:t>
      </w:r>
      <w:bookmarkEnd w:id="1752"/>
    </w:p>
    <w:p w14:paraId="7EAFE74B" w14:textId="490F4606" w:rsidR="00DC03A1" w:rsidRDefault="00BA093F" w:rsidP="00BA093F">
      <w:pPr>
        <w:pStyle w:val="Heading3"/>
      </w:pPr>
      <w:bookmarkStart w:id="1753" w:name="_Toc197512359"/>
      <w:r>
        <w:t>D</w:t>
      </w:r>
      <w:r w:rsidR="00C30F94">
        <w:t>efault Settings</w:t>
      </w:r>
      <w:bookmarkEnd w:id="1753"/>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72F8DC7B" w:rsidR="00DC03A1" w:rsidRDefault="00DC03A1" w:rsidP="00DC03A1">
      <w:pPr>
        <w:pStyle w:val="Caption"/>
        <w:jc w:val="center"/>
      </w:pPr>
      <w:bookmarkStart w:id="1754" w:name="_Toc197512443"/>
      <w:r>
        <w:t xml:space="preserve">Figure </w:t>
      </w:r>
      <w:r>
        <w:rPr>
          <w:noProof/>
        </w:rPr>
        <w:fldChar w:fldCharType="begin"/>
      </w:r>
      <w:r>
        <w:rPr>
          <w:noProof/>
        </w:rPr>
        <w:instrText xml:space="preserve"> SEQ Figure \* ARABIC </w:instrText>
      </w:r>
      <w:r>
        <w:rPr>
          <w:noProof/>
        </w:rPr>
        <w:fldChar w:fldCharType="separate"/>
      </w:r>
      <w:r w:rsidR="00424FD2">
        <w:rPr>
          <w:noProof/>
        </w:rPr>
        <w:t>76</w:t>
      </w:r>
      <w:r>
        <w:rPr>
          <w:noProof/>
        </w:rPr>
        <w:fldChar w:fldCharType="end"/>
      </w:r>
      <w:r>
        <w:t xml:space="preserve"> – </w:t>
      </w:r>
      <w:r w:rsidR="00BA093F">
        <w:t>Default Setting</w:t>
      </w:r>
      <w:r>
        <w:t>s</w:t>
      </w:r>
      <w:bookmarkEnd w:id="1754"/>
    </w:p>
    <w:p w14:paraId="56BB0A68" w14:textId="399499B5" w:rsidR="00DC03A1" w:rsidRDefault="00DC03A1" w:rsidP="00DC03A1">
      <w:pPr>
        <w:pStyle w:val="Heading3"/>
      </w:pPr>
      <w:bookmarkStart w:id="1755" w:name="_Toc197512360"/>
      <w:r>
        <w:lastRenderedPageBreak/>
        <w:t>Disable Unused Channels</w:t>
      </w:r>
      <w:bookmarkEnd w:id="1755"/>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104">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53D3FE2F" w:rsidR="00DC03A1" w:rsidRDefault="00DC03A1" w:rsidP="00DC03A1">
      <w:pPr>
        <w:pStyle w:val="Caption"/>
        <w:jc w:val="center"/>
      </w:pPr>
      <w:bookmarkStart w:id="1756" w:name="_Toc197512444"/>
      <w:r>
        <w:t xml:space="preserve">Figure </w:t>
      </w:r>
      <w:r>
        <w:rPr>
          <w:noProof/>
        </w:rPr>
        <w:fldChar w:fldCharType="begin"/>
      </w:r>
      <w:r>
        <w:rPr>
          <w:noProof/>
        </w:rPr>
        <w:instrText xml:space="preserve"> SEQ Figure \* ARABIC </w:instrText>
      </w:r>
      <w:r>
        <w:rPr>
          <w:noProof/>
        </w:rPr>
        <w:fldChar w:fldCharType="separate"/>
      </w:r>
      <w:r w:rsidR="00424FD2">
        <w:rPr>
          <w:noProof/>
        </w:rPr>
        <w:t>77</w:t>
      </w:r>
      <w:r>
        <w:rPr>
          <w:noProof/>
        </w:rPr>
        <w:fldChar w:fldCharType="end"/>
      </w:r>
      <w:r>
        <w:t xml:space="preserve"> – </w:t>
      </w:r>
      <w:r w:rsidR="00BA093F">
        <w:t xml:space="preserve">Disabling </w:t>
      </w:r>
      <w:r>
        <w:t>Channels</w:t>
      </w:r>
      <w:r w:rsidR="00D30D7C">
        <w:t xml:space="preserve"> Example</w:t>
      </w:r>
      <w:bookmarkEnd w:id="1756"/>
    </w:p>
    <w:p w14:paraId="303B4C4B" w14:textId="36ADB9EF" w:rsidR="00DC03A1" w:rsidRDefault="00BA093F" w:rsidP="006173D7">
      <w:pPr>
        <w:pStyle w:val="Heading3"/>
        <w:pageBreakBefore/>
      </w:pPr>
      <w:bookmarkStart w:id="1757" w:name="_Toc197512361"/>
      <w:r>
        <w:lastRenderedPageBreak/>
        <w:t>Re-</w:t>
      </w:r>
      <w:r w:rsidR="00DC03A1">
        <w:t xml:space="preserve">Map </w:t>
      </w:r>
      <w:r>
        <w:t xml:space="preserve">Channels </w:t>
      </w:r>
      <w:r w:rsidR="00DC03A1">
        <w:t>to Bells</w:t>
      </w:r>
      <w:bookmarkEnd w:id="1757"/>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38D33C60" w:rsidR="00D30D7C" w:rsidRDefault="00D30D7C" w:rsidP="00D30D7C">
      <w:pPr>
        <w:pStyle w:val="Caption"/>
        <w:keepNext/>
      </w:pPr>
      <w:bookmarkStart w:id="1758" w:name="_Toc197512454"/>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424FD2">
        <w:rPr>
          <w:noProof/>
        </w:rPr>
        <w:t>7</w:t>
      </w:r>
      <w:r w:rsidR="00FE5199">
        <w:rPr>
          <w:noProof/>
        </w:rPr>
        <w:fldChar w:fldCharType="end"/>
      </w:r>
      <w:r>
        <w:t xml:space="preserve"> – Example Channel Mapping</w:t>
      </w:r>
      <w:bookmarkEnd w:id="1758"/>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5148EA2E" w:rsidR="00D30D7C" w:rsidRDefault="00D30D7C" w:rsidP="00D30D7C">
      <w:pPr>
        <w:pStyle w:val="Caption"/>
        <w:keepNext/>
      </w:pPr>
      <w:bookmarkStart w:id="1759" w:name="_Toc197512455"/>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424FD2">
        <w:rPr>
          <w:noProof/>
        </w:rPr>
        <w:t>8</w:t>
      </w:r>
      <w:r w:rsidR="00FE5199">
        <w:rPr>
          <w:noProof/>
        </w:rPr>
        <w:fldChar w:fldCharType="end"/>
      </w:r>
      <w:r>
        <w:t xml:space="preserve"> – Bell Numbers &amp; Letters</w:t>
      </w:r>
      <w:bookmarkEnd w:id="1759"/>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105">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090BA35A" w:rsidR="00DC03A1" w:rsidRDefault="00DC03A1" w:rsidP="00DC03A1">
      <w:pPr>
        <w:pStyle w:val="Caption"/>
        <w:jc w:val="center"/>
      </w:pPr>
      <w:bookmarkStart w:id="1760" w:name="_Toc197512445"/>
      <w:r>
        <w:t xml:space="preserve">Figure </w:t>
      </w:r>
      <w:r>
        <w:rPr>
          <w:noProof/>
        </w:rPr>
        <w:fldChar w:fldCharType="begin"/>
      </w:r>
      <w:r>
        <w:rPr>
          <w:noProof/>
        </w:rPr>
        <w:instrText xml:space="preserve"> SEQ Figure \* ARABIC </w:instrText>
      </w:r>
      <w:r>
        <w:rPr>
          <w:noProof/>
        </w:rPr>
        <w:fldChar w:fldCharType="separate"/>
      </w:r>
      <w:r w:rsidR="00424FD2">
        <w:rPr>
          <w:noProof/>
        </w:rPr>
        <w:t>78</w:t>
      </w:r>
      <w:r>
        <w:rPr>
          <w:noProof/>
        </w:rPr>
        <w:fldChar w:fldCharType="end"/>
      </w:r>
      <w:r>
        <w:t xml:space="preserve"> –</w:t>
      </w:r>
      <w:r w:rsidR="0099187C">
        <w:t xml:space="preserve"> </w:t>
      </w:r>
      <w:r>
        <w:t xml:space="preserve">Channel </w:t>
      </w:r>
      <w:r w:rsidR="006173D7">
        <w:t>Re-Mapping</w:t>
      </w:r>
      <w:r w:rsidR="00D30D7C">
        <w:t xml:space="preserve"> Example</w:t>
      </w:r>
      <w:bookmarkEnd w:id="1760"/>
    </w:p>
    <w:p w14:paraId="6D09090F" w14:textId="77777777" w:rsidR="00DC03A1" w:rsidRDefault="00DC03A1" w:rsidP="00DC03A1">
      <w:pPr>
        <w:pStyle w:val="Heading3"/>
      </w:pPr>
      <w:bookmarkStart w:id="1761" w:name="_Toc197512362"/>
      <w:r>
        <w:t>Save Settings</w:t>
      </w:r>
      <w:bookmarkEnd w:id="1761"/>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0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6A529932" w:rsidR="00740E9D" w:rsidRDefault="00740E9D" w:rsidP="00740E9D">
      <w:pPr>
        <w:pStyle w:val="Caption"/>
        <w:jc w:val="center"/>
      </w:pPr>
      <w:bookmarkStart w:id="1762" w:name="_Toc197512446"/>
      <w:r>
        <w:t xml:space="preserve">Figure </w:t>
      </w:r>
      <w:r>
        <w:rPr>
          <w:noProof/>
        </w:rPr>
        <w:fldChar w:fldCharType="begin"/>
      </w:r>
      <w:r>
        <w:rPr>
          <w:noProof/>
        </w:rPr>
        <w:instrText xml:space="preserve"> SEQ Figure \* ARABIC </w:instrText>
      </w:r>
      <w:r>
        <w:rPr>
          <w:noProof/>
        </w:rPr>
        <w:fldChar w:fldCharType="separate"/>
      </w:r>
      <w:r w:rsidR="00424FD2">
        <w:rPr>
          <w:noProof/>
        </w:rPr>
        <w:t>79</w:t>
      </w:r>
      <w:r>
        <w:rPr>
          <w:noProof/>
        </w:rPr>
        <w:fldChar w:fldCharType="end"/>
      </w:r>
      <w:r>
        <w:t xml:space="preserve"> – Example Channel Connections</w:t>
      </w:r>
      <w:bookmarkEnd w:id="1762"/>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7">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5DA523B4" w:rsidR="00DC03A1" w:rsidRDefault="00DC03A1" w:rsidP="00DC03A1">
      <w:pPr>
        <w:pStyle w:val="Caption"/>
        <w:jc w:val="center"/>
      </w:pPr>
      <w:bookmarkStart w:id="1763" w:name="_Toc197512447"/>
      <w:r>
        <w:t xml:space="preserve">Figure </w:t>
      </w:r>
      <w:r>
        <w:rPr>
          <w:noProof/>
        </w:rPr>
        <w:fldChar w:fldCharType="begin"/>
      </w:r>
      <w:r>
        <w:rPr>
          <w:noProof/>
        </w:rPr>
        <w:instrText xml:space="preserve"> SEQ Figure \* ARABIC </w:instrText>
      </w:r>
      <w:r>
        <w:rPr>
          <w:noProof/>
        </w:rPr>
        <w:fldChar w:fldCharType="separate"/>
      </w:r>
      <w:r w:rsidR="00424FD2">
        <w:rPr>
          <w:noProof/>
        </w:rPr>
        <w:t>80</w:t>
      </w:r>
      <w:r>
        <w:rPr>
          <w:noProof/>
        </w:rPr>
        <w:fldChar w:fldCharType="end"/>
      </w:r>
      <w:r>
        <w:t xml:space="preserve"> – </w:t>
      </w:r>
      <w:r w:rsidR="00740E9D">
        <w:t>Saving Interface Settings</w:t>
      </w:r>
      <w:bookmarkEnd w:id="1763"/>
    </w:p>
    <w:p w14:paraId="3E56403B" w14:textId="77777777" w:rsidR="00F80CCE" w:rsidRDefault="00F80CCE" w:rsidP="00F80CCE">
      <w:pPr>
        <w:pStyle w:val="Heading1"/>
      </w:pPr>
      <w:bookmarkStart w:id="1764" w:name="_Toc197512363"/>
      <w:r>
        <w:t>Next Steps</w:t>
      </w:r>
      <w:bookmarkEnd w:id="1764"/>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765" w:name="_Toc197512364"/>
      <w:r w:rsidRPr="00A35396">
        <w:lastRenderedPageBreak/>
        <w:t>Licensing &amp; Disclaimers</w:t>
      </w:r>
      <w:bookmarkEnd w:id="1765"/>
    </w:p>
    <w:p w14:paraId="42E29D23" w14:textId="77777777" w:rsidR="004E080F" w:rsidRDefault="004E080F" w:rsidP="004E080F">
      <w:pPr>
        <w:pStyle w:val="Heading2"/>
      </w:pPr>
      <w:bookmarkStart w:id="1766" w:name="_Toc197512365"/>
      <w:r>
        <w:t>Documentation</w:t>
      </w:r>
      <w:bookmarkEnd w:id="1766"/>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767" w:name="_Toc197512366"/>
      <w:r>
        <w:t>Software</w:t>
      </w:r>
      <w:bookmarkEnd w:id="1767"/>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768" w:name="_Toc197512367"/>
      <w:r>
        <w:lastRenderedPageBreak/>
        <w:t>Acknowledgements</w:t>
      </w:r>
      <w:bookmarkEnd w:id="1768"/>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8"/>
      <w:footerReference w:type="default" r:id="rId109"/>
      <w:headerReference w:type="first" r:id="rId110"/>
      <w:footerReference w:type="first" r:id="rId111"/>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12B44" w14:textId="77777777" w:rsidR="000C5ED4" w:rsidRDefault="000C5ED4" w:rsidP="00787764">
      <w:pPr>
        <w:spacing w:after="0" w:line="240" w:lineRule="auto"/>
      </w:pPr>
      <w:r>
        <w:separator/>
      </w:r>
    </w:p>
  </w:endnote>
  <w:endnote w:type="continuationSeparator" w:id="0">
    <w:p w14:paraId="1B882832" w14:textId="77777777" w:rsidR="000C5ED4" w:rsidRDefault="000C5ED4"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02FF8" w14:textId="77777777" w:rsidR="000C5ED4" w:rsidRDefault="000C5ED4" w:rsidP="00787764">
      <w:pPr>
        <w:spacing w:after="0" w:line="240" w:lineRule="auto"/>
      </w:pPr>
      <w:r>
        <w:separator/>
      </w:r>
    </w:p>
  </w:footnote>
  <w:footnote w:type="continuationSeparator" w:id="0">
    <w:p w14:paraId="7AC7879B" w14:textId="77777777" w:rsidR="000C5ED4" w:rsidRDefault="000C5ED4"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4AAE307E" w:rsidR="006B7D4A" w:rsidRDefault="006B7D4A">
      <w:pPr>
        <w:pStyle w:val="FootnoteText"/>
      </w:pPr>
      <w:r>
        <w:rPr>
          <w:rStyle w:val="FootnoteReference"/>
        </w:rPr>
        <w:footnoteRef/>
      </w:r>
      <w:r>
        <w:t xml:space="preserve"> This price is for HASL finish leaded solder PCBs, other finishes have higher costs.</w:t>
      </w:r>
    </w:p>
  </w:footnote>
  <w:footnote w:id="7">
    <w:p w14:paraId="0DF75AC5" w14:textId="437DDA07" w:rsidR="00C73139" w:rsidRDefault="00C73139">
      <w:pPr>
        <w:pStyle w:val="FootnoteText"/>
      </w:pPr>
      <w:r>
        <w:rPr>
          <w:rStyle w:val="FootnoteReference"/>
        </w:rPr>
        <w:footnoteRef/>
      </w:r>
      <w:r>
        <w:t xml:space="preserve"> Panelized boards pricing is slightly more complex, but handled automatically by the fabrication service.</w:t>
      </w:r>
    </w:p>
  </w:footnote>
  <w:footnote w:id="8">
    <w:p w14:paraId="27D4264C" w14:textId="7F5D57C0" w:rsidR="006B7D4A" w:rsidRDefault="006B7D4A">
      <w:pPr>
        <w:pStyle w:val="FootnoteText"/>
      </w:pPr>
      <w:r>
        <w:rPr>
          <w:rStyle w:val="FootnoteReference"/>
        </w:rPr>
        <w:footnoteRef/>
      </w:r>
      <w:r>
        <w:t xml:space="preserve"> </w:t>
      </w:r>
      <w:ins w:id="1536" w:author="Andrew Instone-Cowie" w:date="2025-05-07T11:01:00Z" w16du:dateUtc="2025-05-07T10:01:00Z">
        <w:r w:rsidR="009601CF">
          <w:t xml:space="preserve">A single set of </w:t>
        </w:r>
      </w:ins>
      <w:del w:id="1537" w:author="Andrew Instone-Cowie" w:date="2025-05-07T11:01:00Z" w16du:dateUtc="2025-05-07T10:01:00Z">
        <w:r w:rsidDel="009601CF">
          <w:delText xml:space="preserve">The same </w:delText>
        </w:r>
      </w:del>
      <w:r>
        <w:t>Gerber files</w:t>
      </w:r>
      <w:ins w:id="1538" w:author="Andrew Instone-Cowie" w:date="2025-05-07T11:01:00Z" w16du:dateUtc="2025-05-07T10:01:00Z">
        <w:r w:rsidR="009601CF">
          <w:t xml:space="preserve"> is provided, which should be suitable for all the </w:t>
        </w:r>
      </w:ins>
      <w:ins w:id="1539" w:author="Andrew Instone-Cowie" w:date="2025-05-07T11:02:00Z" w16du:dateUtc="2025-05-07T10:02:00Z">
        <w:r w:rsidR="009601CF">
          <w:t>manufacturers mentioned</w:t>
        </w:r>
      </w:ins>
      <w:del w:id="1540" w:author="Andrew Instone-Cowie" w:date="2025-05-07T11:02:00Z" w16du:dateUtc="2025-05-07T10:02:00Z">
        <w:r w:rsidDel="009601CF">
          <w:delText>, including the panelised boards, can be used for both SeeedStudio and JLCPCB</w:delText>
        </w:r>
      </w:del>
      <w:r>
        <w:t>.</w:t>
      </w:r>
    </w:p>
  </w:footnote>
  <w:footnote w:id="9">
    <w:p w14:paraId="3DE79339" w14:textId="421528DD" w:rsidR="00CB307A" w:rsidRDefault="00CB307A">
      <w:pPr>
        <w:pStyle w:val="FootnoteText"/>
      </w:pPr>
      <w:r>
        <w:rPr>
          <w:rStyle w:val="FootnoteReference"/>
        </w:rPr>
        <w:footnoteRef/>
      </w:r>
      <w:r>
        <w:t xml:space="preserve"> If you require lead-free boards for commercial reasons, specify Lead-Free HASL or ENIG. There is an additional cost for these finishes. </w:t>
      </w:r>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6">
    <w:p w14:paraId="7A880595" w14:textId="07CA5BA6" w:rsidR="006B7D4A" w:rsidRDefault="006B7D4A"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7">
    <w:p w14:paraId="4F4B18F8" w14:textId="6C2C4873" w:rsidR="006B7D4A" w:rsidRDefault="006B7D4A" w:rsidP="00DC3C21">
      <w:pPr>
        <w:pStyle w:val="FootnoteText"/>
      </w:pPr>
      <w:r>
        <w:rPr>
          <w:rStyle w:val="FootnoteReference"/>
        </w:rPr>
        <w:footnoteRef/>
      </w:r>
      <w:r>
        <w:t xml:space="preserve"> </w:t>
      </w:r>
      <w:hyperlink r:id="rId6"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8">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9">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0">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1">
    <w:p w14:paraId="02731D66" w14:textId="4D1F2755" w:rsidR="006B7D4A" w:rsidRDefault="006B7D4A">
      <w:pPr>
        <w:pStyle w:val="FootnoteText"/>
      </w:pPr>
      <w:r>
        <w:rPr>
          <w:rStyle w:val="FootnoteReference"/>
        </w:rPr>
        <w:footnoteRef/>
      </w:r>
      <w:r>
        <w:t xml:space="preserve"> </w:t>
      </w:r>
      <w:hyperlink r:id="rId7" w:history="1">
        <w:r w:rsidR="00693D16">
          <w:rPr>
            <w:rStyle w:val="Hyperlink"/>
          </w:rPr>
          <w:t>https://hobbycomponents.com/sensors/213-ir-infrared-obstacle-avoidance-sensor-e18-d80nk</w:t>
        </w:r>
      </w:hyperlink>
      <w:r>
        <w:t xml:space="preserve"> </w:t>
      </w:r>
    </w:p>
  </w:footnote>
  <w:footnote w:id="22">
    <w:p w14:paraId="153B8097" w14:textId="77777777" w:rsidR="006B7D4A" w:rsidRDefault="006B7D4A">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3">
    <w:p w14:paraId="26C0CC9E" w14:textId="4B2AAF83" w:rsidR="006B7D4A" w:rsidRDefault="006B7D4A">
      <w:pPr>
        <w:pStyle w:val="FootnoteText"/>
      </w:pPr>
      <w:r>
        <w:rPr>
          <w:rStyle w:val="FootnoteReference"/>
        </w:rPr>
        <w:footnoteRef/>
      </w:r>
      <w:r>
        <w:t xml:space="preserve"> </w:t>
      </w:r>
      <w:hyperlink r:id="rId9" w:history="1">
        <w:r w:rsidR="00CA299B">
          <w:rPr>
            <w:rStyle w:val="Hyperlink"/>
          </w:rPr>
          <w:t>https://www.reallyusefulproducts.co.uk/</w:t>
        </w:r>
      </w:hyperlink>
      <w:r>
        <w:t xml:space="preserve"> </w:t>
      </w:r>
    </w:p>
  </w:footnote>
  <w:footnote w:id="24">
    <w:p w14:paraId="3B0D9707" w14:textId="69BFA0F6" w:rsidR="006B7D4A" w:rsidRDefault="006B7D4A">
      <w:pPr>
        <w:pStyle w:val="FootnoteText"/>
      </w:pPr>
      <w:r>
        <w:rPr>
          <w:rStyle w:val="FootnoteReference"/>
        </w:rPr>
        <w:footnoteRef/>
      </w:r>
      <w:r>
        <w:t xml:space="preserve"> Frequently used by electricians.</w:t>
      </w:r>
    </w:p>
  </w:footnote>
  <w:footnote w:id="25">
    <w:p w14:paraId="4D7696E0" w14:textId="1122CF57" w:rsidR="006B7D4A" w:rsidRDefault="006B7D4A">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6">
    <w:p w14:paraId="5986E22B" w14:textId="48AF4CC8" w:rsidR="006B7D4A" w:rsidRDefault="006B7D4A">
      <w:pPr>
        <w:pStyle w:val="FootnoteText"/>
      </w:pPr>
      <w:r>
        <w:rPr>
          <w:rStyle w:val="FootnoteReference"/>
        </w:rPr>
        <w:footnoteRef/>
      </w:r>
      <w:r>
        <w:t xml:space="preserve"> </w:t>
      </w:r>
      <w:hyperlink r:id="rId11" w:history="1">
        <w:r w:rsidR="00CA299B">
          <w:rPr>
            <w:rStyle w:val="Hyperlink"/>
          </w:rPr>
          <w:t>https://www.arduino.cc/en/Main/ArduinoISP</w:t>
        </w:r>
      </w:hyperlink>
      <w:r>
        <w:t xml:space="preserve"> </w:t>
      </w:r>
    </w:p>
  </w:footnote>
  <w:footnote w:id="27">
    <w:p w14:paraId="501D6256" w14:textId="24248970" w:rsidR="006B7D4A" w:rsidRDefault="006B7D4A">
      <w:pPr>
        <w:pStyle w:val="FootnoteText"/>
      </w:pPr>
      <w:r>
        <w:rPr>
          <w:rStyle w:val="FootnoteReference"/>
        </w:rPr>
        <w:footnoteRef/>
      </w:r>
      <w:r>
        <w:t xml:space="preserve"> </w:t>
      </w:r>
      <w:hyperlink r:id="rId12" w:history="1">
        <w:r w:rsidR="00CA299B">
          <w:rPr>
            <w:rStyle w:val="Hyperlink"/>
          </w:rPr>
          <w:t>https://www.arduino.cc/en/Tutorial/ArduinoISP</w:t>
        </w:r>
      </w:hyperlink>
      <w:r>
        <w:t xml:space="preserve"> </w:t>
      </w:r>
    </w:p>
  </w:footnote>
  <w:footnote w:id="28">
    <w:p w14:paraId="12524E9E" w14:textId="345291DA" w:rsidR="006B7D4A" w:rsidRDefault="006B7D4A">
      <w:pPr>
        <w:pStyle w:val="FootnoteText"/>
      </w:pPr>
      <w:r>
        <w:rPr>
          <w:rStyle w:val="FootnoteReference"/>
        </w:rPr>
        <w:footnoteRef/>
      </w:r>
      <w:r>
        <w:t xml:space="preserve"> </w:t>
      </w:r>
      <w:hyperlink r:id="rId13" w:history="1">
        <w:r w:rsidR="00CA299B">
          <w:rPr>
            <w:rStyle w:val="Hyperlink"/>
          </w:rPr>
          <w:t>https://www.arduino.cc/en/Main/Software</w:t>
        </w:r>
      </w:hyperlink>
      <w:r>
        <w:t xml:space="preserve"> </w:t>
      </w:r>
    </w:p>
  </w:footnote>
  <w:footnote w:id="29">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6B7D4A" w:rsidRDefault="006B7D4A">
      <w:pPr>
        <w:pStyle w:val="FootnoteText"/>
      </w:pPr>
      <w:r>
        <w:rPr>
          <w:rStyle w:val="FootnoteReference"/>
        </w:rPr>
        <w:footnoteRef/>
      </w:r>
      <w:r>
        <w:t xml:space="preserve"> </w:t>
      </w:r>
      <w:hyperlink r:id="rId14" w:history="1">
        <w:r w:rsidRPr="00577478">
          <w:rPr>
            <w:rStyle w:val="Hyperlink"/>
          </w:rPr>
          <w:t>https://github.com/maniacbug/MemoryFree</w:t>
        </w:r>
      </w:hyperlink>
      <w:r>
        <w:t xml:space="preserve"> </w:t>
      </w:r>
    </w:p>
  </w:footnote>
  <w:footnote w:id="32">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3">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4">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5">
    <w:p w14:paraId="66D12ADA" w14:textId="1130A335" w:rsidR="006B7D4A" w:rsidRDefault="006B7D4A" w:rsidP="006B7D4A">
      <w:pPr>
        <w:spacing w:after="0"/>
      </w:pPr>
      <w:r>
        <w:rPr>
          <w:rStyle w:val="FootnoteReference"/>
        </w:rPr>
        <w:footnoteRef/>
      </w:r>
      <w:r>
        <w:t xml:space="preserve"> </w:t>
      </w:r>
      <w:hyperlink r:id="rId15" w:history="1">
        <w:r w:rsidR="00203CD1">
          <w:rPr>
            <w:rStyle w:val="Hyperlink"/>
            <w:sz w:val="20"/>
            <w:szCs w:val="20"/>
          </w:rPr>
          <w:t>https://www.churchofengland.org/sites/default/files/2022-06/FJR_2022_ListA_ListB.pdf</w:t>
        </w:r>
      </w:hyperlink>
    </w:p>
  </w:footnote>
  <w:footnote w:id="36">
    <w:p w14:paraId="58F87430" w14:textId="6F61B2C9" w:rsidR="006B7D4A" w:rsidRDefault="006B7D4A" w:rsidP="006B7D4A">
      <w:r>
        <w:rPr>
          <w:rStyle w:val="FootnoteReference"/>
        </w:rPr>
        <w:footnoteRef/>
      </w:r>
      <w:r>
        <w:t xml:space="preserve"> </w:t>
      </w:r>
      <w:hyperlink r:id="rId16" w:history="1">
        <w:r w:rsidR="00203CD1">
          <w:rPr>
            <w:rStyle w:val="Hyperlink"/>
            <w:sz w:val="20"/>
            <w:szCs w:val="20"/>
          </w:rPr>
          <w:t>https://facultyonline.churchofengland.org/Data/Sites/1/media/user-manuals/2022/parish_user_manual_2022.pdf</w:t>
        </w:r>
      </w:hyperlink>
    </w:p>
  </w:footnote>
  <w:footnote w:id="37">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39">
    <w:p w14:paraId="199349D9" w14:textId="64FBF51A" w:rsidR="006B7D4A" w:rsidRDefault="006B7D4A" w:rsidP="008458D2">
      <w:pPr>
        <w:pStyle w:val="FootnoteText"/>
      </w:pPr>
      <w:r>
        <w:rPr>
          <w:rStyle w:val="FootnoteReference"/>
        </w:rPr>
        <w:footnoteRef/>
      </w:r>
      <w:r>
        <w:t xml:space="preserve"> </w:t>
      </w:r>
      <w:hyperlink r:id="rId17" w:history="1">
        <w:r w:rsidR="00E8519D">
          <w:rPr>
            <w:rStyle w:val="Hyperlink"/>
          </w:rPr>
          <w:t>https://www.chiark.greenend.org.uk/~sgtatham/putty/</w:t>
        </w:r>
      </w:hyperlink>
      <w:r>
        <w:rPr>
          <w:rStyle w:val="Hyperlink"/>
        </w:rPr>
        <w:t xml:space="preserve"> </w:t>
      </w:r>
    </w:p>
  </w:footnote>
  <w:footnote w:id="40">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0A8DA28E" w:rsidR="006B7D4A" w:rsidRDefault="006B7D4A" w:rsidP="004E080F">
      <w:pPr>
        <w:pStyle w:val="FootnoteText"/>
      </w:pPr>
      <w:r>
        <w:rPr>
          <w:rStyle w:val="FootnoteReference"/>
        </w:rPr>
        <w:footnoteRef/>
      </w:r>
      <w:r>
        <w:t xml:space="preserve"> </w:t>
      </w:r>
      <w:hyperlink r:id="rId18" w:history="1">
        <w:r w:rsidR="00E8519D">
          <w:rPr>
            <w:rStyle w:val="Hyperlink"/>
          </w:rPr>
          <w:t>https://www.simulators.org.uk/</w:t>
        </w:r>
      </w:hyperlink>
      <w:r>
        <w:t xml:space="preserve"> </w:t>
      </w:r>
    </w:p>
  </w:footnote>
  <w:footnote w:id="43">
    <w:p w14:paraId="025EC7D9" w14:textId="224A57EC" w:rsidR="006B7D4A" w:rsidRDefault="006B7D4A" w:rsidP="004E080F">
      <w:pPr>
        <w:pStyle w:val="FootnoteText"/>
      </w:pPr>
      <w:r>
        <w:rPr>
          <w:rStyle w:val="FootnoteReference"/>
        </w:rPr>
        <w:footnoteRef/>
      </w:r>
      <w:r>
        <w:t xml:space="preserve"> </w:t>
      </w:r>
      <w:hyperlink r:id="rId19" w:history="1">
        <w:r w:rsidR="00E8519D">
          <w:rPr>
            <w:rStyle w:val="Hyperlink"/>
          </w:rPr>
          <w:t>https://creativecommons.org/licenses/by-sa/4.0/</w:t>
        </w:r>
      </w:hyperlink>
      <w:r>
        <w:rPr>
          <w:i/>
        </w:rPr>
        <w:t xml:space="preserve"> </w:t>
      </w:r>
    </w:p>
  </w:footnote>
  <w:footnote w:id="44">
    <w:p w14:paraId="092578D2" w14:textId="18A030D8" w:rsidR="006B7D4A" w:rsidRDefault="006B7D4A" w:rsidP="004E080F">
      <w:pPr>
        <w:pStyle w:val="FootnoteText"/>
      </w:pPr>
      <w:r>
        <w:rPr>
          <w:rStyle w:val="FootnoteReference"/>
        </w:rPr>
        <w:footnoteRef/>
      </w:r>
      <w:r>
        <w:t xml:space="preserve"> </w:t>
      </w:r>
      <w:hyperlink r:id="rId20"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7F7A" w14:textId="37802C0E" w:rsidR="006B7D4A" w:rsidRDefault="006B7D4A" w:rsidP="00111092">
    <w:pPr>
      <w:pStyle w:val="Header"/>
    </w:pPr>
    <w:r>
      <w:t>Type 2 Simulator – Build &amp; Installation Guide 1.</w:t>
    </w:r>
    <w:ins w:id="1593" w:author="Andrew Instone-Cowie" w:date="2025-04-24T20:20:00Z" w16du:dateUtc="2025-04-24T19:20:00Z">
      <w:r w:rsidR="0036576A">
        <w:t>8</w:t>
      </w:r>
    </w:ins>
    <w:del w:id="1594" w:author="Andrew Instone-Cowie" w:date="2025-04-24T20:20:00Z" w16du:dateUtc="2025-04-24T19:20:00Z">
      <w:r w:rsidR="00490148" w:rsidDel="0036576A">
        <w:delText>7</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0342A" w14:textId="179ACDF8" w:rsidR="006B7D4A" w:rsidRDefault="006B7D4A" w:rsidP="004E080F">
    <w:pPr>
      <w:pStyle w:val="Header"/>
      <w:jc w:val="right"/>
    </w:pPr>
    <w:r>
      <w:t>Type 2 Simulator – Build &amp; Installation Guide 1.</w:t>
    </w:r>
    <w:ins w:id="1595" w:author="Andrew Instone-Cowie" w:date="2025-04-24T20:20:00Z" w16du:dateUtc="2025-04-24T19:20:00Z">
      <w:r w:rsidR="0036576A">
        <w:t>8</w:t>
      </w:r>
    </w:ins>
    <w:del w:id="1596" w:author="Andrew Instone-Cowie" w:date="2025-04-24T20:20:00Z" w16du:dateUtc="2025-04-24T19:20:00Z">
      <w:r w:rsidR="00490148" w:rsidDel="0036576A">
        <w:delText>7</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2"/>
  </w:num>
  <w:num w:numId="2" w16cid:durableId="789787450">
    <w:abstractNumId w:val="30"/>
  </w:num>
  <w:num w:numId="3" w16cid:durableId="2053459721">
    <w:abstractNumId w:val="34"/>
  </w:num>
  <w:num w:numId="4" w16cid:durableId="138612783">
    <w:abstractNumId w:val="29"/>
  </w:num>
  <w:num w:numId="5" w16cid:durableId="1261447320">
    <w:abstractNumId w:val="10"/>
  </w:num>
  <w:num w:numId="6" w16cid:durableId="1626235495">
    <w:abstractNumId w:val="26"/>
  </w:num>
  <w:num w:numId="7" w16cid:durableId="1130439809">
    <w:abstractNumId w:val="1"/>
  </w:num>
  <w:num w:numId="8" w16cid:durableId="1188374498">
    <w:abstractNumId w:val="8"/>
  </w:num>
  <w:num w:numId="9" w16cid:durableId="1054039712">
    <w:abstractNumId w:val="19"/>
  </w:num>
  <w:num w:numId="10" w16cid:durableId="1950115831">
    <w:abstractNumId w:val="15"/>
  </w:num>
  <w:num w:numId="11" w16cid:durableId="119300397">
    <w:abstractNumId w:val="11"/>
  </w:num>
  <w:num w:numId="12" w16cid:durableId="434788462">
    <w:abstractNumId w:val="7"/>
  </w:num>
  <w:num w:numId="13" w16cid:durableId="1416167690">
    <w:abstractNumId w:val="9"/>
  </w:num>
  <w:num w:numId="14" w16cid:durableId="1634679967">
    <w:abstractNumId w:val="4"/>
  </w:num>
  <w:num w:numId="15" w16cid:durableId="175047699">
    <w:abstractNumId w:val="0"/>
  </w:num>
  <w:num w:numId="16" w16cid:durableId="788010057">
    <w:abstractNumId w:val="24"/>
  </w:num>
  <w:num w:numId="17" w16cid:durableId="1295864706">
    <w:abstractNumId w:val="21"/>
  </w:num>
  <w:num w:numId="18" w16cid:durableId="214202344">
    <w:abstractNumId w:val="27"/>
  </w:num>
  <w:num w:numId="19" w16cid:durableId="1963606816">
    <w:abstractNumId w:val="6"/>
  </w:num>
  <w:num w:numId="20" w16cid:durableId="912592257">
    <w:abstractNumId w:val="14"/>
  </w:num>
  <w:num w:numId="21" w16cid:durableId="872304717">
    <w:abstractNumId w:val="32"/>
  </w:num>
  <w:num w:numId="22" w16cid:durableId="1957249428">
    <w:abstractNumId w:val="3"/>
  </w:num>
  <w:num w:numId="23" w16cid:durableId="1097409828">
    <w:abstractNumId w:val="25"/>
  </w:num>
  <w:num w:numId="24" w16cid:durableId="48506357">
    <w:abstractNumId w:val="33"/>
  </w:num>
  <w:num w:numId="25" w16cid:durableId="1621112432">
    <w:abstractNumId w:val="5"/>
  </w:num>
  <w:num w:numId="26" w16cid:durableId="2033611017">
    <w:abstractNumId w:val="28"/>
  </w:num>
  <w:num w:numId="27" w16cid:durableId="880824966">
    <w:abstractNumId w:val="16"/>
  </w:num>
  <w:num w:numId="28" w16cid:durableId="1163621338">
    <w:abstractNumId w:val="31"/>
  </w:num>
  <w:num w:numId="29" w16cid:durableId="921111058">
    <w:abstractNumId w:val="2"/>
  </w:num>
  <w:num w:numId="30" w16cid:durableId="932127241">
    <w:abstractNumId w:val="17"/>
  </w:num>
  <w:num w:numId="31" w16cid:durableId="1379206589">
    <w:abstractNumId w:val="23"/>
  </w:num>
  <w:num w:numId="32" w16cid:durableId="1630042023">
    <w:abstractNumId w:val="20"/>
  </w:num>
  <w:num w:numId="33" w16cid:durableId="293562774">
    <w:abstractNumId w:val="13"/>
  </w:num>
  <w:num w:numId="34" w16cid:durableId="1413163494">
    <w:abstractNumId w:val="12"/>
  </w:num>
  <w:num w:numId="35" w16cid:durableId="430199104">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12"/>
  <w:revisionView w:markup="0"/>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0D46"/>
    <w:rsid w:val="0009125B"/>
    <w:rsid w:val="00091FBF"/>
    <w:rsid w:val="0009270C"/>
    <w:rsid w:val="00092A62"/>
    <w:rsid w:val="00094D60"/>
    <w:rsid w:val="00097412"/>
    <w:rsid w:val="000A3B23"/>
    <w:rsid w:val="000B2B8C"/>
    <w:rsid w:val="000B6C76"/>
    <w:rsid w:val="000C0ADF"/>
    <w:rsid w:val="000C1F75"/>
    <w:rsid w:val="000C2AFE"/>
    <w:rsid w:val="000C396F"/>
    <w:rsid w:val="000C5B81"/>
    <w:rsid w:val="000C5ED4"/>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31B"/>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121D"/>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B4191"/>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03FD7"/>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264F"/>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6576A"/>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626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24FD2"/>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3BB7"/>
    <w:rsid w:val="004856C5"/>
    <w:rsid w:val="00485DDC"/>
    <w:rsid w:val="00490148"/>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6AF"/>
    <w:rsid w:val="004E080F"/>
    <w:rsid w:val="004E19AE"/>
    <w:rsid w:val="004E23E2"/>
    <w:rsid w:val="004E2986"/>
    <w:rsid w:val="004E3C76"/>
    <w:rsid w:val="004E57EF"/>
    <w:rsid w:val="004F084A"/>
    <w:rsid w:val="004F0F66"/>
    <w:rsid w:val="004F1145"/>
    <w:rsid w:val="004F3A7E"/>
    <w:rsid w:val="004F644B"/>
    <w:rsid w:val="004F7F7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272B"/>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145B"/>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78E"/>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4136"/>
    <w:rsid w:val="0093516A"/>
    <w:rsid w:val="00936DEF"/>
    <w:rsid w:val="009438BD"/>
    <w:rsid w:val="0095033B"/>
    <w:rsid w:val="00950AF5"/>
    <w:rsid w:val="00953C16"/>
    <w:rsid w:val="0095679A"/>
    <w:rsid w:val="009601CF"/>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575D"/>
    <w:rsid w:val="009B27F9"/>
    <w:rsid w:val="009B2B07"/>
    <w:rsid w:val="009B47B0"/>
    <w:rsid w:val="009B5EC6"/>
    <w:rsid w:val="009B5FE2"/>
    <w:rsid w:val="009B7054"/>
    <w:rsid w:val="009C0ED9"/>
    <w:rsid w:val="009C36BF"/>
    <w:rsid w:val="009C6B62"/>
    <w:rsid w:val="009D358D"/>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0A4"/>
    <w:rsid w:val="00A35396"/>
    <w:rsid w:val="00A354A3"/>
    <w:rsid w:val="00A357C8"/>
    <w:rsid w:val="00A37861"/>
    <w:rsid w:val="00A450E9"/>
    <w:rsid w:val="00A46E0E"/>
    <w:rsid w:val="00A50D46"/>
    <w:rsid w:val="00A520C5"/>
    <w:rsid w:val="00A55A46"/>
    <w:rsid w:val="00A5763D"/>
    <w:rsid w:val="00A61E77"/>
    <w:rsid w:val="00A62A0F"/>
    <w:rsid w:val="00A70B19"/>
    <w:rsid w:val="00A72C76"/>
    <w:rsid w:val="00A764ED"/>
    <w:rsid w:val="00A7651F"/>
    <w:rsid w:val="00A77120"/>
    <w:rsid w:val="00A81427"/>
    <w:rsid w:val="00A85471"/>
    <w:rsid w:val="00A871C0"/>
    <w:rsid w:val="00A93DF4"/>
    <w:rsid w:val="00A960F8"/>
    <w:rsid w:val="00A964DD"/>
    <w:rsid w:val="00A97D27"/>
    <w:rsid w:val="00AA0E6C"/>
    <w:rsid w:val="00AA49A8"/>
    <w:rsid w:val="00AA4A85"/>
    <w:rsid w:val="00AA4FD7"/>
    <w:rsid w:val="00AA6BF6"/>
    <w:rsid w:val="00AB2AFB"/>
    <w:rsid w:val="00AB3F75"/>
    <w:rsid w:val="00AB7F72"/>
    <w:rsid w:val="00AC1650"/>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74D"/>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0D73"/>
    <w:rsid w:val="00C12249"/>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395"/>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6A53"/>
    <w:rsid w:val="00EB7440"/>
    <w:rsid w:val="00EC1EB4"/>
    <w:rsid w:val="00EC7956"/>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4.jp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footer" Target="footer5.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15.jpg"/><Relationship Id="rId27"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eg"/><Relationship Id="rId69" Type="http://schemas.openxmlformats.org/officeDocument/2006/relationships/image" Target="media/image53.png"/><Relationship Id="rId113" Type="http://schemas.microsoft.com/office/2011/relationships/people" Target="people.xml"/><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1.png"/><Relationship Id="rId38" Type="http://schemas.openxmlformats.org/officeDocument/2006/relationships/header" Target="header3.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footer" Target="footer7.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footer" Target="footer4.xm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jp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footer" Target="footer6.xml"/><Relationship Id="rId109" Type="http://schemas.openxmlformats.org/officeDocument/2006/relationships/footer" Target="footer8.xml"/><Relationship Id="rId34" Type="http://schemas.openxmlformats.org/officeDocument/2006/relationships/image" Target="media/image22.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eader" Target="header2.xml"/><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header" Target="header4.xm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0.jp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png"/><Relationship Id="rId88" Type="http://schemas.openxmlformats.org/officeDocument/2006/relationships/image" Target="media/image72.jpg"/><Relationship Id="rId111" Type="http://schemas.openxmlformats.org/officeDocument/2006/relationships/footer" Target="footer9.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s://www.arduino.cc/en/Main/Software" TargetMode="External"/><Relationship Id="rId18" Type="http://schemas.openxmlformats.org/officeDocument/2006/relationships/hyperlink" Target="https://www.simulators.org.uk/" TargetMode="External"/><Relationship Id="rId3" Type="http://schemas.openxmlformats.org/officeDocument/2006/relationships/hyperlink" Target="https://www.beltower.co.uk" TargetMode="External"/><Relationship Id="rId7" Type="http://schemas.openxmlformats.org/officeDocument/2006/relationships/hyperlink" Target="https://hobbycomponents.com/sensors/213-ir-infrared-obstacle-avoidance-sensor-e18-d80nk" TargetMode="External"/><Relationship Id="rId12" Type="http://schemas.openxmlformats.org/officeDocument/2006/relationships/hyperlink" Target="https://www.arduino.cc/en/Tutorial/ArduinoISP" TargetMode="External"/><Relationship Id="rId17" Type="http://schemas.openxmlformats.org/officeDocument/2006/relationships/hyperlink" Target="https://www.chiark.greenend.org.uk/~sgtatham/putty/" TargetMode="External"/><Relationship Id="rId2" Type="http://schemas.openxmlformats.org/officeDocument/2006/relationships/hyperlink" Target="https://www.abelsim.co.uk" TargetMode="External"/><Relationship Id="rId16" Type="http://schemas.openxmlformats.org/officeDocument/2006/relationships/hyperlink" Target="https://facultyonline.churchofengland.org/Data/Sites/1/media/user-manuals/2022/parish_user_manual_2022.pdf" TargetMode="External"/><Relationship Id="rId20" Type="http://schemas.openxmlformats.org/officeDocument/2006/relationships/hyperlink" Target="https://www.gnu.org/licenses/gpl-3.0.en.html" TargetMode="External"/><Relationship Id="rId1" Type="http://schemas.openxmlformats.org/officeDocument/2006/relationships/hyperlink" Target="https://creativecommons.org/licenses/by-sa/4.0/" TargetMode="External"/><Relationship Id="rId6" Type="http://schemas.openxmlformats.org/officeDocument/2006/relationships/hyperlink" Target="https://sps.honeywell.com/us/en/products/advanced-sensing-technologies/industrial-sensing/industrial-sensors/magnetic-sensors/omnipolar-position-sensor-ics/2ss52m-series" TargetMode="External"/><Relationship Id="rId11" Type="http://schemas.openxmlformats.org/officeDocument/2006/relationships/hyperlink" Target="https://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www.churchofengland.org/sites/default/files/2022-06/FJR_2022_ListA_ListB.pdf"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s://creativecommons.org/licenses/by-sa/4.0/" TargetMode="External"/><Relationship Id="rId4" Type="http://schemas.openxmlformats.org/officeDocument/2006/relationships/hyperlink" Target="https://www.belfryware.com" TargetMode="External"/><Relationship Id="rId9" Type="http://schemas.openxmlformats.org/officeDocument/2006/relationships/hyperlink" Target="https://www.reallyusefulproducts.co.uk/" TargetMode="External"/><Relationship Id="rId14" Type="http://schemas.openxmlformats.org/officeDocument/2006/relationships/hyperlink" Target="https://github.com/maniacbug/Memory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14555</Words>
  <Characters>82968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97329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14</cp:revision>
  <cp:lastPrinted>2025-05-07T11:16:00Z</cp:lastPrinted>
  <dcterms:created xsi:type="dcterms:W3CDTF">2025-04-24T19:19:00Z</dcterms:created>
  <dcterms:modified xsi:type="dcterms:W3CDTF">2025-05-07T11:18:00Z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