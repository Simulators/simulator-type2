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2A0078DC" w:rsidR="00D16CF7" w:rsidRPr="008B7DA0" w:rsidRDefault="00D16CF7" w:rsidP="00D16CF7">
      <w:pPr>
        <w:spacing w:after="0"/>
      </w:pPr>
      <w:r w:rsidRPr="008B7DA0">
        <w:t xml:space="preserve">Date: </w:t>
      </w:r>
      <w:r w:rsidR="00BD574D">
        <w:t>0</w:t>
      </w:r>
      <w:ins w:id="0" w:author="Andrew Instone-Cowie" w:date="2025-05-07T14:12:00Z" w16du:dateUtc="2025-05-07T13:12:00Z">
        <w:r w:rsidR="00CF22E8">
          <w:t>9</w:t>
        </w:r>
      </w:ins>
      <w:del w:id="1" w:author="Andrew Instone-Cowie" w:date="2025-05-07T14:12:00Z" w16du:dateUtc="2025-05-07T13:12:00Z">
        <w:r w:rsidR="00BD574D" w:rsidDel="00CF22E8">
          <w:delText>7</w:delText>
        </w:r>
      </w:del>
      <w:r w:rsidR="00BD574D">
        <w:t xml:space="preserve"> May</w:t>
      </w:r>
      <w:r w:rsidR="0036576A">
        <w:t xml:space="preserve"> 2025</w:t>
      </w:r>
    </w:p>
    <w:p w14:paraId="7C5BEF11" w14:textId="0699E876" w:rsidR="00D16CF7" w:rsidRPr="008B7DA0" w:rsidRDefault="00D16CF7">
      <w:r w:rsidRPr="008B7DA0">
        <w:t xml:space="preserve">Version: </w:t>
      </w:r>
      <w:r w:rsidR="00405050">
        <w:t>1.</w:t>
      </w:r>
      <w:ins w:id="2" w:author="Andrew Instone-Cowie" w:date="2025-05-07T14:12:00Z" w16du:dateUtc="2025-05-07T13:12:00Z">
        <w:r w:rsidR="00CF22E8">
          <w:t>9</w:t>
        </w:r>
      </w:ins>
      <w:del w:id="3" w:author="Andrew Instone-Cowie" w:date="2025-05-07T14:12:00Z" w16du:dateUtc="2025-05-07T13:12:00Z">
        <w:r w:rsidR="0036576A" w:rsidDel="00CF22E8">
          <w:delText>8</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137E94D1" w14:textId="7713D19E" w:rsidR="00D04594" w:rsidRDefault="004A19E5">
          <w:pPr>
            <w:pStyle w:val="TOC1"/>
            <w:tabs>
              <w:tab w:val="right" w:leader="dot" w:pos="9016"/>
            </w:tabs>
            <w:rPr>
              <w:ins w:id="4" w:author="Andrew Instone-Cowie" w:date="2025-05-07T15:51:00Z" w16du:dateUtc="2025-05-07T14:51:00Z"/>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ins w:id="5" w:author="Andrew Instone-Cowie" w:date="2025-05-07T15:51:00Z" w16du:dateUtc="2025-05-07T14:51:00Z">
            <w:r w:rsidR="00D04594" w:rsidRPr="00860573">
              <w:rPr>
                <w:rStyle w:val="Hyperlink"/>
                <w:noProof/>
              </w:rPr>
              <w:fldChar w:fldCharType="begin"/>
            </w:r>
            <w:r w:rsidR="00D04594" w:rsidRPr="00860573">
              <w:rPr>
                <w:rStyle w:val="Hyperlink"/>
                <w:noProof/>
              </w:rPr>
              <w:instrText xml:space="preserve"> </w:instrText>
            </w:r>
            <w:r w:rsidR="00D04594">
              <w:rPr>
                <w:noProof/>
              </w:rPr>
              <w:instrText>HYPERLINK \l "_Toc197525471"</w:instrText>
            </w:r>
            <w:r w:rsidR="00D04594" w:rsidRPr="00860573">
              <w:rPr>
                <w:rStyle w:val="Hyperlink"/>
                <w:noProof/>
              </w:rPr>
              <w:instrText xml:space="preserve"> </w:instrText>
            </w:r>
            <w:r w:rsidR="00D04594" w:rsidRPr="00860573">
              <w:rPr>
                <w:rStyle w:val="Hyperlink"/>
                <w:noProof/>
              </w:rPr>
            </w:r>
            <w:r w:rsidR="00D04594" w:rsidRPr="00860573">
              <w:rPr>
                <w:rStyle w:val="Hyperlink"/>
                <w:noProof/>
              </w:rPr>
              <w:fldChar w:fldCharType="separate"/>
            </w:r>
            <w:r w:rsidR="00D04594" w:rsidRPr="00860573">
              <w:rPr>
                <w:rStyle w:val="Hyperlink"/>
                <w:noProof/>
              </w:rPr>
              <w:t>Index of Figures</w:t>
            </w:r>
            <w:r w:rsidR="00D04594">
              <w:rPr>
                <w:noProof/>
                <w:webHidden/>
              </w:rPr>
              <w:tab/>
            </w:r>
            <w:r w:rsidR="00D04594">
              <w:rPr>
                <w:noProof/>
                <w:webHidden/>
              </w:rPr>
              <w:fldChar w:fldCharType="begin"/>
            </w:r>
            <w:r w:rsidR="00D04594">
              <w:rPr>
                <w:noProof/>
                <w:webHidden/>
              </w:rPr>
              <w:instrText xml:space="preserve"> PAGEREF _Toc197525471 \h </w:instrText>
            </w:r>
            <w:r w:rsidR="00D04594">
              <w:rPr>
                <w:noProof/>
                <w:webHidden/>
              </w:rPr>
            </w:r>
          </w:ins>
          <w:r w:rsidR="00D04594">
            <w:rPr>
              <w:noProof/>
              <w:webHidden/>
            </w:rPr>
            <w:fldChar w:fldCharType="separate"/>
          </w:r>
          <w:ins w:id="6" w:author="Andrew Instone-Cowie" w:date="2025-05-07T15:53:00Z" w16du:dateUtc="2025-05-07T14:53:00Z">
            <w:r w:rsidR="009B24E9">
              <w:rPr>
                <w:noProof/>
                <w:webHidden/>
              </w:rPr>
              <w:t>5</w:t>
            </w:r>
          </w:ins>
          <w:ins w:id="7" w:author="Andrew Instone-Cowie" w:date="2025-05-07T15:51:00Z" w16du:dateUtc="2025-05-07T14:51:00Z">
            <w:r w:rsidR="00D04594">
              <w:rPr>
                <w:noProof/>
                <w:webHidden/>
              </w:rPr>
              <w:fldChar w:fldCharType="end"/>
            </w:r>
            <w:r w:rsidR="00D04594" w:rsidRPr="00860573">
              <w:rPr>
                <w:rStyle w:val="Hyperlink"/>
                <w:noProof/>
              </w:rPr>
              <w:fldChar w:fldCharType="end"/>
            </w:r>
          </w:ins>
        </w:p>
        <w:p w14:paraId="7A1FCBA5" w14:textId="74685471" w:rsidR="00D04594" w:rsidRDefault="00D04594">
          <w:pPr>
            <w:pStyle w:val="TOC1"/>
            <w:tabs>
              <w:tab w:val="right" w:leader="dot" w:pos="9016"/>
            </w:tabs>
            <w:rPr>
              <w:ins w:id="8" w:author="Andrew Instone-Cowie" w:date="2025-05-07T15:51:00Z" w16du:dateUtc="2025-05-07T14:51:00Z"/>
              <w:rFonts w:eastAsiaTheme="minorEastAsia"/>
              <w:noProof/>
              <w:kern w:val="2"/>
              <w:sz w:val="24"/>
              <w:szCs w:val="24"/>
              <w:lang w:eastAsia="en-GB"/>
              <w14:ligatures w14:val="standardContextual"/>
            </w:rPr>
          </w:pPr>
          <w:ins w:id="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Index of Tables</w:t>
            </w:r>
            <w:r>
              <w:rPr>
                <w:noProof/>
                <w:webHidden/>
              </w:rPr>
              <w:tab/>
            </w:r>
            <w:r>
              <w:rPr>
                <w:noProof/>
                <w:webHidden/>
              </w:rPr>
              <w:fldChar w:fldCharType="begin"/>
            </w:r>
            <w:r>
              <w:rPr>
                <w:noProof/>
                <w:webHidden/>
              </w:rPr>
              <w:instrText xml:space="preserve"> PAGEREF _Toc197525472 \h </w:instrText>
            </w:r>
            <w:r>
              <w:rPr>
                <w:noProof/>
                <w:webHidden/>
              </w:rPr>
            </w:r>
          </w:ins>
          <w:r>
            <w:rPr>
              <w:noProof/>
              <w:webHidden/>
            </w:rPr>
            <w:fldChar w:fldCharType="separate"/>
          </w:r>
          <w:ins w:id="10" w:author="Andrew Instone-Cowie" w:date="2025-05-07T15:53:00Z" w16du:dateUtc="2025-05-07T14:53:00Z">
            <w:r w:rsidR="009B24E9">
              <w:rPr>
                <w:noProof/>
                <w:webHidden/>
              </w:rPr>
              <w:t>7</w:t>
            </w:r>
          </w:ins>
          <w:ins w:id="11" w:author="Andrew Instone-Cowie" w:date="2025-05-07T15:51:00Z" w16du:dateUtc="2025-05-07T14:51:00Z">
            <w:r>
              <w:rPr>
                <w:noProof/>
                <w:webHidden/>
              </w:rPr>
              <w:fldChar w:fldCharType="end"/>
            </w:r>
            <w:r w:rsidRPr="00860573">
              <w:rPr>
                <w:rStyle w:val="Hyperlink"/>
                <w:noProof/>
              </w:rPr>
              <w:fldChar w:fldCharType="end"/>
            </w:r>
          </w:ins>
        </w:p>
        <w:p w14:paraId="30D48236" w14:textId="7F80A938" w:rsidR="00D04594" w:rsidRDefault="00D04594">
          <w:pPr>
            <w:pStyle w:val="TOC1"/>
            <w:tabs>
              <w:tab w:val="right" w:leader="dot" w:pos="9016"/>
            </w:tabs>
            <w:rPr>
              <w:ins w:id="12" w:author="Andrew Instone-Cowie" w:date="2025-05-07T15:51:00Z" w16du:dateUtc="2025-05-07T14:51:00Z"/>
              <w:rFonts w:eastAsiaTheme="minorEastAsia"/>
              <w:noProof/>
              <w:kern w:val="2"/>
              <w:sz w:val="24"/>
              <w:szCs w:val="24"/>
              <w:lang w:eastAsia="en-GB"/>
              <w14:ligatures w14:val="standardContextual"/>
            </w:rPr>
          </w:pPr>
          <w:ins w:id="1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Document History</w:t>
            </w:r>
            <w:r>
              <w:rPr>
                <w:noProof/>
                <w:webHidden/>
              </w:rPr>
              <w:tab/>
            </w:r>
            <w:r>
              <w:rPr>
                <w:noProof/>
                <w:webHidden/>
              </w:rPr>
              <w:fldChar w:fldCharType="begin"/>
            </w:r>
            <w:r>
              <w:rPr>
                <w:noProof/>
                <w:webHidden/>
              </w:rPr>
              <w:instrText xml:space="preserve"> PAGEREF _Toc197525473 \h </w:instrText>
            </w:r>
            <w:r>
              <w:rPr>
                <w:noProof/>
                <w:webHidden/>
              </w:rPr>
            </w:r>
          </w:ins>
          <w:r>
            <w:rPr>
              <w:noProof/>
              <w:webHidden/>
            </w:rPr>
            <w:fldChar w:fldCharType="separate"/>
          </w:r>
          <w:ins w:id="14" w:author="Andrew Instone-Cowie" w:date="2025-05-07T15:53:00Z" w16du:dateUtc="2025-05-07T14:53:00Z">
            <w:r w:rsidR="009B24E9">
              <w:rPr>
                <w:noProof/>
                <w:webHidden/>
              </w:rPr>
              <w:t>8</w:t>
            </w:r>
          </w:ins>
          <w:ins w:id="15" w:author="Andrew Instone-Cowie" w:date="2025-05-07T15:51:00Z" w16du:dateUtc="2025-05-07T14:51:00Z">
            <w:r>
              <w:rPr>
                <w:noProof/>
                <w:webHidden/>
              </w:rPr>
              <w:fldChar w:fldCharType="end"/>
            </w:r>
            <w:r w:rsidRPr="00860573">
              <w:rPr>
                <w:rStyle w:val="Hyperlink"/>
                <w:noProof/>
              </w:rPr>
              <w:fldChar w:fldCharType="end"/>
            </w:r>
          </w:ins>
        </w:p>
        <w:p w14:paraId="63942277" w14:textId="4F54E880" w:rsidR="00D04594" w:rsidRDefault="00D04594">
          <w:pPr>
            <w:pStyle w:val="TOC1"/>
            <w:tabs>
              <w:tab w:val="right" w:leader="dot" w:pos="9016"/>
            </w:tabs>
            <w:rPr>
              <w:ins w:id="16" w:author="Andrew Instone-Cowie" w:date="2025-05-07T15:51:00Z" w16du:dateUtc="2025-05-07T14:51:00Z"/>
              <w:rFonts w:eastAsiaTheme="minorEastAsia"/>
              <w:noProof/>
              <w:kern w:val="2"/>
              <w:sz w:val="24"/>
              <w:szCs w:val="24"/>
              <w:lang w:eastAsia="en-GB"/>
              <w14:ligatures w14:val="standardContextual"/>
            </w:rPr>
          </w:pPr>
          <w:ins w:id="1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Licence</w:t>
            </w:r>
            <w:r>
              <w:rPr>
                <w:noProof/>
                <w:webHidden/>
              </w:rPr>
              <w:tab/>
            </w:r>
            <w:r>
              <w:rPr>
                <w:noProof/>
                <w:webHidden/>
              </w:rPr>
              <w:fldChar w:fldCharType="begin"/>
            </w:r>
            <w:r>
              <w:rPr>
                <w:noProof/>
                <w:webHidden/>
              </w:rPr>
              <w:instrText xml:space="preserve"> PAGEREF _Toc197525474 \h </w:instrText>
            </w:r>
            <w:r>
              <w:rPr>
                <w:noProof/>
                <w:webHidden/>
              </w:rPr>
            </w:r>
          </w:ins>
          <w:r>
            <w:rPr>
              <w:noProof/>
              <w:webHidden/>
            </w:rPr>
            <w:fldChar w:fldCharType="separate"/>
          </w:r>
          <w:ins w:id="18" w:author="Andrew Instone-Cowie" w:date="2025-05-07T15:53:00Z" w16du:dateUtc="2025-05-07T14:53:00Z">
            <w:r w:rsidR="009B24E9">
              <w:rPr>
                <w:noProof/>
                <w:webHidden/>
              </w:rPr>
              <w:t>10</w:t>
            </w:r>
          </w:ins>
          <w:ins w:id="19" w:author="Andrew Instone-Cowie" w:date="2025-05-07T15:51:00Z" w16du:dateUtc="2025-05-07T14:51:00Z">
            <w:r>
              <w:rPr>
                <w:noProof/>
                <w:webHidden/>
              </w:rPr>
              <w:fldChar w:fldCharType="end"/>
            </w:r>
            <w:r w:rsidRPr="00860573">
              <w:rPr>
                <w:rStyle w:val="Hyperlink"/>
                <w:noProof/>
              </w:rPr>
              <w:fldChar w:fldCharType="end"/>
            </w:r>
          </w:ins>
        </w:p>
        <w:p w14:paraId="44FB08B2" w14:textId="46499D83" w:rsidR="00D04594" w:rsidRDefault="00D04594">
          <w:pPr>
            <w:pStyle w:val="TOC1"/>
            <w:tabs>
              <w:tab w:val="right" w:leader="dot" w:pos="9016"/>
            </w:tabs>
            <w:rPr>
              <w:ins w:id="20" w:author="Andrew Instone-Cowie" w:date="2025-05-07T15:51:00Z" w16du:dateUtc="2025-05-07T14:51:00Z"/>
              <w:rFonts w:eastAsiaTheme="minorEastAsia"/>
              <w:noProof/>
              <w:kern w:val="2"/>
              <w:sz w:val="24"/>
              <w:szCs w:val="24"/>
              <w:lang w:eastAsia="en-GB"/>
              <w14:ligatures w14:val="standardContextual"/>
            </w:rPr>
          </w:pPr>
          <w:ins w:id="2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Documentation Map</w:t>
            </w:r>
            <w:r>
              <w:rPr>
                <w:noProof/>
                <w:webHidden/>
              </w:rPr>
              <w:tab/>
            </w:r>
            <w:r>
              <w:rPr>
                <w:noProof/>
                <w:webHidden/>
              </w:rPr>
              <w:fldChar w:fldCharType="begin"/>
            </w:r>
            <w:r>
              <w:rPr>
                <w:noProof/>
                <w:webHidden/>
              </w:rPr>
              <w:instrText xml:space="preserve"> PAGEREF _Toc197525475 \h </w:instrText>
            </w:r>
            <w:r>
              <w:rPr>
                <w:noProof/>
                <w:webHidden/>
              </w:rPr>
            </w:r>
          </w:ins>
          <w:r>
            <w:rPr>
              <w:noProof/>
              <w:webHidden/>
            </w:rPr>
            <w:fldChar w:fldCharType="separate"/>
          </w:r>
          <w:ins w:id="22" w:author="Andrew Instone-Cowie" w:date="2025-05-07T15:53:00Z" w16du:dateUtc="2025-05-07T14:53:00Z">
            <w:r w:rsidR="009B24E9">
              <w:rPr>
                <w:noProof/>
                <w:webHidden/>
              </w:rPr>
              <w:t>11</w:t>
            </w:r>
          </w:ins>
          <w:ins w:id="23" w:author="Andrew Instone-Cowie" w:date="2025-05-07T15:51:00Z" w16du:dateUtc="2025-05-07T14:51:00Z">
            <w:r>
              <w:rPr>
                <w:noProof/>
                <w:webHidden/>
              </w:rPr>
              <w:fldChar w:fldCharType="end"/>
            </w:r>
            <w:r w:rsidRPr="00860573">
              <w:rPr>
                <w:rStyle w:val="Hyperlink"/>
                <w:noProof/>
              </w:rPr>
              <w:fldChar w:fldCharType="end"/>
            </w:r>
          </w:ins>
        </w:p>
        <w:p w14:paraId="6D8969DB" w14:textId="74A798B5" w:rsidR="00D04594" w:rsidRDefault="00D04594">
          <w:pPr>
            <w:pStyle w:val="TOC1"/>
            <w:tabs>
              <w:tab w:val="right" w:leader="dot" w:pos="9016"/>
            </w:tabs>
            <w:rPr>
              <w:ins w:id="24" w:author="Andrew Instone-Cowie" w:date="2025-05-07T15:51:00Z" w16du:dateUtc="2025-05-07T14:51:00Z"/>
              <w:rFonts w:eastAsiaTheme="minorEastAsia"/>
              <w:noProof/>
              <w:kern w:val="2"/>
              <w:sz w:val="24"/>
              <w:szCs w:val="24"/>
              <w:lang w:eastAsia="en-GB"/>
              <w14:ligatures w14:val="standardContextual"/>
            </w:rPr>
          </w:pPr>
          <w:ins w:id="2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About This Guide</w:t>
            </w:r>
            <w:r>
              <w:rPr>
                <w:noProof/>
                <w:webHidden/>
              </w:rPr>
              <w:tab/>
            </w:r>
            <w:r>
              <w:rPr>
                <w:noProof/>
                <w:webHidden/>
              </w:rPr>
              <w:fldChar w:fldCharType="begin"/>
            </w:r>
            <w:r>
              <w:rPr>
                <w:noProof/>
                <w:webHidden/>
              </w:rPr>
              <w:instrText xml:space="preserve"> PAGEREF _Toc197525476 \h </w:instrText>
            </w:r>
            <w:r>
              <w:rPr>
                <w:noProof/>
                <w:webHidden/>
              </w:rPr>
            </w:r>
          </w:ins>
          <w:r>
            <w:rPr>
              <w:noProof/>
              <w:webHidden/>
            </w:rPr>
            <w:fldChar w:fldCharType="separate"/>
          </w:r>
          <w:ins w:id="26" w:author="Andrew Instone-Cowie" w:date="2025-05-07T15:53:00Z" w16du:dateUtc="2025-05-07T14:53:00Z">
            <w:r w:rsidR="009B24E9">
              <w:rPr>
                <w:noProof/>
                <w:webHidden/>
              </w:rPr>
              <w:t>12</w:t>
            </w:r>
          </w:ins>
          <w:ins w:id="27" w:author="Andrew Instone-Cowie" w:date="2025-05-07T15:51:00Z" w16du:dateUtc="2025-05-07T14:51:00Z">
            <w:r>
              <w:rPr>
                <w:noProof/>
                <w:webHidden/>
              </w:rPr>
              <w:fldChar w:fldCharType="end"/>
            </w:r>
            <w:r w:rsidRPr="00860573">
              <w:rPr>
                <w:rStyle w:val="Hyperlink"/>
                <w:noProof/>
              </w:rPr>
              <w:fldChar w:fldCharType="end"/>
            </w:r>
          </w:ins>
        </w:p>
        <w:p w14:paraId="4BAEE48E" w14:textId="25BD5FE4" w:rsidR="00D04594" w:rsidRDefault="00D04594">
          <w:pPr>
            <w:pStyle w:val="TOC1"/>
            <w:tabs>
              <w:tab w:val="right" w:leader="dot" w:pos="9016"/>
            </w:tabs>
            <w:rPr>
              <w:ins w:id="28" w:author="Andrew Instone-Cowie" w:date="2025-05-07T15:51:00Z" w16du:dateUtc="2025-05-07T14:51:00Z"/>
              <w:rFonts w:eastAsiaTheme="minorEastAsia"/>
              <w:noProof/>
              <w:kern w:val="2"/>
              <w:sz w:val="24"/>
              <w:szCs w:val="24"/>
              <w:lang w:eastAsia="en-GB"/>
              <w14:ligatures w14:val="standardContextual"/>
            </w:rPr>
          </w:pPr>
          <w:ins w:id="2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Typical Simulator Installation</w:t>
            </w:r>
            <w:r>
              <w:rPr>
                <w:noProof/>
                <w:webHidden/>
              </w:rPr>
              <w:tab/>
            </w:r>
            <w:r>
              <w:rPr>
                <w:noProof/>
                <w:webHidden/>
              </w:rPr>
              <w:fldChar w:fldCharType="begin"/>
            </w:r>
            <w:r>
              <w:rPr>
                <w:noProof/>
                <w:webHidden/>
              </w:rPr>
              <w:instrText xml:space="preserve"> PAGEREF _Toc197525477 \h </w:instrText>
            </w:r>
            <w:r>
              <w:rPr>
                <w:noProof/>
                <w:webHidden/>
              </w:rPr>
            </w:r>
          </w:ins>
          <w:r>
            <w:rPr>
              <w:noProof/>
              <w:webHidden/>
            </w:rPr>
            <w:fldChar w:fldCharType="separate"/>
          </w:r>
          <w:ins w:id="30" w:author="Andrew Instone-Cowie" w:date="2025-05-07T15:53:00Z" w16du:dateUtc="2025-05-07T14:53:00Z">
            <w:r w:rsidR="009B24E9">
              <w:rPr>
                <w:noProof/>
                <w:webHidden/>
              </w:rPr>
              <w:t>13</w:t>
            </w:r>
          </w:ins>
          <w:ins w:id="31" w:author="Andrew Instone-Cowie" w:date="2025-05-07T15:51:00Z" w16du:dateUtc="2025-05-07T14:51:00Z">
            <w:r>
              <w:rPr>
                <w:noProof/>
                <w:webHidden/>
              </w:rPr>
              <w:fldChar w:fldCharType="end"/>
            </w:r>
            <w:r w:rsidRPr="00860573">
              <w:rPr>
                <w:rStyle w:val="Hyperlink"/>
                <w:noProof/>
              </w:rPr>
              <w:fldChar w:fldCharType="end"/>
            </w:r>
          </w:ins>
        </w:p>
        <w:p w14:paraId="0F82E7F1" w14:textId="45B4332B" w:rsidR="00D04594" w:rsidRDefault="00D04594">
          <w:pPr>
            <w:pStyle w:val="TOC1"/>
            <w:tabs>
              <w:tab w:val="right" w:leader="dot" w:pos="9016"/>
            </w:tabs>
            <w:rPr>
              <w:ins w:id="32" w:author="Andrew Instone-Cowie" w:date="2025-05-07T15:51:00Z" w16du:dateUtc="2025-05-07T14:51:00Z"/>
              <w:rFonts w:eastAsiaTheme="minorEastAsia"/>
              <w:noProof/>
              <w:kern w:val="2"/>
              <w:sz w:val="24"/>
              <w:szCs w:val="24"/>
              <w:lang w:eastAsia="en-GB"/>
              <w14:ligatures w14:val="standardContextual"/>
            </w:rPr>
          </w:pPr>
          <w:ins w:id="3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What You Will Need</w:t>
            </w:r>
            <w:r>
              <w:rPr>
                <w:noProof/>
                <w:webHidden/>
              </w:rPr>
              <w:tab/>
            </w:r>
            <w:r>
              <w:rPr>
                <w:noProof/>
                <w:webHidden/>
              </w:rPr>
              <w:fldChar w:fldCharType="begin"/>
            </w:r>
            <w:r>
              <w:rPr>
                <w:noProof/>
                <w:webHidden/>
              </w:rPr>
              <w:instrText xml:space="preserve"> PAGEREF _Toc197525478 \h </w:instrText>
            </w:r>
            <w:r>
              <w:rPr>
                <w:noProof/>
                <w:webHidden/>
              </w:rPr>
            </w:r>
          </w:ins>
          <w:r>
            <w:rPr>
              <w:noProof/>
              <w:webHidden/>
            </w:rPr>
            <w:fldChar w:fldCharType="separate"/>
          </w:r>
          <w:ins w:id="34" w:author="Andrew Instone-Cowie" w:date="2025-05-07T15:53:00Z" w16du:dateUtc="2025-05-07T14:53:00Z">
            <w:r w:rsidR="009B24E9">
              <w:rPr>
                <w:noProof/>
                <w:webHidden/>
              </w:rPr>
              <w:t>14</w:t>
            </w:r>
          </w:ins>
          <w:ins w:id="35" w:author="Andrew Instone-Cowie" w:date="2025-05-07T15:51:00Z" w16du:dateUtc="2025-05-07T14:51:00Z">
            <w:r>
              <w:rPr>
                <w:noProof/>
                <w:webHidden/>
              </w:rPr>
              <w:fldChar w:fldCharType="end"/>
            </w:r>
            <w:r w:rsidRPr="00860573">
              <w:rPr>
                <w:rStyle w:val="Hyperlink"/>
                <w:noProof/>
              </w:rPr>
              <w:fldChar w:fldCharType="end"/>
            </w:r>
          </w:ins>
        </w:p>
        <w:p w14:paraId="2C08BF8D" w14:textId="1CF326BC" w:rsidR="00D04594" w:rsidRDefault="00D04594">
          <w:pPr>
            <w:pStyle w:val="TOC2"/>
            <w:tabs>
              <w:tab w:val="right" w:leader="dot" w:pos="9016"/>
            </w:tabs>
            <w:rPr>
              <w:ins w:id="36" w:author="Andrew Instone-Cowie" w:date="2025-05-07T15:51:00Z" w16du:dateUtc="2025-05-07T14:51:00Z"/>
              <w:rFonts w:eastAsiaTheme="minorEastAsia"/>
              <w:noProof/>
              <w:kern w:val="2"/>
              <w:sz w:val="24"/>
              <w:szCs w:val="24"/>
              <w:lang w:eastAsia="en-GB"/>
              <w14:ligatures w14:val="standardContextual"/>
            </w:rPr>
          </w:pPr>
          <w:ins w:id="3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"_Toc197525479"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Skills</w:t>
            </w:r>
            <w:r>
              <w:rPr>
                <w:noProof/>
                <w:webHidden/>
              </w:rPr>
              <w:tab/>
            </w:r>
            <w:r>
              <w:rPr>
                <w:noProof/>
                <w:webHidden/>
              </w:rPr>
              <w:fldChar w:fldCharType="begin"/>
            </w:r>
            <w:r>
              <w:rPr>
                <w:noProof/>
                <w:webHidden/>
              </w:rPr>
              <w:instrText xml:space="preserve"> PAGEREF _Toc197525479 \h </w:instrText>
            </w:r>
            <w:r>
              <w:rPr>
                <w:noProof/>
                <w:webHidden/>
              </w:rPr>
            </w:r>
          </w:ins>
          <w:r>
            <w:rPr>
              <w:noProof/>
              <w:webHidden/>
            </w:rPr>
            <w:fldChar w:fldCharType="separate"/>
          </w:r>
          <w:ins w:id="38" w:author="Andrew Instone-Cowie" w:date="2025-05-07T15:53:00Z" w16du:dateUtc="2025-05-07T14:53:00Z">
            <w:r w:rsidR="009B24E9">
              <w:rPr>
                <w:noProof/>
                <w:webHidden/>
              </w:rPr>
              <w:t>14</w:t>
            </w:r>
          </w:ins>
          <w:ins w:id="39" w:author="Andrew Instone-Cowie" w:date="2025-05-07T15:51:00Z" w16du:dateUtc="2025-05-07T14:51:00Z">
            <w:r>
              <w:rPr>
                <w:noProof/>
                <w:webHidden/>
              </w:rPr>
              <w:fldChar w:fldCharType="end"/>
            </w:r>
            <w:r w:rsidRPr="00860573">
              <w:rPr>
                <w:rStyle w:val="Hyperlink"/>
                <w:noProof/>
              </w:rPr>
              <w:fldChar w:fldCharType="end"/>
            </w:r>
          </w:ins>
        </w:p>
        <w:p w14:paraId="66A94422" w14:textId="246A3BB4" w:rsidR="00D04594" w:rsidRDefault="00D04594">
          <w:pPr>
            <w:pStyle w:val="TOC2"/>
            <w:tabs>
              <w:tab w:val="right" w:leader="dot" w:pos="9016"/>
            </w:tabs>
            <w:rPr>
              <w:ins w:id="40" w:author="Andrew Instone-Cowie" w:date="2025-05-07T15:51:00Z" w16du:dateUtc="2025-05-07T14:51:00Z"/>
              <w:rFonts w:eastAsiaTheme="minorEastAsia"/>
              <w:noProof/>
              <w:kern w:val="2"/>
              <w:sz w:val="24"/>
              <w:szCs w:val="24"/>
              <w:lang w:eastAsia="en-GB"/>
              <w14:ligatures w14:val="standardContextual"/>
            </w:rPr>
          </w:pPr>
          <w:ins w:id="4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Tools</w:t>
            </w:r>
            <w:r>
              <w:rPr>
                <w:noProof/>
                <w:webHidden/>
              </w:rPr>
              <w:tab/>
            </w:r>
            <w:r>
              <w:rPr>
                <w:noProof/>
                <w:webHidden/>
              </w:rPr>
              <w:fldChar w:fldCharType="begin"/>
            </w:r>
            <w:r>
              <w:rPr>
                <w:noProof/>
                <w:webHidden/>
              </w:rPr>
              <w:instrText xml:space="preserve"> PAGEREF _Toc197525480 \h </w:instrText>
            </w:r>
            <w:r>
              <w:rPr>
                <w:noProof/>
                <w:webHidden/>
              </w:rPr>
            </w:r>
          </w:ins>
          <w:r>
            <w:rPr>
              <w:noProof/>
              <w:webHidden/>
            </w:rPr>
            <w:fldChar w:fldCharType="separate"/>
          </w:r>
          <w:ins w:id="42" w:author="Andrew Instone-Cowie" w:date="2025-05-07T15:53:00Z" w16du:dateUtc="2025-05-07T14:53:00Z">
            <w:r w:rsidR="009B24E9">
              <w:rPr>
                <w:noProof/>
                <w:webHidden/>
              </w:rPr>
              <w:t>14</w:t>
            </w:r>
          </w:ins>
          <w:ins w:id="43" w:author="Andrew Instone-Cowie" w:date="2025-05-07T15:51:00Z" w16du:dateUtc="2025-05-07T14:51:00Z">
            <w:r>
              <w:rPr>
                <w:noProof/>
                <w:webHidden/>
              </w:rPr>
              <w:fldChar w:fldCharType="end"/>
            </w:r>
            <w:r w:rsidRPr="00860573">
              <w:rPr>
                <w:rStyle w:val="Hyperlink"/>
                <w:noProof/>
              </w:rPr>
              <w:fldChar w:fldCharType="end"/>
            </w:r>
          </w:ins>
        </w:p>
        <w:p w14:paraId="06A7CA3C" w14:textId="69CB7AA4" w:rsidR="00D04594" w:rsidRDefault="00D04594">
          <w:pPr>
            <w:pStyle w:val="TOC2"/>
            <w:tabs>
              <w:tab w:val="right" w:leader="dot" w:pos="9016"/>
            </w:tabs>
            <w:rPr>
              <w:ins w:id="44" w:author="Andrew Instone-Cowie" w:date="2025-05-07T15:51:00Z" w16du:dateUtc="2025-05-07T14:51:00Z"/>
              <w:rFonts w:eastAsiaTheme="minorEastAsia"/>
              <w:noProof/>
              <w:kern w:val="2"/>
              <w:sz w:val="24"/>
              <w:szCs w:val="24"/>
              <w:lang w:eastAsia="en-GB"/>
              <w14:ligatures w14:val="standardContextual"/>
            </w:rPr>
          </w:pPr>
          <w:ins w:id="4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w:t>
            </w:r>
            <w:r>
              <w:rPr>
                <w:noProof/>
                <w:webHidden/>
              </w:rPr>
              <w:tab/>
            </w:r>
            <w:r>
              <w:rPr>
                <w:noProof/>
                <w:webHidden/>
              </w:rPr>
              <w:fldChar w:fldCharType="begin"/>
            </w:r>
            <w:r>
              <w:rPr>
                <w:noProof/>
                <w:webHidden/>
              </w:rPr>
              <w:instrText xml:space="preserve"> PAGEREF _Toc197525481 \h </w:instrText>
            </w:r>
            <w:r>
              <w:rPr>
                <w:noProof/>
                <w:webHidden/>
              </w:rPr>
            </w:r>
          </w:ins>
          <w:r>
            <w:rPr>
              <w:noProof/>
              <w:webHidden/>
            </w:rPr>
            <w:fldChar w:fldCharType="separate"/>
          </w:r>
          <w:ins w:id="46" w:author="Andrew Instone-Cowie" w:date="2025-05-07T15:53:00Z" w16du:dateUtc="2025-05-07T14:53:00Z">
            <w:r w:rsidR="009B24E9">
              <w:rPr>
                <w:noProof/>
                <w:webHidden/>
              </w:rPr>
              <w:t>14</w:t>
            </w:r>
          </w:ins>
          <w:ins w:id="47" w:author="Andrew Instone-Cowie" w:date="2025-05-07T15:51:00Z" w16du:dateUtc="2025-05-07T14:51:00Z">
            <w:r>
              <w:rPr>
                <w:noProof/>
                <w:webHidden/>
              </w:rPr>
              <w:fldChar w:fldCharType="end"/>
            </w:r>
            <w:r w:rsidRPr="00860573">
              <w:rPr>
                <w:rStyle w:val="Hyperlink"/>
                <w:noProof/>
              </w:rPr>
              <w:fldChar w:fldCharType="end"/>
            </w:r>
          </w:ins>
        </w:p>
        <w:p w14:paraId="6E061944" w14:textId="58D199D9" w:rsidR="00D04594" w:rsidRDefault="00D04594">
          <w:pPr>
            <w:pStyle w:val="TOC2"/>
            <w:tabs>
              <w:tab w:val="right" w:leader="dot" w:pos="9016"/>
            </w:tabs>
            <w:rPr>
              <w:ins w:id="48" w:author="Andrew Instone-Cowie" w:date="2025-05-07T15:51:00Z" w16du:dateUtc="2025-05-07T14:51:00Z"/>
              <w:rFonts w:eastAsiaTheme="minorEastAsia"/>
              <w:noProof/>
              <w:kern w:val="2"/>
              <w:sz w:val="24"/>
              <w:szCs w:val="24"/>
              <w:lang w:eastAsia="en-GB"/>
              <w14:ligatures w14:val="standardContextual"/>
            </w:rPr>
          </w:pPr>
          <w:ins w:id="4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PCBs</w:t>
            </w:r>
            <w:r>
              <w:rPr>
                <w:noProof/>
                <w:webHidden/>
              </w:rPr>
              <w:tab/>
            </w:r>
            <w:r>
              <w:rPr>
                <w:noProof/>
                <w:webHidden/>
              </w:rPr>
              <w:fldChar w:fldCharType="begin"/>
            </w:r>
            <w:r>
              <w:rPr>
                <w:noProof/>
                <w:webHidden/>
              </w:rPr>
              <w:instrText xml:space="preserve"> PAGEREF _Toc197525482 \h </w:instrText>
            </w:r>
            <w:r>
              <w:rPr>
                <w:noProof/>
                <w:webHidden/>
              </w:rPr>
            </w:r>
          </w:ins>
          <w:r>
            <w:rPr>
              <w:noProof/>
              <w:webHidden/>
            </w:rPr>
            <w:fldChar w:fldCharType="separate"/>
          </w:r>
          <w:ins w:id="50" w:author="Andrew Instone-Cowie" w:date="2025-05-07T15:53:00Z" w16du:dateUtc="2025-05-07T14:53:00Z">
            <w:r w:rsidR="009B24E9">
              <w:rPr>
                <w:noProof/>
                <w:webHidden/>
              </w:rPr>
              <w:t>15</w:t>
            </w:r>
          </w:ins>
          <w:ins w:id="51" w:author="Andrew Instone-Cowie" w:date="2025-05-07T15:51:00Z" w16du:dateUtc="2025-05-07T14:51:00Z">
            <w:r>
              <w:rPr>
                <w:noProof/>
                <w:webHidden/>
              </w:rPr>
              <w:fldChar w:fldCharType="end"/>
            </w:r>
            <w:r w:rsidRPr="00860573">
              <w:rPr>
                <w:rStyle w:val="Hyperlink"/>
                <w:noProof/>
              </w:rPr>
              <w:fldChar w:fldCharType="end"/>
            </w:r>
          </w:ins>
        </w:p>
        <w:p w14:paraId="7B042BC1" w14:textId="5A1008A7" w:rsidR="00D04594" w:rsidRDefault="00D04594">
          <w:pPr>
            <w:pStyle w:val="TOC3"/>
            <w:tabs>
              <w:tab w:val="right" w:leader="dot" w:pos="9016"/>
            </w:tabs>
            <w:rPr>
              <w:ins w:id="52" w:author="Andrew Instone-Cowie" w:date="2025-05-07T15:51:00Z" w16du:dateUtc="2025-05-07T14:51:00Z"/>
              <w:noProof/>
              <w:kern w:val="2"/>
              <w:sz w:val="24"/>
              <w:szCs w:val="24"/>
              <w:lang w:val="en-GB" w:eastAsia="en-GB"/>
              <w14:ligatures w14:val="standardContextual"/>
            </w:rPr>
          </w:pPr>
          <w:ins w:id="5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JLCPCB or SeeedStudio</w:t>
            </w:r>
            <w:r>
              <w:rPr>
                <w:noProof/>
                <w:webHidden/>
              </w:rPr>
              <w:tab/>
            </w:r>
            <w:r>
              <w:rPr>
                <w:noProof/>
                <w:webHidden/>
              </w:rPr>
              <w:fldChar w:fldCharType="begin"/>
            </w:r>
            <w:r>
              <w:rPr>
                <w:noProof/>
                <w:webHidden/>
              </w:rPr>
              <w:instrText xml:space="preserve"> PAGEREF _Toc197525483 \h </w:instrText>
            </w:r>
            <w:r>
              <w:rPr>
                <w:noProof/>
                <w:webHidden/>
              </w:rPr>
            </w:r>
          </w:ins>
          <w:r>
            <w:rPr>
              <w:noProof/>
              <w:webHidden/>
            </w:rPr>
            <w:fldChar w:fldCharType="separate"/>
          </w:r>
          <w:ins w:id="54" w:author="Andrew Instone-Cowie" w:date="2025-05-07T15:53:00Z" w16du:dateUtc="2025-05-07T14:53:00Z">
            <w:r w:rsidR="009B24E9">
              <w:rPr>
                <w:noProof/>
                <w:webHidden/>
              </w:rPr>
              <w:t>15</w:t>
            </w:r>
          </w:ins>
          <w:ins w:id="55" w:author="Andrew Instone-Cowie" w:date="2025-05-07T15:51:00Z" w16du:dateUtc="2025-05-07T14:51:00Z">
            <w:r>
              <w:rPr>
                <w:noProof/>
                <w:webHidden/>
              </w:rPr>
              <w:fldChar w:fldCharType="end"/>
            </w:r>
            <w:r w:rsidRPr="00860573">
              <w:rPr>
                <w:rStyle w:val="Hyperlink"/>
                <w:noProof/>
              </w:rPr>
              <w:fldChar w:fldCharType="end"/>
            </w:r>
          </w:ins>
        </w:p>
        <w:p w14:paraId="6A0F743C" w14:textId="1D55E13E" w:rsidR="00D04594" w:rsidRDefault="00D04594">
          <w:pPr>
            <w:pStyle w:val="TOC3"/>
            <w:tabs>
              <w:tab w:val="right" w:leader="dot" w:pos="9016"/>
            </w:tabs>
            <w:rPr>
              <w:ins w:id="56" w:author="Andrew Instone-Cowie" w:date="2025-05-07T15:51:00Z" w16du:dateUtc="2025-05-07T14:51:00Z"/>
              <w:noProof/>
              <w:kern w:val="2"/>
              <w:sz w:val="24"/>
              <w:szCs w:val="24"/>
              <w:lang w:val="en-GB" w:eastAsia="en-GB"/>
              <w14:ligatures w14:val="standardContextual"/>
            </w:rPr>
          </w:pPr>
          <w:ins w:id="5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OSH Park</w:t>
            </w:r>
            <w:r>
              <w:rPr>
                <w:noProof/>
                <w:webHidden/>
              </w:rPr>
              <w:tab/>
            </w:r>
            <w:r>
              <w:rPr>
                <w:noProof/>
                <w:webHidden/>
              </w:rPr>
              <w:fldChar w:fldCharType="begin"/>
            </w:r>
            <w:r>
              <w:rPr>
                <w:noProof/>
                <w:webHidden/>
              </w:rPr>
              <w:instrText xml:space="preserve"> PAGEREF _Toc197525484 \h </w:instrText>
            </w:r>
            <w:r>
              <w:rPr>
                <w:noProof/>
                <w:webHidden/>
              </w:rPr>
            </w:r>
          </w:ins>
          <w:r>
            <w:rPr>
              <w:noProof/>
              <w:webHidden/>
            </w:rPr>
            <w:fldChar w:fldCharType="separate"/>
          </w:r>
          <w:ins w:id="58" w:author="Andrew Instone-Cowie" w:date="2025-05-07T15:53:00Z" w16du:dateUtc="2025-05-07T14:53:00Z">
            <w:r w:rsidR="009B24E9">
              <w:rPr>
                <w:noProof/>
                <w:webHidden/>
              </w:rPr>
              <w:t>19</w:t>
            </w:r>
          </w:ins>
          <w:ins w:id="59" w:author="Andrew Instone-Cowie" w:date="2025-05-07T15:51:00Z" w16du:dateUtc="2025-05-07T14:51:00Z">
            <w:r>
              <w:rPr>
                <w:noProof/>
                <w:webHidden/>
              </w:rPr>
              <w:fldChar w:fldCharType="end"/>
            </w:r>
            <w:r w:rsidRPr="00860573">
              <w:rPr>
                <w:rStyle w:val="Hyperlink"/>
                <w:noProof/>
              </w:rPr>
              <w:fldChar w:fldCharType="end"/>
            </w:r>
          </w:ins>
        </w:p>
        <w:p w14:paraId="6DEB1C01" w14:textId="081454F7" w:rsidR="00D04594" w:rsidRDefault="00D04594">
          <w:pPr>
            <w:pStyle w:val="TOC3"/>
            <w:tabs>
              <w:tab w:val="right" w:leader="dot" w:pos="9016"/>
            </w:tabs>
            <w:rPr>
              <w:ins w:id="60" w:author="Andrew Instone-Cowie" w:date="2025-05-07T15:51:00Z" w16du:dateUtc="2025-05-07T14:51:00Z"/>
              <w:noProof/>
              <w:kern w:val="2"/>
              <w:sz w:val="24"/>
              <w:szCs w:val="24"/>
              <w:lang w:val="en-GB" w:eastAsia="en-GB"/>
              <w14:ligatures w14:val="standardContextual"/>
            </w:rPr>
          </w:pPr>
          <w:ins w:id="6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Design Software Change</w:t>
            </w:r>
            <w:r>
              <w:rPr>
                <w:noProof/>
                <w:webHidden/>
              </w:rPr>
              <w:tab/>
            </w:r>
            <w:r>
              <w:rPr>
                <w:noProof/>
                <w:webHidden/>
              </w:rPr>
              <w:fldChar w:fldCharType="begin"/>
            </w:r>
            <w:r>
              <w:rPr>
                <w:noProof/>
                <w:webHidden/>
              </w:rPr>
              <w:instrText xml:space="preserve"> PAGEREF _Toc197525485 \h </w:instrText>
            </w:r>
            <w:r>
              <w:rPr>
                <w:noProof/>
                <w:webHidden/>
              </w:rPr>
            </w:r>
          </w:ins>
          <w:r>
            <w:rPr>
              <w:noProof/>
              <w:webHidden/>
            </w:rPr>
            <w:fldChar w:fldCharType="separate"/>
          </w:r>
          <w:ins w:id="62" w:author="Andrew Instone-Cowie" w:date="2025-05-07T15:53:00Z" w16du:dateUtc="2025-05-07T14:53:00Z">
            <w:r w:rsidR="009B24E9">
              <w:rPr>
                <w:noProof/>
                <w:webHidden/>
              </w:rPr>
              <w:t>19</w:t>
            </w:r>
          </w:ins>
          <w:ins w:id="63" w:author="Andrew Instone-Cowie" w:date="2025-05-07T15:51:00Z" w16du:dateUtc="2025-05-07T14:51:00Z">
            <w:r>
              <w:rPr>
                <w:noProof/>
                <w:webHidden/>
              </w:rPr>
              <w:fldChar w:fldCharType="end"/>
            </w:r>
            <w:r w:rsidRPr="00860573">
              <w:rPr>
                <w:rStyle w:val="Hyperlink"/>
                <w:noProof/>
              </w:rPr>
              <w:fldChar w:fldCharType="end"/>
            </w:r>
          </w:ins>
        </w:p>
        <w:p w14:paraId="6F9E3604" w14:textId="6170DE21" w:rsidR="00D04594" w:rsidRDefault="00D04594">
          <w:pPr>
            <w:pStyle w:val="TOC1"/>
            <w:tabs>
              <w:tab w:val="right" w:leader="dot" w:pos="9016"/>
            </w:tabs>
            <w:rPr>
              <w:ins w:id="64" w:author="Andrew Instone-Cowie" w:date="2025-05-07T15:51:00Z" w16du:dateUtc="2025-05-07T14:51:00Z"/>
              <w:rFonts w:eastAsiaTheme="minorEastAsia"/>
              <w:noProof/>
              <w:kern w:val="2"/>
              <w:sz w:val="24"/>
              <w:szCs w:val="24"/>
              <w:lang w:eastAsia="en-GB"/>
              <w14:ligatures w14:val="standardContextual"/>
            </w:rPr>
          </w:pPr>
          <w:ins w:id="6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Assembly</w:t>
            </w:r>
            <w:r>
              <w:rPr>
                <w:noProof/>
                <w:webHidden/>
              </w:rPr>
              <w:tab/>
            </w:r>
            <w:r>
              <w:rPr>
                <w:noProof/>
                <w:webHidden/>
              </w:rPr>
              <w:fldChar w:fldCharType="begin"/>
            </w:r>
            <w:r>
              <w:rPr>
                <w:noProof/>
                <w:webHidden/>
              </w:rPr>
              <w:instrText xml:space="preserve"> PAGEREF _Toc197525486 \h </w:instrText>
            </w:r>
            <w:r>
              <w:rPr>
                <w:noProof/>
                <w:webHidden/>
              </w:rPr>
            </w:r>
          </w:ins>
          <w:r>
            <w:rPr>
              <w:noProof/>
              <w:webHidden/>
            </w:rPr>
            <w:fldChar w:fldCharType="separate"/>
          </w:r>
          <w:ins w:id="66" w:author="Andrew Instone-Cowie" w:date="2025-05-07T15:53:00Z" w16du:dateUtc="2025-05-07T14:53:00Z">
            <w:r w:rsidR="009B24E9">
              <w:rPr>
                <w:noProof/>
                <w:webHidden/>
              </w:rPr>
              <w:t>20</w:t>
            </w:r>
          </w:ins>
          <w:ins w:id="67" w:author="Andrew Instone-Cowie" w:date="2025-05-07T15:51:00Z" w16du:dateUtc="2025-05-07T14:51:00Z">
            <w:r>
              <w:rPr>
                <w:noProof/>
                <w:webHidden/>
              </w:rPr>
              <w:fldChar w:fldCharType="end"/>
            </w:r>
            <w:r w:rsidRPr="00860573">
              <w:rPr>
                <w:rStyle w:val="Hyperlink"/>
                <w:noProof/>
              </w:rPr>
              <w:fldChar w:fldCharType="end"/>
            </w:r>
          </w:ins>
        </w:p>
        <w:p w14:paraId="238B27C6" w14:textId="0C1FF59B" w:rsidR="00D04594" w:rsidRDefault="00D04594">
          <w:pPr>
            <w:pStyle w:val="TOC2"/>
            <w:tabs>
              <w:tab w:val="right" w:leader="dot" w:pos="9016"/>
            </w:tabs>
            <w:rPr>
              <w:ins w:id="68" w:author="Andrew Instone-Cowie" w:date="2025-05-07T15:51:00Z" w16du:dateUtc="2025-05-07T14:51:00Z"/>
              <w:rFonts w:eastAsiaTheme="minorEastAsia"/>
              <w:noProof/>
              <w:kern w:val="2"/>
              <w:sz w:val="24"/>
              <w:szCs w:val="24"/>
              <w:lang w:eastAsia="en-GB"/>
              <w14:ligatures w14:val="standardContextual"/>
            </w:rPr>
          </w:pPr>
          <w:ins w:id="6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Polarised Components</w:t>
            </w:r>
            <w:r>
              <w:rPr>
                <w:noProof/>
                <w:webHidden/>
              </w:rPr>
              <w:tab/>
            </w:r>
            <w:r>
              <w:rPr>
                <w:noProof/>
                <w:webHidden/>
              </w:rPr>
              <w:fldChar w:fldCharType="begin"/>
            </w:r>
            <w:r>
              <w:rPr>
                <w:noProof/>
                <w:webHidden/>
              </w:rPr>
              <w:instrText xml:space="preserve"> PAGEREF _Toc197525487 \h </w:instrText>
            </w:r>
            <w:r>
              <w:rPr>
                <w:noProof/>
                <w:webHidden/>
              </w:rPr>
            </w:r>
          </w:ins>
          <w:r>
            <w:rPr>
              <w:noProof/>
              <w:webHidden/>
            </w:rPr>
            <w:fldChar w:fldCharType="separate"/>
          </w:r>
          <w:ins w:id="70" w:author="Andrew Instone-Cowie" w:date="2025-05-07T15:53:00Z" w16du:dateUtc="2025-05-07T14:53:00Z">
            <w:r w:rsidR="009B24E9">
              <w:rPr>
                <w:noProof/>
                <w:webHidden/>
              </w:rPr>
              <w:t>20</w:t>
            </w:r>
          </w:ins>
          <w:ins w:id="71" w:author="Andrew Instone-Cowie" w:date="2025-05-07T15:51:00Z" w16du:dateUtc="2025-05-07T14:51:00Z">
            <w:r>
              <w:rPr>
                <w:noProof/>
                <w:webHidden/>
              </w:rPr>
              <w:fldChar w:fldCharType="end"/>
            </w:r>
            <w:r w:rsidRPr="00860573">
              <w:rPr>
                <w:rStyle w:val="Hyperlink"/>
                <w:noProof/>
              </w:rPr>
              <w:fldChar w:fldCharType="end"/>
            </w:r>
          </w:ins>
        </w:p>
        <w:p w14:paraId="2C819532" w14:textId="3247BEBF" w:rsidR="00D04594" w:rsidRDefault="00D04594">
          <w:pPr>
            <w:pStyle w:val="TOC3"/>
            <w:tabs>
              <w:tab w:val="right" w:leader="dot" w:pos="9016"/>
            </w:tabs>
            <w:rPr>
              <w:ins w:id="72" w:author="Andrew Instone-Cowie" w:date="2025-05-07T15:51:00Z" w16du:dateUtc="2025-05-07T14:51:00Z"/>
              <w:noProof/>
              <w:kern w:val="2"/>
              <w:sz w:val="24"/>
              <w:szCs w:val="24"/>
              <w:lang w:val="en-GB" w:eastAsia="en-GB"/>
              <w14:ligatures w14:val="standardContextual"/>
            </w:rPr>
          </w:pPr>
          <w:ins w:id="7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Voltage Regulators</w:t>
            </w:r>
            <w:r>
              <w:rPr>
                <w:noProof/>
                <w:webHidden/>
              </w:rPr>
              <w:tab/>
            </w:r>
            <w:r>
              <w:rPr>
                <w:noProof/>
                <w:webHidden/>
              </w:rPr>
              <w:fldChar w:fldCharType="begin"/>
            </w:r>
            <w:r>
              <w:rPr>
                <w:noProof/>
                <w:webHidden/>
              </w:rPr>
              <w:instrText xml:space="preserve"> PAGEREF _Toc197525488 \h </w:instrText>
            </w:r>
            <w:r>
              <w:rPr>
                <w:noProof/>
                <w:webHidden/>
              </w:rPr>
            </w:r>
          </w:ins>
          <w:r>
            <w:rPr>
              <w:noProof/>
              <w:webHidden/>
            </w:rPr>
            <w:fldChar w:fldCharType="separate"/>
          </w:r>
          <w:ins w:id="74" w:author="Andrew Instone-Cowie" w:date="2025-05-07T15:53:00Z" w16du:dateUtc="2025-05-07T14:53:00Z">
            <w:r w:rsidR="009B24E9">
              <w:rPr>
                <w:noProof/>
                <w:webHidden/>
              </w:rPr>
              <w:t>20</w:t>
            </w:r>
          </w:ins>
          <w:ins w:id="75" w:author="Andrew Instone-Cowie" w:date="2025-05-07T15:51:00Z" w16du:dateUtc="2025-05-07T14:51:00Z">
            <w:r>
              <w:rPr>
                <w:noProof/>
                <w:webHidden/>
              </w:rPr>
              <w:fldChar w:fldCharType="end"/>
            </w:r>
            <w:r w:rsidRPr="00860573">
              <w:rPr>
                <w:rStyle w:val="Hyperlink"/>
                <w:noProof/>
              </w:rPr>
              <w:fldChar w:fldCharType="end"/>
            </w:r>
          </w:ins>
        </w:p>
        <w:p w14:paraId="024576D6" w14:textId="5488A7CF" w:rsidR="00D04594" w:rsidRDefault="00D04594">
          <w:pPr>
            <w:pStyle w:val="TOC3"/>
            <w:tabs>
              <w:tab w:val="right" w:leader="dot" w:pos="9016"/>
            </w:tabs>
            <w:rPr>
              <w:ins w:id="76" w:author="Andrew Instone-Cowie" w:date="2025-05-07T15:51:00Z" w16du:dateUtc="2025-05-07T14:51:00Z"/>
              <w:noProof/>
              <w:kern w:val="2"/>
              <w:sz w:val="24"/>
              <w:szCs w:val="24"/>
              <w:lang w:val="en-GB" w:eastAsia="en-GB"/>
              <w14:ligatures w14:val="standardContextual"/>
            </w:rPr>
          </w:pPr>
          <w:ins w:id="7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"_Toc197525489"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Diodes</w:t>
            </w:r>
            <w:r>
              <w:rPr>
                <w:noProof/>
                <w:webHidden/>
              </w:rPr>
              <w:tab/>
            </w:r>
            <w:r>
              <w:rPr>
                <w:noProof/>
                <w:webHidden/>
              </w:rPr>
              <w:fldChar w:fldCharType="begin"/>
            </w:r>
            <w:r>
              <w:rPr>
                <w:noProof/>
                <w:webHidden/>
              </w:rPr>
              <w:instrText xml:space="preserve"> PAGEREF _Toc197525489 \h </w:instrText>
            </w:r>
            <w:r>
              <w:rPr>
                <w:noProof/>
                <w:webHidden/>
              </w:rPr>
            </w:r>
          </w:ins>
          <w:r>
            <w:rPr>
              <w:noProof/>
              <w:webHidden/>
            </w:rPr>
            <w:fldChar w:fldCharType="separate"/>
          </w:r>
          <w:ins w:id="78" w:author="Andrew Instone-Cowie" w:date="2025-05-07T15:53:00Z" w16du:dateUtc="2025-05-07T14:53:00Z">
            <w:r w:rsidR="009B24E9">
              <w:rPr>
                <w:noProof/>
                <w:webHidden/>
              </w:rPr>
              <w:t>21</w:t>
            </w:r>
          </w:ins>
          <w:ins w:id="79" w:author="Andrew Instone-Cowie" w:date="2025-05-07T15:51:00Z" w16du:dateUtc="2025-05-07T14:51:00Z">
            <w:r>
              <w:rPr>
                <w:noProof/>
                <w:webHidden/>
              </w:rPr>
              <w:fldChar w:fldCharType="end"/>
            </w:r>
            <w:r w:rsidRPr="00860573">
              <w:rPr>
                <w:rStyle w:val="Hyperlink"/>
                <w:noProof/>
              </w:rPr>
              <w:fldChar w:fldCharType="end"/>
            </w:r>
          </w:ins>
        </w:p>
        <w:p w14:paraId="3DEC90C9" w14:textId="5CBF047D" w:rsidR="00D04594" w:rsidRDefault="00D04594">
          <w:pPr>
            <w:pStyle w:val="TOC3"/>
            <w:tabs>
              <w:tab w:val="right" w:leader="dot" w:pos="9016"/>
            </w:tabs>
            <w:rPr>
              <w:ins w:id="80" w:author="Andrew Instone-Cowie" w:date="2025-05-07T15:51:00Z" w16du:dateUtc="2025-05-07T14:51:00Z"/>
              <w:noProof/>
              <w:kern w:val="2"/>
              <w:sz w:val="24"/>
              <w:szCs w:val="24"/>
              <w:lang w:val="en-GB" w:eastAsia="en-GB"/>
              <w14:ligatures w14:val="standardContextual"/>
            </w:rPr>
          </w:pPr>
          <w:ins w:id="8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Electrolytic Capacitors</w:t>
            </w:r>
            <w:r>
              <w:rPr>
                <w:noProof/>
                <w:webHidden/>
              </w:rPr>
              <w:tab/>
            </w:r>
            <w:r>
              <w:rPr>
                <w:noProof/>
                <w:webHidden/>
              </w:rPr>
              <w:fldChar w:fldCharType="begin"/>
            </w:r>
            <w:r>
              <w:rPr>
                <w:noProof/>
                <w:webHidden/>
              </w:rPr>
              <w:instrText xml:space="preserve"> PAGEREF _Toc197525490 \h </w:instrText>
            </w:r>
            <w:r>
              <w:rPr>
                <w:noProof/>
                <w:webHidden/>
              </w:rPr>
            </w:r>
          </w:ins>
          <w:r>
            <w:rPr>
              <w:noProof/>
              <w:webHidden/>
            </w:rPr>
            <w:fldChar w:fldCharType="separate"/>
          </w:r>
          <w:ins w:id="82" w:author="Andrew Instone-Cowie" w:date="2025-05-07T15:53:00Z" w16du:dateUtc="2025-05-07T14:53:00Z">
            <w:r w:rsidR="009B24E9">
              <w:rPr>
                <w:noProof/>
                <w:webHidden/>
              </w:rPr>
              <w:t>21</w:t>
            </w:r>
          </w:ins>
          <w:ins w:id="83" w:author="Andrew Instone-Cowie" w:date="2025-05-07T15:51:00Z" w16du:dateUtc="2025-05-07T14:51:00Z">
            <w:r>
              <w:rPr>
                <w:noProof/>
                <w:webHidden/>
              </w:rPr>
              <w:fldChar w:fldCharType="end"/>
            </w:r>
            <w:r w:rsidRPr="00860573">
              <w:rPr>
                <w:rStyle w:val="Hyperlink"/>
                <w:noProof/>
              </w:rPr>
              <w:fldChar w:fldCharType="end"/>
            </w:r>
          </w:ins>
        </w:p>
        <w:p w14:paraId="377B4CD5" w14:textId="7A312732" w:rsidR="00D04594" w:rsidRDefault="00D04594">
          <w:pPr>
            <w:pStyle w:val="TOC3"/>
            <w:tabs>
              <w:tab w:val="right" w:leader="dot" w:pos="9016"/>
            </w:tabs>
            <w:rPr>
              <w:ins w:id="84" w:author="Andrew Instone-Cowie" w:date="2025-05-07T15:51:00Z" w16du:dateUtc="2025-05-07T14:51:00Z"/>
              <w:noProof/>
              <w:kern w:val="2"/>
              <w:sz w:val="24"/>
              <w:szCs w:val="24"/>
              <w:lang w:val="en-GB" w:eastAsia="en-GB"/>
              <w14:ligatures w14:val="standardContextual"/>
            </w:rPr>
          </w:pPr>
          <w:ins w:id="8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Integrated Circuits</w:t>
            </w:r>
            <w:r>
              <w:rPr>
                <w:noProof/>
                <w:webHidden/>
              </w:rPr>
              <w:tab/>
            </w:r>
            <w:r>
              <w:rPr>
                <w:noProof/>
                <w:webHidden/>
              </w:rPr>
              <w:fldChar w:fldCharType="begin"/>
            </w:r>
            <w:r>
              <w:rPr>
                <w:noProof/>
                <w:webHidden/>
              </w:rPr>
              <w:instrText xml:space="preserve"> PAGEREF _Toc197525491 \h </w:instrText>
            </w:r>
            <w:r>
              <w:rPr>
                <w:noProof/>
                <w:webHidden/>
              </w:rPr>
            </w:r>
          </w:ins>
          <w:r>
            <w:rPr>
              <w:noProof/>
              <w:webHidden/>
            </w:rPr>
            <w:fldChar w:fldCharType="separate"/>
          </w:r>
          <w:ins w:id="86" w:author="Andrew Instone-Cowie" w:date="2025-05-07T15:53:00Z" w16du:dateUtc="2025-05-07T14:53:00Z">
            <w:r w:rsidR="009B24E9">
              <w:rPr>
                <w:noProof/>
                <w:webHidden/>
              </w:rPr>
              <w:t>22</w:t>
            </w:r>
          </w:ins>
          <w:ins w:id="87" w:author="Andrew Instone-Cowie" w:date="2025-05-07T15:51:00Z" w16du:dateUtc="2025-05-07T14:51:00Z">
            <w:r>
              <w:rPr>
                <w:noProof/>
                <w:webHidden/>
              </w:rPr>
              <w:fldChar w:fldCharType="end"/>
            </w:r>
            <w:r w:rsidRPr="00860573">
              <w:rPr>
                <w:rStyle w:val="Hyperlink"/>
                <w:noProof/>
              </w:rPr>
              <w:fldChar w:fldCharType="end"/>
            </w:r>
          </w:ins>
        </w:p>
        <w:p w14:paraId="103F61BF" w14:textId="4C33B478" w:rsidR="00D04594" w:rsidRDefault="00D04594">
          <w:pPr>
            <w:pStyle w:val="TOC3"/>
            <w:tabs>
              <w:tab w:val="right" w:leader="dot" w:pos="9016"/>
            </w:tabs>
            <w:rPr>
              <w:ins w:id="88" w:author="Andrew Instone-Cowie" w:date="2025-05-07T15:51:00Z" w16du:dateUtc="2025-05-07T14:51:00Z"/>
              <w:noProof/>
              <w:kern w:val="2"/>
              <w:sz w:val="24"/>
              <w:szCs w:val="24"/>
              <w:lang w:val="en-GB" w:eastAsia="en-GB"/>
              <w14:ligatures w14:val="standardContextual"/>
            </w:rPr>
          </w:pPr>
          <w:ins w:id="8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LEDs</w:t>
            </w:r>
            <w:r>
              <w:rPr>
                <w:noProof/>
                <w:webHidden/>
              </w:rPr>
              <w:tab/>
            </w:r>
            <w:r>
              <w:rPr>
                <w:noProof/>
                <w:webHidden/>
              </w:rPr>
              <w:fldChar w:fldCharType="begin"/>
            </w:r>
            <w:r>
              <w:rPr>
                <w:noProof/>
                <w:webHidden/>
              </w:rPr>
              <w:instrText xml:space="preserve"> PAGEREF _Toc197525492 \h </w:instrText>
            </w:r>
            <w:r>
              <w:rPr>
                <w:noProof/>
                <w:webHidden/>
              </w:rPr>
            </w:r>
          </w:ins>
          <w:r>
            <w:rPr>
              <w:noProof/>
              <w:webHidden/>
            </w:rPr>
            <w:fldChar w:fldCharType="separate"/>
          </w:r>
          <w:ins w:id="90" w:author="Andrew Instone-Cowie" w:date="2025-05-07T15:53:00Z" w16du:dateUtc="2025-05-07T14:53:00Z">
            <w:r w:rsidR="009B24E9">
              <w:rPr>
                <w:noProof/>
                <w:webHidden/>
              </w:rPr>
              <w:t>22</w:t>
            </w:r>
          </w:ins>
          <w:ins w:id="91" w:author="Andrew Instone-Cowie" w:date="2025-05-07T15:51:00Z" w16du:dateUtc="2025-05-07T14:51:00Z">
            <w:r>
              <w:rPr>
                <w:noProof/>
                <w:webHidden/>
              </w:rPr>
              <w:fldChar w:fldCharType="end"/>
            </w:r>
            <w:r w:rsidRPr="00860573">
              <w:rPr>
                <w:rStyle w:val="Hyperlink"/>
                <w:noProof/>
              </w:rPr>
              <w:fldChar w:fldCharType="end"/>
            </w:r>
          </w:ins>
        </w:p>
        <w:p w14:paraId="6A95921C" w14:textId="55A78647" w:rsidR="00D04594" w:rsidRDefault="00D04594">
          <w:pPr>
            <w:pStyle w:val="TOC3"/>
            <w:tabs>
              <w:tab w:val="right" w:leader="dot" w:pos="9016"/>
            </w:tabs>
            <w:rPr>
              <w:ins w:id="92" w:author="Andrew Instone-Cowie" w:date="2025-05-07T15:51:00Z" w16du:dateUtc="2025-05-07T14:51:00Z"/>
              <w:noProof/>
              <w:kern w:val="2"/>
              <w:sz w:val="24"/>
              <w:szCs w:val="24"/>
              <w:lang w:val="en-GB" w:eastAsia="en-GB"/>
              <w14:ligatures w14:val="standardContextual"/>
            </w:rPr>
          </w:pPr>
          <w:ins w:id="9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Magneto-Resistive Sensors</w:t>
            </w:r>
            <w:r>
              <w:rPr>
                <w:noProof/>
                <w:webHidden/>
              </w:rPr>
              <w:tab/>
            </w:r>
            <w:r>
              <w:rPr>
                <w:noProof/>
                <w:webHidden/>
              </w:rPr>
              <w:fldChar w:fldCharType="begin"/>
            </w:r>
            <w:r>
              <w:rPr>
                <w:noProof/>
                <w:webHidden/>
              </w:rPr>
              <w:instrText xml:space="preserve"> PAGEREF _Toc197525493 \h </w:instrText>
            </w:r>
            <w:r>
              <w:rPr>
                <w:noProof/>
                <w:webHidden/>
              </w:rPr>
            </w:r>
          </w:ins>
          <w:r>
            <w:rPr>
              <w:noProof/>
              <w:webHidden/>
            </w:rPr>
            <w:fldChar w:fldCharType="separate"/>
          </w:r>
          <w:ins w:id="94" w:author="Andrew Instone-Cowie" w:date="2025-05-07T15:53:00Z" w16du:dateUtc="2025-05-07T14:53:00Z">
            <w:r w:rsidR="009B24E9">
              <w:rPr>
                <w:noProof/>
                <w:webHidden/>
              </w:rPr>
              <w:t>23</w:t>
            </w:r>
          </w:ins>
          <w:ins w:id="95" w:author="Andrew Instone-Cowie" w:date="2025-05-07T15:51:00Z" w16du:dateUtc="2025-05-07T14:51:00Z">
            <w:r>
              <w:rPr>
                <w:noProof/>
                <w:webHidden/>
              </w:rPr>
              <w:fldChar w:fldCharType="end"/>
            </w:r>
            <w:r w:rsidRPr="00860573">
              <w:rPr>
                <w:rStyle w:val="Hyperlink"/>
                <w:noProof/>
              </w:rPr>
              <w:fldChar w:fldCharType="end"/>
            </w:r>
          </w:ins>
        </w:p>
        <w:p w14:paraId="07131F15" w14:textId="5BEA86E5" w:rsidR="00D04594" w:rsidRDefault="00D04594">
          <w:pPr>
            <w:pStyle w:val="TOC3"/>
            <w:tabs>
              <w:tab w:val="right" w:leader="dot" w:pos="9016"/>
            </w:tabs>
            <w:rPr>
              <w:ins w:id="96" w:author="Andrew Instone-Cowie" w:date="2025-05-07T15:51:00Z" w16du:dateUtc="2025-05-07T14:51:00Z"/>
              <w:noProof/>
              <w:kern w:val="2"/>
              <w:sz w:val="24"/>
              <w:szCs w:val="24"/>
              <w:lang w:val="en-GB" w:eastAsia="en-GB"/>
              <w14:ligatures w14:val="standardContextual"/>
            </w:rPr>
          </w:pPr>
          <w:ins w:id="9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Hall Effect Sensors</w:t>
            </w:r>
            <w:r>
              <w:rPr>
                <w:noProof/>
                <w:webHidden/>
              </w:rPr>
              <w:tab/>
            </w:r>
            <w:r>
              <w:rPr>
                <w:noProof/>
                <w:webHidden/>
              </w:rPr>
              <w:fldChar w:fldCharType="begin"/>
            </w:r>
            <w:r>
              <w:rPr>
                <w:noProof/>
                <w:webHidden/>
              </w:rPr>
              <w:instrText xml:space="preserve"> PAGEREF _Toc197525494 \h </w:instrText>
            </w:r>
            <w:r>
              <w:rPr>
                <w:noProof/>
                <w:webHidden/>
              </w:rPr>
            </w:r>
          </w:ins>
          <w:r>
            <w:rPr>
              <w:noProof/>
              <w:webHidden/>
            </w:rPr>
            <w:fldChar w:fldCharType="separate"/>
          </w:r>
          <w:ins w:id="98" w:author="Andrew Instone-Cowie" w:date="2025-05-07T15:53:00Z" w16du:dateUtc="2025-05-07T14:53:00Z">
            <w:r w:rsidR="009B24E9">
              <w:rPr>
                <w:noProof/>
                <w:webHidden/>
              </w:rPr>
              <w:t>23</w:t>
            </w:r>
          </w:ins>
          <w:ins w:id="99" w:author="Andrew Instone-Cowie" w:date="2025-05-07T15:51:00Z" w16du:dateUtc="2025-05-07T14:51:00Z">
            <w:r>
              <w:rPr>
                <w:noProof/>
                <w:webHidden/>
              </w:rPr>
              <w:fldChar w:fldCharType="end"/>
            </w:r>
            <w:r w:rsidRPr="00860573">
              <w:rPr>
                <w:rStyle w:val="Hyperlink"/>
                <w:noProof/>
              </w:rPr>
              <w:fldChar w:fldCharType="end"/>
            </w:r>
          </w:ins>
        </w:p>
        <w:p w14:paraId="039C131E" w14:textId="49137201" w:rsidR="00D04594" w:rsidRDefault="00D04594">
          <w:pPr>
            <w:pStyle w:val="TOC2"/>
            <w:tabs>
              <w:tab w:val="right" w:leader="dot" w:pos="9016"/>
            </w:tabs>
            <w:rPr>
              <w:ins w:id="100" w:author="Andrew Instone-Cowie" w:date="2025-05-07T15:51:00Z" w16du:dateUtc="2025-05-07T14:51:00Z"/>
              <w:rFonts w:eastAsiaTheme="minorEastAsia"/>
              <w:noProof/>
              <w:kern w:val="2"/>
              <w:sz w:val="24"/>
              <w:szCs w:val="24"/>
              <w:lang w:eastAsia="en-GB"/>
              <w14:ligatures w14:val="standardContextual"/>
            </w:rPr>
          </w:pPr>
          <w:ins w:id="10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Interface Module</w:t>
            </w:r>
            <w:r>
              <w:rPr>
                <w:noProof/>
                <w:webHidden/>
              </w:rPr>
              <w:tab/>
            </w:r>
            <w:r>
              <w:rPr>
                <w:noProof/>
                <w:webHidden/>
              </w:rPr>
              <w:fldChar w:fldCharType="begin"/>
            </w:r>
            <w:r>
              <w:rPr>
                <w:noProof/>
                <w:webHidden/>
              </w:rPr>
              <w:instrText xml:space="preserve"> PAGEREF _Toc197525495 \h </w:instrText>
            </w:r>
            <w:r>
              <w:rPr>
                <w:noProof/>
                <w:webHidden/>
              </w:rPr>
            </w:r>
          </w:ins>
          <w:r>
            <w:rPr>
              <w:noProof/>
              <w:webHidden/>
            </w:rPr>
            <w:fldChar w:fldCharType="separate"/>
          </w:r>
          <w:ins w:id="102" w:author="Andrew Instone-Cowie" w:date="2025-05-07T15:53:00Z" w16du:dateUtc="2025-05-07T14:53:00Z">
            <w:r w:rsidR="009B24E9">
              <w:rPr>
                <w:noProof/>
                <w:webHidden/>
              </w:rPr>
              <w:t>24</w:t>
            </w:r>
          </w:ins>
          <w:ins w:id="103" w:author="Andrew Instone-Cowie" w:date="2025-05-07T15:51:00Z" w16du:dateUtc="2025-05-07T14:51:00Z">
            <w:r>
              <w:rPr>
                <w:noProof/>
                <w:webHidden/>
              </w:rPr>
              <w:fldChar w:fldCharType="end"/>
            </w:r>
            <w:r w:rsidRPr="00860573">
              <w:rPr>
                <w:rStyle w:val="Hyperlink"/>
                <w:noProof/>
              </w:rPr>
              <w:fldChar w:fldCharType="end"/>
            </w:r>
          </w:ins>
        </w:p>
        <w:p w14:paraId="15961901" w14:textId="26E896CE" w:rsidR="00D04594" w:rsidRDefault="00D04594">
          <w:pPr>
            <w:pStyle w:val="TOC3"/>
            <w:tabs>
              <w:tab w:val="right" w:leader="dot" w:pos="9016"/>
            </w:tabs>
            <w:rPr>
              <w:ins w:id="104" w:author="Andrew Instone-Cowie" w:date="2025-05-07T15:51:00Z" w16du:dateUtc="2025-05-07T14:51:00Z"/>
              <w:noProof/>
              <w:kern w:val="2"/>
              <w:sz w:val="24"/>
              <w:szCs w:val="24"/>
              <w:lang w:val="en-GB" w:eastAsia="en-GB"/>
              <w14:ligatures w14:val="standardContextual"/>
            </w:rPr>
          </w:pPr>
          <w:ins w:id="10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_Toc197525496 \h </w:instrText>
            </w:r>
            <w:r>
              <w:rPr>
                <w:noProof/>
                <w:webHidden/>
              </w:rPr>
            </w:r>
          </w:ins>
          <w:r>
            <w:rPr>
              <w:noProof/>
              <w:webHidden/>
            </w:rPr>
            <w:fldChar w:fldCharType="separate"/>
          </w:r>
          <w:ins w:id="106" w:author="Andrew Instone-Cowie" w:date="2025-05-07T15:53:00Z" w16du:dateUtc="2025-05-07T14:53:00Z">
            <w:r w:rsidR="009B24E9">
              <w:rPr>
                <w:noProof/>
                <w:webHidden/>
              </w:rPr>
              <w:t>24</w:t>
            </w:r>
          </w:ins>
          <w:ins w:id="107" w:author="Andrew Instone-Cowie" w:date="2025-05-07T15:51:00Z" w16du:dateUtc="2025-05-07T14:51:00Z">
            <w:r>
              <w:rPr>
                <w:noProof/>
                <w:webHidden/>
              </w:rPr>
              <w:fldChar w:fldCharType="end"/>
            </w:r>
            <w:r w:rsidRPr="00860573">
              <w:rPr>
                <w:rStyle w:val="Hyperlink"/>
                <w:noProof/>
              </w:rPr>
              <w:fldChar w:fldCharType="end"/>
            </w:r>
          </w:ins>
        </w:p>
        <w:p w14:paraId="3A49EA32" w14:textId="2213BAC9" w:rsidR="00D04594" w:rsidRDefault="00D04594">
          <w:pPr>
            <w:pStyle w:val="TOC3"/>
            <w:tabs>
              <w:tab w:val="right" w:leader="dot" w:pos="9016"/>
            </w:tabs>
            <w:rPr>
              <w:ins w:id="108" w:author="Andrew Instone-Cowie" w:date="2025-05-07T15:51:00Z" w16du:dateUtc="2025-05-07T14:51:00Z"/>
              <w:noProof/>
              <w:kern w:val="2"/>
              <w:sz w:val="24"/>
              <w:szCs w:val="24"/>
              <w:lang w:val="en-GB" w:eastAsia="en-GB"/>
              <w14:ligatures w14:val="standardContextual"/>
            </w:rPr>
          </w:pPr>
          <w:ins w:id="10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Schematic</w:t>
            </w:r>
            <w:r>
              <w:rPr>
                <w:noProof/>
                <w:webHidden/>
              </w:rPr>
              <w:tab/>
            </w:r>
            <w:r>
              <w:rPr>
                <w:noProof/>
                <w:webHidden/>
              </w:rPr>
              <w:fldChar w:fldCharType="begin"/>
            </w:r>
            <w:r>
              <w:rPr>
                <w:noProof/>
                <w:webHidden/>
              </w:rPr>
              <w:instrText xml:space="preserve"> PAGEREF _Toc197525497 \h </w:instrText>
            </w:r>
            <w:r>
              <w:rPr>
                <w:noProof/>
                <w:webHidden/>
              </w:rPr>
            </w:r>
          </w:ins>
          <w:r>
            <w:rPr>
              <w:noProof/>
              <w:webHidden/>
            </w:rPr>
            <w:fldChar w:fldCharType="separate"/>
          </w:r>
          <w:ins w:id="110" w:author="Andrew Instone-Cowie" w:date="2025-05-07T15:53:00Z" w16du:dateUtc="2025-05-07T14:53:00Z">
            <w:r w:rsidR="009B24E9">
              <w:rPr>
                <w:noProof/>
                <w:webHidden/>
              </w:rPr>
              <w:t>25</w:t>
            </w:r>
          </w:ins>
          <w:ins w:id="111" w:author="Andrew Instone-Cowie" w:date="2025-05-07T15:51:00Z" w16du:dateUtc="2025-05-07T14:51:00Z">
            <w:r>
              <w:rPr>
                <w:noProof/>
                <w:webHidden/>
              </w:rPr>
              <w:fldChar w:fldCharType="end"/>
            </w:r>
            <w:r w:rsidRPr="00860573">
              <w:rPr>
                <w:rStyle w:val="Hyperlink"/>
                <w:noProof/>
              </w:rPr>
              <w:fldChar w:fldCharType="end"/>
            </w:r>
          </w:ins>
        </w:p>
        <w:p w14:paraId="40AA47CC" w14:textId="6D612587" w:rsidR="00D04594" w:rsidRDefault="00D04594">
          <w:pPr>
            <w:pStyle w:val="TOC3"/>
            <w:tabs>
              <w:tab w:val="right" w:leader="dot" w:pos="9016"/>
            </w:tabs>
            <w:rPr>
              <w:ins w:id="112" w:author="Andrew Instone-Cowie" w:date="2025-05-07T15:51:00Z" w16du:dateUtc="2025-05-07T14:51:00Z"/>
              <w:noProof/>
              <w:kern w:val="2"/>
              <w:sz w:val="24"/>
              <w:szCs w:val="24"/>
              <w:lang w:val="en-GB" w:eastAsia="en-GB"/>
              <w14:ligatures w14:val="standardContextual"/>
            </w:rPr>
          </w:pPr>
          <w:ins w:id="11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w:t>
            </w:r>
            <w:r>
              <w:rPr>
                <w:noProof/>
                <w:webHidden/>
              </w:rPr>
              <w:tab/>
            </w:r>
            <w:r>
              <w:rPr>
                <w:noProof/>
                <w:webHidden/>
              </w:rPr>
              <w:fldChar w:fldCharType="begin"/>
            </w:r>
            <w:r>
              <w:rPr>
                <w:noProof/>
                <w:webHidden/>
              </w:rPr>
              <w:instrText xml:space="preserve"> PAGEREF _Toc197525498 \h </w:instrText>
            </w:r>
            <w:r>
              <w:rPr>
                <w:noProof/>
                <w:webHidden/>
              </w:rPr>
            </w:r>
          </w:ins>
          <w:r>
            <w:rPr>
              <w:noProof/>
              <w:webHidden/>
            </w:rPr>
            <w:fldChar w:fldCharType="separate"/>
          </w:r>
          <w:ins w:id="114" w:author="Andrew Instone-Cowie" w:date="2025-05-07T15:53:00Z" w16du:dateUtc="2025-05-07T14:53:00Z">
            <w:r w:rsidR="009B24E9">
              <w:rPr>
                <w:noProof/>
                <w:webHidden/>
              </w:rPr>
              <w:t>26</w:t>
            </w:r>
          </w:ins>
          <w:ins w:id="115" w:author="Andrew Instone-Cowie" w:date="2025-05-07T15:51:00Z" w16du:dateUtc="2025-05-07T14:51:00Z">
            <w:r>
              <w:rPr>
                <w:noProof/>
                <w:webHidden/>
              </w:rPr>
              <w:fldChar w:fldCharType="end"/>
            </w:r>
            <w:r w:rsidRPr="00860573">
              <w:rPr>
                <w:rStyle w:val="Hyperlink"/>
                <w:noProof/>
              </w:rPr>
              <w:fldChar w:fldCharType="end"/>
            </w:r>
          </w:ins>
        </w:p>
        <w:p w14:paraId="5F912976" w14:textId="1A287723" w:rsidR="00D04594" w:rsidRDefault="00D04594">
          <w:pPr>
            <w:pStyle w:val="TOC3"/>
            <w:tabs>
              <w:tab w:val="right" w:leader="dot" w:pos="9016"/>
            </w:tabs>
            <w:rPr>
              <w:ins w:id="116" w:author="Andrew Instone-Cowie" w:date="2025-05-07T15:51:00Z" w16du:dateUtc="2025-05-07T14:51:00Z"/>
              <w:noProof/>
              <w:kern w:val="2"/>
              <w:sz w:val="24"/>
              <w:szCs w:val="24"/>
              <w:lang w:val="en-GB" w:eastAsia="en-GB"/>
              <w14:ligatures w14:val="standardContextual"/>
            </w:rPr>
          </w:pPr>
          <w:ins w:id="11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"_Toc197525499"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Layout</w:t>
            </w:r>
            <w:r>
              <w:rPr>
                <w:noProof/>
                <w:webHidden/>
              </w:rPr>
              <w:tab/>
            </w:r>
            <w:r>
              <w:rPr>
                <w:noProof/>
                <w:webHidden/>
              </w:rPr>
              <w:fldChar w:fldCharType="begin"/>
            </w:r>
            <w:r>
              <w:rPr>
                <w:noProof/>
                <w:webHidden/>
              </w:rPr>
              <w:instrText xml:space="preserve"> PAGEREF _Toc197525499 \h </w:instrText>
            </w:r>
            <w:r>
              <w:rPr>
                <w:noProof/>
                <w:webHidden/>
              </w:rPr>
            </w:r>
          </w:ins>
          <w:r>
            <w:rPr>
              <w:noProof/>
              <w:webHidden/>
            </w:rPr>
            <w:fldChar w:fldCharType="separate"/>
          </w:r>
          <w:ins w:id="118" w:author="Andrew Instone-Cowie" w:date="2025-05-07T15:53:00Z" w16du:dateUtc="2025-05-07T14:53:00Z">
            <w:r w:rsidR="009B24E9">
              <w:rPr>
                <w:noProof/>
                <w:webHidden/>
              </w:rPr>
              <w:t>26</w:t>
            </w:r>
          </w:ins>
          <w:ins w:id="119" w:author="Andrew Instone-Cowie" w:date="2025-05-07T15:51:00Z" w16du:dateUtc="2025-05-07T14:51:00Z">
            <w:r>
              <w:rPr>
                <w:noProof/>
                <w:webHidden/>
              </w:rPr>
              <w:fldChar w:fldCharType="end"/>
            </w:r>
            <w:r w:rsidRPr="00860573">
              <w:rPr>
                <w:rStyle w:val="Hyperlink"/>
                <w:noProof/>
              </w:rPr>
              <w:fldChar w:fldCharType="end"/>
            </w:r>
          </w:ins>
        </w:p>
        <w:p w14:paraId="5EF0713A" w14:textId="4CCC667B" w:rsidR="00D04594" w:rsidRDefault="00D04594">
          <w:pPr>
            <w:pStyle w:val="TOC3"/>
            <w:tabs>
              <w:tab w:val="right" w:leader="dot" w:pos="9016"/>
            </w:tabs>
            <w:rPr>
              <w:ins w:id="120" w:author="Andrew Instone-Cowie" w:date="2025-05-07T15:51:00Z" w16du:dateUtc="2025-05-07T14:51:00Z"/>
              <w:noProof/>
              <w:kern w:val="2"/>
              <w:sz w:val="24"/>
              <w:szCs w:val="24"/>
              <w:lang w:val="en-GB" w:eastAsia="en-GB"/>
              <w14:ligatures w14:val="standardContextual"/>
            </w:rPr>
          </w:pPr>
          <w:ins w:id="12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Construction</w:t>
            </w:r>
            <w:r>
              <w:rPr>
                <w:noProof/>
                <w:webHidden/>
              </w:rPr>
              <w:tab/>
            </w:r>
            <w:r>
              <w:rPr>
                <w:noProof/>
                <w:webHidden/>
              </w:rPr>
              <w:fldChar w:fldCharType="begin"/>
            </w:r>
            <w:r>
              <w:rPr>
                <w:noProof/>
                <w:webHidden/>
              </w:rPr>
              <w:instrText xml:space="preserve"> PAGEREF _Toc197525500 \h </w:instrText>
            </w:r>
            <w:r>
              <w:rPr>
                <w:noProof/>
                <w:webHidden/>
              </w:rPr>
            </w:r>
          </w:ins>
          <w:r>
            <w:rPr>
              <w:noProof/>
              <w:webHidden/>
            </w:rPr>
            <w:fldChar w:fldCharType="separate"/>
          </w:r>
          <w:ins w:id="122" w:author="Andrew Instone-Cowie" w:date="2025-05-07T15:53:00Z" w16du:dateUtc="2025-05-07T14:53:00Z">
            <w:r w:rsidR="009B24E9">
              <w:rPr>
                <w:noProof/>
                <w:webHidden/>
              </w:rPr>
              <w:t>27</w:t>
            </w:r>
          </w:ins>
          <w:ins w:id="123" w:author="Andrew Instone-Cowie" w:date="2025-05-07T15:51:00Z" w16du:dateUtc="2025-05-07T14:51:00Z">
            <w:r>
              <w:rPr>
                <w:noProof/>
                <w:webHidden/>
              </w:rPr>
              <w:fldChar w:fldCharType="end"/>
            </w:r>
            <w:r w:rsidRPr="00860573">
              <w:rPr>
                <w:rStyle w:val="Hyperlink"/>
                <w:noProof/>
              </w:rPr>
              <w:fldChar w:fldCharType="end"/>
            </w:r>
          </w:ins>
        </w:p>
        <w:p w14:paraId="4934A459" w14:textId="69CCAF45" w:rsidR="00D04594" w:rsidRDefault="00D04594">
          <w:pPr>
            <w:pStyle w:val="TOC3"/>
            <w:tabs>
              <w:tab w:val="right" w:leader="dot" w:pos="9016"/>
            </w:tabs>
            <w:rPr>
              <w:ins w:id="124" w:author="Andrew Instone-Cowie" w:date="2025-05-07T15:51:00Z" w16du:dateUtc="2025-05-07T14:51:00Z"/>
              <w:noProof/>
              <w:kern w:val="2"/>
              <w:sz w:val="24"/>
              <w:szCs w:val="24"/>
              <w:lang w:val="en-GB" w:eastAsia="en-GB"/>
              <w14:ligatures w14:val="standardContextual"/>
            </w:rPr>
          </w:pPr>
          <w:ins w:id="12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Voltage Regulator</w:t>
            </w:r>
            <w:r>
              <w:rPr>
                <w:noProof/>
                <w:webHidden/>
              </w:rPr>
              <w:tab/>
            </w:r>
            <w:r>
              <w:rPr>
                <w:noProof/>
                <w:webHidden/>
              </w:rPr>
              <w:fldChar w:fldCharType="begin"/>
            </w:r>
            <w:r>
              <w:rPr>
                <w:noProof/>
                <w:webHidden/>
              </w:rPr>
              <w:instrText xml:space="preserve"> PAGEREF _Toc197525501 \h </w:instrText>
            </w:r>
            <w:r>
              <w:rPr>
                <w:noProof/>
                <w:webHidden/>
              </w:rPr>
            </w:r>
          </w:ins>
          <w:r>
            <w:rPr>
              <w:noProof/>
              <w:webHidden/>
            </w:rPr>
            <w:fldChar w:fldCharType="separate"/>
          </w:r>
          <w:ins w:id="126" w:author="Andrew Instone-Cowie" w:date="2025-05-07T15:53:00Z" w16du:dateUtc="2025-05-07T14:53:00Z">
            <w:r w:rsidR="009B24E9">
              <w:rPr>
                <w:noProof/>
                <w:webHidden/>
              </w:rPr>
              <w:t>28</w:t>
            </w:r>
          </w:ins>
          <w:ins w:id="127" w:author="Andrew Instone-Cowie" w:date="2025-05-07T15:51:00Z" w16du:dateUtc="2025-05-07T14:51:00Z">
            <w:r>
              <w:rPr>
                <w:noProof/>
                <w:webHidden/>
              </w:rPr>
              <w:fldChar w:fldCharType="end"/>
            </w:r>
            <w:r w:rsidRPr="00860573">
              <w:rPr>
                <w:rStyle w:val="Hyperlink"/>
                <w:noProof/>
              </w:rPr>
              <w:fldChar w:fldCharType="end"/>
            </w:r>
          </w:ins>
        </w:p>
        <w:p w14:paraId="0391C1DA" w14:textId="2664AD45" w:rsidR="00D04594" w:rsidRDefault="00D04594">
          <w:pPr>
            <w:pStyle w:val="TOC2"/>
            <w:tabs>
              <w:tab w:val="right" w:leader="dot" w:pos="9016"/>
            </w:tabs>
            <w:rPr>
              <w:ins w:id="128" w:author="Andrew Instone-Cowie" w:date="2025-05-07T15:51:00Z" w16du:dateUtc="2025-05-07T14:51:00Z"/>
              <w:rFonts w:eastAsiaTheme="minorEastAsia"/>
              <w:noProof/>
              <w:kern w:val="2"/>
              <w:sz w:val="24"/>
              <w:szCs w:val="24"/>
              <w:lang w:eastAsia="en-GB"/>
              <w14:ligatures w14:val="standardContextual"/>
            </w:rPr>
          </w:pPr>
          <w:ins w:id="12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 Module</w:t>
            </w:r>
            <w:r>
              <w:rPr>
                <w:noProof/>
                <w:webHidden/>
              </w:rPr>
              <w:tab/>
            </w:r>
            <w:r>
              <w:rPr>
                <w:noProof/>
                <w:webHidden/>
              </w:rPr>
              <w:fldChar w:fldCharType="begin"/>
            </w:r>
            <w:r>
              <w:rPr>
                <w:noProof/>
                <w:webHidden/>
              </w:rPr>
              <w:instrText xml:space="preserve"> PAGEREF _Toc197525502 \h </w:instrText>
            </w:r>
            <w:r>
              <w:rPr>
                <w:noProof/>
                <w:webHidden/>
              </w:rPr>
            </w:r>
          </w:ins>
          <w:r>
            <w:rPr>
              <w:noProof/>
              <w:webHidden/>
            </w:rPr>
            <w:fldChar w:fldCharType="separate"/>
          </w:r>
          <w:ins w:id="130" w:author="Andrew Instone-Cowie" w:date="2025-05-07T15:53:00Z" w16du:dateUtc="2025-05-07T14:53:00Z">
            <w:r w:rsidR="009B24E9">
              <w:rPr>
                <w:noProof/>
                <w:webHidden/>
              </w:rPr>
              <w:t>31</w:t>
            </w:r>
          </w:ins>
          <w:ins w:id="131" w:author="Andrew Instone-Cowie" w:date="2025-05-07T15:51:00Z" w16du:dateUtc="2025-05-07T14:51:00Z">
            <w:r>
              <w:rPr>
                <w:noProof/>
                <w:webHidden/>
              </w:rPr>
              <w:fldChar w:fldCharType="end"/>
            </w:r>
            <w:r w:rsidRPr="00860573">
              <w:rPr>
                <w:rStyle w:val="Hyperlink"/>
                <w:noProof/>
              </w:rPr>
              <w:fldChar w:fldCharType="end"/>
            </w:r>
          </w:ins>
        </w:p>
        <w:p w14:paraId="09C681AB" w14:textId="6D9DF0AD" w:rsidR="00D04594" w:rsidRDefault="00D04594">
          <w:pPr>
            <w:pStyle w:val="TOC3"/>
            <w:tabs>
              <w:tab w:val="right" w:leader="dot" w:pos="9016"/>
            </w:tabs>
            <w:rPr>
              <w:ins w:id="132" w:author="Andrew Instone-Cowie" w:date="2025-05-07T15:51:00Z" w16du:dateUtc="2025-05-07T14:51:00Z"/>
              <w:noProof/>
              <w:kern w:val="2"/>
              <w:sz w:val="24"/>
              <w:szCs w:val="24"/>
              <w:lang w:val="en-GB" w:eastAsia="en-GB"/>
              <w14:ligatures w14:val="standardContextual"/>
            </w:rPr>
          </w:pPr>
          <w:ins w:id="133" w:author="Andrew Instone-Cowie" w:date="2025-05-07T15:51:00Z" w16du:dateUtc="2025-05-07T14:51:00Z">
            <w:r w:rsidRPr="00860573">
              <w:rPr>
                <w:rStyle w:val="Hyperlink"/>
                <w:noProof/>
              </w:rPr>
              <w:lastRenderedPageBreak/>
              <w:fldChar w:fldCharType="begin"/>
            </w:r>
            <w:r w:rsidRPr="00860573">
              <w:rPr>
                <w:rStyle w:val="Hyperlink"/>
                <w:noProof/>
              </w:rPr>
              <w:instrText xml:space="preserve"> </w:instrText>
            </w:r>
            <w:r>
              <w:rPr>
                <w:noProof/>
              </w:rPr>
              <w:instrText>HYPERLINK \l "_Toc197525503"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_Toc197525503 \h </w:instrText>
            </w:r>
            <w:r>
              <w:rPr>
                <w:noProof/>
                <w:webHidden/>
              </w:rPr>
            </w:r>
          </w:ins>
          <w:r>
            <w:rPr>
              <w:noProof/>
              <w:webHidden/>
            </w:rPr>
            <w:fldChar w:fldCharType="separate"/>
          </w:r>
          <w:ins w:id="134" w:author="Andrew Instone-Cowie" w:date="2025-05-07T15:53:00Z" w16du:dateUtc="2025-05-07T14:53:00Z">
            <w:r w:rsidR="009B24E9">
              <w:rPr>
                <w:noProof/>
                <w:webHidden/>
              </w:rPr>
              <w:t>31</w:t>
            </w:r>
          </w:ins>
          <w:ins w:id="135" w:author="Andrew Instone-Cowie" w:date="2025-05-07T15:51:00Z" w16du:dateUtc="2025-05-07T14:51:00Z">
            <w:r>
              <w:rPr>
                <w:noProof/>
                <w:webHidden/>
              </w:rPr>
              <w:fldChar w:fldCharType="end"/>
            </w:r>
            <w:r w:rsidRPr="00860573">
              <w:rPr>
                <w:rStyle w:val="Hyperlink"/>
                <w:noProof/>
              </w:rPr>
              <w:fldChar w:fldCharType="end"/>
            </w:r>
          </w:ins>
        </w:p>
        <w:p w14:paraId="1F693CD0" w14:textId="7ACBCAE1" w:rsidR="00D04594" w:rsidRDefault="00D04594">
          <w:pPr>
            <w:pStyle w:val="TOC3"/>
            <w:tabs>
              <w:tab w:val="right" w:leader="dot" w:pos="9016"/>
            </w:tabs>
            <w:rPr>
              <w:ins w:id="136" w:author="Andrew Instone-Cowie" w:date="2025-05-07T15:51:00Z" w16du:dateUtc="2025-05-07T14:51:00Z"/>
              <w:noProof/>
              <w:kern w:val="2"/>
              <w:sz w:val="24"/>
              <w:szCs w:val="24"/>
              <w:lang w:val="en-GB" w:eastAsia="en-GB"/>
              <w14:ligatures w14:val="standardContextual"/>
            </w:rPr>
          </w:pPr>
          <w:ins w:id="13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Schematic</w:t>
            </w:r>
            <w:r>
              <w:rPr>
                <w:noProof/>
                <w:webHidden/>
              </w:rPr>
              <w:tab/>
            </w:r>
            <w:r>
              <w:rPr>
                <w:noProof/>
                <w:webHidden/>
              </w:rPr>
              <w:fldChar w:fldCharType="begin"/>
            </w:r>
            <w:r>
              <w:rPr>
                <w:noProof/>
                <w:webHidden/>
              </w:rPr>
              <w:instrText xml:space="preserve"> PAGEREF _Toc197525504 \h </w:instrText>
            </w:r>
            <w:r>
              <w:rPr>
                <w:noProof/>
                <w:webHidden/>
              </w:rPr>
            </w:r>
          </w:ins>
          <w:r>
            <w:rPr>
              <w:noProof/>
              <w:webHidden/>
            </w:rPr>
            <w:fldChar w:fldCharType="separate"/>
          </w:r>
          <w:ins w:id="138" w:author="Andrew Instone-Cowie" w:date="2025-05-07T15:53:00Z" w16du:dateUtc="2025-05-07T14:53:00Z">
            <w:r w:rsidR="009B24E9">
              <w:rPr>
                <w:noProof/>
                <w:webHidden/>
              </w:rPr>
              <w:t>32</w:t>
            </w:r>
          </w:ins>
          <w:ins w:id="139" w:author="Andrew Instone-Cowie" w:date="2025-05-07T15:51:00Z" w16du:dateUtc="2025-05-07T14:51:00Z">
            <w:r>
              <w:rPr>
                <w:noProof/>
                <w:webHidden/>
              </w:rPr>
              <w:fldChar w:fldCharType="end"/>
            </w:r>
            <w:r w:rsidRPr="00860573">
              <w:rPr>
                <w:rStyle w:val="Hyperlink"/>
                <w:noProof/>
              </w:rPr>
              <w:fldChar w:fldCharType="end"/>
            </w:r>
          </w:ins>
        </w:p>
        <w:p w14:paraId="234EBA2D" w14:textId="7E96A2F2" w:rsidR="00D04594" w:rsidRDefault="00D04594">
          <w:pPr>
            <w:pStyle w:val="TOC3"/>
            <w:tabs>
              <w:tab w:val="right" w:leader="dot" w:pos="9016"/>
            </w:tabs>
            <w:rPr>
              <w:ins w:id="140" w:author="Andrew Instone-Cowie" w:date="2025-05-07T15:51:00Z" w16du:dateUtc="2025-05-07T14:51:00Z"/>
              <w:noProof/>
              <w:kern w:val="2"/>
              <w:sz w:val="24"/>
              <w:szCs w:val="24"/>
              <w:lang w:val="en-GB" w:eastAsia="en-GB"/>
              <w14:ligatures w14:val="standardContextual"/>
            </w:rPr>
          </w:pPr>
          <w:ins w:id="14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w:t>
            </w:r>
            <w:r>
              <w:rPr>
                <w:noProof/>
                <w:webHidden/>
              </w:rPr>
              <w:tab/>
            </w:r>
            <w:r>
              <w:rPr>
                <w:noProof/>
                <w:webHidden/>
              </w:rPr>
              <w:fldChar w:fldCharType="begin"/>
            </w:r>
            <w:r>
              <w:rPr>
                <w:noProof/>
                <w:webHidden/>
              </w:rPr>
              <w:instrText xml:space="preserve"> PAGEREF _Toc197525505 \h </w:instrText>
            </w:r>
            <w:r>
              <w:rPr>
                <w:noProof/>
                <w:webHidden/>
              </w:rPr>
            </w:r>
          </w:ins>
          <w:r>
            <w:rPr>
              <w:noProof/>
              <w:webHidden/>
            </w:rPr>
            <w:fldChar w:fldCharType="separate"/>
          </w:r>
          <w:ins w:id="142" w:author="Andrew Instone-Cowie" w:date="2025-05-07T15:53:00Z" w16du:dateUtc="2025-05-07T14:53:00Z">
            <w:r w:rsidR="009B24E9">
              <w:rPr>
                <w:noProof/>
                <w:webHidden/>
              </w:rPr>
              <w:t>33</w:t>
            </w:r>
          </w:ins>
          <w:ins w:id="143" w:author="Andrew Instone-Cowie" w:date="2025-05-07T15:51:00Z" w16du:dateUtc="2025-05-07T14:51:00Z">
            <w:r>
              <w:rPr>
                <w:noProof/>
                <w:webHidden/>
              </w:rPr>
              <w:fldChar w:fldCharType="end"/>
            </w:r>
            <w:r w:rsidRPr="00860573">
              <w:rPr>
                <w:rStyle w:val="Hyperlink"/>
                <w:noProof/>
              </w:rPr>
              <w:fldChar w:fldCharType="end"/>
            </w:r>
          </w:ins>
        </w:p>
        <w:p w14:paraId="1E49162F" w14:textId="44EB2B44" w:rsidR="00D04594" w:rsidRDefault="00D04594">
          <w:pPr>
            <w:pStyle w:val="TOC3"/>
            <w:tabs>
              <w:tab w:val="right" w:leader="dot" w:pos="9016"/>
            </w:tabs>
            <w:rPr>
              <w:ins w:id="144" w:author="Andrew Instone-Cowie" w:date="2025-05-07T15:51:00Z" w16du:dateUtc="2025-05-07T14:51:00Z"/>
              <w:noProof/>
              <w:kern w:val="2"/>
              <w:sz w:val="24"/>
              <w:szCs w:val="24"/>
              <w:lang w:val="en-GB" w:eastAsia="en-GB"/>
              <w14:ligatures w14:val="standardContextual"/>
            </w:rPr>
          </w:pPr>
          <w:ins w:id="14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Layout</w:t>
            </w:r>
            <w:r>
              <w:rPr>
                <w:noProof/>
                <w:webHidden/>
              </w:rPr>
              <w:tab/>
            </w:r>
            <w:r>
              <w:rPr>
                <w:noProof/>
                <w:webHidden/>
              </w:rPr>
              <w:fldChar w:fldCharType="begin"/>
            </w:r>
            <w:r>
              <w:rPr>
                <w:noProof/>
                <w:webHidden/>
              </w:rPr>
              <w:instrText xml:space="preserve"> PAGEREF _Toc197525506 \h </w:instrText>
            </w:r>
            <w:r>
              <w:rPr>
                <w:noProof/>
                <w:webHidden/>
              </w:rPr>
            </w:r>
          </w:ins>
          <w:r>
            <w:rPr>
              <w:noProof/>
              <w:webHidden/>
            </w:rPr>
            <w:fldChar w:fldCharType="separate"/>
          </w:r>
          <w:ins w:id="146" w:author="Andrew Instone-Cowie" w:date="2025-05-07T15:53:00Z" w16du:dateUtc="2025-05-07T14:53:00Z">
            <w:r w:rsidR="009B24E9">
              <w:rPr>
                <w:noProof/>
                <w:webHidden/>
              </w:rPr>
              <w:t>33</w:t>
            </w:r>
          </w:ins>
          <w:ins w:id="147" w:author="Andrew Instone-Cowie" w:date="2025-05-07T15:51:00Z" w16du:dateUtc="2025-05-07T14:51:00Z">
            <w:r>
              <w:rPr>
                <w:noProof/>
                <w:webHidden/>
              </w:rPr>
              <w:fldChar w:fldCharType="end"/>
            </w:r>
            <w:r w:rsidRPr="00860573">
              <w:rPr>
                <w:rStyle w:val="Hyperlink"/>
                <w:noProof/>
              </w:rPr>
              <w:fldChar w:fldCharType="end"/>
            </w:r>
          </w:ins>
        </w:p>
        <w:p w14:paraId="74E4C7A3" w14:textId="2CC21DCB" w:rsidR="00D04594" w:rsidRDefault="00D04594">
          <w:pPr>
            <w:pStyle w:val="TOC3"/>
            <w:tabs>
              <w:tab w:val="right" w:leader="dot" w:pos="9016"/>
            </w:tabs>
            <w:rPr>
              <w:ins w:id="148" w:author="Andrew Instone-Cowie" w:date="2025-05-07T15:51:00Z" w16du:dateUtc="2025-05-07T14:51:00Z"/>
              <w:noProof/>
              <w:kern w:val="2"/>
              <w:sz w:val="24"/>
              <w:szCs w:val="24"/>
              <w:lang w:val="en-GB" w:eastAsia="en-GB"/>
              <w14:ligatures w14:val="standardContextual"/>
            </w:rPr>
          </w:pPr>
          <w:ins w:id="14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Construction</w:t>
            </w:r>
            <w:r>
              <w:rPr>
                <w:noProof/>
                <w:webHidden/>
              </w:rPr>
              <w:tab/>
            </w:r>
            <w:r>
              <w:rPr>
                <w:noProof/>
                <w:webHidden/>
              </w:rPr>
              <w:fldChar w:fldCharType="begin"/>
            </w:r>
            <w:r>
              <w:rPr>
                <w:noProof/>
                <w:webHidden/>
              </w:rPr>
              <w:instrText xml:space="preserve"> PAGEREF _Toc197525507 \h </w:instrText>
            </w:r>
            <w:r>
              <w:rPr>
                <w:noProof/>
                <w:webHidden/>
              </w:rPr>
            </w:r>
          </w:ins>
          <w:r>
            <w:rPr>
              <w:noProof/>
              <w:webHidden/>
            </w:rPr>
            <w:fldChar w:fldCharType="separate"/>
          </w:r>
          <w:ins w:id="150" w:author="Andrew Instone-Cowie" w:date="2025-05-07T15:53:00Z" w16du:dateUtc="2025-05-07T14:53:00Z">
            <w:r w:rsidR="009B24E9">
              <w:rPr>
                <w:noProof/>
                <w:webHidden/>
              </w:rPr>
              <w:t>33</w:t>
            </w:r>
          </w:ins>
          <w:ins w:id="151" w:author="Andrew Instone-Cowie" w:date="2025-05-07T15:51:00Z" w16du:dateUtc="2025-05-07T14:51:00Z">
            <w:r>
              <w:rPr>
                <w:noProof/>
                <w:webHidden/>
              </w:rPr>
              <w:fldChar w:fldCharType="end"/>
            </w:r>
            <w:r w:rsidRPr="00860573">
              <w:rPr>
                <w:rStyle w:val="Hyperlink"/>
                <w:noProof/>
              </w:rPr>
              <w:fldChar w:fldCharType="end"/>
            </w:r>
          </w:ins>
        </w:p>
        <w:p w14:paraId="07CBABC2" w14:textId="79CC061D" w:rsidR="00D04594" w:rsidRDefault="00D04594">
          <w:pPr>
            <w:pStyle w:val="TOC2"/>
            <w:tabs>
              <w:tab w:val="right" w:leader="dot" w:pos="9016"/>
            </w:tabs>
            <w:rPr>
              <w:ins w:id="152" w:author="Andrew Instone-Cowie" w:date="2025-05-07T15:51:00Z" w16du:dateUtc="2025-05-07T14:51:00Z"/>
              <w:rFonts w:eastAsiaTheme="minorEastAsia"/>
              <w:noProof/>
              <w:kern w:val="2"/>
              <w:sz w:val="24"/>
              <w:szCs w:val="24"/>
              <w:lang w:eastAsia="en-GB"/>
              <w14:ligatures w14:val="standardContextual"/>
            </w:rPr>
          </w:pPr>
          <w:ins w:id="15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Magnetic Sensor Module</w:t>
            </w:r>
            <w:r>
              <w:rPr>
                <w:noProof/>
                <w:webHidden/>
              </w:rPr>
              <w:tab/>
            </w:r>
            <w:r>
              <w:rPr>
                <w:noProof/>
                <w:webHidden/>
              </w:rPr>
              <w:fldChar w:fldCharType="begin"/>
            </w:r>
            <w:r>
              <w:rPr>
                <w:noProof/>
                <w:webHidden/>
              </w:rPr>
              <w:instrText xml:space="preserve"> PAGEREF _Toc197525508 \h </w:instrText>
            </w:r>
            <w:r>
              <w:rPr>
                <w:noProof/>
                <w:webHidden/>
              </w:rPr>
            </w:r>
          </w:ins>
          <w:r>
            <w:rPr>
              <w:noProof/>
              <w:webHidden/>
            </w:rPr>
            <w:fldChar w:fldCharType="separate"/>
          </w:r>
          <w:ins w:id="154" w:author="Andrew Instone-Cowie" w:date="2025-05-07T15:53:00Z" w16du:dateUtc="2025-05-07T14:53:00Z">
            <w:r w:rsidR="009B24E9">
              <w:rPr>
                <w:noProof/>
                <w:webHidden/>
              </w:rPr>
              <w:t>35</w:t>
            </w:r>
          </w:ins>
          <w:ins w:id="155" w:author="Andrew Instone-Cowie" w:date="2025-05-07T15:51:00Z" w16du:dateUtc="2025-05-07T14:51:00Z">
            <w:r>
              <w:rPr>
                <w:noProof/>
                <w:webHidden/>
              </w:rPr>
              <w:fldChar w:fldCharType="end"/>
            </w:r>
            <w:r w:rsidRPr="00860573">
              <w:rPr>
                <w:rStyle w:val="Hyperlink"/>
                <w:noProof/>
              </w:rPr>
              <w:fldChar w:fldCharType="end"/>
            </w:r>
          </w:ins>
        </w:p>
        <w:p w14:paraId="2B88E88D" w14:textId="3E4A5C3C" w:rsidR="00D04594" w:rsidRDefault="00D04594">
          <w:pPr>
            <w:pStyle w:val="TOC3"/>
            <w:tabs>
              <w:tab w:val="right" w:leader="dot" w:pos="9016"/>
            </w:tabs>
            <w:rPr>
              <w:ins w:id="156" w:author="Andrew Instone-Cowie" w:date="2025-05-07T15:51:00Z" w16du:dateUtc="2025-05-07T14:51:00Z"/>
              <w:noProof/>
              <w:kern w:val="2"/>
              <w:sz w:val="24"/>
              <w:szCs w:val="24"/>
              <w:lang w:val="en-GB" w:eastAsia="en-GB"/>
              <w14:ligatures w14:val="standardContextual"/>
            </w:rPr>
          </w:pPr>
          <w:ins w:id="15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"_Toc197525509"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_Toc197525509 \h </w:instrText>
            </w:r>
            <w:r>
              <w:rPr>
                <w:noProof/>
                <w:webHidden/>
              </w:rPr>
            </w:r>
          </w:ins>
          <w:r>
            <w:rPr>
              <w:noProof/>
              <w:webHidden/>
            </w:rPr>
            <w:fldChar w:fldCharType="separate"/>
          </w:r>
          <w:ins w:id="158" w:author="Andrew Instone-Cowie" w:date="2025-05-07T15:53:00Z" w16du:dateUtc="2025-05-07T14:53:00Z">
            <w:r w:rsidR="009B24E9">
              <w:rPr>
                <w:noProof/>
                <w:webHidden/>
              </w:rPr>
              <w:t>36</w:t>
            </w:r>
          </w:ins>
          <w:ins w:id="159" w:author="Andrew Instone-Cowie" w:date="2025-05-07T15:51:00Z" w16du:dateUtc="2025-05-07T14:51:00Z">
            <w:r>
              <w:rPr>
                <w:noProof/>
                <w:webHidden/>
              </w:rPr>
              <w:fldChar w:fldCharType="end"/>
            </w:r>
            <w:r w:rsidRPr="00860573">
              <w:rPr>
                <w:rStyle w:val="Hyperlink"/>
                <w:noProof/>
              </w:rPr>
              <w:fldChar w:fldCharType="end"/>
            </w:r>
          </w:ins>
        </w:p>
        <w:p w14:paraId="3E4E301B" w14:textId="24381FC6" w:rsidR="00D04594" w:rsidRDefault="00D04594">
          <w:pPr>
            <w:pStyle w:val="TOC3"/>
            <w:tabs>
              <w:tab w:val="right" w:leader="dot" w:pos="9016"/>
            </w:tabs>
            <w:rPr>
              <w:ins w:id="160" w:author="Andrew Instone-Cowie" w:date="2025-05-07T15:51:00Z" w16du:dateUtc="2025-05-07T14:51:00Z"/>
              <w:noProof/>
              <w:kern w:val="2"/>
              <w:sz w:val="24"/>
              <w:szCs w:val="24"/>
              <w:lang w:val="en-GB" w:eastAsia="en-GB"/>
              <w14:ligatures w14:val="standardContextual"/>
            </w:rPr>
          </w:pPr>
          <w:ins w:id="16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Schematic</w:t>
            </w:r>
            <w:r>
              <w:rPr>
                <w:noProof/>
                <w:webHidden/>
              </w:rPr>
              <w:tab/>
            </w:r>
            <w:r>
              <w:rPr>
                <w:noProof/>
                <w:webHidden/>
              </w:rPr>
              <w:fldChar w:fldCharType="begin"/>
            </w:r>
            <w:r>
              <w:rPr>
                <w:noProof/>
                <w:webHidden/>
              </w:rPr>
              <w:instrText xml:space="preserve"> PAGEREF _Toc197525510 \h </w:instrText>
            </w:r>
            <w:r>
              <w:rPr>
                <w:noProof/>
                <w:webHidden/>
              </w:rPr>
            </w:r>
          </w:ins>
          <w:r>
            <w:rPr>
              <w:noProof/>
              <w:webHidden/>
            </w:rPr>
            <w:fldChar w:fldCharType="separate"/>
          </w:r>
          <w:ins w:id="162" w:author="Andrew Instone-Cowie" w:date="2025-05-07T15:53:00Z" w16du:dateUtc="2025-05-07T14:53:00Z">
            <w:r w:rsidR="009B24E9">
              <w:rPr>
                <w:noProof/>
                <w:webHidden/>
              </w:rPr>
              <w:t>37</w:t>
            </w:r>
          </w:ins>
          <w:ins w:id="163" w:author="Andrew Instone-Cowie" w:date="2025-05-07T15:51:00Z" w16du:dateUtc="2025-05-07T14:51:00Z">
            <w:r>
              <w:rPr>
                <w:noProof/>
                <w:webHidden/>
              </w:rPr>
              <w:fldChar w:fldCharType="end"/>
            </w:r>
            <w:r w:rsidRPr="00860573">
              <w:rPr>
                <w:rStyle w:val="Hyperlink"/>
                <w:noProof/>
              </w:rPr>
              <w:fldChar w:fldCharType="end"/>
            </w:r>
          </w:ins>
        </w:p>
        <w:p w14:paraId="58984F34" w14:textId="471D7875" w:rsidR="00D04594" w:rsidRDefault="00D04594">
          <w:pPr>
            <w:pStyle w:val="TOC3"/>
            <w:tabs>
              <w:tab w:val="right" w:leader="dot" w:pos="9016"/>
            </w:tabs>
            <w:rPr>
              <w:ins w:id="164" w:author="Andrew Instone-Cowie" w:date="2025-05-07T15:51:00Z" w16du:dateUtc="2025-05-07T14:51:00Z"/>
              <w:noProof/>
              <w:kern w:val="2"/>
              <w:sz w:val="24"/>
              <w:szCs w:val="24"/>
              <w:lang w:val="en-GB" w:eastAsia="en-GB"/>
              <w14:ligatures w14:val="standardContextual"/>
            </w:rPr>
          </w:pPr>
          <w:ins w:id="16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w:t>
            </w:r>
            <w:r>
              <w:rPr>
                <w:noProof/>
                <w:webHidden/>
              </w:rPr>
              <w:tab/>
            </w:r>
            <w:r>
              <w:rPr>
                <w:noProof/>
                <w:webHidden/>
              </w:rPr>
              <w:fldChar w:fldCharType="begin"/>
            </w:r>
            <w:r>
              <w:rPr>
                <w:noProof/>
                <w:webHidden/>
              </w:rPr>
              <w:instrText xml:space="preserve"> PAGEREF _Toc197525511 \h </w:instrText>
            </w:r>
            <w:r>
              <w:rPr>
                <w:noProof/>
                <w:webHidden/>
              </w:rPr>
            </w:r>
          </w:ins>
          <w:r>
            <w:rPr>
              <w:noProof/>
              <w:webHidden/>
            </w:rPr>
            <w:fldChar w:fldCharType="separate"/>
          </w:r>
          <w:ins w:id="166" w:author="Andrew Instone-Cowie" w:date="2025-05-07T15:53:00Z" w16du:dateUtc="2025-05-07T14:53:00Z">
            <w:r w:rsidR="009B24E9">
              <w:rPr>
                <w:noProof/>
                <w:webHidden/>
              </w:rPr>
              <w:t>38</w:t>
            </w:r>
          </w:ins>
          <w:ins w:id="167" w:author="Andrew Instone-Cowie" w:date="2025-05-07T15:51:00Z" w16du:dateUtc="2025-05-07T14:51:00Z">
            <w:r>
              <w:rPr>
                <w:noProof/>
                <w:webHidden/>
              </w:rPr>
              <w:fldChar w:fldCharType="end"/>
            </w:r>
            <w:r w:rsidRPr="00860573">
              <w:rPr>
                <w:rStyle w:val="Hyperlink"/>
                <w:noProof/>
              </w:rPr>
              <w:fldChar w:fldCharType="end"/>
            </w:r>
          </w:ins>
        </w:p>
        <w:p w14:paraId="66235E19" w14:textId="170BF7E9" w:rsidR="00D04594" w:rsidRDefault="00D04594">
          <w:pPr>
            <w:pStyle w:val="TOC3"/>
            <w:tabs>
              <w:tab w:val="right" w:leader="dot" w:pos="9016"/>
            </w:tabs>
            <w:rPr>
              <w:ins w:id="168" w:author="Andrew Instone-Cowie" w:date="2025-05-07T15:51:00Z" w16du:dateUtc="2025-05-07T14:51:00Z"/>
              <w:noProof/>
              <w:kern w:val="2"/>
              <w:sz w:val="24"/>
              <w:szCs w:val="24"/>
              <w:lang w:val="en-GB" w:eastAsia="en-GB"/>
              <w14:ligatures w14:val="standardContextual"/>
            </w:rPr>
          </w:pPr>
          <w:ins w:id="16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Layout</w:t>
            </w:r>
            <w:r>
              <w:rPr>
                <w:noProof/>
                <w:webHidden/>
              </w:rPr>
              <w:tab/>
            </w:r>
            <w:r>
              <w:rPr>
                <w:noProof/>
                <w:webHidden/>
              </w:rPr>
              <w:fldChar w:fldCharType="begin"/>
            </w:r>
            <w:r>
              <w:rPr>
                <w:noProof/>
                <w:webHidden/>
              </w:rPr>
              <w:instrText xml:space="preserve"> PAGEREF _Toc197525512 \h </w:instrText>
            </w:r>
            <w:r>
              <w:rPr>
                <w:noProof/>
                <w:webHidden/>
              </w:rPr>
            </w:r>
          </w:ins>
          <w:r>
            <w:rPr>
              <w:noProof/>
              <w:webHidden/>
            </w:rPr>
            <w:fldChar w:fldCharType="separate"/>
          </w:r>
          <w:ins w:id="170" w:author="Andrew Instone-Cowie" w:date="2025-05-07T15:53:00Z" w16du:dateUtc="2025-05-07T14:53:00Z">
            <w:r w:rsidR="009B24E9">
              <w:rPr>
                <w:noProof/>
                <w:webHidden/>
              </w:rPr>
              <w:t>38</w:t>
            </w:r>
          </w:ins>
          <w:ins w:id="171" w:author="Andrew Instone-Cowie" w:date="2025-05-07T15:51:00Z" w16du:dateUtc="2025-05-07T14:51:00Z">
            <w:r>
              <w:rPr>
                <w:noProof/>
                <w:webHidden/>
              </w:rPr>
              <w:fldChar w:fldCharType="end"/>
            </w:r>
            <w:r w:rsidRPr="00860573">
              <w:rPr>
                <w:rStyle w:val="Hyperlink"/>
                <w:noProof/>
              </w:rPr>
              <w:fldChar w:fldCharType="end"/>
            </w:r>
          </w:ins>
        </w:p>
        <w:p w14:paraId="75DDC79C" w14:textId="46A288A1" w:rsidR="00D04594" w:rsidRDefault="00D04594">
          <w:pPr>
            <w:pStyle w:val="TOC3"/>
            <w:tabs>
              <w:tab w:val="right" w:leader="dot" w:pos="9016"/>
            </w:tabs>
            <w:rPr>
              <w:ins w:id="172" w:author="Andrew Instone-Cowie" w:date="2025-05-07T15:51:00Z" w16du:dateUtc="2025-05-07T14:51:00Z"/>
              <w:noProof/>
              <w:kern w:val="2"/>
              <w:sz w:val="24"/>
              <w:szCs w:val="24"/>
              <w:lang w:val="en-GB" w:eastAsia="en-GB"/>
              <w14:ligatures w14:val="standardContextual"/>
            </w:rPr>
          </w:pPr>
          <w:ins w:id="17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Construction</w:t>
            </w:r>
            <w:r>
              <w:rPr>
                <w:noProof/>
                <w:webHidden/>
              </w:rPr>
              <w:tab/>
            </w:r>
            <w:r>
              <w:rPr>
                <w:noProof/>
                <w:webHidden/>
              </w:rPr>
              <w:fldChar w:fldCharType="begin"/>
            </w:r>
            <w:r>
              <w:rPr>
                <w:noProof/>
                <w:webHidden/>
              </w:rPr>
              <w:instrText xml:space="preserve"> PAGEREF _Toc197525513 \h </w:instrText>
            </w:r>
            <w:r>
              <w:rPr>
                <w:noProof/>
                <w:webHidden/>
              </w:rPr>
            </w:r>
          </w:ins>
          <w:r>
            <w:rPr>
              <w:noProof/>
              <w:webHidden/>
            </w:rPr>
            <w:fldChar w:fldCharType="separate"/>
          </w:r>
          <w:ins w:id="174" w:author="Andrew Instone-Cowie" w:date="2025-05-07T15:53:00Z" w16du:dateUtc="2025-05-07T14:53:00Z">
            <w:r w:rsidR="009B24E9">
              <w:rPr>
                <w:noProof/>
                <w:webHidden/>
              </w:rPr>
              <w:t>39</w:t>
            </w:r>
          </w:ins>
          <w:ins w:id="175" w:author="Andrew Instone-Cowie" w:date="2025-05-07T15:51:00Z" w16du:dateUtc="2025-05-07T14:51:00Z">
            <w:r>
              <w:rPr>
                <w:noProof/>
                <w:webHidden/>
              </w:rPr>
              <w:fldChar w:fldCharType="end"/>
            </w:r>
            <w:r w:rsidRPr="00860573">
              <w:rPr>
                <w:rStyle w:val="Hyperlink"/>
                <w:noProof/>
              </w:rPr>
              <w:fldChar w:fldCharType="end"/>
            </w:r>
          </w:ins>
        </w:p>
        <w:p w14:paraId="583FA667" w14:textId="5EB7B88F" w:rsidR="00D04594" w:rsidRDefault="00D04594">
          <w:pPr>
            <w:pStyle w:val="TOC3"/>
            <w:tabs>
              <w:tab w:val="right" w:leader="dot" w:pos="9016"/>
            </w:tabs>
            <w:rPr>
              <w:ins w:id="176" w:author="Andrew Instone-Cowie" w:date="2025-05-07T15:51:00Z" w16du:dateUtc="2025-05-07T14:51:00Z"/>
              <w:noProof/>
              <w:kern w:val="2"/>
              <w:sz w:val="24"/>
              <w:szCs w:val="24"/>
              <w:lang w:val="en-GB" w:eastAsia="en-GB"/>
              <w14:ligatures w14:val="standardContextual"/>
            </w:rPr>
          </w:pPr>
          <w:ins w:id="17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Sensor Device Choice</w:t>
            </w:r>
            <w:r>
              <w:rPr>
                <w:noProof/>
                <w:webHidden/>
              </w:rPr>
              <w:tab/>
            </w:r>
            <w:r>
              <w:rPr>
                <w:noProof/>
                <w:webHidden/>
              </w:rPr>
              <w:fldChar w:fldCharType="begin"/>
            </w:r>
            <w:r>
              <w:rPr>
                <w:noProof/>
                <w:webHidden/>
              </w:rPr>
              <w:instrText xml:space="preserve"> PAGEREF _Toc197525514 \h </w:instrText>
            </w:r>
            <w:r>
              <w:rPr>
                <w:noProof/>
                <w:webHidden/>
              </w:rPr>
            </w:r>
          </w:ins>
          <w:r>
            <w:rPr>
              <w:noProof/>
              <w:webHidden/>
            </w:rPr>
            <w:fldChar w:fldCharType="separate"/>
          </w:r>
          <w:ins w:id="178" w:author="Andrew Instone-Cowie" w:date="2025-05-07T15:53:00Z" w16du:dateUtc="2025-05-07T14:53:00Z">
            <w:r w:rsidR="009B24E9">
              <w:rPr>
                <w:noProof/>
                <w:webHidden/>
              </w:rPr>
              <w:t>40</w:t>
            </w:r>
          </w:ins>
          <w:ins w:id="179" w:author="Andrew Instone-Cowie" w:date="2025-05-07T15:51:00Z" w16du:dateUtc="2025-05-07T14:51:00Z">
            <w:r>
              <w:rPr>
                <w:noProof/>
                <w:webHidden/>
              </w:rPr>
              <w:fldChar w:fldCharType="end"/>
            </w:r>
            <w:r w:rsidRPr="00860573">
              <w:rPr>
                <w:rStyle w:val="Hyperlink"/>
                <w:noProof/>
              </w:rPr>
              <w:fldChar w:fldCharType="end"/>
            </w:r>
          </w:ins>
        </w:p>
        <w:p w14:paraId="1CDFABA4" w14:textId="598A9429" w:rsidR="00D04594" w:rsidRDefault="00D04594">
          <w:pPr>
            <w:pStyle w:val="TOC2"/>
            <w:tabs>
              <w:tab w:val="right" w:leader="dot" w:pos="9016"/>
            </w:tabs>
            <w:rPr>
              <w:ins w:id="180" w:author="Andrew Instone-Cowie" w:date="2025-05-07T15:51:00Z" w16du:dateUtc="2025-05-07T14:51:00Z"/>
              <w:rFonts w:eastAsiaTheme="minorEastAsia"/>
              <w:noProof/>
              <w:kern w:val="2"/>
              <w:sz w:val="24"/>
              <w:szCs w:val="24"/>
              <w:lang w:eastAsia="en-GB"/>
              <w14:ligatures w14:val="standardContextual"/>
            </w:rPr>
          </w:pPr>
          <w:ins w:id="18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&amp; Other Sensor Modules</w:t>
            </w:r>
            <w:r>
              <w:rPr>
                <w:noProof/>
                <w:webHidden/>
              </w:rPr>
              <w:tab/>
            </w:r>
            <w:r>
              <w:rPr>
                <w:noProof/>
                <w:webHidden/>
              </w:rPr>
              <w:fldChar w:fldCharType="begin"/>
            </w:r>
            <w:r>
              <w:rPr>
                <w:noProof/>
                <w:webHidden/>
              </w:rPr>
              <w:instrText xml:space="preserve"> PAGEREF _Toc197525515 \h </w:instrText>
            </w:r>
            <w:r>
              <w:rPr>
                <w:noProof/>
                <w:webHidden/>
              </w:rPr>
            </w:r>
          </w:ins>
          <w:r>
            <w:rPr>
              <w:noProof/>
              <w:webHidden/>
            </w:rPr>
            <w:fldChar w:fldCharType="separate"/>
          </w:r>
          <w:ins w:id="182" w:author="Andrew Instone-Cowie" w:date="2025-05-07T15:53:00Z" w16du:dateUtc="2025-05-07T14:53:00Z">
            <w:r w:rsidR="009B24E9">
              <w:rPr>
                <w:noProof/>
                <w:webHidden/>
              </w:rPr>
              <w:t>41</w:t>
            </w:r>
          </w:ins>
          <w:ins w:id="183" w:author="Andrew Instone-Cowie" w:date="2025-05-07T15:51:00Z" w16du:dateUtc="2025-05-07T14:51:00Z">
            <w:r>
              <w:rPr>
                <w:noProof/>
                <w:webHidden/>
              </w:rPr>
              <w:fldChar w:fldCharType="end"/>
            </w:r>
            <w:r w:rsidRPr="00860573">
              <w:rPr>
                <w:rStyle w:val="Hyperlink"/>
                <w:noProof/>
              </w:rPr>
              <w:fldChar w:fldCharType="end"/>
            </w:r>
          </w:ins>
        </w:p>
        <w:p w14:paraId="4BC86D79" w14:textId="4EC975F5" w:rsidR="00D04594" w:rsidRDefault="00D04594">
          <w:pPr>
            <w:pStyle w:val="TOC3"/>
            <w:tabs>
              <w:tab w:val="right" w:leader="dot" w:pos="9016"/>
            </w:tabs>
            <w:rPr>
              <w:ins w:id="184" w:author="Andrew Instone-Cowie" w:date="2025-05-07T15:51:00Z" w16du:dateUtc="2025-05-07T14:51:00Z"/>
              <w:noProof/>
              <w:kern w:val="2"/>
              <w:sz w:val="24"/>
              <w:szCs w:val="24"/>
              <w:lang w:val="en-GB" w:eastAsia="en-GB"/>
              <w14:ligatures w14:val="standardContextual"/>
            </w:rPr>
          </w:pPr>
          <w:ins w:id="18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_Toc197525516 \h </w:instrText>
            </w:r>
            <w:r>
              <w:rPr>
                <w:noProof/>
                <w:webHidden/>
              </w:rPr>
            </w:r>
          </w:ins>
          <w:r>
            <w:rPr>
              <w:noProof/>
              <w:webHidden/>
            </w:rPr>
            <w:fldChar w:fldCharType="separate"/>
          </w:r>
          <w:ins w:id="186" w:author="Andrew Instone-Cowie" w:date="2025-05-07T15:53:00Z" w16du:dateUtc="2025-05-07T14:53:00Z">
            <w:r w:rsidR="009B24E9">
              <w:rPr>
                <w:noProof/>
                <w:webHidden/>
              </w:rPr>
              <w:t>41</w:t>
            </w:r>
          </w:ins>
          <w:ins w:id="187" w:author="Andrew Instone-Cowie" w:date="2025-05-07T15:51:00Z" w16du:dateUtc="2025-05-07T14:51:00Z">
            <w:r>
              <w:rPr>
                <w:noProof/>
                <w:webHidden/>
              </w:rPr>
              <w:fldChar w:fldCharType="end"/>
            </w:r>
            <w:r w:rsidRPr="00860573">
              <w:rPr>
                <w:rStyle w:val="Hyperlink"/>
                <w:noProof/>
              </w:rPr>
              <w:fldChar w:fldCharType="end"/>
            </w:r>
          </w:ins>
        </w:p>
        <w:p w14:paraId="631C8BF4" w14:textId="38984E9A" w:rsidR="00D04594" w:rsidRDefault="00D04594">
          <w:pPr>
            <w:pStyle w:val="TOC3"/>
            <w:tabs>
              <w:tab w:val="right" w:leader="dot" w:pos="9016"/>
            </w:tabs>
            <w:rPr>
              <w:ins w:id="188" w:author="Andrew Instone-Cowie" w:date="2025-05-07T15:51:00Z" w16du:dateUtc="2025-05-07T14:51:00Z"/>
              <w:noProof/>
              <w:kern w:val="2"/>
              <w:sz w:val="24"/>
              <w:szCs w:val="24"/>
              <w:lang w:val="en-GB" w:eastAsia="en-GB"/>
              <w14:ligatures w14:val="standardContextual"/>
            </w:rPr>
          </w:pPr>
          <w:ins w:id="18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Schematic</w:t>
            </w:r>
            <w:r>
              <w:rPr>
                <w:noProof/>
                <w:webHidden/>
              </w:rPr>
              <w:tab/>
            </w:r>
            <w:r>
              <w:rPr>
                <w:noProof/>
                <w:webHidden/>
              </w:rPr>
              <w:fldChar w:fldCharType="begin"/>
            </w:r>
            <w:r>
              <w:rPr>
                <w:noProof/>
                <w:webHidden/>
              </w:rPr>
              <w:instrText xml:space="preserve"> PAGEREF _Toc197525517 \h </w:instrText>
            </w:r>
            <w:r>
              <w:rPr>
                <w:noProof/>
                <w:webHidden/>
              </w:rPr>
            </w:r>
          </w:ins>
          <w:r>
            <w:rPr>
              <w:noProof/>
              <w:webHidden/>
            </w:rPr>
            <w:fldChar w:fldCharType="separate"/>
          </w:r>
          <w:ins w:id="190" w:author="Andrew Instone-Cowie" w:date="2025-05-07T15:53:00Z" w16du:dateUtc="2025-05-07T14:53:00Z">
            <w:r w:rsidR="009B24E9">
              <w:rPr>
                <w:noProof/>
                <w:webHidden/>
              </w:rPr>
              <w:t>42</w:t>
            </w:r>
          </w:ins>
          <w:ins w:id="191" w:author="Andrew Instone-Cowie" w:date="2025-05-07T15:51:00Z" w16du:dateUtc="2025-05-07T14:51:00Z">
            <w:r>
              <w:rPr>
                <w:noProof/>
                <w:webHidden/>
              </w:rPr>
              <w:fldChar w:fldCharType="end"/>
            </w:r>
            <w:r w:rsidRPr="00860573">
              <w:rPr>
                <w:rStyle w:val="Hyperlink"/>
                <w:noProof/>
              </w:rPr>
              <w:fldChar w:fldCharType="end"/>
            </w:r>
          </w:ins>
        </w:p>
        <w:p w14:paraId="5931F70A" w14:textId="5CA30972" w:rsidR="00D04594" w:rsidRDefault="00D04594">
          <w:pPr>
            <w:pStyle w:val="TOC3"/>
            <w:tabs>
              <w:tab w:val="right" w:leader="dot" w:pos="9016"/>
            </w:tabs>
            <w:rPr>
              <w:ins w:id="192" w:author="Andrew Instone-Cowie" w:date="2025-05-07T15:51:00Z" w16du:dateUtc="2025-05-07T14:51:00Z"/>
              <w:noProof/>
              <w:kern w:val="2"/>
              <w:sz w:val="24"/>
              <w:szCs w:val="24"/>
              <w:lang w:val="en-GB" w:eastAsia="en-GB"/>
              <w14:ligatures w14:val="standardContextual"/>
            </w:rPr>
          </w:pPr>
          <w:ins w:id="19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Layout</w:t>
            </w:r>
            <w:r>
              <w:rPr>
                <w:noProof/>
                <w:webHidden/>
              </w:rPr>
              <w:tab/>
            </w:r>
            <w:r>
              <w:rPr>
                <w:noProof/>
                <w:webHidden/>
              </w:rPr>
              <w:fldChar w:fldCharType="begin"/>
            </w:r>
            <w:r>
              <w:rPr>
                <w:noProof/>
                <w:webHidden/>
              </w:rPr>
              <w:instrText xml:space="preserve"> PAGEREF _Toc197525518 \h </w:instrText>
            </w:r>
            <w:r>
              <w:rPr>
                <w:noProof/>
                <w:webHidden/>
              </w:rPr>
            </w:r>
          </w:ins>
          <w:r>
            <w:rPr>
              <w:noProof/>
              <w:webHidden/>
            </w:rPr>
            <w:fldChar w:fldCharType="separate"/>
          </w:r>
          <w:ins w:id="194" w:author="Andrew Instone-Cowie" w:date="2025-05-07T15:53:00Z" w16du:dateUtc="2025-05-07T14:53:00Z">
            <w:r w:rsidR="009B24E9">
              <w:rPr>
                <w:noProof/>
                <w:webHidden/>
              </w:rPr>
              <w:t>43</w:t>
            </w:r>
          </w:ins>
          <w:ins w:id="195" w:author="Andrew Instone-Cowie" w:date="2025-05-07T15:51:00Z" w16du:dateUtc="2025-05-07T14:51:00Z">
            <w:r>
              <w:rPr>
                <w:noProof/>
                <w:webHidden/>
              </w:rPr>
              <w:fldChar w:fldCharType="end"/>
            </w:r>
            <w:r w:rsidRPr="00860573">
              <w:rPr>
                <w:rStyle w:val="Hyperlink"/>
                <w:noProof/>
              </w:rPr>
              <w:fldChar w:fldCharType="end"/>
            </w:r>
          </w:ins>
        </w:p>
        <w:p w14:paraId="6CDF2DF2" w14:textId="373CD19B" w:rsidR="00D04594" w:rsidRDefault="00D04594">
          <w:pPr>
            <w:pStyle w:val="TOC3"/>
            <w:tabs>
              <w:tab w:val="right" w:leader="dot" w:pos="9016"/>
            </w:tabs>
            <w:rPr>
              <w:ins w:id="196" w:author="Andrew Instone-Cowie" w:date="2025-05-07T15:51:00Z" w16du:dateUtc="2025-05-07T14:51:00Z"/>
              <w:noProof/>
              <w:kern w:val="2"/>
              <w:sz w:val="24"/>
              <w:szCs w:val="24"/>
              <w:lang w:val="en-GB" w:eastAsia="en-GB"/>
              <w14:ligatures w14:val="standardContextual"/>
            </w:rPr>
          </w:pPr>
          <w:ins w:id="19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"_Toc197525519"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Construction</w:t>
            </w:r>
            <w:r>
              <w:rPr>
                <w:noProof/>
                <w:webHidden/>
              </w:rPr>
              <w:tab/>
            </w:r>
            <w:r>
              <w:rPr>
                <w:noProof/>
                <w:webHidden/>
              </w:rPr>
              <w:fldChar w:fldCharType="begin"/>
            </w:r>
            <w:r>
              <w:rPr>
                <w:noProof/>
                <w:webHidden/>
              </w:rPr>
              <w:instrText xml:space="preserve"> PAGEREF _Toc197525519 \h </w:instrText>
            </w:r>
            <w:r>
              <w:rPr>
                <w:noProof/>
                <w:webHidden/>
              </w:rPr>
            </w:r>
          </w:ins>
          <w:r>
            <w:rPr>
              <w:noProof/>
              <w:webHidden/>
            </w:rPr>
            <w:fldChar w:fldCharType="separate"/>
          </w:r>
          <w:ins w:id="198" w:author="Andrew Instone-Cowie" w:date="2025-05-07T15:53:00Z" w16du:dateUtc="2025-05-07T14:53:00Z">
            <w:r w:rsidR="009B24E9">
              <w:rPr>
                <w:noProof/>
                <w:webHidden/>
              </w:rPr>
              <w:t>43</w:t>
            </w:r>
          </w:ins>
          <w:ins w:id="199" w:author="Andrew Instone-Cowie" w:date="2025-05-07T15:51:00Z" w16du:dateUtc="2025-05-07T14:51:00Z">
            <w:r>
              <w:rPr>
                <w:noProof/>
                <w:webHidden/>
              </w:rPr>
              <w:fldChar w:fldCharType="end"/>
            </w:r>
            <w:r w:rsidRPr="00860573">
              <w:rPr>
                <w:rStyle w:val="Hyperlink"/>
                <w:noProof/>
              </w:rPr>
              <w:fldChar w:fldCharType="end"/>
            </w:r>
          </w:ins>
        </w:p>
        <w:p w14:paraId="48F28BA8" w14:textId="03DCFB61" w:rsidR="00D04594" w:rsidRDefault="00D04594">
          <w:pPr>
            <w:pStyle w:val="TOC3"/>
            <w:tabs>
              <w:tab w:val="right" w:leader="dot" w:pos="9016"/>
            </w:tabs>
            <w:rPr>
              <w:ins w:id="200" w:author="Andrew Instone-Cowie" w:date="2025-05-07T15:51:00Z" w16du:dateUtc="2025-05-07T14:51:00Z"/>
              <w:noProof/>
              <w:kern w:val="2"/>
              <w:sz w:val="24"/>
              <w:szCs w:val="24"/>
              <w:lang w:val="en-GB" w:eastAsia="en-GB"/>
              <w14:ligatures w14:val="standardContextual"/>
            </w:rPr>
          </w:pPr>
          <w:ins w:id="20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Sensor</w:t>
            </w:r>
            <w:r>
              <w:rPr>
                <w:noProof/>
                <w:webHidden/>
              </w:rPr>
              <w:tab/>
            </w:r>
            <w:r>
              <w:rPr>
                <w:noProof/>
                <w:webHidden/>
              </w:rPr>
              <w:fldChar w:fldCharType="begin"/>
            </w:r>
            <w:r>
              <w:rPr>
                <w:noProof/>
                <w:webHidden/>
              </w:rPr>
              <w:instrText xml:space="preserve"> PAGEREF _Toc197525520 \h </w:instrText>
            </w:r>
            <w:r>
              <w:rPr>
                <w:noProof/>
                <w:webHidden/>
              </w:rPr>
            </w:r>
          </w:ins>
          <w:r>
            <w:rPr>
              <w:noProof/>
              <w:webHidden/>
            </w:rPr>
            <w:fldChar w:fldCharType="separate"/>
          </w:r>
          <w:ins w:id="202" w:author="Andrew Instone-Cowie" w:date="2025-05-07T15:53:00Z" w16du:dateUtc="2025-05-07T14:53:00Z">
            <w:r w:rsidR="009B24E9">
              <w:rPr>
                <w:noProof/>
                <w:webHidden/>
              </w:rPr>
              <w:t>45</w:t>
            </w:r>
          </w:ins>
          <w:ins w:id="203" w:author="Andrew Instone-Cowie" w:date="2025-05-07T15:51:00Z" w16du:dateUtc="2025-05-07T14:51:00Z">
            <w:r>
              <w:rPr>
                <w:noProof/>
                <w:webHidden/>
              </w:rPr>
              <w:fldChar w:fldCharType="end"/>
            </w:r>
            <w:r w:rsidRPr="00860573">
              <w:rPr>
                <w:rStyle w:val="Hyperlink"/>
                <w:noProof/>
              </w:rPr>
              <w:fldChar w:fldCharType="end"/>
            </w:r>
          </w:ins>
        </w:p>
        <w:p w14:paraId="1BE497DB" w14:textId="73ADC72A" w:rsidR="00D04594" w:rsidRDefault="00D04594">
          <w:pPr>
            <w:pStyle w:val="TOC2"/>
            <w:tabs>
              <w:tab w:val="right" w:leader="dot" w:pos="9016"/>
            </w:tabs>
            <w:rPr>
              <w:ins w:id="204" w:author="Andrew Instone-Cowie" w:date="2025-05-07T15:51:00Z" w16du:dateUtc="2025-05-07T14:51:00Z"/>
              <w:rFonts w:eastAsiaTheme="minorEastAsia"/>
              <w:noProof/>
              <w:kern w:val="2"/>
              <w:sz w:val="24"/>
              <w:szCs w:val="24"/>
              <w:lang w:eastAsia="en-GB"/>
              <w14:ligatures w14:val="standardContextual"/>
            </w:rPr>
          </w:pPr>
          <w:ins w:id="20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Enclosures</w:t>
            </w:r>
            <w:r>
              <w:rPr>
                <w:noProof/>
                <w:webHidden/>
              </w:rPr>
              <w:tab/>
            </w:r>
            <w:r>
              <w:rPr>
                <w:noProof/>
                <w:webHidden/>
              </w:rPr>
              <w:fldChar w:fldCharType="begin"/>
            </w:r>
            <w:r>
              <w:rPr>
                <w:noProof/>
                <w:webHidden/>
              </w:rPr>
              <w:instrText xml:space="preserve"> PAGEREF _Toc197525521 \h </w:instrText>
            </w:r>
            <w:r>
              <w:rPr>
                <w:noProof/>
                <w:webHidden/>
              </w:rPr>
            </w:r>
          </w:ins>
          <w:r>
            <w:rPr>
              <w:noProof/>
              <w:webHidden/>
            </w:rPr>
            <w:fldChar w:fldCharType="separate"/>
          </w:r>
          <w:ins w:id="206" w:author="Andrew Instone-Cowie" w:date="2025-05-07T15:53:00Z" w16du:dateUtc="2025-05-07T14:53:00Z">
            <w:r w:rsidR="009B24E9">
              <w:rPr>
                <w:noProof/>
                <w:webHidden/>
              </w:rPr>
              <w:t>46</w:t>
            </w:r>
          </w:ins>
          <w:ins w:id="207" w:author="Andrew Instone-Cowie" w:date="2025-05-07T15:51:00Z" w16du:dateUtc="2025-05-07T14:51:00Z">
            <w:r>
              <w:rPr>
                <w:noProof/>
                <w:webHidden/>
              </w:rPr>
              <w:fldChar w:fldCharType="end"/>
            </w:r>
            <w:r w:rsidRPr="00860573">
              <w:rPr>
                <w:rStyle w:val="Hyperlink"/>
                <w:noProof/>
              </w:rPr>
              <w:fldChar w:fldCharType="end"/>
            </w:r>
          </w:ins>
        </w:p>
        <w:p w14:paraId="2BA26EA6" w14:textId="650C90B8" w:rsidR="00D04594" w:rsidRDefault="00D04594">
          <w:pPr>
            <w:pStyle w:val="TOC3"/>
            <w:tabs>
              <w:tab w:val="right" w:leader="dot" w:pos="9016"/>
            </w:tabs>
            <w:rPr>
              <w:ins w:id="208" w:author="Andrew Instone-Cowie" w:date="2025-05-07T15:51:00Z" w16du:dateUtc="2025-05-07T14:51:00Z"/>
              <w:noProof/>
              <w:kern w:val="2"/>
              <w:sz w:val="24"/>
              <w:szCs w:val="24"/>
              <w:lang w:val="en-GB" w:eastAsia="en-GB"/>
              <w14:ligatures w14:val="standardContextual"/>
            </w:rPr>
          </w:pPr>
          <w:ins w:id="20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Parts List</w:t>
            </w:r>
            <w:r>
              <w:rPr>
                <w:noProof/>
                <w:webHidden/>
              </w:rPr>
              <w:tab/>
            </w:r>
            <w:r>
              <w:rPr>
                <w:noProof/>
                <w:webHidden/>
              </w:rPr>
              <w:fldChar w:fldCharType="begin"/>
            </w:r>
            <w:r>
              <w:rPr>
                <w:noProof/>
                <w:webHidden/>
              </w:rPr>
              <w:instrText xml:space="preserve"> PAGEREF _Toc197525522 \h </w:instrText>
            </w:r>
            <w:r>
              <w:rPr>
                <w:noProof/>
                <w:webHidden/>
              </w:rPr>
            </w:r>
          </w:ins>
          <w:r>
            <w:rPr>
              <w:noProof/>
              <w:webHidden/>
            </w:rPr>
            <w:fldChar w:fldCharType="separate"/>
          </w:r>
          <w:ins w:id="210" w:author="Andrew Instone-Cowie" w:date="2025-05-07T15:53:00Z" w16du:dateUtc="2025-05-07T14:53:00Z">
            <w:r w:rsidR="009B24E9">
              <w:rPr>
                <w:noProof/>
                <w:webHidden/>
              </w:rPr>
              <w:t>46</w:t>
            </w:r>
          </w:ins>
          <w:ins w:id="211" w:author="Andrew Instone-Cowie" w:date="2025-05-07T15:51:00Z" w16du:dateUtc="2025-05-07T14:51:00Z">
            <w:r>
              <w:rPr>
                <w:noProof/>
                <w:webHidden/>
              </w:rPr>
              <w:fldChar w:fldCharType="end"/>
            </w:r>
            <w:r w:rsidRPr="00860573">
              <w:rPr>
                <w:rStyle w:val="Hyperlink"/>
                <w:noProof/>
              </w:rPr>
              <w:fldChar w:fldCharType="end"/>
            </w:r>
          </w:ins>
        </w:p>
        <w:p w14:paraId="117B91BA" w14:textId="0741C948" w:rsidR="00D04594" w:rsidRDefault="00D04594">
          <w:pPr>
            <w:pStyle w:val="TOC3"/>
            <w:tabs>
              <w:tab w:val="right" w:leader="dot" w:pos="9016"/>
            </w:tabs>
            <w:rPr>
              <w:ins w:id="212" w:author="Andrew Instone-Cowie" w:date="2025-05-07T15:51:00Z" w16du:dateUtc="2025-05-07T14:51:00Z"/>
              <w:noProof/>
              <w:kern w:val="2"/>
              <w:sz w:val="24"/>
              <w:szCs w:val="24"/>
              <w:lang w:val="en-GB" w:eastAsia="en-GB"/>
              <w14:ligatures w14:val="standardContextual"/>
            </w:rPr>
          </w:pPr>
          <w:ins w:id="21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Interface &amp; Power Modules Enclosure</w:t>
            </w:r>
            <w:r>
              <w:rPr>
                <w:noProof/>
                <w:webHidden/>
              </w:rPr>
              <w:tab/>
            </w:r>
            <w:r>
              <w:rPr>
                <w:noProof/>
                <w:webHidden/>
              </w:rPr>
              <w:fldChar w:fldCharType="begin"/>
            </w:r>
            <w:r>
              <w:rPr>
                <w:noProof/>
                <w:webHidden/>
              </w:rPr>
              <w:instrText xml:space="preserve"> PAGEREF _Toc197525523 \h </w:instrText>
            </w:r>
            <w:r>
              <w:rPr>
                <w:noProof/>
                <w:webHidden/>
              </w:rPr>
            </w:r>
          </w:ins>
          <w:r>
            <w:rPr>
              <w:noProof/>
              <w:webHidden/>
            </w:rPr>
            <w:fldChar w:fldCharType="separate"/>
          </w:r>
          <w:ins w:id="214" w:author="Andrew Instone-Cowie" w:date="2025-05-07T15:53:00Z" w16du:dateUtc="2025-05-07T14:53:00Z">
            <w:r w:rsidR="009B24E9">
              <w:rPr>
                <w:noProof/>
                <w:webHidden/>
              </w:rPr>
              <w:t>47</w:t>
            </w:r>
          </w:ins>
          <w:ins w:id="215" w:author="Andrew Instone-Cowie" w:date="2025-05-07T15:51:00Z" w16du:dateUtc="2025-05-07T14:51:00Z">
            <w:r>
              <w:rPr>
                <w:noProof/>
                <w:webHidden/>
              </w:rPr>
              <w:fldChar w:fldCharType="end"/>
            </w:r>
            <w:r w:rsidRPr="00860573">
              <w:rPr>
                <w:rStyle w:val="Hyperlink"/>
                <w:noProof/>
              </w:rPr>
              <w:fldChar w:fldCharType="end"/>
            </w:r>
          </w:ins>
        </w:p>
        <w:p w14:paraId="4C92419E" w14:textId="2C8078EB" w:rsidR="00D04594" w:rsidRDefault="00D04594">
          <w:pPr>
            <w:pStyle w:val="TOC3"/>
            <w:tabs>
              <w:tab w:val="right" w:leader="dot" w:pos="9016"/>
            </w:tabs>
            <w:rPr>
              <w:ins w:id="216" w:author="Andrew Instone-Cowie" w:date="2025-05-07T15:51:00Z" w16du:dateUtc="2025-05-07T14:51:00Z"/>
              <w:noProof/>
              <w:kern w:val="2"/>
              <w:sz w:val="24"/>
              <w:szCs w:val="24"/>
              <w:lang w:val="en-GB" w:eastAsia="en-GB"/>
              <w14:ligatures w14:val="standardContextual"/>
            </w:rPr>
          </w:pPr>
          <w:ins w:id="21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 Sub Serial Connector Alternative Drilling</w:t>
            </w:r>
            <w:r>
              <w:rPr>
                <w:noProof/>
                <w:webHidden/>
              </w:rPr>
              <w:tab/>
            </w:r>
            <w:r>
              <w:rPr>
                <w:noProof/>
                <w:webHidden/>
              </w:rPr>
              <w:fldChar w:fldCharType="begin"/>
            </w:r>
            <w:r>
              <w:rPr>
                <w:noProof/>
                <w:webHidden/>
              </w:rPr>
              <w:instrText xml:space="preserve"> PAGEREF _Toc197525524 \h </w:instrText>
            </w:r>
            <w:r>
              <w:rPr>
                <w:noProof/>
                <w:webHidden/>
              </w:rPr>
            </w:r>
          </w:ins>
          <w:r>
            <w:rPr>
              <w:noProof/>
              <w:webHidden/>
            </w:rPr>
            <w:fldChar w:fldCharType="separate"/>
          </w:r>
          <w:ins w:id="218" w:author="Andrew Instone-Cowie" w:date="2025-05-07T15:53:00Z" w16du:dateUtc="2025-05-07T14:53:00Z">
            <w:r w:rsidR="009B24E9">
              <w:rPr>
                <w:noProof/>
                <w:webHidden/>
              </w:rPr>
              <w:t>48</w:t>
            </w:r>
          </w:ins>
          <w:ins w:id="219" w:author="Andrew Instone-Cowie" w:date="2025-05-07T15:51:00Z" w16du:dateUtc="2025-05-07T14:51:00Z">
            <w:r>
              <w:rPr>
                <w:noProof/>
                <w:webHidden/>
              </w:rPr>
              <w:fldChar w:fldCharType="end"/>
            </w:r>
            <w:r w:rsidRPr="00860573">
              <w:rPr>
                <w:rStyle w:val="Hyperlink"/>
                <w:noProof/>
              </w:rPr>
              <w:fldChar w:fldCharType="end"/>
            </w:r>
          </w:ins>
        </w:p>
        <w:p w14:paraId="21EC3B51" w14:textId="6DE977EA" w:rsidR="00D04594" w:rsidRDefault="00D04594">
          <w:pPr>
            <w:pStyle w:val="TOC3"/>
            <w:tabs>
              <w:tab w:val="right" w:leader="dot" w:pos="9016"/>
            </w:tabs>
            <w:rPr>
              <w:ins w:id="220" w:author="Andrew Instone-Cowie" w:date="2025-05-07T15:51:00Z" w16du:dateUtc="2025-05-07T14:51:00Z"/>
              <w:noProof/>
              <w:kern w:val="2"/>
              <w:sz w:val="24"/>
              <w:szCs w:val="24"/>
              <w:lang w:val="en-GB" w:eastAsia="en-GB"/>
              <w14:ligatures w14:val="standardContextual"/>
            </w:rPr>
          </w:pPr>
          <w:ins w:id="22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Magnetic Sensor Module Enclosure</w:t>
            </w:r>
            <w:r>
              <w:rPr>
                <w:noProof/>
                <w:webHidden/>
              </w:rPr>
              <w:tab/>
            </w:r>
            <w:r>
              <w:rPr>
                <w:noProof/>
                <w:webHidden/>
              </w:rPr>
              <w:fldChar w:fldCharType="begin"/>
            </w:r>
            <w:r>
              <w:rPr>
                <w:noProof/>
                <w:webHidden/>
              </w:rPr>
              <w:instrText xml:space="preserve"> PAGEREF _Toc197525525 \h </w:instrText>
            </w:r>
            <w:r>
              <w:rPr>
                <w:noProof/>
                <w:webHidden/>
              </w:rPr>
            </w:r>
          </w:ins>
          <w:r>
            <w:rPr>
              <w:noProof/>
              <w:webHidden/>
            </w:rPr>
            <w:fldChar w:fldCharType="separate"/>
          </w:r>
          <w:ins w:id="222" w:author="Andrew Instone-Cowie" w:date="2025-05-07T15:53:00Z" w16du:dateUtc="2025-05-07T14:53:00Z">
            <w:r w:rsidR="009B24E9">
              <w:rPr>
                <w:noProof/>
                <w:webHidden/>
              </w:rPr>
              <w:t>48</w:t>
            </w:r>
          </w:ins>
          <w:ins w:id="223" w:author="Andrew Instone-Cowie" w:date="2025-05-07T15:51:00Z" w16du:dateUtc="2025-05-07T14:51:00Z">
            <w:r>
              <w:rPr>
                <w:noProof/>
                <w:webHidden/>
              </w:rPr>
              <w:fldChar w:fldCharType="end"/>
            </w:r>
            <w:r w:rsidRPr="00860573">
              <w:rPr>
                <w:rStyle w:val="Hyperlink"/>
                <w:noProof/>
              </w:rPr>
              <w:fldChar w:fldCharType="end"/>
            </w:r>
          </w:ins>
        </w:p>
        <w:p w14:paraId="7EAC61FF" w14:textId="0BBF98E5" w:rsidR="00D04594" w:rsidRDefault="00D04594">
          <w:pPr>
            <w:pStyle w:val="TOC3"/>
            <w:tabs>
              <w:tab w:val="right" w:leader="dot" w:pos="9016"/>
            </w:tabs>
            <w:rPr>
              <w:ins w:id="224" w:author="Andrew Instone-Cowie" w:date="2025-05-07T15:51:00Z" w16du:dateUtc="2025-05-07T14:51:00Z"/>
              <w:noProof/>
              <w:kern w:val="2"/>
              <w:sz w:val="24"/>
              <w:szCs w:val="24"/>
              <w:lang w:val="en-GB" w:eastAsia="en-GB"/>
              <w14:ligatures w14:val="standardContextual"/>
            </w:rPr>
          </w:pPr>
          <w:ins w:id="22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Sensor Module Enclosure</w:t>
            </w:r>
            <w:r>
              <w:rPr>
                <w:noProof/>
                <w:webHidden/>
              </w:rPr>
              <w:tab/>
            </w:r>
            <w:r>
              <w:rPr>
                <w:noProof/>
                <w:webHidden/>
              </w:rPr>
              <w:fldChar w:fldCharType="begin"/>
            </w:r>
            <w:r>
              <w:rPr>
                <w:noProof/>
                <w:webHidden/>
              </w:rPr>
              <w:instrText xml:space="preserve"> PAGEREF _Toc197525526 \h </w:instrText>
            </w:r>
            <w:r>
              <w:rPr>
                <w:noProof/>
                <w:webHidden/>
              </w:rPr>
            </w:r>
          </w:ins>
          <w:r>
            <w:rPr>
              <w:noProof/>
              <w:webHidden/>
            </w:rPr>
            <w:fldChar w:fldCharType="separate"/>
          </w:r>
          <w:ins w:id="226" w:author="Andrew Instone-Cowie" w:date="2025-05-07T15:53:00Z" w16du:dateUtc="2025-05-07T14:53:00Z">
            <w:r w:rsidR="009B24E9">
              <w:rPr>
                <w:noProof/>
                <w:webHidden/>
              </w:rPr>
              <w:t>49</w:t>
            </w:r>
          </w:ins>
          <w:ins w:id="227" w:author="Andrew Instone-Cowie" w:date="2025-05-07T15:51:00Z" w16du:dateUtc="2025-05-07T14:51:00Z">
            <w:r>
              <w:rPr>
                <w:noProof/>
                <w:webHidden/>
              </w:rPr>
              <w:fldChar w:fldCharType="end"/>
            </w:r>
            <w:r w:rsidRPr="00860573">
              <w:rPr>
                <w:rStyle w:val="Hyperlink"/>
                <w:noProof/>
              </w:rPr>
              <w:fldChar w:fldCharType="end"/>
            </w:r>
          </w:ins>
        </w:p>
        <w:p w14:paraId="36387018" w14:textId="099BE7C1" w:rsidR="00D04594" w:rsidRDefault="00D04594">
          <w:pPr>
            <w:pStyle w:val="TOC3"/>
            <w:tabs>
              <w:tab w:val="right" w:leader="dot" w:pos="9016"/>
            </w:tabs>
            <w:rPr>
              <w:ins w:id="228" w:author="Andrew Instone-Cowie" w:date="2025-05-07T15:51:00Z" w16du:dateUtc="2025-05-07T14:51:00Z"/>
              <w:noProof/>
              <w:kern w:val="2"/>
              <w:sz w:val="24"/>
              <w:szCs w:val="24"/>
              <w:lang w:val="en-GB" w:eastAsia="en-GB"/>
              <w14:ligatures w14:val="standardContextual"/>
            </w:rPr>
          </w:pPr>
          <w:ins w:id="22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PCB Mounting Hardware</w:t>
            </w:r>
            <w:r>
              <w:rPr>
                <w:noProof/>
                <w:webHidden/>
              </w:rPr>
              <w:tab/>
            </w:r>
            <w:r>
              <w:rPr>
                <w:noProof/>
                <w:webHidden/>
              </w:rPr>
              <w:fldChar w:fldCharType="begin"/>
            </w:r>
            <w:r>
              <w:rPr>
                <w:noProof/>
                <w:webHidden/>
              </w:rPr>
              <w:instrText xml:space="preserve"> PAGEREF _Toc197525527 \h </w:instrText>
            </w:r>
            <w:r>
              <w:rPr>
                <w:noProof/>
                <w:webHidden/>
              </w:rPr>
            </w:r>
          </w:ins>
          <w:r>
            <w:rPr>
              <w:noProof/>
              <w:webHidden/>
            </w:rPr>
            <w:fldChar w:fldCharType="separate"/>
          </w:r>
          <w:ins w:id="230" w:author="Andrew Instone-Cowie" w:date="2025-05-07T15:53:00Z" w16du:dateUtc="2025-05-07T14:53:00Z">
            <w:r w:rsidR="009B24E9">
              <w:rPr>
                <w:noProof/>
                <w:webHidden/>
              </w:rPr>
              <w:t>49</w:t>
            </w:r>
          </w:ins>
          <w:ins w:id="231" w:author="Andrew Instone-Cowie" w:date="2025-05-07T15:51:00Z" w16du:dateUtc="2025-05-07T14:51:00Z">
            <w:r>
              <w:rPr>
                <w:noProof/>
                <w:webHidden/>
              </w:rPr>
              <w:fldChar w:fldCharType="end"/>
            </w:r>
            <w:r w:rsidRPr="00860573">
              <w:rPr>
                <w:rStyle w:val="Hyperlink"/>
                <w:noProof/>
              </w:rPr>
              <w:fldChar w:fldCharType="end"/>
            </w:r>
          </w:ins>
        </w:p>
        <w:p w14:paraId="2E311752" w14:textId="264DE354" w:rsidR="00D04594" w:rsidRDefault="00D04594">
          <w:pPr>
            <w:pStyle w:val="TOC3"/>
            <w:tabs>
              <w:tab w:val="right" w:leader="dot" w:pos="9016"/>
            </w:tabs>
            <w:rPr>
              <w:ins w:id="232" w:author="Andrew Instone-Cowie" w:date="2025-05-07T15:51:00Z" w16du:dateUtc="2025-05-07T14:51:00Z"/>
              <w:noProof/>
              <w:kern w:val="2"/>
              <w:sz w:val="24"/>
              <w:szCs w:val="24"/>
              <w:lang w:val="en-GB" w:eastAsia="en-GB"/>
              <w14:ligatures w14:val="standardContextual"/>
            </w:rPr>
          </w:pPr>
          <w:ins w:id="23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Grommets</w:t>
            </w:r>
            <w:r>
              <w:rPr>
                <w:noProof/>
                <w:webHidden/>
              </w:rPr>
              <w:tab/>
            </w:r>
            <w:r>
              <w:rPr>
                <w:noProof/>
                <w:webHidden/>
              </w:rPr>
              <w:fldChar w:fldCharType="begin"/>
            </w:r>
            <w:r>
              <w:rPr>
                <w:noProof/>
                <w:webHidden/>
              </w:rPr>
              <w:instrText xml:space="preserve"> PAGEREF _Toc197525528 \h </w:instrText>
            </w:r>
            <w:r>
              <w:rPr>
                <w:noProof/>
                <w:webHidden/>
              </w:rPr>
            </w:r>
          </w:ins>
          <w:r>
            <w:rPr>
              <w:noProof/>
              <w:webHidden/>
            </w:rPr>
            <w:fldChar w:fldCharType="separate"/>
          </w:r>
          <w:ins w:id="234" w:author="Andrew Instone-Cowie" w:date="2025-05-07T15:53:00Z" w16du:dateUtc="2025-05-07T14:53:00Z">
            <w:r w:rsidR="009B24E9">
              <w:rPr>
                <w:noProof/>
                <w:webHidden/>
              </w:rPr>
              <w:t>50</w:t>
            </w:r>
          </w:ins>
          <w:ins w:id="235" w:author="Andrew Instone-Cowie" w:date="2025-05-07T15:51:00Z" w16du:dateUtc="2025-05-07T14:51:00Z">
            <w:r>
              <w:rPr>
                <w:noProof/>
                <w:webHidden/>
              </w:rPr>
              <w:fldChar w:fldCharType="end"/>
            </w:r>
            <w:r w:rsidRPr="00860573">
              <w:rPr>
                <w:rStyle w:val="Hyperlink"/>
                <w:noProof/>
              </w:rPr>
              <w:fldChar w:fldCharType="end"/>
            </w:r>
          </w:ins>
        </w:p>
        <w:p w14:paraId="2C586D05" w14:textId="28FE9385" w:rsidR="00D04594" w:rsidRDefault="00D04594">
          <w:pPr>
            <w:pStyle w:val="TOC2"/>
            <w:tabs>
              <w:tab w:val="right" w:leader="dot" w:pos="9016"/>
            </w:tabs>
            <w:rPr>
              <w:ins w:id="236" w:author="Andrew Instone-Cowie" w:date="2025-05-07T15:51:00Z" w16du:dateUtc="2025-05-07T14:51:00Z"/>
              <w:rFonts w:eastAsiaTheme="minorEastAsia"/>
              <w:noProof/>
              <w:kern w:val="2"/>
              <w:sz w:val="24"/>
              <w:szCs w:val="24"/>
              <w:lang w:eastAsia="en-GB"/>
              <w14:ligatures w14:val="standardContextual"/>
            </w:rPr>
          </w:pPr>
          <w:ins w:id="23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"_Toc197525529"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Completed Assemblies</w:t>
            </w:r>
            <w:r>
              <w:rPr>
                <w:noProof/>
                <w:webHidden/>
              </w:rPr>
              <w:tab/>
            </w:r>
            <w:r>
              <w:rPr>
                <w:noProof/>
                <w:webHidden/>
              </w:rPr>
              <w:fldChar w:fldCharType="begin"/>
            </w:r>
            <w:r>
              <w:rPr>
                <w:noProof/>
                <w:webHidden/>
              </w:rPr>
              <w:instrText xml:space="preserve"> PAGEREF _Toc197525529 \h </w:instrText>
            </w:r>
            <w:r>
              <w:rPr>
                <w:noProof/>
                <w:webHidden/>
              </w:rPr>
            </w:r>
          </w:ins>
          <w:r>
            <w:rPr>
              <w:noProof/>
              <w:webHidden/>
            </w:rPr>
            <w:fldChar w:fldCharType="separate"/>
          </w:r>
          <w:ins w:id="238" w:author="Andrew Instone-Cowie" w:date="2025-05-07T15:53:00Z" w16du:dateUtc="2025-05-07T14:53:00Z">
            <w:r w:rsidR="009B24E9">
              <w:rPr>
                <w:noProof/>
                <w:webHidden/>
              </w:rPr>
              <w:t>51</w:t>
            </w:r>
          </w:ins>
          <w:ins w:id="239" w:author="Andrew Instone-Cowie" w:date="2025-05-07T15:51:00Z" w16du:dateUtc="2025-05-07T14:51:00Z">
            <w:r>
              <w:rPr>
                <w:noProof/>
                <w:webHidden/>
              </w:rPr>
              <w:fldChar w:fldCharType="end"/>
            </w:r>
            <w:r w:rsidRPr="00860573">
              <w:rPr>
                <w:rStyle w:val="Hyperlink"/>
                <w:noProof/>
              </w:rPr>
              <w:fldChar w:fldCharType="end"/>
            </w:r>
          </w:ins>
        </w:p>
        <w:p w14:paraId="575B368D" w14:textId="1FC3E95B" w:rsidR="00D04594" w:rsidRDefault="00D04594">
          <w:pPr>
            <w:pStyle w:val="TOC3"/>
            <w:tabs>
              <w:tab w:val="right" w:leader="dot" w:pos="9016"/>
            </w:tabs>
            <w:rPr>
              <w:ins w:id="240" w:author="Andrew Instone-Cowie" w:date="2025-05-07T15:51:00Z" w16du:dateUtc="2025-05-07T14:51:00Z"/>
              <w:noProof/>
              <w:kern w:val="2"/>
              <w:sz w:val="24"/>
              <w:szCs w:val="24"/>
              <w:lang w:val="en-GB" w:eastAsia="en-GB"/>
              <w14:ligatures w14:val="standardContextual"/>
            </w:rPr>
          </w:pPr>
          <w:ins w:id="24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Interface Module</w:t>
            </w:r>
            <w:r>
              <w:rPr>
                <w:noProof/>
                <w:webHidden/>
              </w:rPr>
              <w:tab/>
            </w:r>
            <w:r>
              <w:rPr>
                <w:noProof/>
                <w:webHidden/>
              </w:rPr>
              <w:fldChar w:fldCharType="begin"/>
            </w:r>
            <w:r>
              <w:rPr>
                <w:noProof/>
                <w:webHidden/>
              </w:rPr>
              <w:instrText xml:space="preserve"> PAGEREF _Toc197525530 \h </w:instrText>
            </w:r>
            <w:r>
              <w:rPr>
                <w:noProof/>
                <w:webHidden/>
              </w:rPr>
            </w:r>
          </w:ins>
          <w:r>
            <w:rPr>
              <w:noProof/>
              <w:webHidden/>
            </w:rPr>
            <w:fldChar w:fldCharType="separate"/>
          </w:r>
          <w:ins w:id="242" w:author="Andrew Instone-Cowie" w:date="2025-05-07T15:53:00Z" w16du:dateUtc="2025-05-07T14:53:00Z">
            <w:r w:rsidR="009B24E9">
              <w:rPr>
                <w:noProof/>
                <w:webHidden/>
              </w:rPr>
              <w:t>51</w:t>
            </w:r>
          </w:ins>
          <w:ins w:id="243" w:author="Andrew Instone-Cowie" w:date="2025-05-07T15:51:00Z" w16du:dateUtc="2025-05-07T14:51:00Z">
            <w:r>
              <w:rPr>
                <w:noProof/>
                <w:webHidden/>
              </w:rPr>
              <w:fldChar w:fldCharType="end"/>
            </w:r>
            <w:r w:rsidRPr="00860573">
              <w:rPr>
                <w:rStyle w:val="Hyperlink"/>
                <w:noProof/>
              </w:rPr>
              <w:fldChar w:fldCharType="end"/>
            </w:r>
          </w:ins>
        </w:p>
        <w:p w14:paraId="6148A1FA" w14:textId="4B32FB91" w:rsidR="00D04594" w:rsidRDefault="00D04594">
          <w:pPr>
            <w:pStyle w:val="TOC3"/>
            <w:tabs>
              <w:tab w:val="right" w:leader="dot" w:pos="9016"/>
            </w:tabs>
            <w:rPr>
              <w:ins w:id="244" w:author="Andrew Instone-Cowie" w:date="2025-05-07T15:51:00Z" w16du:dateUtc="2025-05-07T14:51:00Z"/>
              <w:noProof/>
              <w:kern w:val="2"/>
              <w:sz w:val="24"/>
              <w:szCs w:val="24"/>
              <w:lang w:val="en-GB" w:eastAsia="en-GB"/>
              <w14:ligatures w14:val="standardContextual"/>
            </w:rPr>
          </w:pPr>
          <w:ins w:id="24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 Module</w:t>
            </w:r>
            <w:r>
              <w:rPr>
                <w:noProof/>
                <w:webHidden/>
              </w:rPr>
              <w:tab/>
            </w:r>
            <w:r>
              <w:rPr>
                <w:noProof/>
                <w:webHidden/>
              </w:rPr>
              <w:fldChar w:fldCharType="begin"/>
            </w:r>
            <w:r>
              <w:rPr>
                <w:noProof/>
                <w:webHidden/>
              </w:rPr>
              <w:instrText xml:space="preserve"> PAGEREF _Toc197525531 \h </w:instrText>
            </w:r>
            <w:r>
              <w:rPr>
                <w:noProof/>
                <w:webHidden/>
              </w:rPr>
            </w:r>
          </w:ins>
          <w:r>
            <w:rPr>
              <w:noProof/>
              <w:webHidden/>
            </w:rPr>
            <w:fldChar w:fldCharType="separate"/>
          </w:r>
          <w:ins w:id="246" w:author="Andrew Instone-Cowie" w:date="2025-05-07T15:53:00Z" w16du:dateUtc="2025-05-07T14:53:00Z">
            <w:r w:rsidR="009B24E9">
              <w:rPr>
                <w:noProof/>
                <w:webHidden/>
              </w:rPr>
              <w:t>51</w:t>
            </w:r>
          </w:ins>
          <w:ins w:id="247" w:author="Andrew Instone-Cowie" w:date="2025-05-07T15:51:00Z" w16du:dateUtc="2025-05-07T14:51:00Z">
            <w:r>
              <w:rPr>
                <w:noProof/>
                <w:webHidden/>
              </w:rPr>
              <w:fldChar w:fldCharType="end"/>
            </w:r>
            <w:r w:rsidRPr="00860573">
              <w:rPr>
                <w:rStyle w:val="Hyperlink"/>
                <w:noProof/>
              </w:rPr>
              <w:fldChar w:fldCharType="end"/>
            </w:r>
          </w:ins>
        </w:p>
        <w:p w14:paraId="3A7ADD18" w14:textId="0A57E3A4" w:rsidR="00D04594" w:rsidRDefault="00D04594">
          <w:pPr>
            <w:pStyle w:val="TOC3"/>
            <w:tabs>
              <w:tab w:val="right" w:leader="dot" w:pos="9016"/>
            </w:tabs>
            <w:rPr>
              <w:ins w:id="248" w:author="Andrew Instone-Cowie" w:date="2025-05-07T15:51:00Z" w16du:dateUtc="2025-05-07T14:51:00Z"/>
              <w:noProof/>
              <w:kern w:val="2"/>
              <w:sz w:val="24"/>
              <w:szCs w:val="24"/>
              <w:lang w:val="en-GB" w:eastAsia="en-GB"/>
              <w14:ligatures w14:val="standardContextual"/>
            </w:rPr>
          </w:pPr>
          <w:ins w:id="24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Magnetic Sensor Module</w:t>
            </w:r>
            <w:r>
              <w:rPr>
                <w:noProof/>
                <w:webHidden/>
              </w:rPr>
              <w:tab/>
            </w:r>
            <w:r>
              <w:rPr>
                <w:noProof/>
                <w:webHidden/>
              </w:rPr>
              <w:fldChar w:fldCharType="begin"/>
            </w:r>
            <w:r>
              <w:rPr>
                <w:noProof/>
                <w:webHidden/>
              </w:rPr>
              <w:instrText xml:space="preserve"> PAGEREF _Toc197525532 \h </w:instrText>
            </w:r>
            <w:r>
              <w:rPr>
                <w:noProof/>
                <w:webHidden/>
              </w:rPr>
            </w:r>
          </w:ins>
          <w:r>
            <w:rPr>
              <w:noProof/>
              <w:webHidden/>
            </w:rPr>
            <w:fldChar w:fldCharType="separate"/>
          </w:r>
          <w:ins w:id="250" w:author="Andrew Instone-Cowie" w:date="2025-05-07T15:53:00Z" w16du:dateUtc="2025-05-07T14:53:00Z">
            <w:r w:rsidR="009B24E9">
              <w:rPr>
                <w:noProof/>
                <w:webHidden/>
              </w:rPr>
              <w:t>52</w:t>
            </w:r>
          </w:ins>
          <w:ins w:id="251" w:author="Andrew Instone-Cowie" w:date="2025-05-07T15:51:00Z" w16du:dateUtc="2025-05-07T14:51:00Z">
            <w:r>
              <w:rPr>
                <w:noProof/>
                <w:webHidden/>
              </w:rPr>
              <w:fldChar w:fldCharType="end"/>
            </w:r>
            <w:r w:rsidRPr="00860573">
              <w:rPr>
                <w:rStyle w:val="Hyperlink"/>
                <w:noProof/>
              </w:rPr>
              <w:fldChar w:fldCharType="end"/>
            </w:r>
          </w:ins>
        </w:p>
        <w:p w14:paraId="1680C36E" w14:textId="5D79FF3E" w:rsidR="00D04594" w:rsidRDefault="00D04594">
          <w:pPr>
            <w:pStyle w:val="TOC3"/>
            <w:tabs>
              <w:tab w:val="right" w:leader="dot" w:pos="9016"/>
            </w:tabs>
            <w:rPr>
              <w:ins w:id="252" w:author="Andrew Instone-Cowie" w:date="2025-05-07T15:51:00Z" w16du:dateUtc="2025-05-07T14:51:00Z"/>
              <w:noProof/>
              <w:kern w:val="2"/>
              <w:sz w:val="24"/>
              <w:szCs w:val="24"/>
              <w:lang w:val="en-GB" w:eastAsia="en-GB"/>
              <w14:ligatures w14:val="standardContextual"/>
            </w:rPr>
          </w:pPr>
          <w:ins w:id="25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Sensor Module</w:t>
            </w:r>
            <w:r>
              <w:rPr>
                <w:noProof/>
                <w:webHidden/>
              </w:rPr>
              <w:tab/>
            </w:r>
            <w:r>
              <w:rPr>
                <w:noProof/>
                <w:webHidden/>
              </w:rPr>
              <w:fldChar w:fldCharType="begin"/>
            </w:r>
            <w:r>
              <w:rPr>
                <w:noProof/>
                <w:webHidden/>
              </w:rPr>
              <w:instrText xml:space="preserve"> PAGEREF _Toc197525533 \h </w:instrText>
            </w:r>
            <w:r>
              <w:rPr>
                <w:noProof/>
                <w:webHidden/>
              </w:rPr>
            </w:r>
          </w:ins>
          <w:r>
            <w:rPr>
              <w:noProof/>
              <w:webHidden/>
            </w:rPr>
            <w:fldChar w:fldCharType="separate"/>
          </w:r>
          <w:ins w:id="254" w:author="Andrew Instone-Cowie" w:date="2025-05-07T15:53:00Z" w16du:dateUtc="2025-05-07T14:53:00Z">
            <w:r w:rsidR="009B24E9">
              <w:rPr>
                <w:noProof/>
                <w:webHidden/>
              </w:rPr>
              <w:t>52</w:t>
            </w:r>
          </w:ins>
          <w:ins w:id="255" w:author="Andrew Instone-Cowie" w:date="2025-05-07T15:51:00Z" w16du:dateUtc="2025-05-07T14:51:00Z">
            <w:r>
              <w:rPr>
                <w:noProof/>
                <w:webHidden/>
              </w:rPr>
              <w:fldChar w:fldCharType="end"/>
            </w:r>
            <w:r w:rsidRPr="00860573">
              <w:rPr>
                <w:rStyle w:val="Hyperlink"/>
                <w:noProof/>
              </w:rPr>
              <w:fldChar w:fldCharType="end"/>
            </w:r>
          </w:ins>
        </w:p>
        <w:p w14:paraId="64D6010A" w14:textId="72A6CB29" w:rsidR="00D04594" w:rsidRDefault="00D04594">
          <w:pPr>
            <w:pStyle w:val="TOC1"/>
            <w:tabs>
              <w:tab w:val="right" w:leader="dot" w:pos="9016"/>
            </w:tabs>
            <w:rPr>
              <w:ins w:id="256" w:author="Andrew Instone-Cowie" w:date="2025-05-07T15:51:00Z" w16du:dateUtc="2025-05-07T14:51:00Z"/>
              <w:rFonts w:eastAsiaTheme="minorEastAsia"/>
              <w:noProof/>
              <w:kern w:val="2"/>
              <w:sz w:val="24"/>
              <w:szCs w:val="24"/>
              <w:lang w:eastAsia="en-GB"/>
              <w14:ligatures w14:val="standardContextual"/>
            </w:rPr>
          </w:pPr>
          <w:ins w:id="25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Firmware Upload</w:t>
            </w:r>
            <w:r>
              <w:rPr>
                <w:noProof/>
                <w:webHidden/>
              </w:rPr>
              <w:tab/>
            </w:r>
            <w:r>
              <w:rPr>
                <w:noProof/>
                <w:webHidden/>
              </w:rPr>
              <w:fldChar w:fldCharType="begin"/>
            </w:r>
            <w:r>
              <w:rPr>
                <w:noProof/>
                <w:webHidden/>
              </w:rPr>
              <w:instrText xml:space="preserve"> PAGEREF _Toc197525534 \h </w:instrText>
            </w:r>
            <w:r>
              <w:rPr>
                <w:noProof/>
                <w:webHidden/>
              </w:rPr>
            </w:r>
          </w:ins>
          <w:r>
            <w:rPr>
              <w:noProof/>
              <w:webHidden/>
            </w:rPr>
            <w:fldChar w:fldCharType="separate"/>
          </w:r>
          <w:ins w:id="258" w:author="Andrew Instone-Cowie" w:date="2025-05-07T15:53:00Z" w16du:dateUtc="2025-05-07T14:53:00Z">
            <w:r w:rsidR="009B24E9">
              <w:rPr>
                <w:noProof/>
                <w:webHidden/>
              </w:rPr>
              <w:t>53</w:t>
            </w:r>
          </w:ins>
          <w:ins w:id="259" w:author="Andrew Instone-Cowie" w:date="2025-05-07T15:51:00Z" w16du:dateUtc="2025-05-07T14:51:00Z">
            <w:r>
              <w:rPr>
                <w:noProof/>
                <w:webHidden/>
              </w:rPr>
              <w:fldChar w:fldCharType="end"/>
            </w:r>
            <w:r w:rsidRPr="00860573">
              <w:rPr>
                <w:rStyle w:val="Hyperlink"/>
                <w:noProof/>
              </w:rPr>
              <w:fldChar w:fldCharType="end"/>
            </w:r>
          </w:ins>
        </w:p>
        <w:p w14:paraId="00F2D1AD" w14:textId="65D8EA84" w:rsidR="00D04594" w:rsidRDefault="00D04594">
          <w:pPr>
            <w:pStyle w:val="TOC2"/>
            <w:tabs>
              <w:tab w:val="right" w:leader="dot" w:pos="9016"/>
            </w:tabs>
            <w:rPr>
              <w:ins w:id="260" w:author="Andrew Instone-Cowie" w:date="2025-05-07T15:51:00Z" w16du:dateUtc="2025-05-07T14:51:00Z"/>
              <w:rFonts w:eastAsiaTheme="minorEastAsia"/>
              <w:noProof/>
              <w:kern w:val="2"/>
              <w:sz w:val="24"/>
              <w:szCs w:val="24"/>
              <w:lang w:eastAsia="en-GB"/>
              <w14:ligatures w14:val="standardContextual"/>
            </w:rPr>
          </w:pPr>
          <w:ins w:id="26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Hardware Programmer Options</w:t>
            </w:r>
            <w:r>
              <w:rPr>
                <w:noProof/>
                <w:webHidden/>
              </w:rPr>
              <w:tab/>
            </w:r>
            <w:r>
              <w:rPr>
                <w:noProof/>
                <w:webHidden/>
              </w:rPr>
              <w:fldChar w:fldCharType="begin"/>
            </w:r>
            <w:r>
              <w:rPr>
                <w:noProof/>
                <w:webHidden/>
              </w:rPr>
              <w:instrText xml:space="preserve"> PAGEREF _Toc197525535 \h </w:instrText>
            </w:r>
            <w:r>
              <w:rPr>
                <w:noProof/>
                <w:webHidden/>
              </w:rPr>
            </w:r>
          </w:ins>
          <w:r>
            <w:rPr>
              <w:noProof/>
              <w:webHidden/>
            </w:rPr>
            <w:fldChar w:fldCharType="separate"/>
          </w:r>
          <w:ins w:id="262" w:author="Andrew Instone-Cowie" w:date="2025-05-07T15:53:00Z" w16du:dateUtc="2025-05-07T14:53:00Z">
            <w:r w:rsidR="009B24E9">
              <w:rPr>
                <w:noProof/>
                <w:webHidden/>
              </w:rPr>
              <w:t>54</w:t>
            </w:r>
          </w:ins>
          <w:ins w:id="263" w:author="Andrew Instone-Cowie" w:date="2025-05-07T15:51:00Z" w16du:dateUtc="2025-05-07T14:51:00Z">
            <w:r>
              <w:rPr>
                <w:noProof/>
                <w:webHidden/>
              </w:rPr>
              <w:fldChar w:fldCharType="end"/>
            </w:r>
            <w:r w:rsidRPr="00860573">
              <w:rPr>
                <w:rStyle w:val="Hyperlink"/>
                <w:noProof/>
              </w:rPr>
              <w:fldChar w:fldCharType="end"/>
            </w:r>
          </w:ins>
        </w:p>
        <w:p w14:paraId="7E6282AE" w14:textId="0524D910" w:rsidR="00D04594" w:rsidRDefault="00D04594">
          <w:pPr>
            <w:pStyle w:val="TOC2"/>
            <w:tabs>
              <w:tab w:val="right" w:leader="dot" w:pos="9016"/>
            </w:tabs>
            <w:rPr>
              <w:ins w:id="264" w:author="Andrew Instone-Cowie" w:date="2025-05-07T15:51:00Z" w16du:dateUtc="2025-05-07T14:51:00Z"/>
              <w:rFonts w:eastAsiaTheme="minorEastAsia"/>
              <w:noProof/>
              <w:kern w:val="2"/>
              <w:sz w:val="24"/>
              <w:szCs w:val="24"/>
              <w:lang w:eastAsia="en-GB"/>
              <w14:ligatures w14:val="standardContextual"/>
            </w:rPr>
          </w:pPr>
          <w:ins w:id="26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Preparing the Environment</w:t>
            </w:r>
            <w:r>
              <w:rPr>
                <w:noProof/>
                <w:webHidden/>
              </w:rPr>
              <w:tab/>
            </w:r>
            <w:r>
              <w:rPr>
                <w:noProof/>
                <w:webHidden/>
              </w:rPr>
              <w:fldChar w:fldCharType="begin"/>
            </w:r>
            <w:r>
              <w:rPr>
                <w:noProof/>
                <w:webHidden/>
              </w:rPr>
              <w:instrText xml:space="preserve"> PAGEREF _Toc197525536 \h </w:instrText>
            </w:r>
            <w:r>
              <w:rPr>
                <w:noProof/>
                <w:webHidden/>
              </w:rPr>
            </w:r>
          </w:ins>
          <w:r>
            <w:rPr>
              <w:noProof/>
              <w:webHidden/>
            </w:rPr>
            <w:fldChar w:fldCharType="separate"/>
          </w:r>
          <w:ins w:id="266" w:author="Andrew Instone-Cowie" w:date="2025-05-07T15:53:00Z" w16du:dateUtc="2025-05-07T14:53:00Z">
            <w:r w:rsidR="009B24E9">
              <w:rPr>
                <w:noProof/>
                <w:webHidden/>
              </w:rPr>
              <w:t>55</w:t>
            </w:r>
          </w:ins>
          <w:ins w:id="267" w:author="Andrew Instone-Cowie" w:date="2025-05-07T15:51:00Z" w16du:dateUtc="2025-05-07T14:51:00Z">
            <w:r>
              <w:rPr>
                <w:noProof/>
                <w:webHidden/>
              </w:rPr>
              <w:fldChar w:fldCharType="end"/>
            </w:r>
            <w:r w:rsidRPr="00860573">
              <w:rPr>
                <w:rStyle w:val="Hyperlink"/>
                <w:noProof/>
              </w:rPr>
              <w:fldChar w:fldCharType="end"/>
            </w:r>
          </w:ins>
        </w:p>
        <w:p w14:paraId="243C4D31" w14:textId="5098D3A2" w:rsidR="00D04594" w:rsidRDefault="00D04594">
          <w:pPr>
            <w:pStyle w:val="TOC2"/>
            <w:tabs>
              <w:tab w:val="right" w:leader="dot" w:pos="9016"/>
            </w:tabs>
            <w:rPr>
              <w:ins w:id="268" w:author="Andrew Instone-Cowie" w:date="2025-05-07T15:51:00Z" w16du:dateUtc="2025-05-07T14:51:00Z"/>
              <w:rFonts w:eastAsiaTheme="minorEastAsia"/>
              <w:noProof/>
              <w:kern w:val="2"/>
              <w:sz w:val="24"/>
              <w:szCs w:val="24"/>
              <w:lang w:eastAsia="en-GB"/>
              <w14:ligatures w14:val="standardContextual"/>
            </w:rPr>
          </w:pPr>
          <w:ins w:id="269" w:author="Andrew Instone-Cowie" w:date="2025-05-07T15:51:00Z" w16du:dateUtc="2025-05-07T14:51:00Z">
            <w:r w:rsidRPr="00860573">
              <w:rPr>
                <w:rStyle w:val="Hyperlink"/>
                <w:noProof/>
              </w:rPr>
              <w:lastRenderedPageBreak/>
              <w:fldChar w:fldCharType="begin"/>
            </w:r>
            <w:r w:rsidRPr="00860573">
              <w:rPr>
                <w:rStyle w:val="Hyperlink"/>
                <w:noProof/>
              </w:rPr>
              <w:instrText xml:space="preserve"> </w:instrText>
            </w:r>
            <w:r>
              <w:rPr>
                <w:noProof/>
              </w:rPr>
              <w:instrText>HYPERLINK \l "_Toc197525537"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Preparing the Programmer</w:t>
            </w:r>
            <w:r>
              <w:rPr>
                <w:noProof/>
                <w:webHidden/>
              </w:rPr>
              <w:tab/>
            </w:r>
            <w:r>
              <w:rPr>
                <w:noProof/>
                <w:webHidden/>
              </w:rPr>
              <w:fldChar w:fldCharType="begin"/>
            </w:r>
            <w:r>
              <w:rPr>
                <w:noProof/>
                <w:webHidden/>
              </w:rPr>
              <w:instrText xml:space="preserve"> PAGEREF _Toc197525537 \h </w:instrText>
            </w:r>
            <w:r>
              <w:rPr>
                <w:noProof/>
                <w:webHidden/>
              </w:rPr>
            </w:r>
          </w:ins>
          <w:r>
            <w:rPr>
              <w:noProof/>
              <w:webHidden/>
            </w:rPr>
            <w:fldChar w:fldCharType="separate"/>
          </w:r>
          <w:ins w:id="270" w:author="Andrew Instone-Cowie" w:date="2025-05-07T15:53:00Z" w16du:dateUtc="2025-05-07T14:53:00Z">
            <w:r w:rsidR="009B24E9">
              <w:rPr>
                <w:noProof/>
                <w:webHidden/>
              </w:rPr>
              <w:t>58</w:t>
            </w:r>
          </w:ins>
          <w:ins w:id="271" w:author="Andrew Instone-Cowie" w:date="2025-05-07T15:51:00Z" w16du:dateUtc="2025-05-07T14:51:00Z">
            <w:r>
              <w:rPr>
                <w:noProof/>
                <w:webHidden/>
              </w:rPr>
              <w:fldChar w:fldCharType="end"/>
            </w:r>
            <w:r w:rsidRPr="00860573">
              <w:rPr>
                <w:rStyle w:val="Hyperlink"/>
                <w:noProof/>
              </w:rPr>
              <w:fldChar w:fldCharType="end"/>
            </w:r>
          </w:ins>
        </w:p>
        <w:p w14:paraId="386A191B" w14:textId="060881DE" w:rsidR="00D04594" w:rsidRDefault="00D04594">
          <w:pPr>
            <w:pStyle w:val="TOC2"/>
            <w:tabs>
              <w:tab w:val="right" w:leader="dot" w:pos="9016"/>
            </w:tabs>
            <w:rPr>
              <w:ins w:id="272" w:author="Andrew Instone-Cowie" w:date="2025-05-07T15:51:00Z" w16du:dateUtc="2025-05-07T14:51:00Z"/>
              <w:rFonts w:eastAsiaTheme="minorEastAsia"/>
              <w:noProof/>
              <w:kern w:val="2"/>
              <w:sz w:val="24"/>
              <w:szCs w:val="24"/>
              <w:lang w:eastAsia="en-GB"/>
              <w14:ligatures w14:val="standardContextual"/>
            </w:rPr>
          </w:pPr>
          <w:ins w:id="27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Setting the Fuses</w:t>
            </w:r>
            <w:r>
              <w:rPr>
                <w:noProof/>
                <w:webHidden/>
              </w:rPr>
              <w:tab/>
            </w:r>
            <w:r>
              <w:rPr>
                <w:noProof/>
                <w:webHidden/>
              </w:rPr>
              <w:fldChar w:fldCharType="begin"/>
            </w:r>
            <w:r>
              <w:rPr>
                <w:noProof/>
                <w:webHidden/>
              </w:rPr>
              <w:instrText xml:space="preserve"> PAGEREF _Toc197525538 \h </w:instrText>
            </w:r>
            <w:r>
              <w:rPr>
                <w:noProof/>
                <w:webHidden/>
              </w:rPr>
            </w:r>
          </w:ins>
          <w:r>
            <w:rPr>
              <w:noProof/>
              <w:webHidden/>
            </w:rPr>
            <w:fldChar w:fldCharType="separate"/>
          </w:r>
          <w:ins w:id="274" w:author="Andrew Instone-Cowie" w:date="2025-05-07T15:53:00Z" w16du:dateUtc="2025-05-07T14:53:00Z">
            <w:r w:rsidR="009B24E9">
              <w:rPr>
                <w:noProof/>
                <w:webHidden/>
              </w:rPr>
              <w:t>62</w:t>
            </w:r>
          </w:ins>
          <w:ins w:id="275" w:author="Andrew Instone-Cowie" w:date="2025-05-07T15:51:00Z" w16du:dateUtc="2025-05-07T14:51:00Z">
            <w:r>
              <w:rPr>
                <w:noProof/>
                <w:webHidden/>
              </w:rPr>
              <w:fldChar w:fldCharType="end"/>
            </w:r>
            <w:r w:rsidRPr="00860573">
              <w:rPr>
                <w:rStyle w:val="Hyperlink"/>
                <w:noProof/>
              </w:rPr>
              <w:fldChar w:fldCharType="end"/>
            </w:r>
          </w:ins>
        </w:p>
        <w:p w14:paraId="59520583" w14:textId="134D9DF8" w:rsidR="00D04594" w:rsidRDefault="00D04594">
          <w:pPr>
            <w:pStyle w:val="TOC2"/>
            <w:tabs>
              <w:tab w:val="right" w:leader="dot" w:pos="9016"/>
            </w:tabs>
            <w:rPr>
              <w:ins w:id="276" w:author="Andrew Instone-Cowie" w:date="2025-05-07T15:51:00Z" w16du:dateUtc="2025-05-07T14:51:00Z"/>
              <w:rFonts w:eastAsiaTheme="minorEastAsia"/>
              <w:noProof/>
              <w:kern w:val="2"/>
              <w:sz w:val="24"/>
              <w:szCs w:val="24"/>
              <w:lang w:eastAsia="en-GB"/>
              <w14:ligatures w14:val="standardContextual"/>
            </w:rPr>
          </w:pPr>
          <w:ins w:id="27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"_Toc197525539"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Firmware Upload</w:t>
            </w:r>
            <w:r>
              <w:rPr>
                <w:noProof/>
                <w:webHidden/>
              </w:rPr>
              <w:tab/>
            </w:r>
            <w:r>
              <w:rPr>
                <w:noProof/>
                <w:webHidden/>
              </w:rPr>
              <w:fldChar w:fldCharType="begin"/>
            </w:r>
            <w:r>
              <w:rPr>
                <w:noProof/>
                <w:webHidden/>
              </w:rPr>
              <w:instrText xml:space="preserve"> PAGEREF _Toc197525539 \h </w:instrText>
            </w:r>
            <w:r>
              <w:rPr>
                <w:noProof/>
                <w:webHidden/>
              </w:rPr>
            </w:r>
          </w:ins>
          <w:r>
            <w:rPr>
              <w:noProof/>
              <w:webHidden/>
            </w:rPr>
            <w:fldChar w:fldCharType="separate"/>
          </w:r>
          <w:ins w:id="278" w:author="Andrew Instone-Cowie" w:date="2025-05-07T15:53:00Z" w16du:dateUtc="2025-05-07T14:53:00Z">
            <w:r w:rsidR="009B24E9">
              <w:rPr>
                <w:noProof/>
                <w:webHidden/>
              </w:rPr>
              <w:t>67</w:t>
            </w:r>
          </w:ins>
          <w:ins w:id="279" w:author="Andrew Instone-Cowie" w:date="2025-05-07T15:51:00Z" w16du:dateUtc="2025-05-07T14:51:00Z">
            <w:r>
              <w:rPr>
                <w:noProof/>
                <w:webHidden/>
              </w:rPr>
              <w:fldChar w:fldCharType="end"/>
            </w:r>
            <w:r w:rsidRPr="00860573">
              <w:rPr>
                <w:rStyle w:val="Hyperlink"/>
                <w:noProof/>
              </w:rPr>
              <w:fldChar w:fldCharType="end"/>
            </w:r>
          </w:ins>
        </w:p>
        <w:p w14:paraId="3AAA513A" w14:textId="7BAAB7EA" w:rsidR="00D04594" w:rsidRDefault="00D04594">
          <w:pPr>
            <w:pStyle w:val="TOC1"/>
            <w:tabs>
              <w:tab w:val="right" w:leader="dot" w:pos="9016"/>
            </w:tabs>
            <w:rPr>
              <w:ins w:id="280" w:author="Andrew Instone-Cowie" w:date="2025-05-07T15:51:00Z" w16du:dateUtc="2025-05-07T14:51:00Z"/>
              <w:rFonts w:eastAsiaTheme="minorEastAsia"/>
              <w:noProof/>
              <w:kern w:val="2"/>
              <w:sz w:val="24"/>
              <w:szCs w:val="24"/>
              <w:lang w:eastAsia="en-GB"/>
              <w14:ligatures w14:val="standardContextual"/>
            </w:rPr>
          </w:pPr>
          <w:ins w:id="28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Installation</w:t>
            </w:r>
            <w:r>
              <w:rPr>
                <w:noProof/>
                <w:webHidden/>
              </w:rPr>
              <w:tab/>
            </w:r>
            <w:r>
              <w:rPr>
                <w:noProof/>
                <w:webHidden/>
              </w:rPr>
              <w:fldChar w:fldCharType="begin"/>
            </w:r>
            <w:r>
              <w:rPr>
                <w:noProof/>
                <w:webHidden/>
              </w:rPr>
              <w:instrText xml:space="preserve"> PAGEREF _Toc197525540 \h </w:instrText>
            </w:r>
            <w:r>
              <w:rPr>
                <w:noProof/>
                <w:webHidden/>
              </w:rPr>
            </w:r>
          </w:ins>
          <w:r>
            <w:rPr>
              <w:noProof/>
              <w:webHidden/>
            </w:rPr>
            <w:fldChar w:fldCharType="separate"/>
          </w:r>
          <w:ins w:id="282" w:author="Andrew Instone-Cowie" w:date="2025-05-07T15:53:00Z" w16du:dateUtc="2025-05-07T14:53:00Z">
            <w:r w:rsidR="009B24E9">
              <w:rPr>
                <w:noProof/>
                <w:webHidden/>
              </w:rPr>
              <w:t>69</w:t>
            </w:r>
          </w:ins>
          <w:ins w:id="283" w:author="Andrew Instone-Cowie" w:date="2025-05-07T15:51:00Z" w16du:dateUtc="2025-05-07T14:51:00Z">
            <w:r>
              <w:rPr>
                <w:noProof/>
                <w:webHidden/>
              </w:rPr>
              <w:fldChar w:fldCharType="end"/>
            </w:r>
            <w:r w:rsidRPr="00860573">
              <w:rPr>
                <w:rStyle w:val="Hyperlink"/>
                <w:noProof/>
              </w:rPr>
              <w:fldChar w:fldCharType="end"/>
            </w:r>
          </w:ins>
        </w:p>
        <w:p w14:paraId="32FAE15B" w14:textId="47641A51" w:rsidR="00D04594" w:rsidRDefault="00D04594">
          <w:pPr>
            <w:pStyle w:val="TOC2"/>
            <w:tabs>
              <w:tab w:val="right" w:leader="dot" w:pos="9016"/>
            </w:tabs>
            <w:rPr>
              <w:ins w:id="284" w:author="Andrew Instone-Cowie" w:date="2025-05-07T15:51:00Z" w16du:dateUtc="2025-05-07T14:51:00Z"/>
              <w:rFonts w:eastAsiaTheme="minorEastAsia"/>
              <w:noProof/>
              <w:kern w:val="2"/>
              <w:sz w:val="24"/>
              <w:szCs w:val="24"/>
              <w:lang w:eastAsia="en-GB"/>
              <w14:ligatures w14:val="standardContextual"/>
            </w:rPr>
          </w:pPr>
          <w:ins w:id="28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Faculty Jurisdiction Rules</w:t>
            </w:r>
            <w:r>
              <w:rPr>
                <w:noProof/>
                <w:webHidden/>
              </w:rPr>
              <w:tab/>
            </w:r>
            <w:r>
              <w:rPr>
                <w:noProof/>
                <w:webHidden/>
              </w:rPr>
              <w:fldChar w:fldCharType="begin"/>
            </w:r>
            <w:r>
              <w:rPr>
                <w:noProof/>
                <w:webHidden/>
              </w:rPr>
              <w:instrText xml:space="preserve"> PAGEREF _Toc197525541 \h </w:instrText>
            </w:r>
            <w:r>
              <w:rPr>
                <w:noProof/>
                <w:webHidden/>
              </w:rPr>
            </w:r>
          </w:ins>
          <w:r>
            <w:rPr>
              <w:noProof/>
              <w:webHidden/>
            </w:rPr>
            <w:fldChar w:fldCharType="separate"/>
          </w:r>
          <w:ins w:id="286" w:author="Andrew Instone-Cowie" w:date="2025-05-07T15:53:00Z" w16du:dateUtc="2025-05-07T14:53:00Z">
            <w:r w:rsidR="009B24E9">
              <w:rPr>
                <w:noProof/>
                <w:webHidden/>
              </w:rPr>
              <w:t>69</w:t>
            </w:r>
          </w:ins>
          <w:ins w:id="287" w:author="Andrew Instone-Cowie" w:date="2025-05-07T15:51:00Z" w16du:dateUtc="2025-05-07T14:51:00Z">
            <w:r>
              <w:rPr>
                <w:noProof/>
                <w:webHidden/>
              </w:rPr>
              <w:fldChar w:fldCharType="end"/>
            </w:r>
            <w:r w:rsidRPr="00860573">
              <w:rPr>
                <w:rStyle w:val="Hyperlink"/>
                <w:noProof/>
              </w:rPr>
              <w:fldChar w:fldCharType="end"/>
            </w:r>
          </w:ins>
        </w:p>
        <w:p w14:paraId="5DA43E3E" w14:textId="010DD1B4" w:rsidR="00D04594" w:rsidRDefault="00D04594">
          <w:pPr>
            <w:pStyle w:val="TOC3"/>
            <w:tabs>
              <w:tab w:val="right" w:leader="dot" w:pos="9016"/>
            </w:tabs>
            <w:rPr>
              <w:ins w:id="288" w:author="Andrew Instone-Cowie" w:date="2025-05-07T15:51:00Z" w16du:dateUtc="2025-05-07T14:51:00Z"/>
              <w:noProof/>
              <w:kern w:val="2"/>
              <w:sz w:val="24"/>
              <w:szCs w:val="24"/>
              <w:lang w:val="en-GB" w:eastAsia="en-GB"/>
              <w14:ligatures w14:val="standardContextual"/>
            </w:rPr>
          </w:pPr>
          <w:ins w:id="28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List B Application</w:t>
            </w:r>
            <w:r>
              <w:rPr>
                <w:noProof/>
                <w:webHidden/>
              </w:rPr>
              <w:tab/>
            </w:r>
            <w:r>
              <w:rPr>
                <w:noProof/>
                <w:webHidden/>
              </w:rPr>
              <w:fldChar w:fldCharType="begin"/>
            </w:r>
            <w:r>
              <w:rPr>
                <w:noProof/>
                <w:webHidden/>
              </w:rPr>
              <w:instrText xml:space="preserve"> PAGEREF _Toc197525542 \h </w:instrText>
            </w:r>
            <w:r>
              <w:rPr>
                <w:noProof/>
                <w:webHidden/>
              </w:rPr>
            </w:r>
          </w:ins>
          <w:r>
            <w:rPr>
              <w:noProof/>
              <w:webHidden/>
            </w:rPr>
            <w:fldChar w:fldCharType="separate"/>
          </w:r>
          <w:ins w:id="290" w:author="Andrew Instone-Cowie" w:date="2025-05-07T15:53:00Z" w16du:dateUtc="2025-05-07T14:53:00Z">
            <w:r w:rsidR="009B24E9">
              <w:rPr>
                <w:noProof/>
                <w:webHidden/>
              </w:rPr>
              <w:t>69</w:t>
            </w:r>
          </w:ins>
          <w:ins w:id="291" w:author="Andrew Instone-Cowie" w:date="2025-05-07T15:51:00Z" w16du:dateUtc="2025-05-07T14:51:00Z">
            <w:r>
              <w:rPr>
                <w:noProof/>
                <w:webHidden/>
              </w:rPr>
              <w:fldChar w:fldCharType="end"/>
            </w:r>
            <w:r w:rsidRPr="00860573">
              <w:rPr>
                <w:rStyle w:val="Hyperlink"/>
                <w:noProof/>
              </w:rPr>
              <w:fldChar w:fldCharType="end"/>
            </w:r>
          </w:ins>
        </w:p>
        <w:p w14:paraId="00F4B6BB" w14:textId="4F79EB86" w:rsidR="00D04594" w:rsidRDefault="00D04594">
          <w:pPr>
            <w:pStyle w:val="TOC3"/>
            <w:tabs>
              <w:tab w:val="right" w:leader="dot" w:pos="9016"/>
            </w:tabs>
            <w:rPr>
              <w:ins w:id="292" w:author="Andrew Instone-Cowie" w:date="2025-05-07T15:51:00Z" w16du:dateUtc="2025-05-07T14:51:00Z"/>
              <w:noProof/>
              <w:kern w:val="2"/>
              <w:sz w:val="24"/>
              <w:szCs w:val="24"/>
              <w:lang w:val="en-GB" w:eastAsia="en-GB"/>
              <w14:ligatures w14:val="standardContextual"/>
            </w:rPr>
          </w:pPr>
          <w:ins w:id="29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Conditions</w:t>
            </w:r>
            <w:r>
              <w:rPr>
                <w:noProof/>
                <w:webHidden/>
              </w:rPr>
              <w:tab/>
            </w:r>
            <w:r>
              <w:rPr>
                <w:noProof/>
                <w:webHidden/>
              </w:rPr>
              <w:fldChar w:fldCharType="begin"/>
            </w:r>
            <w:r>
              <w:rPr>
                <w:noProof/>
                <w:webHidden/>
              </w:rPr>
              <w:instrText xml:space="preserve"> PAGEREF _Toc197525543 \h </w:instrText>
            </w:r>
            <w:r>
              <w:rPr>
                <w:noProof/>
                <w:webHidden/>
              </w:rPr>
            </w:r>
          </w:ins>
          <w:r>
            <w:rPr>
              <w:noProof/>
              <w:webHidden/>
            </w:rPr>
            <w:fldChar w:fldCharType="separate"/>
          </w:r>
          <w:ins w:id="294" w:author="Andrew Instone-Cowie" w:date="2025-05-07T15:53:00Z" w16du:dateUtc="2025-05-07T14:53:00Z">
            <w:r w:rsidR="009B24E9">
              <w:rPr>
                <w:noProof/>
                <w:webHidden/>
              </w:rPr>
              <w:t>70</w:t>
            </w:r>
          </w:ins>
          <w:ins w:id="295" w:author="Andrew Instone-Cowie" w:date="2025-05-07T15:51:00Z" w16du:dateUtc="2025-05-07T14:51:00Z">
            <w:r>
              <w:rPr>
                <w:noProof/>
                <w:webHidden/>
              </w:rPr>
              <w:fldChar w:fldCharType="end"/>
            </w:r>
            <w:r w:rsidRPr="00860573">
              <w:rPr>
                <w:rStyle w:val="Hyperlink"/>
                <w:noProof/>
              </w:rPr>
              <w:fldChar w:fldCharType="end"/>
            </w:r>
          </w:ins>
        </w:p>
        <w:p w14:paraId="4712CE1E" w14:textId="17D8E690" w:rsidR="00D04594" w:rsidRDefault="00D04594">
          <w:pPr>
            <w:pStyle w:val="TOC2"/>
            <w:tabs>
              <w:tab w:val="right" w:leader="dot" w:pos="9016"/>
            </w:tabs>
            <w:rPr>
              <w:ins w:id="296" w:author="Andrew Instone-Cowie" w:date="2025-05-07T15:51:00Z" w16du:dateUtc="2025-05-07T14:51:00Z"/>
              <w:rFonts w:eastAsiaTheme="minorEastAsia"/>
              <w:noProof/>
              <w:kern w:val="2"/>
              <w:sz w:val="24"/>
              <w:szCs w:val="24"/>
              <w:lang w:eastAsia="en-GB"/>
              <w14:ligatures w14:val="standardContextual"/>
            </w:rPr>
          </w:pPr>
          <w:ins w:id="29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Simulator Interface Module</w:t>
            </w:r>
            <w:r>
              <w:rPr>
                <w:noProof/>
                <w:webHidden/>
              </w:rPr>
              <w:tab/>
            </w:r>
            <w:r>
              <w:rPr>
                <w:noProof/>
                <w:webHidden/>
              </w:rPr>
              <w:fldChar w:fldCharType="begin"/>
            </w:r>
            <w:r>
              <w:rPr>
                <w:noProof/>
                <w:webHidden/>
              </w:rPr>
              <w:instrText xml:space="preserve"> PAGEREF _Toc197525544 \h </w:instrText>
            </w:r>
            <w:r>
              <w:rPr>
                <w:noProof/>
                <w:webHidden/>
              </w:rPr>
            </w:r>
          </w:ins>
          <w:r>
            <w:rPr>
              <w:noProof/>
              <w:webHidden/>
            </w:rPr>
            <w:fldChar w:fldCharType="separate"/>
          </w:r>
          <w:ins w:id="298" w:author="Andrew Instone-Cowie" w:date="2025-05-07T15:53:00Z" w16du:dateUtc="2025-05-07T14:53:00Z">
            <w:r w:rsidR="009B24E9">
              <w:rPr>
                <w:noProof/>
                <w:webHidden/>
              </w:rPr>
              <w:t>71</w:t>
            </w:r>
          </w:ins>
          <w:ins w:id="299" w:author="Andrew Instone-Cowie" w:date="2025-05-07T15:51:00Z" w16du:dateUtc="2025-05-07T14:51:00Z">
            <w:r>
              <w:rPr>
                <w:noProof/>
                <w:webHidden/>
              </w:rPr>
              <w:fldChar w:fldCharType="end"/>
            </w:r>
            <w:r w:rsidRPr="00860573">
              <w:rPr>
                <w:rStyle w:val="Hyperlink"/>
                <w:noProof/>
              </w:rPr>
              <w:fldChar w:fldCharType="end"/>
            </w:r>
          </w:ins>
        </w:p>
        <w:p w14:paraId="377A38DB" w14:textId="01BF3E02" w:rsidR="00D04594" w:rsidRDefault="00D04594">
          <w:pPr>
            <w:pStyle w:val="TOC2"/>
            <w:tabs>
              <w:tab w:val="right" w:leader="dot" w:pos="9016"/>
            </w:tabs>
            <w:rPr>
              <w:ins w:id="300" w:author="Andrew Instone-Cowie" w:date="2025-05-07T15:51:00Z" w16du:dateUtc="2025-05-07T14:51:00Z"/>
              <w:rFonts w:eastAsiaTheme="minorEastAsia"/>
              <w:noProof/>
              <w:kern w:val="2"/>
              <w:sz w:val="24"/>
              <w:szCs w:val="24"/>
              <w:lang w:eastAsia="en-GB"/>
              <w14:ligatures w14:val="standardContextual"/>
            </w:rPr>
          </w:pPr>
          <w:ins w:id="30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 Module</w:t>
            </w:r>
            <w:r>
              <w:rPr>
                <w:noProof/>
                <w:webHidden/>
              </w:rPr>
              <w:tab/>
            </w:r>
            <w:r>
              <w:rPr>
                <w:noProof/>
                <w:webHidden/>
              </w:rPr>
              <w:fldChar w:fldCharType="begin"/>
            </w:r>
            <w:r>
              <w:rPr>
                <w:noProof/>
                <w:webHidden/>
              </w:rPr>
              <w:instrText xml:space="preserve"> PAGEREF _Toc197525545 \h </w:instrText>
            </w:r>
            <w:r>
              <w:rPr>
                <w:noProof/>
                <w:webHidden/>
              </w:rPr>
            </w:r>
          </w:ins>
          <w:r>
            <w:rPr>
              <w:noProof/>
              <w:webHidden/>
            </w:rPr>
            <w:fldChar w:fldCharType="separate"/>
          </w:r>
          <w:ins w:id="302" w:author="Andrew Instone-Cowie" w:date="2025-05-07T15:53:00Z" w16du:dateUtc="2025-05-07T14:53:00Z">
            <w:r w:rsidR="009B24E9">
              <w:rPr>
                <w:noProof/>
                <w:webHidden/>
              </w:rPr>
              <w:t>71</w:t>
            </w:r>
          </w:ins>
          <w:ins w:id="303" w:author="Andrew Instone-Cowie" w:date="2025-05-07T15:51:00Z" w16du:dateUtc="2025-05-07T14:51:00Z">
            <w:r>
              <w:rPr>
                <w:noProof/>
                <w:webHidden/>
              </w:rPr>
              <w:fldChar w:fldCharType="end"/>
            </w:r>
            <w:r w:rsidRPr="00860573">
              <w:rPr>
                <w:rStyle w:val="Hyperlink"/>
                <w:noProof/>
              </w:rPr>
              <w:fldChar w:fldCharType="end"/>
            </w:r>
          </w:ins>
        </w:p>
        <w:p w14:paraId="66E3F456" w14:textId="2E53CF39" w:rsidR="00D04594" w:rsidRDefault="00D04594">
          <w:pPr>
            <w:pStyle w:val="TOC3"/>
            <w:tabs>
              <w:tab w:val="right" w:leader="dot" w:pos="9016"/>
            </w:tabs>
            <w:rPr>
              <w:ins w:id="304" w:author="Andrew Instone-Cowie" w:date="2025-05-07T15:51:00Z" w16du:dateUtc="2025-05-07T14:51:00Z"/>
              <w:noProof/>
              <w:kern w:val="2"/>
              <w:sz w:val="24"/>
              <w:szCs w:val="24"/>
              <w:lang w:val="en-GB" w:eastAsia="en-GB"/>
              <w14:ligatures w14:val="standardContextual"/>
            </w:rPr>
          </w:pPr>
          <w:ins w:id="30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 Supply</w:t>
            </w:r>
            <w:r>
              <w:rPr>
                <w:noProof/>
                <w:webHidden/>
              </w:rPr>
              <w:tab/>
            </w:r>
            <w:r>
              <w:rPr>
                <w:noProof/>
                <w:webHidden/>
              </w:rPr>
              <w:fldChar w:fldCharType="begin"/>
            </w:r>
            <w:r>
              <w:rPr>
                <w:noProof/>
                <w:webHidden/>
              </w:rPr>
              <w:instrText xml:space="preserve"> PAGEREF _Toc197525546 \h </w:instrText>
            </w:r>
            <w:r>
              <w:rPr>
                <w:noProof/>
                <w:webHidden/>
              </w:rPr>
            </w:r>
          </w:ins>
          <w:r>
            <w:rPr>
              <w:noProof/>
              <w:webHidden/>
            </w:rPr>
            <w:fldChar w:fldCharType="separate"/>
          </w:r>
          <w:ins w:id="306" w:author="Andrew Instone-Cowie" w:date="2025-05-07T15:53:00Z" w16du:dateUtc="2025-05-07T14:53:00Z">
            <w:r w:rsidR="009B24E9">
              <w:rPr>
                <w:noProof/>
                <w:webHidden/>
              </w:rPr>
              <w:t>72</w:t>
            </w:r>
          </w:ins>
          <w:ins w:id="307" w:author="Andrew Instone-Cowie" w:date="2025-05-07T15:51:00Z" w16du:dateUtc="2025-05-07T14:51:00Z">
            <w:r>
              <w:rPr>
                <w:noProof/>
                <w:webHidden/>
              </w:rPr>
              <w:fldChar w:fldCharType="end"/>
            </w:r>
            <w:r w:rsidRPr="00860573">
              <w:rPr>
                <w:rStyle w:val="Hyperlink"/>
                <w:noProof/>
              </w:rPr>
              <w:fldChar w:fldCharType="end"/>
            </w:r>
          </w:ins>
        </w:p>
        <w:p w14:paraId="52216BB8" w14:textId="4C3DAB9D" w:rsidR="00D04594" w:rsidRDefault="00D04594">
          <w:pPr>
            <w:pStyle w:val="TOC2"/>
            <w:tabs>
              <w:tab w:val="right" w:leader="dot" w:pos="9016"/>
            </w:tabs>
            <w:rPr>
              <w:ins w:id="308" w:author="Andrew Instone-Cowie" w:date="2025-05-07T15:51:00Z" w16du:dateUtc="2025-05-07T14:51:00Z"/>
              <w:rFonts w:eastAsiaTheme="minorEastAsia"/>
              <w:noProof/>
              <w:kern w:val="2"/>
              <w:sz w:val="24"/>
              <w:szCs w:val="24"/>
              <w:lang w:eastAsia="en-GB"/>
              <w14:ligatures w14:val="standardContextual"/>
            </w:rPr>
          </w:pPr>
          <w:ins w:id="30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Sensor Module Mounting</w:t>
            </w:r>
            <w:r>
              <w:rPr>
                <w:noProof/>
                <w:webHidden/>
              </w:rPr>
              <w:tab/>
            </w:r>
            <w:r>
              <w:rPr>
                <w:noProof/>
                <w:webHidden/>
              </w:rPr>
              <w:fldChar w:fldCharType="begin"/>
            </w:r>
            <w:r>
              <w:rPr>
                <w:noProof/>
                <w:webHidden/>
              </w:rPr>
              <w:instrText xml:space="preserve"> PAGEREF _Toc197525547 \h </w:instrText>
            </w:r>
            <w:r>
              <w:rPr>
                <w:noProof/>
                <w:webHidden/>
              </w:rPr>
            </w:r>
          </w:ins>
          <w:r>
            <w:rPr>
              <w:noProof/>
              <w:webHidden/>
            </w:rPr>
            <w:fldChar w:fldCharType="separate"/>
          </w:r>
          <w:ins w:id="310" w:author="Andrew Instone-Cowie" w:date="2025-05-07T15:53:00Z" w16du:dateUtc="2025-05-07T14:53:00Z">
            <w:r w:rsidR="009B24E9">
              <w:rPr>
                <w:noProof/>
                <w:webHidden/>
              </w:rPr>
              <w:t>72</w:t>
            </w:r>
          </w:ins>
          <w:ins w:id="311" w:author="Andrew Instone-Cowie" w:date="2025-05-07T15:51:00Z" w16du:dateUtc="2025-05-07T14:51:00Z">
            <w:r>
              <w:rPr>
                <w:noProof/>
                <w:webHidden/>
              </w:rPr>
              <w:fldChar w:fldCharType="end"/>
            </w:r>
            <w:r w:rsidRPr="00860573">
              <w:rPr>
                <w:rStyle w:val="Hyperlink"/>
                <w:noProof/>
              </w:rPr>
              <w:fldChar w:fldCharType="end"/>
            </w:r>
          </w:ins>
        </w:p>
        <w:p w14:paraId="672E61EF" w14:textId="561328C3" w:rsidR="00D04594" w:rsidRDefault="00D04594">
          <w:pPr>
            <w:pStyle w:val="TOC2"/>
            <w:tabs>
              <w:tab w:val="right" w:leader="dot" w:pos="9016"/>
            </w:tabs>
            <w:rPr>
              <w:ins w:id="312" w:author="Andrew Instone-Cowie" w:date="2025-05-07T15:51:00Z" w16du:dateUtc="2025-05-07T14:51:00Z"/>
              <w:rFonts w:eastAsiaTheme="minorEastAsia"/>
              <w:noProof/>
              <w:kern w:val="2"/>
              <w:sz w:val="24"/>
              <w:szCs w:val="24"/>
              <w:lang w:eastAsia="en-GB"/>
              <w14:ligatures w14:val="standardContextual"/>
            </w:rPr>
          </w:pPr>
          <w:ins w:id="31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Magnet Mounting</w:t>
            </w:r>
            <w:r>
              <w:rPr>
                <w:noProof/>
                <w:webHidden/>
              </w:rPr>
              <w:tab/>
            </w:r>
            <w:r>
              <w:rPr>
                <w:noProof/>
                <w:webHidden/>
              </w:rPr>
              <w:fldChar w:fldCharType="begin"/>
            </w:r>
            <w:r>
              <w:rPr>
                <w:noProof/>
                <w:webHidden/>
              </w:rPr>
              <w:instrText xml:space="preserve"> PAGEREF _Toc197525548 \h </w:instrText>
            </w:r>
            <w:r>
              <w:rPr>
                <w:noProof/>
                <w:webHidden/>
              </w:rPr>
            </w:r>
          </w:ins>
          <w:r>
            <w:rPr>
              <w:noProof/>
              <w:webHidden/>
            </w:rPr>
            <w:fldChar w:fldCharType="separate"/>
          </w:r>
          <w:ins w:id="314" w:author="Andrew Instone-Cowie" w:date="2025-05-07T15:53:00Z" w16du:dateUtc="2025-05-07T14:53:00Z">
            <w:r w:rsidR="009B24E9">
              <w:rPr>
                <w:noProof/>
                <w:webHidden/>
              </w:rPr>
              <w:t>74</w:t>
            </w:r>
          </w:ins>
          <w:ins w:id="315" w:author="Andrew Instone-Cowie" w:date="2025-05-07T15:51:00Z" w16du:dateUtc="2025-05-07T14:51:00Z">
            <w:r>
              <w:rPr>
                <w:noProof/>
                <w:webHidden/>
              </w:rPr>
              <w:fldChar w:fldCharType="end"/>
            </w:r>
            <w:r w:rsidRPr="00860573">
              <w:rPr>
                <w:rStyle w:val="Hyperlink"/>
                <w:noProof/>
              </w:rPr>
              <w:fldChar w:fldCharType="end"/>
            </w:r>
          </w:ins>
        </w:p>
        <w:p w14:paraId="797003D5" w14:textId="4B180696" w:rsidR="00D04594" w:rsidRDefault="00D04594">
          <w:pPr>
            <w:pStyle w:val="TOC2"/>
            <w:tabs>
              <w:tab w:val="right" w:leader="dot" w:pos="9016"/>
            </w:tabs>
            <w:rPr>
              <w:ins w:id="316" w:author="Andrew Instone-Cowie" w:date="2025-05-07T15:51:00Z" w16du:dateUtc="2025-05-07T14:51:00Z"/>
              <w:rFonts w:eastAsiaTheme="minorEastAsia"/>
              <w:noProof/>
              <w:kern w:val="2"/>
              <w:sz w:val="24"/>
              <w:szCs w:val="24"/>
              <w:lang w:eastAsia="en-GB"/>
              <w14:ligatures w14:val="standardContextual"/>
            </w:rPr>
          </w:pPr>
          <w:ins w:id="31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"_Toc197525549"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Infra-Red Sensors</w:t>
            </w:r>
            <w:r>
              <w:rPr>
                <w:noProof/>
                <w:webHidden/>
              </w:rPr>
              <w:tab/>
            </w:r>
            <w:r>
              <w:rPr>
                <w:noProof/>
                <w:webHidden/>
              </w:rPr>
              <w:fldChar w:fldCharType="begin"/>
            </w:r>
            <w:r>
              <w:rPr>
                <w:noProof/>
                <w:webHidden/>
              </w:rPr>
              <w:instrText xml:space="preserve"> PAGEREF _Toc197525549 \h </w:instrText>
            </w:r>
            <w:r>
              <w:rPr>
                <w:noProof/>
                <w:webHidden/>
              </w:rPr>
            </w:r>
          </w:ins>
          <w:r>
            <w:rPr>
              <w:noProof/>
              <w:webHidden/>
            </w:rPr>
            <w:fldChar w:fldCharType="separate"/>
          </w:r>
          <w:ins w:id="318" w:author="Andrew Instone-Cowie" w:date="2025-05-07T15:53:00Z" w16du:dateUtc="2025-05-07T14:53:00Z">
            <w:r w:rsidR="009B24E9">
              <w:rPr>
                <w:noProof/>
                <w:webHidden/>
              </w:rPr>
              <w:t>76</w:t>
            </w:r>
          </w:ins>
          <w:ins w:id="319" w:author="Andrew Instone-Cowie" w:date="2025-05-07T15:51:00Z" w16du:dateUtc="2025-05-07T14:51:00Z">
            <w:r>
              <w:rPr>
                <w:noProof/>
                <w:webHidden/>
              </w:rPr>
              <w:fldChar w:fldCharType="end"/>
            </w:r>
            <w:r w:rsidRPr="00860573">
              <w:rPr>
                <w:rStyle w:val="Hyperlink"/>
                <w:noProof/>
              </w:rPr>
              <w:fldChar w:fldCharType="end"/>
            </w:r>
          </w:ins>
        </w:p>
        <w:p w14:paraId="595005CD" w14:textId="644CAA8C" w:rsidR="00D04594" w:rsidRDefault="00D04594">
          <w:pPr>
            <w:pStyle w:val="TOC3"/>
            <w:tabs>
              <w:tab w:val="right" w:leader="dot" w:pos="9016"/>
            </w:tabs>
            <w:rPr>
              <w:ins w:id="320" w:author="Andrew Instone-Cowie" w:date="2025-05-07T15:51:00Z" w16du:dateUtc="2025-05-07T14:51:00Z"/>
              <w:noProof/>
              <w:kern w:val="2"/>
              <w:sz w:val="24"/>
              <w:szCs w:val="24"/>
              <w:lang w:val="en-GB" w:eastAsia="en-GB"/>
              <w14:ligatures w14:val="standardContextual"/>
            </w:rPr>
          </w:pPr>
          <w:ins w:id="32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Reflector</w:t>
            </w:r>
            <w:r>
              <w:rPr>
                <w:noProof/>
                <w:webHidden/>
              </w:rPr>
              <w:tab/>
            </w:r>
            <w:r>
              <w:rPr>
                <w:noProof/>
                <w:webHidden/>
              </w:rPr>
              <w:fldChar w:fldCharType="begin"/>
            </w:r>
            <w:r>
              <w:rPr>
                <w:noProof/>
                <w:webHidden/>
              </w:rPr>
              <w:instrText xml:space="preserve"> PAGEREF _Toc197525550 \h </w:instrText>
            </w:r>
            <w:r>
              <w:rPr>
                <w:noProof/>
                <w:webHidden/>
              </w:rPr>
            </w:r>
          </w:ins>
          <w:r>
            <w:rPr>
              <w:noProof/>
              <w:webHidden/>
            </w:rPr>
            <w:fldChar w:fldCharType="separate"/>
          </w:r>
          <w:ins w:id="322" w:author="Andrew Instone-Cowie" w:date="2025-05-07T15:53:00Z" w16du:dateUtc="2025-05-07T14:53:00Z">
            <w:r w:rsidR="009B24E9">
              <w:rPr>
                <w:noProof/>
                <w:webHidden/>
              </w:rPr>
              <w:t>76</w:t>
            </w:r>
          </w:ins>
          <w:ins w:id="323" w:author="Andrew Instone-Cowie" w:date="2025-05-07T15:51:00Z" w16du:dateUtc="2025-05-07T14:51:00Z">
            <w:r>
              <w:rPr>
                <w:noProof/>
                <w:webHidden/>
              </w:rPr>
              <w:fldChar w:fldCharType="end"/>
            </w:r>
            <w:r w:rsidRPr="00860573">
              <w:rPr>
                <w:rStyle w:val="Hyperlink"/>
                <w:noProof/>
              </w:rPr>
              <w:fldChar w:fldCharType="end"/>
            </w:r>
          </w:ins>
        </w:p>
        <w:p w14:paraId="6DFB7A63" w14:textId="2C049E0C" w:rsidR="00D04594" w:rsidRDefault="00D04594">
          <w:pPr>
            <w:pStyle w:val="TOC3"/>
            <w:tabs>
              <w:tab w:val="right" w:leader="dot" w:pos="9016"/>
            </w:tabs>
            <w:rPr>
              <w:ins w:id="324" w:author="Andrew Instone-Cowie" w:date="2025-05-07T15:51:00Z" w16du:dateUtc="2025-05-07T14:51:00Z"/>
              <w:noProof/>
              <w:kern w:val="2"/>
              <w:sz w:val="24"/>
              <w:szCs w:val="24"/>
              <w:lang w:val="en-GB" w:eastAsia="en-GB"/>
              <w14:ligatures w14:val="standardContextual"/>
            </w:rPr>
          </w:pPr>
          <w:ins w:id="32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Calibration</w:t>
            </w:r>
            <w:r>
              <w:rPr>
                <w:noProof/>
                <w:webHidden/>
              </w:rPr>
              <w:tab/>
            </w:r>
            <w:r>
              <w:rPr>
                <w:noProof/>
                <w:webHidden/>
              </w:rPr>
              <w:fldChar w:fldCharType="begin"/>
            </w:r>
            <w:r>
              <w:rPr>
                <w:noProof/>
                <w:webHidden/>
              </w:rPr>
              <w:instrText xml:space="preserve"> PAGEREF _Toc197525551 \h </w:instrText>
            </w:r>
            <w:r>
              <w:rPr>
                <w:noProof/>
                <w:webHidden/>
              </w:rPr>
            </w:r>
          </w:ins>
          <w:r>
            <w:rPr>
              <w:noProof/>
              <w:webHidden/>
            </w:rPr>
            <w:fldChar w:fldCharType="separate"/>
          </w:r>
          <w:ins w:id="326" w:author="Andrew Instone-Cowie" w:date="2025-05-07T15:53:00Z" w16du:dateUtc="2025-05-07T14:53:00Z">
            <w:r w:rsidR="009B24E9">
              <w:rPr>
                <w:noProof/>
                <w:webHidden/>
              </w:rPr>
              <w:t>76</w:t>
            </w:r>
          </w:ins>
          <w:ins w:id="327" w:author="Andrew Instone-Cowie" w:date="2025-05-07T15:51:00Z" w16du:dateUtc="2025-05-07T14:51:00Z">
            <w:r>
              <w:rPr>
                <w:noProof/>
                <w:webHidden/>
              </w:rPr>
              <w:fldChar w:fldCharType="end"/>
            </w:r>
            <w:r w:rsidRPr="00860573">
              <w:rPr>
                <w:rStyle w:val="Hyperlink"/>
                <w:noProof/>
              </w:rPr>
              <w:fldChar w:fldCharType="end"/>
            </w:r>
          </w:ins>
        </w:p>
        <w:p w14:paraId="63931DE6" w14:textId="71490C22" w:rsidR="00D04594" w:rsidRDefault="00D04594">
          <w:pPr>
            <w:pStyle w:val="TOC2"/>
            <w:tabs>
              <w:tab w:val="right" w:leader="dot" w:pos="9016"/>
            </w:tabs>
            <w:rPr>
              <w:ins w:id="328" w:author="Andrew Instone-Cowie" w:date="2025-05-07T15:51:00Z" w16du:dateUtc="2025-05-07T14:51:00Z"/>
              <w:rFonts w:eastAsiaTheme="minorEastAsia"/>
              <w:noProof/>
              <w:kern w:val="2"/>
              <w:sz w:val="24"/>
              <w:szCs w:val="24"/>
              <w:lang w:eastAsia="en-GB"/>
              <w14:ligatures w14:val="standardContextual"/>
            </w:rPr>
          </w:pPr>
          <w:ins w:id="32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Cabling</w:t>
            </w:r>
            <w:r>
              <w:rPr>
                <w:noProof/>
                <w:webHidden/>
              </w:rPr>
              <w:tab/>
            </w:r>
            <w:r>
              <w:rPr>
                <w:noProof/>
                <w:webHidden/>
              </w:rPr>
              <w:fldChar w:fldCharType="begin"/>
            </w:r>
            <w:r>
              <w:rPr>
                <w:noProof/>
                <w:webHidden/>
              </w:rPr>
              <w:instrText xml:space="preserve"> PAGEREF _Toc197525552 \h </w:instrText>
            </w:r>
            <w:r>
              <w:rPr>
                <w:noProof/>
                <w:webHidden/>
              </w:rPr>
            </w:r>
          </w:ins>
          <w:r>
            <w:rPr>
              <w:noProof/>
              <w:webHidden/>
            </w:rPr>
            <w:fldChar w:fldCharType="separate"/>
          </w:r>
          <w:ins w:id="330" w:author="Andrew Instone-Cowie" w:date="2025-05-07T15:53:00Z" w16du:dateUtc="2025-05-07T14:53:00Z">
            <w:r w:rsidR="009B24E9">
              <w:rPr>
                <w:noProof/>
                <w:webHidden/>
              </w:rPr>
              <w:t>77</w:t>
            </w:r>
          </w:ins>
          <w:ins w:id="331" w:author="Andrew Instone-Cowie" w:date="2025-05-07T15:51:00Z" w16du:dateUtc="2025-05-07T14:51:00Z">
            <w:r>
              <w:rPr>
                <w:noProof/>
                <w:webHidden/>
              </w:rPr>
              <w:fldChar w:fldCharType="end"/>
            </w:r>
            <w:r w:rsidRPr="00860573">
              <w:rPr>
                <w:rStyle w:val="Hyperlink"/>
                <w:noProof/>
              </w:rPr>
              <w:fldChar w:fldCharType="end"/>
            </w:r>
          </w:ins>
        </w:p>
        <w:p w14:paraId="1DEEFD2A" w14:textId="7521F5D4" w:rsidR="00D04594" w:rsidRDefault="00D04594">
          <w:pPr>
            <w:pStyle w:val="TOC3"/>
            <w:tabs>
              <w:tab w:val="right" w:leader="dot" w:pos="9016"/>
            </w:tabs>
            <w:rPr>
              <w:ins w:id="332" w:author="Andrew Instone-Cowie" w:date="2025-05-07T15:51:00Z" w16du:dateUtc="2025-05-07T14:51:00Z"/>
              <w:noProof/>
              <w:kern w:val="2"/>
              <w:sz w:val="24"/>
              <w:szCs w:val="24"/>
              <w:lang w:val="en-GB" w:eastAsia="en-GB"/>
              <w14:ligatures w14:val="standardContextual"/>
            </w:rPr>
          </w:pPr>
          <w:ins w:id="33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Power/Data Cable</w:t>
            </w:r>
            <w:r>
              <w:rPr>
                <w:noProof/>
                <w:webHidden/>
              </w:rPr>
              <w:tab/>
            </w:r>
            <w:r>
              <w:rPr>
                <w:noProof/>
                <w:webHidden/>
              </w:rPr>
              <w:fldChar w:fldCharType="begin"/>
            </w:r>
            <w:r>
              <w:rPr>
                <w:noProof/>
                <w:webHidden/>
              </w:rPr>
              <w:instrText xml:space="preserve"> PAGEREF _Toc197525553 \h </w:instrText>
            </w:r>
            <w:r>
              <w:rPr>
                <w:noProof/>
                <w:webHidden/>
              </w:rPr>
            </w:r>
          </w:ins>
          <w:r>
            <w:rPr>
              <w:noProof/>
              <w:webHidden/>
            </w:rPr>
            <w:fldChar w:fldCharType="separate"/>
          </w:r>
          <w:ins w:id="334" w:author="Andrew Instone-Cowie" w:date="2025-05-07T15:53:00Z" w16du:dateUtc="2025-05-07T14:53:00Z">
            <w:r w:rsidR="009B24E9">
              <w:rPr>
                <w:noProof/>
                <w:webHidden/>
              </w:rPr>
              <w:t>77</w:t>
            </w:r>
          </w:ins>
          <w:ins w:id="335" w:author="Andrew Instone-Cowie" w:date="2025-05-07T15:51:00Z" w16du:dateUtc="2025-05-07T14:51:00Z">
            <w:r>
              <w:rPr>
                <w:noProof/>
                <w:webHidden/>
              </w:rPr>
              <w:fldChar w:fldCharType="end"/>
            </w:r>
            <w:r w:rsidRPr="00860573">
              <w:rPr>
                <w:rStyle w:val="Hyperlink"/>
                <w:noProof/>
              </w:rPr>
              <w:fldChar w:fldCharType="end"/>
            </w:r>
          </w:ins>
        </w:p>
        <w:p w14:paraId="7472EA5A" w14:textId="73C80806" w:rsidR="00D04594" w:rsidRDefault="00D04594">
          <w:pPr>
            <w:pStyle w:val="TOC3"/>
            <w:tabs>
              <w:tab w:val="right" w:leader="dot" w:pos="9016"/>
            </w:tabs>
            <w:rPr>
              <w:ins w:id="336" w:author="Andrew Instone-Cowie" w:date="2025-05-07T15:51:00Z" w16du:dateUtc="2025-05-07T14:51:00Z"/>
              <w:noProof/>
              <w:kern w:val="2"/>
              <w:sz w:val="24"/>
              <w:szCs w:val="24"/>
              <w:lang w:val="en-GB" w:eastAsia="en-GB"/>
              <w14:ligatures w14:val="standardContextual"/>
            </w:rPr>
          </w:pPr>
          <w:ins w:id="33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Sensor Cables</w:t>
            </w:r>
            <w:r>
              <w:rPr>
                <w:noProof/>
                <w:webHidden/>
              </w:rPr>
              <w:tab/>
            </w:r>
            <w:r>
              <w:rPr>
                <w:noProof/>
                <w:webHidden/>
              </w:rPr>
              <w:fldChar w:fldCharType="begin"/>
            </w:r>
            <w:r>
              <w:rPr>
                <w:noProof/>
                <w:webHidden/>
              </w:rPr>
              <w:instrText xml:space="preserve"> PAGEREF _Toc197525554 \h </w:instrText>
            </w:r>
            <w:r>
              <w:rPr>
                <w:noProof/>
                <w:webHidden/>
              </w:rPr>
            </w:r>
          </w:ins>
          <w:r>
            <w:rPr>
              <w:noProof/>
              <w:webHidden/>
            </w:rPr>
            <w:fldChar w:fldCharType="separate"/>
          </w:r>
          <w:ins w:id="338" w:author="Andrew Instone-Cowie" w:date="2025-05-07T15:53:00Z" w16du:dateUtc="2025-05-07T14:53:00Z">
            <w:r w:rsidR="009B24E9">
              <w:rPr>
                <w:noProof/>
                <w:webHidden/>
              </w:rPr>
              <w:t>77</w:t>
            </w:r>
          </w:ins>
          <w:ins w:id="339" w:author="Andrew Instone-Cowie" w:date="2025-05-07T15:51:00Z" w16du:dateUtc="2025-05-07T14:51:00Z">
            <w:r>
              <w:rPr>
                <w:noProof/>
                <w:webHidden/>
              </w:rPr>
              <w:fldChar w:fldCharType="end"/>
            </w:r>
            <w:r w:rsidRPr="00860573">
              <w:rPr>
                <w:rStyle w:val="Hyperlink"/>
                <w:noProof/>
              </w:rPr>
              <w:fldChar w:fldCharType="end"/>
            </w:r>
          </w:ins>
        </w:p>
        <w:p w14:paraId="77958470" w14:textId="09572490" w:rsidR="00D04594" w:rsidRDefault="00D04594">
          <w:pPr>
            <w:pStyle w:val="TOC3"/>
            <w:tabs>
              <w:tab w:val="right" w:leader="dot" w:pos="9016"/>
            </w:tabs>
            <w:rPr>
              <w:ins w:id="340" w:author="Andrew Instone-Cowie" w:date="2025-05-07T15:51:00Z" w16du:dateUtc="2025-05-07T14:51:00Z"/>
              <w:noProof/>
              <w:kern w:val="2"/>
              <w:sz w:val="24"/>
              <w:szCs w:val="24"/>
              <w:lang w:val="en-GB" w:eastAsia="en-GB"/>
              <w14:ligatures w14:val="standardContextual"/>
            </w:rPr>
          </w:pPr>
          <w:ins w:id="34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Computer Connection</w:t>
            </w:r>
            <w:r>
              <w:rPr>
                <w:noProof/>
                <w:webHidden/>
              </w:rPr>
              <w:tab/>
            </w:r>
            <w:r>
              <w:rPr>
                <w:noProof/>
                <w:webHidden/>
              </w:rPr>
              <w:fldChar w:fldCharType="begin"/>
            </w:r>
            <w:r>
              <w:rPr>
                <w:noProof/>
                <w:webHidden/>
              </w:rPr>
              <w:instrText xml:space="preserve"> PAGEREF _Toc197525555 \h </w:instrText>
            </w:r>
            <w:r>
              <w:rPr>
                <w:noProof/>
                <w:webHidden/>
              </w:rPr>
            </w:r>
          </w:ins>
          <w:r>
            <w:rPr>
              <w:noProof/>
              <w:webHidden/>
            </w:rPr>
            <w:fldChar w:fldCharType="separate"/>
          </w:r>
          <w:ins w:id="342" w:author="Andrew Instone-Cowie" w:date="2025-05-07T15:53:00Z" w16du:dateUtc="2025-05-07T14:53:00Z">
            <w:r w:rsidR="009B24E9">
              <w:rPr>
                <w:noProof/>
                <w:webHidden/>
              </w:rPr>
              <w:t>78</w:t>
            </w:r>
          </w:ins>
          <w:ins w:id="343" w:author="Andrew Instone-Cowie" w:date="2025-05-07T15:51:00Z" w16du:dateUtc="2025-05-07T14:51:00Z">
            <w:r>
              <w:rPr>
                <w:noProof/>
                <w:webHidden/>
              </w:rPr>
              <w:fldChar w:fldCharType="end"/>
            </w:r>
            <w:r w:rsidRPr="00860573">
              <w:rPr>
                <w:rStyle w:val="Hyperlink"/>
                <w:noProof/>
              </w:rPr>
              <w:fldChar w:fldCharType="end"/>
            </w:r>
          </w:ins>
        </w:p>
        <w:p w14:paraId="3E06C5BB" w14:textId="133F5088" w:rsidR="00D04594" w:rsidRDefault="00D04594">
          <w:pPr>
            <w:pStyle w:val="TOC1"/>
            <w:tabs>
              <w:tab w:val="right" w:leader="dot" w:pos="9016"/>
            </w:tabs>
            <w:rPr>
              <w:ins w:id="344" w:author="Andrew Instone-Cowie" w:date="2025-05-07T15:51:00Z" w16du:dateUtc="2025-05-07T14:51:00Z"/>
              <w:rFonts w:eastAsiaTheme="minorEastAsia"/>
              <w:noProof/>
              <w:kern w:val="2"/>
              <w:sz w:val="24"/>
              <w:szCs w:val="24"/>
              <w:lang w:eastAsia="en-GB"/>
              <w14:ligatures w14:val="standardContextual"/>
            </w:rPr>
          </w:pPr>
          <w:ins w:id="34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Interface Module Setup</w:t>
            </w:r>
            <w:r>
              <w:rPr>
                <w:noProof/>
                <w:webHidden/>
              </w:rPr>
              <w:tab/>
            </w:r>
            <w:r>
              <w:rPr>
                <w:noProof/>
                <w:webHidden/>
              </w:rPr>
              <w:fldChar w:fldCharType="begin"/>
            </w:r>
            <w:r>
              <w:rPr>
                <w:noProof/>
                <w:webHidden/>
              </w:rPr>
              <w:instrText xml:space="preserve"> PAGEREF _Toc197525556 \h </w:instrText>
            </w:r>
            <w:r>
              <w:rPr>
                <w:noProof/>
                <w:webHidden/>
              </w:rPr>
            </w:r>
          </w:ins>
          <w:r>
            <w:rPr>
              <w:noProof/>
              <w:webHidden/>
            </w:rPr>
            <w:fldChar w:fldCharType="separate"/>
          </w:r>
          <w:ins w:id="346" w:author="Andrew Instone-Cowie" w:date="2025-05-07T15:53:00Z" w16du:dateUtc="2025-05-07T14:53:00Z">
            <w:r w:rsidR="009B24E9">
              <w:rPr>
                <w:noProof/>
                <w:webHidden/>
              </w:rPr>
              <w:t>80</w:t>
            </w:r>
          </w:ins>
          <w:ins w:id="347" w:author="Andrew Instone-Cowie" w:date="2025-05-07T15:51:00Z" w16du:dateUtc="2025-05-07T14:51:00Z">
            <w:r>
              <w:rPr>
                <w:noProof/>
                <w:webHidden/>
              </w:rPr>
              <w:fldChar w:fldCharType="end"/>
            </w:r>
            <w:r w:rsidRPr="00860573">
              <w:rPr>
                <w:rStyle w:val="Hyperlink"/>
                <w:noProof/>
              </w:rPr>
              <w:fldChar w:fldCharType="end"/>
            </w:r>
          </w:ins>
        </w:p>
        <w:p w14:paraId="24DC7951" w14:textId="6DEA55FD" w:rsidR="00D04594" w:rsidRDefault="00D04594">
          <w:pPr>
            <w:pStyle w:val="TOC2"/>
            <w:tabs>
              <w:tab w:val="right" w:leader="dot" w:pos="9016"/>
            </w:tabs>
            <w:rPr>
              <w:ins w:id="348" w:author="Andrew Instone-Cowie" w:date="2025-05-07T15:51:00Z" w16du:dateUtc="2025-05-07T14:51:00Z"/>
              <w:rFonts w:eastAsiaTheme="minorEastAsia"/>
              <w:noProof/>
              <w:kern w:val="2"/>
              <w:sz w:val="24"/>
              <w:szCs w:val="24"/>
              <w:lang w:eastAsia="en-GB"/>
              <w14:ligatures w14:val="standardContextual"/>
            </w:rPr>
          </w:pPr>
          <w:ins w:id="34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Connecting to the Interface Module</w:t>
            </w:r>
            <w:r>
              <w:rPr>
                <w:noProof/>
                <w:webHidden/>
              </w:rPr>
              <w:tab/>
            </w:r>
            <w:r>
              <w:rPr>
                <w:noProof/>
                <w:webHidden/>
              </w:rPr>
              <w:fldChar w:fldCharType="begin"/>
            </w:r>
            <w:r>
              <w:rPr>
                <w:noProof/>
                <w:webHidden/>
              </w:rPr>
              <w:instrText xml:space="preserve"> PAGEREF _Toc197525557 \h </w:instrText>
            </w:r>
            <w:r>
              <w:rPr>
                <w:noProof/>
                <w:webHidden/>
              </w:rPr>
            </w:r>
          </w:ins>
          <w:r>
            <w:rPr>
              <w:noProof/>
              <w:webHidden/>
            </w:rPr>
            <w:fldChar w:fldCharType="separate"/>
          </w:r>
          <w:ins w:id="350" w:author="Andrew Instone-Cowie" w:date="2025-05-07T15:53:00Z" w16du:dateUtc="2025-05-07T14:53:00Z">
            <w:r w:rsidR="009B24E9">
              <w:rPr>
                <w:noProof/>
                <w:webHidden/>
              </w:rPr>
              <w:t>80</w:t>
            </w:r>
          </w:ins>
          <w:ins w:id="351" w:author="Andrew Instone-Cowie" w:date="2025-05-07T15:51:00Z" w16du:dateUtc="2025-05-07T14:51:00Z">
            <w:r>
              <w:rPr>
                <w:noProof/>
                <w:webHidden/>
              </w:rPr>
              <w:fldChar w:fldCharType="end"/>
            </w:r>
            <w:r w:rsidRPr="00860573">
              <w:rPr>
                <w:rStyle w:val="Hyperlink"/>
                <w:noProof/>
              </w:rPr>
              <w:fldChar w:fldCharType="end"/>
            </w:r>
          </w:ins>
        </w:p>
        <w:p w14:paraId="3926DEDC" w14:textId="43D06BDE" w:rsidR="00D04594" w:rsidRDefault="00D04594">
          <w:pPr>
            <w:pStyle w:val="TOC2"/>
            <w:tabs>
              <w:tab w:val="right" w:leader="dot" w:pos="9016"/>
            </w:tabs>
            <w:rPr>
              <w:ins w:id="352" w:author="Andrew Instone-Cowie" w:date="2025-05-07T15:51:00Z" w16du:dateUtc="2025-05-07T14:51:00Z"/>
              <w:rFonts w:eastAsiaTheme="minorEastAsia"/>
              <w:noProof/>
              <w:kern w:val="2"/>
              <w:sz w:val="24"/>
              <w:szCs w:val="24"/>
              <w:lang w:eastAsia="en-GB"/>
              <w14:ligatures w14:val="standardContextual"/>
            </w:rPr>
          </w:pPr>
          <w:ins w:id="35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Worked Example</w:t>
            </w:r>
            <w:r>
              <w:rPr>
                <w:noProof/>
                <w:webHidden/>
              </w:rPr>
              <w:tab/>
            </w:r>
            <w:r>
              <w:rPr>
                <w:noProof/>
                <w:webHidden/>
              </w:rPr>
              <w:fldChar w:fldCharType="begin"/>
            </w:r>
            <w:r>
              <w:rPr>
                <w:noProof/>
                <w:webHidden/>
              </w:rPr>
              <w:instrText xml:space="preserve"> PAGEREF _Toc197525558 \h </w:instrText>
            </w:r>
            <w:r>
              <w:rPr>
                <w:noProof/>
                <w:webHidden/>
              </w:rPr>
            </w:r>
          </w:ins>
          <w:r>
            <w:rPr>
              <w:noProof/>
              <w:webHidden/>
            </w:rPr>
            <w:fldChar w:fldCharType="separate"/>
          </w:r>
          <w:ins w:id="354" w:author="Andrew Instone-Cowie" w:date="2025-05-07T15:53:00Z" w16du:dateUtc="2025-05-07T14:53:00Z">
            <w:r w:rsidR="009B24E9">
              <w:rPr>
                <w:noProof/>
                <w:webHidden/>
              </w:rPr>
              <w:t>81</w:t>
            </w:r>
          </w:ins>
          <w:ins w:id="355" w:author="Andrew Instone-Cowie" w:date="2025-05-07T15:51:00Z" w16du:dateUtc="2025-05-07T14:51:00Z">
            <w:r>
              <w:rPr>
                <w:noProof/>
                <w:webHidden/>
              </w:rPr>
              <w:fldChar w:fldCharType="end"/>
            </w:r>
            <w:r w:rsidRPr="00860573">
              <w:rPr>
                <w:rStyle w:val="Hyperlink"/>
                <w:noProof/>
              </w:rPr>
              <w:fldChar w:fldCharType="end"/>
            </w:r>
          </w:ins>
        </w:p>
        <w:p w14:paraId="23406DDF" w14:textId="47CC0100" w:rsidR="00D04594" w:rsidRDefault="00D04594">
          <w:pPr>
            <w:pStyle w:val="TOC3"/>
            <w:tabs>
              <w:tab w:val="right" w:leader="dot" w:pos="9016"/>
            </w:tabs>
            <w:rPr>
              <w:ins w:id="356" w:author="Andrew Instone-Cowie" w:date="2025-05-07T15:51:00Z" w16du:dateUtc="2025-05-07T14:51:00Z"/>
              <w:noProof/>
              <w:kern w:val="2"/>
              <w:sz w:val="24"/>
              <w:szCs w:val="24"/>
              <w:lang w:val="en-GB" w:eastAsia="en-GB"/>
              <w14:ligatures w14:val="standardContextual"/>
            </w:rPr>
          </w:pPr>
          <w:ins w:id="35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"_Toc197525559"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Sensor Channels</w:t>
            </w:r>
            <w:r>
              <w:rPr>
                <w:noProof/>
                <w:webHidden/>
              </w:rPr>
              <w:tab/>
            </w:r>
            <w:r>
              <w:rPr>
                <w:noProof/>
                <w:webHidden/>
              </w:rPr>
              <w:fldChar w:fldCharType="begin"/>
            </w:r>
            <w:r>
              <w:rPr>
                <w:noProof/>
                <w:webHidden/>
              </w:rPr>
              <w:instrText xml:space="preserve"> PAGEREF _Toc197525559 \h </w:instrText>
            </w:r>
            <w:r>
              <w:rPr>
                <w:noProof/>
                <w:webHidden/>
              </w:rPr>
            </w:r>
          </w:ins>
          <w:r>
            <w:rPr>
              <w:noProof/>
              <w:webHidden/>
            </w:rPr>
            <w:fldChar w:fldCharType="separate"/>
          </w:r>
          <w:ins w:id="358" w:author="Andrew Instone-Cowie" w:date="2025-05-07T15:53:00Z" w16du:dateUtc="2025-05-07T14:53:00Z">
            <w:r w:rsidR="009B24E9">
              <w:rPr>
                <w:noProof/>
                <w:webHidden/>
              </w:rPr>
              <w:t>81</w:t>
            </w:r>
          </w:ins>
          <w:ins w:id="359" w:author="Andrew Instone-Cowie" w:date="2025-05-07T15:51:00Z" w16du:dateUtc="2025-05-07T14:51:00Z">
            <w:r>
              <w:rPr>
                <w:noProof/>
                <w:webHidden/>
              </w:rPr>
              <w:fldChar w:fldCharType="end"/>
            </w:r>
            <w:r w:rsidRPr="00860573">
              <w:rPr>
                <w:rStyle w:val="Hyperlink"/>
                <w:noProof/>
              </w:rPr>
              <w:fldChar w:fldCharType="end"/>
            </w:r>
          </w:ins>
        </w:p>
        <w:p w14:paraId="79C3D694" w14:textId="14B7E818" w:rsidR="00D04594" w:rsidRDefault="00D04594">
          <w:pPr>
            <w:pStyle w:val="TOC3"/>
            <w:tabs>
              <w:tab w:val="right" w:leader="dot" w:pos="9016"/>
            </w:tabs>
            <w:rPr>
              <w:ins w:id="360" w:author="Andrew Instone-Cowie" w:date="2025-05-07T15:51:00Z" w16du:dateUtc="2025-05-07T14:51:00Z"/>
              <w:noProof/>
              <w:kern w:val="2"/>
              <w:sz w:val="24"/>
              <w:szCs w:val="24"/>
              <w:lang w:val="en-GB" w:eastAsia="en-GB"/>
              <w14:ligatures w14:val="standardContextual"/>
            </w:rPr>
          </w:pPr>
          <w:ins w:id="36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"_Toc197525560"</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Example Installation</w:t>
            </w:r>
            <w:r>
              <w:rPr>
                <w:noProof/>
                <w:webHidden/>
              </w:rPr>
              <w:tab/>
            </w:r>
            <w:r>
              <w:rPr>
                <w:noProof/>
                <w:webHidden/>
              </w:rPr>
              <w:fldChar w:fldCharType="begin"/>
            </w:r>
            <w:r>
              <w:rPr>
                <w:noProof/>
                <w:webHidden/>
              </w:rPr>
              <w:instrText xml:space="preserve"> PAGEREF _Toc197525560 \h </w:instrText>
            </w:r>
            <w:r>
              <w:rPr>
                <w:noProof/>
                <w:webHidden/>
              </w:rPr>
            </w:r>
          </w:ins>
          <w:r>
            <w:rPr>
              <w:noProof/>
              <w:webHidden/>
            </w:rPr>
            <w:fldChar w:fldCharType="separate"/>
          </w:r>
          <w:ins w:id="362" w:author="Andrew Instone-Cowie" w:date="2025-05-07T15:53:00Z" w16du:dateUtc="2025-05-07T14:53:00Z">
            <w:r w:rsidR="009B24E9">
              <w:rPr>
                <w:noProof/>
                <w:webHidden/>
              </w:rPr>
              <w:t>83</w:t>
            </w:r>
          </w:ins>
          <w:ins w:id="363" w:author="Andrew Instone-Cowie" w:date="2025-05-07T15:51:00Z" w16du:dateUtc="2025-05-07T14:51:00Z">
            <w:r>
              <w:rPr>
                <w:noProof/>
                <w:webHidden/>
              </w:rPr>
              <w:fldChar w:fldCharType="end"/>
            </w:r>
            <w:r w:rsidRPr="00860573">
              <w:rPr>
                <w:rStyle w:val="Hyperlink"/>
                <w:noProof/>
              </w:rPr>
              <w:fldChar w:fldCharType="end"/>
            </w:r>
          </w:ins>
        </w:p>
        <w:p w14:paraId="690BF269" w14:textId="01D1E75A" w:rsidR="00D04594" w:rsidRDefault="00D04594">
          <w:pPr>
            <w:pStyle w:val="TOC3"/>
            <w:tabs>
              <w:tab w:val="right" w:leader="dot" w:pos="9016"/>
            </w:tabs>
            <w:rPr>
              <w:ins w:id="364" w:author="Andrew Instone-Cowie" w:date="2025-05-07T15:51:00Z" w16du:dateUtc="2025-05-07T14:51:00Z"/>
              <w:noProof/>
              <w:kern w:val="2"/>
              <w:sz w:val="24"/>
              <w:szCs w:val="24"/>
              <w:lang w:val="en-GB" w:eastAsia="en-GB"/>
              <w14:ligatures w14:val="standardContextual"/>
            </w:rPr>
          </w:pPr>
          <w:ins w:id="36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"_Toc197525561"</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Default Settings</w:t>
            </w:r>
            <w:r>
              <w:rPr>
                <w:noProof/>
                <w:webHidden/>
              </w:rPr>
              <w:tab/>
            </w:r>
            <w:r>
              <w:rPr>
                <w:noProof/>
                <w:webHidden/>
              </w:rPr>
              <w:fldChar w:fldCharType="begin"/>
            </w:r>
            <w:r>
              <w:rPr>
                <w:noProof/>
                <w:webHidden/>
              </w:rPr>
              <w:instrText xml:space="preserve"> PAGEREF _Toc197525561 \h </w:instrText>
            </w:r>
            <w:r>
              <w:rPr>
                <w:noProof/>
                <w:webHidden/>
              </w:rPr>
            </w:r>
          </w:ins>
          <w:r>
            <w:rPr>
              <w:noProof/>
              <w:webHidden/>
            </w:rPr>
            <w:fldChar w:fldCharType="separate"/>
          </w:r>
          <w:ins w:id="366" w:author="Andrew Instone-Cowie" w:date="2025-05-07T15:53:00Z" w16du:dateUtc="2025-05-07T14:53:00Z">
            <w:r w:rsidR="009B24E9">
              <w:rPr>
                <w:noProof/>
                <w:webHidden/>
              </w:rPr>
              <w:t>84</w:t>
            </w:r>
          </w:ins>
          <w:ins w:id="367" w:author="Andrew Instone-Cowie" w:date="2025-05-07T15:51:00Z" w16du:dateUtc="2025-05-07T14:51:00Z">
            <w:r>
              <w:rPr>
                <w:noProof/>
                <w:webHidden/>
              </w:rPr>
              <w:fldChar w:fldCharType="end"/>
            </w:r>
            <w:r w:rsidRPr="00860573">
              <w:rPr>
                <w:rStyle w:val="Hyperlink"/>
                <w:noProof/>
              </w:rPr>
              <w:fldChar w:fldCharType="end"/>
            </w:r>
          </w:ins>
        </w:p>
        <w:p w14:paraId="0A5F8FB9" w14:textId="1549B613" w:rsidR="00D04594" w:rsidRDefault="00D04594">
          <w:pPr>
            <w:pStyle w:val="TOC3"/>
            <w:tabs>
              <w:tab w:val="right" w:leader="dot" w:pos="9016"/>
            </w:tabs>
            <w:rPr>
              <w:ins w:id="368" w:author="Andrew Instone-Cowie" w:date="2025-05-07T15:51:00Z" w16du:dateUtc="2025-05-07T14:51:00Z"/>
              <w:noProof/>
              <w:kern w:val="2"/>
              <w:sz w:val="24"/>
              <w:szCs w:val="24"/>
              <w:lang w:val="en-GB" w:eastAsia="en-GB"/>
              <w14:ligatures w14:val="standardContextual"/>
            </w:rPr>
          </w:pPr>
          <w:ins w:id="36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"_Toc197525562"</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Disable Unused Channels</w:t>
            </w:r>
            <w:r>
              <w:rPr>
                <w:noProof/>
                <w:webHidden/>
              </w:rPr>
              <w:tab/>
            </w:r>
            <w:r>
              <w:rPr>
                <w:noProof/>
                <w:webHidden/>
              </w:rPr>
              <w:fldChar w:fldCharType="begin"/>
            </w:r>
            <w:r>
              <w:rPr>
                <w:noProof/>
                <w:webHidden/>
              </w:rPr>
              <w:instrText xml:space="preserve"> PAGEREF _Toc197525562 \h </w:instrText>
            </w:r>
            <w:r>
              <w:rPr>
                <w:noProof/>
                <w:webHidden/>
              </w:rPr>
            </w:r>
          </w:ins>
          <w:r>
            <w:rPr>
              <w:noProof/>
              <w:webHidden/>
            </w:rPr>
            <w:fldChar w:fldCharType="separate"/>
          </w:r>
          <w:ins w:id="370" w:author="Andrew Instone-Cowie" w:date="2025-05-07T15:53:00Z" w16du:dateUtc="2025-05-07T14:53:00Z">
            <w:r w:rsidR="009B24E9">
              <w:rPr>
                <w:noProof/>
                <w:webHidden/>
              </w:rPr>
              <w:t>85</w:t>
            </w:r>
          </w:ins>
          <w:ins w:id="371" w:author="Andrew Instone-Cowie" w:date="2025-05-07T15:51:00Z" w16du:dateUtc="2025-05-07T14:51:00Z">
            <w:r>
              <w:rPr>
                <w:noProof/>
                <w:webHidden/>
              </w:rPr>
              <w:fldChar w:fldCharType="end"/>
            </w:r>
            <w:r w:rsidRPr="00860573">
              <w:rPr>
                <w:rStyle w:val="Hyperlink"/>
                <w:noProof/>
              </w:rPr>
              <w:fldChar w:fldCharType="end"/>
            </w:r>
          </w:ins>
        </w:p>
        <w:p w14:paraId="0F195D10" w14:textId="2D50BFAF" w:rsidR="00D04594" w:rsidRDefault="00D04594">
          <w:pPr>
            <w:pStyle w:val="TOC3"/>
            <w:tabs>
              <w:tab w:val="right" w:leader="dot" w:pos="9016"/>
            </w:tabs>
            <w:rPr>
              <w:ins w:id="372" w:author="Andrew Instone-Cowie" w:date="2025-05-07T15:51:00Z" w16du:dateUtc="2025-05-07T14:51:00Z"/>
              <w:noProof/>
              <w:kern w:val="2"/>
              <w:sz w:val="24"/>
              <w:szCs w:val="24"/>
              <w:lang w:val="en-GB" w:eastAsia="en-GB"/>
              <w14:ligatures w14:val="standardContextual"/>
            </w:rPr>
          </w:pPr>
          <w:ins w:id="37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"_Toc197525563"</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Re-Map Channels to Bells</w:t>
            </w:r>
            <w:r>
              <w:rPr>
                <w:noProof/>
                <w:webHidden/>
              </w:rPr>
              <w:tab/>
            </w:r>
            <w:r>
              <w:rPr>
                <w:noProof/>
                <w:webHidden/>
              </w:rPr>
              <w:fldChar w:fldCharType="begin"/>
            </w:r>
            <w:r>
              <w:rPr>
                <w:noProof/>
                <w:webHidden/>
              </w:rPr>
              <w:instrText xml:space="preserve"> PAGEREF _Toc197525563 \h </w:instrText>
            </w:r>
            <w:r>
              <w:rPr>
                <w:noProof/>
                <w:webHidden/>
              </w:rPr>
            </w:r>
          </w:ins>
          <w:r>
            <w:rPr>
              <w:noProof/>
              <w:webHidden/>
            </w:rPr>
            <w:fldChar w:fldCharType="separate"/>
          </w:r>
          <w:ins w:id="374" w:author="Andrew Instone-Cowie" w:date="2025-05-07T15:53:00Z" w16du:dateUtc="2025-05-07T14:53:00Z">
            <w:r w:rsidR="009B24E9">
              <w:rPr>
                <w:noProof/>
                <w:webHidden/>
              </w:rPr>
              <w:t>86</w:t>
            </w:r>
          </w:ins>
          <w:ins w:id="375" w:author="Andrew Instone-Cowie" w:date="2025-05-07T15:51:00Z" w16du:dateUtc="2025-05-07T14:51:00Z">
            <w:r>
              <w:rPr>
                <w:noProof/>
                <w:webHidden/>
              </w:rPr>
              <w:fldChar w:fldCharType="end"/>
            </w:r>
            <w:r w:rsidRPr="00860573">
              <w:rPr>
                <w:rStyle w:val="Hyperlink"/>
                <w:noProof/>
              </w:rPr>
              <w:fldChar w:fldCharType="end"/>
            </w:r>
          </w:ins>
        </w:p>
        <w:p w14:paraId="5B13F2C5" w14:textId="75E02551" w:rsidR="00D04594" w:rsidRDefault="00D04594">
          <w:pPr>
            <w:pStyle w:val="TOC3"/>
            <w:tabs>
              <w:tab w:val="right" w:leader="dot" w:pos="9016"/>
            </w:tabs>
            <w:rPr>
              <w:ins w:id="376" w:author="Andrew Instone-Cowie" w:date="2025-05-07T15:51:00Z" w16du:dateUtc="2025-05-07T14:51:00Z"/>
              <w:noProof/>
              <w:kern w:val="2"/>
              <w:sz w:val="24"/>
              <w:szCs w:val="24"/>
              <w:lang w:val="en-GB" w:eastAsia="en-GB"/>
              <w14:ligatures w14:val="standardContextual"/>
            </w:rPr>
          </w:pPr>
          <w:ins w:id="37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"_Toc197525564"</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Save Settings</w:t>
            </w:r>
            <w:r>
              <w:rPr>
                <w:noProof/>
                <w:webHidden/>
              </w:rPr>
              <w:tab/>
            </w:r>
            <w:r>
              <w:rPr>
                <w:noProof/>
                <w:webHidden/>
              </w:rPr>
              <w:fldChar w:fldCharType="begin"/>
            </w:r>
            <w:r>
              <w:rPr>
                <w:noProof/>
                <w:webHidden/>
              </w:rPr>
              <w:instrText xml:space="preserve"> PAGEREF _Toc197525564 \h </w:instrText>
            </w:r>
            <w:r>
              <w:rPr>
                <w:noProof/>
                <w:webHidden/>
              </w:rPr>
            </w:r>
          </w:ins>
          <w:r>
            <w:rPr>
              <w:noProof/>
              <w:webHidden/>
            </w:rPr>
            <w:fldChar w:fldCharType="separate"/>
          </w:r>
          <w:ins w:id="378" w:author="Andrew Instone-Cowie" w:date="2025-05-07T15:53:00Z" w16du:dateUtc="2025-05-07T14:53:00Z">
            <w:r w:rsidR="009B24E9">
              <w:rPr>
                <w:noProof/>
                <w:webHidden/>
              </w:rPr>
              <w:t>87</w:t>
            </w:r>
          </w:ins>
          <w:ins w:id="379" w:author="Andrew Instone-Cowie" w:date="2025-05-07T15:51:00Z" w16du:dateUtc="2025-05-07T14:51:00Z">
            <w:r>
              <w:rPr>
                <w:noProof/>
                <w:webHidden/>
              </w:rPr>
              <w:fldChar w:fldCharType="end"/>
            </w:r>
            <w:r w:rsidRPr="00860573">
              <w:rPr>
                <w:rStyle w:val="Hyperlink"/>
                <w:noProof/>
              </w:rPr>
              <w:fldChar w:fldCharType="end"/>
            </w:r>
          </w:ins>
        </w:p>
        <w:p w14:paraId="2755661B" w14:textId="511FFDBC" w:rsidR="00D04594" w:rsidRDefault="00D04594">
          <w:pPr>
            <w:pStyle w:val="TOC1"/>
            <w:tabs>
              <w:tab w:val="right" w:leader="dot" w:pos="9016"/>
            </w:tabs>
            <w:rPr>
              <w:ins w:id="380" w:author="Andrew Instone-Cowie" w:date="2025-05-07T15:51:00Z" w16du:dateUtc="2025-05-07T14:51:00Z"/>
              <w:rFonts w:eastAsiaTheme="minorEastAsia"/>
              <w:noProof/>
              <w:kern w:val="2"/>
              <w:sz w:val="24"/>
              <w:szCs w:val="24"/>
              <w:lang w:eastAsia="en-GB"/>
              <w14:ligatures w14:val="standardContextual"/>
            </w:rPr>
          </w:pPr>
          <w:ins w:id="381"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"_Toc197525565"</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Next Steps</w:t>
            </w:r>
            <w:r>
              <w:rPr>
                <w:noProof/>
                <w:webHidden/>
              </w:rPr>
              <w:tab/>
            </w:r>
            <w:r>
              <w:rPr>
                <w:noProof/>
                <w:webHidden/>
              </w:rPr>
              <w:fldChar w:fldCharType="begin"/>
            </w:r>
            <w:r>
              <w:rPr>
                <w:noProof/>
                <w:webHidden/>
              </w:rPr>
              <w:instrText xml:space="preserve"> PAGEREF _Toc197525565 \h </w:instrText>
            </w:r>
            <w:r>
              <w:rPr>
                <w:noProof/>
                <w:webHidden/>
              </w:rPr>
            </w:r>
          </w:ins>
          <w:r>
            <w:rPr>
              <w:noProof/>
              <w:webHidden/>
            </w:rPr>
            <w:fldChar w:fldCharType="separate"/>
          </w:r>
          <w:ins w:id="382" w:author="Andrew Instone-Cowie" w:date="2025-05-07T15:53:00Z" w16du:dateUtc="2025-05-07T14:53:00Z">
            <w:r w:rsidR="009B24E9">
              <w:rPr>
                <w:noProof/>
                <w:webHidden/>
              </w:rPr>
              <w:t>88</w:t>
            </w:r>
          </w:ins>
          <w:ins w:id="383" w:author="Andrew Instone-Cowie" w:date="2025-05-07T15:51:00Z" w16du:dateUtc="2025-05-07T14:51:00Z">
            <w:r>
              <w:rPr>
                <w:noProof/>
                <w:webHidden/>
              </w:rPr>
              <w:fldChar w:fldCharType="end"/>
            </w:r>
            <w:r w:rsidRPr="00860573">
              <w:rPr>
                <w:rStyle w:val="Hyperlink"/>
                <w:noProof/>
              </w:rPr>
              <w:fldChar w:fldCharType="end"/>
            </w:r>
          </w:ins>
        </w:p>
        <w:p w14:paraId="123ADAED" w14:textId="251128E0" w:rsidR="00D04594" w:rsidRDefault="00D04594">
          <w:pPr>
            <w:pStyle w:val="TOC1"/>
            <w:tabs>
              <w:tab w:val="right" w:leader="dot" w:pos="9016"/>
            </w:tabs>
            <w:rPr>
              <w:ins w:id="384" w:author="Andrew Instone-Cowie" w:date="2025-05-07T15:51:00Z" w16du:dateUtc="2025-05-07T14:51:00Z"/>
              <w:rFonts w:eastAsiaTheme="minorEastAsia"/>
              <w:noProof/>
              <w:kern w:val="2"/>
              <w:sz w:val="24"/>
              <w:szCs w:val="24"/>
              <w:lang w:eastAsia="en-GB"/>
              <w14:ligatures w14:val="standardContextual"/>
            </w:rPr>
          </w:pPr>
          <w:ins w:id="385"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"_Toc197525566"</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Licensing &amp; Disclaimers</w:t>
            </w:r>
            <w:r>
              <w:rPr>
                <w:noProof/>
                <w:webHidden/>
              </w:rPr>
              <w:tab/>
            </w:r>
            <w:r>
              <w:rPr>
                <w:noProof/>
                <w:webHidden/>
              </w:rPr>
              <w:fldChar w:fldCharType="begin"/>
            </w:r>
            <w:r>
              <w:rPr>
                <w:noProof/>
                <w:webHidden/>
              </w:rPr>
              <w:instrText xml:space="preserve"> PAGEREF _Toc197525566 \h </w:instrText>
            </w:r>
            <w:r>
              <w:rPr>
                <w:noProof/>
                <w:webHidden/>
              </w:rPr>
            </w:r>
          </w:ins>
          <w:r>
            <w:rPr>
              <w:noProof/>
              <w:webHidden/>
            </w:rPr>
            <w:fldChar w:fldCharType="separate"/>
          </w:r>
          <w:ins w:id="386" w:author="Andrew Instone-Cowie" w:date="2025-05-07T15:53:00Z" w16du:dateUtc="2025-05-07T14:53:00Z">
            <w:r w:rsidR="009B24E9">
              <w:rPr>
                <w:noProof/>
                <w:webHidden/>
              </w:rPr>
              <w:t>89</w:t>
            </w:r>
          </w:ins>
          <w:ins w:id="387" w:author="Andrew Instone-Cowie" w:date="2025-05-07T15:51:00Z" w16du:dateUtc="2025-05-07T14:51:00Z">
            <w:r>
              <w:rPr>
                <w:noProof/>
                <w:webHidden/>
              </w:rPr>
              <w:fldChar w:fldCharType="end"/>
            </w:r>
            <w:r w:rsidRPr="00860573">
              <w:rPr>
                <w:rStyle w:val="Hyperlink"/>
                <w:noProof/>
              </w:rPr>
              <w:fldChar w:fldCharType="end"/>
            </w:r>
          </w:ins>
        </w:p>
        <w:p w14:paraId="76ED63A7" w14:textId="7BA378D9" w:rsidR="00D04594" w:rsidRDefault="00D04594">
          <w:pPr>
            <w:pStyle w:val="TOC2"/>
            <w:tabs>
              <w:tab w:val="right" w:leader="dot" w:pos="9016"/>
            </w:tabs>
            <w:rPr>
              <w:ins w:id="388" w:author="Andrew Instone-Cowie" w:date="2025-05-07T15:51:00Z" w16du:dateUtc="2025-05-07T14:51:00Z"/>
              <w:rFonts w:eastAsiaTheme="minorEastAsia"/>
              <w:noProof/>
              <w:kern w:val="2"/>
              <w:sz w:val="24"/>
              <w:szCs w:val="24"/>
              <w:lang w:eastAsia="en-GB"/>
              <w14:ligatures w14:val="standardContextual"/>
            </w:rPr>
          </w:pPr>
          <w:ins w:id="389"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"_Toc197525567"</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Documentation</w:t>
            </w:r>
            <w:r>
              <w:rPr>
                <w:noProof/>
                <w:webHidden/>
              </w:rPr>
              <w:tab/>
            </w:r>
            <w:r>
              <w:rPr>
                <w:noProof/>
                <w:webHidden/>
              </w:rPr>
              <w:fldChar w:fldCharType="begin"/>
            </w:r>
            <w:r>
              <w:rPr>
                <w:noProof/>
                <w:webHidden/>
              </w:rPr>
              <w:instrText xml:space="preserve"> PAGEREF _Toc197525567 \h </w:instrText>
            </w:r>
            <w:r>
              <w:rPr>
                <w:noProof/>
                <w:webHidden/>
              </w:rPr>
            </w:r>
          </w:ins>
          <w:r>
            <w:rPr>
              <w:noProof/>
              <w:webHidden/>
            </w:rPr>
            <w:fldChar w:fldCharType="separate"/>
          </w:r>
          <w:ins w:id="390" w:author="Andrew Instone-Cowie" w:date="2025-05-07T15:53:00Z" w16du:dateUtc="2025-05-07T14:53:00Z">
            <w:r w:rsidR="009B24E9">
              <w:rPr>
                <w:noProof/>
                <w:webHidden/>
              </w:rPr>
              <w:t>89</w:t>
            </w:r>
          </w:ins>
          <w:ins w:id="391" w:author="Andrew Instone-Cowie" w:date="2025-05-07T15:51:00Z" w16du:dateUtc="2025-05-07T14:51:00Z">
            <w:r>
              <w:rPr>
                <w:noProof/>
                <w:webHidden/>
              </w:rPr>
              <w:fldChar w:fldCharType="end"/>
            </w:r>
            <w:r w:rsidRPr="00860573">
              <w:rPr>
                <w:rStyle w:val="Hyperlink"/>
                <w:noProof/>
              </w:rPr>
              <w:fldChar w:fldCharType="end"/>
            </w:r>
          </w:ins>
        </w:p>
        <w:p w14:paraId="0C14E84B" w14:textId="0635A03B" w:rsidR="00D04594" w:rsidRDefault="00D04594">
          <w:pPr>
            <w:pStyle w:val="TOC2"/>
            <w:tabs>
              <w:tab w:val="right" w:leader="dot" w:pos="9016"/>
            </w:tabs>
            <w:rPr>
              <w:ins w:id="392" w:author="Andrew Instone-Cowie" w:date="2025-05-07T15:51:00Z" w16du:dateUtc="2025-05-07T14:51:00Z"/>
              <w:rFonts w:eastAsiaTheme="minorEastAsia"/>
              <w:noProof/>
              <w:kern w:val="2"/>
              <w:sz w:val="24"/>
              <w:szCs w:val="24"/>
              <w:lang w:eastAsia="en-GB"/>
              <w14:ligatures w14:val="standardContextual"/>
            </w:rPr>
          </w:pPr>
          <w:ins w:id="393"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"_Toc197525568"</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Software</w:t>
            </w:r>
            <w:r>
              <w:rPr>
                <w:noProof/>
                <w:webHidden/>
              </w:rPr>
              <w:tab/>
            </w:r>
            <w:r>
              <w:rPr>
                <w:noProof/>
                <w:webHidden/>
              </w:rPr>
              <w:fldChar w:fldCharType="begin"/>
            </w:r>
            <w:r>
              <w:rPr>
                <w:noProof/>
                <w:webHidden/>
              </w:rPr>
              <w:instrText xml:space="preserve"> PAGEREF _Toc197525568 \h </w:instrText>
            </w:r>
            <w:r>
              <w:rPr>
                <w:noProof/>
                <w:webHidden/>
              </w:rPr>
            </w:r>
          </w:ins>
          <w:r>
            <w:rPr>
              <w:noProof/>
              <w:webHidden/>
            </w:rPr>
            <w:fldChar w:fldCharType="separate"/>
          </w:r>
          <w:ins w:id="394" w:author="Andrew Instone-Cowie" w:date="2025-05-07T15:53:00Z" w16du:dateUtc="2025-05-07T14:53:00Z">
            <w:r w:rsidR="009B24E9">
              <w:rPr>
                <w:noProof/>
                <w:webHidden/>
              </w:rPr>
              <w:t>89</w:t>
            </w:r>
          </w:ins>
          <w:ins w:id="395" w:author="Andrew Instone-Cowie" w:date="2025-05-07T15:51:00Z" w16du:dateUtc="2025-05-07T14:51:00Z">
            <w:r>
              <w:rPr>
                <w:noProof/>
                <w:webHidden/>
              </w:rPr>
              <w:fldChar w:fldCharType="end"/>
            </w:r>
            <w:r w:rsidRPr="00860573">
              <w:rPr>
                <w:rStyle w:val="Hyperlink"/>
                <w:noProof/>
              </w:rPr>
              <w:fldChar w:fldCharType="end"/>
            </w:r>
          </w:ins>
        </w:p>
        <w:p w14:paraId="19204B02" w14:textId="7CD61182" w:rsidR="00D04594" w:rsidRDefault="00D04594">
          <w:pPr>
            <w:pStyle w:val="TOC1"/>
            <w:tabs>
              <w:tab w:val="right" w:leader="dot" w:pos="9016"/>
            </w:tabs>
            <w:rPr>
              <w:ins w:id="396" w:author="Andrew Instone-Cowie" w:date="2025-05-07T15:51:00Z" w16du:dateUtc="2025-05-07T14:51:00Z"/>
              <w:rFonts w:eastAsiaTheme="minorEastAsia"/>
              <w:noProof/>
              <w:kern w:val="2"/>
              <w:sz w:val="24"/>
              <w:szCs w:val="24"/>
              <w:lang w:eastAsia="en-GB"/>
              <w14:ligatures w14:val="standardContextual"/>
            </w:rPr>
          </w:pPr>
          <w:ins w:id="397" w:author="Andrew Instone-Cowie" w:date="2025-05-07T15:51:00Z" w16du:dateUtc="2025-05-07T14:51:00Z">
            <w:r w:rsidRPr="00860573">
              <w:rPr>
                <w:rStyle w:val="Hyperlink"/>
                <w:noProof/>
              </w:rPr>
              <w:fldChar w:fldCharType="begin"/>
            </w:r>
            <w:r w:rsidRPr="00860573">
              <w:rPr>
                <w:rStyle w:val="Hyperlink"/>
                <w:noProof/>
              </w:rPr>
              <w:instrText xml:space="preserve"> </w:instrText>
            </w:r>
            <w:r>
              <w:rPr>
                <w:noProof/>
              </w:rPr>
              <w:instrText>HYPERLINK \l "_Toc197525569"</w:instrText>
            </w:r>
            <w:r w:rsidRPr="00860573">
              <w:rPr>
                <w:rStyle w:val="Hyperlink"/>
                <w:noProof/>
              </w:rPr>
              <w:instrText xml:space="preserve"> </w:instrText>
            </w:r>
            <w:r w:rsidRPr="00860573">
              <w:rPr>
                <w:rStyle w:val="Hyperlink"/>
                <w:noProof/>
              </w:rPr>
            </w:r>
            <w:r w:rsidRPr="00860573">
              <w:rPr>
                <w:rStyle w:val="Hyperlink"/>
                <w:noProof/>
              </w:rPr>
              <w:fldChar w:fldCharType="separate"/>
            </w:r>
            <w:r w:rsidRPr="00860573">
              <w:rPr>
                <w:rStyle w:val="Hyperlink"/>
                <w:noProof/>
              </w:rPr>
              <w:t>Acknowledgements</w:t>
            </w:r>
            <w:r>
              <w:rPr>
                <w:noProof/>
                <w:webHidden/>
              </w:rPr>
              <w:tab/>
            </w:r>
            <w:r>
              <w:rPr>
                <w:noProof/>
                <w:webHidden/>
              </w:rPr>
              <w:fldChar w:fldCharType="begin"/>
            </w:r>
            <w:r>
              <w:rPr>
                <w:noProof/>
                <w:webHidden/>
              </w:rPr>
              <w:instrText xml:space="preserve"> PAGEREF _Toc197525569 \h </w:instrText>
            </w:r>
            <w:r>
              <w:rPr>
                <w:noProof/>
                <w:webHidden/>
              </w:rPr>
            </w:r>
          </w:ins>
          <w:r>
            <w:rPr>
              <w:noProof/>
              <w:webHidden/>
            </w:rPr>
            <w:fldChar w:fldCharType="separate"/>
          </w:r>
          <w:ins w:id="398" w:author="Andrew Instone-Cowie" w:date="2025-05-07T15:53:00Z" w16du:dateUtc="2025-05-07T14:53:00Z">
            <w:r w:rsidR="009B24E9">
              <w:rPr>
                <w:noProof/>
                <w:webHidden/>
              </w:rPr>
              <w:t>90</w:t>
            </w:r>
          </w:ins>
          <w:ins w:id="399" w:author="Andrew Instone-Cowie" w:date="2025-05-07T15:51:00Z" w16du:dateUtc="2025-05-07T14:51:00Z">
            <w:r>
              <w:rPr>
                <w:noProof/>
                <w:webHidden/>
              </w:rPr>
              <w:fldChar w:fldCharType="end"/>
            </w:r>
            <w:r w:rsidRPr="00860573">
              <w:rPr>
                <w:rStyle w:val="Hyperlink"/>
                <w:noProof/>
              </w:rPr>
              <w:fldChar w:fldCharType="end"/>
            </w:r>
          </w:ins>
        </w:p>
        <w:p w14:paraId="39BDF78B" w14:textId="06EA4354" w:rsidR="008E778E" w:rsidDel="009A052D" w:rsidRDefault="008E778E">
          <w:pPr>
            <w:pStyle w:val="TOC1"/>
            <w:tabs>
              <w:tab w:val="right" w:leader="dot" w:pos="9016"/>
            </w:tabs>
            <w:rPr>
              <w:del w:id="400" w:author="Andrew Instone-Cowie" w:date="2025-05-07T15:27:00Z" w16du:dateUtc="2025-05-07T14:27:00Z"/>
              <w:rFonts w:eastAsiaTheme="minorEastAsia"/>
              <w:noProof/>
              <w:kern w:val="2"/>
              <w:sz w:val="24"/>
              <w:szCs w:val="24"/>
              <w:lang w:eastAsia="en-GB"/>
              <w14:ligatures w14:val="standardContextual"/>
            </w:rPr>
          </w:pPr>
          <w:del w:id="401" w:author="Andrew Instone-Cowie" w:date="2025-05-07T15:27:00Z" w16du:dateUtc="2025-05-07T14:27:00Z">
            <w:r w:rsidRPr="009A052D" w:rsidDel="009A052D">
              <w:rPr>
                <w:rStyle w:val="Hyperlink"/>
                <w:noProof/>
              </w:rPr>
              <w:delText>Index of Figures</w:delText>
            </w:r>
            <w:r w:rsidDel="009A052D">
              <w:rPr>
                <w:noProof/>
                <w:webHidden/>
              </w:rPr>
              <w:tab/>
            </w:r>
            <w:r w:rsidR="00424FD2" w:rsidDel="009A052D">
              <w:rPr>
                <w:noProof/>
                <w:webHidden/>
              </w:rPr>
              <w:delText>5</w:delText>
            </w:r>
          </w:del>
        </w:p>
        <w:p w14:paraId="47CE6EBB" w14:textId="63C8ABCD" w:rsidR="008E778E" w:rsidDel="009A052D" w:rsidRDefault="008E778E">
          <w:pPr>
            <w:pStyle w:val="TOC1"/>
            <w:tabs>
              <w:tab w:val="right" w:leader="dot" w:pos="9016"/>
            </w:tabs>
            <w:rPr>
              <w:del w:id="402" w:author="Andrew Instone-Cowie" w:date="2025-05-07T15:27:00Z" w16du:dateUtc="2025-05-07T14:27:00Z"/>
              <w:rFonts w:eastAsiaTheme="minorEastAsia"/>
              <w:noProof/>
              <w:kern w:val="2"/>
              <w:sz w:val="24"/>
              <w:szCs w:val="24"/>
              <w:lang w:eastAsia="en-GB"/>
              <w14:ligatures w14:val="standardContextual"/>
            </w:rPr>
          </w:pPr>
          <w:del w:id="403" w:author="Andrew Instone-Cowie" w:date="2025-05-07T15:27:00Z" w16du:dateUtc="2025-05-07T14:27:00Z">
            <w:r w:rsidRPr="009A052D" w:rsidDel="009A052D">
              <w:rPr>
                <w:rStyle w:val="Hyperlink"/>
                <w:noProof/>
              </w:rPr>
              <w:delText>Index of Tables</w:delText>
            </w:r>
            <w:r w:rsidDel="009A052D">
              <w:rPr>
                <w:noProof/>
                <w:webHidden/>
              </w:rPr>
              <w:tab/>
            </w:r>
            <w:r w:rsidR="00424FD2" w:rsidDel="009A052D">
              <w:rPr>
                <w:noProof/>
                <w:webHidden/>
              </w:rPr>
              <w:delText>7</w:delText>
            </w:r>
          </w:del>
        </w:p>
        <w:p w14:paraId="557AD09A" w14:textId="58D1C3B3" w:rsidR="008E778E" w:rsidDel="009A052D" w:rsidRDefault="008E778E">
          <w:pPr>
            <w:pStyle w:val="TOC1"/>
            <w:tabs>
              <w:tab w:val="right" w:leader="dot" w:pos="9016"/>
            </w:tabs>
            <w:rPr>
              <w:del w:id="404" w:author="Andrew Instone-Cowie" w:date="2025-05-07T15:27:00Z" w16du:dateUtc="2025-05-07T14:27:00Z"/>
              <w:rFonts w:eastAsiaTheme="minorEastAsia"/>
              <w:noProof/>
              <w:kern w:val="2"/>
              <w:sz w:val="24"/>
              <w:szCs w:val="24"/>
              <w:lang w:eastAsia="en-GB"/>
              <w14:ligatures w14:val="standardContextual"/>
            </w:rPr>
          </w:pPr>
          <w:del w:id="405" w:author="Andrew Instone-Cowie" w:date="2025-05-07T15:27:00Z" w16du:dateUtc="2025-05-07T14:27:00Z">
            <w:r w:rsidRPr="009A052D" w:rsidDel="009A052D">
              <w:rPr>
                <w:rStyle w:val="Hyperlink"/>
                <w:noProof/>
              </w:rPr>
              <w:delText>Document History</w:delText>
            </w:r>
            <w:r w:rsidDel="009A052D">
              <w:rPr>
                <w:noProof/>
                <w:webHidden/>
              </w:rPr>
              <w:tab/>
            </w:r>
            <w:r w:rsidR="00424FD2" w:rsidDel="009A052D">
              <w:rPr>
                <w:noProof/>
                <w:webHidden/>
              </w:rPr>
              <w:delText>8</w:delText>
            </w:r>
          </w:del>
        </w:p>
        <w:p w14:paraId="63A18786" w14:textId="2C4C4340" w:rsidR="008E778E" w:rsidDel="009A052D" w:rsidRDefault="008E778E">
          <w:pPr>
            <w:pStyle w:val="TOC1"/>
            <w:tabs>
              <w:tab w:val="right" w:leader="dot" w:pos="9016"/>
            </w:tabs>
            <w:rPr>
              <w:del w:id="406" w:author="Andrew Instone-Cowie" w:date="2025-05-07T15:27:00Z" w16du:dateUtc="2025-05-07T14:27:00Z"/>
              <w:rFonts w:eastAsiaTheme="minorEastAsia"/>
              <w:noProof/>
              <w:kern w:val="2"/>
              <w:sz w:val="24"/>
              <w:szCs w:val="24"/>
              <w:lang w:eastAsia="en-GB"/>
              <w14:ligatures w14:val="standardContextual"/>
            </w:rPr>
          </w:pPr>
          <w:del w:id="407" w:author="Andrew Instone-Cowie" w:date="2025-05-07T15:27:00Z" w16du:dateUtc="2025-05-07T14:27:00Z">
            <w:r w:rsidRPr="009A052D" w:rsidDel="009A052D">
              <w:rPr>
                <w:rStyle w:val="Hyperlink"/>
                <w:noProof/>
              </w:rPr>
              <w:delText>Licence</w:delText>
            </w:r>
            <w:r w:rsidDel="009A052D">
              <w:rPr>
                <w:noProof/>
                <w:webHidden/>
              </w:rPr>
              <w:tab/>
            </w:r>
            <w:r w:rsidR="00424FD2" w:rsidDel="009A052D">
              <w:rPr>
                <w:noProof/>
                <w:webHidden/>
              </w:rPr>
              <w:delText>10</w:delText>
            </w:r>
          </w:del>
        </w:p>
        <w:p w14:paraId="46D908E1" w14:textId="742272E6" w:rsidR="008E778E" w:rsidDel="009A052D" w:rsidRDefault="008E778E">
          <w:pPr>
            <w:pStyle w:val="TOC1"/>
            <w:tabs>
              <w:tab w:val="right" w:leader="dot" w:pos="9016"/>
            </w:tabs>
            <w:rPr>
              <w:del w:id="408" w:author="Andrew Instone-Cowie" w:date="2025-05-07T15:27:00Z" w16du:dateUtc="2025-05-07T14:27:00Z"/>
              <w:rFonts w:eastAsiaTheme="minorEastAsia"/>
              <w:noProof/>
              <w:kern w:val="2"/>
              <w:sz w:val="24"/>
              <w:szCs w:val="24"/>
              <w:lang w:eastAsia="en-GB"/>
              <w14:ligatures w14:val="standardContextual"/>
            </w:rPr>
          </w:pPr>
          <w:del w:id="409" w:author="Andrew Instone-Cowie" w:date="2025-05-07T15:27:00Z" w16du:dateUtc="2025-05-07T14:27:00Z">
            <w:r w:rsidRPr="009A052D" w:rsidDel="009A052D">
              <w:rPr>
                <w:rStyle w:val="Hyperlink"/>
                <w:noProof/>
              </w:rPr>
              <w:delText>Documentation Map</w:delText>
            </w:r>
            <w:r w:rsidDel="009A052D">
              <w:rPr>
                <w:noProof/>
                <w:webHidden/>
              </w:rPr>
              <w:tab/>
            </w:r>
            <w:r w:rsidR="00424FD2" w:rsidDel="009A052D">
              <w:rPr>
                <w:noProof/>
                <w:webHidden/>
              </w:rPr>
              <w:delText>11</w:delText>
            </w:r>
          </w:del>
        </w:p>
        <w:p w14:paraId="0F367A7B" w14:textId="2E5EE3E7" w:rsidR="008E778E" w:rsidDel="009A052D" w:rsidRDefault="008E778E">
          <w:pPr>
            <w:pStyle w:val="TOC1"/>
            <w:tabs>
              <w:tab w:val="right" w:leader="dot" w:pos="9016"/>
            </w:tabs>
            <w:rPr>
              <w:del w:id="410" w:author="Andrew Instone-Cowie" w:date="2025-05-07T15:27:00Z" w16du:dateUtc="2025-05-07T14:27:00Z"/>
              <w:rFonts w:eastAsiaTheme="minorEastAsia"/>
              <w:noProof/>
              <w:kern w:val="2"/>
              <w:sz w:val="24"/>
              <w:szCs w:val="24"/>
              <w:lang w:eastAsia="en-GB"/>
              <w14:ligatures w14:val="standardContextual"/>
            </w:rPr>
          </w:pPr>
          <w:del w:id="411" w:author="Andrew Instone-Cowie" w:date="2025-05-07T15:27:00Z" w16du:dateUtc="2025-05-07T14:27:00Z">
            <w:r w:rsidRPr="009A052D" w:rsidDel="009A052D">
              <w:rPr>
                <w:rStyle w:val="Hyperlink"/>
                <w:noProof/>
              </w:rPr>
              <w:delText>About This Guide</w:delText>
            </w:r>
            <w:r w:rsidDel="009A052D">
              <w:rPr>
                <w:noProof/>
                <w:webHidden/>
              </w:rPr>
              <w:tab/>
            </w:r>
            <w:r w:rsidR="00424FD2" w:rsidDel="009A052D">
              <w:rPr>
                <w:noProof/>
                <w:webHidden/>
              </w:rPr>
              <w:delText>12</w:delText>
            </w:r>
          </w:del>
        </w:p>
        <w:p w14:paraId="380572E3" w14:textId="5CB798CD" w:rsidR="008E778E" w:rsidDel="009A052D" w:rsidRDefault="008E778E">
          <w:pPr>
            <w:pStyle w:val="TOC1"/>
            <w:tabs>
              <w:tab w:val="right" w:leader="dot" w:pos="9016"/>
            </w:tabs>
            <w:rPr>
              <w:del w:id="412" w:author="Andrew Instone-Cowie" w:date="2025-05-07T15:27:00Z" w16du:dateUtc="2025-05-07T14:27:00Z"/>
              <w:rFonts w:eastAsiaTheme="minorEastAsia"/>
              <w:noProof/>
              <w:kern w:val="2"/>
              <w:sz w:val="24"/>
              <w:szCs w:val="24"/>
              <w:lang w:eastAsia="en-GB"/>
              <w14:ligatures w14:val="standardContextual"/>
            </w:rPr>
          </w:pPr>
          <w:del w:id="413" w:author="Andrew Instone-Cowie" w:date="2025-05-07T15:27:00Z" w16du:dateUtc="2025-05-07T14:27:00Z">
            <w:r w:rsidRPr="009A052D" w:rsidDel="009A052D">
              <w:rPr>
                <w:rStyle w:val="Hyperlink"/>
                <w:noProof/>
              </w:rPr>
              <w:delText>Typical Simulator Installation</w:delText>
            </w:r>
            <w:r w:rsidDel="009A052D">
              <w:rPr>
                <w:noProof/>
                <w:webHidden/>
              </w:rPr>
              <w:tab/>
            </w:r>
            <w:r w:rsidR="00424FD2" w:rsidDel="009A052D">
              <w:rPr>
                <w:noProof/>
                <w:webHidden/>
              </w:rPr>
              <w:delText>13</w:delText>
            </w:r>
          </w:del>
        </w:p>
        <w:p w14:paraId="44153CC4" w14:textId="08CACE13" w:rsidR="008E778E" w:rsidDel="009A052D" w:rsidRDefault="008E778E">
          <w:pPr>
            <w:pStyle w:val="TOC1"/>
            <w:tabs>
              <w:tab w:val="right" w:leader="dot" w:pos="9016"/>
            </w:tabs>
            <w:rPr>
              <w:del w:id="414" w:author="Andrew Instone-Cowie" w:date="2025-05-07T15:27:00Z" w16du:dateUtc="2025-05-07T14:27:00Z"/>
              <w:rFonts w:eastAsiaTheme="minorEastAsia"/>
              <w:noProof/>
              <w:kern w:val="2"/>
              <w:sz w:val="24"/>
              <w:szCs w:val="24"/>
              <w:lang w:eastAsia="en-GB"/>
              <w14:ligatures w14:val="standardContextual"/>
            </w:rPr>
          </w:pPr>
          <w:del w:id="415" w:author="Andrew Instone-Cowie" w:date="2025-05-07T15:27:00Z" w16du:dateUtc="2025-05-07T14:27:00Z">
            <w:r w:rsidRPr="009A052D" w:rsidDel="009A052D">
              <w:rPr>
                <w:rStyle w:val="Hyperlink"/>
                <w:noProof/>
              </w:rPr>
              <w:delText>What You Will Need</w:delText>
            </w:r>
            <w:r w:rsidDel="009A052D">
              <w:rPr>
                <w:noProof/>
                <w:webHidden/>
              </w:rPr>
              <w:tab/>
            </w:r>
            <w:r w:rsidR="00424FD2" w:rsidDel="009A052D">
              <w:rPr>
                <w:noProof/>
                <w:webHidden/>
              </w:rPr>
              <w:delText>14</w:delText>
            </w:r>
          </w:del>
        </w:p>
        <w:p w14:paraId="7DC8FDEC" w14:textId="42546D76" w:rsidR="008E778E" w:rsidDel="009A052D" w:rsidRDefault="008E778E">
          <w:pPr>
            <w:pStyle w:val="TOC2"/>
            <w:tabs>
              <w:tab w:val="right" w:leader="dot" w:pos="9016"/>
            </w:tabs>
            <w:rPr>
              <w:del w:id="416" w:author="Andrew Instone-Cowie" w:date="2025-05-07T15:27:00Z" w16du:dateUtc="2025-05-07T14:27:00Z"/>
              <w:rFonts w:eastAsiaTheme="minorEastAsia"/>
              <w:noProof/>
              <w:kern w:val="2"/>
              <w:sz w:val="24"/>
              <w:szCs w:val="24"/>
              <w:lang w:eastAsia="en-GB"/>
              <w14:ligatures w14:val="standardContextual"/>
            </w:rPr>
          </w:pPr>
          <w:del w:id="417" w:author="Andrew Instone-Cowie" w:date="2025-05-07T15:27:00Z" w16du:dateUtc="2025-05-07T14:27:00Z">
            <w:r w:rsidRPr="009A052D" w:rsidDel="009A052D">
              <w:rPr>
                <w:rStyle w:val="Hyperlink"/>
                <w:noProof/>
              </w:rPr>
              <w:delText>Skills</w:delText>
            </w:r>
            <w:r w:rsidDel="009A052D">
              <w:rPr>
                <w:noProof/>
                <w:webHidden/>
              </w:rPr>
              <w:tab/>
            </w:r>
            <w:r w:rsidR="00424FD2" w:rsidDel="009A052D">
              <w:rPr>
                <w:noProof/>
                <w:webHidden/>
              </w:rPr>
              <w:delText>14</w:delText>
            </w:r>
          </w:del>
        </w:p>
        <w:p w14:paraId="22C234F5" w14:textId="5A860765" w:rsidR="008E778E" w:rsidDel="009A052D" w:rsidRDefault="008E778E">
          <w:pPr>
            <w:pStyle w:val="TOC2"/>
            <w:tabs>
              <w:tab w:val="right" w:leader="dot" w:pos="9016"/>
            </w:tabs>
            <w:rPr>
              <w:del w:id="418" w:author="Andrew Instone-Cowie" w:date="2025-05-07T15:27:00Z" w16du:dateUtc="2025-05-07T14:27:00Z"/>
              <w:rFonts w:eastAsiaTheme="minorEastAsia"/>
              <w:noProof/>
              <w:kern w:val="2"/>
              <w:sz w:val="24"/>
              <w:szCs w:val="24"/>
              <w:lang w:eastAsia="en-GB"/>
              <w14:ligatures w14:val="standardContextual"/>
            </w:rPr>
          </w:pPr>
          <w:del w:id="419" w:author="Andrew Instone-Cowie" w:date="2025-05-07T15:27:00Z" w16du:dateUtc="2025-05-07T14:27:00Z">
            <w:r w:rsidRPr="009A052D" w:rsidDel="009A052D">
              <w:rPr>
                <w:rStyle w:val="Hyperlink"/>
                <w:noProof/>
              </w:rPr>
              <w:delText>Tools</w:delText>
            </w:r>
            <w:r w:rsidDel="009A052D">
              <w:rPr>
                <w:noProof/>
                <w:webHidden/>
              </w:rPr>
              <w:tab/>
            </w:r>
            <w:r w:rsidR="00424FD2" w:rsidDel="009A052D">
              <w:rPr>
                <w:noProof/>
                <w:webHidden/>
              </w:rPr>
              <w:delText>14</w:delText>
            </w:r>
          </w:del>
        </w:p>
        <w:p w14:paraId="0F7655FA" w14:textId="0956C87B" w:rsidR="008E778E" w:rsidDel="009A052D" w:rsidRDefault="008E778E">
          <w:pPr>
            <w:pStyle w:val="TOC2"/>
            <w:tabs>
              <w:tab w:val="right" w:leader="dot" w:pos="9016"/>
            </w:tabs>
            <w:rPr>
              <w:del w:id="420" w:author="Andrew Instone-Cowie" w:date="2025-05-07T15:27:00Z" w16du:dateUtc="2025-05-07T14:27:00Z"/>
              <w:rFonts w:eastAsiaTheme="minorEastAsia"/>
              <w:noProof/>
              <w:kern w:val="2"/>
              <w:sz w:val="24"/>
              <w:szCs w:val="24"/>
              <w:lang w:eastAsia="en-GB"/>
              <w14:ligatures w14:val="standardContextual"/>
            </w:rPr>
          </w:pPr>
          <w:del w:id="421"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14</w:delText>
            </w:r>
          </w:del>
        </w:p>
        <w:p w14:paraId="49CD096C" w14:textId="09AAF0BC" w:rsidR="008E778E" w:rsidDel="009A052D" w:rsidRDefault="008E778E">
          <w:pPr>
            <w:pStyle w:val="TOC2"/>
            <w:tabs>
              <w:tab w:val="right" w:leader="dot" w:pos="9016"/>
            </w:tabs>
            <w:rPr>
              <w:del w:id="422" w:author="Andrew Instone-Cowie" w:date="2025-05-07T15:27:00Z" w16du:dateUtc="2025-05-07T14:27:00Z"/>
              <w:rFonts w:eastAsiaTheme="minorEastAsia"/>
              <w:noProof/>
              <w:kern w:val="2"/>
              <w:sz w:val="24"/>
              <w:szCs w:val="24"/>
              <w:lang w:eastAsia="en-GB"/>
              <w14:ligatures w14:val="standardContextual"/>
            </w:rPr>
          </w:pPr>
          <w:del w:id="423" w:author="Andrew Instone-Cowie" w:date="2025-05-07T15:27:00Z" w16du:dateUtc="2025-05-07T14:27:00Z">
            <w:r w:rsidRPr="009A052D" w:rsidDel="009A052D">
              <w:rPr>
                <w:rStyle w:val="Hyperlink"/>
                <w:noProof/>
              </w:rPr>
              <w:delText>PCBs</w:delText>
            </w:r>
            <w:r w:rsidDel="009A052D">
              <w:rPr>
                <w:noProof/>
                <w:webHidden/>
              </w:rPr>
              <w:tab/>
            </w:r>
            <w:r w:rsidR="00424FD2" w:rsidDel="009A052D">
              <w:rPr>
                <w:noProof/>
                <w:webHidden/>
              </w:rPr>
              <w:delText>15</w:delText>
            </w:r>
          </w:del>
        </w:p>
        <w:p w14:paraId="59EF5783" w14:textId="7ED0B873" w:rsidR="008E778E" w:rsidDel="009A052D" w:rsidRDefault="008E778E">
          <w:pPr>
            <w:pStyle w:val="TOC3"/>
            <w:tabs>
              <w:tab w:val="right" w:leader="dot" w:pos="9016"/>
            </w:tabs>
            <w:rPr>
              <w:del w:id="424" w:author="Andrew Instone-Cowie" w:date="2025-05-07T15:27:00Z" w16du:dateUtc="2025-05-07T14:27:00Z"/>
              <w:noProof/>
              <w:kern w:val="2"/>
              <w:sz w:val="24"/>
              <w:szCs w:val="24"/>
              <w:lang w:val="en-GB" w:eastAsia="en-GB"/>
              <w14:ligatures w14:val="standardContextual"/>
            </w:rPr>
          </w:pPr>
          <w:del w:id="425" w:author="Andrew Instone-Cowie" w:date="2025-05-07T15:27:00Z" w16du:dateUtc="2025-05-07T14:27:00Z">
            <w:r w:rsidRPr="009A052D" w:rsidDel="009A052D">
              <w:rPr>
                <w:rStyle w:val="Hyperlink"/>
                <w:noProof/>
              </w:rPr>
              <w:delText>JLCPCB or SeeedStudio</w:delText>
            </w:r>
            <w:r w:rsidDel="009A052D">
              <w:rPr>
                <w:noProof/>
                <w:webHidden/>
              </w:rPr>
              <w:tab/>
            </w:r>
            <w:r w:rsidR="00424FD2" w:rsidDel="009A052D">
              <w:rPr>
                <w:noProof/>
                <w:webHidden/>
              </w:rPr>
              <w:delText>15</w:delText>
            </w:r>
          </w:del>
        </w:p>
        <w:p w14:paraId="4DFD3047" w14:textId="356CF210" w:rsidR="008E778E" w:rsidDel="009A052D" w:rsidRDefault="008E778E">
          <w:pPr>
            <w:pStyle w:val="TOC3"/>
            <w:tabs>
              <w:tab w:val="right" w:leader="dot" w:pos="9016"/>
            </w:tabs>
            <w:rPr>
              <w:del w:id="426" w:author="Andrew Instone-Cowie" w:date="2025-05-07T15:27:00Z" w16du:dateUtc="2025-05-07T14:27:00Z"/>
              <w:noProof/>
              <w:kern w:val="2"/>
              <w:sz w:val="24"/>
              <w:szCs w:val="24"/>
              <w:lang w:val="en-GB" w:eastAsia="en-GB"/>
              <w14:ligatures w14:val="standardContextual"/>
            </w:rPr>
          </w:pPr>
          <w:del w:id="427" w:author="Andrew Instone-Cowie" w:date="2025-05-07T15:27:00Z" w16du:dateUtc="2025-05-07T14:27:00Z">
            <w:r w:rsidRPr="009A052D" w:rsidDel="009A052D">
              <w:rPr>
                <w:rStyle w:val="Hyperlink"/>
                <w:noProof/>
              </w:rPr>
              <w:delText>OSH Park</w:delText>
            </w:r>
            <w:r w:rsidDel="009A052D">
              <w:rPr>
                <w:noProof/>
                <w:webHidden/>
              </w:rPr>
              <w:tab/>
            </w:r>
            <w:r w:rsidR="00424FD2" w:rsidDel="009A052D">
              <w:rPr>
                <w:noProof/>
                <w:webHidden/>
              </w:rPr>
              <w:delText>19</w:delText>
            </w:r>
          </w:del>
        </w:p>
        <w:p w14:paraId="0531FF05" w14:textId="5647FEAC" w:rsidR="008E778E" w:rsidDel="009A052D" w:rsidRDefault="008E778E">
          <w:pPr>
            <w:pStyle w:val="TOC3"/>
            <w:tabs>
              <w:tab w:val="right" w:leader="dot" w:pos="9016"/>
            </w:tabs>
            <w:rPr>
              <w:del w:id="428" w:author="Andrew Instone-Cowie" w:date="2025-05-07T15:27:00Z" w16du:dateUtc="2025-05-07T14:27:00Z"/>
              <w:noProof/>
              <w:kern w:val="2"/>
              <w:sz w:val="24"/>
              <w:szCs w:val="24"/>
              <w:lang w:val="en-GB" w:eastAsia="en-GB"/>
              <w14:ligatures w14:val="standardContextual"/>
            </w:rPr>
          </w:pPr>
          <w:del w:id="429" w:author="Andrew Instone-Cowie" w:date="2025-05-07T15:27:00Z" w16du:dateUtc="2025-05-07T14:27:00Z">
            <w:r w:rsidRPr="009A052D" w:rsidDel="009A052D">
              <w:rPr>
                <w:rStyle w:val="Hyperlink"/>
                <w:noProof/>
              </w:rPr>
              <w:delText>PCB Design Software Change</w:delText>
            </w:r>
            <w:r w:rsidDel="009A052D">
              <w:rPr>
                <w:noProof/>
                <w:webHidden/>
              </w:rPr>
              <w:tab/>
            </w:r>
            <w:r w:rsidR="00424FD2" w:rsidDel="009A052D">
              <w:rPr>
                <w:noProof/>
                <w:webHidden/>
              </w:rPr>
              <w:delText>19</w:delText>
            </w:r>
          </w:del>
        </w:p>
        <w:p w14:paraId="6A111384" w14:textId="481029A1" w:rsidR="008E778E" w:rsidDel="009A052D" w:rsidRDefault="008E778E">
          <w:pPr>
            <w:pStyle w:val="TOC1"/>
            <w:tabs>
              <w:tab w:val="right" w:leader="dot" w:pos="9016"/>
            </w:tabs>
            <w:rPr>
              <w:del w:id="430" w:author="Andrew Instone-Cowie" w:date="2025-05-07T15:27:00Z" w16du:dateUtc="2025-05-07T14:27:00Z"/>
              <w:rFonts w:eastAsiaTheme="minorEastAsia"/>
              <w:noProof/>
              <w:kern w:val="2"/>
              <w:sz w:val="24"/>
              <w:szCs w:val="24"/>
              <w:lang w:eastAsia="en-GB"/>
              <w14:ligatures w14:val="standardContextual"/>
            </w:rPr>
          </w:pPr>
          <w:del w:id="431" w:author="Andrew Instone-Cowie" w:date="2025-05-07T15:27:00Z" w16du:dateUtc="2025-05-07T14:27:00Z">
            <w:r w:rsidRPr="009A052D" w:rsidDel="009A052D">
              <w:rPr>
                <w:rStyle w:val="Hyperlink"/>
                <w:noProof/>
              </w:rPr>
              <w:delText>Simulator Assembly</w:delText>
            </w:r>
            <w:r w:rsidDel="009A052D">
              <w:rPr>
                <w:noProof/>
                <w:webHidden/>
              </w:rPr>
              <w:tab/>
            </w:r>
            <w:r w:rsidR="00424FD2" w:rsidDel="009A052D">
              <w:rPr>
                <w:noProof/>
                <w:webHidden/>
              </w:rPr>
              <w:delText>20</w:delText>
            </w:r>
          </w:del>
        </w:p>
        <w:p w14:paraId="2C26B1B4" w14:textId="120BF380" w:rsidR="008E778E" w:rsidDel="009A052D" w:rsidRDefault="008E778E">
          <w:pPr>
            <w:pStyle w:val="TOC2"/>
            <w:tabs>
              <w:tab w:val="right" w:leader="dot" w:pos="9016"/>
            </w:tabs>
            <w:rPr>
              <w:del w:id="432" w:author="Andrew Instone-Cowie" w:date="2025-05-07T15:27:00Z" w16du:dateUtc="2025-05-07T14:27:00Z"/>
              <w:rFonts w:eastAsiaTheme="minorEastAsia"/>
              <w:noProof/>
              <w:kern w:val="2"/>
              <w:sz w:val="24"/>
              <w:szCs w:val="24"/>
              <w:lang w:eastAsia="en-GB"/>
              <w14:ligatures w14:val="standardContextual"/>
            </w:rPr>
          </w:pPr>
          <w:del w:id="433" w:author="Andrew Instone-Cowie" w:date="2025-05-07T15:27:00Z" w16du:dateUtc="2025-05-07T14:27:00Z">
            <w:r w:rsidRPr="009A052D" w:rsidDel="009A052D">
              <w:rPr>
                <w:rStyle w:val="Hyperlink"/>
                <w:noProof/>
              </w:rPr>
              <w:delText>Polarised Components</w:delText>
            </w:r>
            <w:r w:rsidDel="009A052D">
              <w:rPr>
                <w:noProof/>
                <w:webHidden/>
              </w:rPr>
              <w:tab/>
            </w:r>
            <w:r w:rsidR="00424FD2" w:rsidDel="009A052D">
              <w:rPr>
                <w:noProof/>
                <w:webHidden/>
              </w:rPr>
              <w:delText>20</w:delText>
            </w:r>
          </w:del>
        </w:p>
        <w:p w14:paraId="637C1ECE" w14:textId="14075B43" w:rsidR="008E778E" w:rsidDel="009A052D" w:rsidRDefault="008E778E">
          <w:pPr>
            <w:pStyle w:val="TOC3"/>
            <w:tabs>
              <w:tab w:val="right" w:leader="dot" w:pos="9016"/>
            </w:tabs>
            <w:rPr>
              <w:del w:id="434" w:author="Andrew Instone-Cowie" w:date="2025-05-07T15:27:00Z" w16du:dateUtc="2025-05-07T14:27:00Z"/>
              <w:noProof/>
              <w:kern w:val="2"/>
              <w:sz w:val="24"/>
              <w:szCs w:val="24"/>
              <w:lang w:val="en-GB" w:eastAsia="en-GB"/>
              <w14:ligatures w14:val="standardContextual"/>
            </w:rPr>
          </w:pPr>
          <w:del w:id="435" w:author="Andrew Instone-Cowie" w:date="2025-05-07T15:27:00Z" w16du:dateUtc="2025-05-07T14:27:00Z">
            <w:r w:rsidRPr="009A052D" w:rsidDel="009A052D">
              <w:rPr>
                <w:rStyle w:val="Hyperlink"/>
                <w:noProof/>
              </w:rPr>
              <w:delText>Voltage Regulators</w:delText>
            </w:r>
            <w:r w:rsidDel="009A052D">
              <w:rPr>
                <w:noProof/>
                <w:webHidden/>
              </w:rPr>
              <w:tab/>
            </w:r>
            <w:r w:rsidR="00424FD2" w:rsidDel="009A052D">
              <w:rPr>
                <w:noProof/>
                <w:webHidden/>
              </w:rPr>
              <w:delText>20</w:delText>
            </w:r>
          </w:del>
        </w:p>
        <w:p w14:paraId="2BB6AB90" w14:textId="065830C8" w:rsidR="008E778E" w:rsidDel="009A052D" w:rsidRDefault="008E778E">
          <w:pPr>
            <w:pStyle w:val="TOC3"/>
            <w:tabs>
              <w:tab w:val="right" w:leader="dot" w:pos="9016"/>
            </w:tabs>
            <w:rPr>
              <w:del w:id="436" w:author="Andrew Instone-Cowie" w:date="2025-05-07T15:27:00Z" w16du:dateUtc="2025-05-07T14:27:00Z"/>
              <w:noProof/>
              <w:kern w:val="2"/>
              <w:sz w:val="24"/>
              <w:szCs w:val="24"/>
              <w:lang w:val="en-GB" w:eastAsia="en-GB"/>
              <w14:ligatures w14:val="standardContextual"/>
            </w:rPr>
          </w:pPr>
          <w:del w:id="437" w:author="Andrew Instone-Cowie" w:date="2025-05-07T15:27:00Z" w16du:dateUtc="2025-05-07T14:27:00Z">
            <w:r w:rsidRPr="009A052D" w:rsidDel="009A052D">
              <w:rPr>
                <w:rStyle w:val="Hyperlink"/>
                <w:noProof/>
              </w:rPr>
              <w:delText>Diodes</w:delText>
            </w:r>
            <w:r w:rsidDel="009A052D">
              <w:rPr>
                <w:noProof/>
                <w:webHidden/>
              </w:rPr>
              <w:tab/>
            </w:r>
            <w:r w:rsidR="00424FD2" w:rsidDel="009A052D">
              <w:rPr>
                <w:noProof/>
                <w:webHidden/>
              </w:rPr>
              <w:delText>21</w:delText>
            </w:r>
          </w:del>
        </w:p>
        <w:p w14:paraId="19E08E47" w14:textId="75666B55" w:rsidR="008E778E" w:rsidDel="009A052D" w:rsidRDefault="008E778E">
          <w:pPr>
            <w:pStyle w:val="TOC3"/>
            <w:tabs>
              <w:tab w:val="right" w:leader="dot" w:pos="9016"/>
            </w:tabs>
            <w:rPr>
              <w:del w:id="438" w:author="Andrew Instone-Cowie" w:date="2025-05-07T15:27:00Z" w16du:dateUtc="2025-05-07T14:27:00Z"/>
              <w:noProof/>
              <w:kern w:val="2"/>
              <w:sz w:val="24"/>
              <w:szCs w:val="24"/>
              <w:lang w:val="en-GB" w:eastAsia="en-GB"/>
              <w14:ligatures w14:val="standardContextual"/>
            </w:rPr>
          </w:pPr>
          <w:del w:id="439" w:author="Andrew Instone-Cowie" w:date="2025-05-07T15:27:00Z" w16du:dateUtc="2025-05-07T14:27:00Z">
            <w:r w:rsidRPr="009A052D" w:rsidDel="009A052D">
              <w:rPr>
                <w:rStyle w:val="Hyperlink"/>
                <w:noProof/>
              </w:rPr>
              <w:delText>Electrolytic Capacitors</w:delText>
            </w:r>
            <w:r w:rsidDel="009A052D">
              <w:rPr>
                <w:noProof/>
                <w:webHidden/>
              </w:rPr>
              <w:tab/>
            </w:r>
            <w:r w:rsidR="00424FD2" w:rsidDel="009A052D">
              <w:rPr>
                <w:noProof/>
                <w:webHidden/>
              </w:rPr>
              <w:delText>21</w:delText>
            </w:r>
          </w:del>
        </w:p>
        <w:p w14:paraId="56BF00E6" w14:textId="622C646A" w:rsidR="008E778E" w:rsidDel="009A052D" w:rsidRDefault="008E778E">
          <w:pPr>
            <w:pStyle w:val="TOC3"/>
            <w:tabs>
              <w:tab w:val="right" w:leader="dot" w:pos="9016"/>
            </w:tabs>
            <w:rPr>
              <w:del w:id="440" w:author="Andrew Instone-Cowie" w:date="2025-05-07T15:27:00Z" w16du:dateUtc="2025-05-07T14:27:00Z"/>
              <w:noProof/>
              <w:kern w:val="2"/>
              <w:sz w:val="24"/>
              <w:szCs w:val="24"/>
              <w:lang w:val="en-GB" w:eastAsia="en-GB"/>
              <w14:ligatures w14:val="standardContextual"/>
            </w:rPr>
          </w:pPr>
          <w:del w:id="441" w:author="Andrew Instone-Cowie" w:date="2025-05-07T15:27:00Z" w16du:dateUtc="2025-05-07T14:27:00Z">
            <w:r w:rsidRPr="009A052D" w:rsidDel="009A052D">
              <w:rPr>
                <w:rStyle w:val="Hyperlink"/>
                <w:noProof/>
              </w:rPr>
              <w:delText>Integrated Circuits</w:delText>
            </w:r>
            <w:r w:rsidDel="009A052D">
              <w:rPr>
                <w:noProof/>
                <w:webHidden/>
              </w:rPr>
              <w:tab/>
            </w:r>
            <w:r w:rsidR="00424FD2" w:rsidDel="009A052D">
              <w:rPr>
                <w:noProof/>
                <w:webHidden/>
              </w:rPr>
              <w:delText>22</w:delText>
            </w:r>
          </w:del>
        </w:p>
        <w:p w14:paraId="78925FDA" w14:textId="70775B52" w:rsidR="008E778E" w:rsidDel="009A052D" w:rsidRDefault="008E778E">
          <w:pPr>
            <w:pStyle w:val="TOC3"/>
            <w:tabs>
              <w:tab w:val="right" w:leader="dot" w:pos="9016"/>
            </w:tabs>
            <w:rPr>
              <w:del w:id="442" w:author="Andrew Instone-Cowie" w:date="2025-05-07T15:27:00Z" w16du:dateUtc="2025-05-07T14:27:00Z"/>
              <w:noProof/>
              <w:kern w:val="2"/>
              <w:sz w:val="24"/>
              <w:szCs w:val="24"/>
              <w:lang w:val="en-GB" w:eastAsia="en-GB"/>
              <w14:ligatures w14:val="standardContextual"/>
            </w:rPr>
          </w:pPr>
          <w:del w:id="443" w:author="Andrew Instone-Cowie" w:date="2025-05-07T15:27:00Z" w16du:dateUtc="2025-05-07T14:27:00Z">
            <w:r w:rsidRPr="009A052D" w:rsidDel="009A052D">
              <w:rPr>
                <w:rStyle w:val="Hyperlink"/>
                <w:noProof/>
              </w:rPr>
              <w:delText>LEDs</w:delText>
            </w:r>
            <w:r w:rsidDel="009A052D">
              <w:rPr>
                <w:noProof/>
                <w:webHidden/>
              </w:rPr>
              <w:tab/>
            </w:r>
            <w:r w:rsidR="00424FD2" w:rsidDel="009A052D">
              <w:rPr>
                <w:noProof/>
                <w:webHidden/>
              </w:rPr>
              <w:delText>22</w:delText>
            </w:r>
          </w:del>
        </w:p>
        <w:p w14:paraId="22742868" w14:textId="381F8D27" w:rsidR="008E778E" w:rsidDel="009A052D" w:rsidRDefault="008E778E">
          <w:pPr>
            <w:pStyle w:val="TOC3"/>
            <w:tabs>
              <w:tab w:val="right" w:leader="dot" w:pos="9016"/>
            </w:tabs>
            <w:rPr>
              <w:del w:id="444" w:author="Andrew Instone-Cowie" w:date="2025-05-07T15:27:00Z" w16du:dateUtc="2025-05-07T14:27:00Z"/>
              <w:noProof/>
              <w:kern w:val="2"/>
              <w:sz w:val="24"/>
              <w:szCs w:val="24"/>
              <w:lang w:val="en-GB" w:eastAsia="en-GB"/>
              <w14:ligatures w14:val="standardContextual"/>
            </w:rPr>
          </w:pPr>
          <w:del w:id="445" w:author="Andrew Instone-Cowie" w:date="2025-05-07T15:27:00Z" w16du:dateUtc="2025-05-07T14:27:00Z">
            <w:r w:rsidRPr="009A052D" w:rsidDel="009A052D">
              <w:rPr>
                <w:rStyle w:val="Hyperlink"/>
                <w:noProof/>
              </w:rPr>
              <w:delText>Magneto-Resistive Sensors</w:delText>
            </w:r>
            <w:r w:rsidDel="009A052D">
              <w:rPr>
                <w:noProof/>
                <w:webHidden/>
              </w:rPr>
              <w:tab/>
            </w:r>
            <w:r w:rsidR="00424FD2" w:rsidDel="009A052D">
              <w:rPr>
                <w:noProof/>
                <w:webHidden/>
              </w:rPr>
              <w:delText>23</w:delText>
            </w:r>
          </w:del>
        </w:p>
        <w:p w14:paraId="5D3EDB25" w14:textId="37291C4E" w:rsidR="008E778E" w:rsidDel="009A052D" w:rsidRDefault="008E778E">
          <w:pPr>
            <w:pStyle w:val="TOC2"/>
            <w:tabs>
              <w:tab w:val="right" w:leader="dot" w:pos="9016"/>
            </w:tabs>
            <w:rPr>
              <w:del w:id="446" w:author="Andrew Instone-Cowie" w:date="2025-05-07T15:27:00Z" w16du:dateUtc="2025-05-07T14:27:00Z"/>
              <w:rFonts w:eastAsiaTheme="minorEastAsia"/>
              <w:noProof/>
              <w:kern w:val="2"/>
              <w:sz w:val="24"/>
              <w:szCs w:val="24"/>
              <w:lang w:eastAsia="en-GB"/>
              <w14:ligatures w14:val="standardContextual"/>
            </w:rPr>
          </w:pPr>
          <w:del w:id="447" w:author="Andrew Instone-Cowie" w:date="2025-05-07T15:27:00Z" w16du:dateUtc="2025-05-07T14:27:00Z">
            <w:r w:rsidRPr="009A052D" w:rsidDel="009A052D">
              <w:rPr>
                <w:rStyle w:val="Hyperlink"/>
                <w:noProof/>
              </w:rPr>
              <w:delText>Simulator Interface Module</w:delText>
            </w:r>
            <w:r w:rsidDel="009A052D">
              <w:rPr>
                <w:noProof/>
                <w:webHidden/>
              </w:rPr>
              <w:tab/>
            </w:r>
            <w:r w:rsidR="00424FD2" w:rsidDel="009A052D">
              <w:rPr>
                <w:noProof/>
                <w:webHidden/>
              </w:rPr>
              <w:delText>24</w:delText>
            </w:r>
          </w:del>
        </w:p>
        <w:p w14:paraId="4F6A1194" w14:textId="25F353E9" w:rsidR="008E778E" w:rsidDel="009A052D" w:rsidRDefault="008E778E">
          <w:pPr>
            <w:pStyle w:val="TOC3"/>
            <w:tabs>
              <w:tab w:val="right" w:leader="dot" w:pos="9016"/>
            </w:tabs>
            <w:rPr>
              <w:del w:id="448" w:author="Andrew Instone-Cowie" w:date="2025-05-07T15:27:00Z" w16du:dateUtc="2025-05-07T14:27:00Z"/>
              <w:noProof/>
              <w:kern w:val="2"/>
              <w:sz w:val="24"/>
              <w:szCs w:val="24"/>
              <w:lang w:val="en-GB" w:eastAsia="en-GB"/>
              <w14:ligatures w14:val="standardContextual"/>
            </w:rPr>
          </w:pPr>
          <w:del w:id="449"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24</w:delText>
            </w:r>
          </w:del>
        </w:p>
        <w:p w14:paraId="33312D43" w14:textId="7F1649D4" w:rsidR="008E778E" w:rsidDel="009A052D" w:rsidRDefault="008E778E">
          <w:pPr>
            <w:pStyle w:val="TOC3"/>
            <w:tabs>
              <w:tab w:val="right" w:leader="dot" w:pos="9016"/>
            </w:tabs>
            <w:rPr>
              <w:del w:id="450" w:author="Andrew Instone-Cowie" w:date="2025-05-07T15:27:00Z" w16du:dateUtc="2025-05-07T14:27:00Z"/>
              <w:noProof/>
              <w:kern w:val="2"/>
              <w:sz w:val="24"/>
              <w:szCs w:val="24"/>
              <w:lang w:val="en-GB" w:eastAsia="en-GB"/>
              <w14:ligatures w14:val="standardContextual"/>
            </w:rPr>
          </w:pPr>
          <w:del w:id="451"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25</w:delText>
            </w:r>
          </w:del>
        </w:p>
        <w:p w14:paraId="00A23CA9" w14:textId="11EFA863" w:rsidR="008E778E" w:rsidDel="009A052D" w:rsidRDefault="008E778E">
          <w:pPr>
            <w:pStyle w:val="TOC3"/>
            <w:tabs>
              <w:tab w:val="right" w:leader="dot" w:pos="9016"/>
            </w:tabs>
            <w:rPr>
              <w:del w:id="452" w:author="Andrew Instone-Cowie" w:date="2025-05-07T15:27:00Z" w16du:dateUtc="2025-05-07T14:27:00Z"/>
              <w:noProof/>
              <w:kern w:val="2"/>
              <w:sz w:val="24"/>
              <w:szCs w:val="24"/>
              <w:lang w:val="en-GB" w:eastAsia="en-GB"/>
              <w14:ligatures w14:val="standardContextual"/>
            </w:rPr>
          </w:pPr>
          <w:del w:id="453"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26</w:delText>
            </w:r>
          </w:del>
        </w:p>
        <w:p w14:paraId="6AFDC049" w14:textId="65E69935" w:rsidR="008E778E" w:rsidDel="009A052D" w:rsidRDefault="008E778E">
          <w:pPr>
            <w:pStyle w:val="TOC3"/>
            <w:tabs>
              <w:tab w:val="right" w:leader="dot" w:pos="9016"/>
            </w:tabs>
            <w:rPr>
              <w:del w:id="454" w:author="Andrew Instone-Cowie" w:date="2025-05-07T15:27:00Z" w16du:dateUtc="2025-05-07T14:27:00Z"/>
              <w:noProof/>
              <w:kern w:val="2"/>
              <w:sz w:val="24"/>
              <w:szCs w:val="24"/>
              <w:lang w:val="en-GB" w:eastAsia="en-GB"/>
              <w14:ligatures w14:val="standardContextual"/>
            </w:rPr>
          </w:pPr>
          <w:del w:id="455"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26</w:delText>
            </w:r>
          </w:del>
        </w:p>
        <w:p w14:paraId="23C6A6C2" w14:textId="0252E28E" w:rsidR="008E778E" w:rsidDel="009A052D" w:rsidRDefault="008E778E">
          <w:pPr>
            <w:pStyle w:val="TOC3"/>
            <w:tabs>
              <w:tab w:val="right" w:leader="dot" w:pos="9016"/>
            </w:tabs>
            <w:rPr>
              <w:del w:id="456" w:author="Andrew Instone-Cowie" w:date="2025-05-07T15:27:00Z" w16du:dateUtc="2025-05-07T14:27:00Z"/>
              <w:noProof/>
              <w:kern w:val="2"/>
              <w:sz w:val="24"/>
              <w:szCs w:val="24"/>
              <w:lang w:val="en-GB" w:eastAsia="en-GB"/>
              <w14:ligatures w14:val="standardContextual"/>
            </w:rPr>
          </w:pPr>
          <w:del w:id="457"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27</w:delText>
            </w:r>
          </w:del>
        </w:p>
        <w:p w14:paraId="16F8379F" w14:textId="45DBE179" w:rsidR="008E778E" w:rsidDel="009A052D" w:rsidRDefault="008E778E">
          <w:pPr>
            <w:pStyle w:val="TOC3"/>
            <w:tabs>
              <w:tab w:val="right" w:leader="dot" w:pos="9016"/>
            </w:tabs>
            <w:rPr>
              <w:del w:id="458" w:author="Andrew Instone-Cowie" w:date="2025-05-07T15:27:00Z" w16du:dateUtc="2025-05-07T14:27:00Z"/>
              <w:noProof/>
              <w:kern w:val="2"/>
              <w:sz w:val="24"/>
              <w:szCs w:val="24"/>
              <w:lang w:val="en-GB" w:eastAsia="en-GB"/>
              <w14:ligatures w14:val="standardContextual"/>
            </w:rPr>
          </w:pPr>
          <w:del w:id="459" w:author="Andrew Instone-Cowie" w:date="2025-05-07T15:27:00Z" w16du:dateUtc="2025-05-07T14:27:00Z">
            <w:r w:rsidRPr="009A052D" w:rsidDel="009A052D">
              <w:rPr>
                <w:rStyle w:val="Hyperlink"/>
                <w:noProof/>
              </w:rPr>
              <w:delText>Voltage Regulator</w:delText>
            </w:r>
            <w:r w:rsidDel="009A052D">
              <w:rPr>
                <w:noProof/>
                <w:webHidden/>
              </w:rPr>
              <w:tab/>
            </w:r>
            <w:r w:rsidR="00424FD2" w:rsidDel="009A052D">
              <w:rPr>
                <w:noProof/>
                <w:webHidden/>
              </w:rPr>
              <w:delText>28</w:delText>
            </w:r>
          </w:del>
        </w:p>
        <w:p w14:paraId="4B7A8BC1" w14:textId="5A56CD53" w:rsidR="008E778E" w:rsidDel="009A052D" w:rsidRDefault="008E778E">
          <w:pPr>
            <w:pStyle w:val="TOC2"/>
            <w:tabs>
              <w:tab w:val="right" w:leader="dot" w:pos="9016"/>
            </w:tabs>
            <w:rPr>
              <w:del w:id="460" w:author="Andrew Instone-Cowie" w:date="2025-05-07T15:27:00Z" w16du:dateUtc="2025-05-07T14:27:00Z"/>
              <w:rFonts w:eastAsiaTheme="minorEastAsia"/>
              <w:noProof/>
              <w:kern w:val="2"/>
              <w:sz w:val="24"/>
              <w:szCs w:val="24"/>
              <w:lang w:eastAsia="en-GB"/>
              <w14:ligatures w14:val="standardContextual"/>
            </w:rPr>
          </w:pPr>
          <w:del w:id="461" w:author="Andrew Instone-Cowie" w:date="2025-05-07T15:27:00Z" w16du:dateUtc="2025-05-07T14:27:00Z">
            <w:r w:rsidRPr="009A052D" w:rsidDel="009A052D">
              <w:rPr>
                <w:rStyle w:val="Hyperlink"/>
                <w:noProof/>
              </w:rPr>
              <w:delText>Power Module</w:delText>
            </w:r>
            <w:r w:rsidDel="009A052D">
              <w:rPr>
                <w:noProof/>
                <w:webHidden/>
              </w:rPr>
              <w:tab/>
            </w:r>
            <w:r w:rsidR="00424FD2" w:rsidDel="009A052D">
              <w:rPr>
                <w:noProof/>
                <w:webHidden/>
              </w:rPr>
              <w:delText>31</w:delText>
            </w:r>
          </w:del>
        </w:p>
        <w:p w14:paraId="37503F69" w14:textId="4E01CAE1" w:rsidR="008E778E" w:rsidDel="009A052D" w:rsidRDefault="008E778E">
          <w:pPr>
            <w:pStyle w:val="TOC3"/>
            <w:tabs>
              <w:tab w:val="right" w:leader="dot" w:pos="9016"/>
            </w:tabs>
            <w:rPr>
              <w:del w:id="462" w:author="Andrew Instone-Cowie" w:date="2025-05-07T15:27:00Z" w16du:dateUtc="2025-05-07T14:27:00Z"/>
              <w:noProof/>
              <w:kern w:val="2"/>
              <w:sz w:val="24"/>
              <w:szCs w:val="24"/>
              <w:lang w:val="en-GB" w:eastAsia="en-GB"/>
              <w14:ligatures w14:val="standardContextual"/>
            </w:rPr>
          </w:pPr>
          <w:del w:id="463"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31</w:delText>
            </w:r>
          </w:del>
        </w:p>
        <w:p w14:paraId="1C9D5FE3" w14:textId="7262A82B" w:rsidR="008E778E" w:rsidDel="009A052D" w:rsidRDefault="008E778E">
          <w:pPr>
            <w:pStyle w:val="TOC3"/>
            <w:tabs>
              <w:tab w:val="right" w:leader="dot" w:pos="9016"/>
            </w:tabs>
            <w:rPr>
              <w:del w:id="464" w:author="Andrew Instone-Cowie" w:date="2025-05-07T15:27:00Z" w16du:dateUtc="2025-05-07T14:27:00Z"/>
              <w:noProof/>
              <w:kern w:val="2"/>
              <w:sz w:val="24"/>
              <w:szCs w:val="24"/>
              <w:lang w:val="en-GB" w:eastAsia="en-GB"/>
              <w14:ligatures w14:val="standardContextual"/>
            </w:rPr>
          </w:pPr>
          <w:del w:id="465"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32</w:delText>
            </w:r>
          </w:del>
        </w:p>
        <w:p w14:paraId="5C74388B" w14:textId="506526D1" w:rsidR="008E778E" w:rsidDel="009A052D" w:rsidRDefault="008E778E">
          <w:pPr>
            <w:pStyle w:val="TOC3"/>
            <w:tabs>
              <w:tab w:val="right" w:leader="dot" w:pos="9016"/>
            </w:tabs>
            <w:rPr>
              <w:del w:id="466" w:author="Andrew Instone-Cowie" w:date="2025-05-07T15:27:00Z" w16du:dateUtc="2025-05-07T14:27:00Z"/>
              <w:noProof/>
              <w:kern w:val="2"/>
              <w:sz w:val="24"/>
              <w:szCs w:val="24"/>
              <w:lang w:val="en-GB" w:eastAsia="en-GB"/>
              <w14:ligatures w14:val="standardContextual"/>
            </w:rPr>
          </w:pPr>
          <w:del w:id="467"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33</w:delText>
            </w:r>
          </w:del>
        </w:p>
        <w:p w14:paraId="71AA055C" w14:textId="3047EBC0" w:rsidR="008E778E" w:rsidDel="009A052D" w:rsidRDefault="008E778E">
          <w:pPr>
            <w:pStyle w:val="TOC3"/>
            <w:tabs>
              <w:tab w:val="right" w:leader="dot" w:pos="9016"/>
            </w:tabs>
            <w:rPr>
              <w:del w:id="468" w:author="Andrew Instone-Cowie" w:date="2025-05-07T15:27:00Z" w16du:dateUtc="2025-05-07T14:27:00Z"/>
              <w:noProof/>
              <w:kern w:val="2"/>
              <w:sz w:val="24"/>
              <w:szCs w:val="24"/>
              <w:lang w:val="en-GB" w:eastAsia="en-GB"/>
              <w14:ligatures w14:val="standardContextual"/>
            </w:rPr>
          </w:pPr>
          <w:del w:id="469"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33</w:delText>
            </w:r>
          </w:del>
        </w:p>
        <w:p w14:paraId="229C8499" w14:textId="7B26B6DD" w:rsidR="008E778E" w:rsidDel="009A052D" w:rsidRDefault="008E778E">
          <w:pPr>
            <w:pStyle w:val="TOC3"/>
            <w:tabs>
              <w:tab w:val="right" w:leader="dot" w:pos="9016"/>
            </w:tabs>
            <w:rPr>
              <w:del w:id="470" w:author="Andrew Instone-Cowie" w:date="2025-05-07T15:27:00Z" w16du:dateUtc="2025-05-07T14:27:00Z"/>
              <w:noProof/>
              <w:kern w:val="2"/>
              <w:sz w:val="24"/>
              <w:szCs w:val="24"/>
              <w:lang w:val="en-GB" w:eastAsia="en-GB"/>
              <w14:ligatures w14:val="standardContextual"/>
            </w:rPr>
          </w:pPr>
          <w:del w:id="471"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33</w:delText>
            </w:r>
          </w:del>
        </w:p>
        <w:p w14:paraId="6997A3E4" w14:textId="1FFAA484" w:rsidR="008E778E" w:rsidDel="009A052D" w:rsidRDefault="008E778E">
          <w:pPr>
            <w:pStyle w:val="TOC2"/>
            <w:tabs>
              <w:tab w:val="right" w:leader="dot" w:pos="9016"/>
            </w:tabs>
            <w:rPr>
              <w:del w:id="472" w:author="Andrew Instone-Cowie" w:date="2025-05-07T15:27:00Z" w16du:dateUtc="2025-05-07T14:27:00Z"/>
              <w:rFonts w:eastAsiaTheme="minorEastAsia"/>
              <w:noProof/>
              <w:kern w:val="2"/>
              <w:sz w:val="24"/>
              <w:szCs w:val="24"/>
              <w:lang w:eastAsia="en-GB"/>
              <w14:ligatures w14:val="standardContextual"/>
            </w:rPr>
          </w:pPr>
          <w:del w:id="473" w:author="Andrew Instone-Cowie" w:date="2025-05-07T15:27:00Z" w16du:dateUtc="2025-05-07T14:27:00Z">
            <w:r w:rsidRPr="009A052D" w:rsidDel="009A052D">
              <w:rPr>
                <w:rStyle w:val="Hyperlink"/>
                <w:noProof/>
              </w:rPr>
              <w:delText>Magneto-Resistive Sensor Module</w:delText>
            </w:r>
            <w:r w:rsidDel="009A052D">
              <w:rPr>
                <w:noProof/>
                <w:webHidden/>
              </w:rPr>
              <w:tab/>
            </w:r>
            <w:r w:rsidR="00424FD2" w:rsidDel="009A052D">
              <w:rPr>
                <w:noProof/>
                <w:webHidden/>
              </w:rPr>
              <w:delText>35</w:delText>
            </w:r>
          </w:del>
        </w:p>
        <w:p w14:paraId="79775883" w14:textId="0D45DF11" w:rsidR="008E778E" w:rsidDel="009A052D" w:rsidRDefault="008E778E">
          <w:pPr>
            <w:pStyle w:val="TOC3"/>
            <w:tabs>
              <w:tab w:val="right" w:leader="dot" w:pos="9016"/>
            </w:tabs>
            <w:rPr>
              <w:del w:id="474" w:author="Andrew Instone-Cowie" w:date="2025-05-07T15:27:00Z" w16du:dateUtc="2025-05-07T14:27:00Z"/>
              <w:noProof/>
              <w:kern w:val="2"/>
              <w:sz w:val="24"/>
              <w:szCs w:val="24"/>
              <w:lang w:val="en-GB" w:eastAsia="en-GB"/>
              <w14:ligatures w14:val="standardContextual"/>
            </w:rPr>
          </w:pPr>
          <w:del w:id="475"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35</w:delText>
            </w:r>
          </w:del>
        </w:p>
        <w:p w14:paraId="728B8F00" w14:textId="74675DD4" w:rsidR="008E778E" w:rsidDel="009A052D" w:rsidRDefault="008E778E">
          <w:pPr>
            <w:pStyle w:val="TOC3"/>
            <w:tabs>
              <w:tab w:val="right" w:leader="dot" w:pos="9016"/>
            </w:tabs>
            <w:rPr>
              <w:del w:id="476" w:author="Andrew Instone-Cowie" w:date="2025-05-07T15:27:00Z" w16du:dateUtc="2025-05-07T14:27:00Z"/>
              <w:noProof/>
              <w:kern w:val="2"/>
              <w:sz w:val="24"/>
              <w:szCs w:val="24"/>
              <w:lang w:val="en-GB" w:eastAsia="en-GB"/>
              <w14:ligatures w14:val="standardContextual"/>
            </w:rPr>
          </w:pPr>
          <w:del w:id="477"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36</w:delText>
            </w:r>
          </w:del>
        </w:p>
        <w:p w14:paraId="6EF9E51D" w14:textId="32523F85" w:rsidR="008E778E" w:rsidDel="009A052D" w:rsidRDefault="008E778E">
          <w:pPr>
            <w:pStyle w:val="TOC3"/>
            <w:tabs>
              <w:tab w:val="right" w:leader="dot" w:pos="9016"/>
            </w:tabs>
            <w:rPr>
              <w:del w:id="478" w:author="Andrew Instone-Cowie" w:date="2025-05-07T15:27:00Z" w16du:dateUtc="2025-05-07T14:27:00Z"/>
              <w:noProof/>
              <w:kern w:val="2"/>
              <w:sz w:val="24"/>
              <w:szCs w:val="24"/>
              <w:lang w:val="en-GB" w:eastAsia="en-GB"/>
              <w14:ligatures w14:val="standardContextual"/>
            </w:rPr>
          </w:pPr>
          <w:del w:id="479" w:author="Andrew Instone-Cowie" w:date="2025-05-07T15:27:00Z" w16du:dateUtc="2025-05-07T14:27:00Z">
            <w:r w:rsidRPr="009A052D" w:rsidDel="009A052D">
              <w:rPr>
                <w:rStyle w:val="Hyperlink"/>
                <w:noProof/>
              </w:rPr>
              <w:delText>Parts</w:delText>
            </w:r>
            <w:r w:rsidDel="009A052D">
              <w:rPr>
                <w:noProof/>
                <w:webHidden/>
              </w:rPr>
              <w:tab/>
            </w:r>
            <w:r w:rsidR="00424FD2" w:rsidDel="009A052D">
              <w:rPr>
                <w:noProof/>
                <w:webHidden/>
              </w:rPr>
              <w:delText>37</w:delText>
            </w:r>
          </w:del>
        </w:p>
        <w:p w14:paraId="03D77BF4" w14:textId="77F38423" w:rsidR="008E778E" w:rsidDel="009A052D" w:rsidRDefault="008E778E">
          <w:pPr>
            <w:pStyle w:val="TOC3"/>
            <w:tabs>
              <w:tab w:val="right" w:leader="dot" w:pos="9016"/>
            </w:tabs>
            <w:rPr>
              <w:del w:id="480" w:author="Andrew Instone-Cowie" w:date="2025-05-07T15:27:00Z" w16du:dateUtc="2025-05-07T14:27:00Z"/>
              <w:noProof/>
              <w:kern w:val="2"/>
              <w:sz w:val="24"/>
              <w:szCs w:val="24"/>
              <w:lang w:val="en-GB" w:eastAsia="en-GB"/>
              <w14:ligatures w14:val="standardContextual"/>
            </w:rPr>
          </w:pPr>
          <w:del w:id="481"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37</w:delText>
            </w:r>
          </w:del>
        </w:p>
        <w:p w14:paraId="7CBB0133" w14:textId="6C407391" w:rsidR="008E778E" w:rsidDel="009A052D" w:rsidRDefault="008E778E">
          <w:pPr>
            <w:pStyle w:val="TOC3"/>
            <w:tabs>
              <w:tab w:val="right" w:leader="dot" w:pos="9016"/>
            </w:tabs>
            <w:rPr>
              <w:del w:id="482" w:author="Andrew Instone-Cowie" w:date="2025-05-07T15:27:00Z" w16du:dateUtc="2025-05-07T14:27:00Z"/>
              <w:noProof/>
              <w:kern w:val="2"/>
              <w:sz w:val="24"/>
              <w:szCs w:val="24"/>
              <w:lang w:val="en-GB" w:eastAsia="en-GB"/>
              <w14:ligatures w14:val="standardContextual"/>
            </w:rPr>
          </w:pPr>
          <w:del w:id="483"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37</w:delText>
            </w:r>
          </w:del>
        </w:p>
        <w:p w14:paraId="2D29FF42" w14:textId="501296F3" w:rsidR="008E778E" w:rsidDel="009A052D" w:rsidRDefault="008E778E">
          <w:pPr>
            <w:pStyle w:val="TOC2"/>
            <w:tabs>
              <w:tab w:val="right" w:leader="dot" w:pos="9016"/>
            </w:tabs>
            <w:rPr>
              <w:del w:id="484" w:author="Andrew Instone-Cowie" w:date="2025-05-07T15:27:00Z" w16du:dateUtc="2025-05-07T14:27:00Z"/>
              <w:rFonts w:eastAsiaTheme="minorEastAsia"/>
              <w:noProof/>
              <w:kern w:val="2"/>
              <w:sz w:val="24"/>
              <w:szCs w:val="24"/>
              <w:lang w:eastAsia="en-GB"/>
              <w14:ligatures w14:val="standardContextual"/>
            </w:rPr>
          </w:pPr>
          <w:del w:id="485" w:author="Andrew Instone-Cowie" w:date="2025-05-07T15:27:00Z" w16du:dateUtc="2025-05-07T14:27:00Z">
            <w:r w:rsidRPr="009A052D" w:rsidDel="009A052D">
              <w:rPr>
                <w:rStyle w:val="Hyperlink"/>
                <w:noProof/>
              </w:rPr>
              <w:delText>Infra-Red &amp; Other Sensor Modules</w:delText>
            </w:r>
            <w:r w:rsidDel="009A052D">
              <w:rPr>
                <w:noProof/>
                <w:webHidden/>
              </w:rPr>
              <w:tab/>
            </w:r>
            <w:r w:rsidR="00424FD2" w:rsidDel="009A052D">
              <w:rPr>
                <w:noProof/>
                <w:webHidden/>
              </w:rPr>
              <w:delText>39</w:delText>
            </w:r>
          </w:del>
        </w:p>
        <w:p w14:paraId="3F325906" w14:textId="597EBBFA" w:rsidR="008E778E" w:rsidDel="009A052D" w:rsidRDefault="008E778E">
          <w:pPr>
            <w:pStyle w:val="TOC3"/>
            <w:tabs>
              <w:tab w:val="right" w:leader="dot" w:pos="9016"/>
            </w:tabs>
            <w:rPr>
              <w:del w:id="486" w:author="Andrew Instone-Cowie" w:date="2025-05-07T15:27:00Z" w16du:dateUtc="2025-05-07T14:27:00Z"/>
              <w:noProof/>
              <w:kern w:val="2"/>
              <w:sz w:val="24"/>
              <w:szCs w:val="24"/>
              <w:lang w:val="en-GB" w:eastAsia="en-GB"/>
              <w14:ligatures w14:val="standardContextual"/>
            </w:rPr>
          </w:pPr>
          <w:del w:id="487"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39</w:delText>
            </w:r>
          </w:del>
        </w:p>
        <w:p w14:paraId="098E110D" w14:textId="59E62D66" w:rsidR="008E778E" w:rsidDel="009A052D" w:rsidRDefault="008E778E">
          <w:pPr>
            <w:pStyle w:val="TOC3"/>
            <w:tabs>
              <w:tab w:val="right" w:leader="dot" w:pos="9016"/>
            </w:tabs>
            <w:rPr>
              <w:del w:id="488" w:author="Andrew Instone-Cowie" w:date="2025-05-07T15:27:00Z" w16du:dateUtc="2025-05-07T14:27:00Z"/>
              <w:noProof/>
              <w:kern w:val="2"/>
              <w:sz w:val="24"/>
              <w:szCs w:val="24"/>
              <w:lang w:val="en-GB" w:eastAsia="en-GB"/>
              <w14:ligatures w14:val="standardContextual"/>
            </w:rPr>
          </w:pPr>
          <w:del w:id="489" w:author="Andrew Instone-Cowie" w:date="2025-05-07T15:27:00Z" w16du:dateUtc="2025-05-07T14:27:00Z">
            <w:r w:rsidRPr="009A052D" w:rsidDel="009A052D">
              <w:rPr>
                <w:rStyle w:val="Hyperlink"/>
                <w:noProof/>
              </w:rPr>
              <w:delText>Schematic</w:delText>
            </w:r>
            <w:r w:rsidDel="009A052D">
              <w:rPr>
                <w:noProof/>
                <w:webHidden/>
              </w:rPr>
              <w:tab/>
            </w:r>
            <w:r w:rsidR="00424FD2" w:rsidDel="009A052D">
              <w:rPr>
                <w:noProof/>
                <w:webHidden/>
              </w:rPr>
              <w:delText>40</w:delText>
            </w:r>
          </w:del>
        </w:p>
        <w:p w14:paraId="2A30D958" w14:textId="77716954" w:rsidR="008E778E" w:rsidDel="009A052D" w:rsidRDefault="008E778E">
          <w:pPr>
            <w:pStyle w:val="TOC3"/>
            <w:tabs>
              <w:tab w:val="right" w:leader="dot" w:pos="9016"/>
            </w:tabs>
            <w:rPr>
              <w:del w:id="490" w:author="Andrew Instone-Cowie" w:date="2025-05-07T15:27:00Z" w16du:dateUtc="2025-05-07T14:27:00Z"/>
              <w:noProof/>
              <w:kern w:val="2"/>
              <w:sz w:val="24"/>
              <w:szCs w:val="24"/>
              <w:lang w:val="en-GB" w:eastAsia="en-GB"/>
              <w14:ligatures w14:val="standardContextual"/>
            </w:rPr>
          </w:pPr>
          <w:del w:id="491" w:author="Andrew Instone-Cowie" w:date="2025-05-07T15:27:00Z" w16du:dateUtc="2025-05-07T14:27:00Z">
            <w:r w:rsidRPr="009A052D" w:rsidDel="009A052D">
              <w:rPr>
                <w:rStyle w:val="Hyperlink"/>
                <w:noProof/>
              </w:rPr>
              <w:delText>PCB Layout</w:delText>
            </w:r>
            <w:r w:rsidDel="009A052D">
              <w:rPr>
                <w:noProof/>
                <w:webHidden/>
              </w:rPr>
              <w:tab/>
            </w:r>
            <w:r w:rsidR="00424FD2" w:rsidDel="009A052D">
              <w:rPr>
                <w:noProof/>
                <w:webHidden/>
              </w:rPr>
              <w:delText>41</w:delText>
            </w:r>
          </w:del>
        </w:p>
        <w:p w14:paraId="2F0ED299" w14:textId="148D3A6B" w:rsidR="008E778E" w:rsidDel="009A052D" w:rsidRDefault="008E778E">
          <w:pPr>
            <w:pStyle w:val="TOC3"/>
            <w:tabs>
              <w:tab w:val="right" w:leader="dot" w:pos="9016"/>
            </w:tabs>
            <w:rPr>
              <w:del w:id="492" w:author="Andrew Instone-Cowie" w:date="2025-05-07T15:27:00Z" w16du:dateUtc="2025-05-07T14:27:00Z"/>
              <w:noProof/>
              <w:kern w:val="2"/>
              <w:sz w:val="24"/>
              <w:szCs w:val="24"/>
              <w:lang w:val="en-GB" w:eastAsia="en-GB"/>
              <w14:ligatures w14:val="standardContextual"/>
            </w:rPr>
          </w:pPr>
          <w:del w:id="493" w:author="Andrew Instone-Cowie" w:date="2025-05-07T15:27:00Z" w16du:dateUtc="2025-05-07T14:27:00Z">
            <w:r w:rsidRPr="009A052D" w:rsidDel="009A052D">
              <w:rPr>
                <w:rStyle w:val="Hyperlink"/>
                <w:noProof/>
              </w:rPr>
              <w:delText>Construction</w:delText>
            </w:r>
            <w:r w:rsidDel="009A052D">
              <w:rPr>
                <w:noProof/>
                <w:webHidden/>
              </w:rPr>
              <w:tab/>
            </w:r>
            <w:r w:rsidR="00424FD2" w:rsidDel="009A052D">
              <w:rPr>
                <w:noProof/>
                <w:webHidden/>
              </w:rPr>
              <w:delText>41</w:delText>
            </w:r>
          </w:del>
        </w:p>
        <w:p w14:paraId="66B1F1F3" w14:textId="6531896B" w:rsidR="008E778E" w:rsidDel="009A052D" w:rsidRDefault="008E778E">
          <w:pPr>
            <w:pStyle w:val="TOC3"/>
            <w:tabs>
              <w:tab w:val="right" w:leader="dot" w:pos="9016"/>
            </w:tabs>
            <w:rPr>
              <w:del w:id="494" w:author="Andrew Instone-Cowie" w:date="2025-05-07T15:27:00Z" w16du:dateUtc="2025-05-07T14:27:00Z"/>
              <w:noProof/>
              <w:kern w:val="2"/>
              <w:sz w:val="24"/>
              <w:szCs w:val="24"/>
              <w:lang w:val="en-GB" w:eastAsia="en-GB"/>
              <w14:ligatures w14:val="standardContextual"/>
            </w:rPr>
          </w:pPr>
          <w:del w:id="495" w:author="Andrew Instone-Cowie" w:date="2025-05-07T15:27:00Z" w16du:dateUtc="2025-05-07T14:27:00Z">
            <w:r w:rsidRPr="009A052D" w:rsidDel="009A052D">
              <w:rPr>
                <w:rStyle w:val="Hyperlink"/>
                <w:noProof/>
              </w:rPr>
              <w:delText>Infra-Red Sensor</w:delText>
            </w:r>
            <w:r w:rsidDel="009A052D">
              <w:rPr>
                <w:noProof/>
                <w:webHidden/>
              </w:rPr>
              <w:tab/>
            </w:r>
            <w:r w:rsidR="00424FD2" w:rsidDel="009A052D">
              <w:rPr>
                <w:noProof/>
                <w:webHidden/>
              </w:rPr>
              <w:delText>43</w:delText>
            </w:r>
          </w:del>
        </w:p>
        <w:p w14:paraId="539BE439" w14:textId="61A67682" w:rsidR="008E778E" w:rsidDel="009A052D" w:rsidRDefault="008E778E">
          <w:pPr>
            <w:pStyle w:val="TOC2"/>
            <w:tabs>
              <w:tab w:val="right" w:leader="dot" w:pos="9016"/>
            </w:tabs>
            <w:rPr>
              <w:del w:id="496" w:author="Andrew Instone-Cowie" w:date="2025-05-07T15:27:00Z" w16du:dateUtc="2025-05-07T14:27:00Z"/>
              <w:rFonts w:eastAsiaTheme="minorEastAsia"/>
              <w:noProof/>
              <w:kern w:val="2"/>
              <w:sz w:val="24"/>
              <w:szCs w:val="24"/>
              <w:lang w:eastAsia="en-GB"/>
              <w14:ligatures w14:val="standardContextual"/>
            </w:rPr>
          </w:pPr>
          <w:del w:id="497" w:author="Andrew Instone-Cowie" w:date="2025-05-07T15:27:00Z" w16du:dateUtc="2025-05-07T14:27:00Z">
            <w:r w:rsidRPr="009A052D" w:rsidDel="009A052D">
              <w:rPr>
                <w:rStyle w:val="Hyperlink"/>
                <w:noProof/>
              </w:rPr>
              <w:delText>Enclosures</w:delText>
            </w:r>
            <w:r w:rsidDel="009A052D">
              <w:rPr>
                <w:noProof/>
                <w:webHidden/>
              </w:rPr>
              <w:tab/>
            </w:r>
            <w:r w:rsidR="00424FD2" w:rsidDel="009A052D">
              <w:rPr>
                <w:noProof/>
                <w:webHidden/>
              </w:rPr>
              <w:delText>44</w:delText>
            </w:r>
          </w:del>
        </w:p>
        <w:p w14:paraId="1E8F3C98" w14:textId="3EAD0588" w:rsidR="008E778E" w:rsidDel="009A052D" w:rsidRDefault="008E778E">
          <w:pPr>
            <w:pStyle w:val="TOC3"/>
            <w:tabs>
              <w:tab w:val="right" w:leader="dot" w:pos="9016"/>
            </w:tabs>
            <w:rPr>
              <w:del w:id="498" w:author="Andrew Instone-Cowie" w:date="2025-05-07T15:27:00Z" w16du:dateUtc="2025-05-07T14:27:00Z"/>
              <w:noProof/>
              <w:kern w:val="2"/>
              <w:sz w:val="24"/>
              <w:szCs w:val="24"/>
              <w:lang w:val="en-GB" w:eastAsia="en-GB"/>
              <w14:ligatures w14:val="standardContextual"/>
            </w:rPr>
          </w:pPr>
          <w:del w:id="499" w:author="Andrew Instone-Cowie" w:date="2025-05-07T15:27:00Z" w16du:dateUtc="2025-05-07T14:27:00Z">
            <w:r w:rsidRPr="009A052D" w:rsidDel="009A052D">
              <w:rPr>
                <w:rStyle w:val="Hyperlink"/>
                <w:noProof/>
              </w:rPr>
              <w:delText>Parts List</w:delText>
            </w:r>
            <w:r w:rsidDel="009A052D">
              <w:rPr>
                <w:noProof/>
                <w:webHidden/>
              </w:rPr>
              <w:tab/>
            </w:r>
            <w:r w:rsidR="00424FD2" w:rsidDel="009A052D">
              <w:rPr>
                <w:noProof/>
                <w:webHidden/>
              </w:rPr>
              <w:delText>44</w:delText>
            </w:r>
          </w:del>
        </w:p>
        <w:p w14:paraId="78145D8B" w14:textId="213F450C" w:rsidR="008E778E" w:rsidDel="009A052D" w:rsidRDefault="008E778E">
          <w:pPr>
            <w:pStyle w:val="TOC3"/>
            <w:tabs>
              <w:tab w:val="right" w:leader="dot" w:pos="9016"/>
            </w:tabs>
            <w:rPr>
              <w:del w:id="500" w:author="Andrew Instone-Cowie" w:date="2025-05-07T15:27:00Z" w16du:dateUtc="2025-05-07T14:27:00Z"/>
              <w:noProof/>
              <w:kern w:val="2"/>
              <w:sz w:val="24"/>
              <w:szCs w:val="24"/>
              <w:lang w:val="en-GB" w:eastAsia="en-GB"/>
              <w14:ligatures w14:val="standardContextual"/>
            </w:rPr>
          </w:pPr>
          <w:del w:id="501" w:author="Andrew Instone-Cowie" w:date="2025-05-07T15:27:00Z" w16du:dateUtc="2025-05-07T14:27:00Z">
            <w:r w:rsidRPr="009A052D" w:rsidDel="009A052D">
              <w:rPr>
                <w:rStyle w:val="Hyperlink"/>
                <w:noProof/>
              </w:rPr>
              <w:delText>Simulator Interface &amp; Power Modules Enclosure</w:delText>
            </w:r>
            <w:r w:rsidDel="009A052D">
              <w:rPr>
                <w:noProof/>
                <w:webHidden/>
              </w:rPr>
              <w:tab/>
            </w:r>
            <w:r w:rsidR="00424FD2" w:rsidDel="009A052D">
              <w:rPr>
                <w:noProof/>
                <w:webHidden/>
              </w:rPr>
              <w:delText>45</w:delText>
            </w:r>
          </w:del>
        </w:p>
        <w:p w14:paraId="4055A4E4" w14:textId="5D1B5EC4" w:rsidR="008E778E" w:rsidDel="009A052D" w:rsidRDefault="008E778E">
          <w:pPr>
            <w:pStyle w:val="TOC3"/>
            <w:tabs>
              <w:tab w:val="right" w:leader="dot" w:pos="9016"/>
            </w:tabs>
            <w:rPr>
              <w:del w:id="502" w:author="Andrew Instone-Cowie" w:date="2025-05-07T15:27:00Z" w16du:dateUtc="2025-05-07T14:27:00Z"/>
              <w:noProof/>
              <w:kern w:val="2"/>
              <w:sz w:val="24"/>
              <w:szCs w:val="24"/>
              <w:lang w:val="en-GB" w:eastAsia="en-GB"/>
              <w14:ligatures w14:val="standardContextual"/>
            </w:rPr>
          </w:pPr>
          <w:del w:id="503" w:author="Andrew Instone-Cowie" w:date="2025-05-07T15:27:00Z" w16du:dateUtc="2025-05-07T14:27:00Z">
            <w:r w:rsidRPr="009A052D" w:rsidDel="009A052D">
              <w:rPr>
                <w:rStyle w:val="Hyperlink"/>
                <w:noProof/>
              </w:rPr>
              <w:delText>D Sub Serial Connector Alternative Drilling</w:delText>
            </w:r>
            <w:r w:rsidDel="009A052D">
              <w:rPr>
                <w:noProof/>
                <w:webHidden/>
              </w:rPr>
              <w:tab/>
            </w:r>
            <w:r w:rsidR="00424FD2" w:rsidDel="009A052D">
              <w:rPr>
                <w:noProof/>
                <w:webHidden/>
              </w:rPr>
              <w:delText>46</w:delText>
            </w:r>
          </w:del>
        </w:p>
        <w:p w14:paraId="30A3A15C" w14:textId="5A6FE69D" w:rsidR="008E778E" w:rsidDel="009A052D" w:rsidRDefault="008E778E">
          <w:pPr>
            <w:pStyle w:val="TOC3"/>
            <w:tabs>
              <w:tab w:val="right" w:leader="dot" w:pos="9016"/>
            </w:tabs>
            <w:rPr>
              <w:del w:id="504" w:author="Andrew Instone-Cowie" w:date="2025-05-07T15:27:00Z" w16du:dateUtc="2025-05-07T14:27:00Z"/>
              <w:noProof/>
              <w:kern w:val="2"/>
              <w:sz w:val="24"/>
              <w:szCs w:val="24"/>
              <w:lang w:val="en-GB" w:eastAsia="en-GB"/>
              <w14:ligatures w14:val="standardContextual"/>
            </w:rPr>
          </w:pPr>
          <w:del w:id="505" w:author="Andrew Instone-Cowie" w:date="2025-05-07T15:27:00Z" w16du:dateUtc="2025-05-07T14:27:00Z">
            <w:r w:rsidRPr="009A052D" w:rsidDel="009A052D">
              <w:rPr>
                <w:rStyle w:val="Hyperlink"/>
                <w:noProof/>
              </w:rPr>
              <w:delText>Magneto-Resistive Sensor Module Enclosure</w:delText>
            </w:r>
            <w:r w:rsidDel="009A052D">
              <w:rPr>
                <w:noProof/>
                <w:webHidden/>
              </w:rPr>
              <w:tab/>
            </w:r>
            <w:r w:rsidR="00424FD2" w:rsidDel="009A052D">
              <w:rPr>
                <w:noProof/>
                <w:webHidden/>
              </w:rPr>
              <w:delText>46</w:delText>
            </w:r>
          </w:del>
        </w:p>
        <w:p w14:paraId="10721ACB" w14:textId="7A00B31E" w:rsidR="008E778E" w:rsidDel="009A052D" w:rsidRDefault="008E778E">
          <w:pPr>
            <w:pStyle w:val="TOC3"/>
            <w:tabs>
              <w:tab w:val="right" w:leader="dot" w:pos="9016"/>
            </w:tabs>
            <w:rPr>
              <w:del w:id="506" w:author="Andrew Instone-Cowie" w:date="2025-05-07T15:27:00Z" w16du:dateUtc="2025-05-07T14:27:00Z"/>
              <w:noProof/>
              <w:kern w:val="2"/>
              <w:sz w:val="24"/>
              <w:szCs w:val="24"/>
              <w:lang w:val="en-GB" w:eastAsia="en-GB"/>
              <w14:ligatures w14:val="standardContextual"/>
            </w:rPr>
          </w:pPr>
          <w:del w:id="507" w:author="Andrew Instone-Cowie" w:date="2025-05-07T15:27:00Z" w16du:dateUtc="2025-05-07T14:27:00Z">
            <w:r w:rsidRPr="009A052D" w:rsidDel="009A052D">
              <w:rPr>
                <w:rStyle w:val="Hyperlink"/>
                <w:noProof/>
              </w:rPr>
              <w:delText>Infra-Red Sensor Module Enclosure</w:delText>
            </w:r>
            <w:r w:rsidDel="009A052D">
              <w:rPr>
                <w:noProof/>
                <w:webHidden/>
              </w:rPr>
              <w:tab/>
            </w:r>
            <w:r w:rsidR="00424FD2" w:rsidDel="009A052D">
              <w:rPr>
                <w:noProof/>
                <w:webHidden/>
              </w:rPr>
              <w:delText>47</w:delText>
            </w:r>
          </w:del>
        </w:p>
        <w:p w14:paraId="047AA575" w14:textId="0DFE8F1F" w:rsidR="008E778E" w:rsidDel="009A052D" w:rsidRDefault="008E778E">
          <w:pPr>
            <w:pStyle w:val="TOC3"/>
            <w:tabs>
              <w:tab w:val="right" w:leader="dot" w:pos="9016"/>
            </w:tabs>
            <w:rPr>
              <w:del w:id="508" w:author="Andrew Instone-Cowie" w:date="2025-05-07T15:27:00Z" w16du:dateUtc="2025-05-07T14:27:00Z"/>
              <w:noProof/>
              <w:kern w:val="2"/>
              <w:sz w:val="24"/>
              <w:szCs w:val="24"/>
              <w:lang w:val="en-GB" w:eastAsia="en-GB"/>
              <w14:ligatures w14:val="standardContextual"/>
            </w:rPr>
          </w:pPr>
          <w:del w:id="509" w:author="Andrew Instone-Cowie" w:date="2025-05-07T15:27:00Z" w16du:dateUtc="2025-05-07T14:27:00Z">
            <w:r w:rsidRPr="009A052D" w:rsidDel="009A052D">
              <w:rPr>
                <w:rStyle w:val="Hyperlink"/>
                <w:noProof/>
              </w:rPr>
              <w:delText>PCB Mounting Hardware</w:delText>
            </w:r>
            <w:r w:rsidDel="009A052D">
              <w:rPr>
                <w:noProof/>
                <w:webHidden/>
              </w:rPr>
              <w:tab/>
            </w:r>
            <w:r w:rsidR="00424FD2" w:rsidDel="009A052D">
              <w:rPr>
                <w:noProof/>
                <w:webHidden/>
              </w:rPr>
              <w:delText>47</w:delText>
            </w:r>
          </w:del>
        </w:p>
        <w:p w14:paraId="702A2675" w14:textId="2C4A8B7E" w:rsidR="008E778E" w:rsidDel="009A052D" w:rsidRDefault="008E778E">
          <w:pPr>
            <w:pStyle w:val="TOC3"/>
            <w:tabs>
              <w:tab w:val="right" w:leader="dot" w:pos="9016"/>
            </w:tabs>
            <w:rPr>
              <w:del w:id="510" w:author="Andrew Instone-Cowie" w:date="2025-05-07T15:27:00Z" w16du:dateUtc="2025-05-07T14:27:00Z"/>
              <w:noProof/>
              <w:kern w:val="2"/>
              <w:sz w:val="24"/>
              <w:szCs w:val="24"/>
              <w:lang w:val="en-GB" w:eastAsia="en-GB"/>
              <w14:ligatures w14:val="standardContextual"/>
            </w:rPr>
          </w:pPr>
          <w:del w:id="511" w:author="Andrew Instone-Cowie" w:date="2025-05-07T15:27:00Z" w16du:dateUtc="2025-05-07T14:27:00Z">
            <w:r w:rsidRPr="009A052D" w:rsidDel="009A052D">
              <w:rPr>
                <w:rStyle w:val="Hyperlink"/>
                <w:noProof/>
              </w:rPr>
              <w:delText>Grommets</w:delText>
            </w:r>
            <w:r w:rsidDel="009A052D">
              <w:rPr>
                <w:noProof/>
                <w:webHidden/>
              </w:rPr>
              <w:tab/>
            </w:r>
            <w:r w:rsidR="00424FD2" w:rsidDel="009A052D">
              <w:rPr>
                <w:noProof/>
                <w:webHidden/>
              </w:rPr>
              <w:delText>48</w:delText>
            </w:r>
          </w:del>
        </w:p>
        <w:p w14:paraId="1C12561C" w14:textId="72AD43A9" w:rsidR="008E778E" w:rsidDel="009A052D" w:rsidRDefault="008E778E">
          <w:pPr>
            <w:pStyle w:val="TOC2"/>
            <w:tabs>
              <w:tab w:val="right" w:leader="dot" w:pos="9016"/>
            </w:tabs>
            <w:rPr>
              <w:del w:id="512" w:author="Andrew Instone-Cowie" w:date="2025-05-07T15:27:00Z" w16du:dateUtc="2025-05-07T14:27:00Z"/>
              <w:rFonts w:eastAsiaTheme="minorEastAsia"/>
              <w:noProof/>
              <w:kern w:val="2"/>
              <w:sz w:val="24"/>
              <w:szCs w:val="24"/>
              <w:lang w:eastAsia="en-GB"/>
              <w14:ligatures w14:val="standardContextual"/>
            </w:rPr>
          </w:pPr>
          <w:del w:id="513" w:author="Andrew Instone-Cowie" w:date="2025-05-07T15:27:00Z" w16du:dateUtc="2025-05-07T14:27:00Z">
            <w:r w:rsidRPr="009A052D" w:rsidDel="009A052D">
              <w:rPr>
                <w:rStyle w:val="Hyperlink"/>
                <w:noProof/>
              </w:rPr>
              <w:delText>Completed Assemblies</w:delText>
            </w:r>
            <w:r w:rsidDel="009A052D">
              <w:rPr>
                <w:noProof/>
                <w:webHidden/>
              </w:rPr>
              <w:tab/>
            </w:r>
            <w:r w:rsidR="00424FD2" w:rsidDel="009A052D">
              <w:rPr>
                <w:noProof/>
                <w:webHidden/>
              </w:rPr>
              <w:delText>49</w:delText>
            </w:r>
          </w:del>
        </w:p>
        <w:p w14:paraId="067E308A" w14:textId="399464B6" w:rsidR="008E778E" w:rsidDel="009A052D" w:rsidRDefault="008E778E">
          <w:pPr>
            <w:pStyle w:val="TOC3"/>
            <w:tabs>
              <w:tab w:val="right" w:leader="dot" w:pos="9016"/>
            </w:tabs>
            <w:rPr>
              <w:del w:id="514" w:author="Andrew Instone-Cowie" w:date="2025-05-07T15:27:00Z" w16du:dateUtc="2025-05-07T14:27:00Z"/>
              <w:noProof/>
              <w:kern w:val="2"/>
              <w:sz w:val="24"/>
              <w:szCs w:val="24"/>
              <w:lang w:val="en-GB" w:eastAsia="en-GB"/>
              <w14:ligatures w14:val="standardContextual"/>
            </w:rPr>
          </w:pPr>
          <w:del w:id="515" w:author="Andrew Instone-Cowie" w:date="2025-05-07T15:27:00Z" w16du:dateUtc="2025-05-07T14:27:00Z">
            <w:r w:rsidRPr="009A052D" w:rsidDel="009A052D">
              <w:rPr>
                <w:rStyle w:val="Hyperlink"/>
                <w:noProof/>
              </w:rPr>
              <w:delText>Simulator Interface Module</w:delText>
            </w:r>
            <w:r w:rsidDel="009A052D">
              <w:rPr>
                <w:noProof/>
                <w:webHidden/>
              </w:rPr>
              <w:tab/>
            </w:r>
            <w:r w:rsidR="00424FD2" w:rsidDel="009A052D">
              <w:rPr>
                <w:noProof/>
                <w:webHidden/>
              </w:rPr>
              <w:delText>49</w:delText>
            </w:r>
          </w:del>
        </w:p>
        <w:p w14:paraId="3218D2BC" w14:textId="3A78B272" w:rsidR="008E778E" w:rsidDel="009A052D" w:rsidRDefault="008E778E">
          <w:pPr>
            <w:pStyle w:val="TOC3"/>
            <w:tabs>
              <w:tab w:val="right" w:leader="dot" w:pos="9016"/>
            </w:tabs>
            <w:rPr>
              <w:del w:id="516" w:author="Andrew Instone-Cowie" w:date="2025-05-07T15:27:00Z" w16du:dateUtc="2025-05-07T14:27:00Z"/>
              <w:noProof/>
              <w:kern w:val="2"/>
              <w:sz w:val="24"/>
              <w:szCs w:val="24"/>
              <w:lang w:val="en-GB" w:eastAsia="en-GB"/>
              <w14:ligatures w14:val="standardContextual"/>
            </w:rPr>
          </w:pPr>
          <w:del w:id="517" w:author="Andrew Instone-Cowie" w:date="2025-05-07T15:27:00Z" w16du:dateUtc="2025-05-07T14:27:00Z">
            <w:r w:rsidRPr="009A052D" w:rsidDel="009A052D">
              <w:rPr>
                <w:rStyle w:val="Hyperlink"/>
                <w:noProof/>
              </w:rPr>
              <w:delText>Power Module</w:delText>
            </w:r>
            <w:r w:rsidDel="009A052D">
              <w:rPr>
                <w:noProof/>
                <w:webHidden/>
              </w:rPr>
              <w:tab/>
            </w:r>
            <w:r w:rsidR="00424FD2" w:rsidDel="009A052D">
              <w:rPr>
                <w:noProof/>
                <w:webHidden/>
              </w:rPr>
              <w:delText>49</w:delText>
            </w:r>
          </w:del>
        </w:p>
        <w:p w14:paraId="7D593D67" w14:textId="46A8509D" w:rsidR="008E778E" w:rsidDel="009A052D" w:rsidRDefault="008E778E">
          <w:pPr>
            <w:pStyle w:val="TOC3"/>
            <w:tabs>
              <w:tab w:val="right" w:leader="dot" w:pos="9016"/>
            </w:tabs>
            <w:rPr>
              <w:del w:id="518" w:author="Andrew Instone-Cowie" w:date="2025-05-07T15:27:00Z" w16du:dateUtc="2025-05-07T14:27:00Z"/>
              <w:noProof/>
              <w:kern w:val="2"/>
              <w:sz w:val="24"/>
              <w:szCs w:val="24"/>
              <w:lang w:val="en-GB" w:eastAsia="en-GB"/>
              <w14:ligatures w14:val="standardContextual"/>
            </w:rPr>
          </w:pPr>
          <w:del w:id="519" w:author="Andrew Instone-Cowie" w:date="2025-05-07T15:27:00Z" w16du:dateUtc="2025-05-07T14:27:00Z">
            <w:r w:rsidRPr="009A052D" w:rsidDel="009A052D">
              <w:rPr>
                <w:rStyle w:val="Hyperlink"/>
                <w:noProof/>
              </w:rPr>
              <w:delText>Magneto-Resistive Sensor Module</w:delText>
            </w:r>
            <w:r w:rsidDel="009A052D">
              <w:rPr>
                <w:noProof/>
                <w:webHidden/>
              </w:rPr>
              <w:tab/>
            </w:r>
            <w:r w:rsidR="00424FD2" w:rsidDel="009A052D">
              <w:rPr>
                <w:noProof/>
                <w:webHidden/>
              </w:rPr>
              <w:delText>50</w:delText>
            </w:r>
          </w:del>
        </w:p>
        <w:p w14:paraId="639580B7" w14:textId="50A13495" w:rsidR="008E778E" w:rsidDel="009A052D" w:rsidRDefault="008E778E">
          <w:pPr>
            <w:pStyle w:val="TOC3"/>
            <w:tabs>
              <w:tab w:val="right" w:leader="dot" w:pos="9016"/>
            </w:tabs>
            <w:rPr>
              <w:del w:id="520" w:author="Andrew Instone-Cowie" w:date="2025-05-07T15:27:00Z" w16du:dateUtc="2025-05-07T14:27:00Z"/>
              <w:noProof/>
              <w:kern w:val="2"/>
              <w:sz w:val="24"/>
              <w:szCs w:val="24"/>
              <w:lang w:val="en-GB" w:eastAsia="en-GB"/>
              <w14:ligatures w14:val="standardContextual"/>
            </w:rPr>
          </w:pPr>
          <w:del w:id="521" w:author="Andrew Instone-Cowie" w:date="2025-05-07T15:27:00Z" w16du:dateUtc="2025-05-07T14:27:00Z">
            <w:r w:rsidRPr="009A052D" w:rsidDel="009A052D">
              <w:rPr>
                <w:rStyle w:val="Hyperlink"/>
                <w:noProof/>
              </w:rPr>
              <w:delText>Infra-Red Sensor Module</w:delText>
            </w:r>
            <w:r w:rsidDel="009A052D">
              <w:rPr>
                <w:noProof/>
                <w:webHidden/>
              </w:rPr>
              <w:tab/>
            </w:r>
            <w:r w:rsidR="00424FD2" w:rsidDel="009A052D">
              <w:rPr>
                <w:noProof/>
                <w:webHidden/>
              </w:rPr>
              <w:delText>50</w:delText>
            </w:r>
          </w:del>
        </w:p>
        <w:p w14:paraId="7977E6AF" w14:textId="6EBB91AF" w:rsidR="008E778E" w:rsidDel="009A052D" w:rsidRDefault="008E778E">
          <w:pPr>
            <w:pStyle w:val="TOC1"/>
            <w:tabs>
              <w:tab w:val="right" w:leader="dot" w:pos="9016"/>
            </w:tabs>
            <w:rPr>
              <w:del w:id="522" w:author="Andrew Instone-Cowie" w:date="2025-05-07T15:27:00Z" w16du:dateUtc="2025-05-07T14:27:00Z"/>
              <w:rFonts w:eastAsiaTheme="minorEastAsia"/>
              <w:noProof/>
              <w:kern w:val="2"/>
              <w:sz w:val="24"/>
              <w:szCs w:val="24"/>
              <w:lang w:eastAsia="en-GB"/>
              <w14:ligatures w14:val="standardContextual"/>
            </w:rPr>
          </w:pPr>
          <w:del w:id="523" w:author="Andrew Instone-Cowie" w:date="2025-05-07T15:27:00Z" w16du:dateUtc="2025-05-07T14:27:00Z">
            <w:r w:rsidRPr="009A052D" w:rsidDel="009A052D">
              <w:rPr>
                <w:rStyle w:val="Hyperlink"/>
                <w:noProof/>
              </w:rPr>
              <w:delText>Firmware Upload</w:delText>
            </w:r>
            <w:r w:rsidDel="009A052D">
              <w:rPr>
                <w:noProof/>
                <w:webHidden/>
              </w:rPr>
              <w:tab/>
            </w:r>
            <w:r w:rsidR="00424FD2" w:rsidDel="009A052D">
              <w:rPr>
                <w:noProof/>
                <w:webHidden/>
              </w:rPr>
              <w:delText>51</w:delText>
            </w:r>
          </w:del>
        </w:p>
        <w:p w14:paraId="07D9D199" w14:textId="7A2C9A9F" w:rsidR="008E778E" w:rsidDel="009A052D" w:rsidRDefault="008E778E">
          <w:pPr>
            <w:pStyle w:val="TOC2"/>
            <w:tabs>
              <w:tab w:val="right" w:leader="dot" w:pos="9016"/>
            </w:tabs>
            <w:rPr>
              <w:del w:id="524" w:author="Andrew Instone-Cowie" w:date="2025-05-07T15:27:00Z" w16du:dateUtc="2025-05-07T14:27:00Z"/>
              <w:rFonts w:eastAsiaTheme="minorEastAsia"/>
              <w:noProof/>
              <w:kern w:val="2"/>
              <w:sz w:val="24"/>
              <w:szCs w:val="24"/>
              <w:lang w:eastAsia="en-GB"/>
              <w14:ligatures w14:val="standardContextual"/>
            </w:rPr>
          </w:pPr>
          <w:del w:id="525" w:author="Andrew Instone-Cowie" w:date="2025-05-07T15:27:00Z" w16du:dateUtc="2025-05-07T14:27:00Z">
            <w:r w:rsidRPr="009A052D" w:rsidDel="009A052D">
              <w:rPr>
                <w:rStyle w:val="Hyperlink"/>
                <w:noProof/>
              </w:rPr>
              <w:delText>Hardware Programmer Options</w:delText>
            </w:r>
            <w:r w:rsidDel="009A052D">
              <w:rPr>
                <w:noProof/>
                <w:webHidden/>
              </w:rPr>
              <w:tab/>
            </w:r>
            <w:r w:rsidR="00424FD2" w:rsidDel="009A052D">
              <w:rPr>
                <w:noProof/>
                <w:webHidden/>
              </w:rPr>
              <w:delText>52</w:delText>
            </w:r>
          </w:del>
        </w:p>
        <w:p w14:paraId="4A4A7E2C" w14:textId="38E88FE5" w:rsidR="008E778E" w:rsidDel="009A052D" w:rsidRDefault="008E778E">
          <w:pPr>
            <w:pStyle w:val="TOC2"/>
            <w:tabs>
              <w:tab w:val="right" w:leader="dot" w:pos="9016"/>
            </w:tabs>
            <w:rPr>
              <w:del w:id="526" w:author="Andrew Instone-Cowie" w:date="2025-05-07T15:27:00Z" w16du:dateUtc="2025-05-07T14:27:00Z"/>
              <w:rFonts w:eastAsiaTheme="minorEastAsia"/>
              <w:noProof/>
              <w:kern w:val="2"/>
              <w:sz w:val="24"/>
              <w:szCs w:val="24"/>
              <w:lang w:eastAsia="en-GB"/>
              <w14:ligatures w14:val="standardContextual"/>
            </w:rPr>
          </w:pPr>
          <w:del w:id="527" w:author="Andrew Instone-Cowie" w:date="2025-05-07T15:27:00Z" w16du:dateUtc="2025-05-07T14:27:00Z">
            <w:r w:rsidRPr="009A052D" w:rsidDel="009A052D">
              <w:rPr>
                <w:rStyle w:val="Hyperlink"/>
                <w:noProof/>
              </w:rPr>
              <w:delText>Preparing the Environment</w:delText>
            </w:r>
            <w:r w:rsidDel="009A052D">
              <w:rPr>
                <w:noProof/>
                <w:webHidden/>
              </w:rPr>
              <w:tab/>
            </w:r>
            <w:r w:rsidR="00424FD2" w:rsidDel="009A052D">
              <w:rPr>
                <w:noProof/>
                <w:webHidden/>
              </w:rPr>
              <w:delText>53</w:delText>
            </w:r>
          </w:del>
        </w:p>
        <w:p w14:paraId="26D7428A" w14:textId="628AC860" w:rsidR="008E778E" w:rsidDel="009A052D" w:rsidRDefault="008E778E">
          <w:pPr>
            <w:pStyle w:val="TOC2"/>
            <w:tabs>
              <w:tab w:val="right" w:leader="dot" w:pos="9016"/>
            </w:tabs>
            <w:rPr>
              <w:del w:id="528" w:author="Andrew Instone-Cowie" w:date="2025-05-07T15:27:00Z" w16du:dateUtc="2025-05-07T14:27:00Z"/>
              <w:rFonts w:eastAsiaTheme="minorEastAsia"/>
              <w:noProof/>
              <w:kern w:val="2"/>
              <w:sz w:val="24"/>
              <w:szCs w:val="24"/>
              <w:lang w:eastAsia="en-GB"/>
              <w14:ligatures w14:val="standardContextual"/>
            </w:rPr>
          </w:pPr>
          <w:del w:id="529" w:author="Andrew Instone-Cowie" w:date="2025-05-07T15:27:00Z" w16du:dateUtc="2025-05-07T14:27:00Z">
            <w:r w:rsidRPr="009A052D" w:rsidDel="009A052D">
              <w:rPr>
                <w:rStyle w:val="Hyperlink"/>
                <w:noProof/>
              </w:rPr>
              <w:delText>Preparing the Programmer</w:delText>
            </w:r>
            <w:r w:rsidDel="009A052D">
              <w:rPr>
                <w:noProof/>
                <w:webHidden/>
              </w:rPr>
              <w:tab/>
            </w:r>
            <w:r w:rsidR="00424FD2" w:rsidDel="009A052D">
              <w:rPr>
                <w:noProof/>
                <w:webHidden/>
              </w:rPr>
              <w:delText>56</w:delText>
            </w:r>
          </w:del>
        </w:p>
        <w:p w14:paraId="2B2078D5" w14:textId="4D7AD642" w:rsidR="008E778E" w:rsidDel="009A052D" w:rsidRDefault="008E778E">
          <w:pPr>
            <w:pStyle w:val="TOC2"/>
            <w:tabs>
              <w:tab w:val="right" w:leader="dot" w:pos="9016"/>
            </w:tabs>
            <w:rPr>
              <w:del w:id="530" w:author="Andrew Instone-Cowie" w:date="2025-05-07T15:27:00Z" w16du:dateUtc="2025-05-07T14:27:00Z"/>
              <w:rFonts w:eastAsiaTheme="minorEastAsia"/>
              <w:noProof/>
              <w:kern w:val="2"/>
              <w:sz w:val="24"/>
              <w:szCs w:val="24"/>
              <w:lang w:eastAsia="en-GB"/>
              <w14:ligatures w14:val="standardContextual"/>
            </w:rPr>
          </w:pPr>
          <w:del w:id="531" w:author="Andrew Instone-Cowie" w:date="2025-05-07T15:27:00Z" w16du:dateUtc="2025-05-07T14:27:00Z">
            <w:r w:rsidRPr="009A052D" w:rsidDel="009A052D">
              <w:rPr>
                <w:rStyle w:val="Hyperlink"/>
                <w:noProof/>
              </w:rPr>
              <w:delText>Setting the Fuses</w:delText>
            </w:r>
            <w:r w:rsidDel="009A052D">
              <w:rPr>
                <w:noProof/>
                <w:webHidden/>
              </w:rPr>
              <w:tab/>
            </w:r>
            <w:r w:rsidR="00424FD2" w:rsidDel="009A052D">
              <w:rPr>
                <w:noProof/>
                <w:webHidden/>
              </w:rPr>
              <w:delText>60</w:delText>
            </w:r>
          </w:del>
        </w:p>
        <w:p w14:paraId="17C84EE9" w14:textId="356FAC65" w:rsidR="008E778E" w:rsidDel="009A052D" w:rsidRDefault="008E778E">
          <w:pPr>
            <w:pStyle w:val="TOC2"/>
            <w:tabs>
              <w:tab w:val="right" w:leader="dot" w:pos="9016"/>
            </w:tabs>
            <w:rPr>
              <w:del w:id="532" w:author="Andrew Instone-Cowie" w:date="2025-05-07T15:27:00Z" w16du:dateUtc="2025-05-07T14:27:00Z"/>
              <w:rFonts w:eastAsiaTheme="minorEastAsia"/>
              <w:noProof/>
              <w:kern w:val="2"/>
              <w:sz w:val="24"/>
              <w:szCs w:val="24"/>
              <w:lang w:eastAsia="en-GB"/>
              <w14:ligatures w14:val="standardContextual"/>
            </w:rPr>
          </w:pPr>
          <w:del w:id="533" w:author="Andrew Instone-Cowie" w:date="2025-05-07T15:27:00Z" w16du:dateUtc="2025-05-07T14:27:00Z">
            <w:r w:rsidRPr="009A052D" w:rsidDel="009A052D">
              <w:rPr>
                <w:rStyle w:val="Hyperlink"/>
                <w:noProof/>
              </w:rPr>
              <w:delText>Firmware Upload</w:delText>
            </w:r>
            <w:r w:rsidDel="009A052D">
              <w:rPr>
                <w:noProof/>
                <w:webHidden/>
              </w:rPr>
              <w:tab/>
            </w:r>
            <w:r w:rsidR="00424FD2" w:rsidDel="009A052D">
              <w:rPr>
                <w:noProof/>
                <w:webHidden/>
              </w:rPr>
              <w:delText>65</w:delText>
            </w:r>
          </w:del>
        </w:p>
        <w:p w14:paraId="7A87F7B7" w14:textId="66D5F3E7" w:rsidR="008E778E" w:rsidDel="009A052D" w:rsidRDefault="008E778E">
          <w:pPr>
            <w:pStyle w:val="TOC1"/>
            <w:tabs>
              <w:tab w:val="right" w:leader="dot" w:pos="9016"/>
            </w:tabs>
            <w:rPr>
              <w:del w:id="534" w:author="Andrew Instone-Cowie" w:date="2025-05-07T15:27:00Z" w16du:dateUtc="2025-05-07T14:27:00Z"/>
              <w:rFonts w:eastAsiaTheme="minorEastAsia"/>
              <w:noProof/>
              <w:kern w:val="2"/>
              <w:sz w:val="24"/>
              <w:szCs w:val="24"/>
              <w:lang w:eastAsia="en-GB"/>
              <w14:ligatures w14:val="standardContextual"/>
            </w:rPr>
          </w:pPr>
          <w:del w:id="535" w:author="Andrew Instone-Cowie" w:date="2025-05-07T15:27:00Z" w16du:dateUtc="2025-05-07T14:27:00Z">
            <w:r w:rsidRPr="009A052D" w:rsidDel="009A052D">
              <w:rPr>
                <w:rStyle w:val="Hyperlink"/>
                <w:noProof/>
              </w:rPr>
              <w:delText>Simulator Installation</w:delText>
            </w:r>
            <w:r w:rsidDel="009A052D">
              <w:rPr>
                <w:noProof/>
                <w:webHidden/>
              </w:rPr>
              <w:tab/>
            </w:r>
            <w:r w:rsidR="00424FD2" w:rsidDel="009A052D">
              <w:rPr>
                <w:noProof/>
                <w:webHidden/>
              </w:rPr>
              <w:delText>67</w:delText>
            </w:r>
          </w:del>
        </w:p>
        <w:p w14:paraId="4D3714BA" w14:textId="5F911058" w:rsidR="008E778E" w:rsidDel="009A052D" w:rsidRDefault="008E778E">
          <w:pPr>
            <w:pStyle w:val="TOC2"/>
            <w:tabs>
              <w:tab w:val="right" w:leader="dot" w:pos="9016"/>
            </w:tabs>
            <w:rPr>
              <w:del w:id="536" w:author="Andrew Instone-Cowie" w:date="2025-05-07T15:27:00Z" w16du:dateUtc="2025-05-07T14:27:00Z"/>
              <w:rFonts w:eastAsiaTheme="minorEastAsia"/>
              <w:noProof/>
              <w:kern w:val="2"/>
              <w:sz w:val="24"/>
              <w:szCs w:val="24"/>
              <w:lang w:eastAsia="en-GB"/>
              <w14:ligatures w14:val="standardContextual"/>
            </w:rPr>
          </w:pPr>
          <w:del w:id="537" w:author="Andrew Instone-Cowie" w:date="2025-05-07T15:27:00Z" w16du:dateUtc="2025-05-07T14:27:00Z">
            <w:r w:rsidRPr="009A052D" w:rsidDel="009A052D">
              <w:rPr>
                <w:rStyle w:val="Hyperlink"/>
                <w:noProof/>
              </w:rPr>
              <w:delText>Faculty Jurisdiction Rules</w:delText>
            </w:r>
            <w:r w:rsidDel="009A052D">
              <w:rPr>
                <w:noProof/>
                <w:webHidden/>
              </w:rPr>
              <w:tab/>
            </w:r>
            <w:r w:rsidR="00424FD2" w:rsidDel="009A052D">
              <w:rPr>
                <w:noProof/>
                <w:webHidden/>
              </w:rPr>
              <w:delText>67</w:delText>
            </w:r>
          </w:del>
        </w:p>
        <w:p w14:paraId="5522F71D" w14:textId="0A4FFA95" w:rsidR="008E778E" w:rsidDel="009A052D" w:rsidRDefault="008E778E">
          <w:pPr>
            <w:pStyle w:val="TOC3"/>
            <w:tabs>
              <w:tab w:val="right" w:leader="dot" w:pos="9016"/>
            </w:tabs>
            <w:rPr>
              <w:del w:id="538" w:author="Andrew Instone-Cowie" w:date="2025-05-07T15:27:00Z" w16du:dateUtc="2025-05-07T14:27:00Z"/>
              <w:noProof/>
              <w:kern w:val="2"/>
              <w:sz w:val="24"/>
              <w:szCs w:val="24"/>
              <w:lang w:val="en-GB" w:eastAsia="en-GB"/>
              <w14:ligatures w14:val="standardContextual"/>
            </w:rPr>
          </w:pPr>
          <w:del w:id="539" w:author="Andrew Instone-Cowie" w:date="2025-05-07T15:27:00Z" w16du:dateUtc="2025-05-07T14:27:00Z">
            <w:r w:rsidRPr="009A052D" w:rsidDel="009A052D">
              <w:rPr>
                <w:rStyle w:val="Hyperlink"/>
                <w:noProof/>
              </w:rPr>
              <w:delText>List B Application</w:delText>
            </w:r>
            <w:r w:rsidDel="009A052D">
              <w:rPr>
                <w:noProof/>
                <w:webHidden/>
              </w:rPr>
              <w:tab/>
            </w:r>
            <w:r w:rsidR="00424FD2" w:rsidDel="009A052D">
              <w:rPr>
                <w:noProof/>
                <w:webHidden/>
              </w:rPr>
              <w:delText>67</w:delText>
            </w:r>
          </w:del>
        </w:p>
        <w:p w14:paraId="396F01AE" w14:textId="60531BD9" w:rsidR="008E778E" w:rsidDel="009A052D" w:rsidRDefault="008E778E">
          <w:pPr>
            <w:pStyle w:val="TOC3"/>
            <w:tabs>
              <w:tab w:val="right" w:leader="dot" w:pos="9016"/>
            </w:tabs>
            <w:rPr>
              <w:del w:id="540" w:author="Andrew Instone-Cowie" w:date="2025-05-07T15:27:00Z" w16du:dateUtc="2025-05-07T14:27:00Z"/>
              <w:noProof/>
              <w:kern w:val="2"/>
              <w:sz w:val="24"/>
              <w:szCs w:val="24"/>
              <w:lang w:val="en-GB" w:eastAsia="en-GB"/>
              <w14:ligatures w14:val="standardContextual"/>
            </w:rPr>
          </w:pPr>
          <w:del w:id="541" w:author="Andrew Instone-Cowie" w:date="2025-05-07T15:27:00Z" w16du:dateUtc="2025-05-07T14:27:00Z">
            <w:r w:rsidRPr="009A052D" w:rsidDel="009A052D">
              <w:rPr>
                <w:rStyle w:val="Hyperlink"/>
                <w:noProof/>
              </w:rPr>
              <w:delText>Conditions</w:delText>
            </w:r>
            <w:r w:rsidDel="009A052D">
              <w:rPr>
                <w:noProof/>
                <w:webHidden/>
              </w:rPr>
              <w:tab/>
            </w:r>
            <w:r w:rsidR="00424FD2" w:rsidDel="009A052D">
              <w:rPr>
                <w:noProof/>
                <w:webHidden/>
              </w:rPr>
              <w:delText>68</w:delText>
            </w:r>
          </w:del>
        </w:p>
        <w:p w14:paraId="72A04A7F" w14:textId="47076583" w:rsidR="008E778E" w:rsidDel="009A052D" w:rsidRDefault="008E778E">
          <w:pPr>
            <w:pStyle w:val="TOC2"/>
            <w:tabs>
              <w:tab w:val="right" w:leader="dot" w:pos="9016"/>
            </w:tabs>
            <w:rPr>
              <w:del w:id="542" w:author="Andrew Instone-Cowie" w:date="2025-05-07T15:27:00Z" w16du:dateUtc="2025-05-07T14:27:00Z"/>
              <w:rFonts w:eastAsiaTheme="minorEastAsia"/>
              <w:noProof/>
              <w:kern w:val="2"/>
              <w:sz w:val="24"/>
              <w:szCs w:val="24"/>
              <w:lang w:eastAsia="en-GB"/>
              <w14:ligatures w14:val="standardContextual"/>
            </w:rPr>
          </w:pPr>
          <w:del w:id="543" w:author="Andrew Instone-Cowie" w:date="2025-05-07T15:27:00Z" w16du:dateUtc="2025-05-07T14:27:00Z">
            <w:r w:rsidRPr="009A052D" w:rsidDel="009A052D">
              <w:rPr>
                <w:rStyle w:val="Hyperlink"/>
                <w:noProof/>
              </w:rPr>
              <w:delText>Simulator Interface Module</w:delText>
            </w:r>
            <w:r w:rsidDel="009A052D">
              <w:rPr>
                <w:noProof/>
                <w:webHidden/>
              </w:rPr>
              <w:tab/>
            </w:r>
            <w:r w:rsidR="00424FD2" w:rsidDel="009A052D">
              <w:rPr>
                <w:noProof/>
                <w:webHidden/>
              </w:rPr>
              <w:delText>69</w:delText>
            </w:r>
          </w:del>
        </w:p>
        <w:p w14:paraId="0A56E59F" w14:textId="3BA997DD" w:rsidR="008E778E" w:rsidDel="009A052D" w:rsidRDefault="008E778E">
          <w:pPr>
            <w:pStyle w:val="TOC2"/>
            <w:tabs>
              <w:tab w:val="right" w:leader="dot" w:pos="9016"/>
            </w:tabs>
            <w:rPr>
              <w:del w:id="544" w:author="Andrew Instone-Cowie" w:date="2025-05-07T15:27:00Z" w16du:dateUtc="2025-05-07T14:27:00Z"/>
              <w:rFonts w:eastAsiaTheme="minorEastAsia"/>
              <w:noProof/>
              <w:kern w:val="2"/>
              <w:sz w:val="24"/>
              <w:szCs w:val="24"/>
              <w:lang w:eastAsia="en-GB"/>
              <w14:ligatures w14:val="standardContextual"/>
            </w:rPr>
          </w:pPr>
          <w:del w:id="545" w:author="Andrew Instone-Cowie" w:date="2025-05-07T15:27:00Z" w16du:dateUtc="2025-05-07T14:27:00Z">
            <w:r w:rsidRPr="009A052D" w:rsidDel="009A052D">
              <w:rPr>
                <w:rStyle w:val="Hyperlink"/>
                <w:noProof/>
              </w:rPr>
              <w:delText>Power Module</w:delText>
            </w:r>
            <w:r w:rsidDel="009A052D">
              <w:rPr>
                <w:noProof/>
                <w:webHidden/>
              </w:rPr>
              <w:tab/>
            </w:r>
            <w:r w:rsidR="00424FD2" w:rsidDel="009A052D">
              <w:rPr>
                <w:noProof/>
                <w:webHidden/>
              </w:rPr>
              <w:delText>69</w:delText>
            </w:r>
          </w:del>
        </w:p>
        <w:p w14:paraId="42B3C56D" w14:textId="2FEF541F" w:rsidR="008E778E" w:rsidDel="009A052D" w:rsidRDefault="008E778E">
          <w:pPr>
            <w:pStyle w:val="TOC3"/>
            <w:tabs>
              <w:tab w:val="right" w:leader="dot" w:pos="9016"/>
            </w:tabs>
            <w:rPr>
              <w:del w:id="546" w:author="Andrew Instone-Cowie" w:date="2025-05-07T15:27:00Z" w16du:dateUtc="2025-05-07T14:27:00Z"/>
              <w:noProof/>
              <w:kern w:val="2"/>
              <w:sz w:val="24"/>
              <w:szCs w:val="24"/>
              <w:lang w:val="en-GB" w:eastAsia="en-GB"/>
              <w14:ligatures w14:val="standardContextual"/>
            </w:rPr>
          </w:pPr>
          <w:del w:id="547" w:author="Andrew Instone-Cowie" w:date="2025-05-07T15:27:00Z" w16du:dateUtc="2025-05-07T14:27:00Z">
            <w:r w:rsidRPr="009A052D" w:rsidDel="009A052D">
              <w:rPr>
                <w:rStyle w:val="Hyperlink"/>
                <w:noProof/>
              </w:rPr>
              <w:delText>Power Supply</w:delText>
            </w:r>
            <w:r w:rsidDel="009A052D">
              <w:rPr>
                <w:noProof/>
                <w:webHidden/>
              </w:rPr>
              <w:tab/>
            </w:r>
            <w:r w:rsidR="00424FD2" w:rsidDel="009A052D">
              <w:rPr>
                <w:noProof/>
                <w:webHidden/>
              </w:rPr>
              <w:delText>70</w:delText>
            </w:r>
          </w:del>
        </w:p>
        <w:p w14:paraId="05A9B713" w14:textId="267CCDF9" w:rsidR="008E778E" w:rsidDel="009A052D" w:rsidRDefault="008E778E">
          <w:pPr>
            <w:pStyle w:val="TOC2"/>
            <w:tabs>
              <w:tab w:val="right" w:leader="dot" w:pos="9016"/>
            </w:tabs>
            <w:rPr>
              <w:del w:id="548" w:author="Andrew Instone-Cowie" w:date="2025-05-07T15:27:00Z" w16du:dateUtc="2025-05-07T14:27:00Z"/>
              <w:rFonts w:eastAsiaTheme="minorEastAsia"/>
              <w:noProof/>
              <w:kern w:val="2"/>
              <w:sz w:val="24"/>
              <w:szCs w:val="24"/>
              <w:lang w:eastAsia="en-GB"/>
              <w14:ligatures w14:val="standardContextual"/>
            </w:rPr>
          </w:pPr>
          <w:del w:id="549" w:author="Andrew Instone-Cowie" w:date="2025-05-07T15:27:00Z" w16du:dateUtc="2025-05-07T14:27:00Z">
            <w:r w:rsidRPr="009A052D" w:rsidDel="009A052D">
              <w:rPr>
                <w:rStyle w:val="Hyperlink"/>
                <w:noProof/>
              </w:rPr>
              <w:delText>Sensor Module Mounting</w:delText>
            </w:r>
            <w:r w:rsidDel="009A052D">
              <w:rPr>
                <w:noProof/>
                <w:webHidden/>
              </w:rPr>
              <w:tab/>
            </w:r>
            <w:r w:rsidR="00424FD2" w:rsidDel="009A052D">
              <w:rPr>
                <w:noProof/>
                <w:webHidden/>
              </w:rPr>
              <w:delText>70</w:delText>
            </w:r>
          </w:del>
        </w:p>
        <w:p w14:paraId="5AE10A86" w14:textId="57286826" w:rsidR="008E778E" w:rsidDel="009A052D" w:rsidRDefault="008E778E">
          <w:pPr>
            <w:pStyle w:val="TOC2"/>
            <w:tabs>
              <w:tab w:val="right" w:leader="dot" w:pos="9016"/>
            </w:tabs>
            <w:rPr>
              <w:del w:id="550" w:author="Andrew Instone-Cowie" w:date="2025-05-07T15:27:00Z" w16du:dateUtc="2025-05-07T14:27:00Z"/>
              <w:rFonts w:eastAsiaTheme="minorEastAsia"/>
              <w:noProof/>
              <w:kern w:val="2"/>
              <w:sz w:val="24"/>
              <w:szCs w:val="24"/>
              <w:lang w:eastAsia="en-GB"/>
              <w14:ligatures w14:val="standardContextual"/>
            </w:rPr>
          </w:pPr>
          <w:del w:id="551" w:author="Andrew Instone-Cowie" w:date="2025-05-07T15:27:00Z" w16du:dateUtc="2025-05-07T14:27:00Z">
            <w:r w:rsidRPr="009A052D" w:rsidDel="009A052D">
              <w:rPr>
                <w:rStyle w:val="Hyperlink"/>
                <w:noProof/>
              </w:rPr>
              <w:delText>Magnet Mounting</w:delText>
            </w:r>
            <w:r w:rsidDel="009A052D">
              <w:rPr>
                <w:noProof/>
                <w:webHidden/>
              </w:rPr>
              <w:tab/>
            </w:r>
            <w:r w:rsidR="00424FD2" w:rsidDel="009A052D">
              <w:rPr>
                <w:noProof/>
                <w:webHidden/>
              </w:rPr>
              <w:delText>72</w:delText>
            </w:r>
          </w:del>
        </w:p>
        <w:p w14:paraId="065DA07B" w14:textId="15DDAFC9" w:rsidR="008E778E" w:rsidDel="009A052D" w:rsidRDefault="008E778E">
          <w:pPr>
            <w:pStyle w:val="TOC2"/>
            <w:tabs>
              <w:tab w:val="right" w:leader="dot" w:pos="9016"/>
            </w:tabs>
            <w:rPr>
              <w:del w:id="552" w:author="Andrew Instone-Cowie" w:date="2025-05-07T15:27:00Z" w16du:dateUtc="2025-05-07T14:27:00Z"/>
              <w:rFonts w:eastAsiaTheme="minorEastAsia"/>
              <w:noProof/>
              <w:kern w:val="2"/>
              <w:sz w:val="24"/>
              <w:szCs w:val="24"/>
              <w:lang w:eastAsia="en-GB"/>
              <w14:ligatures w14:val="standardContextual"/>
            </w:rPr>
          </w:pPr>
          <w:del w:id="553" w:author="Andrew Instone-Cowie" w:date="2025-05-07T15:27:00Z" w16du:dateUtc="2025-05-07T14:27:00Z">
            <w:r w:rsidRPr="009A052D" w:rsidDel="009A052D">
              <w:rPr>
                <w:rStyle w:val="Hyperlink"/>
                <w:noProof/>
              </w:rPr>
              <w:delText>Infra-Red Sensors</w:delText>
            </w:r>
            <w:r w:rsidDel="009A052D">
              <w:rPr>
                <w:noProof/>
                <w:webHidden/>
              </w:rPr>
              <w:tab/>
            </w:r>
            <w:r w:rsidR="00424FD2" w:rsidDel="009A052D">
              <w:rPr>
                <w:noProof/>
                <w:webHidden/>
              </w:rPr>
              <w:delText>74</w:delText>
            </w:r>
          </w:del>
        </w:p>
        <w:p w14:paraId="50E25471" w14:textId="762CD2AA" w:rsidR="008E778E" w:rsidDel="009A052D" w:rsidRDefault="008E778E">
          <w:pPr>
            <w:pStyle w:val="TOC3"/>
            <w:tabs>
              <w:tab w:val="right" w:leader="dot" w:pos="9016"/>
            </w:tabs>
            <w:rPr>
              <w:del w:id="554" w:author="Andrew Instone-Cowie" w:date="2025-05-07T15:27:00Z" w16du:dateUtc="2025-05-07T14:27:00Z"/>
              <w:noProof/>
              <w:kern w:val="2"/>
              <w:sz w:val="24"/>
              <w:szCs w:val="24"/>
              <w:lang w:val="en-GB" w:eastAsia="en-GB"/>
              <w14:ligatures w14:val="standardContextual"/>
            </w:rPr>
          </w:pPr>
          <w:del w:id="555" w:author="Andrew Instone-Cowie" w:date="2025-05-07T15:27:00Z" w16du:dateUtc="2025-05-07T14:27:00Z">
            <w:r w:rsidRPr="009A052D" w:rsidDel="009A052D">
              <w:rPr>
                <w:rStyle w:val="Hyperlink"/>
                <w:noProof/>
              </w:rPr>
              <w:delText>Reflector</w:delText>
            </w:r>
            <w:r w:rsidDel="009A052D">
              <w:rPr>
                <w:noProof/>
                <w:webHidden/>
              </w:rPr>
              <w:tab/>
            </w:r>
            <w:r w:rsidR="00424FD2" w:rsidDel="009A052D">
              <w:rPr>
                <w:noProof/>
                <w:webHidden/>
              </w:rPr>
              <w:delText>74</w:delText>
            </w:r>
          </w:del>
        </w:p>
        <w:p w14:paraId="15CE5104" w14:textId="04ABDEF5" w:rsidR="008E778E" w:rsidDel="009A052D" w:rsidRDefault="008E778E">
          <w:pPr>
            <w:pStyle w:val="TOC3"/>
            <w:tabs>
              <w:tab w:val="right" w:leader="dot" w:pos="9016"/>
            </w:tabs>
            <w:rPr>
              <w:del w:id="556" w:author="Andrew Instone-Cowie" w:date="2025-05-07T15:27:00Z" w16du:dateUtc="2025-05-07T14:27:00Z"/>
              <w:noProof/>
              <w:kern w:val="2"/>
              <w:sz w:val="24"/>
              <w:szCs w:val="24"/>
              <w:lang w:val="en-GB" w:eastAsia="en-GB"/>
              <w14:ligatures w14:val="standardContextual"/>
            </w:rPr>
          </w:pPr>
          <w:del w:id="557" w:author="Andrew Instone-Cowie" w:date="2025-05-07T15:27:00Z" w16du:dateUtc="2025-05-07T14:27:00Z">
            <w:r w:rsidRPr="009A052D" w:rsidDel="009A052D">
              <w:rPr>
                <w:rStyle w:val="Hyperlink"/>
                <w:noProof/>
              </w:rPr>
              <w:delText>Calibration</w:delText>
            </w:r>
            <w:r w:rsidDel="009A052D">
              <w:rPr>
                <w:noProof/>
                <w:webHidden/>
              </w:rPr>
              <w:tab/>
            </w:r>
            <w:r w:rsidR="00424FD2" w:rsidDel="009A052D">
              <w:rPr>
                <w:noProof/>
                <w:webHidden/>
              </w:rPr>
              <w:delText>74</w:delText>
            </w:r>
          </w:del>
        </w:p>
        <w:p w14:paraId="2706B164" w14:textId="182F3E07" w:rsidR="008E778E" w:rsidDel="009A052D" w:rsidRDefault="008E778E">
          <w:pPr>
            <w:pStyle w:val="TOC2"/>
            <w:tabs>
              <w:tab w:val="right" w:leader="dot" w:pos="9016"/>
            </w:tabs>
            <w:rPr>
              <w:del w:id="558" w:author="Andrew Instone-Cowie" w:date="2025-05-07T15:27:00Z" w16du:dateUtc="2025-05-07T14:27:00Z"/>
              <w:rFonts w:eastAsiaTheme="minorEastAsia"/>
              <w:noProof/>
              <w:kern w:val="2"/>
              <w:sz w:val="24"/>
              <w:szCs w:val="24"/>
              <w:lang w:eastAsia="en-GB"/>
              <w14:ligatures w14:val="standardContextual"/>
            </w:rPr>
          </w:pPr>
          <w:del w:id="559" w:author="Andrew Instone-Cowie" w:date="2025-05-07T15:27:00Z" w16du:dateUtc="2025-05-07T14:27:00Z">
            <w:r w:rsidRPr="009A052D" w:rsidDel="009A052D">
              <w:rPr>
                <w:rStyle w:val="Hyperlink"/>
                <w:noProof/>
              </w:rPr>
              <w:delText>Cabling</w:delText>
            </w:r>
            <w:r w:rsidDel="009A052D">
              <w:rPr>
                <w:noProof/>
                <w:webHidden/>
              </w:rPr>
              <w:tab/>
            </w:r>
            <w:r w:rsidR="00424FD2" w:rsidDel="009A052D">
              <w:rPr>
                <w:noProof/>
                <w:webHidden/>
              </w:rPr>
              <w:delText>75</w:delText>
            </w:r>
          </w:del>
        </w:p>
        <w:p w14:paraId="46CFFFE0" w14:textId="7564DAC5" w:rsidR="008E778E" w:rsidDel="009A052D" w:rsidRDefault="008E778E">
          <w:pPr>
            <w:pStyle w:val="TOC3"/>
            <w:tabs>
              <w:tab w:val="right" w:leader="dot" w:pos="9016"/>
            </w:tabs>
            <w:rPr>
              <w:del w:id="560" w:author="Andrew Instone-Cowie" w:date="2025-05-07T15:27:00Z" w16du:dateUtc="2025-05-07T14:27:00Z"/>
              <w:noProof/>
              <w:kern w:val="2"/>
              <w:sz w:val="24"/>
              <w:szCs w:val="24"/>
              <w:lang w:val="en-GB" w:eastAsia="en-GB"/>
              <w14:ligatures w14:val="standardContextual"/>
            </w:rPr>
          </w:pPr>
          <w:del w:id="561" w:author="Andrew Instone-Cowie" w:date="2025-05-07T15:27:00Z" w16du:dateUtc="2025-05-07T14:27:00Z">
            <w:r w:rsidRPr="009A052D" w:rsidDel="009A052D">
              <w:rPr>
                <w:rStyle w:val="Hyperlink"/>
                <w:noProof/>
              </w:rPr>
              <w:delText>Power/Data Cable</w:delText>
            </w:r>
            <w:r w:rsidDel="009A052D">
              <w:rPr>
                <w:noProof/>
                <w:webHidden/>
              </w:rPr>
              <w:tab/>
            </w:r>
            <w:r w:rsidR="00424FD2" w:rsidDel="009A052D">
              <w:rPr>
                <w:noProof/>
                <w:webHidden/>
              </w:rPr>
              <w:delText>75</w:delText>
            </w:r>
          </w:del>
        </w:p>
        <w:p w14:paraId="34981735" w14:textId="381303D1" w:rsidR="008E778E" w:rsidDel="009A052D" w:rsidRDefault="008E778E">
          <w:pPr>
            <w:pStyle w:val="TOC3"/>
            <w:tabs>
              <w:tab w:val="right" w:leader="dot" w:pos="9016"/>
            </w:tabs>
            <w:rPr>
              <w:del w:id="562" w:author="Andrew Instone-Cowie" w:date="2025-05-07T15:27:00Z" w16du:dateUtc="2025-05-07T14:27:00Z"/>
              <w:noProof/>
              <w:kern w:val="2"/>
              <w:sz w:val="24"/>
              <w:szCs w:val="24"/>
              <w:lang w:val="en-GB" w:eastAsia="en-GB"/>
              <w14:ligatures w14:val="standardContextual"/>
            </w:rPr>
          </w:pPr>
          <w:del w:id="563" w:author="Andrew Instone-Cowie" w:date="2025-05-07T15:27:00Z" w16du:dateUtc="2025-05-07T14:27:00Z">
            <w:r w:rsidRPr="009A052D" w:rsidDel="009A052D">
              <w:rPr>
                <w:rStyle w:val="Hyperlink"/>
                <w:noProof/>
              </w:rPr>
              <w:delText>Sensor Cables</w:delText>
            </w:r>
            <w:r w:rsidDel="009A052D">
              <w:rPr>
                <w:noProof/>
                <w:webHidden/>
              </w:rPr>
              <w:tab/>
            </w:r>
            <w:r w:rsidR="00424FD2" w:rsidDel="009A052D">
              <w:rPr>
                <w:noProof/>
                <w:webHidden/>
              </w:rPr>
              <w:delText>75</w:delText>
            </w:r>
          </w:del>
        </w:p>
        <w:p w14:paraId="49BF1622" w14:textId="160E1950" w:rsidR="008E778E" w:rsidDel="009A052D" w:rsidRDefault="008E778E">
          <w:pPr>
            <w:pStyle w:val="TOC3"/>
            <w:tabs>
              <w:tab w:val="right" w:leader="dot" w:pos="9016"/>
            </w:tabs>
            <w:rPr>
              <w:del w:id="564" w:author="Andrew Instone-Cowie" w:date="2025-05-07T15:27:00Z" w16du:dateUtc="2025-05-07T14:27:00Z"/>
              <w:noProof/>
              <w:kern w:val="2"/>
              <w:sz w:val="24"/>
              <w:szCs w:val="24"/>
              <w:lang w:val="en-GB" w:eastAsia="en-GB"/>
              <w14:ligatures w14:val="standardContextual"/>
            </w:rPr>
          </w:pPr>
          <w:del w:id="565" w:author="Andrew Instone-Cowie" w:date="2025-05-07T15:27:00Z" w16du:dateUtc="2025-05-07T14:27:00Z">
            <w:r w:rsidRPr="009A052D" w:rsidDel="009A052D">
              <w:rPr>
                <w:rStyle w:val="Hyperlink"/>
                <w:noProof/>
              </w:rPr>
              <w:delText>Computer Connection</w:delText>
            </w:r>
            <w:r w:rsidDel="009A052D">
              <w:rPr>
                <w:noProof/>
                <w:webHidden/>
              </w:rPr>
              <w:tab/>
            </w:r>
            <w:r w:rsidR="00424FD2" w:rsidDel="009A052D">
              <w:rPr>
                <w:noProof/>
                <w:webHidden/>
              </w:rPr>
              <w:delText>76</w:delText>
            </w:r>
          </w:del>
        </w:p>
        <w:p w14:paraId="42C0F3F0" w14:textId="6DD1CAEF" w:rsidR="008E778E" w:rsidDel="009A052D" w:rsidRDefault="008E778E">
          <w:pPr>
            <w:pStyle w:val="TOC1"/>
            <w:tabs>
              <w:tab w:val="right" w:leader="dot" w:pos="9016"/>
            </w:tabs>
            <w:rPr>
              <w:del w:id="566" w:author="Andrew Instone-Cowie" w:date="2025-05-07T15:27:00Z" w16du:dateUtc="2025-05-07T14:27:00Z"/>
              <w:rFonts w:eastAsiaTheme="minorEastAsia"/>
              <w:noProof/>
              <w:kern w:val="2"/>
              <w:sz w:val="24"/>
              <w:szCs w:val="24"/>
              <w:lang w:eastAsia="en-GB"/>
              <w14:ligatures w14:val="standardContextual"/>
            </w:rPr>
          </w:pPr>
          <w:del w:id="567" w:author="Andrew Instone-Cowie" w:date="2025-05-07T15:27:00Z" w16du:dateUtc="2025-05-07T14:27:00Z">
            <w:r w:rsidRPr="009A052D" w:rsidDel="009A052D">
              <w:rPr>
                <w:rStyle w:val="Hyperlink"/>
                <w:noProof/>
              </w:rPr>
              <w:delText>Interface Module Setup</w:delText>
            </w:r>
            <w:r w:rsidDel="009A052D">
              <w:rPr>
                <w:noProof/>
                <w:webHidden/>
              </w:rPr>
              <w:tab/>
            </w:r>
            <w:r w:rsidR="00424FD2" w:rsidDel="009A052D">
              <w:rPr>
                <w:noProof/>
                <w:webHidden/>
              </w:rPr>
              <w:delText>78</w:delText>
            </w:r>
          </w:del>
        </w:p>
        <w:p w14:paraId="7F5B1301" w14:textId="0F8F13FC" w:rsidR="008E778E" w:rsidDel="009A052D" w:rsidRDefault="008E778E">
          <w:pPr>
            <w:pStyle w:val="TOC2"/>
            <w:tabs>
              <w:tab w:val="right" w:leader="dot" w:pos="9016"/>
            </w:tabs>
            <w:rPr>
              <w:del w:id="568" w:author="Andrew Instone-Cowie" w:date="2025-05-07T15:27:00Z" w16du:dateUtc="2025-05-07T14:27:00Z"/>
              <w:rFonts w:eastAsiaTheme="minorEastAsia"/>
              <w:noProof/>
              <w:kern w:val="2"/>
              <w:sz w:val="24"/>
              <w:szCs w:val="24"/>
              <w:lang w:eastAsia="en-GB"/>
              <w14:ligatures w14:val="standardContextual"/>
            </w:rPr>
          </w:pPr>
          <w:del w:id="569" w:author="Andrew Instone-Cowie" w:date="2025-05-07T15:27:00Z" w16du:dateUtc="2025-05-07T14:27:00Z">
            <w:r w:rsidRPr="009A052D" w:rsidDel="009A052D">
              <w:rPr>
                <w:rStyle w:val="Hyperlink"/>
                <w:noProof/>
              </w:rPr>
              <w:delText>Connecting to the Interface Module</w:delText>
            </w:r>
            <w:r w:rsidDel="009A052D">
              <w:rPr>
                <w:noProof/>
                <w:webHidden/>
              </w:rPr>
              <w:tab/>
            </w:r>
            <w:r w:rsidR="00424FD2" w:rsidDel="009A052D">
              <w:rPr>
                <w:noProof/>
                <w:webHidden/>
              </w:rPr>
              <w:delText>78</w:delText>
            </w:r>
          </w:del>
        </w:p>
        <w:p w14:paraId="63F4FEE1" w14:textId="60326C0E" w:rsidR="008E778E" w:rsidDel="009A052D" w:rsidRDefault="008E778E">
          <w:pPr>
            <w:pStyle w:val="TOC2"/>
            <w:tabs>
              <w:tab w:val="right" w:leader="dot" w:pos="9016"/>
            </w:tabs>
            <w:rPr>
              <w:del w:id="570" w:author="Andrew Instone-Cowie" w:date="2025-05-07T15:27:00Z" w16du:dateUtc="2025-05-07T14:27:00Z"/>
              <w:rFonts w:eastAsiaTheme="minorEastAsia"/>
              <w:noProof/>
              <w:kern w:val="2"/>
              <w:sz w:val="24"/>
              <w:szCs w:val="24"/>
              <w:lang w:eastAsia="en-GB"/>
              <w14:ligatures w14:val="standardContextual"/>
            </w:rPr>
          </w:pPr>
          <w:del w:id="571" w:author="Andrew Instone-Cowie" w:date="2025-05-07T15:27:00Z" w16du:dateUtc="2025-05-07T14:27:00Z">
            <w:r w:rsidRPr="009A052D" w:rsidDel="009A052D">
              <w:rPr>
                <w:rStyle w:val="Hyperlink"/>
                <w:noProof/>
              </w:rPr>
              <w:delText>Worked Example</w:delText>
            </w:r>
            <w:r w:rsidDel="009A052D">
              <w:rPr>
                <w:noProof/>
                <w:webHidden/>
              </w:rPr>
              <w:tab/>
            </w:r>
            <w:r w:rsidR="00424FD2" w:rsidDel="009A052D">
              <w:rPr>
                <w:noProof/>
                <w:webHidden/>
              </w:rPr>
              <w:delText>79</w:delText>
            </w:r>
          </w:del>
        </w:p>
        <w:p w14:paraId="48E2DEC5" w14:textId="21C94761" w:rsidR="008E778E" w:rsidDel="009A052D" w:rsidRDefault="008E778E">
          <w:pPr>
            <w:pStyle w:val="TOC3"/>
            <w:tabs>
              <w:tab w:val="right" w:leader="dot" w:pos="9016"/>
            </w:tabs>
            <w:rPr>
              <w:del w:id="572" w:author="Andrew Instone-Cowie" w:date="2025-05-07T15:27:00Z" w16du:dateUtc="2025-05-07T14:27:00Z"/>
              <w:noProof/>
              <w:kern w:val="2"/>
              <w:sz w:val="24"/>
              <w:szCs w:val="24"/>
              <w:lang w:val="en-GB" w:eastAsia="en-GB"/>
              <w14:ligatures w14:val="standardContextual"/>
            </w:rPr>
          </w:pPr>
          <w:del w:id="573" w:author="Andrew Instone-Cowie" w:date="2025-05-07T15:27:00Z" w16du:dateUtc="2025-05-07T14:27:00Z">
            <w:r w:rsidRPr="009A052D" w:rsidDel="009A052D">
              <w:rPr>
                <w:rStyle w:val="Hyperlink"/>
                <w:noProof/>
              </w:rPr>
              <w:delText>Sensor Channels</w:delText>
            </w:r>
            <w:r w:rsidDel="009A052D">
              <w:rPr>
                <w:noProof/>
                <w:webHidden/>
              </w:rPr>
              <w:tab/>
            </w:r>
            <w:r w:rsidR="00424FD2" w:rsidDel="009A052D">
              <w:rPr>
                <w:noProof/>
                <w:webHidden/>
              </w:rPr>
              <w:delText>79</w:delText>
            </w:r>
          </w:del>
        </w:p>
        <w:p w14:paraId="42890E06" w14:textId="7DC92E5D" w:rsidR="008E778E" w:rsidDel="009A052D" w:rsidRDefault="008E778E">
          <w:pPr>
            <w:pStyle w:val="TOC3"/>
            <w:tabs>
              <w:tab w:val="right" w:leader="dot" w:pos="9016"/>
            </w:tabs>
            <w:rPr>
              <w:del w:id="574" w:author="Andrew Instone-Cowie" w:date="2025-05-07T15:27:00Z" w16du:dateUtc="2025-05-07T14:27:00Z"/>
              <w:noProof/>
              <w:kern w:val="2"/>
              <w:sz w:val="24"/>
              <w:szCs w:val="24"/>
              <w:lang w:val="en-GB" w:eastAsia="en-GB"/>
              <w14:ligatures w14:val="standardContextual"/>
            </w:rPr>
          </w:pPr>
          <w:del w:id="575" w:author="Andrew Instone-Cowie" w:date="2025-05-07T15:27:00Z" w16du:dateUtc="2025-05-07T14:27:00Z">
            <w:r w:rsidRPr="009A052D" w:rsidDel="009A052D">
              <w:rPr>
                <w:rStyle w:val="Hyperlink"/>
                <w:noProof/>
              </w:rPr>
              <w:delText>Example Installation</w:delText>
            </w:r>
            <w:r w:rsidDel="009A052D">
              <w:rPr>
                <w:noProof/>
                <w:webHidden/>
              </w:rPr>
              <w:tab/>
            </w:r>
            <w:r w:rsidR="00424FD2" w:rsidDel="009A052D">
              <w:rPr>
                <w:noProof/>
                <w:webHidden/>
              </w:rPr>
              <w:delText>81</w:delText>
            </w:r>
          </w:del>
        </w:p>
        <w:p w14:paraId="1EEBC995" w14:textId="16F87C66" w:rsidR="008E778E" w:rsidDel="009A052D" w:rsidRDefault="008E778E">
          <w:pPr>
            <w:pStyle w:val="TOC3"/>
            <w:tabs>
              <w:tab w:val="right" w:leader="dot" w:pos="9016"/>
            </w:tabs>
            <w:rPr>
              <w:del w:id="576" w:author="Andrew Instone-Cowie" w:date="2025-05-07T15:27:00Z" w16du:dateUtc="2025-05-07T14:27:00Z"/>
              <w:noProof/>
              <w:kern w:val="2"/>
              <w:sz w:val="24"/>
              <w:szCs w:val="24"/>
              <w:lang w:val="en-GB" w:eastAsia="en-GB"/>
              <w14:ligatures w14:val="standardContextual"/>
            </w:rPr>
          </w:pPr>
          <w:del w:id="577" w:author="Andrew Instone-Cowie" w:date="2025-05-07T15:27:00Z" w16du:dateUtc="2025-05-07T14:27:00Z">
            <w:r w:rsidRPr="009A052D" w:rsidDel="009A052D">
              <w:rPr>
                <w:rStyle w:val="Hyperlink"/>
                <w:noProof/>
              </w:rPr>
              <w:delText>Default Settings</w:delText>
            </w:r>
            <w:r w:rsidDel="009A052D">
              <w:rPr>
                <w:noProof/>
                <w:webHidden/>
              </w:rPr>
              <w:tab/>
            </w:r>
            <w:r w:rsidR="00424FD2" w:rsidDel="009A052D">
              <w:rPr>
                <w:noProof/>
                <w:webHidden/>
              </w:rPr>
              <w:delText>82</w:delText>
            </w:r>
          </w:del>
        </w:p>
        <w:p w14:paraId="56A124F5" w14:textId="3FEA0640" w:rsidR="008E778E" w:rsidDel="009A052D" w:rsidRDefault="008E778E">
          <w:pPr>
            <w:pStyle w:val="TOC3"/>
            <w:tabs>
              <w:tab w:val="right" w:leader="dot" w:pos="9016"/>
            </w:tabs>
            <w:rPr>
              <w:del w:id="578" w:author="Andrew Instone-Cowie" w:date="2025-05-07T15:27:00Z" w16du:dateUtc="2025-05-07T14:27:00Z"/>
              <w:noProof/>
              <w:kern w:val="2"/>
              <w:sz w:val="24"/>
              <w:szCs w:val="24"/>
              <w:lang w:val="en-GB" w:eastAsia="en-GB"/>
              <w14:ligatures w14:val="standardContextual"/>
            </w:rPr>
          </w:pPr>
          <w:del w:id="579" w:author="Andrew Instone-Cowie" w:date="2025-05-07T15:27:00Z" w16du:dateUtc="2025-05-07T14:27:00Z">
            <w:r w:rsidRPr="009A052D" w:rsidDel="009A052D">
              <w:rPr>
                <w:rStyle w:val="Hyperlink"/>
                <w:noProof/>
              </w:rPr>
              <w:delText>Disable Unused Channels</w:delText>
            </w:r>
            <w:r w:rsidDel="009A052D">
              <w:rPr>
                <w:noProof/>
                <w:webHidden/>
              </w:rPr>
              <w:tab/>
            </w:r>
            <w:r w:rsidR="00424FD2" w:rsidDel="009A052D">
              <w:rPr>
                <w:noProof/>
                <w:webHidden/>
              </w:rPr>
              <w:delText>83</w:delText>
            </w:r>
          </w:del>
        </w:p>
        <w:p w14:paraId="7F139DF2" w14:textId="796766A4" w:rsidR="008E778E" w:rsidDel="009A052D" w:rsidRDefault="008E778E">
          <w:pPr>
            <w:pStyle w:val="TOC3"/>
            <w:tabs>
              <w:tab w:val="right" w:leader="dot" w:pos="9016"/>
            </w:tabs>
            <w:rPr>
              <w:del w:id="580" w:author="Andrew Instone-Cowie" w:date="2025-05-07T15:27:00Z" w16du:dateUtc="2025-05-07T14:27:00Z"/>
              <w:noProof/>
              <w:kern w:val="2"/>
              <w:sz w:val="24"/>
              <w:szCs w:val="24"/>
              <w:lang w:val="en-GB" w:eastAsia="en-GB"/>
              <w14:ligatures w14:val="standardContextual"/>
            </w:rPr>
          </w:pPr>
          <w:del w:id="581" w:author="Andrew Instone-Cowie" w:date="2025-05-07T15:27:00Z" w16du:dateUtc="2025-05-07T14:27:00Z">
            <w:r w:rsidRPr="009A052D" w:rsidDel="009A052D">
              <w:rPr>
                <w:rStyle w:val="Hyperlink"/>
                <w:noProof/>
              </w:rPr>
              <w:delText>Re-Map Channels to Bells</w:delText>
            </w:r>
            <w:r w:rsidDel="009A052D">
              <w:rPr>
                <w:noProof/>
                <w:webHidden/>
              </w:rPr>
              <w:tab/>
            </w:r>
            <w:r w:rsidR="00424FD2" w:rsidDel="009A052D">
              <w:rPr>
                <w:noProof/>
                <w:webHidden/>
              </w:rPr>
              <w:delText>84</w:delText>
            </w:r>
          </w:del>
        </w:p>
        <w:p w14:paraId="2E9F500A" w14:textId="132777FF" w:rsidR="008E778E" w:rsidDel="009A052D" w:rsidRDefault="008E778E">
          <w:pPr>
            <w:pStyle w:val="TOC3"/>
            <w:tabs>
              <w:tab w:val="right" w:leader="dot" w:pos="9016"/>
            </w:tabs>
            <w:rPr>
              <w:del w:id="582" w:author="Andrew Instone-Cowie" w:date="2025-05-07T15:27:00Z" w16du:dateUtc="2025-05-07T14:27:00Z"/>
              <w:noProof/>
              <w:kern w:val="2"/>
              <w:sz w:val="24"/>
              <w:szCs w:val="24"/>
              <w:lang w:val="en-GB" w:eastAsia="en-GB"/>
              <w14:ligatures w14:val="standardContextual"/>
            </w:rPr>
          </w:pPr>
          <w:del w:id="583" w:author="Andrew Instone-Cowie" w:date="2025-05-07T15:27:00Z" w16du:dateUtc="2025-05-07T14:27:00Z">
            <w:r w:rsidRPr="009A052D" w:rsidDel="009A052D">
              <w:rPr>
                <w:rStyle w:val="Hyperlink"/>
                <w:noProof/>
              </w:rPr>
              <w:delText>Save Settings</w:delText>
            </w:r>
            <w:r w:rsidDel="009A052D">
              <w:rPr>
                <w:noProof/>
                <w:webHidden/>
              </w:rPr>
              <w:tab/>
            </w:r>
            <w:r w:rsidR="00424FD2" w:rsidDel="009A052D">
              <w:rPr>
                <w:noProof/>
                <w:webHidden/>
              </w:rPr>
              <w:delText>85</w:delText>
            </w:r>
          </w:del>
        </w:p>
        <w:p w14:paraId="30CE64AD" w14:textId="65D22324" w:rsidR="008E778E" w:rsidDel="009A052D" w:rsidRDefault="008E778E">
          <w:pPr>
            <w:pStyle w:val="TOC1"/>
            <w:tabs>
              <w:tab w:val="right" w:leader="dot" w:pos="9016"/>
            </w:tabs>
            <w:rPr>
              <w:del w:id="584" w:author="Andrew Instone-Cowie" w:date="2025-05-07T15:27:00Z" w16du:dateUtc="2025-05-07T14:27:00Z"/>
              <w:rFonts w:eastAsiaTheme="minorEastAsia"/>
              <w:noProof/>
              <w:kern w:val="2"/>
              <w:sz w:val="24"/>
              <w:szCs w:val="24"/>
              <w:lang w:eastAsia="en-GB"/>
              <w14:ligatures w14:val="standardContextual"/>
            </w:rPr>
          </w:pPr>
          <w:del w:id="585" w:author="Andrew Instone-Cowie" w:date="2025-05-07T15:27:00Z" w16du:dateUtc="2025-05-07T14:27:00Z">
            <w:r w:rsidRPr="009A052D" w:rsidDel="009A052D">
              <w:rPr>
                <w:rStyle w:val="Hyperlink"/>
                <w:noProof/>
              </w:rPr>
              <w:delText>Next Steps</w:delText>
            </w:r>
            <w:r w:rsidDel="009A052D">
              <w:rPr>
                <w:noProof/>
                <w:webHidden/>
              </w:rPr>
              <w:tab/>
            </w:r>
            <w:r w:rsidR="00424FD2" w:rsidDel="009A052D">
              <w:rPr>
                <w:noProof/>
                <w:webHidden/>
              </w:rPr>
              <w:delText>86</w:delText>
            </w:r>
          </w:del>
        </w:p>
        <w:p w14:paraId="78F920E7" w14:textId="56FEE65D" w:rsidR="008E778E" w:rsidDel="009A052D" w:rsidRDefault="008E778E">
          <w:pPr>
            <w:pStyle w:val="TOC1"/>
            <w:tabs>
              <w:tab w:val="right" w:leader="dot" w:pos="9016"/>
            </w:tabs>
            <w:rPr>
              <w:del w:id="586" w:author="Andrew Instone-Cowie" w:date="2025-05-07T15:27:00Z" w16du:dateUtc="2025-05-07T14:27:00Z"/>
              <w:rFonts w:eastAsiaTheme="minorEastAsia"/>
              <w:noProof/>
              <w:kern w:val="2"/>
              <w:sz w:val="24"/>
              <w:szCs w:val="24"/>
              <w:lang w:eastAsia="en-GB"/>
              <w14:ligatures w14:val="standardContextual"/>
            </w:rPr>
          </w:pPr>
          <w:del w:id="587" w:author="Andrew Instone-Cowie" w:date="2025-05-07T15:27:00Z" w16du:dateUtc="2025-05-07T14:27:00Z">
            <w:r w:rsidRPr="009A052D" w:rsidDel="009A052D">
              <w:rPr>
                <w:rStyle w:val="Hyperlink"/>
                <w:noProof/>
              </w:rPr>
              <w:delText>Licensing &amp; Disclaimers</w:delText>
            </w:r>
            <w:r w:rsidDel="009A052D">
              <w:rPr>
                <w:noProof/>
                <w:webHidden/>
              </w:rPr>
              <w:tab/>
            </w:r>
            <w:r w:rsidR="00424FD2" w:rsidDel="009A052D">
              <w:rPr>
                <w:noProof/>
                <w:webHidden/>
              </w:rPr>
              <w:delText>87</w:delText>
            </w:r>
          </w:del>
        </w:p>
        <w:p w14:paraId="087038E1" w14:textId="02A06B33" w:rsidR="008E778E" w:rsidDel="009A052D" w:rsidRDefault="008E778E">
          <w:pPr>
            <w:pStyle w:val="TOC2"/>
            <w:tabs>
              <w:tab w:val="right" w:leader="dot" w:pos="9016"/>
            </w:tabs>
            <w:rPr>
              <w:del w:id="588" w:author="Andrew Instone-Cowie" w:date="2025-05-07T15:27:00Z" w16du:dateUtc="2025-05-07T14:27:00Z"/>
              <w:rFonts w:eastAsiaTheme="minorEastAsia"/>
              <w:noProof/>
              <w:kern w:val="2"/>
              <w:sz w:val="24"/>
              <w:szCs w:val="24"/>
              <w:lang w:eastAsia="en-GB"/>
              <w14:ligatures w14:val="standardContextual"/>
            </w:rPr>
          </w:pPr>
          <w:del w:id="589" w:author="Andrew Instone-Cowie" w:date="2025-05-07T15:27:00Z" w16du:dateUtc="2025-05-07T14:27:00Z">
            <w:r w:rsidRPr="009A052D" w:rsidDel="009A052D">
              <w:rPr>
                <w:rStyle w:val="Hyperlink"/>
                <w:noProof/>
              </w:rPr>
              <w:delText>Documentation</w:delText>
            </w:r>
            <w:r w:rsidDel="009A052D">
              <w:rPr>
                <w:noProof/>
                <w:webHidden/>
              </w:rPr>
              <w:tab/>
            </w:r>
            <w:r w:rsidR="00424FD2" w:rsidDel="009A052D">
              <w:rPr>
                <w:noProof/>
                <w:webHidden/>
              </w:rPr>
              <w:delText>87</w:delText>
            </w:r>
          </w:del>
        </w:p>
        <w:p w14:paraId="5442C60F" w14:textId="46277CF8" w:rsidR="008E778E" w:rsidDel="009A052D" w:rsidRDefault="008E778E">
          <w:pPr>
            <w:pStyle w:val="TOC2"/>
            <w:tabs>
              <w:tab w:val="right" w:leader="dot" w:pos="9016"/>
            </w:tabs>
            <w:rPr>
              <w:del w:id="590" w:author="Andrew Instone-Cowie" w:date="2025-05-07T15:27:00Z" w16du:dateUtc="2025-05-07T14:27:00Z"/>
              <w:rFonts w:eastAsiaTheme="minorEastAsia"/>
              <w:noProof/>
              <w:kern w:val="2"/>
              <w:sz w:val="24"/>
              <w:szCs w:val="24"/>
              <w:lang w:eastAsia="en-GB"/>
              <w14:ligatures w14:val="standardContextual"/>
            </w:rPr>
          </w:pPr>
          <w:del w:id="591" w:author="Andrew Instone-Cowie" w:date="2025-05-07T15:27:00Z" w16du:dateUtc="2025-05-07T14:27:00Z">
            <w:r w:rsidRPr="009A052D" w:rsidDel="009A052D">
              <w:rPr>
                <w:rStyle w:val="Hyperlink"/>
                <w:noProof/>
              </w:rPr>
              <w:delText>Software</w:delText>
            </w:r>
            <w:r w:rsidDel="009A052D">
              <w:rPr>
                <w:noProof/>
                <w:webHidden/>
              </w:rPr>
              <w:tab/>
            </w:r>
            <w:r w:rsidR="00424FD2" w:rsidDel="009A052D">
              <w:rPr>
                <w:noProof/>
                <w:webHidden/>
              </w:rPr>
              <w:delText>87</w:delText>
            </w:r>
          </w:del>
        </w:p>
        <w:p w14:paraId="20B521BD" w14:textId="4AEA7B6B" w:rsidR="008E778E" w:rsidDel="009A052D" w:rsidRDefault="008E778E">
          <w:pPr>
            <w:pStyle w:val="TOC1"/>
            <w:tabs>
              <w:tab w:val="right" w:leader="dot" w:pos="9016"/>
            </w:tabs>
            <w:rPr>
              <w:del w:id="592" w:author="Andrew Instone-Cowie" w:date="2025-05-07T15:27:00Z" w16du:dateUtc="2025-05-07T14:27:00Z"/>
              <w:rFonts w:eastAsiaTheme="minorEastAsia"/>
              <w:noProof/>
              <w:kern w:val="2"/>
              <w:sz w:val="24"/>
              <w:szCs w:val="24"/>
              <w:lang w:eastAsia="en-GB"/>
              <w14:ligatures w14:val="standardContextual"/>
            </w:rPr>
          </w:pPr>
          <w:del w:id="593" w:author="Andrew Instone-Cowie" w:date="2025-05-07T15:27:00Z" w16du:dateUtc="2025-05-07T14:27:00Z">
            <w:r w:rsidRPr="009A052D" w:rsidDel="009A052D">
              <w:rPr>
                <w:rStyle w:val="Hyperlink"/>
                <w:noProof/>
              </w:rPr>
              <w:delText>Acknowledgements</w:delText>
            </w:r>
            <w:r w:rsidDel="009A052D">
              <w:rPr>
                <w:noProof/>
                <w:webHidden/>
              </w:rPr>
              <w:tab/>
            </w:r>
            <w:r w:rsidR="00424FD2" w:rsidDel="009A052D">
              <w:rPr>
                <w:noProof/>
                <w:webHidden/>
              </w:rPr>
              <w:delText>88</w:delText>
            </w:r>
          </w:del>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830835">
      <w:pPr>
        <w:pStyle w:val="Heading1"/>
        <w:pageBreakBefore/>
        <w:spacing w:after="100"/>
      </w:pPr>
      <w:bookmarkStart w:id="594" w:name="_Toc197525471"/>
      <w:r>
        <w:lastRenderedPageBreak/>
        <w:t>I</w:t>
      </w:r>
      <w:r w:rsidR="00E35852">
        <w:t>ndex</w:t>
      </w:r>
      <w:r w:rsidR="003A3D10">
        <w:t xml:space="preserve"> of Figures</w:t>
      </w:r>
      <w:bookmarkEnd w:id="594"/>
    </w:p>
    <w:p w14:paraId="0F07A55F" w14:textId="545B2F3E" w:rsidR="00D04594" w:rsidRDefault="003A3D10" w:rsidP="00D04594">
      <w:pPr>
        <w:pStyle w:val="TableofFigures"/>
        <w:tabs>
          <w:tab w:val="right" w:leader="dot" w:pos="9016"/>
        </w:tabs>
        <w:spacing w:after="120"/>
        <w:rPr>
          <w:ins w:id="595" w:author="Andrew Instone-Cowie" w:date="2025-05-07T15:51:00Z" w16du:dateUtc="2025-05-07T14:51:00Z"/>
          <w:rFonts w:eastAsiaTheme="minorEastAsia"/>
          <w:noProof/>
          <w:kern w:val="2"/>
          <w:sz w:val="24"/>
          <w:szCs w:val="24"/>
          <w:lang w:eastAsia="en-GB"/>
          <w14:ligatures w14:val="standardContextual"/>
        </w:rPr>
        <w:pPrChange w:id="596" w:author="Andrew Instone-Cowie" w:date="2025-05-07T15:52:00Z" w16du:dateUtc="2025-05-07T14:52:00Z">
          <w:pPr>
            <w:pStyle w:val="TableofFigures"/>
            <w:tabs>
              <w:tab w:val="right" w:leader="dot" w:pos="9016"/>
            </w:tabs>
          </w:pPr>
        </w:pPrChange>
      </w:pPr>
      <w:r>
        <w:rPr>
          <w:i/>
        </w:rPr>
        <w:fldChar w:fldCharType="begin"/>
      </w:r>
      <w:r>
        <w:rPr>
          <w:i/>
        </w:rPr>
        <w:instrText xml:space="preserve"> TOC \h \z \c "Figure" </w:instrText>
      </w:r>
      <w:r>
        <w:rPr>
          <w:i/>
        </w:rPr>
        <w:fldChar w:fldCharType="separate"/>
      </w:r>
      <w:ins w:id="597" w:author="Andrew Instone-Cowie" w:date="2025-05-07T15:51:00Z" w16du:dateUtc="2025-05-07T14:51:00Z">
        <w:r w:rsidR="00D04594" w:rsidRPr="004B7552">
          <w:rPr>
            <w:rStyle w:val="Hyperlink"/>
            <w:noProof/>
          </w:rPr>
          <w:fldChar w:fldCharType="begin"/>
        </w:r>
        <w:r w:rsidR="00D04594" w:rsidRPr="004B7552">
          <w:rPr>
            <w:rStyle w:val="Hyperlink"/>
            <w:noProof/>
          </w:rPr>
          <w:instrText xml:space="preserve"> </w:instrText>
        </w:r>
        <w:r w:rsidR="00D04594">
          <w:rPr>
            <w:noProof/>
          </w:rPr>
          <w:instrText>HYPERLINK \l "_Toc197525570"</w:instrText>
        </w:r>
        <w:r w:rsidR="00D04594" w:rsidRPr="004B7552">
          <w:rPr>
            <w:rStyle w:val="Hyperlink"/>
            <w:noProof/>
          </w:rPr>
          <w:instrText xml:space="preserve"> </w:instrText>
        </w:r>
        <w:r w:rsidR="00D04594" w:rsidRPr="004B7552">
          <w:rPr>
            <w:rStyle w:val="Hyperlink"/>
            <w:noProof/>
          </w:rPr>
        </w:r>
        <w:r w:rsidR="00D04594" w:rsidRPr="004B7552">
          <w:rPr>
            <w:rStyle w:val="Hyperlink"/>
            <w:noProof/>
          </w:rPr>
          <w:fldChar w:fldCharType="separate"/>
        </w:r>
        <w:r w:rsidR="00D04594" w:rsidRPr="004B7552">
          <w:rPr>
            <w:rStyle w:val="Hyperlink"/>
            <w:noProof/>
          </w:rPr>
          <w:t>Figure 1 – Documentation Map</w:t>
        </w:r>
        <w:r w:rsidR="00D04594">
          <w:rPr>
            <w:noProof/>
            <w:webHidden/>
          </w:rPr>
          <w:tab/>
        </w:r>
        <w:r w:rsidR="00D04594">
          <w:rPr>
            <w:noProof/>
            <w:webHidden/>
          </w:rPr>
          <w:fldChar w:fldCharType="begin"/>
        </w:r>
        <w:r w:rsidR="00D04594">
          <w:rPr>
            <w:noProof/>
            <w:webHidden/>
          </w:rPr>
          <w:instrText xml:space="preserve"> PAGEREF _Toc197525570 \h </w:instrText>
        </w:r>
        <w:r w:rsidR="00D04594">
          <w:rPr>
            <w:noProof/>
            <w:webHidden/>
          </w:rPr>
        </w:r>
      </w:ins>
      <w:r w:rsidR="00D04594">
        <w:rPr>
          <w:noProof/>
          <w:webHidden/>
        </w:rPr>
        <w:fldChar w:fldCharType="separate"/>
      </w:r>
      <w:ins w:id="598" w:author="Andrew Instone-Cowie" w:date="2025-05-07T15:53:00Z" w16du:dateUtc="2025-05-07T14:53:00Z">
        <w:r w:rsidR="009B24E9">
          <w:rPr>
            <w:noProof/>
            <w:webHidden/>
          </w:rPr>
          <w:t>11</w:t>
        </w:r>
      </w:ins>
      <w:ins w:id="599" w:author="Andrew Instone-Cowie" w:date="2025-05-07T15:51:00Z" w16du:dateUtc="2025-05-07T14:51:00Z">
        <w:r w:rsidR="00D04594">
          <w:rPr>
            <w:noProof/>
            <w:webHidden/>
          </w:rPr>
          <w:fldChar w:fldCharType="end"/>
        </w:r>
        <w:r w:rsidR="00D04594" w:rsidRPr="004B7552">
          <w:rPr>
            <w:rStyle w:val="Hyperlink"/>
            <w:noProof/>
          </w:rPr>
          <w:fldChar w:fldCharType="end"/>
        </w:r>
      </w:ins>
    </w:p>
    <w:p w14:paraId="335FEEA0" w14:textId="58AC2942" w:rsidR="00D04594" w:rsidRDefault="00D04594" w:rsidP="00D04594">
      <w:pPr>
        <w:pStyle w:val="TableofFigures"/>
        <w:tabs>
          <w:tab w:val="right" w:leader="dot" w:pos="9016"/>
        </w:tabs>
        <w:spacing w:after="120"/>
        <w:rPr>
          <w:ins w:id="600" w:author="Andrew Instone-Cowie" w:date="2025-05-07T15:51:00Z" w16du:dateUtc="2025-05-07T14:51:00Z"/>
          <w:rFonts w:eastAsiaTheme="minorEastAsia"/>
          <w:noProof/>
          <w:kern w:val="2"/>
          <w:sz w:val="24"/>
          <w:szCs w:val="24"/>
          <w:lang w:eastAsia="en-GB"/>
          <w14:ligatures w14:val="standardContextual"/>
        </w:rPr>
        <w:pPrChange w:id="601" w:author="Andrew Instone-Cowie" w:date="2025-05-07T15:52:00Z" w16du:dateUtc="2025-05-07T14:52:00Z">
          <w:pPr>
            <w:pStyle w:val="TableofFigures"/>
            <w:tabs>
              <w:tab w:val="right" w:leader="dot" w:pos="9016"/>
            </w:tabs>
          </w:pPr>
        </w:pPrChange>
      </w:pPr>
      <w:ins w:id="60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 – Simulator General Arrangement</w:t>
        </w:r>
        <w:r>
          <w:rPr>
            <w:noProof/>
            <w:webHidden/>
          </w:rPr>
          <w:tab/>
        </w:r>
        <w:r>
          <w:rPr>
            <w:noProof/>
            <w:webHidden/>
          </w:rPr>
          <w:fldChar w:fldCharType="begin"/>
        </w:r>
        <w:r>
          <w:rPr>
            <w:noProof/>
            <w:webHidden/>
          </w:rPr>
          <w:instrText xml:space="preserve"> PAGEREF _Toc197525571 \h </w:instrText>
        </w:r>
        <w:r>
          <w:rPr>
            <w:noProof/>
            <w:webHidden/>
          </w:rPr>
        </w:r>
      </w:ins>
      <w:r>
        <w:rPr>
          <w:noProof/>
          <w:webHidden/>
        </w:rPr>
        <w:fldChar w:fldCharType="separate"/>
      </w:r>
      <w:ins w:id="603" w:author="Andrew Instone-Cowie" w:date="2025-05-07T15:53:00Z" w16du:dateUtc="2025-05-07T14:53:00Z">
        <w:r w:rsidR="009B24E9">
          <w:rPr>
            <w:noProof/>
            <w:webHidden/>
          </w:rPr>
          <w:t>13</w:t>
        </w:r>
      </w:ins>
      <w:ins w:id="604" w:author="Andrew Instone-Cowie" w:date="2025-05-07T15:51:00Z" w16du:dateUtc="2025-05-07T14:51:00Z">
        <w:r>
          <w:rPr>
            <w:noProof/>
            <w:webHidden/>
          </w:rPr>
          <w:fldChar w:fldCharType="end"/>
        </w:r>
        <w:r w:rsidRPr="004B7552">
          <w:rPr>
            <w:rStyle w:val="Hyperlink"/>
            <w:noProof/>
          </w:rPr>
          <w:fldChar w:fldCharType="end"/>
        </w:r>
      </w:ins>
    </w:p>
    <w:p w14:paraId="0252440C" w14:textId="2682F458" w:rsidR="00D04594" w:rsidRDefault="00D04594" w:rsidP="00D04594">
      <w:pPr>
        <w:pStyle w:val="TableofFigures"/>
        <w:tabs>
          <w:tab w:val="right" w:leader="dot" w:pos="9016"/>
        </w:tabs>
        <w:spacing w:after="120"/>
        <w:rPr>
          <w:ins w:id="605" w:author="Andrew Instone-Cowie" w:date="2025-05-07T15:51:00Z" w16du:dateUtc="2025-05-07T14:51:00Z"/>
          <w:rFonts w:eastAsiaTheme="minorEastAsia"/>
          <w:noProof/>
          <w:kern w:val="2"/>
          <w:sz w:val="24"/>
          <w:szCs w:val="24"/>
          <w:lang w:eastAsia="en-GB"/>
          <w14:ligatures w14:val="standardContextual"/>
        </w:rPr>
        <w:pPrChange w:id="606" w:author="Andrew Instone-Cowie" w:date="2025-05-07T15:52:00Z" w16du:dateUtc="2025-05-07T14:52:00Z">
          <w:pPr>
            <w:pStyle w:val="TableofFigures"/>
            <w:tabs>
              <w:tab w:val="right" w:leader="dot" w:pos="9016"/>
            </w:tabs>
          </w:pPr>
        </w:pPrChange>
      </w:pPr>
      <w:ins w:id="60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 – PCB Panels of Sensor Boards</w:t>
        </w:r>
        <w:r>
          <w:rPr>
            <w:noProof/>
            <w:webHidden/>
          </w:rPr>
          <w:tab/>
        </w:r>
        <w:r>
          <w:rPr>
            <w:noProof/>
            <w:webHidden/>
          </w:rPr>
          <w:fldChar w:fldCharType="begin"/>
        </w:r>
        <w:r>
          <w:rPr>
            <w:noProof/>
            <w:webHidden/>
          </w:rPr>
          <w:instrText xml:space="preserve"> PAGEREF _Toc197525572 \h </w:instrText>
        </w:r>
        <w:r>
          <w:rPr>
            <w:noProof/>
            <w:webHidden/>
          </w:rPr>
        </w:r>
      </w:ins>
      <w:r>
        <w:rPr>
          <w:noProof/>
          <w:webHidden/>
        </w:rPr>
        <w:fldChar w:fldCharType="separate"/>
      </w:r>
      <w:ins w:id="608" w:author="Andrew Instone-Cowie" w:date="2025-05-07T15:53:00Z" w16du:dateUtc="2025-05-07T14:53:00Z">
        <w:r w:rsidR="009B24E9">
          <w:rPr>
            <w:noProof/>
            <w:webHidden/>
          </w:rPr>
          <w:t>15</w:t>
        </w:r>
      </w:ins>
      <w:ins w:id="609" w:author="Andrew Instone-Cowie" w:date="2025-05-07T15:51:00Z" w16du:dateUtc="2025-05-07T14:51:00Z">
        <w:r>
          <w:rPr>
            <w:noProof/>
            <w:webHidden/>
          </w:rPr>
          <w:fldChar w:fldCharType="end"/>
        </w:r>
        <w:r w:rsidRPr="004B7552">
          <w:rPr>
            <w:rStyle w:val="Hyperlink"/>
            <w:noProof/>
          </w:rPr>
          <w:fldChar w:fldCharType="end"/>
        </w:r>
      </w:ins>
    </w:p>
    <w:p w14:paraId="2909449F" w14:textId="4651A25D" w:rsidR="00D04594" w:rsidRDefault="00D04594" w:rsidP="00D04594">
      <w:pPr>
        <w:pStyle w:val="TableofFigures"/>
        <w:tabs>
          <w:tab w:val="right" w:leader="dot" w:pos="9016"/>
        </w:tabs>
        <w:spacing w:after="120"/>
        <w:rPr>
          <w:ins w:id="610" w:author="Andrew Instone-Cowie" w:date="2025-05-07T15:51:00Z" w16du:dateUtc="2025-05-07T14:51:00Z"/>
          <w:rFonts w:eastAsiaTheme="minorEastAsia"/>
          <w:noProof/>
          <w:kern w:val="2"/>
          <w:sz w:val="24"/>
          <w:szCs w:val="24"/>
          <w:lang w:eastAsia="en-GB"/>
          <w14:ligatures w14:val="standardContextual"/>
        </w:rPr>
        <w:pPrChange w:id="611" w:author="Andrew Instone-Cowie" w:date="2025-05-07T15:52:00Z" w16du:dateUtc="2025-05-07T14:52:00Z">
          <w:pPr>
            <w:pStyle w:val="TableofFigures"/>
            <w:tabs>
              <w:tab w:val="right" w:leader="dot" w:pos="9016"/>
            </w:tabs>
          </w:pPr>
        </w:pPrChange>
      </w:pPr>
      <w:ins w:id="61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 – JLCPCB Upload Box</w:t>
        </w:r>
        <w:r>
          <w:rPr>
            <w:noProof/>
            <w:webHidden/>
          </w:rPr>
          <w:tab/>
        </w:r>
        <w:r>
          <w:rPr>
            <w:noProof/>
            <w:webHidden/>
          </w:rPr>
          <w:fldChar w:fldCharType="begin"/>
        </w:r>
        <w:r>
          <w:rPr>
            <w:noProof/>
            <w:webHidden/>
          </w:rPr>
          <w:instrText xml:space="preserve"> PAGEREF _Toc197525573 \h </w:instrText>
        </w:r>
        <w:r>
          <w:rPr>
            <w:noProof/>
            <w:webHidden/>
          </w:rPr>
        </w:r>
      </w:ins>
      <w:r>
        <w:rPr>
          <w:noProof/>
          <w:webHidden/>
        </w:rPr>
        <w:fldChar w:fldCharType="separate"/>
      </w:r>
      <w:ins w:id="613" w:author="Andrew Instone-Cowie" w:date="2025-05-07T15:53:00Z" w16du:dateUtc="2025-05-07T14:53:00Z">
        <w:r w:rsidR="009B24E9">
          <w:rPr>
            <w:noProof/>
            <w:webHidden/>
          </w:rPr>
          <w:t>16</w:t>
        </w:r>
      </w:ins>
      <w:ins w:id="614" w:author="Andrew Instone-Cowie" w:date="2025-05-07T15:51:00Z" w16du:dateUtc="2025-05-07T14:51:00Z">
        <w:r>
          <w:rPr>
            <w:noProof/>
            <w:webHidden/>
          </w:rPr>
          <w:fldChar w:fldCharType="end"/>
        </w:r>
        <w:r w:rsidRPr="004B7552">
          <w:rPr>
            <w:rStyle w:val="Hyperlink"/>
            <w:noProof/>
          </w:rPr>
          <w:fldChar w:fldCharType="end"/>
        </w:r>
      </w:ins>
    </w:p>
    <w:p w14:paraId="639A4D72" w14:textId="486A8BA6" w:rsidR="00D04594" w:rsidRDefault="00D04594" w:rsidP="00D04594">
      <w:pPr>
        <w:pStyle w:val="TableofFigures"/>
        <w:tabs>
          <w:tab w:val="right" w:leader="dot" w:pos="9016"/>
        </w:tabs>
        <w:spacing w:after="120"/>
        <w:rPr>
          <w:ins w:id="615" w:author="Andrew Instone-Cowie" w:date="2025-05-07T15:51:00Z" w16du:dateUtc="2025-05-07T14:51:00Z"/>
          <w:rFonts w:eastAsiaTheme="minorEastAsia"/>
          <w:noProof/>
          <w:kern w:val="2"/>
          <w:sz w:val="24"/>
          <w:szCs w:val="24"/>
          <w:lang w:eastAsia="en-GB"/>
          <w14:ligatures w14:val="standardContextual"/>
        </w:rPr>
        <w:pPrChange w:id="616" w:author="Andrew Instone-Cowie" w:date="2025-05-07T15:52:00Z" w16du:dateUtc="2025-05-07T14:52:00Z">
          <w:pPr>
            <w:pStyle w:val="TableofFigures"/>
            <w:tabs>
              <w:tab w:val="right" w:leader="dot" w:pos="9016"/>
            </w:tabs>
          </w:pPr>
        </w:pPrChange>
      </w:pPr>
      <w:ins w:id="61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 – JLCPCB File Uploaded</w:t>
        </w:r>
        <w:r>
          <w:rPr>
            <w:noProof/>
            <w:webHidden/>
          </w:rPr>
          <w:tab/>
        </w:r>
        <w:r>
          <w:rPr>
            <w:noProof/>
            <w:webHidden/>
          </w:rPr>
          <w:fldChar w:fldCharType="begin"/>
        </w:r>
        <w:r>
          <w:rPr>
            <w:noProof/>
            <w:webHidden/>
          </w:rPr>
          <w:instrText xml:space="preserve"> PAGEREF _Toc197525574 \h </w:instrText>
        </w:r>
        <w:r>
          <w:rPr>
            <w:noProof/>
            <w:webHidden/>
          </w:rPr>
        </w:r>
      </w:ins>
      <w:r>
        <w:rPr>
          <w:noProof/>
          <w:webHidden/>
        </w:rPr>
        <w:fldChar w:fldCharType="separate"/>
      </w:r>
      <w:ins w:id="618" w:author="Andrew Instone-Cowie" w:date="2025-05-07T15:53:00Z" w16du:dateUtc="2025-05-07T14:53:00Z">
        <w:r w:rsidR="009B24E9">
          <w:rPr>
            <w:noProof/>
            <w:webHidden/>
          </w:rPr>
          <w:t>16</w:t>
        </w:r>
      </w:ins>
      <w:ins w:id="619" w:author="Andrew Instone-Cowie" w:date="2025-05-07T15:51:00Z" w16du:dateUtc="2025-05-07T14:51:00Z">
        <w:r>
          <w:rPr>
            <w:noProof/>
            <w:webHidden/>
          </w:rPr>
          <w:fldChar w:fldCharType="end"/>
        </w:r>
        <w:r w:rsidRPr="004B7552">
          <w:rPr>
            <w:rStyle w:val="Hyperlink"/>
            <w:noProof/>
          </w:rPr>
          <w:fldChar w:fldCharType="end"/>
        </w:r>
      </w:ins>
    </w:p>
    <w:p w14:paraId="3199FC69" w14:textId="49478205" w:rsidR="00D04594" w:rsidRDefault="00D04594" w:rsidP="00D04594">
      <w:pPr>
        <w:pStyle w:val="TableofFigures"/>
        <w:tabs>
          <w:tab w:val="right" w:leader="dot" w:pos="9016"/>
        </w:tabs>
        <w:spacing w:after="120"/>
        <w:rPr>
          <w:ins w:id="620" w:author="Andrew Instone-Cowie" w:date="2025-05-07T15:51:00Z" w16du:dateUtc="2025-05-07T14:51:00Z"/>
          <w:rFonts w:eastAsiaTheme="minorEastAsia"/>
          <w:noProof/>
          <w:kern w:val="2"/>
          <w:sz w:val="24"/>
          <w:szCs w:val="24"/>
          <w:lang w:eastAsia="en-GB"/>
          <w14:ligatures w14:val="standardContextual"/>
        </w:rPr>
        <w:pPrChange w:id="621" w:author="Andrew Instone-Cowie" w:date="2025-05-07T15:52:00Z" w16du:dateUtc="2025-05-07T14:52:00Z">
          <w:pPr>
            <w:pStyle w:val="TableofFigures"/>
            <w:tabs>
              <w:tab w:val="right" w:leader="dot" w:pos="9016"/>
            </w:tabs>
          </w:pPr>
        </w:pPrChange>
      </w:pPr>
      <w:ins w:id="62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 – JLCPCB Gerber Viewer</w:t>
        </w:r>
        <w:r>
          <w:rPr>
            <w:noProof/>
            <w:webHidden/>
          </w:rPr>
          <w:tab/>
        </w:r>
        <w:r>
          <w:rPr>
            <w:noProof/>
            <w:webHidden/>
          </w:rPr>
          <w:fldChar w:fldCharType="begin"/>
        </w:r>
        <w:r>
          <w:rPr>
            <w:noProof/>
            <w:webHidden/>
          </w:rPr>
          <w:instrText xml:space="preserve"> PAGEREF _Toc197525575 \h </w:instrText>
        </w:r>
        <w:r>
          <w:rPr>
            <w:noProof/>
            <w:webHidden/>
          </w:rPr>
        </w:r>
      </w:ins>
      <w:r>
        <w:rPr>
          <w:noProof/>
          <w:webHidden/>
        </w:rPr>
        <w:fldChar w:fldCharType="separate"/>
      </w:r>
      <w:ins w:id="623" w:author="Andrew Instone-Cowie" w:date="2025-05-07T15:53:00Z" w16du:dateUtc="2025-05-07T14:53:00Z">
        <w:r w:rsidR="009B24E9">
          <w:rPr>
            <w:noProof/>
            <w:webHidden/>
          </w:rPr>
          <w:t>16</w:t>
        </w:r>
      </w:ins>
      <w:ins w:id="624" w:author="Andrew Instone-Cowie" w:date="2025-05-07T15:51:00Z" w16du:dateUtc="2025-05-07T14:51:00Z">
        <w:r>
          <w:rPr>
            <w:noProof/>
            <w:webHidden/>
          </w:rPr>
          <w:fldChar w:fldCharType="end"/>
        </w:r>
        <w:r w:rsidRPr="004B7552">
          <w:rPr>
            <w:rStyle w:val="Hyperlink"/>
            <w:noProof/>
          </w:rPr>
          <w:fldChar w:fldCharType="end"/>
        </w:r>
      </w:ins>
    </w:p>
    <w:p w14:paraId="7B75147E" w14:textId="4713B862" w:rsidR="00D04594" w:rsidRDefault="00D04594" w:rsidP="00D04594">
      <w:pPr>
        <w:pStyle w:val="TableofFigures"/>
        <w:tabs>
          <w:tab w:val="right" w:leader="dot" w:pos="9016"/>
        </w:tabs>
        <w:spacing w:after="120"/>
        <w:rPr>
          <w:ins w:id="625" w:author="Andrew Instone-Cowie" w:date="2025-05-07T15:51:00Z" w16du:dateUtc="2025-05-07T14:51:00Z"/>
          <w:rFonts w:eastAsiaTheme="minorEastAsia"/>
          <w:noProof/>
          <w:kern w:val="2"/>
          <w:sz w:val="24"/>
          <w:szCs w:val="24"/>
          <w:lang w:eastAsia="en-GB"/>
          <w14:ligatures w14:val="standardContextual"/>
        </w:rPr>
        <w:pPrChange w:id="626" w:author="Andrew Instone-Cowie" w:date="2025-05-07T15:52:00Z" w16du:dateUtc="2025-05-07T14:52:00Z">
          <w:pPr>
            <w:pStyle w:val="TableofFigures"/>
            <w:tabs>
              <w:tab w:val="right" w:leader="dot" w:pos="9016"/>
            </w:tabs>
          </w:pPr>
        </w:pPrChange>
      </w:pPr>
      <w:ins w:id="62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 – JLCPCB Completed Order Form</w:t>
        </w:r>
        <w:r>
          <w:rPr>
            <w:noProof/>
            <w:webHidden/>
          </w:rPr>
          <w:tab/>
        </w:r>
        <w:r>
          <w:rPr>
            <w:noProof/>
            <w:webHidden/>
          </w:rPr>
          <w:fldChar w:fldCharType="begin"/>
        </w:r>
        <w:r>
          <w:rPr>
            <w:noProof/>
            <w:webHidden/>
          </w:rPr>
          <w:instrText xml:space="preserve"> PAGEREF _Toc197525576 \h </w:instrText>
        </w:r>
        <w:r>
          <w:rPr>
            <w:noProof/>
            <w:webHidden/>
          </w:rPr>
        </w:r>
      </w:ins>
      <w:r>
        <w:rPr>
          <w:noProof/>
          <w:webHidden/>
        </w:rPr>
        <w:fldChar w:fldCharType="separate"/>
      </w:r>
      <w:ins w:id="628" w:author="Andrew Instone-Cowie" w:date="2025-05-07T15:53:00Z" w16du:dateUtc="2025-05-07T14:53:00Z">
        <w:r w:rsidR="009B24E9">
          <w:rPr>
            <w:noProof/>
            <w:webHidden/>
          </w:rPr>
          <w:t>18</w:t>
        </w:r>
      </w:ins>
      <w:ins w:id="629" w:author="Andrew Instone-Cowie" w:date="2025-05-07T15:51:00Z" w16du:dateUtc="2025-05-07T14:51:00Z">
        <w:r>
          <w:rPr>
            <w:noProof/>
            <w:webHidden/>
          </w:rPr>
          <w:fldChar w:fldCharType="end"/>
        </w:r>
        <w:r w:rsidRPr="004B7552">
          <w:rPr>
            <w:rStyle w:val="Hyperlink"/>
            <w:noProof/>
          </w:rPr>
          <w:fldChar w:fldCharType="end"/>
        </w:r>
      </w:ins>
    </w:p>
    <w:p w14:paraId="55A0297F" w14:textId="2F57E2C5" w:rsidR="00D04594" w:rsidRDefault="00D04594" w:rsidP="00D04594">
      <w:pPr>
        <w:pStyle w:val="TableofFigures"/>
        <w:tabs>
          <w:tab w:val="right" w:leader="dot" w:pos="9016"/>
        </w:tabs>
        <w:spacing w:after="120"/>
        <w:rPr>
          <w:ins w:id="630" w:author="Andrew Instone-Cowie" w:date="2025-05-07T15:51:00Z" w16du:dateUtc="2025-05-07T14:51:00Z"/>
          <w:rFonts w:eastAsiaTheme="minorEastAsia"/>
          <w:noProof/>
          <w:kern w:val="2"/>
          <w:sz w:val="24"/>
          <w:szCs w:val="24"/>
          <w:lang w:eastAsia="en-GB"/>
          <w14:ligatures w14:val="standardContextual"/>
        </w:rPr>
        <w:pPrChange w:id="631" w:author="Andrew Instone-Cowie" w:date="2025-05-07T15:52:00Z" w16du:dateUtc="2025-05-07T14:52:00Z">
          <w:pPr>
            <w:pStyle w:val="TableofFigures"/>
            <w:tabs>
              <w:tab w:val="right" w:leader="dot" w:pos="9016"/>
            </w:tabs>
          </w:pPr>
        </w:pPrChange>
      </w:pPr>
      <w:ins w:id="63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8 – Voltage Regulator Orientation</w:t>
        </w:r>
        <w:r>
          <w:rPr>
            <w:noProof/>
            <w:webHidden/>
          </w:rPr>
          <w:tab/>
        </w:r>
        <w:r>
          <w:rPr>
            <w:noProof/>
            <w:webHidden/>
          </w:rPr>
          <w:fldChar w:fldCharType="begin"/>
        </w:r>
        <w:r>
          <w:rPr>
            <w:noProof/>
            <w:webHidden/>
          </w:rPr>
          <w:instrText xml:space="preserve"> PAGEREF _Toc197525577 \h </w:instrText>
        </w:r>
        <w:r>
          <w:rPr>
            <w:noProof/>
            <w:webHidden/>
          </w:rPr>
        </w:r>
      </w:ins>
      <w:r>
        <w:rPr>
          <w:noProof/>
          <w:webHidden/>
        </w:rPr>
        <w:fldChar w:fldCharType="separate"/>
      </w:r>
      <w:ins w:id="633" w:author="Andrew Instone-Cowie" w:date="2025-05-07T15:53:00Z" w16du:dateUtc="2025-05-07T14:53:00Z">
        <w:r w:rsidR="009B24E9">
          <w:rPr>
            <w:noProof/>
            <w:webHidden/>
          </w:rPr>
          <w:t>20</w:t>
        </w:r>
      </w:ins>
      <w:ins w:id="634" w:author="Andrew Instone-Cowie" w:date="2025-05-07T15:51:00Z" w16du:dateUtc="2025-05-07T14:51:00Z">
        <w:r>
          <w:rPr>
            <w:noProof/>
            <w:webHidden/>
          </w:rPr>
          <w:fldChar w:fldCharType="end"/>
        </w:r>
        <w:r w:rsidRPr="004B7552">
          <w:rPr>
            <w:rStyle w:val="Hyperlink"/>
            <w:noProof/>
          </w:rPr>
          <w:fldChar w:fldCharType="end"/>
        </w:r>
      </w:ins>
    </w:p>
    <w:p w14:paraId="7C64D38F" w14:textId="6ABB32E6" w:rsidR="00D04594" w:rsidRDefault="00D04594" w:rsidP="00D04594">
      <w:pPr>
        <w:pStyle w:val="TableofFigures"/>
        <w:tabs>
          <w:tab w:val="right" w:leader="dot" w:pos="9016"/>
        </w:tabs>
        <w:spacing w:after="120"/>
        <w:rPr>
          <w:ins w:id="635" w:author="Andrew Instone-Cowie" w:date="2025-05-07T15:51:00Z" w16du:dateUtc="2025-05-07T14:51:00Z"/>
          <w:rFonts w:eastAsiaTheme="minorEastAsia"/>
          <w:noProof/>
          <w:kern w:val="2"/>
          <w:sz w:val="24"/>
          <w:szCs w:val="24"/>
          <w:lang w:eastAsia="en-GB"/>
          <w14:ligatures w14:val="standardContextual"/>
        </w:rPr>
        <w:pPrChange w:id="636" w:author="Andrew Instone-Cowie" w:date="2025-05-07T15:52:00Z" w16du:dateUtc="2025-05-07T14:52:00Z">
          <w:pPr>
            <w:pStyle w:val="TableofFigures"/>
            <w:tabs>
              <w:tab w:val="right" w:leader="dot" w:pos="9016"/>
            </w:tabs>
          </w:pPr>
        </w:pPrChange>
      </w:pPr>
      <w:ins w:id="63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9 – Diode Orientation</w:t>
        </w:r>
        <w:r>
          <w:rPr>
            <w:noProof/>
            <w:webHidden/>
          </w:rPr>
          <w:tab/>
        </w:r>
        <w:r>
          <w:rPr>
            <w:noProof/>
            <w:webHidden/>
          </w:rPr>
          <w:fldChar w:fldCharType="begin"/>
        </w:r>
        <w:r>
          <w:rPr>
            <w:noProof/>
            <w:webHidden/>
          </w:rPr>
          <w:instrText xml:space="preserve"> PAGEREF _Toc197525578 \h </w:instrText>
        </w:r>
        <w:r>
          <w:rPr>
            <w:noProof/>
            <w:webHidden/>
          </w:rPr>
        </w:r>
      </w:ins>
      <w:r>
        <w:rPr>
          <w:noProof/>
          <w:webHidden/>
        </w:rPr>
        <w:fldChar w:fldCharType="separate"/>
      </w:r>
      <w:ins w:id="638" w:author="Andrew Instone-Cowie" w:date="2025-05-07T15:53:00Z" w16du:dateUtc="2025-05-07T14:53:00Z">
        <w:r w:rsidR="009B24E9">
          <w:rPr>
            <w:noProof/>
            <w:webHidden/>
          </w:rPr>
          <w:t>21</w:t>
        </w:r>
      </w:ins>
      <w:ins w:id="639" w:author="Andrew Instone-Cowie" w:date="2025-05-07T15:51:00Z" w16du:dateUtc="2025-05-07T14:51:00Z">
        <w:r>
          <w:rPr>
            <w:noProof/>
            <w:webHidden/>
          </w:rPr>
          <w:fldChar w:fldCharType="end"/>
        </w:r>
        <w:r w:rsidRPr="004B7552">
          <w:rPr>
            <w:rStyle w:val="Hyperlink"/>
            <w:noProof/>
          </w:rPr>
          <w:fldChar w:fldCharType="end"/>
        </w:r>
      </w:ins>
    </w:p>
    <w:p w14:paraId="431520C4" w14:textId="516FF544" w:rsidR="00D04594" w:rsidRDefault="00D04594" w:rsidP="00D04594">
      <w:pPr>
        <w:pStyle w:val="TableofFigures"/>
        <w:tabs>
          <w:tab w:val="right" w:leader="dot" w:pos="9016"/>
        </w:tabs>
        <w:spacing w:after="120"/>
        <w:rPr>
          <w:ins w:id="640" w:author="Andrew Instone-Cowie" w:date="2025-05-07T15:51:00Z" w16du:dateUtc="2025-05-07T14:51:00Z"/>
          <w:rFonts w:eastAsiaTheme="minorEastAsia"/>
          <w:noProof/>
          <w:kern w:val="2"/>
          <w:sz w:val="24"/>
          <w:szCs w:val="24"/>
          <w:lang w:eastAsia="en-GB"/>
          <w14:ligatures w14:val="standardContextual"/>
        </w:rPr>
        <w:pPrChange w:id="641" w:author="Andrew Instone-Cowie" w:date="2025-05-07T15:52:00Z" w16du:dateUtc="2025-05-07T14:52:00Z">
          <w:pPr>
            <w:pStyle w:val="TableofFigures"/>
            <w:tabs>
              <w:tab w:val="right" w:leader="dot" w:pos="9016"/>
            </w:tabs>
          </w:pPr>
        </w:pPrChange>
      </w:pPr>
      <w:ins w:id="64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"_Toc197525579"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10 – Electrolytic Capacitor Orientation</w:t>
        </w:r>
        <w:r>
          <w:rPr>
            <w:noProof/>
            <w:webHidden/>
          </w:rPr>
          <w:tab/>
        </w:r>
        <w:r>
          <w:rPr>
            <w:noProof/>
            <w:webHidden/>
          </w:rPr>
          <w:fldChar w:fldCharType="begin"/>
        </w:r>
        <w:r>
          <w:rPr>
            <w:noProof/>
            <w:webHidden/>
          </w:rPr>
          <w:instrText xml:space="preserve"> PAGEREF _Toc197525579 \h </w:instrText>
        </w:r>
        <w:r>
          <w:rPr>
            <w:noProof/>
            <w:webHidden/>
          </w:rPr>
        </w:r>
      </w:ins>
      <w:r>
        <w:rPr>
          <w:noProof/>
          <w:webHidden/>
        </w:rPr>
        <w:fldChar w:fldCharType="separate"/>
      </w:r>
      <w:ins w:id="643" w:author="Andrew Instone-Cowie" w:date="2025-05-07T15:53:00Z" w16du:dateUtc="2025-05-07T14:53:00Z">
        <w:r w:rsidR="009B24E9">
          <w:rPr>
            <w:noProof/>
            <w:webHidden/>
          </w:rPr>
          <w:t>21</w:t>
        </w:r>
      </w:ins>
      <w:ins w:id="644" w:author="Andrew Instone-Cowie" w:date="2025-05-07T15:51:00Z" w16du:dateUtc="2025-05-07T14:51:00Z">
        <w:r>
          <w:rPr>
            <w:noProof/>
            <w:webHidden/>
          </w:rPr>
          <w:fldChar w:fldCharType="end"/>
        </w:r>
        <w:r w:rsidRPr="004B7552">
          <w:rPr>
            <w:rStyle w:val="Hyperlink"/>
            <w:noProof/>
          </w:rPr>
          <w:fldChar w:fldCharType="end"/>
        </w:r>
      </w:ins>
    </w:p>
    <w:p w14:paraId="1C96D6F2" w14:textId="435FB2AD" w:rsidR="00D04594" w:rsidRDefault="00D04594" w:rsidP="00D04594">
      <w:pPr>
        <w:pStyle w:val="TableofFigures"/>
        <w:tabs>
          <w:tab w:val="right" w:leader="dot" w:pos="9016"/>
        </w:tabs>
        <w:spacing w:after="120"/>
        <w:rPr>
          <w:ins w:id="645" w:author="Andrew Instone-Cowie" w:date="2025-05-07T15:51:00Z" w16du:dateUtc="2025-05-07T14:51:00Z"/>
          <w:rFonts w:eastAsiaTheme="minorEastAsia"/>
          <w:noProof/>
          <w:kern w:val="2"/>
          <w:sz w:val="24"/>
          <w:szCs w:val="24"/>
          <w:lang w:eastAsia="en-GB"/>
          <w14:ligatures w14:val="standardContextual"/>
        </w:rPr>
        <w:pPrChange w:id="646" w:author="Andrew Instone-Cowie" w:date="2025-05-07T15:52:00Z" w16du:dateUtc="2025-05-07T14:52:00Z">
          <w:pPr>
            <w:pStyle w:val="TableofFigures"/>
            <w:tabs>
              <w:tab w:val="right" w:leader="dot" w:pos="9016"/>
            </w:tabs>
          </w:pPr>
        </w:pPrChange>
      </w:pPr>
      <w:ins w:id="64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11 – Integrated Circuit Orientation</w:t>
        </w:r>
        <w:r>
          <w:rPr>
            <w:noProof/>
            <w:webHidden/>
          </w:rPr>
          <w:tab/>
        </w:r>
        <w:r>
          <w:rPr>
            <w:noProof/>
            <w:webHidden/>
          </w:rPr>
          <w:fldChar w:fldCharType="begin"/>
        </w:r>
        <w:r>
          <w:rPr>
            <w:noProof/>
            <w:webHidden/>
          </w:rPr>
          <w:instrText xml:space="preserve"> PAGEREF _Toc197525580 \h </w:instrText>
        </w:r>
        <w:r>
          <w:rPr>
            <w:noProof/>
            <w:webHidden/>
          </w:rPr>
        </w:r>
      </w:ins>
      <w:r>
        <w:rPr>
          <w:noProof/>
          <w:webHidden/>
        </w:rPr>
        <w:fldChar w:fldCharType="separate"/>
      </w:r>
      <w:ins w:id="648" w:author="Andrew Instone-Cowie" w:date="2025-05-07T15:53:00Z" w16du:dateUtc="2025-05-07T14:53:00Z">
        <w:r w:rsidR="009B24E9">
          <w:rPr>
            <w:noProof/>
            <w:webHidden/>
          </w:rPr>
          <w:t>22</w:t>
        </w:r>
      </w:ins>
      <w:ins w:id="649" w:author="Andrew Instone-Cowie" w:date="2025-05-07T15:51:00Z" w16du:dateUtc="2025-05-07T14:51:00Z">
        <w:r>
          <w:rPr>
            <w:noProof/>
            <w:webHidden/>
          </w:rPr>
          <w:fldChar w:fldCharType="end"/>
        </w:r>
        <w:r w:rsidRPr="004B7552">
          <w:rPr>
            <w:rStyle w:val="Hyperlink"/>
            <w:noProof/>
          </w:rPr>
          <w:fldChar w:fldCharType="end"/>
        </w:r>
      </w:ins>
    </w:p>
    <w:p w14:paraId="61C0D04A" w14:textId="1208DA50" w:rsidR="00D04594" w:rsidRDefault="00D04594" w:rsidP="00D04594">
      <w:pPr>
        <w:pStyle w:val="TableofFigures"/>
        <w:tabs>
          <w:tab w:val="right" w:leader="dot" w:pos="9016"/>
        </w:tabs>
        <w:spacing w:after="120"/>
        <w:rPr>
          <w:ins w:id="650" w:author="Andrew Instone-Cowie" w:date="2025-05-07T15:51:00Z" w16du:dateUtc="2025-05-07T14:51:00Z"/>
          <w:rFonts w:eastAsiaTheme="minorEastAsia"/>
          <w:noProof/>
          <w:kern w:val="2"/>
          <w:sz w:val="24"/>
          <w:szCs w:val="24"/>
          <w:lang w:eastAsia="en-GB"/>
          <w14:ligatures w14:val="standardContextual"/>
        </w:rPr>
        <w:pPrChange w:id="651" w:author="Andrew Instone-Cowie" w:date="2025-05-07T15:52:00Z" w16du:dateUtc="2025-05-07T14:52:00Z">
          <w:pPr>
            <w:pStyle w:val="TableofFigures"/>
            <w:tabs>
              <w:tab w:val="right" w:leader="dot" w:pos="9016"/>
            </w:tabs>
          </w:pPr>
        </w:pPrChange>
      </w:pPr>
      <w:ins w:id="65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12 – LED Orientation</w:t>
        </w:r>
        <w:r>
          <w:rPr>
            <w:noProof/>
            <w:webHidden/>
          </w:rPr>
          <w:tab/>
        </w:r>
        <w:r>
          <w:rPr>
            <w:noProof/>
            <w:webHidden/>
          </w:rPr>
          <w:fldChar w:fldCharType="begin"/>
        </w:r>
        <w:r>
          <w:rPr>
            <w:noProof/>
            <w:webHidden/>
          </w:rPr>
          <w:instrText xml:space="preserve"> PAGEREF _Toc197525581 \h </w:instrText>
        </w:r>
        <w:r>
          <w:rPr>
            <w:noProof/>
            <w:webHidden/>
          </w:rPr>
        </w:r>
      </w:ins>
      <w:r>
        <w:rPr>
          <w:noProof/>
          <w:webHidden/>
        </w:rPr>
        <w:fldChar w:fldCharType="separate"/>
      </w:r>
      <w:ins w:id="653" w:author="Andrew Instone-Cowie" w:date="2025-05-07T15:53:00Z" w16du:dateUtc="2025-05-07T14:53:00Z">
        <w:r w:rsidR="009B24E9">
          <w:rPr>
            <w:noProof/>
            <w:webHidden/>
          </w:rPr>
          <w:t>22</w:t>
        </w:r>
      </w:ins>
      <w:ins w:id="654" w:author="Andrew Instone-Cowie" w:date="2025-05-07T15:51:00Z" w16du:dateUtc="2025-05-07T14:51:00Z">
        <w:r>
          <w:rPr>
            <w:noProof/>
            <w:webHidden/>
          </w:rPr>
          <w:fldChar w:fldCharType="end"/>
        </w:r>
        <w:r w:rsidRPr="004B7552">
          <w:rPr>
            <w:rStyle w:val="Hyperlink"/>
            <w:noProof/>
          </w:rPr>
          <w:fldChar w:fldCharType="end"/>
        </w:r>
      </w:ins>
    </w:p>
    <w:p w14:paraId="3D038093" w14:textId="7807184E" w:rsidR="00D04594" w:rsidRDefault="00D04594" w:rsidP="00D04594">
      <w:pPr>
        <w:pStyle w:val="TableofFigures"/>
        <w:tabs>
          <w:tab w:val="right" w:leader="dot" w:pos="9016"/>
        </w:tabs>
        <w:spacing w:after="120"/>
        <w:rPr>
          <w:ins w:id="655" w:author="Andrew Instone-Cowie" w:date="2025-05-07T15:51:00Z" w16du:dateUtc="2025-05-07T14:51:00Z"/>
          <w:rFonts w:eastAsiaTheme="minorEastAsia"/>
          <w:noProof/>
          <w:kern w:val="2"/>
          <w:sz w:val="24"/>
          <w:szCs w:val="24"/>
          <w:lang w:eastAsia="en-GB"/>
          <w14:ligatures w14:val="standardContextual"/>
        </w:rPr>
        <w:pPrChange w:id="656" w:author="Andrew Instone-Cowie" w:date="2025-05-07T15:52:00Z" w16du:dateUtc="2025-05-07T14:52:00Z">
          <w:pPr>
            <w:pStyle w:val="TableofFigures"/>
            <w:tabs>
              <w:tab w:val="right" w:leader="dot" w:pos="9016"/>
            </w:tabs>
          </w:pPr>
        </w:pPrChange>
      </w:pPr>
      <w:ins w:id="65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13 – Magneto-Resistive Sensor Orientation</w:t>
        </w:r>
        <w:r>
          <w:rPr>
            <w:noProof/>
            <w:webHidden/>
          </w:rPr>
          <w:tab/>
        </w:r>
        <w:r>
          <w:rPr>
            <w:noProof/>
            <w:webHidden/>
          </w:rPr>
          <w:fldChar w:fldCharType="begin"/>
        </w:r>
        <w:r>
          <w:rPr>
            <w:noProof/>
            <w:webHidden/>
          </w:rPr>
          <w:instrText xml:space="preserve"> PAGEREF _Toc197525582 \h </w:instrText>
        </w:r>
        <w:r>
          <w:rPr>
            <w:noProof/>
            <w:webHidden/>
          </w:rPr>
        </w:r>
      </w:ins>
      <w:r>
        <w:rPr>
          <w:noProof/>
          <w:webHidden/>
        </w:rPr>
        <w:fldChar w:fldCharType="separate"/>
      </w:r>
      <w:ins w:id="658" w:author="Andrew Instone-Cowie" w:date="2025-05-07T15:53:00Z" w16du:dateUtc="2025-05-07T14:53:00Z">
        <w:r w:rsidR="009B24E9">
          <w:rPr>
            <w:noProof/>
            <w:webHidden/>
          </w:rPr>
          <w:t>23</w:t>
        </w:r>
      </w:ins>
      <w:ins w:id="659" w:author="Andrew Instone-Cowie" w:date="2025-05-07T15:51:00Z" w16du:dateUtc="2025-05-07T14:51:00Z">
        <w:r>
          <w:rPr>
            <w:noProof/>
            <w:webHidden/>
          </w:rPr>
          <w:fldChar w:fldCharType="end"/>
        </w:r>
        <w:r w:rsidRPr="004B7552">
          <w:rPr>
            <w:rStyle w:val="Hyperlink"/>
            <w:noProof/>
          </w:rPr>
          <w:fldChar w:fldCharType="end"/>
        </w:r>
      </w:ins>
    </w:p>
    <w:p w14:paraId="4A684B23" w14:textId="007A7CC3" w:rsidR="00D04594" w:rsidRDefault="00D04594" w:rsidP="00D04594">
      <w:pPr>
        <w:pStyle w:val="TableofFigures"/>
        <w:tabs>
          <w:tab w:val="right" w:leader="dot" w:pos="9016"/>
        </w:tabs>
        <w:spacing w:after="120"/>
        <w:rPr>
          <w:ins w:id="660" w:author="Andrew Instone-Cowie" w:date="2025-05-07T15:51:00Z" w16du:dateUtc="2025-05-07T14:51:00Z"/>
          <w:rFonts w:eastAsiaTheme="minorEastAsia"/>
          <w:noProof/>
          <w:kern w:val="2"/>
          <w:sz w:val="24"/>
          <w:szCs w:val="24"/>
          <w:lang w:eastAsia="en-GB"/>
          <w14:ligatures w14:val="standardContextual"/>
        </w:rPr>
        <w:pPrChange w:id="661" w:author="Andrew Instone-Cowie" w:date="2025-05-07T15:52:00Z" w16du:dateUtc="2025-05-07T14:52:00Z">
          <w:pPr>
            <w:pStyle w:val="TableofFigures"/>
            <w:tabs>
              <w:tab w:val="right" w:leader="dot" w:pos="9016"/>
            </w:tabs>
          </w:pPr>
        </w:pPrChange>
      </w:pPr>
      <w:ins w:id="66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14 – Hall Effect Sensor Orientation</w:t>
        </w:r>
        <w:r>
          <w:rPr>
            <w:noProof/>
            <w:webHidden/>
          </w:rPr>
          <w:tab/>
        </w:r>
        <w:r>
          <w:rPr>
            <w:noProof/>
            <w:webHidden/>
          </w:rPr>
          <w:fldChar w:fldCharType="begin"/>
        </w:r>
        <w:r>
          <w:rPr>
            <w:noProof/>
            <w:webHidden/>
          </w:rPr>
          <w:instrText xml:space="preserve"> PAGEREF _Toc197525583 \h </w:instrText>
        </w:r>
        <w:r>
          <w:rPr>
            <w:noProof/>
            <w:webHidden/>
          </w:rPr>
        </w:r>
      </w:ins>
      <w:r>
        <w:rPr>
          <w:noProof/>
          <w:webHidden/>
        </w:rPr>
        <w:fldChar w:fldCharType="separate"/>
      </w:r>
      <w:ins w:id="663" w:author="Andrew Instone-Cowie" w:date="2025-05-07T15:53:00Z" w16du:dateUtc="2025-05-07T14:53:00Z">
        <w:r w:rsidR="009B24E9">
          <w:rPr>
            <w:noProof/>
            <w:webHidden/>
          </w:rPr>
          <w:t>23</w:t>
        </w:r>
      </w:ins>
      <w:ins w:id="664" w:author="Andrew Instone-Cowie" w:date="2025-05-07T15:51:00Z" w16du:dateUtc="2025-05-07T14:51:00Z">
        <w:r>
          <w:rPr>
            <w:noProof/>
            <w:webHidden/>
          </w:rPr>
          <w:fldChar w:fldCharType="end"/>
        </w:r>
        <w:r w:rsidRPr="004B7552">
          <w:rPr>
            <w:rStyle w:val="Hyperlink"/>
            <w:noProof/>
          </w:rPr>
          <w:fldChar w:fldCharType="end"/>
        </w:r>
      </w:ins>
    </w:p>
    <w:p w14:paraId="1E175F59" w14:textId="03AE71A1" w:rsidR="00D04594" w:rsidRDefault="00D04594" w:rsidP="00D04594">
      <w:pPr>
        <w:pStyle w:val="TableofFigures"/>
        <w:tabs>
          <w:tab w:val="right" w:leader="dot" w:pos="9016"/>
        </w:tabs>
        <w:spacing w:after="120"/>
        <w:rPr>
          <w:ins w:id="665" w:author="Andrew Instone-Cowie" w:date="2025-05-07T15:51:00Z" w16du:dateUtc="2025-05-07T14:51:00Z"/>
          <w:rFonts w:eastAsiaTheme="minorEastAsia"/>
          <w:noProof/>
          <w:kern w:val="2"/>
          <w:sz w:val="24"/>
          <w:szCs w:val="24"/>
          <w:lang w:eastAsia="en-GB"/>
          <w14:ligatures w14:val="standardContextual"/>
        </w:rPr>
        <w:pPrChange w:id="666" w:author="Andrew Instone-Cowie" w:date="2025-05-07T15:52:00Z" w16du:dateUtc="2025-05-07T14:52:00Z">
          <w:pPr>
            <w:pStyle w:val="TableofFigures"/>
            <w:tabs>
              <w:tab w:val="right" w:leader="dot" w:pos="9016"/>
            </w:tabs>
          </w:pPr>
        </w:pPrChange>
      </w:pPr>
      <w:ins w:id="66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15 – Simulator Interface Parts</w:t>
        </w:r>
        <w:r>
          <w:rPr>
            <w:noProof/>
            <w:webHidden/>
          </w:rPr>
          <w:tab/>
        </w:r>
        <w:r>
          <w:rPr>
            <w:noProof/>
            <w:webHidden/>
          </w:rPr>
          <w:fldChar w:fldCharType="begin"/>
        </w:r>
        <w:r>
          <w:rPr>
            <w:noProof/>
            <w:webHidden/>
          </w:rPr>
          <w:instrText xml:space="preserve"> PAGEREF _Toc197525584 \h </w:instrText>
        </w:r>
        <w:r>
          <w:rPr>
            <w:noProof/>
            <w:webHidden/>
          </w:rPr>
        </w:r>
      </w:ins>
      <w:r>
        <w:rPr>
          <w:noProof/>
          <w:webHidden/>
        </w:rPr>
        <w:fldChar w:fldCharType="separate"/>
      </w:r>
      <w:ins w:id="668" w:author="Andrew Instone-Cowie" w:date="2025-05-07T15:53:00Z" w16du:dateUtc="2025-05-07T14:53:00Z">
        <w:r w:rsidR="009B24E9">
          <w:rPr>
            <w:noProof/>
            <w:webHidden/>
          </w:rPr>
          <w:t>26</w:t>
        </w:r>
      </w:ins>
      <w:ins w:id="669" w:author="Andrew Instone-Cowie" w:date="2025-05-07T15:51:00Z" w16du:dateUtc="2025-05-07T14:51:00Z">
        <w:r>
          <w:rPr>
            <w:noProof/>
            <w:webHidden/>
          </w:rPr>
          <w:fldChar w:fldCharType="end"/>
        </w:r>
        <w:r w:rsidRPr="004B7552">
          <w:rPr>
            <w:rStyle w:val="Hyperlink"/>
            <w:noProof/>
          </w:rPr>
          <w:fldChar w:fldCharType="end"/>
        </w:r>
      </w:ins>
    </w:p>
    <w:p w14:paraId="01B1A6D0" w14:textId="6B92F20A" w:rsidR="00D04594" w:rsidRDefault="00D04594" w:rsidP="00D04594">
      <w:pPr>
        <w:pStyle w:val="TableofFigures"/>
        <w:tabs>
          <w:tab w:val="right" w:leader="dot" w:pos="9016"/>
        </w:tabs>
        <w:spacing w:after="120"/>
        <w:rPr>
          <w:ins w:id="670" w:author="Andrew Instone-Cowie" w:date="2025-05-07T15:51:00Z" w16du:dateUtc="2025-05-07T14:51:00Z"/>
          <w:rFonts w:eastAsiaTheme="minorEastAsia"/>
          <w:noProof/>
          <w:kern w:val="2"/>
          <w:sz w:val="24"/>
          <w:szCs w:val="24"/>
          <w:lang w:eastAsia="en-GB"/>
          <w14:ligatures w14:val="standardContextual"/>
        </w:rPr>
        <w:pPrChange w:id="671" w:author="Andrew Instone-Cowie" w:date="2025-05-07T15:52:00Z" w16du:dateUtc="2025-05-07T14:52:00Z">
          <w:pPr>
            <w:pStyle w:val="TableofFigures"/>
            <w:tabs>
              <w:tab w:val="right" w:leader="dot" w:pos="9016"/>
            </w:tabs>
          </w:pPr>
        </w:pPrChange>
      </w:pPr>
      <w:ins w:id="67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16 – Simulator Interface Board Layout</w:t>
        </w:r>
        <w:r>
          <w:rPr>
            <w:noProof/>
            <w:webHidden/>
          </w:rPr>
          <w:tab/>
        </w:r>
        <w:r>
          <w:rPr>
            <w:noProof/>
            <w:webHidden/>
          </w:rPr>
          <w:fldChar w:fldCharType="begin"/>
        </w:r>
        <w:r>
          <w:rPr>
            <w:noProof/>
            <w:webHidden/>
          </w:rPr>
          <w:instrText xml:space="preserve"> PAGEREF _Toc197525585 \h </w:instrText>
        </w:r>
        <w:r>
          <w:rPr>
            <w:noProof/>
            <w:webHidden/>
          </w:rPr>
        </w:r>
      </w:ins>
      <w:r>
        <w:rPr>
          <w:noProof/>
          <w:webHidden/>
        </w:rPr>
        <w:fldChar w:fldCharType="separate"/>
      </w:r>
      <w:ins w:id="673" w:author="Andrew Instone-Cowie" w:date="2025-05-07T15:53:00Z" w16du:dateUtc="2025-05-07T14:53:00Z">
        <w:r w:rsidR="009B24E9">
          <w:rPr>
            <w:noProof/>
            <w:webHidden/>
          </w:rPr>
          <w:t>26</w:t>
        </w:r>
      </w:ins>
      <w:ins w:id="674" w:author="Andrew Instone-Cowie" w:date="2025-05-07T15:51:00Z" w16du:dateUtc="2025-05-07T14:51:00Z">
        <w:r>
          <w:rPr>
            <w:noProof/>
            <w:webHidden/>
          </w:rPr>
          <w:fldChar w:fldCharType="end"/>
        </w:r>
        <w:r w:rsidRPr="004B7552">
          <w:rPr>
            <w:rStyle w:val="Hyperlink"/>
            <w:noProof/>
          </w:rPr>
          <w:fldChar w:fldCharType="end"/>
        </w:r>
      </w:ins>
    </w:p>
    <w:p w14:paraId="175925FF" w14:textId="12B4BDC6" w:rsidR="00D04594" w:rsidRDefault="00D04594" w:rsidP="00D04594">
      <w:pPr>
        <w:pStyle w:val="TableofFigures"/>
        <w:tabs>
          <w:tab w:val="right" w:leader="dot" w:pos="9016"/>
        </w:tabs>
        <w:spacing w:after="120"/>
        <w:rPr>
          <w:ins w:id="675" w:author="Andrew Instone-Cowie" w:date="2025-05-07T15:51:00Z" w16du:dateUtc="2025-05-07T14:51:00Z"/>
          <w:rFonts w:eastAsiaTheme="minorEastAsia"/>
          <w:noProof/>
          <w:kern w:val="2"/>
          <w:sz w:val="24"/>
          <w:szCs w:val="24"/>
          <w:lang w:eastAsia="en-GB"/>
          <w14:ligatures w14:val="standardContextual"/>
        </w:rPr>
        <w:pPrChange w:id="676" w:author="Andrew Instone-Cowie" w:date="2025-05-07T15:52:00Z" w16du:dateUtc="2025-05-07T14:52:00Z">
          <w:pPr>
            <w:pStyle w:val="TableofFigures"/>
            <w:tabs>
              <w:tab w:val="right" w:leader="dot" w:pos="9016"/>
            </w:tabs>
          </w:pPr>
        </w:pPrChange>
      </w:pPr>
      <w:ins w:id="67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17 – Voltage Check Pin Locations</w:t>
        </w:r>
        <w:r>
          <w:rPr>
            <w:noProof/>
            <w:webHidden/>
          </w:rPr>
          <w:tab/>
        </w:r>
        <w:r>
          <w:rPr>
            <w:noProof/>
            <w:webHidden/>
          </w:rPr>
          <w:fldChar w:fldCharType="begin"/>
        </w:r>
        <w:r>
          <w:rPr>
            <w:noProof/>
            <w:webHidden/>
          </w:rPr>
          <w:instrText xml:space="preserve"> PAGEREF _Toc197525586 \h </w:instrText>
        </w:r>
        <w:r>
          <w:rPr>
            <w:noProof/>
            <w:webHidden/>
          </w:rPr>
        </w:r>
      </w:ins>
      <w:r>
        <w:rPr>
          <w:noProof/>
          <w:webHidden/>
        </w:rPr>
        <w:fldChar w:fldCharType="separate"/>
      </w:r>
      <w:ins w:id="678" w:author="Andrew Instone-Cowie" w:date="2025-05-07T15:53:00Z" w16du:dateUtc="2025-05-07T14:53:00Z">
        <w:r w:rsidR="009B24E9">
          <w:rPr>
            <w:noProof/>
            <w:webHidden/>
          </w:rPr>
          <w:t>28</w:t>
        </w:r>
      </w:ins>
      <w:ins w:id="679" w:author="Andrew Instone-Cowie" w:date="2025-05-07T15:51:00Z" w16du:dateUtc="2025-05-07T14:51:00Z">
        <w:r>
          <w:rPr>
            <w:noProof/>
            <w:webHidden/>
          </w:rPr>
          <w:fldChar w:fldCharType="end"/>
        </w:r>
        <w:r w:rsidRPr="004B7552">
          <w:rPr>
            <w:rStyle w:val="Hyperlink"/>
            <w:noProof/>
          </w:rPr>
          <w:fldChar w:fldCharType="end"/>
        </w:r>
      </w:ins>
    </w:p>
    <w:p w14:paraId="52137676" w14:textId="6884B300" w:rsidR="00D04594" w:rsidRDefault="00D04594" w:rsidP="00D04594">
      <w:pPr>
        <w:pStyle w:val="TableofFigures"/>
        <w:tabs>
          <w:tab w:val="right" w:leader="dot" w:pos="9016"/>
        </w:tabs>
        <w:spacing w:after="120"/>
        <w:rPr>
          <w:ins w:id="680" w:author="Andrew Instone-Cowie" w:date="2025-05-07T15:51:00Z" w16du:dateUtc="2025-05-07T14:51:00Z"/>
          <w:rFonts w:eastAsiaTheme="minorEastAsia"/>
          <w:noProof/>
          <w:kern w:val="2"/>
          <w:sz w:val="24"/>
          <w:szCs w:val="24"/>
          <w:lang w:eastAsia="en-GB"/>
          <w14:ligatures w14:val="standardContextual"/>
        </w:rPr>
        <w:pPrChange w:id="681" w:author="Andrew Instone-Cowie" w:date="2025-05-07T15:52:00Z" w16du:dateUtc="2025-05-07T14:52:00Z">
          <w:pPr>
            <w:pStyle w:val="TableofFigures"/>
            <w:tabs>
              <w:tab w:val="right" w:leader="dot" w:pos="9016"/>
            </w:tabs>
          </w:pPr>
        </w:pPrChange>
      </w:pPr>
      <w:ins w:id="68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18 – Bending Voltage Regulator Pins</w:t>
        </w:r>
        <w:r>
          <w:rPr>
            <w:noProof/>
            <w:webHidden/>
          </w:rPr>
          <w:tab/>
        </w:r>
        <w:r>
          <w:rPr>
            <w:noProof/>
            <w:webHidden/>
          </w:rPr>
          <w:fldChar w:fldCharType="begin"/>
        </w:r>
        <w:r>
          <w:rPr>
            <w:noProof/>
            <w:webHidden/>
          </w:rPr>
          <w:instrText xml:space="preserve"> PAGEREF _Toc197525587 \h </w:instrText>
        </w:r>
        <w:r>
          <w:rPr>
            <w:noProof/>
            <w:webHidden/>
          </w:rPr>
        </w:r>
      </w:ins>
      <w:r>
        <w:rPr>
          <w:noProof/>
          <w:webHidden/>
        </w:rPr>
        <w:fldChar w:fldCharType="separate"/>
      </w:r>
      <w:ins w:id="683" w:author="Andrew Instone-Cowie" w:date="2025-05-07T15:53:00Z" w16du:dateUtc="2025-05-07T14:53:00Z">
        <w:r w:rsidR="009B24E9">
          <w:rPr>
            <w:noProof/>
            <w:webHidden/>
          </w:rPr>
          <w:t>29</w:t>
        </w:r>
      </w:ins>
      <w:ins w:id="684" w:author="Andrew Instone-Cowie" w:date="2025-05-07T15:51:00Z" w16du:dateUtc="2025-05-07T14:51:00Z">
        <w:r>
          <w:rPr>
            <w:noProof/>
            <w:webHidden/>
          </w:rPr>
          <w:fldChar w:fldCharType="end"/>
        </w:r>
        <w:r w:rsidRPr="004B7552">
          <w:rPr>
            <w:rStyle w:val="Hyperlink"/>
            <w:noProof/>
          </w:rPr>
          <w:fldChar w:fldCharType="end"/>
        </w:r>
      </w:ins>
    </w:p>
    <w:p w14:paraId="4FB48101" w14:textId="6E70923D" w:rsidR="00D04594" w:rsidRDefault="00D04594" w:rsidP="00D04594">
      <w:pPr>
        <w:pStyle w:val="TableofFigures"/>
        <w:tabs>
          <w:tab w:val="right" w:leader="dot" w:pos="9016"/>
        </w:tabs>
        <w:spacing w:after="120"/>
        <w:rPr>
          <w:ins w:id="685" w:author="Andrew Instone-Cowie" w:date="2025-05-07T15:51:00Z" w16du:dateUtc="2025-05-07T14:51:00Z"/>
          <w:rFonts w:eastAsiaTheme="minorEastAsia"/>
          <w:noProof/>
          <w:kern w:val="2"/>
          <w:sz w:val="24"/>
          <w:szCs w:val="24"/>
          <w:lang w:eastAsia="en-GB"/>
          <w14:ligatures w14:val="standardContextual"/>
        </w:rPr>
        <w:pPrChange w:id="686" w:author="Andrew Instone-Cowie" w:date="2025-05-07T15:52:00Z" w16du:dateUtc="2025-05-07T14:52:00Z">
          <w:pPr>
            <w:pStyle w:val="TableofFigures"/>
            <w:tabs>
              <w:tab w:val="right" w:leader="dot" w:pos="9016"/>
            </w:tabs>
          </w:pPr>
        </w:pPrChange>
      </w:pPr>
      <w:ins w:id="68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19 – Voltage Regulator Heatsink</w:t>
        </w:r>
        <w:r>
          <w:rPr>
            <w:noProof/>
            <w:webHidden/>
          </w:rPr>
          <w:tab/>
        </w:r>
        <w:r>
          <w:rPr>
            <w:noProof/>
            <w:webHidden/>
          </w:rPr>
          <w:fldChar w:fldCharType="begin"/>
        </w:r>
        <w:r>
          <w:rPr>
            <w:noProof/>
            <w:webHidden/>
          </w:rPr>
          <w:instrText xml:space="preserve"> PAGEREF _Toc197525588 \h </w:instrText>
        </w:r>
        <w:r>
          <w:rPr>
            <w:noProof/>
            <w:webHidden/>
          </w:rPr>
        </w:r>
      </w:ins>
      <w:r>
        <w:rPr>
          <w:noProof/>
          <w:webHidden/>
        </w:rPr>
        <w:fldChar w:fldCharType="separate"/>
      </w:r>
      <w:ins w:id="688" w:author="Andrew Instone-Cowie" w:date="2025-05-07T15:53:00Z" w16du:dateUtc="2025-05-07T14:53:00Z">
        <w:r w:rsidR="009B24E9">
          <w:rPr>
            <w:noProof/>
            <w:webHidden/>
          </w:rPr>
          <w:t>29</w:t>
        </w:r>
      </w:ins>
      <w:ins w:id="689" w:author="Andrew Instone-Cowie" w:date="2025-05-07T15:51:00Z" w16du:dateUtc="2025-05-07T14:51:00Z">
        <w:r>
          <w:rPr>
            <w:noProof/>
            <w:webHidden/>
          </w:rPr>
          <w:fldChar w:fldCharType="end"/>
        </w:r>
        <w:r w:rsidRPr="004B7552">
          <w:rPr>
            <w:rStyle w:val="Hyperlink"/>
            <w:noProof/>
          </w:rPr>
          <w:fldChar w:fldCharType="end"/>
        </w:r>
      </w:ins>
    </w:p>
    <w:p w14:paraId="5AC5F208" w14:textId="786E9CC6" w:rsidR="00D04594" w:rsidRDefault="00D04594" w:rsidP="00D04594">
      <w:pPr>
        <w:pStyle w:val="TableofFigures"/>
        <w:tabs>
          <w:tab w:val="right" w:leader="dot" w:pos="9016"/>
        </w:tabs>
        <w:spacing w:after="120"/>
        <w:rPr>
          <w:ins w:id="690" w:author="Andrew Instone-Cowie" w:date="2025-05-07T15:51:00Z" w16du:dateUtc="2025-05-07T14:51:00Z"/>
          <w:rFonts w:eastAsiaTheme="minorEastAsia"/>
          <w:noProof/>
          <w:kern w:val="2"/>
          <w:sz w:val="24"/>
          <w:szCs w:val="24"/>
          <w:lang w:eastAsia="en-GB"/>
          <w14:ligatures w14:val="standardContextual"/>
        </w:rPr>
        <w:pPrChange w:id="691" w:author="Andrew Instone-Cowie" w:date="2025-05-07T15:52:00Z" w16du:dateUtc="2025-05-07T14:52:00Z">
          <w:pPr>
            <w:pStyle w:val="TableofFigures"/>
            <w:tabs>
              <w:tab w:val="right" w:leader="dot" w:pos="9016"/>
            </w:tabs>
          </w:pPr>
        </w:pPrChange>
      </w:pPr>
      <w:ins w:id="69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"_Toc197525589"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20 – Completed Simulator Interface Module PCB</w:t>
        </w:r>
        <w:r>
          <w:rPr>
            <w:noProof/>
            <w:webHidden/>
          </w:rPr>
          <w:tab/>
        </w:r>
        <w:r>
          <w:rPr>
            <w:noProof/>
            <w:webHidden/>
          </w:rPr>
          <w:fldChar w:fldCharType="begin"/>
        </w:r>
        <w:r>
          <w:rPr>
            <w:noProof/>
            <w:webHidden/>
          </w:rPr>
          <w:instrText xml:space="preserve"> PAGEREF _Toc197525589 \h </w:instrText>
        </w:r>
        <w:r>
          <w:rPr>
            <w:noProof/>
            <w:webHidden/>
          </w:rPr>
        </w:r>
      </w:ins>
      <w:r>
        <w:rPr>
          <w:noProof/>
          <w:webHidden/>
        </w:rPr>
        <w:fldChar w:fldCharType="separate"/>
      </w:r>
      <w:ins w:id="693" w:author="Andrew Instone-Cowie" w:date="2025-05-07T15:53:00Z" w16du:dateUtc="2025-05-07T14:53:00Z">
        <w:r w:rsidR="009B24E9">
          <w:rPr>
            <w:noProof/>
            <w:webHidden/>
          </w:rPr>
          <w:t>30</w:t>
        </w:r>
      </w:ins>
      <w:ins w:id="694" w:author="Andrew Instone-Cowie" w:date="2025-05-07T15:51:00Z" w16du:dateUtc="2025-05-07T14:51:00Z">
        <w:r>
          <w:rPr>
            <w:noProof/>
            <w:webHidden/>
          </w:rPr>
          <w:fldChar w:fldCharType="end"/>
        </w:r>
        <w:r w:rsidRPr="004B7552">
          <w:rPr>
            <w:rStyle w:val="Hyperlink"/>
            <w:noProof/>
          </w:rPr>
          <w:fldChar w:fldCharType="end"/>
        </w:r>
      </w:ins>
    </w:p>
    <w:p w14:paraId="76E3019B" w14:textId="6BBFDADB" w:rsidR="00D04594" w:rsidRDefault="00D04594" w:rsidP="00D04594">
      <w:pPr>
        <w:pStyle w:val="TableofFigures"/>
        <w:tabs>
          <w:tab w:val="right" w:leader="dot" w:pos="9016"/>
        </w:tabs>
        <w:spacing w:after="120"/>
        <w:rPr>
          <w:ins w:id="695" w:author="Andrew Instone-Cowie" w:date="2025-05-07T15:51:00Z" w16du:dateUtc="2025-05-07T14:51:00Z"/>
          <w:rFonts w:eastAsiaTheme="minorEastAsia"/>
          <w:noProof/>
          <w:kern w:val="2"/>
          <w:sz w:val="24"/>
          <w:szCs w:val="24"/>
          <w:lang w:eastAsia="en-GB"/>
          <w14:ligatures w14:val="standardContextual"/>
        </w:rPr>
        <w:pPrChange w:id="696" w:author="Andrew Instone-Cowie" w:date="2025-05-07T15:52:00Z" w16du:dateUtc="2025-05-07T14:52:00Z">
          <w:pPr>
            <w:pStyle w:val="TableofFigures"/>
            <w:tabs>
              <w:tab w:val="right" w:leader="dot" w:pos="9016"/>
            </w:tabs>
          </w:pPr>
        </w:pPrChange>
      </w:pPr>
      <w:ins w:id="69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21 – Power Board Parts</w:t>
        </w:r>
        <w:r>
          <w:rPr>
            <w:noProof/>
            <w:webHidden/>
          </w:rPr>
          <w:tab/>
        </w:r>
        <w:r>
          <w:rPr>
            <w:noProof/>
            <w:webHidden/>
          </w:rPr>
          <w:fldChar w:fldCharType="begin"/>
        </w:r>
        <w:r>
          <w:rPr>
            <w:noProof/>
            <w:webHidden/>
          </w:rPr>
          <w:instrText xml:space="preserve"> PAGEREF _Toc197525590 \h </w:instrText>
        </w:r>
        <w:r>
          <w:rPr>
            <w:noProof/>
            <w:webHidden/>
          </w:rPr>
        </w:r>
      </w:ins>
      <w:r>
        <w:rPr>
          <w:noProof/>
          <w:webHidden/>
        </w:rPr>
        <w:fldChar w:fldCharType="separate"/>
      </w:r>
      <w:ins w:id="698" w:author="Andrew Instone-Cowie" w:date="2025-05-07T15:53:00Z" w16du:dateUtc="2025-05-07T14:53:00Z">
        <w:r w:rsidR="009B24E9">
          <w:rPr>
            <w:noProof/>
            <w:webHidden/>
          </w:rPr>
          <w:t>33</w:t>
        </w:r>
      </w:ins>
      <w:ins w:id="699" w:author="Andrew Instone-Cowie" w:date="2025-05-07T15:51:00Z" w16du:dateUtc="2025-05-07T14:51:00Z">
        <w:r>
          <w:rPr>
            <w:noProof/>
            <w:webHidden/>
          </w:rPr>
          <w:fldChar w:fldCharType="end"/>
        </w:r>
        <w:r w:rsidRPr="004B7552">
          <w:rPr>
            <w:rStyle w:val="Hyperlink"/>
            <w:noProof/>
          </w:rPr>
          <w:fldChar w:fldCharType="end"/>
        </w:r>
      </w:ins>
    </w:p>
    <w:p w14:paraId="7DC19C4E" w14:textId="268C79A9" w:rsidR="00D04594" w:rsidRDefault="00D04594" w:rsidP="00D04594">
      <w:pPr>
        <w:pStyle w:val="TableofFigures"/>
        <w:tabs>
          <w:tab w:val="right" w:leader="dot" w:pos="9016"/>
        </w:tabs>
        <w:spacing w:after="120"/>
        <w:rPr>
          <w:ins w:id="700" w:author="Andrew Instone-Cowie" w:date="2025-05-07T15:51:00Z" w16du:dateUtc="2025-05-07T14:51:00Z"/>
          <w:rFonts w:eastAsiaTheme="minorEastAsia"/>
          <w:noProof/>
          <w:kern w:val="2"/>
          <w:sz w:val="24"/>
          <w:szCs w:val="24"/>
          <w:lang w:eastAsia="en-GB"/>
          <w14:ligatures w14:val="standardContextual"/>
        </w:rPr>
        <w:pPrChange w:id="701" w:author="Andrew Instone-Cowie" w:date="2025-05-07T15:52:00Z" w16du:dateUtc="2025-05-07T14:52:00Z">
          <w:pPr>
            <w:pStyle w:val="TableofFigures"/>
            <w:tabs>
              <w:tab w:val="right" w:leader="dot" w:pos="9016"/>
            </w:tabs>
          </w:pPr>
        </w:pPrChange>
      </w:pPr>
      <w:ins w:id="70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22 – Power Board Layout</w:t>
        </w:r>
        <w:r>
          <w:rPr>
            <w:noProof/>
            <w:webHidden/>
          </w:rPr>
          <w:tab/>
        </w:r>
        <w:r>
          <w:rPr>
            <w:noProof/>
            <w:webHidden/>
          </w:rPr>
          <w:fldChar w:fldCharType="begin"/>
        </w:r>
        <w:r>
          <w:rPr>
            <w:noProof/>
            <w:webHidden/>
          </w:rPr>
          <w:instrText xml:space="preserve"> PAGEREF _Toc197525591 \h </w:instrText>
        </w:r>
        <w:r>
          <w:rPr>
            <w:noProof/>
            <w:webHidden/>
          </w:rPr>
        </w:r>
      </w:ins>
      <w:r>
        <w:rPr>
          <w:noProof/>
          <w:webHidden/>
        </w:rPr>
        <w:fldChar w:fldCharType="separate"/>
      </w:r>
      <w:ins w:id="703" w:author="Andrew Instone-Cowie" w:date="2025-05-07T15:53:00Z" w16du:dateUtc="2025-05-07T14:53:00Z">
        <w:r w:rsidR="009B24E9">
          <w:rPr>
            <w:noProof/>
            <w:webHidden/>
          </w:rPr>
          <w:t>33</w:t>
        </w:r>
      </w:ins>
      <w:ins w:id="704" w:author="Andrew Instone-Cowie" w:date="2025-05-07T15:51:00Z" w16du:dateUtc="2025-05-07T14:51:00Z">
        <w:r>
          <w:rPr>
            <w:noProof/>
            <w:webHidden/>
          </w:rPr>
          <w:fldChar w:fldCharType="end"/>
        </w:r>
        <w:r w:rsidRPr="004B7552">
          <w:rPr>
            <w:rStyle w:val="Hyperlink"/>
            <w:noProof/>
          </w:rPr>
          <w:fldChar w:fldCharType="end"/>
        </w:r>
      </w:ins>
    </w:p>
    <w:p w14:paraId="07964610" w14:textId="627BD264" w:rsidR="00D04594" w:rsidRDefault="00D04594" w:rsidP="00D04594">
      <w:pPr>
        <w:pStyle w:val="TableofFigures"/>
        <w:tabs>
          <w:tab w:val="right" w:leader="dot" w:pos="9016"/>
        </w:tabs>
        <w:spacing w:after="120"/>
        <w:rPr>
          <w:ins w:id="705" w:author="Andrew Instone-Cowie" w:date="2025-05-07T15:51:00Z" w16du:dateUtc="2025-05-07T14:51:00Z"/>
          <w:rFonts w:eastAsiaTheme="minorEastAsia"/>
          <w:noProof/>
          <w:kern w:val="2"/>
          <w:sz w:val="24"/>
          <w:szCs w:val="24"/>
          <w:lang w:eastAsia="en-GB"/>
          <w14:ligatures w14:val="standardContextual"/>
        </w:rPr>
        <w:pPrChange w:id="706" w:author="Andrew Instone-Cowie" w:date="2025-05-07T15:52:00Z" w16du:dateUtc="2025-05-07T14:52:00Z">
          <w:pPr>
            <w:pStyle w:val="TableofFigures"/>
            <w:tabs>
              <w:tab w:val="right" w:leader="dot" w:pos="9016"/>
            </w:tabs>
          </w:pPr>
        </w:pPrChange>
      </w:pPr>
      <w:ins w:id="70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23 – Completed Power Module PCB</w:t>
        </w:r>
        <w:r>
          <w:rPr>
            <w:noProof/>
            <w:webHidden/>
          </w:rPr>
          <w:tab/>
        </w:r>
        <w:r>
          <w:rPr>
            <w:noProof/>
            <w:webHidden/>
          </w:rPr>
          <w:fldChar w:fldCharType="begin"/>
        </w:r>
        <w:r>
          <w:rPr>
            <w:noProof/>
            <w:webHidden/>
          </w:rPr>
          <w:instrText xml:space="preserve"> PAGEREF _Toc197525592 \h </w:instrText>
        </w:r>
        <w:r>
          <w:rPr>
            <w:noProof/>
            <w:webHidden/>
          </w:rPr>
        </w:r>
      </w:ins>
      <w:r>
        <w:rPr>
          <w:noProof/>
          <w:webHidden/>
        </w:rPr>
        <w:fldChar w:fldCharType="separate"/>
      </w:r>
      <w:ins w:id="708" w:author="Andrew Instone-Cowie" w:date="2025-05-07T15:53:00Z" w16du:dateUtc="2025-05-07T14:53:00Z">
        <w:r w:rsidR="009B24E9">
          <w:rPr>
            <w:noProof/>
            <w:webHidden/>
          </w:rPr>
          <w:t>34</w:t>
        </w:r>
      </w:ins>
      <w:ins w:id="709" w:author="Andrew Instone-Cowie" w:date="2025-05-07T15:51:00Z" w16du:dateUtc="2025-05-07T14:51:00Z">
        <w:r>
          <w:rPr>
            <w:noProof/>
            <w:webHidden/>
          </w:rPr>
          <w:fldChar w:fldCharType="end"/>
        </w:r>
        <w:r w:rsidRPr="004B7552">
          <w:rPr>
            <w:rStyle w:val="Hyperlink"/>
            <w:noProof/>
          </w:rPr>
          <w:fldChar w:fldCharType="end"/>
        </w:r>
      </w:ins>
    </w:p>
    <w:p w14:paraId="2B0A92AE" w14:textId="038608A8" w:rsidR="00D04594" w:rsidRDefault="00D04594" w:rsidP="00D04594">
      <w:pPr>
        <w:pStyle w:val="TableofFigures"/>
        <w:tabs>
          <w:tab w:val="right" w:leader="dot" w:pos="9016"/>
        </w:tabs>
        <w:spacing w:after="120"/>
        <w:rPr>
          <w:ins w:id="710" w:author="Andrew Instone-Cowie" w:date="2025-05-07T15:51:00Z" w16du:dateUtc="2025-05-07T14:51:00Z"/>
          <w:rFonts w:eastAsiaTheme="minorEastAsia"/>
          <w:noProof/>
          <w:kern w:val="2"/>
          <w:sz w:val="24"/>
          <w:szCs w:val="24"/>
          <w:lang w:eastAsia="en-GB"/>
          <w14:ligatures w14:val="standardContextual"/>
        </w:rPr>
        <w:pPrChange w:id="711" w:author="Andrew Instone-Cowie" w:date="2025-05-07T15:52:00Z" w16du:dateUtc="2025-05-07T14:52:00Z">
          <w:pPr>
            <w:pStyle w:val="TableofFigures"/>
            <w:tabs>
              <w:tab w:val="right" w:leader="dot" w:pos="9016"/>
            </w:tabs>
          </w:pPr>
        </w:pPrChange>
      </w:pPr>
      <w:ins w:id="71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24 – 2SS52M Magneto-Resistive Sensor Demonstration</w:t>
        </w:r>
        <w:r>
          <w:rPr>
            <w:noProof/>
            <w:webHidden/>
          </w:rPr>
          <w:tab/>
        </w:r>
        <w:r>
          <w:rPr>
            <w:noProof/>
            <w:webHidden/>
          </w:rPr>
          <w:fldChar w:fldCharType="begin"/>
        </w:r>
        <w:r>
          <w:rPr>
            <w:noProof/>
            <w:webHidden/>
          </w:rPr>
          <w:instrText xml:space="preserve"> PAGEREF _Toc197525593 \h </w:instrText>
        </w:r>
        <w:r>
          <w:rPr>
            <w:noProof/>
            <w:webHidden/>
          </w:rPr>
        </w:r>
      </w:ins>
      <w:r>
        <w:rPr>
          <w:noProof/>
          <w:webHidden/>
        </w:rPr>
        <w:fldChar w:fldCharType="separate"/>
      </w:r>
      <w:ins w:id="713" w:author="Andrew Instone-Cowie" w:date="2025-05-07T15:53:00Z" w16du:dateUtc="2025-05-07T14:53:00Z">
        <w:r w:rsidR="009B24E9">
          <w:rPr>
            <w:noProof/>
            <w:webHidden/>
          </w:rPr>
          <w:t>35</w:t>
        </w:r>
      </w:ins>
      <w:ins w:id="714" w:author="Andrew Instone-Cowie" w:date="2025-05-07T15:51:00Z" w16du:dateUtc="2025-05-07T14:51:00Z">
        <w:r>
          <w:rPr>
            <w:noProof/>
            <w:webHidden/>
          </w:rPr>
          <w:fldChar w:fldCharType="end"/>
        </w:r>
        <w:r w:rsidRPr="004B7552">
          <w:rPr>
            <w:rStyle w:val="Hyperlink"/>
            <w:noProof/>
          </w:rPr>
          <w:fldChar w:fldCharType="end"/>
        </w:r>
      </w:ins>
    </w:p>
    <w:p w14:paraId="4FA9DFE6" w14:textId="4677FE36" w:rsidR="00D04594" w:rsidRDefault="00D04594" w:rsidP="00D04594">
      <w:pPr>
        <w:pStyle w:val="TableofFigures"/>
        <w:tabs>
          <w:tab w:val="right" w:leader="dot" w:pos="9016"/>
        </w:tabs>
        <w:spacing w:after="120"/>
        <w:rPr>
          <w:ins w:id="715" w:author="Andrew Instone-Cowie" w:date="2025-05-07T15:51:00Z" w16du:dateUtc="2025-05-07T14:51:00Z"/>
          <w:rFonts w:eastAsiaTheme="minorEastAsia"/>
          <w:noProof/>
          <w:kern w:val="2"/>
          <w:sz w:val="24"/>
          <w:szCs w:val="24"/>
          <w:lang w:eastAsia="en-GB"/>
          <w14:ligatures w14:val="standardContextual"/>
        </w:rPr>
        <w:pPrChange w:id="716" w:author="Andrew Instone-Cowie" w:date="2025-05-07T15:52:00Z" w16du:dateUtc="2025-05-07T14:52:00Z">
          <w:pPr>
            <w:pStyle w:val="TableofFigures"/>
            <w:tabs>
              <w:tab w:val="right" w:leader="dot" w:pos="9016"/>
            </w:tabs>
          </w:pPr>
        </w:pPrChange>
      </w:pPr>
      <w:ins w:id="71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25 – Magnetic Sensor Board Parts (2SS52M Version)</w:t>
        </w:r>
        <w:r>
          <w:rPr>
            <w:noProof/>
            <w:webHidden/>
          </w:rPr>
          <w:tab/>
        </w:r>
        <w:r>
          <w:rPr>
            <w:noProof/>
            <w:webHidden/>
          </w:rPr>
          <w:fldChar w:fldCharType="begin"/>
        </w:r>
        <w:r>
          <w:rPr>
            <w:noProof/>
            <w:webHidden/>
          </w:rPr>
          <w:instrText xml:space="preserve"> PAGEREF _Toc197525594 \h </w:instrText>
        </w:r>
        <w:r>
          <w:rPr>
            <w:noProof/>
            <w:webHidden/>
          </w:rPr>
        </w:r>
      </w:ins>
      <w:r>
        <w:rPr>
          <w:noProof/>
          <w:webHidden/>
        </w:rPr>
        <w:fldChar w:fldCharType="separate"/>
      </w:r>
      <w:ins w:id="718" w:author="Andrew Instone-Cowie" w:date="2025-05-07T15:53:00Z" w16du:dateUtc="2025-05-07T14:53:00Z">
        <w:r w:rsidR="009B24E9">
          <w:rPr>
            <w:noProof/>
            <w:webHidden/>
          </w:rPr>
          <w:t>38</w:t>
        </w:r>
      </w:ins>
      <w:ins w:id="719" w:author="Andrew Instone-Cowie" w:date="2025-05-07T15:51:00Z" w16du:dateUtc="2025-05-07T14:51:00Z">
        <w:r>
          <w:rPr>
            <w:noProof/>
            <w:webHidden/>
          </w:rPr>
          <w:fldChar w:fldCharType="end"/>
        </w:r>
        <w:r w:rsidRPr="004B7552">
          <w:rPr>
            <w:rStyle w:val="Hyperlink"/>
            <w:noProof/>
          </w:rPr>
          <w:fldChar w:fldCharType="end"/>
        </w:r>
      </w:ins>
    </w:p>
    <w:p w14:paraId="42FF475B" w14:textId="78A42789" w:rsidR="00D04594" w:rsidRDefault="00D04594" w:rsidP="00D04594">
      <w:pPr>
        <w:pStyle w:val="TableofFigures"/>
        <w:tabs>
          <w:tab w:val="right" w:leader="dot" w:pos="9016"/>
        </w:tabs>
        <w:spacing w:after="120"/>
        <w:rPr>
          <w:ins w:id="720" w:author="Andrew Instone-Cowie" w:date="2025-05-07T15:51:00Z" w16du:dateUtc="2025-05-07T14:51:00Z"/>
          <w:rFonts w:eastAsiaTheme="minorEastAsia"/>
          <w:noProof/>
          <w:kern w:val="2"/>
          <w:sz w:val="24"/>
          <w:szCs w:val="24"/>
          <w:lang w:eastAsia="en-GB"/>
          <w14:ligatures w14:val="standardContextual"/>
        </w:rPr>
        <w:pPrChange w:id="721" w:author="Andrew Instone-Cowie" w:date="2025-05-07T15:52:00Z" w16du:dateUtc="2025-05-07T14:52:00Z">
          <w:pPr>
            <w:pStyle w:val="TableofFigures"/>
            <w:tabs>
              <w:tab w:val="right" w:leader="dot" w:pos="9016"/>
            </w:tabs>
          </w:pPr>
        </w:pPrChange>
      </w:pPr>
      <w:ins w:id="72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26 – Magnetic Sensor Board Layout</w:t>
        </w:r>
        <w:r>
          <w:rPr>
            <w:noProof/>
            <w:webHidden/>
          </w:rPr>
          <w:tab/>
        </w:r>
        <w:r>
          <w:rPr>
            <w:noProof/>
            <w:webHidden/>
          </w:rPr>
          <w:fldChar w:fldCharType="begin"/>
        </w:r>
        <w:r>
          <w:rPr>
            <w:noProof/>
            <w:webHidden/>
          </w:rPr>
          <w:instrText xml:space="preserve"> PAGEREF _Toc197525595 \h </w:instrText>
        </w:r>
        <w:r>
          <w:rPr>
            <w:noProof/>
            <w:webHidden/>
          </w:rPr>
        </w:r>
      </w:ins>
      <w:r>
        <w:rPr>
          <w:noProof/>
          <w:webHidden/>
        </w:rPr>
        <w:fldChar w:fldCharType="separate"/>
      </w:r>
      <w:ins w:id="723" w:author="Andrew Instone-Cowie" w:date="2025-05-07T15:53:00Z" w16du:dateUtc="2025-05-07T14:53:00Z">
        <w:r w:rsidR="009B24E9">
          <w:rPr>
            <w:noProof/>
            <w:webHidden/>
          </w:rPr>
          <w:t>38</w:t>
        </w:r>
      </w:ins>
      <w:ins w:id="724" w:author="Andrew Instone-Cowie" w:date="2025-05-07T15:51:00Z" w16du:dateUtc="2025-05-07T14:51:00Z">
        <w:r>
          <w:rPr>
            <w:noProof/>
            <w:webHidden/>
          </w:rPr>
          <w:fldChar w:fldCharType="end"/>
        </w:r>
        <w:r w:rsidRPr="004B7552">
          <w:rPr>
            <w:rStyle w:val="Hyperlink"/>
            <w:noProof/>
          </w:rPr>
          <w:fldChar w:fldCharType="end"/>
        </w:r>
      </w:ins>
    </w:p>
    <w:p w14:paraId="56614EDD" w14:textId="747C3C2A" w:rsidR="00D04594" w:rsidRDefault="00D04594" w:rsidP="00D04594">
      <w:pPr>
        <w:pStyle w:val="TableofFigures"/>
        <w:tabs>
          <w:tab w:val="right" w:leader="dot" w:pos="9016"/>
        </w:tabs>
        <w:spacing w:after="120"/>
        <w:rPr>
          <w:ins w:id="725" w:author="Andrew Instone-Cowie" w:date="2025-05-07T15:51:00Z" w16du:dateUtc="2025-05-07T14:51:00Z"/>
          <w:rFonts w:eastAsiaTheme="minorEastAsia"/>
          <w:noProof/>
          <w:kern w:val="2"/>
          <w:sz w:val="24"/>
          <w:szCs w:val="24"/>
          <w:lang w:eastAsia="en-GB"/>
          <w14:ligatures w14:val="standardContextual"/>
        </w:rPr>
        <w:pPrChange w:id="726" w:author="Andrew Instone-Cowie" w:date="2025-05-07T15:52:00Z" w16du:dateUtc="2025-05-07T14:52:00Z">
          <w:pPr>
            <w:pStyle w:val="TableofFigures"/>
            <w:tabs>
              <w:tab w:val="right" w:leader="dot" w:pos="9016"/>
            </w:tabs>
          </w:pPr>
        </w:pPrChange>
      </w:pPr>
      <w:ins w:id="72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27 – Completed Magnetic Sensor Module PCB (2SS52M, Right-Handed)</w:t>
        </w:r>
        <w:r>
          <w:rPr>
            <w:noProof/>
            <w:webHidden/>
          </w:rPr>
          <w:tab/>
        </w:r>
        <w:r>
          <w:rPr>
            <w:noProof/>
            <w:webHidden/>
          </w:rPr>
          <w:fldChar w:fldCharType="begin"/>
        </w:r>
        <w:r>
          <w:rPr>
            <w:noProof/>
            <w:webHidden/>
          </w:rPr>
          <w:instrText xml:space="preserve"> PAGEREF _Toc197525596 \h </w:instrText>
        </w:r>
        <w:r>
          <w:rPr>
            <w:noProof/>
            <w:webHidden/>
          </w:rPr>
        </w:r>
      </w:ins>
      <w:r>
        <w:rPr>
          <w:noProof/>
          <w:webHidden/>
        </w:rPr>
        <w:fldChar w:fldCharType="separate"/>
      </w:r>
      <w:ins w:id="728" w:author="Andrew Instone-Cowie" w:date="2025-05-07T15:53:00Z" w16du:dateUtc="2025-05-07T14:53:00Z">
        <w:r w:rsidR="009B24E9">
          <w:rPr>
            <w:noProof/>
            <w:webHidden/>
          </w:rPr>
          <w:t>40</w:t>
        </w:r>
      </w:ins>
      <w:ins w:id="729" w:author="Andrew Instone-Cowie" w:date="2025-05-07T15:51:00Z" w16du:dateUtc="2025-05-07T14:51:00Z">
        <w:r>
          <w:rPr>
            <w:noProof/>
            <w:webHidden/>
          </w:rPr>
          <w:fldChar w:fldCharType="end"/>
        </w:r>
        <w:r w:rsidRPr="004B7552">
          <w:rPr>
            <w:rStyle w:val="Hyperlink"/>
            <w:noProof/>
          </w:rPr>
          <w:fldChar w:fldCharType="end"/>
        </w:r>
      </w:ins>
    </w:p>
    <w:p w14:paraId="6E1B6832" w14:textId="3F3C85A6" w:rsidR="00D04594" w:rsidRDefault="00D04594" w:rsidP="00D04594">
      <w:pPr>
        <w:pStyle w:val="TableofFigures"/>
        <w:tabs>
          <w:tab w:val="right" w:leader="dot" w:pos="9016"/>
        </w:tabs>
        <w:spacing w:after="120"/>
        <w:rPr>
          <w:ins w:id="730" w:author="Andrew Instone-Cowie" w:date="2025-05-07T15:51:00Z" w16du:dateUtc="2025-05-07T14:51:00Z"/>
          <w:rFonts w:eastAsiaTheme="minorEastAsia"/>
          <w:noProof/>
          <w:kern w:val="2"/>
          <w:sz w:val="24"/>
          <w:szCs w:val="24"/>
          <w:lang w:eastAsia="en-GB"/>
          <w14:ligatures w14:val="standardContextual"/>
        </w:rPr>
        <w:pPrChange w:id="731" w:author="Andrew Instone-Cowie" w:date="2025-05-07T15:52:00Z" w16du:dateUtc="2025-05-07T14:52:00Z">
          <w:pPr>
            <w:pStyle w:val="TableofFigures"/>
            <w:tabs>
              <w:tab w:val="right" w:leader="dot" w:pos="9016"/>
            </w:tabs>
          </w:pPr>
        </w:pPrChange>
      </w:pPr>
      <w:ins w:id="73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28 – Generic Sensor Board Layout</w:t>
        </w:r>
        <w:r>
          <w:rPr>
            <w:noProof/>
            <w:webHidden/>
          </w:rPr>
          <w:tab/>
        </w:r>
        <w:r>
          <w:rPr>
            <w:noProof/>
            <w:webHidden/>
          </w:rPr>
          <w:fldChar w:fldCharType="begin"/>
        </w:r>
        <w:r>
          <w:rPr>
            <w:noProof/>
            <w:webHidden/>
          </w:rPr>
          <w:instrText xml:space="preserve"> PAGEREF _Toc197525597 \h </w:instrText>
        </w:r>
        <w:r>
          <w:rPr>
            <w:noProof/>
            <w:webHidden/>
          </w:rPr>
        </w:r>
      </w:ins>
      <w:r>
        <w:rPr>
          <w:noProof/>
          <w:webHidden/>
        </w:rPr>
        <w:fldChar w:fldCharType="separate"/>
      </w:r>
      <w:ins w:id="733" w:author="Andrew Instone-Cowie" w:date="2025-05-07T15:53:00Z" w16du:dateUtc="2025-05-07T14:53:00Z">
        <w:r w:rsidR="009B24E9">
          <w:rPr>
            <w:noProof/>
            <w:webHidden/>
          </w:rPr>
          <w:t>43</w:t>
        </w:r>
      </w:ins>
      <w:ins w:id="734" w:author="Andrew Instone-Cowie" w:date="2025-05-07T15:51:00Z" w16du:dateUtc="2025-05-07T14:51:00Z">
        <w:r>
          <w:rPr>
            <w:noProof/>
            <w:webHidden/>
          </w:rPr>
          <w:fldChar w:fldCharType="end"/>
        </w:r>
        <w:r w:rsidRPr="004B7552">
          <w:rPr>
            <w:rStyle w:val="Hyperlink"/>
            <w:noProof/>
          </w:rPr>
          <w:fldChar w:fldCharType="end"/>
        </w:r>
      </w:ins>
    </w:p>
    <w:p w14:paraId="2C79464B" w14:textId="1EED9513" w:rsidR="00D04594" w:rsidRDefault="00D04594" w:rsidP="00D04594">
      <w:pPr>
        <w:pStyle w:val="TableofFigures"/>
        <w:tabs>
          <w:tab w:val="right" w:leader="dot" w:pos="9016"/>
        </w:tabs>
        <w:spacing w:after="120"/>
        <w:rPr>
          <w:ins w:id="735" w:author="Andrew Instone-Cowie" w:date="2025-05-07T15:51:00Z" w16du:dateUtc="2025-05-07T14:51:00Z"/>
          <w:rFonts w:eastAsiaTheme="minorEastAsia"/>
          <w:noProof/>
          <w:kern w:val="2"/>
          <w:sz w:val="24"/>
          <w:szCs w:val="24"/>
          <w:lang w:eastAsia="en-GB"/>
          <w14:ligatures w14:val="standardContextual"/>
        </w:rPr>
        <w:pPrChange w:id="736" w:author="Andrew Instone-Cowie" w:date="2025-05-07T15:52:00Z" w16du:dateUtc="2025-05-07T14:52:00Z">
          <w:pPr>
            <w:pStyle w:val="TableofFigures"/>
            <w:tabs>
              <w:tab w:val="right" w:leader="dot" w:pos="9016"/>
            </w:tabs>
          </w:pPr>
        </w:pPrChange>
      </w:pPr>
      <w:ins w:id="73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29 – Completed Generic Sensor Module PCB</w:t>
        </w:r>
        <w:r>
          <w:rPr>
            <w:noProof/>
            <w:webHidden/>
          </w:rPr>
          <w:tab/>
        </w:r>
        <w:r>
          <w:rPr>
            <w:noProof/>
            <w:webHidden/>
          </w:rPr>
          <w:fldChar w:fldCharType="begin"/>
        </w:r>
        <w:r>
          <w:rPr>
            <w:noProof/>
            <w:webHidden/>
          </w:rPr>
          <w:instrText xml:space="preserve"> PAGEREF _Toc197525598 \h </w:instrText>
        </w:r>
        <w:r>
          <w:rPr>
            <w:noProof/>
            <w:webHidden/>
          </w:rPr>
        </w:r>
      </w:ins>
      <w:r>
        <w:rPr>
          <w:noProof/>
          <w:webHidden/>
        </w:rPr>
        <w:fldChar w:fldCharType="separate"/>
      </w:r>
      <w:ins w:id="738" w:author="Andrew Instone-Cowie" w:date="2025-05-07T15:53:00Z" w16du:dateUtc="2025-05-07T14:53:00Z">
        <w:r w:rsidR="009B24E9">
          <w:rPr>
            <w:noProof/>
            <w:webHidden/>
          </w:rPr>
          <w:t>44</w:t>
        </w:r>
      </w:ins>
      <w:ins w:id="739" w:author="Andrew Instone-Cowie" w:date="2025-05-07T15:51:00Z" w16du:dateUtc="2025-05-07T14:51:00Z">
        <w:r>
          <w:rPr>
            <w:noProof/>
            <w:webHidden/>
          </w:rPr>
          <w:fldChar w:fldCharType="end"/>
        </w:r>
        <w:r w:rsidRPr="004B7552">
          <w:rPr>
            <w:rStyle w:val="Hyperlink"/>
            <w:noProof/>
          </w:rPr>
          <w:fldChar w:fldCharType="end"/>
        </w:r>
      </w:ins>
    </w:p>
    <w:p w14:paraId="438A7619" w14:textId="1D38E431" w:rsidR="00D04594" w:rsidRDefault="00D04594" w:rsidP="00D04594">
      <w:pPr>
        <w:pStyle w:val="TableofFigures"/>
        <w:tabs>
          <w:tab w:val="right" w:leader="dot" w:pos="9016"/>
        </w:tabs>
        <w:spacing w:after="120"/>
        <w:rPr>
          <w:ins w:id="740" w:author="Andrew Instone-Cowie" w:date="2025-05-07T15:51:00Z" w16du:dateUtc="2025-05-07T14:51:00Z"/>
          <w:rFonts w:eastAsiaTheme="minorEastAsia"/>
          <w:noProof/>
          <w:kern w:val="2"/>
          <w:sz w:val="24"/>
          <w:szCs w:val="24"/>
          <w:lang w:eastAsia="en-GB"/>
          <w14:ligatures w14:val="standardContextual"/>
        </w:rPr>
        <w:pPrChange w:id="741" w:author="Andrew Instone-Cowie" w:date="2025-05-07T15:52:00Z" w16du:dateUtc="2025-05-07T14:52:00Z">
          <w:pPr>
            <w:pStyle w:val="TableofFigures"/>
            <w:tabs>
              <w:tab w:val="right" w:leader="dot" w:pos="9016"/>
            </w:tabs>
          </w:pPr>
        </w:pPrChange>
      </w:pPr>
      <w:ins w:id="74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"_Toc197525599"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30 – Infra-Red Sensor Wiring</w:t>
        </w:r>
        <w:r>
          <w:rPr>
            <w:noProof/>
            <w:webHidden/>
          </w:rPr>
          <w:tab/>
        </w:r>
        <w:r>
          <w:rPr>
            <w:noProof/>
            <w:webHidden/>
          </w:rPr>
          <w:fldChar w:fldCharType="begin"/>
        </w:r>
        <w:r>
          <w:rPr>
            <w:noProof/>
            <w:webHidden/>
          </w:rPr>
          <w:instrText xml:space="preserve"> PAGEREF _Toc197525599 \h </w:instrText>
        </w:r>
        <w:r>
          <w:rPr>
            <w:noProof/>
            <w:webHidden/>
          </w:rPr>
        </w:r>
      </w:ins>
      <w:r>
        <w:rPr>
          <w:noProof/>
          <w:webHidden/>
        </w:rPr>
        <w:fldChar w:fldCharType="separate"/>
      </w:r>
      <w:ins w:id="743" w:author="Andrew Instone-Cowie" w:date="2025-05-07T15:53:00Z" w16du:dateUtc="2025-05-07T14:53:00Z">
        <w:r w:rsidR="009B24E9">
          <w:rPr>
            <w:noProof/>
            <w:webHidden/>
          </w:rPr>
          <w:t>45</w:t>
        </w:r>
      </w:ins>
      <w:ins w:id="744" w:author="Andrew Instone-Cowie" w:date="2025-05-07T15:51:00Z" w16du:dateUtc="2025-05-07T14:51:00Z">
        <w:r>
          <w:rPr>
            <w:noProof/>
            <w:webHidden/>
          </w:rPr>
          <w:fldChar w:fldCharType="end"/>
        </w:r>
        <w:r w:rsidRPr="004B7552">
          <w:rPr>
            <w:rStyle w:val="Hyperlink"/>
            <w:noProof/>
          </w:rPr>
          <w:fldChar w:fldCharType="end"/>
        </w:r>
      </w:ins>
    </w:p>
    <w:p w14:paraId="31E18888" w14:textId="7B030150" w:rsidR="00D04594" w:rsidRDefault="00D04594" w:rsidP="00D04594">
      <w:pPr>
        <w:pStyle w:val="TableofFigures"/>
        <w:tabs>
          <w:tab w:val="right" w:leader="dot" w:pos="9016"/>
        </w:tabs>
        <w:spacing w:after="120"/>
        <w:rPr>
          <w:ins w:id="745" w:author="Andrew Instone-Cowie" w:date="2025-05-07T15:51:00Z" w16du:dateUtc="2025-05-07T14:51:00Z"/>
          <w:rFonts w:eastAsiaTheme="minorEastAsia"/>
          <w:noProof/>
          <w:kern w:val="2"/>
          <w:sz w:val="24"/>
          <w:szCs w:val="24"/>
          <w:lang w:eastAsia="en-GB"/>
          <w14:ligatures w14:val="standardContextual"/>
        </w:rPr>
        <w:pPrChange w:id="746" w:author="Andrew Instone-Cowie" w:date="2025-05-07T15:52:00Z" w16du:dateUtc="2025-05-07T14:52:00Z">
          <w:pPr>
            <w:pStyle w:val="TableofFigures"/>
            <w:tabs>
              <w:tab w:val="right" w:leader="dot" w:pos="9016"/>
            </w:tabs>
          </w:pPr>
        </w:pPrChange>
      </w:pPr>
      <w:ins w:id="74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31 – Simulator Interface &amp; Power Module Enclosure Drilling Guide</w:t>
        </w:r>
        <w:r>
          <w:rPr>
            <w:noProof/>
            <w:webHidden/>
          </w:rPr>
          <w:tab/>
        </w:r>
        <w:r>
          <w:rPr>
            <w:noProof/>
            <w:webHidden/>
          </w:rPr>
          <w:fldChar w:fldCharType="begin"/>
        </w:r>
        <w:r>
          <w:rPr>
            <w:noProof/>
            <w:webHidden/>
          </w:rPr>
          <w:instrText xml:space="preserve"> PAGEREF _Toc197525600 \h </w:instrText>
        </w:r>
        <w:r>
          <w:rPr>
            <w:noProof/>
            <w:webHidden/>
          </w:rPr>
        </w:r>
      </w:ins>
      <w:r>
        <w:rPr>
          <w:noProof/>
          <w:webHidden/>
        </w:rPr>
        <w:fldChar w:fldCharType="separate"/>
      </w:r>
      <w:ins w:id="748" w:author="Andrew Instone-Cowie" w:date="2025-05-07T15:53:00Z" w16du:dateUtc="2025-05-07T14:53:00Z">
        <w:r w:rsidR="009B24E9">
          <w:rPr>
            <w:noProof/>
            <w:webHidden/>
          </w:rPr>
          <w:t>47</w:t>
        </w:r>
      </w:ins>
      <w:ins w:id="749" w:author="Andrew Instone-Cowie" w:date="2025-05-07T15:51:00Z" w16du:dateUtc="2025-05-07T14:51:00Z">
        <w:r>
          <w:rPr>
            <w:noProof/>
            <w:webHidden/>
          </w:rPr>
          <w:fldChar w:fldCharType="end"/>
        </w:r>
        <w:r w:rsidRPr="004B7552">
          <w:rPr>
            <w:rStyle w:val="Hyperlink"/>
            <w:noProof/>
          </w:rPr>
          <w:fldChar w:fldCharType="end"/>
        </w:r>
      </w:ins>
    </w:p>
    <w:p w14:paraId="343F8F04" w14:textId="33702448" w:rsidR="00D04594" w:rsidRDefault="00D04594" w:rsidP="00D04594">
      <w:pPr>
        <w:pStyle w:val="TableofFigures"/>
        <w:tabs>
          <w:tab w:val="right" w:leader="dot" w:pos="9016"/>
        </w:tabs>
        <w:spacing w:after="120"/>
        <w:rPr>
          <w:ins w:id="750" w:author="Andrew Instone-Cowie" w:date="2025-05-07T15:51:00Z" w16du:dateUtc="2025-05-07T14:51:00Z"/>
          <w:rFonts w:eastAsiaTheme="minorEastAsia"/>
          <w:noProof/>
          <w:kern w:val="2"/>
          <w:sz w:val="24"/>
          <w:szCs w:val="24"/>
          <w:lang w:eastAsia="en-GB"/>
          <w14:ligatures w14:val="standardContextual"/>
        </w:rPr>
        <w:pPrChange w:id="751" w:author="Andrew Instone-Cowie" w:date="2025-05-07T15:52:00Z" w16du:dateUtc="2025-05-07T14:52:00Z">
          <w:pPr>
            <w:pStyle w:val="TableofFigures"/>
            <w:tabs>
              <w:tab w:val="right" w:leader="dot" w:pos="9016"/>
            </w:tabs>
          </w:pPr>
        </w:pPrChange>
      </w:pPr>
      <w:ins w:id="752" w:author="Andrew Instone-Cowie" w:date="2025-05-07T15:51:00Z" w16du:dateUtc="2025-05-07T14:51:00Z">
        <w:r w:rsidRPr="004B7552">
          <w:rPr>
            <w:rStyle w:val="Hyperlink"/>
            <w:noProof/>
          </w:rPr>
          <w:lastRenderedPageBreak/>
          <w:fldChar w:fldCharType="begin"/>
        </w:r>
        <w:r w:rsidRPr="004B7552">
          <w:rPr>
            <w:rStyle w:val="Hyperlink"/>
            <w:noProof/>
          </w:rPr>
          <w:instrText xml:space="preserve"> </w:instrText>
        </w:r>
        <w:r>
          <w:rPr>
            <w:noProof/>
          </w:rPr>
          <w:instrText>HYPERLINK \l "_Toc197525601"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32 – Alternative Drilling Guide for DB9 Connector</w:t>
        </w:r>
        <w:r>
          <w:rPr>
            <w:noProof/>
            <w:webHidden/>
          </w:rPr>
          <w:tab/>
        </w:r>
        <w:r>
          <w:rPr>
            <w:noProof/>
            <w:webHidden/>
          </w:rPr>
          <w:fldChar w:fldCharType="begin"/>
        </w:r>
        <w:r>
          <w:rPr>
            <w:noProof/>
            <w:webHidden/>
          </w:rPr>
          <w:instrText xml:space="preserve"> PAGEREF _Toc197525601 \h </w:instrText>
        </w:r>
        <w:r>
          <w:rPr>
            <w:noProof/>
            <w:webHidden/>
          </w:rPr>
        </w:r>
      </w:ins>
      <w:r>
        <w:rPr>
          <w:noProof/>
          <w:webHidden/>
        </w:rPr>
        <w:fldChar w:fldCharType="separate"/>
      </w:r>
      <w:ins w:id="753" w:author="Andrew Instone-Cowie" w:date="2025-05-07T15:53:00Z" w16du:dateUtc="2025-05-07T14:53:00Z">
        <w:r w:rsidR="009B24E9">
          <w:rPr>
            <w:noProof/>
            <w:webHidden/>
          </w:rPr>
          <w:t>48</w:t>
        </w:r>
      </w:ins>
      <w:ins w:id="754" w:author="Andrew Instone-Cowie" w:date="2025-05-07T15:51:00Z" w16du:dateUtc="2025-05-07T14:51:00Z">
        <w:r>
          <w:rPr>
            <w:noProof/>
            <w:webHidden/>
          </w:rPr>
          <w:fldChar w:fldCharType="end"/>
        </w:r>
        <w:r w:rsidRPr="004B7552">
          <w:rPr>
            <w:rStyle w:val="Hyperlink"/>
            <w:noProof/>
          </w:rPr>
          <w:fldChar w:fldCharType="end"/>
        </w:r>
      </w:ins>
    </w:p>
    <w:p w14:paraId="055E5C7B" w14:textId="7FC395FC" w:rsidR="00D04594" w:rsidRDefault="00D04594" w:rsidP="00D04594">
      <w:pPr>
        <w:pStyle w:val="TableofFigures"/>
        <w:tabs>
          <w:tab w:val="right" w:leader="dot" w:pos="9016"/>
        </w:tabs>
        <w:spacing w:after="120"/>
        <w:rPr>
          <w:ins w:id="755" w:author="Andrew Instone-Cowie" w:date="2025-05-07T15:51:00Z" w16du:dateUtc="2025-05-07T14:51:00Z"/>
          <w:rFonts w:eastAsiaTheme="minorEastAsia"/>
          <w:noProof/>
          <w:kern w:val="2"/>
          <w:sz w:val="24"/>
          <w:szCs w:val="24"/>
          <w:lang w:eastAsia="en-GB"/>
          <w14:ligatures w14:val="standardContextual"/>
        </w:rPr>
        <w:pPrChange w:id="756" w:author="Andrew Instone-Cowie" w:date="2025-05-07T15:52:00Z" w16du:dateUtc="2025-05-07T14:52:00Z">
          <w:pPr>
            <w:pStyle w:val="TableofFigures"/>
            <w:tabs>
              <w:tab w:val="right" w:leader="dot" w:pos="9016"/>
            </w:tabs>
          </w:pPr>
        </w:pPrChange>
      </w:pPr>
      <w:ins w:id="75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33 – Magnetic Sensor Module Enclosure Drilling Guide</w:t>
        </w:r>
        <w:r>
          <w:rPr>
            <w:noProof/>
            <w:webHidden/>
          </w:rPr>
          <w:tab/>
        </w:r>
        <w:r>
          <w:rPr>
            <w:noProof/>
            <w:webHidden/>
          </w:rPr>
          <w:fldChar w:fldCharType="begin"/>
        </w:r>
        <w:r>
          <w:rPr>
            <w:noProof/>
            <w:webHidden/>
          </w:rPr>
          <w:instrText xml:space="preserve"> PAGEREF _Toc197525602 \h </w:instrText>
        </w:r>
        <w:r>
          <w:rPr>
            <w:noProof/>
            <w:webHidden/>
          </w:rPr>
        </w:r>
      </w:ins>
      <w:r>
        <w:rPr>
          <w:noProof/>
          <w:webHidden/>
        </w:rPr>
        <w:fldChar w:fldCharType="separate"/>
      </w:r>
      <w:ins w:id="758" w:author="Andrew Instone-Cowie" w:date="2025-05-07T15:53:00Z" w16du:dateUtc="2025-05-07T14:53:00Z">
        <w:r w:rsidR="009B24E9">
          <w:rPr>
            <w:noProof/>
            <w:webHidden/>
          </w:rPr>
          <w:t>48</w:t>
        </w:r>
      </w:ins>
      <w:ins w:id="759" w:author="Andrew Instone-Cowie" w:date="2025-05-07T15:51:00Z" w16du:dateUtc="2025-05-07T14:51:00Z">
        <w:r>
          <w:rPr>
            <w:noProof/>
            <w:webHidden/>
          </w:rPr>
          <w:fldChar w:fldCharType="end"/>
        </w:r>
        <w:r w:rsidRPr="004B7552">
          <w:rPr>
            <w:rStyle w:val="Hyperlink"/>
            <w:noProof/>
          </w:rPr>
          <w:fldChar w:fldCharType="end"/>
        </w:r>
      </w:ins>
    </w:p>
    <w:p w14:paraId="100E8DDD" w14:textId="65B03069" w:rsidR="00D04594" w:rsidRDefault="00D04594" w:rsidP="00D04594">
      <w:pPr>
        <w:pStyle w:val="TableofFigures"/>
        <w:tabs>
          <w:tab w:val="right" w:leader="dot" w:pos="9016"/>
        </w:tabs>
        <w:spacing w:after="120"/>
        <w:rPr>
          <w:ins w:id="760" w:author="Andrew Instone-Cowie" w:date="2025-05-07T15:51:00Z" w16du:dateUtc="2025-05-07T14:51:00Z"/>
          <w:rFonts w:eastAsiaTheme="minorEastAsia"/>
          <w:noProof/>
          <w:kern w:val="2"/>
          <w:sz w:val="24"/>
          <w:szCs w:val="24"/>
          <w:lang w:eastAsia="en-GB"/>
          <w14:ligatures w14:val="standardContextual"/>
        </w:rPr>
        <w:pPrChange w:id="761" w:author="Andrew Instone-Cowie" w:date="2025-05-07T15:52:00Z" w16du:dateUtc="2025-05-07T14:52:00Z">
          <w:pPr>
            <w:pStyle w:val="TableofFigures"/>
            <w:tabs>
              <w:tab w:val="right" w:leader="dot" w:pos="9016"/>
            </w:tabs>
          </w:pPr>
        </w:pPrChange>
      </w:pPr>
      <w:ins w:id="76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34 – Infra-Red Sensor Module Enclosure Drilling Guide</w:t>
        </w:r>
        <w:r>
          <w:rPr>
            <w:noProof/>
            <w:webHidden/>
          </w:rPr>
          <w:tab/>
        </w:r>
        <w:r>
          <w:rPr>
            <w:noProof/>
            <w:webHidden/>
          </w:rPr>
          <w:fldChar w:fldCharType="begin"/>
        </w:r>
        <w:r>
          <w:rPr>
            <w:noProof/>
            <w:webHidden/>
          </w:rPr>
          <w:instrText xml:space="preserve"> PAGEREF _Toc197525603 \h </w:instrText>
        </w:r>
        <w:r>
          <w:rPr>
            <w:noProof/>
            <w:webHidden/>
          </w:rPr>
        </w:r>
      </w:ins>
      <w:r>
        <w:rPr>
          <w:noProof/>
          <w:webHidden/>
        </w:rPr>
        <w:fldChar w:fldCharType="separate"/>
      </w:r>
      <w:ins w:id="763" w:author="Andrew Instone-Cowie" w:date="2025-05-07T15:53:00Z" w16du:dateUtc="2025-05-07T14:53:00Z">
        <w:r w:rsidR="009B24E9">
          <w:rPr>
            <w:noProof/>
            <w:webHidden/>
          </w:rPr>
          <w:t>49</w:t>
        </w:r>
      </w:ins>
      <w:ins w:id="764" w:author="Andrew Instone-Cowie" w:date="2025-05-07T15:51:00Z" w16du:dateUtc="2025-05-07T14:51:00Z">
        <w:r>
          <w:rPr>
            <w:noProof/>
            <w:webHidden/>
          </w:rPr>
          <w:fldChar w:fldCharType="end"/>
        </w:r>
        <w:r w:rsidRPr="004B7552">
          <w:rPr>
            <w:rStyle w:val="Hyperlink"/>
            <w:noProof/>
          </w:rPr>
          <w:fldChar w:fldCharType="end"/>
        </w:r>
      </w:ins>
    </w:p>
    <w:p w14:paraId="19650D16" w14:textId="6EEB3588" w:rsidR="00D04594" w:rsidRDefault="00D04594" w:rsidP="00D04594">
      <w:pPr>
        <w:pStyle w:val="TableofFigures"/>
        <w:tabs>
          <w:tab w:val="right" w:leader="dot" w:pos="9016"/>
        </w:tabs>
        <w:spacing w:after="120"/>
        <w:rPr>
          <w:ins w:id="765" w:author="Andrew Instone-Cowie" w:date="2025-05-07T15:51:00Z" w16du:dateUtc="2025-05-07T14:51:00Z"/>
          <w:rFonts w:eastAsiaTheme="minorEastAsia"/>
          <w:noProof/>
          <w:kern w:val="2"/>
          <w:sz w:val="24"/>
          <w:szCs w:val="24"/>
          <w:lang w:eastAsia="en-GB"/>
          <w14:ligatures w14:val="standardContextual"/>
        </w:rPr>
        <w:pPrChange w:id="766" w:author="Andrew Instone-Cowie" w:date="2025-05-07T15:52:00Z" w16du:dateUtc="2025-05-07T14:52:00Z">
          <w:pPr>
            <w:pStyle w:val="TableofFigures"/>
            <w:tabs>
              <w:tab w:val="right" w:leader="dot" w:pos="9016"/>
            </w:tabs>
          </w:pPr>
        </w:pPrChange>
      </w:pPr>
      <w:ins w:id="76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35 – PCB Mounting Hardware</w:t>
        </w:r>
        <w:r>
          <w:rPr>
            <w:noProof/>
            <w:webHidden/>
          </w:rPr>
          <w:tab/>
        </w:r>
        <w:r>
          <w:rPr>
            <w:noProof/>
            <w:webHidden/>
          </w:rPr>
          <w:fldChar w:fldCharType="begin"/>
        </w:r>
        <w:r>
          <w:rPr>
            <w:noProof/>
            <w:webHidden/>
          </w:rPr>
          <w:instrText xml:space="preserve"> PAGEREF _Toc197525604 \h </w:instrText>
        </w:r>
        <w:r>
          <w:rPr>
            <w:noProof/>
            <w:webHidden/>
          </w:rPr>
        </w:r>
      </w:ins>
      <w:r>
        <w:rPr>
          <w:noProof/>
          <w:webHidden/>
        </w:rPr>
        <w:fldChar w:fldCharType="separate"/>
      </w:r>
      <w:ins w:id="768" w:author="Andrew Instone-Cowie" w:date="2025-05-07T15:53:00Z" w16du:dateUtc="2025-05-07T14:53:00Z">
        <w:r w:rsidR="009B24E9">
          <w:rPr>
            <w:noProof/>
            <w:webHidden/>
          </w:rPr>
          <w:t>49</w:t>
        </w:r>
      </w:ins>
      <w:ins w:id="769" w:author="Andrew Instone-Cowie" w:date="2025-05-07T15:51:00Z" w16du:dateUtc="2025-05-07T14:51:00Z">
        <w:r>
          <w:rPr>
            <w:noProof/>
            <w:webHidden/>
          </w:rPr>
          <w:fldChar w:fldCharType="end"/>
        </w:r>
        <w:r w:rsidRPr="004B7552">
          <w:rPr>
            <w:rStyle w:val="Hyperlink"/>
            <w:noProof/>
          </w:rPr>
          <w:fldChar w:fldCharType="end"/>
        </w:r>
      </w:ins>
    </w:p>
    <w:p w14:paraId="54B3C880" w14:textId="3338A3D4" w:rsidR="00D04594" w:rsidRDefault="00D04594" w:rsidP="00D04594">
      <w:pPr>
        <w:pStyle w:val="TableofFigures"/>
        <w:tabs>
          <w:tab w:val="right" w:leader="dot" w:pos="9016"/>
        </w:tabs>
        <w:spacing w:after="120"/>
        <w:rPr>
          <w:ins w:id="770" w:author="Andrew Instone-Cowie" w:date="2025-05-07T15:51:00Z" w16du:dateUtc="2025-05-07T14:51:00Z"/>
          <w:rFonts w:eastAsiaTheme="minorEastAsia"/>
          <w:noProof/>
          <w:kern w:val="2"/>
          <w:sz w:val="24"/>
          <w:szCs w:val="24"/>
          <w:lang w:eastAsia="en-GB"/>
          <w14:ligatures w14:val="standardContextual"/>
        </w:rPr>
        <w:pPrChange w:id="771" w:author="Andrew Instone-Cowie" w:date="2025-05-07T15:52:00Z" w16du:dateUtc="2025-05-07T14:52:00Z">
          <w:pPr>
            <w:pStyle w:val="TableofFigures"/>
            <w:tabs>
              <w:tab w:val="right" w:leader="dot" w:pos="9016"/>
            </w:tabs>
          </w:pPr>
        </w:pPrChange>
      </w:pPr>
      <w:ins w:id="77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36 – Grommets Drilled &amp; Cut</w:t>
        </w:r>
        <w:r>
          <w:rPr>
            <w:noProof/>
            <w:webHidden/>
          </w:rPr>
          <w:tab/>
        </w:r>
        <w:r>
          <w:rPr>
            <w:noProof/>
            <w:webHidden/>
          </w:rPr>
          <w:fldChar w:fldCharType="begin"/>
        </w:r>
        <w:r>
          <w:rPr>
            <w:noProof/>
            <w:webHidden/>
          </w:rPr>
          <w:instrText xml:space="preserve"> PAGEREF _Toc197525605 \h </w:instrText>
        </w:r>
        <w:r>
          <w:rPr>
            <w:noProof/>
            <w:webHidden/>
          </w:rPr>
        </w:r>
      </w:ins>
      <w:r>
        <w:rPr>
          <w:noProof/>
          <w:webHidden/>
        </w:rPr>
        <w:fldChar w:fldCharType="separate"/>
      </w:r>
      <w:ins w:id="773" w:author="Andrew Instone-Cowie" w:date="2025-05-07T15:53:00Z" w16du:dateUtc="2025-05-07T14:53:00Z">
        <w:r w:rsidR="009B24E9">
          <w:rPr>
            <w:noProof/>
            <w:webHidden/>
          </w:rPr>
          <w:t>50</w:t>
        </w:r>
      </w:ins>
      <w:ins w:id="774" w:author="Andrew Instone-Cowie" w:date="2025-05-07T15:51:00Z" w16du:dateUtc="2025-05-07T14:51:00Z">
        <w:r>
          <w:rPr>
            <w:noProof/>
            <w:webHidden/>
          </w:rPr>
          <w:fldChar w:fldCharType="end"/>
        </w:r>
        <w:r w:rsidRPr="004B7552">
          <w:rPr>
            <w:rStyle w:val="Hyperlink"/>
            <w:noProof/>
          </w:rPr>
          <w:fldChar w:fldCharType="end"/>
        </w:r>
      </w:ins>
    </w:p>
    <w:p w14:paraId="101FC998" w14:textId="3F891A04" w:rsidR="00D04594" w:rsidRDefault="00D04594" w:rsidP="00D04594">
      <w:pPr>
        <w:pStyle w:val="TableofFigures"/>
        <w:tabs>
          <w:tab w:val="right" w:leader="dot" w:pos="9016"/>
        </w:tabs>
        <w:spacing w:after="120"/>
        <w:rPr>
          <w:ins w:id="775" w:author="Andrew Instone-Cowie" w:date="2025-05-07T15:51:00Z" w16du:dateUtc="2025-05-07T14:51:00Z"/>
          <w:rFonts w:eastAsiaTheme="minorEastAsia"/>
          <w:noProof/>
          <w:kern w:val="2"/>
          <w:sz w:val="24"/>
          <w:szCs w:val="24"/>
          <w:lang w:eastAsia="en-GB"/>
          <w14:ligatures w14:val="standardContextual"/>
        </w:rPr>
        <w:pPrChange w:id="776" w:author="Andrew Instone-Cowie" w:date="2025-05-07T15:52:00Z" w16du:dateUtc="2025-05-07T14:52:00Z">
          <w:pPr>
            <w:pStyle w:val="TableofFigures"/>
            <w:tabs>
              <w:tab w:val="right" w:leader="dot" w:pos="9016"/>
            </w:tabs>
          </w:pPr>
        </w:pPrChange>
      </w:pPr>
      <w:ins w:id="77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37 – Completed Sensor Interface Module</w:t>
        </w:r>
        <w:r>
          <w:rPr>
            <w:noProof/>
            <w:webHidden/>
          </w:rPr>
          <w:tab/>
        </w:r>
        <w:r>
          <w:rPr>
            <w:noProof/>
            <w:webHidden/>
          </w:rPr>
          <w:fldChar w:fldCharType="begin"/>
        </w:r>
        <w:r>
          <w:rPr>
            <w:noProof/>
            <w:webHidden/>
          </w:rPr>
          <w:instrText xml:space="preserve"> PAGEREF _Toc197525606 \h </w:instrText>
        </w:r>
        <w:r>
          <w:rPr>
            <w:noProof/>
            <w:webHidden/>
          </w:rPr>
        </w:r>
      </w:ins>
      <w:r>
        <w:rPr>
          <w:noProof/>
          <w:webHidden/>
        </w:rPr>
        <w:fldChar w:fldCharType="separate"/>
      </w:r>
      <w:ins w:id="778" w:author="Andrew Instone-Cowie" w:date="2025-05-07T15:53:00Z" w16du:dateUtc="2025-05-07T14:53:00Z">
        <w:r w:rsidR="009B24E9">
          <w:rPr>
            <w:noProof/>
            <w:webHidden/>
          </w:rPr>
          <w:t>51</w:t>
        </w:r>
      </w:ins>
      <w:ins w:id="779" w:author="Andrew Instone-Cowie" w:date="2025-05-07T15:51:00Z" w16du:dateUtc="2025-05-07T14:51:00Z">
        <w:r>
          <w:rPr>
            <w:noProof/>
            <w:webHidden/>
          </w:rPr>
          <w:fldChar w:fldCharType="end"/>
        </w:r>
        <w:r w:rsidRPr="004B7552">
          <w:rPr>
            <w:rStyle w:val="Hyperlink"/>
            <w:noProof/>
          </w:rPr>
          <w:fldChar w:fldCharType="end"/>
        </w:r>
      </w:ins>
    </w:p>
    <w:p w14:paraId="2E857FB2" w14:textId="6C0740E5" w:rsidR="00D04594" w:rsidRDefault="00D04594" w:rsidP="00D04594">
      <w:pPr>
        <w:pStyle w:val="TableofFigures"/>
        <w:tabs>
          <w:tab w:val="right" w:leader="dot" w:pos="9016"/>
        </w:tabs>
        <w:spacing w:after="120"/>
        <w:rPr>
          <w:ins w:id="780" w:author="Andrew Instone-Cowie" w:date="2025-05-07T15:51:00Z" w16du:dateUtc="2025-05-07T14:51:00Z"/>
          <w:rFonts w:eastAsiaTheme="minorEastAsia"/>
          <w:noProof/>
          <w:kern w:val="2"/>
          <w:sz w:val="24"/>
          <w:szCs w:val="24"/>
          <w:lang w:eastAsia="en-GB"/>
          <w14:ligatures w14:val="standardContextual"/>
        </w:rPr>
        <w:pPrChange w:id="781" w:author="Andrew Instone-Cowie" w:date="2025-05-07T15:52:00Z" w16du:dateUtc="2025-05-07T14:52:00Z">
          <w:pPr>
            <w:pStyle w:val="TableofFigures"/>
            <w:tabs>
              <w:tab w:val="right" w:leader="dot" w:pos="9016"/>
            </w:tabs>
          </w:pPr>
        </w:pPrChange>
      </w:pPr>
      <w:ins w:id="78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38 – Completed Power Board</w:t>
        </w:r>
        <w:r>
          <w:rPr>
            <w:noProof/>
            <w:webHidden/>
          </w:rPr>
          <w:tab/>
        </w:r>
        <w:r>
          <w:rPr>
            <w:noProof/>
            <w:webHidden/>
          </w:rPr>
          <w:fldChar w:fldCharType="begin"/>
        </w:r>
        <w:r>
          <w:rPr>
            <w:noProof/>
            <w:webHidden/>
          </w:rPr>
          <w:instrText xml:space="preserve"> PAGEREF _Toc197525607 \h </w:instrText>
        </w:r>
        <w:r>
          <w:rPr>
            <w:noProof/>
            <w:webHidden/>
          </w:rPr>
        </w:r>
      </w:ins>
      <w:r>
        <w:rPr>
          <w:noProof/>
          <w:webHidden/>
        </w:rPr>
        <w:fldChar w:fldCharType="separate"/>
      </w:r>
      <w:ins w:id="783" w:author="Andrew Instone-Cowie" w:date="2025-05-07T15:53:00Z" w16du:dateUtc="2025-05-07T14:53:00Z">
        <w:r w:rsidR="009B24E9">
          <w:rPr>
            <w:noProof/>
            <w:webHidden/>
          </w:rPr>
          <w:t>51</w:t>
        </w:r>
      </w:ins>
      <w:ins w:id="784" w:author="Andrew Instone-Cowie" w:date="2025-05-07T15:51:00Z" w16du:dateUtc="2025-05-07T14:51:00Z">
        <w:r>
          <w:rPr>
            <w:noProof/>
            <w:webHidden/>
          </w:rPr>
          <w:fldChar w:fldCharType="end"/>
        </w:r>
        <w:r w:rsidRPr="004B7552">
          <w:rPr>
            <w:rStyle w:val="Hyperlink"/>
            <w:noProof/>
          </w:rPr>
          <w:fldChar w:fldCharType="end"/>
        </w:r>
      </w:ins>
    </w:p>
    <w:p w14:paraId="5280A156" w14:textId="69B46A82" w:rsidR="00D04594" w:rsidRDefault="00D04594" w:rsidP="00D04594">
      <w:pPr>
        <w:pStyle w:val="TableofFigures"/>
        <w:tabs>
          <w:tab w:val="right" w:leader="dot" w:pos="9016"/>
        </w:tabs>
        <w:spacing w:after="120"/>
        <w:rPr>
          <w:ins w:id="785" w:author="Andrew Instone-Cowie" w:date="2025-05-07T15:51:00Z" w16du:dateUtc="2025-05-07T14:51:00Z"/>
          <w:rFonts w:eastAsiaTheme="minorEastAsia"/>
          <w:noProof/>
          <w:kern w:val="2"/>
          <w:sz w:val="24"/>
          <w:szCs w:val="24"/>
          <w:lang w:eastAsia="en-GB"/>
          <w14:ligatures w14:val="standardContextual"/>
        </w:rPr>
        <w:pPrChange w:id="786" w:author="Andrew Instone-Cowie" w:date="2025-05-07T15:52:00Z" w16du:dateUtc="2025-05-07T14:52:00Z">
          <w:pPr>
            <w:pStyle w:val="TableofFigures"/>
            <w:tabs>
              <w:tab w:val="right" w:leader="dot" w:pos="9016"/>
            </w:tabs>
          </w:pPr>
        </w:pPrChange>
      </w:pPr>
      <w:ins w:id="78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39 – Completed Magnetic Sensor Module</w:t>
        </w:r>
        <w:r>
          <w:rPr>
            <w:noProof/>
            <w:webHidden/>
          </w:rPr>
          <w:tab/>
        </w:r>
        <w:r>
          <w:rPr>
            <w:noProof/>
            <w:webHidden/>
          </w:rPr>
          <w:fldChar w:fldCharType="begin"/>
        </w:r>
        <w:r>
          <w:rPr>
            <w:noProof/>
            <w:webHidden/>
          </w:rPr>
          <w:instrText xml:space="preserve"> PAGEREF _Toc197525608 \h </w:instrText>
        </w:r>
        <w:r>
          <w:rPr>
            <w:noProof/>
            <w:webHidden/>
          </w:rPr>
        </w:r>
      </w:ins>
      <w:r>
        <w:rPr>
          <w:noProof/>
          <w:webHidden/>
        </w:rPr>
        <w:fldChar w:fldCharType="separate"/>
      </w:r>
      <w:ins w:id="788" w:author="Andrew Instone-Cowie" w:date="2025-05-07T15:53:00Z" w16du:dateUtc="2025-05-07T14:53:00Z">
        <w:r w:rsidR="009B24E9">
          <w:rPr>
            <w:noProof/>
            <w:webHidden/>
          </w:rPr>
          <w:t>52</w:t>
        </w:r>
      </w:ins>
      <w:ins w:id="789" w:author="Andrew Instone-Cowie" w:date="2025-05-07T15:51:00Z" w16du:dateUtc="2025-05-07T14:51:00Z">
        <w:r>
          <w:rPr>
            <w:noProof/>
            <w:webHidden/>
          </w:rPr>
          <w:fldChar w:fldCharType="end"/>
        </w:r>
        <w:r w:rsidRPr="004B7552">
          <w:rPr>
            <w:rStyle w:val="Hyperlink"/>
            <w:noProof/>
          </w:rPr>
          <w:fldChar w:fldCharType="end"/>
        </w:r>
      </w:ins>
    </w:p>
    <w:p w14:paraId="2BBA39A2" w14:textId="0BAB5DF4" w:rsidR="00D04594" w:rsidRDefault="00D04594" w:rsidP="00D04594">
      <w:pPr>
        <w:pStyle w:val="TableofFigures"/>
        <w:tabs>
          <w:tab w:val="right" w:leader="dot" w:pos="9016"/>
        </w:tabs>
        <w:spacing w:after="120"/>
        <w:rPr>
          <w:ins w:id="790" w:author="Andrew Instone-Cowie" w:date="2025-05-07T15:51:00Z" w16du:dateUtc="2025-05-07T14:51:00Z"/>
          <w:rFonts w:eastAsiaTheme="minorEastAsia"/>
          <w:noProof/>
          <w:kern w:val="2"/>
          <w:sz w:val="24"/>
          <w:szCs w:val="24"/>
          <w:lang w:eastAsia="en-GB"/>
          <w14:ligatures w14:val="standardContextual"/>
        </w:rPr>
        <w:pPrChange w:id="791" w:author="Andrew Instone-Cowie" w:date="2025-05-07T15:52:00Z" w16du:dateUtc="2025-05-07T14:52:00Z">
          <w:pPr>
            <w:pStyle w:val="TableofFigures"/>
            <w:tabs>
              <w:tab w:val="right" w:leader="dot" w:pos="9016"/>
            </w:tabs>
          </w:pPr>
        </w:pPrChange>
      </w:pPr>
      <w:ins w:id="79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"_Toc197525609"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40 – Completed Infra-Red Sensor Module</w:t>
        </w:r>
        <w:r>
          <w:rPr>
            <w:noProof/>
            <w:webHidden/>
          </w:rPr>
          <w:tab/>
        </w:r>
        <w:r>
          <w:rPr>
            <w:noProof/>
            <w:webHidden/>
          </w:rPr>
          <w:fldChar w:fldCharType="begin"/>
        </w:r>
        <w:r>
          <w:rPr>
            <w:noProof/>
            <w:webHidden/>
          </w:rPr>
          <w:instrText xml:space="preserve"> PAGEREF _Toc197525609 \h </w:instrText>
        </w:r>
        <w:r>
          <w:rPr>
            <w:noProof/>
            <w:webHidden/>
          </w:rPr>
        </w:r>
      </w:ins>
      <w:r>
        <w:rPr>
          <w:noProof/>
          <w:webHidden/>
        </w:rPr>
        <w:fldChar w:fldCharType="separate"/>
      </w:r>
      <w:ins w:id="793" w:author="Andrew Instone-Cowie" w:date="2025-05-07T15:53:00Z" w16du:dateUtc="2025-05-07T14:53:00Z">
        <w:r w:rsidR="009B24E9">
          <w:rPr>
            <w:noProof/>
            <w:webHidden/>
          </w:rPr>
          <w:t>52</w:t>
        </w:r>
      </w:ins>
      <w:ins w:id="794" w:author="Andrew Instone-Cowie" w:date="2025-05-07T15:51:00Z" w16du:dateUtc="2025-05-07T14:51:00Z">
        <w:r>
          <w:rPr>
            <w:noProof/>
            <w:webHidden/>
          </w:rPr>
          <w:fldChar w:fldCharType="end"/>
        </w:r>
        <w:r w:rsidRPr="004B7552">
          <w:rPr>
            <w:rStyle w:val="Hyperlink"/>
            <w:noProof/>
          </w:rPr>
          <w:fldChar w:fldCharType="end"/>
        </w:r>
      </w:ins>
    </w:p>
    <w:p w14:paraId="2241CA14" w14:textId="5A38E11B" w:rsidR="00D04594" w:rsidRDefault="00D04594" w:rsidP="00D04594">
      <w:pPr>
        <w:pStyle w:val="TableofFigures"/>
        <w:tabs>
          <w:tab w:val="right" w:leader="dot" w:pos="9016"/>
        </w:tabs>
        <w:spacing w:after="120"/>
        <w:rPr>
          <w:ins w:id="795" w:author="Andrew Instone-Cowie" w:date="2025-05-07T15:51:00Z" w16du:dateUtc="2025-05-07T14:51:00Z"/>
          <w:rFonts w:eastAsiaTheme="minorEastAsia"/>
          <w:noProof/>
          <w:kern w:val="2"/>
          <w:sz w:val="24"/>
          <w:szCs w:val="24"/>
          <w:lang w:eastAsia="en-GB"/>
          <w14:ligatures w14:val="standardContextual"/>
        </w:rPr>
        <w:pPrChange w:id="796" w:author="Andrew Instone-Cowie" w:date="2025-05-07T15:52:00Z" w16du:dateUtc="2025-05-07T14:52:00Z">
          <w:pPr>
            <w:pStyle w:val="TableofFigures"/>
            <w:tabs>
              <w:tab w:val="right" w:leader="dot" w:pos="9016"/>
            </w:tabs>
          </w:pPr>
        </w:pPrChange>
      </w:pPr>
      <w:ins w:id="79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41 – Examples of Hardware Programmers</w:t>
        </w:r>
        <w:r>
          <w:rPr>
            <w:noProof/>
            <w:webHidden/>
          </w:rPr>
          <w:tab/>
        </w:r>
        <w:r>
          <w:rPr>
            <w:noProof/>
            <w:webHidden/>
          </w:rPr>
          <w:fldChar w:fldCharType="begin"/>
        </w:r>
        <w:r>
          <w:rPr>
            <w:noProof/>
            <w:webHidden/>
          </w:rPr>
          <w:instrText xml:space="preserve"> PAGEREF _Toc197525610 \h </w:instrText>
        </w:r>
        <w:r>
          <w:rPr>
            <w:noProof/>
            <w:webHidden/>
          </w:rPr>
        </w:r>
      </w:ins>
      <w:r>
        <w:rPr>
          <w:noProof/>
          <w:webHidden/>
        </w:rPr>
        <w:fldChar w:fldCharType="separate"/>
      </w:r>
      <w:ins w:id="798" w:author="Andrew Instone-Cowie" w:date="2025-05-07T15:53:00Z" w16du:dateUtc="2025-05-07T14:53:00Z">
        <w:r w:rsidR="009B24E9">
          <w:rPr>
            <w:noProof/>
            <w:webHidden/>
          </w:rPr>
          <w:t>54</w:t>
        </w:r>
      </w:ins>
      <w:ins w:id="799" w:author="Andrew Instone-Cowie" w:date="2025-05-07T15:51:00Z" w16du:dateUtc="2025-05-07T14:51:00Z">
        <w:r>
          <w:rPr>
            <w:noProof/>
            <w:webHidden/>
          </w:rPr>
          <w:fldChar w:fldCharType="end"/>
        </w:r>
        <w:r w:rsidRPr="004B7552">
          <w:rPr>
            <w:rStyle w:val="Hyperlink"/>
            <w:noProof/>
          </w:rPr>
          <w:fldChar w:fldCharType="end"/>
        </w:r>
      </w:ins>
    </w:p>
    <w:p w14:paraId="50F22D04" w14:textId="2925E849" w:rsidR="00D04594" w:rsidRDefault="00D04594" w:rsidP="00D04594">
      <w:pPr>
        <w:pStyle w:val="TableofFigures"/>
        <w:tabs>
          <w:tab w:val="right" w:leader="dot" w:pos="9016"/>
        </w:tabs>
        <w:spacing w:after="120"/>
        <w:rPr>
          <w:ins w:id="800" w:author="Andrew Instone-Cowie" w:date="2025-05-07T15:51:00Z" w16du:dateUtc="2025-05-07T14:51:00Z"/>
          <w:rFonts w:eastAsiaTheme="minorEastAsia"/>
          <w:noProof/>
          <w:kern w:val="2"/>
          <w:sz w:val="24"/>
          <w:szCs w:val="24"/>
          <w:lang w:eastAsia="en-GB"/>
          <w14:ligatures w14:val="standardContextual"/>
        </w:rPr>
        <w:pPrChange w:id="801" w:author="Andrew Instone-Cowie" w:date="2025-05-07T15:52:00Z" w16du:dateUtc="2025-05-07T14:52:00Z">
          <w:pPr>
            <w:pStyle w:val="TableofFigures"/>
            <w:tabs>
              <w:tab w:val="right" w:leader="dot" w:pos="9016"/>
            </w:tabs>
          </w:pPr>
        </w:pPrChange>
      </w:pPr>
      <w:ins w:id="80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42 – Arduino IDE Preferences Menu</w:t>
        </w:r>
        <w:r>
          <w:rPr>
            <w:noProof/>
            <w:webHidden/>
          </w:rPr>
          <w:tab/>
        </w:r>
        <w:r>
          <w:rPr>
            <w:noProof/>
            <w:webHidden/>
          </w:rPr>
          <w:fldChar w:fldCharType="begin"/>
        </w:r>
        <w:r>
          <w:rPr>
            <w:noProof/>
            <w:webHidden/>
          </w:rPr>
          <w:instrText xml:space="preserve"> PAGEREF _Toc197525611 \h </w:instrText>
        </w:r>
        <w:r>
          <w:rPr>
            <w:noProof/>
            <w:webHidden/>
          </w:rPr>
        </w:r>
      </w:ins>
      <w:r>
        <w:rPr>
          <w:noProof/>
          <w:webHidden/>
        </w:rPr>
        <w:fldChar w:fldCharType="separate"/>
      </w:r>
      <w:ins w:id="803" w:author="Andrew Instone-Cowie" w:date="2025-05-07T15:53:00Z" w16du:dateUtc="2025-05-07T14:53:00Z">
        <w:r w:rsidR="009B24E9">
          <w:rPr>
            <w:noProof/>
            <w:webHidden/>
          </w:rPr>
          <w:t>55</w:t>
        </w:r>
      </w:ins>
      <w:ins w:id="804" w:author="Andrew Instone-Cowie" w:date="2025-05-07T15:51:00Z" w16du:dateUtc="2025-05-07T14:51:00Z">
        <w:r>
          <w:rPr>
            <w:noProof/>
            <w:webHidden/>
          </w:rPr>
          <w:fldChar w:fldCharType="end"/>
        </w:r>
        <w:r w:rsidRPr="004B7552">
          <w:rPr>
            <w:rStyle w:val="Hyperlink"/>
            <w:noProof/>
          </w:rPr>
          <w:fldChar w:fldCharType="end"/>
        </w:r>
      </w:ins>
    </w:p>
    <w:p w14:paraId="75B5E4CA" w14:textId="59FA90CE" w:rsidR="00D04594" w:rsidRDefault="00D04594" w:rsidP="00D04594">
      <w:pPr>
        <w:pStyle w:val="TableofFigures"/>
        <w:tabs>
          <w:tab w:val="right" w:leader="dot" w:pos="9016"/>
        </w:tabs>
        <w:spacing w:after="120"/>
        <w:rPr>
          <w:ins w:id="805" w:author="Andrew Instone-Cowie" w:date="2025-05-07T15:51:00Z" w16du:dateUtc="2025-05-07T14:51:00Z"/>
          <w:rFonts w:eastAsiaTheme="minorEastAsia"/>
          <w:noProof/>
          <w:kern w:val="2"/>
          <w:sz w:val="24"/>
          <w:szCs w:val="24"/>
          <w:lang w:eastAsia="en-GB"/>
          <w14:ligatures w14:val="standardContextual"/>
        </w:rPr>
        <w:pPrChange w:id="806" w:author="Andrew Instone-Cowie" w:date="2025-05-07T15:52:00Z" w16du:dateUtc="2025-05-07T14:52:00Z">
          <w:pPr>
            <w:pStyle w:val="TableofFigures"/>
            <w:tabs>
              <w:tab w:val="right" w:leader="dot" w:pos="9016"/>
            </w:tabs>
          </w:pPr>
        </w:pPrChange>
      </w:pPr>
      <w:ins w:id="80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43 – Arduino IDE Sketchbook Location</w:t>
        </w:r>
        <w:r>
          <w:rPr>
            <w:noProof/>
            <w:webHidden/>
          </w:rPr>
          <w:tab/>
        </w:r>
        <w:r>
          <w:rPr>
            <w:noProof/>
            <w:webHidden/>
          </w:rPr>
          <w:fldChar w:fldCharType="begin"/>
        </w:r>
        <w:r>
          <w:rPr>
            <w:noProof/>
            <w:webHidden/>
          </w:rPr>
          <w:instrText xml:space="preserve"> PAGEREF _Toc197525612 \h </w:instrText>
        </w:r>
        <w:r>
          <w:rPr>
            <w:noProof/>
            <w:webHidden/>
          </w:rPr>
        </w:r>
      </w:ins>
      <w:r>
        <w:rPr>
          <w:noProof/>
          <w:webHidden/>
        </w:rPr>
        <w:fldChar w:fldCharType="separate"/>
      </w:r>
      <w:ins w:id="808" w:author="Andrew Instone-Cowie" w:date="2025-05-07T15:53:00Z" w16du:dateUtc="2025-05-07T14:53:00Z">
        <w:r w:rsidR="009B24E9">
          <w:rPr>
            <w:noProof/>
            <w:webHidden/>
          </w:rPr>
          <w:t>56</w:t>
        </w:r>
      </w:ins>
      <w:ins w:id="809" w:author="Andrew Instone-Cowie" w:date="2025-05-07T15:51:00Z" w16du:dateUtc="2025-05-07T14:51:00Z">
        <w:r>
          <w:rPr>
            <w:noProof/>
            <w:webHidden/>
          </w:rPr>
          <w:fldChar w:fldCharType="end"/>
        </w:r>
        <w:r w:rsidRPr="004B7552">
          <w:rPr>
            <w:rStyle w:val="Hyperlink"/>
            <w:noProof/>
          </w:rPr>
          <w:fldChar w:fldCharType="end"/>
        </w:r>
      </w:ins>
    </w:p>
    <w:p w14:paraId="5E1720A0" w14:textId="0B1892DE" w:rsidR="00D04594" w:rsidRDefault="00D04594" w:rsidP="00D04594">
      <w:pPr>
        <w:pStyle w:val="TableofFigures"/>
        <w:tabs>
          <w:tab w:val="right" w:leader="dot" w:pos="9016"/>
        </w:tabs>
        <w:spacing w:after="120"/>
        <w:rPr>
          <w:ins w:id="810" w:author="Andrew Instone-Cowie" w:date="2025-05-07T15:51:00Z" w16du:dateUtc="2025-05-07T14:51:00Z"/>
          <w:rFonts w:eastAsiaTheme="minorEastAsia"/>
          <w:noProof/>
          <w:kern w:val="2"/>
          <w:sz w:val="24"/>
          <w:szCs w:val="24"/>
          <w:lang w:eastAsia="en-GB"/>
          <w14:ligatures w14:val="standardContextual"/>
        </w:rPr>
        <w:pPrChange w:id="811" w:author="Andrew Instone-Cowie" w:date="2025-05-07T15:52:00Z" w16du:dateUtc="2025-05-07T14:52:00Z">
          <w:pPr>
            <w:pStyle w:val="TableofFigures"/>
            <w:tabs>
              <w:tab w:val="right" w:leader="dot" w:pos="9016"/>
            </w:tabs>
          </w:pPr>
        </w:pPrChange>
      </w:pPr>
      <w:ins w:id="81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44 – Arduino IDE Boards Manager Menu</w:t>
        </w:r>
        <w:r>
          <w:rPr>
            <w:noProof/>
            <w:webHidden/>
          </w:rPr>
          <w:tab/>
        </w:r>
        <w:r>
          <w:rPr>
            <w:noProof/>
            <w:webHidden/>
          </w:rPr>
          <w:fldChar w:fldCharType="begin"/>
        </w:r>
        <w:r>
          <w:rPr>
            <w:noProof/>
            <w:webHidden/>
          </w:rPr>
          <w:instrText xml:space="preserve"> PAGEREF _Toc197525613 \h </w:instrText>
        </w:r>
        <w:r>
          <w:rPr>
            <w:noProof/>
            <w:webHidden/>
          </w:rPr>
        </w:r>
      </w:ins>
      <w:r>
        <w:rPr>
          <w:noProof/>
          <w:webHidden/>
        </w:rPr>
        <w:fldChar w:fldCharType="separate"/>
      </w:r>
      <w:ins w:id="813" w:author="Andrew Instone-Cowie" w:date="2025-05-07T15:53:00Z" w16du:dateUtc="2025-05-07T14:53:00Z">
        <w:r w:rsidR="009B24E9">
          <w:rPr>
            <w:noProof/>
            <w:webHidden/>
          </w:rPr>
          <w:t>57</w:t>
        </w:r>
      </w:ins>
      <w:ins w:id="814" w:author="Andrew Instone-Cowie" w:date="2025-05-07T15:51:00Z" w16du:dateUtc="2025-05-07T14:51:00Z">
        <w:r>
          <w:rPr>
            <w:noProof/>
            <w:webHidden/>
          </w:rPr>
          <w:fldChar w:fldCharType="end"/>
        </w:r>
        <w:r w:rsidRPr="004B7552">
          <w:rPr>
            <w:rStyle w:val="Hyperlink"/>
            <w:noProof/>
          </w:rPr>
          <w:fldChar w:fldCharType="end"/>
        </w:r>
      </w:ins>
    </w:p>
    <w:p w14:paraId="384B9515" w14:textId="13BAED8B" w:rsidR="00D04594" w:rsidRDefault="00D04594" w:rsidP="00D04594">
      <w:pPr>
        <w:pStyle w:val="TableofFigures"/>
        <w:tabs>
          <w:tab w:val="right" w:leader="dot" w:pos="9016"/>
        </w:tabs>
        <w:spacing w:after="120"/>
        <w:rPr>
          <w:ins w:id="815" w:author="Andrew Instone-Cowie" w:date="2025-05-07T15:51:00Z" w16du:dateUtc="2025-05-07T14:51:00Z"/>
          <w:rFonts w:eastAsiaTheme="minorEastAsia"/>
          <w:noProof/>
          <w:kern w:val="2"/>
          <w:sz w:val="24"/>
          <w:szCs w:val="24"/>
          <w:lang w:eastAsia="en-GB"/>
          <w14:ligatures w14:val="standardContextual"/>
        </w:rPr>
        <w:pPrChange w:id="816" w:author="Andrew Instone-Cowie" w:date="2025-05-07T15:52:00Z" w16du:dateUtc="2025-05-07T14:52:00Z">
          <w:pPr>
            <w:pStyle w:val="TableofFigures"/>
            <w:tabs>
              <w:tab w:val="right" w:leader="dot" w:pos="9016"/>
            </w:tabs>
          </w:pPr>
        </w:pPrChange>
      </w:pPr>
      <w:ins w:id="81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45 – Arduino IDE Board Manager</w:t>
        </w:r>
        <w:r>
          <w:rPr>
            <w:noProof/>
            <w:webHidden/>
          </w:rPr>
          <w:tab/>
        </w:r>
        <w:r>
          <w:rPr>
            <w:noProof/>
            <w:webHidden/>
          </w:rPr>
          <w:fldChar w:fldCharType="begin"/>
        </w:r>
        <w:r>
          <w:rPr>
            <w:noProof/>
            <w:webHidden/>
          </w:rPr>
          <w:instrText xml:space="preserve"> PAGEREF _Toc197525614 \h </w:instrText>
        </w:r>
        <w:r>
          <w:rPr>
            <w:noProof/>
            <w:webHidden/>
          </w:rPr>
        </w:r>
      </w:ins>
      <w:r>
        <w:rPr>
          <w:noProof/>
          <w:webHidden/>
        </w:rPr>
        <w:fldChar w:fldCharType="separate"/>
      </w:r>
      <w:ins w:id="818" w:author="Andrew Instone-Cowie" w:date="2025-05-07T15:53:00Z" w16du:dateUtc="2025-05-07T14:53:00Z">
        <w:r w:rsidR="009B24E9">
          <w:rPr>
            <w:noProof/>
            <w:webHidden/>
          </w:rPr>
          <w:t>58</w:t>
        </w:r>
      </w:ins>
      <w:ins w:id="819" w:author="Andrew Instone-Cowie" w:date="2025-05-07T15:51:00Z" w16du:dateUtc="2025-05-07T14:51:00Z">
        <w:r>
          <w:rPr>
            <w:noProof/>
            <w:webHidden/>
          </w:rPr>
          <w:fldChar w:fldCharType="end"/>
        </w:r>
        <w:r w:rsidRPr="004B7552">
          <w:rPr>
            <w:rStyle w:val="Hyperlink"/>
            <w:noProof/>
          </w:rPr>
          <w:fldChar w:fldCharType="end"/>
        </w:r>
      </w:ins>
    </w:p>
    <w:p w14:paraId="46A3233D" w14:textId="44D36359" w:rsidR="00D04594" w:rsidRDefault="00D04594" w:rsidP="00D04594">
      <w:pPr>
        <w:pStyle w:val="TableofFigures"/>
        <w:tabs>
          <w:tab w:val="right" w:leader="dot" w:pos="9016"/>
        </w:tabs>
        <w:spacing w:after="120"/>
        <w:rPr>
          <w:ins w:id="820" w:author="Andrew Instone-Cowie" w:date="2025-05-07T15:51:00Z" w16du:dateUtc="2025-05-07T14:51:00Z"/>
          <w:rFonts w:eastAsiaTheme="minorEastAsia"/>
          <w:noProof/>
          <w:kern w:val="2"/>
          <w:sz w:val="24"/>
          <w:szCs w:val="24"/>
          <w:lang w:eastAsia="en-GB"/>
          <w14:ligatures w14:val="standardContextual"/>
        </w:rPr>
        <w:pPrChange w:id="821" w:author="Andrew Instone-Cowie" w:date="2025-05-07T15:52:00Z" w16du:dateUtc="2025-05-07T14:52:00Z">
          <w:pPr>
            <w:pStyle w:val="TableofFigures"/>
            <w:tabs>
              <w:tab w:val="right" w:leader="dot" w:pos="9016"/>
            </w:tabs>
          </w:pPr>
        </w:pPrChange>
      </w:pPr>
      <w:ins w:id="82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46 – Arduino USB Cable</w:t>
        </w:r>
        <w:r>
          <w:rPr>
            <w:noProof/>
            <w:webHidden/>
          </w:rPr>
          <w:tab/>
        </w:r>
        <w:r>
          <w:rPr>
            <w:noProof/>
            <w:webHidden/>
          </w:rPr>
          <w:fldChar w:fldCharType="begin"/>
        </w:r>
        <w:r>
          <w:rPr>
            <w:noProof/>
            <w:webHidden/>
          </w:rPr>
          <w:instrText xml:space="preserve"> PAGEREF _Toc197525615 \h </w:instrText>
        </w:r>
        <w:r>
          <w:rPr>
            <w:noProof/>
            <w:webHidden/>
          </w:rPr>
        </w:r>
      </w:ins>
      <w:r>
        <w:rPr>
          <w:noProof/>
          <w:webHidden/>
        </w:rPr>
        <w:fldChar w:fldCharType="separate"/>
      </w:r>
      <w:ins w:id="823" w:author="Andrew Instone-Cowie" w:date="2025-05-07T15:53:00Z" w16du:dateUtc="2025-05-07T14:53:00Z">
        <w:r w:rsidR="009B24E9">
          <w:rPr>
            <w:noProof/>
            <w:webHidden/>
          </w:rPr>
          <w:t>58</w:t>
        </w:r>
      </w:ins>
      <w:ins w:id="824" w:author="Andrew Instone-Cowie" w:date="2025-05-07T15:51:00Z" w16du:dateUtc="2025-05-07T14:51:00Z">
        <w:r>
          <w:rPr>
            <w:noProof/>
            <w:webHidden/>
          </w:rPr>
          <w:fldChar w:fldCharType="end"/>
        </w:r>
        <w:r w:rsidRPr="004B7552">
          <w:rPr>
            <w:rStyle w:val="Hyperlink"/>
            <w:noProof/>
          </w:rPr>
          <w:fldChar w:fldCharType="end"/>
        </w:r>
      </w:ins>
    </w:p>
    <w:p w14:paraId="7B8BC87A" w14:textId="503378B9" w:rsidR="00D04594" w:rsidRDefault="00D04594" w:rsidP="00D04594">
      <w:pPr>
        <w:pStyle w:val="TableofFigures"/>
        <w:tabs>
          <w:tab w:val="right" w:leader="dot" w:pos="9016"/>
        </w:tabs>
        <w:spacing w:after="120"/>
        <w:rPr>
          <w:ins w:id="825" w:author="Andrew Instone-Cowie" w:date="2025-05-07T15:51:00Z" w16du:dateUtc="2025-05-07T14:51:00Z"/>
          <w:rFonts w:eastAsiaTheme="minorEastAsia"/>
          <w:noProof/>
          <w:kern w:val="2"/>
          <w:sz w:val="24"/>
          <w:szCs w:val="24"/>
          <w:lang w:eastAsia="en-GB"/>
          <w14:ligatures w14:val="standardContextual"/>
        </w:rPr>
        <w:pPrChange w:id="826" w:author="Andrew Instone-Cowie" w:date="2025-05-07T15:52:00Z" w16du:dateUtc="2025-05-07T14:52:00Z">
          <w:pPr>
            <w:pStyle w:val="TableofFigures"/>
            <w:tabs>
              <w:tab w:val="right" w:leader="dot" w:pos="9016"/>
            </w:tabs>
          </w:pPr>
        </w:pPrChange>
      </w:pPr>
      <w:ins w:id="82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47 – Arduino IDE ISP Sketch Loading</w:t>
        </w:r>
        <w:r>
          <w:rPr>
            <w:noProof/>
            <w:webHidden/>
          </w:rPr>
          <w:tab/>
        </w:r>
        <w:r>
          <w:rPr>
            <w:noProof/>
            <w:webHidden/>
          </w:rPr>
          <w:fldChar w:fldCharType="begin"/>
        </w:r>
        <w:r>
          <w:rPr>
            <w:noProof/>
            <w:webHidden/>
          </w:rPr>
          <w:instrText xml:space="preserve"> PAGEREF _Toc197525616 \h </w:instrText>
        </w:r>
        <w:r>
          <w:rPr>
            <w:noProof/>
            <w:webHidden/>
          </w:rPr>
        </w:r>
      </w:ins>
      <w:r>
        <w:rPr>
          <w:noProof/>
          <w:webHidden/>
        </w:rPr>
        <w:fldChar w:fldCharType="separate"/>
      </w:r>
      <w:ins w:id="828" w:author="Andrew Instone-Cowie" w:date="2025-05-07T15:53:00Z" w16du:dateUtc="2025-05-07T14:53:00Z">
        <w:r w:rsidR="009B24E9">
          <w:rPr>
            <w:noProof/>
            <w:webHidden/>
          </w:rPr>
          <w:t>59</w:t>
        </w:r>
      </w:ins>
      <w:ins w:id="829" w:author="Andrew Instone-Cowie" w:date="2025-05-07T15:51:00Z" w16du:dateUtc="2025-05-07T14:51:00Z">
        <w:r>
          <w:rPr>
            <w:noProof/>
            <w:webHidden/>
          </w:rPr>
          <w:fldChar w:fldCharType="end"/>
        </w:r>
        <w:r w:rsidRPr="004B7552">
          <w:rPr>
            <w:rStyle w:val="Hyperlink"/>
            <w:noProof/>
          </w:rPr>
          <w:fldChar w:fldCharType="end"/>
        </w:r>
      </w:ins>
    </w:p>
    <w:p w14:paraId="3C96F10C" w14:textId="7D68CAFF" w:rsidR="00D04594" w:rsidRDefault="00D04594" w:rsidP="00D04594">
      <w:pPr>
        <w:pStyle w:val="TableofFigures"/>
        <w:tabs>
          <w:tab w:val="right" w:leader="dot" w:pos="9016"/>
        </w:tabs>
        <w:spacing w:after="120"/>
        <w:rPr>
          <w:ins w:id="830" w:author="Andrew Instone-Cowie" w:date="2025-05-07T15:51:00Z" w16du:dateUtc="2025-05-07T14:51:00Z"/>
          <w:rFonts w:eastAsiaTheme="minorEastAsia"/>
          <w:noProof/>
          <w:kern w:val="2"/>
          <w:sz w:val="24"/>
          <w:szCs w:val="24"/>
          <w:lang w:eastAsia="en-GB"/>
          <w14:ligatures w14:val="standardContextual"/>
        </w:rPr>
        <w:pPrChange w:id="831" w:author="Andrew Instone-Cowie" w:date="2025-05-07T15:52:00Z" w16du:dateUtc="2025-05-07T14:52:00Z">
          <w:pPr>
            <w:pStyle w:val="TableofFigures"/>
            <w:tabs>
              <w:tab w:val="right" w:leader="dot" w:pos="9016"/>
            </w:tabs>
          </w:pPr>
        </w:pPrChange>
      </w:pPr>
      <w:ins w:id="83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48 – Arduino Programmer Board Selection</w:t>
        </w:r>
        <w:r>
          <w:rPr>
            <w:noProof/>
            <w:webHidden/>
          </w:rPr>
          <w:tab/>
        </w:r>
        <w:r>
          <w:rPr>
            <w:noProof/>
            <w:webHidden/>
          </w:rPr>
          <w:fldChar w:fldCharType="begin"/>
        </w:r>
        <w:r>
          <w:rPr>
            <w:noProof/>
            <w:webHidden/>
          </w:rPr>
          <w:instrText xml:space="preserve"> PAGEREF _Toc197525617 \h </w:instrText>
        </w:r>
        <w:r>
          <w:rPr>
            <w:noProof/>
            <w:webHidden/>
          </w:rPr>
        </w:r>
      </w:ins>
      <w:r>
        <w:rPr>
          <w:noProof/>
          <w:webHidden/>
        </w:rPr>
        <w:fldChar w:fldCharType="separate"/>
      </w:r>
      <w:ins w:id="833" w:author="Andrew Instone-Cowie" w:date="2025-05-07T15:53:00Z" w16du:dateUtc="2025-05-07T14:53:00Z">
        <w:r w:rsidR="009B24E9">
          <w:rPr>
            <w:noProof/>
            <w:webHidden/>
          </w:rPr>
          <w:t>60</w:t>
        </w:r>
      </w:ins>
      <w:ins w:id="834" w:author="Andrew Instone-Cowie" w:date="2025-05-07T15:51:00Z" w16du:dateUtc="2025-05-07T14:51:00Z">
        <w:r>
          <w:rPr>
            <w:noProof/>
            <w:webHidden/>
          </w:rPr>
          <w:fldChar w:fldCharType="end"/>
        </w:r>
        <w:r w:rsidRPr="004B7552">
          <w:rPr>
            <w:rStyle w:val="Hyperlink"/>
            <w:noProof/>
          </w:rPr>
          <w:fldChar w:fldCharType="end"/>
        </w:r>
      </w:ins>
    </w:p>
    <w:p w14:paraId="05AA359A" w14:textId="1ED89D03" w:rsidR="00D04594" w:rsidRDefault="00D04594" w:rsidP="00D04594">
      <w:pPr>
        <w:pStyle w:val="TableofFigures"/>
        <w:tabs>
          <w:tab w:val="right" w:leader="dot" w:pos="9016"/>
        </w:tabs>
        <w:spacing w:after="120"/>
        <w:rPr>
          <w:ins w:id="835" w:author="Andrew Instone-Cowie" w:date="2025-05-07T15:51:00Z" w16du:dateUtc="2025-05-07T14:51:00Z"/>
          <w:rFonts w:eastAsiaTheme="minorEastAsia"/>
          <w:noProof/>
          <w:kern w:val="2"/>
          <w:sz w:val="24"/>
          <w:szCs w:val="24"/>
          <w:lang w:eastAsia="en-GB"/>
          <w14:ligatures w14:val="standardContextual"/>
        </w:rPr>
        <w:pPrChange w:id="836" w:author="Andrew Instone-Cowie" w:date="2025-05-07T15:52:00Z" w16du:dateUtc="2025-05-07T14:52:00Z">
          <w:pPr>
            <w:pStyle w:val="TableofFigures"/>
            <w:tabs>
              <w:tab w:val="right" w:leader="dot" w:pos="9016"/>
            </w:tabs>
          </w:pPr>
        </w:pPrChange>
      </w:pPr>
      <w:ins w:id="83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49 – Arduino Programmer Port Selection</w:t>
        </w:r>
        <w:r>
          <w:rPr>
            <w:noProof/>
            <w:webHidden/>
          </w:rPr>
          <w:tab/>
        </w:r>
        <w:r>
          <w:rPr>
            <w:noProof/>
            <w:webHidden/>
          </w:rPr>
          <w:fldChar w:fldCharType="begin"/>
        </w:r>
        <w:r>
          <w:rPr>
            <w:noProof/>
            <w:webHidden/>
          </w:rPr>
          <w:instrText xml:space="preserve"> PAGEREF _Toc197525618 \h </w:instrText>
        </w:r>
        <w:r>
          <w:rPr>
            <w:noProof/>
            <w:webHidden/>
          </w:rPr>
        </w:r>
      </w:ins>
      <w:r>
        <w:rPr>
          <w:noProof/>
          <w:webHidden/>
        </w:rPr>
        <w:fldChar w:fldCharType="separate"/>
      </w:r>
      <w:ins w:id="838" w:author="Andrew Instone-Cowie" w:date="2025-05-07T15:53:00Z" w16du:dateUtc="2025-05-07T14:53:00Z">
        <w:r w:rsidR="009B24E9">
          <w:rPr>
            <w:noProof/>
            <w:webHidden/>
          </w:rPr>
          <w:t>60</w:t>
        </w:r>
      </w:ins>
      <w:ins w:id="839" w:author="Andrew Instone-Cowie" w:date="2025-05-07T15:51:00Z" w16du:dateUtc="2025-05-07T14:51:00Z">
        <w:r>
          <w:rPr>
            <w:noProof/>
            <w:webHidden/>
          </w:rPr>
          <w:fldChar w:fldCharType="end"/>
        </w:r>
        <w:r w:rsidRPr="004B7552">
          <w:rPr>
            <w:rStyle w:val="Hyperlink"/>
            <w:noProof/>
          </w:rPr>
          <w:fldChar w:fldCharType="end"/>
        </w:r>
      </w:ins>
    </w:p>
    <w:p w14:paraId="6DD6F90F" w14:textId="2DB9CF1C" w:rsidR="00D04594" w:rsidRDefault="00D04594" w:rsidP="00D04594">
      <w:pPr>
        <w:pStyle w:val="TableofFigures"/>
        <w:tabs>
          <w:tab w:val="right" w:leader="dot" w:pos="9016"/>
        </w:tabs>
        <w:spacing w:after="120"/>
        <w:rPr>
          <w:ins w:id="840" w:author="Andrew Instone-Cowie" w:date="2025-05-07T15:51:00Z" w16du:dateUtc="2025-05-07T14:51:00Z"/>
          <w:rFonts w:eastAsiaTheme="minorEastAsia"/>
          <w:noProof/>
          <w:kern w:val="2"/>
          <w:sz w:val="24"/>
          <w:szCs w:val="24"/>
          <w:lang w:eastAsia="en-GB"/>
          <w14:ligatures w14:val="standardContextual"/>
        </w:rPr>
        <w:pPrChange w:id="841" w:author="Andrew Instone-Cowie" w:date="2025-05-07T15:52:00Z" w16du:dateUtc="2025-05-07T14:52:00Z">
          <w:pPr>
            <w:pStyle w:val="TableofFigures"/>
            <w:tabs>
              <w:tab w:val="right" w:leader="dot" w:pos="9016"/>
            </w:tabs>
          </w:pPr>
        </w:pPrChange>
      </w:pPr>
      <w:ins w:id="84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"_Toc197525619"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50 – Arduino IDE ISP Upload</w:t>
        </w:r>
        <w:r>
          <w:rPr>
            <w:noProof/>
            <w:webHidden/>
          </w:rPr>
          <w:tab/>
        </w:r>
        <w:r>
          <w:rPr>
            <w:noProof/>
            <w:webHidden/>
          </w:rPr>
          <w:fldChar w:fldCharType="begin"/>
        </w:r>
        <w:r>
          <w:rPr>
            <w:noProof/>
            <w:webHidden/>
          </w:rPr>
          <w:instrText xml:space="preserve"> PAGEREF _Toc197525619 \h </w:instrText>
        </w:r>
        <w:r>
          <w:rPr>
            <w:noProof/>
            <w:webHidden/>
          </w:rPr>
        </w:r>
      </w:ins>
      <w:r>
        <w:rPr>
          <w:noProof/>
          <w:webHidden/>
        </w:rPr>
        <w:fldChar w:fldCharType="separate"/>
      </w:r>
      <w:ins w:id="843" w:author="Andrew Instone-Cowie" w:date="2025-05-07T15:53:00Z" w16du:dateUtc="2025-05-07T14:53:00Z">
        <w:r w:rsidR="009B24E9">
          <w:rPr>
            <w:noProof/>
            <w:webHidden/>
          </w:rPr>
          <w:t>61</w:t>
        </w:r>
      </w:ins>
      <w:ins w:id="844" w:author="Andrew Instone-Cowie" w:date="2025-05-07T15:51:00Z" w16du:dateUtc="2025-05-07T14:51:00Z">
        <w:r>
          <w:rPr>
            <w:noProof/>
            <w:webHidden/>
          </w:rPr>
          <w:fldChar w:fldCharType="end"/>
        </w:r>
        <w:r w:rsidRPr="004B7552">
          <w:rPr>
            <w:rStyle w:val="Hyperlink"/>
            <w:noProof/>
          </w:rPr>
          <w:fldChar w:fldCharType="end"/>
        </w:r>
      </w:ins>
    </w:p>
    <w:p w14:paraId="6B1DA36A" w14:textId="7D4A2CEE" w:rsidR="00D04594" w:rsidRDefault="00D04594" w:rsidP="00D04594">
      <w:pPr>
        <w:pStyle w:val="TableofFigures"/>
        <w:tabs>
          <w:tab w:val="right" w:leader="dot" w:pos="9016"/>
        </w:tabs>
        <w:spacing w:after="120"/>
        <w:rPr>
          <w:ins w:id="845" w:author="Andrew Instone-Cowie" w:date="2025-05-07T15:51:00Z" w16du:dateUtc="2025-05-07T14:51:00Z"/>
          <w:rFonts w:eastAsiaTheme="minorEastAsia"/>
          <w:noProof/>
          <w:kern w:val="2"/>
          <w:sz w:val="24"/>
          <w:szCs w:val="24"/>
          <w:lang w:eastAsia="en-GB"/>
          <w14:ligatures w14:val="standardContextual"/>
        </w:rPr>
        <w:pPrChange w:id="846" w:author="Andrew Instone-Cowie" w:date="2025-05-07T15:52:00Z" w16du:dateUtc="2025-05-07T14:52:00Z">
          <w:pPr>
            <w:pStyle w:val="TableofFigures"/>
            <w:tabs>
              <w:tab w:val="right" w:leader="dot" w:pos="9016"/>
            </w:tabs>
          </w:pPr>
        </w:pPrChange>
      </w:pPr>
      <w:ins w:id="84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51 – Programmer with Capacitor</w:t>
        </w:r>
        <w:r>
          <w:rPr>
            <w:noProof/>
            <w:webHidden/>
          </w:rPr>
          <w:tab/>
        </w:r>
        <w:r>
          <w:rPr>
            <w:noProof/>
            <w:webHidden/>
          </w:rPr>
          <w:fldChar w:fldCharType="begin"/>
        </w:r>
        <w:r>
          <w:rPr>
            <w:noProof/>
            <w:webHidden/>
          </w:rPr>
          <w:instrText xml:space="preserve"> PAGEREF _Toc197525620 \h </w:instrText>
        </w:r>
        <w:r>
          <w:rPr>
            <w:noProof/>
            <w:webHidden/>
          </w:rPr>
        </w:r>
      </w:ins>
      <w:r>
        <w:rPr>
          <w:noProof/>
          <w:webHidden/>
        </w:rPr>
        <w:fldChar w:fldCharType="separate"/>
      </w:r>
      <w:ins w:id="848" w:author="Andrew Instone-Cowie" w:date="2025-05-07T15:53:00Z" w16du:dateUtc="2025-05-07T14:53:00Z">
        <w:r w:rsidR="009B24E9">
          <w:rPr>
            <w:noProof/>
            <w:webHidden/>
          </w:rPr>
          <w:t>62</w:t>
        </w:r>
      </w:ins>
      <w:ins w:id="849" w:author="Andrew Instone-Cowie" w:date="2025-05-07T15:51:00Z" w16du:dateUtc="2025-05-07T14:51:00Z">
        <w:r>
          <w:rPr>
            <w:noProof/>
            <w:webHidden/>
          </w:rPr>
          <w:fldChar w:fldCharType="end"/>
        </w:r>
        <w:r w:rsidRPr="004B7552">
          <w:rPr>
            <w:rStyle w:val="Hyperlink"/>
            <w:noProof/>
          </w:rPr>
          <w:fldChar w:fldCharType="end"/>
        </w:r>
      </w:ins>
    </w:p>
    <w:p w14:paraId="6B131A28" w14:textId="2C6C46A0" w:rsidR="00D04594" w:rsidRDefault="00D04594" w:rsidP="00D04594">
      <w:pPr>
        <w:pStyle w:val="TableofFigures"/>
        <w:tabs>
          <w:tab w:val="right" w:leader="dot" w:pos="9016"/>
        </w:tabs>
        <w:spacing w:after="120"/>
        <w:rPr>
          <w:ins w:id="850" w:author="Andrew Instone-Cowie" w:date="2025-05-07T15:51:00Z" w16du:dateUtc="2025-05-07T14:51:00Z"/>
          <w:rFonts w:eastAsiaTheme="minorEastAsia"/>
          <w:noProof/>
          <w:kern w:val="2"/>
          <w:sz w:val="24"/>
          <w:szCs w:val="24"/>
          <w:lang w:eastAsia="en-GB"/>
          <w14:ligatures w14:val="standardContextual"/>
        </w:rPr>
        <w:pPrChange w:id="851" w:author="Andrew Instone-Cowie" w:date="2025-05-07T15:52:00Z" w16du:dateUtc="2025-05-07T14:52:00Z">
          <w:pPr>
            <w:pStyle w:val="TableofFigures"/>
            <w:tabs>
              <w:tab w:val="right" w:leader="dot" w:pos="9016"/>
            </w:tabs>
          </w:pPr>
        </w:pPrChange>
      </w:pPr>
      <w:ins w:id="85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52 – Programmer Connections</w:t>
        </w:r>
        <w:r>
          <w:rPr>
            <w:noProof/>
            <w:webHidden/>
          </w:rPr>
          <w:tab/>
        </w:r>
        <w:r>
          <w:rPr>
            <w:noProof/>
            <w:webHidden/>
          </w:rPr>
          <w:fldChar w:fldCharType="begin"/>
        </w:r>
        <w:r>
          <w:rPr>
            <w:noProof/>
            <w:webHidden/>
          </w:rPr>
          <w:instrText xml:space="preserve"> PAGEREF _Toc197525621 \h </w:instrText>
        </w:r>
        <w:r>
          <w:rPr>
            <w:noProof/>
            <w:webHidden/>
          </w:rPr>
        </w:r>
      </w:ins>
      <w:r>
        <w:rPr>
          <w:noProof/>
          <w:webHidden/>
        </w:rPr>
        <w:fldChar w:fldCharType="separate"/>
      </w:r>
      <w:ins w:id="853" w:author="Andrew Instone-Cowie" w:date="2025-05-07T15:53:00Z" w16du:dateUtc="2025-05-07T14:53:00Z">
        <w:r w:rsidR="009B24E9">
          <w:rPr>
            <w:noProof/>
            <w:webHidden/>
          </w:rPr>
          <w:t>62</w:t>
        </w:r>
      </w:ins>
      <w:ins w:id="854" w:author="Andrew Instone-Cowie" w:date="2025-05-07T15:51:00Z" w16du:dateUtc="2025-05-07T14:51:00Z">
        <w:r>
          <w:rPr>
            <w:noProof/>
            <w:webHidden/>
          </w:rPr>
          <w:fldChar w:fldCharType="end"/>
        </w:r>
        <w:r w:rsidRPr="004B7552">
          <w:rPr>
            <w:rStyle w:val="Hyperlink"/>
            <w:noProof/>
          </w:rPr>
          <w:fldChar w:fldCharType="end"/>
        </w:r>
      </w:ins>
    </w:p>
    <w:p w14:paraId="56DF6C16" w14:textId="76A17469" w:rsidR="00D04594" w:rsidRDefault="00D04594" w:rsidP="00D04594">
      <w:pPr>
        <w:pStyle w:val="TableofFigures"/>
        <w:tabs>
          <w:tab w:val="right" w:leader="dot" w:pos="9016"/>
        </w:tabs>
        <w:spacing w:after="120"/>
        <w:rPr>
          <w:ins w:id="855" w:author="Andrew Instone-Cowie" w:date="2025-05-07T15:51:00Z" w16du:dateUtc="2025-05-07T14:51:00Z"/>
          <w:rFonts w:eastAsiaTheme="minorEastAsia"/>
          <w:noProof/>
          <w:kern w:val="2"/>
          <w:sz w:val="24"/>
          <w:szCs w:val="24"/>
          <w:lang w:eastAsia="en-GB"/>
          <w14:ligatures w14:val="standardContextual"/>
        </w:rPr>
        <w:pPrChange w:id="856" w:author="Andrew Instone-Cowie" w:date="2025-05-07T15:52:00Z" w16du:dateUtc="2025-05-07T14:52:00Z">
          <w:pPr>
            <w:pStyle w:val="TableofFigures"/>
            <w:tabs>
              <w:tab w:val="right" w:leader="dot" w:pos="9016"/>
            </w:tabs>
          </w:pPr>
        </w:pPrChange>
      </w:pPr>
      <w:ins w:id="85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53 – Programmer Connected to Interface Board</w:t>
        </w:r>
        <w:r>
          <w:rPr>
            <w:noProof/>
            <w:webHidden/>
          </w:rPr>
          <w:tab/>
        </w:r>
        <w:r>
          <w:rPr>
            <w:noProof/>
            <w:webHidden/>
          </w:rPr>
          <w:fldChar w:fldCharType="begin"/>
        </w:r>
        <w:r>
          <w:rPr>
            <w:noProof/>
            <w:webHidden/>
          </w:rPr>
          <w:instrText xml:space="preserve"> PAGEREF _Toc197525622 \h </w:instrText>
        </w:r>
        <w:r>
          <w:rPr>
            <w:noProof/>
            <w:webHidden/>
          </w:rPr>
        </w:r>
      </w:ins>
      <w:r>
        <w:rPr>
          <w:noProof/>
          <w:webHidden/>
        </w:rPr>
        <w:fldChar w:fldCharType="separate"/>
      </w:r>
      <w:ins w:id="858" w:author="Andrew Instone-Cowie" w:date="2025-05-07T15:53:00Z" w16du:dateUtc="2025-05-07T14:53:00Z">
        <w:r w:rsidR="009B24E9">
          <w:rPr>
            <w:noProof/>
            <w:webHidden/>
          </w:rPr>
          <w:t>63</w:t>
        </w:r>
      </w:ins>
      <w:ins w:id="859" w:author="Andrew Instone-Cowie" w:date="2025-05-07T15:51:00Z" w16du:dateUtc="2025-05-07T14:51:00Z">
        <w:r>
          <w:rPr>
            <w:noProof/>
            <w:webHidden/>
          </w:rPr>
          <w:fldChar w:fldCharType="end"/>
        </w:r>
        <w:r w:rsidRPr="004B7552">
          <w:rPr>
            <w:rStyle w:val="Hyperlink"/>
            <w:noProof/>
          </w:rPr>
          <w:fldChar w:fldCharType="end"/>
        </w:r>
      </w:ins>
    </w:p>
    <w:p w14:paraId="54427610" w14:textId="1D3C1840" w:rsidR="00D04594" w:rsidRDefault="00D04594" w:rsidP="00D04594">
      <w:pPr>
        <w:pStyle w:val="TableofFigures"/>
        <w:tabs>
          <w:tab w:val="right" w:leader="dot" w:pos="9016"/>
        </w:tabs>
        <w:spacing w:after="120"/>
        <w:rPr>
          <w:ins w:id="860" w:author="Andrew Instone-Cowie" w:date="2025-05-07T15:51:00Z" w16du:dateUtc="2025-05-07T14:51:00Z"/>
          <w:rFonts w:eastAsiaTheme="minorEastAsia"/>
          <w:noProof/>
          <w:kern w:val="2"/>
          <w:sz w:val="24"/>
          <w:szCs w:val="24"/>
          <w:lang w:eastAsia="en-GB"/>
          <w14:ligatures w14:val="standardContextual"/>
        </w:rPr>
        <w:pPrChange w:id="861" w:author="Andrew Instone-Cowie" w:date="2025-05-07T15:52:00Z" w16du:dateUtc="2025-05-07T14:52:00Z">
          <w:pPr>
            <w:pStyle w:val="TableofFigures"/>
            <w:tabs>
              <w:tab w:val="right" w:leader="dot" w:pos="9016"/>
            </w:tabs>
          </w:pPr>
        </w:pPrChange>
      </w:pPr>
      <w:ins w:id="86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54 – Arduino IDE Target Board Selection</w:t>
        </w:r>
        <w:r>
          <w:rPr>
            <w:noProof/>
            <w:webHidden/>
          </w:rPr>
          <w:tab/>
        </w:r>
        <w:r>
          <w:rPr>
            <w:noProof/>
            <w:webHidden/>
          </w:rPr>
          <w:fldChar w:fldCharType="begin"/>
        </w:r>
        <w:r>
          <w:rPr>
            <w:noProof/>
            <w:webHidden/>
          </w:rPr>
          <w:instrText xml:space="preserve"> PAGEREF _Toc197525623 \h </w:instrText>
        </w:r>
        <w:r>
          <w:rPr>
            <w:noProof/>
            <w:webHidden/>
          </w:rPr>
        </w:r>
      </w:ins>
      <w:r>
        <w:rPr>
          <w:noProof/>
          <w:webHidden/>
        </w:rPr>
        <w:fldChar w:fldCharType="separate"/>
      </w:r>
      <w:ins w:id="863" w:author="Andrew Instone-Cowie" w:date="2025-05-07T15:53:00Z" w16du:dateUtc="2025-05-07T14:53:00Z">
        <w:r w:rsidR="009B24E9">
          <w:rPr>
            <w:noProof/>
            <w:webHidden/>
          </w:rPr>
          <w:t>64</w:t>
        </w:r>
      </w:ins>
      <w:ins w:id="864" w:author="Andrew Instone-Cowie" w:date="2025-05-07T15:51:00Z" w16du:dateUtc="2025-05-07T14:51:00Z">
        <w:r>
          <w:rPr>
            <w:noProof/>
            <w:webHidden/>
          </w:rPr>
          <w:fldChar w:fldCharType="end"/>
        </w:r>
        <w:r w:rsidRPr="004B7552">
          <w:rPr>
            <w:rStyle w:val="Hyperlink"/>
            <w:noProof/>
          </w:rPr>
          <w:fldChar w:fldCharType="end"/>
        </w:r>
      </w:ins>
    </w:p>
    <w:p w14:paraId="14B81723" w14:textId="7BF0820F" w:rsidR="00D04594" w:rsidRDefault="00D04594" w:rsidP="00D04594">
      <w:pPr>
        <w:pStyle w:val="TableofFigures"/>
        <w:tabs>
          <w:tab w:val="right" w:leader="dot" w:pos="9016"/>
        </w:tabs>
        <w:spacing w:after="120"/>
        <w:rPr>
          <w:ins w:id="865" w:author="Andrew Instone-Cowie" w:date="2025-05-07T15:51:00Z" w16du:dateUtc="2025-05-07T14:51:00Z"/>
          <w:rFonts w:eastAsiaTheme="minorEastAsia"/>
          <w:noProof/>
          <w:kern w:val="2"/>
          <w:sz w:val="24"/>
          <w:szCs w:val="24"/>
          <w:lang w:eastAsia="en-GB"/>
          <w14:ligatures w14:val="standardContextual"/>
        </w:rPr>
        <w:pPrChange w:id="866" w:author="Andrew Instone-Cowie" w:date="2025-05-07T15:52:00Z" w16du:dateUtc="2025-05-07T14:52:00Z">
          <w:pPr>
            <w:pStyle w:val="TableofFigures"/>
            <w:tabs>
              <w:tab w:val="right" w:leader="dot" w:pos="9016"/>
            </w:tabs>
          </w:pPr>
        </w:pPrChange>
      </w:pPr>
      <w:ins w:id="86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55 – Arduino IDE Programmer Selection</w:t>
        </w:r>
        <w:r>
          <w:rPr>
            <w:noProof/>
            <w:webHidden/>
          </w:rPr>
          <w:tab/>
        </w:r>
        <w:r>
          <w:rPr>
            <w:noProof/>
            <w:webHidden/>
          </w:rPr>
          <w:fldChar w:fldCharType="begin"/>
        </w:r>
        <w:r>
          <w:rPr>
            <w:noProof/>
            <w:webHidden/>
          </w:rPr>
          <w:instrText xml:space="preserve"> PAGEREF _Toc197525624 \h </w:instrText>
        </w:r>
        <w:r>
          <w:rPr>
            <w:noProof/>
            <w:webHidden/>
          </w:rPr>
        </w:r>
      </w:ins>
      <w:r>
        <w:rPr>
          <w:noProof/>
          <w:webHidden/>
        </w:rPr>
        <w:fldChar w:fldCharType="separate"/>
      </w:r>
      <w:ins w:id="868" w:author="Andrew Instone-Cowie" w:date="2025-05-07T15:53:00Z" w16du:dateUtc="2025-05-07T14:53:00Z">
        <w:r w:rsidR="009B24E9">
          <w:rPr>
            <w:noProof/>
            <w:webHidden/>
          </w:rPr>
          <w:t>65</w:t>
        </w:r>
      </w:ins>
      <w:ins w:id="869" w:author="Andrew Instone-Cowie" w:date="2025-05-07T15:51:00Z" w16du:dateUtc="2025-05-07T14:51:00Z">
        <w:r>
          <w:rPr>
            <w:noProof/>
            <w:webHidden/>
          </w:rPr>
          <w:fldChar w:fldCharType="end"/>
        </w:r>
        <w:r w:rsidRPr="004B7552">
          <w:rPr>
            <w:rStyle w:val="Hyperlink"/>
            <w:noProof/>
          </w:rPr>
          <w:fldChar w:fldCharType="end"/>
        </w:r>
      </w:ins>
    </w:p>
    <w:p w14:paraId="755C4C97" w14:textId="0D2DD7A2" w:rsidR="00D04594" w:rsidRDefault="00D04594" w:rsidP="00D04594">
      <w:pPr>
        <w:pStyle w:val="TableofFigures"/>
        <w:tabs>
          <w:tab w:val="right" w:leader="dot" w:pos="9016"/>
        </w:tabs>
        <w:spacing w:after="120"/>
        <w:rPr>
          <w:ins w:id="870" w:author="Andrew Instone-Cowie" w:date="2025-05-07T15:51:00Z" w16du:dateUtc="2025-05-07T14:51:00Z"/>
          <w:rFonts w:eastAsiaTheme="minorEastAsia"/>
          <w:noProof/>
          <w:kern w:val="2"/>
          <w:sz w:val="24"/>
          <w:szCs w:val="24"/>
          <w:lang w:eastAsia="en-GB"/>
          <w14:ligatures w14:val="standardContextual"/>
        </w:rPr>
        <w:pPrChange w:id="871" w:author="Andrew Instone-Cowie" w:date="2025-05-07T15:52:00Z" w16du:dateUtc="2025-05-07T14:52:00Z">
          <w:pPr>
            <w:pStyle w:val="TableofFigures"/>
            <w:tabs>
              <w:tab w:val="right" w:leader="dot" w:pos="9016"/>
            </w:tabs>
          </w:pPr>
        </w:pPrChange>
      </w:pPr>
      <w:ins w:id="87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56 – Arduino IDE Burn Bootloader</w:t>
        </w:r>
        <w:r>
          <w:rPr>
            <w:noProof/>
            <w:webHidden/>
          </w:rPr>
          <w:tab/>
        </w:r>
        <w:r>
          <w:rPr>
            <w:noProof/>
            <w:webHidden/>
          </w:rPr>
          <w:fldChar w:fldCharType="begin"/>
        </w:r>
        <w:r>
          <w:rPr>
            <w:noProof/>
            <w:webHidden/>
          </w:rPr>
          <w:instrText xml:space="preserve"> PAGEREF _Toc197525625 \h </w:instrText>
        </w:r>
        <w:r>
          <w:rPr>
            <w:noProof/>
            <w:webHidden/>
          </w:rPr>
        </w:r>
      </w:ins>
      <w:r>
        <w:rPr>
          <w:noProof/>
          <w:webHidden/>
        </w:rPr>
        <w:fldChar w:fldCharType="separate"/>
      </w:r>
      <w:ins w:id="873" w:author="Andrew Instone-Cowie" w:date="2025-05-07T15:53:00Z" w16du:dateUtc="2025-05-07T14:53:00Z">
        <w:r w:rsidR="009B24E9">
          <w:rPr>
            <w:noProof/>
            <w:webHidden/>
          </w:rPr>
          <w:t>66</w:t>
        </w:r>
      </w:ins>
      <w:ins w:id="874" w:author="Andrew Instone-Cowie" w:date="2025-05-07T15:51:00Z" w16du:dateUtc="2025-05-07T14:51:00Z">
        <w:r>
          <w:rPr>
            <w:noProof/>
            <w:webHidden/>
          </w:rPr>
          <w:fldChar w:fldCharType="end"/>
        </w:r>
        <w:r w:rsidRPr="004B7552">
          <w:rPr>
            <w:rStyle w:val="Hyperlink"/>
            <w:noProof/>
          </w:rPr>
          <w:fldChar w:fldCharType="end"/>
        </w:r>
      </w:ins>
    </w:p>
    <w:p w14:paraId="70F32381" w14:textId="0F06A190" w:rsidR="00D04594" w:rsidRDefault="00D04594" w:rsidP="00D04594">
      <w:pPr>
        <w:pStyle w:val="TableofFigures"/>
        <w:tabs>
          <w:tab w:val="right" w:leader="dot" w:pos="9016"/>
        </w:tabs>
        <w:spacing w:after="120"/>
        <w:rPr>
          <w:ins w:id="875" w:author="Andrew Instone-Cowie" w:date="2025-05-07T15:51:00Z" w16du:dateUtc="2025-05-07T14:51:00Z"/>
          <w:rFonts w:eastAsiaTheme="minorEastAsia"/>
          <w:noProof/>
          <w:kern w:val="2"/>
          <w:sz w:val="24"/>
          <w:szCs w:val="24"/>
          <w:lang w:eastAsia="en-GB"/>
          <w14:ligatures w14:val="standardContextual"/>
        </w:rPr>
        <w:pPrChange w:id="876" w:author="Andrew Instone-Cowie" w:date="2025-05-07T15:52:00Z" w16du:dateUtc="2025-05-07T14:52:00Z">
          <w:pPr>
            <w:pStyle w:val="TableofFigures"/>
            <w:tabs>
              <w:tab w:val="right" w:leader="dot" w:pos="9016"/>
            </w:tabs>
          </w:pPr>
        </w:pPrChange>
      </w:pPr>
      <w:ins w:id="87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57 – Arduino IDE Add Library</w:t>
        </w:r>
        <w:r>
          <w:rPr>
            <w:noProof/>
            <w:webHidden/>
          </w:rPr>
          <w:tab/>
        </w:r>
        <w:r>
          <w:rPr>
            <w:noProof/>
            <w:webHidden/>
          </w:rPr>
          <w:fldChar w:fldCharType="begin"/>
        </w:r>
        <w:r>
          <w:rPr>
            <w:noProof/>
            <w:webHidden/>
          </w:rPr>
          <w:instrText xml:space="preserve"> PAGEREF _Toc197525626 \h </w:instrText>
        </w:r>
        <w:r>
          <w:rPr>
            <w:noProof/>
            <w:webHidden/>
          </w:rPr>
        </w:r>
      </w:ins>
      <w:r>
        <w:rPr>
          <w:noProof/>
          <w:webHidden/>
        </w:rPr>
        <w:fldChar w:fldCharType="separate"/>
      </w:r>
      <w:ins w:id="878" w:author="Andrew Instone-Cowie" w:date="2025-05-07T15:53:00Z" w16du:dateUtc="2025-05-07T14:53:00Z">
        <w:r w:rsidR="009B24E9">
          <w:rPr>
            <w:noProof/>
            <w:webHidden/>
          </w:rPr>
          <w:t>67</w:t>
        </w:r>
      </w:ins>
      <w:ins w:id="879" w:author="Andrew Instone-Cowie" w:date="2025-05-07T15:51:00Z" w16du:dateUtc="2025-05-07T14:51:00Z">
        <w:r>
          <w:rPr>
            <w:noProof/>
            <w:webHidden/>
          </w:rPr>
          <w:fldChar w:fldCharType="end"/>
        </w:r>
        <w:r w:rsidRPr="004B7552">
          <w:rPr>
            <w:rStyle w:val="Hyperlink"/>
            <w:noProof/>
          </w:rPr>
          <w:fldChar w:fldCharType="end"/>
        </w:r>
      </w:ins>
    </w:p>
    <w:p w14:paraId="3AA6065F" w14:textId="5B37C234" w:rsidR="00D04594" w:rsidRDefault="00D04594" w:rsidP="00D04594">
      <w:pPr>
        <w:pStyle w:val="TableofFigures"/>
        <w:tabs>
          <w:tab w:val="right" w:leader="dot" w:pos="9016"/>
        </w:tabs>
        <w:spacing w:after="120"/>
        <w:rPr>
          <w:ins w:id="880" w:author="Andrew Instone-Cowie" w:date="2025-05-07T15:51:00Z" w16du:dateUtc="2025-05-07T14:51:00Z"/>
          <w:rFonts w:eastAsiaTheme="minorEastAsia"/>
          <w:noProof/>
          <w:kern w:val="2"/>
          <w:sz w:val="24"/>
          <w:szCs w:val="24"/>
          <w:lang w:eastAsia="en-GB"/>
          <w14:ligatures w14:val="standardContextual"/>
        </w:rPr>
        <w:pPrChange w:id="881" w:author="Andrew Instone-Cowie" w:date="2025-05-07T15:52:00Z" w16du:dateUtc="2025-05-07T14:52:00Z">
          <w:pPr>
            <w:pStyle w:val="TableofFigures"/>
            <w:tabs>
              <w:tab w:val="right" w:leader="dot" w:pos="9016"/>
            </w:tabs>
          </w:pPr>
        </w:pPrChange>
      </w:pPr>
      <w:ins w:id="88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58 – Arduino IDE Firmware Upload</w:t>
        </w:r>
        <w:r>
          <w:rPr>
            <w:noProof/>
            <w:webHidden/>
          </w:rPr>
          <w:tab/>
        </w:r>
        <w:r>
          <w:rPr>
            <w:noProof/>
            <w:webHidden/>
          </w:rPr>
          <w:fldChar w:fldCharType="begin"/>
        </w:r>
        <w:r>
          <w:rPr>
            <w:noProof/>
            <w:webHidden/>
          </w:rPr>
          <w:instrText xml:space="preserve"> PAGEREF _Toc197525627 \h </w:instrText>
        </w:r>
        <w:r>
          <w:rPr>
            <w:noProof/>
            <w:webHidden/>
          </w:rPr>
        </w:r>
      </w:ins>
      <w:r>
        <w:rPr>
          <w:noProof/>
          <w:webHidden/>
        </w:rPr>
        <w:fldChar w:fldCharType="separate"/>
      </w:r>
      <w:ins w:id="883" w:author="Andrew Instone-Cowie" w:date="2025-05-07T15:53:00Z" w16du:dateUtc="2025-05-07T14:53:00Z">
        <w:r w:rsidR="009B24E9">
          <w:rPr>
            <w:noProof/>
            <w:webHidden/>
          </w:rPr>
          <w:t>68</w:t>
        </w:r>
      </w:ins>
      <w:ins w:id="884" w:author="Andrew Instone-Cowie" w:date="2025-05-07T15:51:00Z" w16du:dateUtc="2025-05-07T14:51:00Z">
        <w:r>
          <w:rPr>
            <w:noProof/>
            <w:webHidden/>
          </w:rPr>
          <w:fldChar w:fldCharType="end"/>
        </w:r>
        <w:r w:rsidRPr="004B7552">
          <w:rPr>
            <w:rStyle w:val="Hyperlink"/>
            <w:noProof/>
          </w:rPr>
          <w:fldChar w:fldCharType="end"/>
        </w:r>
      </w:ins>
    </w:p>
    <w:p w14:paraId="0E4F43C1" w14:textId="0A40CF41" w:rsidR="00D04594" w:rsidRDefault="00D04594" w:rsidP="00D04594">
      <w:pPr>
        <w:pStyle w:val="TableofFigures"/>
        <w:tabs>
          <w:tab w:val="right" w:leader="dot" w:pos="9016"/>
        </w:tabs>
        <w:spacing w:after="120"/>
        <w:rPr>
          <w:ins w:id="885" w:author="Andrew Instone-Cowie" w:date="2025-05-07T15:51:00Z" w16du:dateUtc="2025-05-07T14:51:00Z"/>
          <w:rFonts w:eastAsiaTheme="minorEastAsia"/>
          <w:noProof/>
          <w:kern w:val="2"/>
          <w:sz w:val="24"/>
          <w:szCs w:val="24"/>
          <w:lang w:eastAsia="en-GB"/>
          <w14:ligatures w14:val="standardContextual"/>
        </w:rPr>
        <w:pPrChange w:id="886" w:author="Andrew Instone-Cowie" w:date="2025-05-07T15:52:00Z" w16du:dateUtc="2025-05-07T14:52:00Z">
          <w:pPr>
            <w:pStyle w:val="TableofFigures"/>
            <w:tabs>
              <w:tab w:val="right" w:leader="dot" w:pos="9016"/>
            </w:tabs>
          </w:pPr>
        </w:pPrChange>
      </w:pPr>
      <w:ins w:id="88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59 – Installed Simulator Interface</w:t>
        </w:r>
        <w:r>
          <w:rPr>
            <w:noProof/>
            <w:webHidden/>
          </w:rPr>
          <w:tab/>
        </w:r>
        <w:r>
          <w:rPr>
            <w:noProof/>
            <w:webHidden/>
          </w:rPr>
          <w:fldChar w:fldCharType="begin"/>
        </w:r>
        <w:r>
          <w:rPr>
            <w:noProof/>
            <w:webHidden/>
          </w:rPr>
          <w:instrText xml:space="preserve"> PAGEREF _Toc197525628 \h </w:instrText>
        </w:r>
        <w:r>
          <w:rPr>
            <w:noProof/>
            <w:webHidden/>
          </w:rPr>
        </w:r>
      </w:ins>
      <w:r>
        <w:rPr>
          <w:noProof/>
          <w:webHidden/>
        </w:rPr>
        <w:fldChar w:fldCharType="separate"/>
      </w:r>
      <w:ins w:id="888" w:author="Andrew Instone-Cowie" w:date="2025-05-07T15:53:00Z" w16du:dateUtc="2025-05-07T14:53:00Z">
        <w:r w:rsidR="009B24E9">
          <w:rPr>
            <w:noProof/>
            <w:webHidden/>
          </w:rPr>
          <w:t>71</w:t>
        </w:r>
      </w:ins>
      <w:ins w:id="889" w:author="Andrew Instone-Cowie" w:date="2025-05-07T15:51:00Z" w16du:dateUtc="2025-05-07T14:51:00Z">
        <w:r>
          <w:rPr>
            <w:noProof/>
            <w:webHidden/>
          </w:rPr>
          <w:fldChar w:fldCharType="end"/>
        </w:r>
        <w:r w:rsidRPr="004B7552">
          <w:rPr>
            <w:rStyle w:val="Hyperlink"/>
            <w:noProof/>
          </w:rPr>
          <w:fldChar w:fldCharType="end"/>
        </w:r>
      </w:ins>
    </w:p>
    <w:p w14:paraId="11E70368" w14:textId="1E11B3C3" w:rsidR="00D04594" w:rsidRDefault="00D04594" w:rsidP="00D04594">
      <w:pPr>
        <w:pStyle w:val="TableofFigures"/>
        <w:tabs>
          <w:tab w:val="right" w:leader="dot" w:pos="9016"/>
        </w:tabs>
        <w:spacing w:after="120"/>
        <w:rPr>
          <w:ins w:id="890" w:author="Andrew Instone-Cowie" w:date="2025-05-07T15:51:00Z" w16du:dateUtc="2025-05-07T14:51:00Z"/>
          <w:rFonts w:eastAsiaTheme="minorEastAsia"/>
          <w:noProof/>
          <w:kern w:val="2"/>
          <w:sz w:val="24"/>
          <w:szCs w:val="24"/>
          <w:lang w:eastAsia="en-GB"/>
          <w14:ligatures w14:val="standardContextual"/>
        </w:rPr>
        <w:pPrChange w:id="891" w:author="Andrew Instone-Cowie" w:date="2025-05-07T15:52:00Z" w16du:dateUtc="2025-05-07T14:52:00Z">
          <w:pPr>
            <w:pStyle w:val="TableofFigures"/>
            <w:tabs>
              <w:tab w:val="right" w:leader="dot" w:pos="9016"/>
            </w:tabs>
          </w:pPr>
        </w:pPrChange>
      </w:pPr>
      <w:ins w:id="89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"_Toc197525629"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60 – Installed Sensor (Lois Weedon 4</w:t>
        </w:r>
        <w:r w:rsidRPr="004B7552">
          <w:rPr>
            <w:rStyle w:val="Hyperlink"/>
            <w:noProof/>
            <w:vertAlign w:val="superscript"/>
          </w:rPr>
          <w:t>th</w:t>
        </w:r>
        <w:r w:rsidRPr="004B7552">
          <w:rPr>
            <w:rStyle w:val="Hyperlink"/>
            <w:noProof/>
          </w:rPr>
          <w:t>)</w:t>
        </w:r>
        <w:r>
          <w:rPr>
            <w:noProof/>
            <w:webHidden/>
          </w:rPr>
          <w:tab/>
        </w:r>
        <w:r>
          <w:rPr>
            <w:noProof/>
            <w:webHidden/>
          </w:rPr>
          <w:fldChar w:fldCharType="begin"/>
        </w:r>
        <w:r>
          <w:rPr>
            <w:noProof/>
            <w:webHidden/>
          </w:rPr>
          <w:instrText xml:space="preserve"> PAGEREF _Toc197525629 \h </w:instrText>
        </w:r>
        <w:r>
          <w:rPr>
            <w:noProof/>
            <w:webHidden/>
          </w:rPr>
        </w:r>
      </w:ins>
      <w:r>
        <w:rPr>
          <w:noProof/>
          <w:webHidden/>
        </w:rPr>
        <w:fldChar w:fldCharType="separate"/>
      </w:r>
      <w:ins w:id="893" w:author="Andrew Instone-Cowie" w:date="2025-05-07T15:53:00Z" w16du:dateUtc="2025-05-07T14:53:00Z">
        <w:r w:rsidR="009B24E9">
          <w:rPr>
            <w:noProof/>
            <w:webHidden/>
          </w:rPr>
          <w:t>72</w:t>
        </w:r>
      </w:ins>
      <w:ins w:id="894" w:author="Andrew Instone-Cowie" w:date="2025-05-07T15:51:00Z" w16du:dateUtc="2025-05-07T14:51:00Z">
        <w:r>
          <w:rPr>
            <w:noProof/>
            <w:webHidden/>
          </w:rPr>
          <w:fldChar w:fldCharType="end"/>
        </w:r>
        <w:r w:rsidRPr="004B7552">
          <w:rPr>
            <w:rStyle w:val="Hyperlink"/>
            <w:noProof/>
          </w:rPr>
          <w:fldChar w:fldCharType="end"/>
        </w:r>
      </w:ins>
    </w:p>
    <w:p w14:paraId="667A5A69" w14:textId="6EF79E9C" w:rsidR="00D04594" w:rsidRDefault="00D04594" w:rsidP="00D04594">
      <w:pPr>
        <w:pStyle w:val="TableofFigures"/>
        <w:tabs>
          <w:tab w:val="right" w:leader="dot" w:pos="9016"/>
        </w:tabs>
        <w:spacing w:after="120"/>
        <w:rPr>
          <w:ins w:id="895" w:author="Andrew Instone-Cowie" w:date="2025-05-07T15:51:00Z" w16du:dateUtc="2025-05-07T14:51:00Z"/>
          <w:rFonts w:eastAsiaTheme="minorEastAsia"/>
          <w:noProof/>
          <w:kern w:val="2"/>
          <w:sz w:val="24"/>
          <w:szCs w:val="24"/>
          <w:lang w:eastAsia="en-GB"/>
          <w14:ligatures w14:val="standardContextual"/>
        </w:rPr>
        <w:pPrChange w:id="896" w:author="Andrew Instone-Cowie" w:date="2025-05-07T15:52:00Z" w16du:dateUtc="2025-05-07T14:52:00Z">
          <w:pPr>
            <w:pStyle w:val="TableofFigures"/>
            <w:tabs>
              <w:tab w:val="right" w:leader="dot" w:pos="9016"/>
            </w:tabs>
          </w:pPr>
        </w:pPrChange>
      </w:pPr>
      <w:ins w:id="89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61 – Installed Sensor (Lois Weedon 6</w:t>
        </w:r>
        <w:r w:rsidRPr="004B7552">
          <w:rPr>
            <w:rStyle w:val="Hyperlink"/>
            <w:noProof/>
            <w:vertAlign w:val="superscript"/>
          </w:rPr>
          <w:t>th</w:t>
        </w:r>
        <w:r w:rsidRPr="004B7552">
          <w:rPr>
            <w:rStyle w:val="Hyperlink"/>
            <w:noProof/>
          </w:rPr>
          <w:t>)</w:t>
        </w:r>
        <w:r>
          <w:rPr>
            <w:noProof/>
            <w:webHidden/>
          </w:rPr>
          <w:tab/>
        </w:r>
        <w:r>
          <w:rPr>
            <w:noProof/>
            <w:webHidden/>
          </w:rPr>
          <w:fldChar w:fldCharType="begin"/>
        </w:r>
        <w:r>
          <w:rPr>
            <w:noProof/>
            <w:webHidden/>
          </w:rPr>
          <w:instrText xml:space="preserve"> PAGEREF _Toc197525630 \h </w:instrText>
        </w:r>
        <w:r>
          <w:rPr>
            <w:noProof/>
            <w:webHidden/>
          </w:rPr>
        </w:r>
      </w:ins>
      <w:r>
        <w:rPr>
          <w:noProof/>
          <w:webHidden/>
        </w:rPr>
        <w:fldChar w:fldCharType="separate"/>
      </w:r>
      <w:ins w:id="898" w:author="Andrew Instone-Cowie" w:date="2025-05-07T15:53:00Z" w16du:dateUtc="2025-05-07T14:53:00Z">
        <w:r w:rsidR="009B24E9">
          <w:rPr>
            <w:noProof/>
            <w:webHidden/>
          </w:rPr>
          <w:t>73</w:t>
        </w:r>
      </w:ins>
      <w:ins w:id="899" w:author="Andrew Instone-Cowie" w:date="2025-05-07T15:51:00Z" w16du:dateUtc="2025-05-07T14:51:00Z">
        <w:r>
          <w:rPr>
            <w:noProof/>
            <w:webHidden/>
          </w:rPr>
          <w:fldChar w:fldCharType="end"/>
        </w:r>
        <w:r w:rsidRPr="004B7552">
          <w:rPr>
            <w:rStyle w:val="Hyperlink"/>
            <w:noProof/>
          </w:rPr>
          <w:fldChar w:fldCharType="end"/>
        </w:r>
      </w:ins>
    </w:p>
    <w:p w14:paraId="7EEB5FBB" w14:textId="2CD0B27D" w:rsidR="00D04594" w:rsidRDefault="00D04594" w:rsidP="00D04594">
      <w:pPr>
        <w:pStyle w:val="TableofFigures"/>
        <w:tabs>
          <w:tab w:val="right" w:leader="dot" w:pos="9016"/>
        </w:tabs>
        <w:spacing w:after="120"/>
        <w:rPr>
          <w:ins w:id="900" w:author="Andrew Instone-Cowie" w:date="2025-05-07T15:51:00Z" w16du:dateUtc="2025-05-07T14:51:00Z"/>
          <w:rFonts w:eastAsiaTheme="minorEastAsia"/>
          <w:noProof/>
          <w:kern w:val="2"/>
          <w:sz w:val="24"/>
          <w:szCs w:val="24"/>
          <w:lang w:eastAsia="en-GB"/>
          <w14:ligatures w14:val="standardContextual"/>
        </w:rPr>
        <w:pPrChange w:id="901" w:author="Andrew Instone-Cowie" w:date="2025-05-07T15:52:00Z" w16du:dateUtc="2025-05-07T14:52:00Z">
          <w:pPr>
            <w:pStyle w:val="TableofFigures"/>
            <w:tabs>
              <w:tab w:val="right" w:leader="dot" w:pos="9016"/>
            </w:tabs>
          </w:pPr>
        </w:pPrChange>
      </w:pPr>
      <w:ins w:id="90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62 – Installed Sensor (Chirk, Type 1)</w:t>
        </w:r>
        <w:r>
          <w:rPr>
            <w:noProof/>
            <w:webHidden/>
          </w:rPr>
          <w:tab/>
        </w:r>
        <w:r>
          <w:rPr>
            <w:noProof/>
            <w:webHidden/>
          </w:rPr>
          <w:fldChar w:fldCharType="begin"/>
        </w:r>
        <w:r>
          <w:rPr>
            <w:noProof/>
            <w:webHidden/>
          </w:rPr>
          <w:instrText xml:space="preserve"> PAGEREF _Toc197525631 \h </w:instrText>
        </w:r>
        <w:r>
          <w:rPr>
            <w:noProof/>
            <w:webHidden/>
          </w:rPr>
        </w:r>
      </w:ins>
      <w:r>
        <w:rPr>
          <w:noProof/>
          <w:webHidden/>
        </w:rPr>
        <w:fldChar w:fldCharType="separate"/>
      </w:r>
      <w:ins w:id="903" w:author="Andrew Instone-Cowie" w:date="2025-05-07T15:53:00Z" w16du:dateUtc="2025-05-07T14:53:00Z">
        <w:r w:rsidR="009B24E9">
          <w:rPr>
            <w:noProof/>
            <w:webHidden/>
          </w:rPr>
          <w:t>73</w:t>
        </w:r>
      </w:ins>
      <w:ins w:id="904" w:author="Andrew Instone-Cowie" w:date="2025-05-07T15:51:00Z" w16du:dateUtc="2025-05-07T14:51:00Z">
        <w:r>
          <w:rPr>
            <w:noProof/>
            <w:webHidden/>
          </w:rPr>
          <w:fldChar w:fldCharType="end"/>
        </w:r>
        <w:r w:rsidRPr="004B7552">
          <w:rPr>
            <w:rStyle w:val="Hyperlink"/>
            <w:noProof/>
          </w:rPr>
          <w:fldChar w:fldCharType="end"/>
        </w:r>
      </w:ins>
    </w:p>
    <w:p w14:paraId="26C49739" w14:textId="3649B38E" w:rsidR="00D04594" w:rsidRDefault="00D04594" w:rsidP="00D04594">
      <w:pPr>
        <w:pStyle w:val="TableofFigures"/>
        <w:tabs>
          <w:tab w:val="right" w:leader="dot" w:pos="9016"/>
        </w:tabs>
        <w:spacing w:after="120"/>
        <w:rPr>
          <w:ins w:id="905" w:author="Andrew Instone-Cowie" w:date="2025-05-07T15:51:00Z" w16du:dateUtc="2025-05-07T14:51:00Z"/>
          <w:rFonts w:eastAsiaTheme="minorEastAsia"/>
          <w:noProof/>
          <w:kern w:val="2"/>
          <w:sz w:val="24"/>
          <w:szCs w:val="24"/>
          <w:lang w:eastAsia="en-GB"/>
          <w14:ligatures w14:val="standardContextual"/>
        </w:rPr>
        <w:pPrChange w:id="906" w:author="Andrew Instone-Cowie" w:date="2025-05-07T15:52:00Z" w16du:dateUtc="2025-05-07T14:52:00Z">
          <w:pPr>
            <w:pStyle w:val="TableofFigures"/>
            <w:tabs>
              <w:tab w:val="right" w:leader="dot" w:pos="9016"/>
            </w:tabs>
          </w:pPr>
        </w:pPrChange>
      </w:pPr>
      <w:ins w:id="90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63 – Magnet Mounting Dimensions</w:t>
        </w:r>
        <w:r>
          <w:rPr>
            <w:noProof/>
            <w:webHidden/>
          </w:rPr>
          <w:tab/>
        </w:r>
        <w:r>
          <w:rPr>
            <w:noProof/>
            <w:webHidden/>
          </w:rPr>
          <w:fldChar w:fldCharType="begin"/>
        </w:r>
        <w:r>
          <w:rPr>
            <w:noProof/>
            <w:webHidden/>
          </w:rPr>
          <w:instrText xml:space="preserve"> PAGEREF _Toc197525632 \h </w:instrText>
        </w:r>
        <w:r>
          <w:rPr>
            <w:noProof/>
            <w:webHidden/>
          </w:rPr>
        </w:r>
      </w:ins>
      <w:r>
        <w:rPr>
          <w:noProof/>
          <w:webHidden/>
        </w:rPr>
        <w:fldChar w:fldCharType="separate"/>
      </w:r>
      <w:ins w:id="908" w:author="Andrew Instone-Cowie" w:date="2025-05-07T15:53:00Z" w16du:dateUtc="2025-05-07T14:53:00Z">
        <w:r w:rsidR="009B24E9">
          <w:rPr>
            <w:noProof/>
            <w:webHidden/>
          </w:rPr>
          <w:t>74</w:t>
        </w:r>
      </w:ins>
      <w:ins w:id="909" w:author="Andrew Instone-Cowie" w:date="2025-05-07T15:51:00Z" w16du:dateUtc="2025-05-07T14:51:00Z">
        <w:r>
          <w:rPr>
            <w:noProof/>
            <w:webHidden/>
          </w:rPr>
          <w:fldChar w:fldCharType="end"/>
        </w:r>
        <w:r w:rsidRPr="004B7552">
          <w:rPr>
            <w:rStyle w:val="Hyperlink"/>
            <w:noProof/>
          </w:rPr>
          <w:fldChar w:fldCharType="end"/>
        </w:r>
      </w:ins>
    </w:p>
    <w:p w14:paraId="5EEA3D26" w14:textId="198DFBE4" w:rsidR="00D04594" w:rsidRDefault="00D04594" w:rsidP="00D04594">
      <w:pPr>
        <w:pStyle w:val="TableofFigures"/>
        <w:tabs>
          <w:tab w:val="right" w:leader="dot" w:pos="9016"/>
        </w:tabs>
        <w:spacing w:after="120"/>
        <w:rPr>
          <w:ins w:id="910" w:author="Andrew Instone-Cowie" w:date="2025-05-07T15:51:00Z" w16du:dateUtc="2025-05-07T14:51:00Z"/>
          <w:rFonts w:eastAsiaTheme="minorEastAsia"/>
          <w:noProof/>
          <w:kern w:val="2"/>
          <w:sz w:val="24"/>
          <w:szCs w:val="24"/>
          <w:lang w:eastAsia="en-GB"/>
          <w14:ligatures w14:val="standardContextual"/>
        </w:rPr>
        <w:pPrChange w:id="911" w:author="Andrew Instone-Cowie" w:date="2025-05-07T15:52:00Z" w16du:dateUtc="2025-05-07T14:52:00Z">
          <w:pPr>
            <w:pStyle w:val="TableofFigures"/>
            <w:tabs>
              <w:tab w:val="right" w:leader="dot" w:pos="9016"/>
            </w:tabs>
          </w:pPr>
        </w:pPrChange>
      </w:pPr>
      <w:ins w:id="912" w:author="Andrew Instone-Cowie" w:date="2025-05-07T15:51:00Z" w16du:dateUtc="2025-05-07T14:51:00Z">
        <w:r w:rsidRPr="004B7552">
          <w:rPr>
            <w:rStyle w:val="Hyperlink"/>
            <w:noProof/>
          </w:rPr>
          <w:lastRenderedPageBreak/>
          <w:fldChar w:fldCharType="begin"/>
        </w:r>
        <w:r w:rsidRPr="004B7552">
          <w:rPr>
            <w:rStyle w:val="Hyperlink"/>
            <w:noProof/>
          </w:rPr>
          <w:instrText xml:space="preserve"> </w:instrText>
        </w:r>
        <w:r>
          <w:rPr>
            <w:noProof/>
          </w:rPr>
          <w:instrText>HYPERLINK \l "_Toc197525633"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64 – Magnet Mounting Construction</w:t>
        </w:r>
        <w:r>
          <w:rPr>
            <w:noProof/>
            <w:webHidden/>
          </w:rPr>
          <w:tab/>
        </w:r>
        <w:r>
          <w:rPr>
            <w:noProof/>
            <w:webHidden/>
          </w:rPr>
          <w:fldChar w:fldCharType="begin"/>
        </w:r>
        <w:r>
          <w:rPr>
            <w:noProof/>
            <w:webHidden/>
          </w:rPr>
          <w:instrText xml:space="preserve"> PAGEREF _Toc197525633 \h </w:instrText>
        </w:r>
        <w:r>
          <w:rPr>
            <w:noProof/>
            <w:webHidden/>
          </w:rPr>
        </w:r>
      </w:ins>
      <w:r>
        <w:rPr>
          <w:noProof/>
          <w:webHidden/>
        </w:rPr>
        <w:fldChar w:fldCharType="separate"/>
      </w:r>
      <w:ins w:id="913" w:author="Andrew Instone-Cowie" w:date="2025-05-07T15:53:00Z" w16du:dateUtc="2025-05-07T14:53:00Z">
        <w:r w:rsidR="009B24E9">
          <w:rPr>
            <w:noProof/>
            <w:webHidden/>
          </w:rPr>
          <w:t>75</w:t>
        </w:r>
      </w:ins>
      <w:ins w:id="914" w:author="Andrew Instone-Cowie" w:date="2025-05-07T15:51:00Z" w16du:dateUtc="2025-05-07T14:51:00Z">
        <w:r>
          <w:rPr>
            <w:noProof/>
            <w:webHidden/>
          </w:rPr>
          <w:fldChar w:fldCharType="end"/>
        </w:r>
        <w:r w:rsidRPr="004B7552">
          <w:rPr>
            <w:rStyle w:val="Hyperlink"/>
            <w:noProof/>
          </w:rPr>
          <w:fldChar w:fldCharType="end"/>
        </w:r>
      </w:ins>
    </w:p>
    <w:p w14:paraId="5B38B3AB" w14:textId="182417C7" w:rsidR="00D04594" w:rsidRDefault="00D04594" w:rsidP="00D04594">
      <w:pPr>
        <w:pStyle w:val="TableofFigures"/>
        <w:tabs>
          <w:tab w:val="right" w:leader="dot" w:pos="9016"/>
        </w:tabs>
        <w:spacing w:after="120"/>
        <w:rPr>
          <w:ins w:id="915" w:author="Andrew Instone-Cowie" w:date="2025-05-07T15:51:00Z" w16du:dateUtc="2025-05-07T14:51:00Z"/>
          <w:rFonts w:eastAsiaTheme="minorEastAsia"/>
          <w:noProof/>
          <w:kern w:val="2"/>
          <w:sz w:val="24"/>
          <w:szCs w:val="24"/>
          <w:lang w:eastAsia="en-GB"/>
          <w14:ligatures w14:val="standardContextual"/>
        </w:rPr>
        <w:pPrChange w:id="916" w:author="Andrew Instone-Cowie" w:date="2025-05-07T15:52:00Z" w16du:dateUtc="2025-05-07T14:52:00Z">
          <w:pPr>
            <w:pStyle w:val="TableofFigures"/>
            <w:tabs>
              <w:tab w:val="right" w:leader="dot" w:pos="9016"/>
            </w:tabs>
          </w:pPr>
        </w:pPrChange>
      </w:pPr>
      <w:ins w:id="91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65 – Completed Magnet Mounting</w:t>
        </w:r>
        <w:r>
          <w:rPr>
            <w:noProof/>
            <w:webHidden/>
          </w:rPr>
          <w:tab/>
        </w:r>
        <w:r>
          <w:rPr>
            <w:noProof/>
            <w:webHidden/>
          </w:rPr>
          <w:fldChar w:fldCharType="begin"/>
        </w:r>
        <w:r>
          <w:rPr>
            <w:noProof/>
            <w:webHidden/>
          </w:rPr>
          <w:instrText xml:space="preserve"> PAGEREF _Toc197525634 \h </w:instrText>
        </w:r>
        <w:r>
          <w:rPr>
            <w:noProof/>
            <w:webHidden/>
          </w:rPr>
        </w:r>
      </w:ins>
      <w:r>
        <w:rPr>
          <w:noProof/>
          <w:webHidden/>
        </w:rPr>
        <w:fldChar w:fldCharType="separate"/>
      </w:r>
      <w:ins w:id="918" w:author="Andrew Instone-Cowie" w:date="2025-05-07T15:53:00Z" w16du:dateUtc="2025-05-07T14:53:00Z">
        <w:r w:rsidR="009B24E9">
          <w:rPr>
            <w:noProof/>
            <w:webHidden/>
          </w:rPr>
          <w:t>75</w:t>
        </w:r>
      </w:ins>
      <w:ins w:id="919" w:author="Andrew Instone-Cowie" w:date="2025-05-07T15:51:00Z" w16du:dateUtc="2025-05-07T14:51:00Z">
        <w:r>
          <w:rPr>
            <w:noProof/>
            <w:webHidden/>
          </w:rPr>
          <w:fldChar w:fldCharType="end"/>
        </w:r>
        <w:r w:rsidRPr="004B7552">
          <w:rPr>
            <w:rStyle w:val="Hyperlink"/>
            <w:noProof/>
          </w:rPr>
          <w:fldChar w:fldCharType="end"/>
        </w:r>
      </w:ins>
    </w:p>
    <w:p w14:paraId="2951914C" w14:textId="0D6C2311" w:rsidR="00D04594" w:rsidRDefault="00D04594" w:rsidP="00D04594">
      <w:pPr>
        <w:pStyle w:val="TableofFigures"/>
        <w:tabs>
          <w:tab w:val="right" w:leader="dot" w:pos="9016"/>
        </w:tabs>
        <w:spacing w:after="120"/>
        <w:rPr>
          <w:ins w:id="920" w:author="Andrew Instone-Cowie" w:date="2025-05-07T15:51:00Z" w16du:dateUtc="2025-05-07T14:51:00Z"/>
          <w:rFonts w:eastAsiaTheme="minorEastAsia"/>
          <w:noProof/>
          <w:kern w:val="2"/>
          <w:sz w:val="24"/>
          <w:szCs w:val="24"/>
          <w:lang w:eastAsia="en-GB"/>
          <w14:ligatures w14:val="standardContextual"/>
        </w:rPr>
        <w:pPrChange w:id="921" w:author="Andrew Instone-Cowie" w:date="2025-05-07T15:52:00Z" w16du:dateUtc="2025-05-07T14:52:00Z">
          <w:pPr>
            <w:pStyle w:val="TableofFigures"/>
            <w:tabs>
              <w:tab w:val="right" w:leader="dot" w:pos="9016"/>
            </w:tabs>
          </w:pPr>
        </w:pPrChange>
      </w:pPr>
      <w:ins w:id="92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66 – Sensor Daisy Chain</w:t>
        </w:r>
        <w:r>
          <w:rPr>
            <w:noProof/>
            <w:webHidden/>
          </w:rPr>
          <w:tab/>
        </w:r>
        <w:r>
          <w:rPr>
            <w:noProof/>
            <w:webHidden/>
          </w:rPr>
          <w:fldChar w:fldCharType="begin"/>
        </w:r>
        <w:r>
          <w:rPr>
            <w:noProof/>
            <w:webHidden/>
          </w:rPr>
          <w:instrText xml:space="preserve"> PAGEREF _Toc197525635 \h </w:instrText>
        </w:r>
        <w:r>
          <w:rPr>
            <w:noProof/>
            <w:webHidden/>
          </w:rPr>
        </w:r>
      </w:ins>
      <w:r>
        <w:rPr>
          <w:noProof/>
          <w:webHidden/>
        </w:rPr>
        <w:fldChar w:fldCharType="separate"/>
      </w:r>
      <w:ins w:id="923" w:author="Andrew Instone-Cowie" w:date="2025-05-07T15:53:00Z" w16du:dateUtc="2025-05-07T14:53:00Z">
        <w:r w:rsidR="009B24E9">
          <w:rPr>
            <w:noProof/>
            <w:webHidden/>
          </w:rPr>
          <w:t>77</w:t>
        </w:r>
      </w:ins>
      <w:ins w:id="924" w:author="Andrew Instone-Cowie" w:date="2025-05-07T15:51:00Z" w16du:dateUtc="2025-05-07T14:51:00Z">
        <w:r>
          <w:rPr>
            <w:noProof/>
            <w:webHidden/>
          </w:rPr>
          <w:fldChar w:fldCharType="end"/>
        </w:r>
        <w:r w:rsidRPr="004B7552">
          <w:rPr>
            <w:rStyle w:val="Hyperlink"/>
            <w:noProof/>
          </w:rPr>
          <w:fldChar w:fldCharType="end"/>
        </w:r>
      </w:ins>
    </w:p>
    <w:p w14:paraId="393FD2D9" w14:textId="311B6715" w:rsidR="00D04594" w:rsidRDefault="00D04594" w:rsidP="00D04594">
      <w:pPr>
        <w:pStyle w:val="TableofFigures"/>
        <w:tabs>
          <w:tab w:val="right" w:leader="dot" w:pos="9016"/>
        </w:tabs>
        <w:spacing w:after="120"/>
        <w:rPr>
          <w:ins w:id="925" w:author="Andrew Instone-Cowie" w:date="2025-05-07T15:51:00Z" w16du:dateUtc="2025-05-07T14:51:00Z"/>
          <w:rFonts w:eastAsiaTheme="minorEastAsia"/>
          <w:noProof/>
          <w:kern w:val="2"/>
          <w:sz w:val="24"/>
          <w:szCs w:val="24"/>
          <w:lang w:eastAsia="en-GB"/>
          <w14:ligatures w14:val="standardContextual"/>
        </w:rPr>
        <w:pPrChange w:id="926" w:author="Andrew Instone-Cowie" w:date="2025-05-07T15:52:00Z" w16du:dateUtc="2025-05-07T14:52:00Z">
          <w:pPr>
            <w:pStyle w:val="TableofFigures"/>
            <w:tabs>
              <w:tab w:val="right" w:leader="dot" w:pos="9016"/>
            </w:tabs>
          </w:pPr>
        </w:pPrChange>
      </w:pPr>
      <w:ins w:id="92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67 – 9-Pin Serial Port</w:t>
        </w:r>
        <w:r>
          <w:rPr>
            <w:noProof/>
            <w:webHidden/>
          </w:rPr>
          <w:tab/>
        </w:r>
        <w:r>
          <w:rPr>
            <w:noProof/>
            <w:webHidden/>
          </w:rPr>
          <w:fldChar w:fldCharType="begin"/>
        </w:r>
        <w:r>
          <w:rPr>
            <w:noProof/>
            <w:webHidden/>
          </w:rPr>
          <w:instrText xml:space="preserve"> PAGEREF _Toc197525636 \h </w:instrText>
        </w:r>
        <w:r>
          <w:rPr>
            <w:noProof/>
            <w:webHidden/>
          </w:rPr>
        </w:r>
      </w:ins>
      <w:r>
        <w:rPr>
          <w:noProof/>
          <w:webHidden/>
        </w:rPr>
        <w:fldChar w:fldCharType="separate"/>
      </w:r>
      <w:ins w:id="928" w:author="Andrew Instone-Cowie" w:date="2025-05-07T15:53:00Z" w16du:dateUtc="2025-05-07T14:53:00Z">
        <w:r w:rsidR="009B24E9">
          <w:rPr>
            <w:noProof/>
            <w:webHidden/>
          </w:rPr>
          <w:t>78</w:t>
        </w:r>
      </w:ins>
      <w:ins w:id="929" w:author="Andrew Instone-Cowie" w:date="2025-05-07T15:51:00Z" w16du:dateUtc="2025-05-07T14:51:00Z">
        <w:r>
          <w:rPr>
            <w:noProof/>
            <w:webHidden/>
          </w:rPr>
          <w:fldChar w:fldCharType="end"/>
        </w:r>
        <w:r w:rsidRPr="004B7552">
          <w:rPr>
            <w:rStyle w:val="Hyperlink"/>
            <w:noProof/>
          </w:rPr>
          <w:fldChar w:fldCharType="end"/>
        </w:r>
      </w:ins>
    </w:p>
    <w:p w14:paraId="6088982F" w14:textId="6E637CC9" w:rsidR="00D04594" w:rsidRDefault="00D04594" w:rsidP="00D04594">
      <w:pPr>
        <w:pStyle w:val="TableofFigures"/>
        <w:tabs>
          <w:tab w:val="right" w:leader="dot" w:pos="9016"/>
        </w:tabs>
        <w:spacing w:after="120"/>
        <w:rPr>
          <w:ins w:id="930" w:author="Andrew Instone-Cowie" w:date="2025-05-07T15:51:00Z" w16du:dateUtc="2025-05-07T14:51:00Z"/>
          <w:rFonts w:eastAsiaTheme="minorEastAsia"/>
          <w:noProof/>
          <w:kern w:val="2"/>
          <w:sz w:val="24"/>
          <w:szCs w:val="24"/>
          <w:lang w:eastAsia="en-GB"/>
          <w14:ligatures w14:val="standardContextual"/>
        </w:rPr>
        <w:pPrChange w:id="931" w:author="Andrew Instone-Cowie" w:date="2025-05-07T15:52:00Z" w16du:dateUtc="2025-05-07T14:52:00Z">
          <w:pPr>
            <w:pStyle w:val="TableofFigures"/>
            <w:tabs>
              <w:tab w:val="right" w:leader="dot" w:pos="9016"/>
            </w:tabs>
          </w:pPr>
        </w:pPrChange>
      </w:pPr>
      <w:ins w:id="93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68 – 9-Pin Serial Cable</w:t>
        </w:r>
        <w:r>
          <w:rPr>
            <w:noProof/>
            <w:webHidden/>
          </w:rPr>
          <w:tab/>
        </w:r>
        <w:r>
          <w:rPr>
            <w:noProof/>
            <w:webHidden/>
          </w:rPr>
          <w:fldChar w:fldCharType="begin"/>
        </w:r>
        <w:r>
          <w:rPr>
            <w:noProof/>
            <w:webHidden/>
          </w:rPr>
          <w:instrText xml:space="preserve"> PAGEREF _Toc197525637 \h </w:instrText>
        </w:r>
        <w:r>
          <w:rPr>
            <w:noProof/>
            <w:webHidden/>
          </w:rPr>
        </w:r>
      </w:ins>
      <w:r>
        <w:rPr>
          <w:noProof/>
          <w:webHidden/>
        </w:rPr>
        <w:fldChar w:fldCharType="separate"/>
      </w:r>
      <w:ins w:id="933" w:author="Andrew Instone-Cowie" w:date="2025-05-07T15:53:00Z" w16du:dateUtc="2025-05-07T14:53:00Z">
        <w:r w:rsidR="009B24E9">
          <w:rPr>
            <w:noProof/>
            <w:webHidden/>
          </w:rPr>
          <w:t>78</w:t>
        </w:r>
      </w:ins>
      <w:ins w:id="934" w:author="Andrew Instone-Cowie" w:date="2025-05-07T15:51:00Z" w16du:dateUtc="2025-05-07T14:51:00Z">
        <w:r>
          <w:rPr>
            <w:noProof/>
            <w:webHidden/>
          </w:rPr>
          <w:fldChar w:fldCharType="end"/>
        </w:r>
        <w:r w:rsidRPr="004B7552">
          <w:rPr>
            <w:rStyle w:val="Hyperlink"/>
            <w:noProof/>
          </w:rPr>
          <w:fldChar w:fldCharType="end"/>
        </w:r>
      </w:ins>
    </w:p>
    <w:p w14:paraId="73433C9B" w14:textId="01DCDF94" w:rsidR="00D04594" w:rsidRDefault="00D04594" w:rsidP="00D04594">
      <w:pPr>
        <w:pStyle w:val="TableofFigures"/>
        <w:tabs>
          <w:tab w:val="right" w:leader="dot" w:pos="9016"/>
        </w:tabs>
        <w:spacing w:after="120"/>
        <w:rPr>
          <w:ins w:id="935" w:author="Andrew Instone-Cowie" w:date="2025-05-07T15:51:00Z" w16du:dateUtc="2025-05-07T14:51:00Z"/>
          <w:rFonts w:eastAsiaTheme="minorEastAsia"/>
          <w:noProof/>
          <w:kern w:val="2"/>
          <w:sz w:val="24"/>
          <w:szCs w:val="24"/>
          <w:lang w:eastAsia="en-GB"/>
          <w14:ligatures w14:val="standardContextual"/>
        </w:rPr>
        <w:pPrChange w:id="936" w:author="Andrew Instone-Cowie" w:date="2025-05-07T15:52:00Z" w16du:dateUtc="2025-05-07T14:52:00Z">
          <w:pPr>
            <w:pStyle w:val="TableofFigures"/>
            <w:tabs>
              <w:tab w:val="right" w:leader="dot" w:pos="9016"/>
            </w:tabs>
          </w:pPr>
        </w:pPrChange>
      </w:pPr>
      <w:ins w:id="93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69 – PC USB Ports</w:t>
        </w:r>
        <w:r>
          <w:rPr>
            <w:noProof/>
            <w:webHidden/>
          </w:rPr>
          <w:tab/>
        </w:r>
        <w:r>
          <w:rPr>
            <w:noProof/>
            <w:webHidden/>
          </w:rPr>
          <w:fldChar w:fldCharType="begin"/>
        </w:r>
        <w:r>
          <w:rPr>
            <w:noProof/>
            <w:webHidden/>
          </w:rPr>
          <w:instrText xml:space="preserve"> PAGEREF _Toc197525638 \h </w:instrText>
        </w:r>
        <w:r>
          <w:rPr>
            <w:noProof/>
            <w:webHidden/>
          </w:rPr>
        </w:r>
      </w:ins>
      <w:r>
        <w:rPr>
          <w:noProof/>
          <w:webHidden/>
        </w:rPr>
        <w:fldChar w:fldCharType="separate"/>
      </w:r>
      <w:ins w:id="938" w:author="Andrew Instone-Cowie" w:date="2025-05-07T15:53:00Z" w16du:dateUtc="2025-05-07T14:53:00Z">
        <w:r w:rsidR="009B24E9">
          <w:rPr>
            <w:noProof/>
            <w:webHidden/>
          </w:rPr>
          <w:t>79</w:t>
        </w:r>
      </w:ins>
      <w:ins w:id="939" w:author="Andrew Instone-Cowie" w:date="2025-05-07T15:51:00Z" w16du:dateUtc="2025-05-07T14:51:00Z">
        <w:r>
          <w:rPr>
            <w:noProof/>
            <w:webHidden/>
          </w:rPr>
          <w:fldChar w:fldCharType="end"/>
        </w:r>
        <w:r w:rsidRPr="004B7552">
          <w:rPr>
            <w:rStyle w:val="Hyperlink"/>
            <w:noProof/>
          </w:rPr>
          <w:fldChar w:fldCharType="end"/>
        </w:r>
      </w:ins>
    </w:p>
    <w:p w14:paraId="7578F7F9" w14:textId="0A8C8357" w:rsidR="00D04594" w:rsidRDefault="00D04594" w:rsidP="00D04594">
      <w:pPr>
        <w:pStyle w:val="TableofFigures"/>
        <w:tabs>
          <w:tab w:val="right" w:leader="dot" w:pos="9016"/>
        </w:tabs>
        <w:spacing w:after="120"/>
        <w:rPr>
          <w:ins w:id="940" w:author="Andrew Instone-Cowie" w:date="2025-05-07T15:51:00Z" w16du:dateUtc="2025-05-07T14:51:00Z"/>
          <w:rFonts w:eastAsiaTheme="minorEastAsia"/>
          <w:noProof/>
          <w:kern w:val="2"/>
          <w:sz w:val="24"/>
          <w:szCs w:val="24"/>
          <w:lang w:eastAsia="en-GB"/>
          <w14:ligatures w14:val="standardContextual"/>
        </w:rPr>
        <w:pPrChange w:id="941" w:author="Andrew Instone-Cowie" w:date="2025-05-07T15:52:00Z" w16du:dateUtc="2025-05-07T14:52:00Z">
          <w:pPr>
            <w:pStyle w:val="TableofFigures"/>
            <w:tabs>
              <w:tab w:val="right" w:leader="dot" w:pos="9016"/>
            </w:tabs>
          </w:pPr>
        </w:pPrChange>
      </w:pPr>
      <w:ins w:id="94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"_Toc197525639"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70 – USB to Serial Adapter</w:t>
        </w:r>
        <w:r>
          <w:rPr>
            <w:noProof/>
            <w:webHidden/>
          </w:rPr>
          <w:tab/>
        </w:r>
        <w:r>
          <w:rPr>
            <w:noProof/>
            <w:webHidden/>
          </w:rPr>
          <w:fldChar w:fldCharType="begin"/>
        </w:r>
        <w:r>
          <w:rPr>
            <w:noProof/>
            <w:webHidden/>
          </w:rPr>
          <w:instrText xml:space="preserve"> PAGEREF _Toc197525639 \h </w:instrText>
        </w:r>
        <w:r>
          <w:rPr>
            <w:noProof/>
            <w:webHidden/>
          </w:rPr>
        </w:r>
      </w:ins>
      <w:r>
        <w:rPr>
          <w:noProof/>
          <w:webHidden/>
        </w:rPr>
        <w:fldChar w:fldCharType="separate"/>
      </w:r>
      <w:ins w:id="943" w:author="Andrew Instone-Cowie" w:date="2025-05-07T15:53:00Z" w16du:dateUtc="2025-05-07T14:53:00Z">
        <w:r w:rsidR="009B24E9">
          <w:rPr>
            <w:noProof/>
            <w:webHidden/>
          </w:rPr>
          <w:t>79</w:t>
        </w:r>
      </w:ins>
      <w:ins w:id="944" w:author="Andrew Instone-Cowie" w:date="2025-05-07T15:51:00Z" w16du:dateUtc="2025-05-07T14:51:00Z">
        <w:r>
          <w:rPr>
            <w:noProof/>
            <w:webHidden/>
          </w:rPr>
          <w:fldChar w:fldCharType="end"/>
        </w:r>
        <w:r w:rsidRPr="004B7552">
          <w:rPr>
            <w:rStyle w:val="Hyperlink"/>
            <w:noProof/>
          </w:rPr>
          <w:fldChar w:fldCharType="end"/>
        </w:r>
      </w:ins>
    </w:p>
    <w:p w14:paraId="3CCDFA6D" w14:textId="0A4D3B1A" w:rsidR="00D04594" w:rsidRDefault="00D04594" w:rsidP="00D04594">
      <w:pPr>
        <w:pStyle w:val="TableofFigures"/>
        <w:tabs>
          <w:tab w:val="right" w:leader="dot" w:pos="9016"/>
        </w:tabs>
        <w:spacing w:after="120"/>
        <w:rPr>
          <w:ins w:id="945" w:author="Andrew Instone-Cowie" w:date="2025-05-07T15:51:00Z" w16du:dateUtc="2025-05-07T14:51:00Z"/>
          <w:rFonts w:eastAsiaTheme="minorEastAsia"/>
          <w:noProof/>
          <w:kern w:val="2"/>
          <w:sz w:val="24"/>
          <w:szCs w:val="24"/>
          <w:lang w:eastAsia="en-GB"/>
          <w14:ligatures w14:val="standardContextual"/>
        </w:rPr>
        <w:pPrChange w:id="946" w:author="Andrew Instone-Cowie" w:date="2025-05-07T15:52:00Z" w16du:dateUtc="2025-05-07T14:52:00Z">
          <w:pPr>
            <w:pStyle w:val="TableofFigures"/>
            <w:tabs>
              <w:tab w:val="right" w:leader="dot" w:pos="9016"/>
            </w:tabs>
          </w:pPr>
        </w:pPrChange>
      </w:pPr>
      <w:ins w:id="94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71 – PuTTY Configuration Dialogue</w:t>
        </w:r>
        <w:r>
          <w:rPr>
            <w:noProof/>
            <w:webHidden/>
          </w:rPr>
          <w:tab/>
        </w:r>
        <w:r>
          <w:rPr>
            <w:noProof/>
            <w:webHidden/>
          </w:rPr>
          <w:fldChar w:fldCharType="begin"/>
        </w:r>
        <w:r>
          <w:rPr>
            <w:noProof/>
            <w:webHidden/>
          </w:rPr>
          <w:instrText xml:space="preserve"> PAGEREF _Toc197525640 \h </w:instrText>
        </w:r>
        <w:r>
          <w:rPr>
            <w:noProof/>
            <w:webHidden/>
          </w:rPr>
        </w:r>
      </w:ins>
      <w:r>
        <w:rPr>
          <w:noProof/>
          <w:webHidden/>
        </w:rPr>
        <w:fldChar w:fldCharType="separate"/>
      </w:r>
      <w:ins w:id="948" w:author="Andrew Instone-Cowie" w:date="2025-05-07T15:53:00Z" w16du:dateUtc="2025-05-07T14:53:00Z">
        <w:r w:rsidR="009B24E9">
          <w:rPr>
            <w:noProof/>
            <w:webHidden/>
          </w:rPr>
          <w:t>80</w:t>
        </w:r>
      </w:ins>
      <w:ins w:id="949" w:author="Andrew Instone-Cowie" w:date="2025-05-07T15:51:00Z" w16du:dateUtc="2025-05-07T14:51:00Z">
        <w:r>
          <w:rPr>
            <w:noProof/>
            <w:webHidden/>
          </w:rPr>
          <w:fldChar w:fldCharType="end"/>
        </w:r>
        <w:r w:rsidRPr="004B7552">
          <w:rPr>
            <w:rStyle w:val="Hyperlink"/>
            <w:noProof/>
          </w:rPr>
          <w:fldChar w:fldCharType="end"/>
        </w:r>
      </w:ins>
    </w:p>
    <w:p w14:paraId="450D01E3" w14:textId="085B4A81" w:rsidR="00D04594" w:rsidRDefault="00D04594" w:rsidP="00D04594">
      <w:pPr>
        <w:pStyle w:val="TableofFigures"/>
        <w:tabs>
          <w:tab w:val="right" w:leader="dot" w:pos="9016"/>
        </w:tabs>
        <w:spacing w:after="120"/>
        <w:rPr>
          <w:ins w:id="950" w:author="Andrew Instone-Cowie" w:date="2025-05-07T15:51:00Z" w16du:dateUtc="2025-05-07T14:51:00Z"/>
          <w:rFonts w:eastAsiaTheme="minorEastAsia"/>
          <w:noProof/>
          <w:kern w:val="2"/>
          <w:sz w:val="24"/>
          <w:szCs w:val="24"/>
          <w:lang w:eastAsia="en-GB"/>
          <w14:ligatures w14:val="standardContextual"/>
        </w:rPr>
        <w:pPrChange w:id="951" w:author="Andrew Instone-Cowie" w:date="2025-05-07T15:52:00Z" w16du:dateUtc="2025-05-07T14:52:00Z">
          <w:pPr>
            <w:pStyle w:val="TableofFigures"/>
            <w:tabs>
              <w:tab w:val="right" w:leader="dot" w:pos="9016"/>
            </w:tabs>
          </w:pPr>
        </w:pPrChange>
      </w:pPr>
      <w:ins w:id="95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"_Toc197525641"</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72 – Display Interface Settings</w:t>
        </w:r>
        <w:r>
          <w:rPr>
            <w:noProof/>
            <w:webHidden/>
          </w:rPr>
          <w:tab/>
        </w:r>
        <w:r>
          <w:rPr>
            <w:noProof/>
            <w:webHidden/>
          </w:rPr>
          <w:fldChar w:fldCharType="begin"/>
        </w:r>
        <w:r>
          <w:rPr>
            <w:noProof/>
            <w:webHidden/>
          </w:rPr>
          <w:instrText xml:space="preserve"> PAGEREF _Toc197525641 \h </w:instrText>
        </w:r>
        <w:r>
          <w:rPr>
            <w:noProof/>
            <w:webHidden/>
          </w:rPr>
        </w:r>
      </w:ins>
      <w:r>
        <w:rPr>
          <w:noProof/>
          <w:webHidden/>
        </w:rPr>
        <w:fldChar w:fldCharType="separate"/>
      </w:r>
      <w:ins w:id="953" w:author="Andrew Instone-Cowie" w:date="2025-05-07T15:53:00Z" w16du:dateUtc="2025-05-07T14:53:00Z">
        <w:r w:rsidR="009B24E9">
          <w:rPr>
            <w:noProof/>
            <w:webHidden/>
          </w:rPr>
          <w:t>81</w:t>
        </w:r>
      </w:ins>
      <w:ins w:id="954" w:author="Andrew Instone-Cowie" w:date="2025-05-07T15:51:00Z" w16du:dateUtc="2025-05-07T14:51:00Z">
        <w:r>
          <w:rPr>
            <w:noProof/>
            <w:webHidden/>
          </w:rPr>
          <w:fldChar w:fldCharType="end"/>
        </w:r>
        <w:r w:rsidRPr="004B7552">
          <w:rPr>
            <w:rStyle w:val="Hyperlink"/>
            <w:noProof/>
          </w:rPr>
          <w:fldChar w:fldCharType="end"/>
        </w:r>
      </w:ins>
    </w:p>
    <w:p w14:paraId="1F0E3696" w14:textId="60F14C26" w:rsidR="00D04594" w:rsidRDefault="00D04594" w:rsidP="00D04594">
      <w:pPr>
        <w:pStyle w:val="TableofFigures"/>
        <w:tabs>
          <w:tab w:val="right" w:leader="dot" w:pos="9016"/>
        </w:tabs>
        <w:spacing w:after="120"/>
        <w:rPr>
          <w:ins w:id="955" w:author="Andrew Instone-Cowie" w:date="2025-05-07T15:51:00Z" w16du:dateUtc="2025-05-07T14:51:00Z"/>
          <w:rFonts w:eastAsiaTheme="minorEastAsia"/>
          <w:noProof/>
          <w:kern w:val="2"/>
          <w:sz w:val="24"/>
          <w:szCs w:val="24"/>
          <w:lang w:eastAsia="en-GB"/>
          <w14:ligatures w14:val="standardContextual"/>
        </w:rPr>
        <w:pPrChange w:id="956" w:author="Andrew Instone-Cowie" w:date="2025-05-07T15:52:00Z" w16du:dateUtc="2025-05-07T14:52:00Z">
          <w:pPr>
            <w:pStyle w:val="TableofFigures"/>
            <w:tabs>
              <w:tab w:val="right" w:leader="dot" w:pos="9016"/>
            </w:tabs>
          </w:pPr>
        </w:pPrChange>
      </w:pPr>
      <w:ins w:id="95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"_Toc197525642"</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73 – Interface Channel Numbers</w:t>
        </w:r>
        <w:r>
          <w:rPr>
            <w:noProof/>
            <w:webHidden/>
          </w:rPr>
          <w:tab/>
        </w:r>
        <w:r>
          <w:rPr>
            <w:noProof/>
            <w:webHidden/>
          </w:rPr>
          <w:fldChar w:fldCharType="begin"/>
        </w:r>
        <w:r>
          <w:rPr>
            <w:noProof/>
            <w:webHidden/>
          </w:rPr>
          <w:instrText xml:space="preserve"> PAGEREF _Toc197525642 \h </w:instrText>
        </w:r>
        <w:r>
          <w:rPr>
            <w:noProof/>
            <w:webHidden/>
          </w:rPr>
        </w:r>
      </w:ins>
      <w:r>
        <w:rPr>
          <w:noProof/>
          <w:webHidden/>
        </w:rPr>
        <w:fldChar w:fldCharType="separate"/>
      </w:r>
      <w:ins w:id="958" w:author="Andrew Instone-Cowie" w:date="2025-05-07T15:53:00Z" w16du:dateUtc="2025-05-07T14:53:00Z">
        <w:r w:rsidR="009B24E9">
          <w:rPr>
            <w:noProof/>
            <w:webHidden/>
          </w:rPr>
          <w:t>82</w:t>
        </w:r>
      </w:ins>
      <w:ins w:id="959" w:author="Andrew Instone-Cowie" w:date="2025-05-07T15:51:00Z" w16du:dateUtc="2025-05-07T14:51:00Z">
        <w:r>
          <w:rPr>
            <w:noProof/>
            <w:webHidden/>
          </w:rPr>
          <w:fldChar w:fldCharType="end"/>
        </w:r>
        <w:r w:rsidRPr="004B7552">
          <w:rPr>
            <w:rStyle w:val="Hyperlink"/>
            <w:noProof/>
          </w:rPr>
          <w:fldChar w:fldCharType="end"/>
        </w:r>
      </w:ins>
    </w:p>
    <w:p w14:paraId="7F50D927" w14:textId="2A0BBFFC" w:rsidR="00D04594" w:rsidRDefault="00D04594" w:rsidP="00D04594">
      <w:pPr>
        <w:pStyle w:val="TableofFigures"/>
        <w:tabs>
          <w:tab w:val="right" w:leader="dot" w:pos="9016"/>
        </w:tabs>
        <w:spacing w:after="120"/>
        <w:rPr>
          <w:ins w:id="960" w:author="Andrew Instone-Cowie" w:date="2025-05-07T15:51:00Z" w16du:dateUtc="2025-05-07T14:51:00Z"/>
          <w:rFonts w:eastAsiaTheme="minorEastAsia"/>
          <w:noProof/>
          <w:kern w:val="2"/>
          <w:sz w:val="24"/>
          <w:szCs w:val="24"/>
          <w:lang w:eastAsia="en-GB"/>
          <w14:ligatures w14:val="standardContextual"/>
        </w:rPr>
        <w:pPrChange w:id="961" w:author="Andrew Instone-Cowie" w:date="2025-05-07T15:52:00Z" w16du:dateUtc="2025-05-07T14:52:00Z">
          <w:pPr>
            <w:pStyle w:val="TableofFigures"/>
            <w:tabs>
              <w:tab w:val="right" w:leader="dot" w:pos="9016"/>
            </w:tabs>
          </w:pPr>
        </w:pPrChange>
      </w:pPr>
      <w:ins w:id="96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"_Toc197525643"</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74 – Example Sensor Cabling</w:t>
        </w:r>
        <w:r>
          <w:rPr>
            <w:noProof/>
            <w:webHidden/>
          </w:rPr>
          <w:tab/>
        </w:r>
        <w:r>
          <w:rPr>
            <w:noProof/>
            <w:webHidden/>
          </w:rPr>
          <w:fldChar w:fldCharType="begin"/>
        </w:r>
        <w:r>
          <w:rPr>
            <w:noProof/>
            <w:webHidden/>
          </w:rPr>
          <w:instrText xml:space="preserve"> PAGEREF _Toc197525643 \h </w:instrText>
        </w:r>
        <w:r>
          <w:rPr>
            <w:noProof/>
            <w:webHidden/>
          </w:rPr>
        </w:r>
      </w:ins>
      <w:r>
        <w:rPr>
          <w:noProof/>
          <w:webHidden/>
        </w:rPr>
        <w:fldChar w:fldCharType="separate"/>
      </w:r>
      <w:ins w:id="963" w:author="Andrew Instone-Cowie" w:date="2025-05-07T15:53:00Z" w16du:dateUtc="2025-05-07T14:53:00Z">
        <w:r w:rsidR="009B24E9">
          <w:rPr>
            <w:noProof/>
            <w:webHidden/>
          </w:rPr>
          <w:t>83</w:t>
        </w:r>
      </w:ins>
      <w:ins w:id="964" w:author="Andrew Instone-Cowie" w:date="2025-05-07T15:51:00Z" w16du:dateUtc="2025-05-07T14:51:00Z">
        <w:r>
          <w:rPr>
            <w:noProof/>
            <w:webHidden/>
          </w:rPr>
          <w:fldChar w:fldCharType="end"/>
        </w:r>
        <w:r w:rsidRPr="004B7552">
          <w:rPr>
            <w:rStyle w:val="Hyperlink"/>
            <w:noProof/>
          </w:rPr>
          <w:fldChar w:fldCharType="end"/>
        </w:r>
      </w:ins>
    </w:p>
    <w:p w14:paraId="5BA7A401" w14:textId="2B5FBD4F" w:rsidR="00D04594" w:rsidRDefault="00D04594" w:rsidP="00D04594">
      <w:pPr>
        <w:pStyle w:val="TableofFigures"/>
        <w:tabs>
          <w:tab w:val="right" w:leader="dot" w:pos="9016"/>
        </w:tabs>
        <w:spacing w:after="120"/>
        <w:rPr>
          <w:ins w:id="965" w:author="Andrew Instone-Cowie" w:date="2025-05-07T15:51:00Z" w16du:dateUtc="2025-05-07T14:51:00Z"/>
          <w:rFonts w:eastAsiaTheme="minorEastAsia"/>
          <w:noProof/>
          <w:kern w:val="2"/>
          <w:sz w:val="24"/>
          <w:szCs w:val="24"/>
          <w:lang w:eastAsia="en-GB"/>
          <w14:ligatures w14:val="standardContextual"/>
        </w:rPr>
        <w:pPrChange w:id="966" w:author="Andrew Instone-Cowie" w:date="2025-05-07T15:52:00Z" w16du:dateUtc="2025-05-07T14:52:00Z">
          <w:pPr>
            <w:pStyle w:val="TableofFigures"/>
            <w:tabs>
              <w:tab w:val="right" w:leader="dot" w:pos="9016"/>
            </w:tabs>
          </w:pPr>
        </w:pPrChange>
      </w:pPr>
      <w:ins w:id="96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"_Toc197525644"</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75 – Example Channel Connections</w:t>
        </w:r>
        <w:r>
          <w:rPr>
            <w:noProof/>
            <w:webHidden/>
          </w:rPr>
          <w:tab/>
        </w:r>
        <w:r>
          <w:rPr>
            <w:noProof/>
            <w:webHidden/>
          </w:rPr>
          <w:fldChar w:fldCharType="begin"/>
        </w:r>
        <w:r>
          <w:rPr>
            <w:noProof/>
            <w:webHidden/>
          </w:rPr>
          <w:instrText xml:space="preserve"> PAGEREF _Toc197525644 \h </w:instrText>
        </w:r>
        <w:r>
          <w:rPr>
            <w:noProof/>
            <w:webHidden/>
          </w:rPr>
        </w:r>
      </w:ins>
      <w:r>
        <w:rPr>
          <w:noProof/>
          <w:webHidden/>
        </w:rPr>
        <w:fldChar w:fldCharType="separate"/>
      </w:r>
      <w:ins w:id="968" w:author="Andrew Instone-Cowie" w:date="2025-05-07T15:53:00Z" w16du:dateUtc="2025-05-07T14:53:00Z">
        <w:r w:rsidR="009B24E9">
          <w:rPr>
            <w:noProof/>
            <w:webHidden/>
          </w:rPr>
          <w:t>83</w:t>
        </w:r>
      </w:ins>
      <w:ins w:id="969" w:author="Andrew Instone-Cowie" w:date="2025-05-07T15:51:00Z" w16du:dateUtc="2025-05-07T14:51:00Z">
        <w:r>
          <w:rPr>
            <w:noProof/>
            <w:webHidden/>
          </w:rPr>
          <w:fldChar w:fldCharType="end"/>
        </w:r>
        <w:r w:rsidRPr="004B7552">
          <w:rPr>
            <w:rStyle w:val="Hyperlink"/>
            <w:noProof/>
          </w:rPr>
          <w:fldChar w:fldCharType="end"/>
        </w:r>
      </w:ins>
    </w:p>
    <w:p w14:paraId="494B9780" w14:textId="5A729162" w:rsidR="00D04594" w:rsidRDefault="00D04594" w:rsidP="00D04594">
      <w:pPr>
        <w:pStyle w:val="TableofFigures"/>
        <w:tabs>
          <w:tab w:val="right" w:leader="dot" w:pos="9016"/>
        </w:tabs>
        <w:spacing w:after="120"/>
        <w:rPr>
          <w:ins w:id="970" w:author="Andrew Instone-Cowie" w:date="2025-05-07T15:51:00Z" w16du:dateUtc="2025-05-07T14:51:00Z"/>
          <w:rFonts w:eastAsiaTheme="minorEastAsia"/>
          <w:noProof/>
          <w:kern w:val="2"/>
          <w:sz w:val="24"/>
          <w:szCs w:val="24"/>
          <w:lang w:eastAsia="en-GB"/>
          <w14:ligatures w14:val="standardContextual"/>
        </w:rPr>
        <w:pPrChange w:id="971" w:author="Andrew Instone-Cowie" w:date="2025-05-07T15:52:00Z" w16du:dateUtc="2025-05-07T14:52:00Z">
          <w:pPr>
            <w:pStyle w:val="TableofFigures"/>
            <w:tabs>
              <w:tab w:val="right" w:leader="dot" w:pos="9016"/>
            </w:tabs>
          </w:pPr>
        </w:pPrChange>
      </w:pPr>
      <w:ins w:id="97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"_Toc197525645"</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76 – Disabled Channels</w:t>
        </w:r>
        <w:r>
          <w:rPr>
            <w:noProof/>
            <w:webHidden/>
          </w:rPr>
          <w:tab/>
        </w:r>
        <w:r>
          <w:rPr>
            <w:noProof/>
            <w:webHidden/>
          </w:rPr>
          <w:fldChar w:fldCharType="begin"/>
        </w:r>
        <w:r>
          <w:rPr>
            <w:noProof/>
            <w:webHidden/>
          </w:rPr>
          <w:instrText xml:space="preserve"> PAGEREF _Toc197525645 \h </w:instrText>
        </w:r>
        <w:r>
          <w:rPr>
            <w:noProof/>
            <w:webHidden/>
          </w:rPr>
        </w:r>
      </w:ins>
      <w:r>
        <w:rPr>
          <w:noProof/>
          <w:webHidden/>
        </w:rPr>
        <w:fldChar w:fldCharType="separate"/>
      </w:r>
      <w:ins w:id="973" w:author="Andrew Instone-Cowie" w:date="2025-05-07T15:53:00Z" w16du:dateUtc="2025-05-07T14:53:00Z">
        <w:r w:rsidR="009B24E9">
          <w:rPr>
            <w:noProof/>
            <w:webHidden/>
          </w:rPr>
          <w:t>84</w:t>
        </w:r>
      </w:ins>
      <w:ins w:id="974" w:author="Andrew Instone-Cowie" w:date="2025-05-07T15:51:00Z" w16du:dateUtc="2025-05-07T14:51:00Z">
        <w:r>
          <w:rPr>
            <w:noProof/>
            <w:webHidden/>
          </w:rPr>
          <w:fldChar w:fldCharType="end"/>
        </w:r>
        <w:r w:rsidRPr="004B7552">
          <w:rPr>
            <w:rStyle w:val="Hyperlink"/>
            <w:noProof/>
          </w:rPr>
          <w:fldChar w:fldCharType="end"/>
        </w:r>
      </w:ins>
    </w:p>
    <w:p w14:paraId="73FFDADF" w14:textId="56A58E7C" w:rsidR="00D04594" w:rsidRDefault="00D04594" w:rsidP="00D04594">
      <w:pPr>
        <w:pStyle w:val="TableofFigures"/>
        <w:tabs>
          <w:tab w:val="right" w:leader="dot" w:pos="9016"/>
        </w:tabs>
        <w:spacing w:after="120"/>
        <w:rPr>
          <w:ins w:id="975" w:author="Andrew Instone-Cowie" w:date="2025-05-07T15:51:00Z" w16du:dateUtc="2025-05-07T14:51:00Z"/>
          <w:rFonts w:eastAsiaTheme="minorEastAsia"/>
          <w:noProof/>
          <w:kern w:val="2"/>
          <w:sz w:val="24"/>
          <w:szCs w:val="24"/>
          <w:lang w:eastAsia="en-GB"/>
          <w14:ligatures w14:val="standardContextual"/>
        </w:rPr>
        <w:pPrChange w:id="976" w:author="Andrew Instone-Cowie" w:date="2025-05-07T15:52:00Z" w16du:dateUtc="2025-05-07T14:52:00Z">
          <w:pPr>
            <w:pStyle w:val="TableofFigures"/>
            <w:tabs>
              <w:tab w:val="right" w:leader="dot" w:pos="9016"/>
            </w:tabs>
          </w:pPr>
        </w:pPrChange>
      </w:pPr>
      <w:ins w:id="97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"_Toc197525646"</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77 – Default Settings</w:t>
        </w:r>
        <w:r>
          <w:rPr>
            <w:noProof/>
            <w:webHidden/>
          </w:rPr>
          <w:tab/>
        </w:r>
        <w:r>
          <w:rPr>
            <w:noProof/>
            <w:webHidden/>
          </w:rPr>
          <w:fldChar w:fldCharType="begin"/>
        </w:r>
        <w:r>
          <w:rPr>
            <w:noProof/>
            <w:webHidden/>
          </w:rPr>
          <w:instrText xml:space="preserve"> PAGEREF _Toc197525646 \h </w:instrText>
        </w:r>
        <w:r>
          <w:rPr>
            <w:noProof/>
            <w:webHidden/>
          </w:rPr>
        </w:r>
      </w:ins>
      <w:r>
        <w:rPr>
          <w:noProof/>
          <w:webHidden/>
        </w:rPr>
        <w:fldChar w:fldCharType="separate"/>
      </w:r>
      <w:ins w:id="978" w:author="Andrew Instone-Cowie" w:date="2025-05-07T15:53:00Z" w16du:dateUtc="2025-05-07T14:53:00Z">
        <w:r w:rsidR="009B24E9">
          <w:rPr>
            <w:noProof/>
            <w:webHidden/>
          </w:rPr>
          <w:t>84</w:t>
        </w:r>
      </w:ins>
      <w:ins w:id="979" w:author="Andrew Instone-Cowie" w:date="2025-05-07T15:51:00Z" w16du:dateUtc="2025-05-07T14:51:00Z">
        <w:r>
          <w:rPr>
            <w:noProof/>
            <w:webHidden/>
          </w:rPr>
          <w:fldChar w:fldCharType="end"/>
        </w:r>
        <w:r w:rsidRPr="004B7552">
          <w:rPr>
            <w:rStyle w:val="Hyperlink"/>
            <w:noProof/>
          </w:rPr>
          <w:fldChar w:fldCharType="end"/>
        </w:r>
      </w:ins>
    </w:p>
    <w:p w14:paraId="397C80E4" w14:textId="534D4F4F" w:rsidR="00D04594" w:rsidRDefault="00D04594" w:rsidP="00D04594">
      <w:pPr>
        <w:pStyle w:val="TableofFigures"/>
        <w:tabs>
          <w:tab w:val="right" w:leader="dot" w:pos="9016"/>
        </w:tabs>
        <w:spacing w:after="120"/>
        <w:rPr>
          <w:ins w:id="980" w:author="Andrew Instone-Cowie" w:date="2025-05-07T15:51:00Z" w16du:dateUtc="2025-05-07T14:51:00Z"/>
          <w:rFonts w:eastAsiaTheme="minorEastAsia"/>
          <w:noProof/>
          <w:kern w:val="2"/>
          <w:sz w:val="24"/>
          <w:szCs w:val="24"/>
          <w:lang w:eastAsia="en-GB"/>
          <w14:ligatures w14:val="standardContextual"/>
        </w:rPr>
        <w:pPrChange w:id="981" w:author="Andrew Instone-Cowie" w:date="2025-05-07T15:52:00Z" w16du:dateUtc="2025-05-07T14:52:00Z">
          <w:pPr>
            <w:pStyle w:val="TableofFigures"/>
            <w:tabs>
              <w:tab w:val="right" w:leader="dot" w:pos="9016"/>
            </w:tabs>
          </w:pPr>
        </w:pPrChange>
      </w:pPr>
      <w:ins w:id="98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"_Toc197525647"</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78 – Disabling Channels Example</w:t>
        </w:r>
        <w:r>
          <w:rPr>
            <w:noProof/>
            <w:webHidden/>
          </w:rPr>
          <w:tab/>
        </w:r>
        <w:r>
          <w:rPr>
            <w:noProof/>
            <w:webHidden/>
          </w:rPr>
          <w:fldChar w:fldCharType="begin"/>
        </w:r>
        <w:r>
          <w:rPr>
            <w:noProof/>
            <w:webHidden/>
          </w:rPr>
          <w:instrText xml:space="preserve"> PAGEREF _Toc197525647 \h </w:instrText>
        </w:r>
        <w:r>
          <w:rPr>
            <w:noProof/>
            <w:webHidden/>
          </w:rPr>
        </w:r>
      </w:ins>
      <w:r>
        <w:rPr>
          <w:noProof/>
          <w:webHidden/>
        </w:rPr>
        <w:fldChar w:fldCharType="separate"/>
      </w:r>
      <w:ins w:id="983" w:author="Andrew Instone-Cowie" w:date="2025-05-07T15:53:00Z" w16du:dateUtc="2025-05-07T14:53:00Z">
        <w:r w:rsidR="009B24E9">
          <w:rPr>
            <w:noProof/>
            <w:webHidden/>
          </w:rPr>
          <w:t>85</w:t>
        </w:r>
      </w:ins>
      <w:ins w:id="984" w:author="Andrew Instone-Cowie" w:date="2025-05-07T15:51:00Z" w16du:dateUtc="2025-05-07T14:51:00Z">
        <w:r>
          <w:rPr>
            <w:noProof/>
            <w:webHidden/>
          </w:rPr>
          <w:fldChar w:fldCharType="end"/>
        </w:r>
        <w:r w:rsidRPr="004B7552">
          <w:rPr>
            <w:rStyle w:val="Hyperlink"/>
            <w:noProof/>
          </w:rPr>
          <w:fldChar w:fldCharType="end"/>
        </w:r>
      </w:ins>
    </w:p>
    <w:p w14:paraId="7869899C" w14:textId="0AE323ED" w:rsidR="00D04594" w:rsidRDefault="00D04594" w:rsidP="00D04594">
      <w:pPr>
        <w:pStyle w:val="TableofFigures"/>
        <w:tabs>
          <w:tab w:val="right" w:leader="dot" w:pos="9016"/>
        </w:tabs>
        <w:spacing w:after="120"/>
        <w:rPr>
          <w:ins w:id="985" w:author="Andrew Instone-Cowie" w:date="2025-05-07T15:51:00Z" w16du:dateUtc="2025-05-07T14:51:00Z"/>
          <w:rFonts w:eastAsiaTheme="minorEastAsia"/>
          <w:noProof/>
          <w:kern w:val="2"/>
          <w:sz w:val="24"/>
          <w:szCs w:val="24"/>
          <w:lang w:eastAsia="en-GB"/>
          <w14:ligatures w14:val="standardContextual"/>
        </w:rPr>
        <w:pPrChange w:id="986" w:author="Andrew Instone-Cowie" w:date="2025-05-07T15:52:00Z" w16du:dateUtc="2025-05-07T14:52:00Z">
          <w:pPr>
            <w:pStyle w:val="TableofFigures"/>
            <w:tabs>
              <w:tab w:val="right" w:leader="dot" w:pos="9016"/>
            </w:tabs>
          </w:pPr>
        </w:pPrChange>
      </w:pPr>
      <w:ins w:id="987"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"_Toc197525648"</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79 – Channel Re-Mapping Example</w:t>
        </w:r>
        <w:r>
          <w:rPr>
            <w:noProof/>
            <w:webHidden/>
          </w:rPr>
          <w:tab/>
        </w:r>
        <w:r>
          <w:rPr>
            <w:noProof/>
            <w:webHidden/>
          </w:rPr>
          <w:fldChar w:fldCharType="begin"/>
        </w:r>
        <w:r>
          <w:rPr>
            <w:noProof/>
            <w:webHidden/>
          </w:rPr>
          <w:instrText xml:space="preserve"> PAGEREF _Toc197525648 \h </w:instrText>
        </w:r>
        <w:r>
          <w:rPr>
            <w:noProof/>
            <w:webHidden/>
          </w:rPr>
        </w:r>
      </w:ins>
      <w:r>
        <w:rPr>
          <w:noProof/>
          <w:webHidden/>
        </w:rPr>
        <w:fldChar w:fldCharType="separate"/>
      </w:r>
      <w:ins w:id="988" w:author="Andrew Instone-Cowie" w:date="2025-05-07T15:53:00Z" w16du:dateUtc="2025-05-07T14:53:00Z">
        <w:r w:rsidR="009B24E9">
          <w:rPr>
            <w:noProof/>
            <w:webHidden/>
          </w:rPr>
          <w:t>87</w:t>
        </w:r>
      </w:ins>
      <w:ins w:id="989" w:author="Andrew Instone-Cowie" w:date="2025-05-07T15:51:00Z" w16du:dateUtc="2025-05-07T14:51:00Z">
        <w:r>
          <w:rPr>
            <w:noProof/>
            <w:webHidden/>
          </w:rPr>
          <w:fldChar w:fldCharType="end"/>
        </w:r>
        <w:r w:rsidRPr="004B7552">
          <w:rPr>
            <w:rStyle w:val="Hyperlink"/>
            <w:noProof/>
          </w:rPr>
          <w:fldChar w:fldCharType="end"/>
        </w:r>
      </w:ins>
    </w:p>
    <w:p w14:paraId="03D11D43" w14:textId="7FBEBAE5" w:rsidR="00D04594" w:rsidRDefault="00D04594" w:rsidP="00D04594">
      <w:pPr>
        <w:pStyle w:val="TableofFigures"/>
        <w:tabs>
          <w:tab w:val="right" w:leader="dot" w:pos="9016"/>
        </w:tabs>
        <w:spacing w:after="120"/>
        <w:rPr>
          <w:ins w:id="990" w:author="Andrew Instone-Cowie" w:date="2025-05-07T15:51:00Z" w16du:dateUtc="2025-05-07T14:51:00Z"/>
          <w:rFonts w:eastAsiaTheme="minorEastAsia"/>
          <w:noProof/>
          <w:kern w:val="2"/>
          <w:sz w:val="24"/>
          <w:szCs w:val="24"/>
          <w:lang w:eastAsia="en-GB"/>
          <w14:ligatures w14:val="standardContextual"/>
        </w:rPr>
        <w:pPrChange w:id="991" w:author="Andrew Instone-Cowie" w:date="2025-05-07T15:52:00Z" w16du:dateUtc="2025-05-07T14:52:00Z">
          <w:pPr>
            <w:pStyle w:val="TableofFigures"/>
            <w:tabs>
              <w:tab w:val="right" w:leader="dot" w:pos="9016"/>
            </w:tabs>
          </w:pPr>
        </w:pPrChange>
      </w:pPr>
      <w:ins w:id="992"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"_Toc197525649"</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80 – Example Channel Connections</w:t>
        </w:r>
        <w:r>
          <w:rPr>
            <w:noProof/>
            <w:webHidden/>
          </w:rPr>
          <w:tab/>
        </w:r>
        <w:r>
          <w:rPr>
            <w:noProof/>
            <w:webHidden/>
          </w:rPr>
          <w:fldChar w:fldCharType="begin"/>
        </w:r>
        <w:r>
          <w:rPr>
            <w:noProof/>
            <w:webHidden/>
          </w:rPr>
          <w:instrText xml:space="preserve"> PAGEREF _Toc197525649 \h </w:instrText>
        </w:r>
        <w:r>
          <w:rPr>
            <w:noProof/>
            <w:webHidden/>
          </w:rPr>
        </w:r>
      </w:ins>
      <w:r>
        <w:rPr>
          <w:noProof/>
          <w:webHidden/>
        </w:rPr>
        <w:fldChar w:fldCharType="separate"/>
      </w:r>
      <w:ins w:id="993" w:author="Andrew Instone-Cowie" w:date="2025-05-07T15:53:00Z" w16du:dateUtc="2025-05-07T14:53:00Z">
        <w:r w:rsidR="009B24E9">
          <w:rPr>
            <w:noProof/>
            <w:webHidden/>
          </w:rPr>
          <w:t>87</w:t>
        </w:r>
      </w:ins>
      <w:ins w:id="994" w:author="Andrew Instone-Cowie" w:date="2025-05-07T15:51:00Z" w16du:dateUtc="2025-05-07T14:51:00Z">
        <w:r>
          <w:rPr>
            <w:noProof/>
            <w:webHidden/>
          </w:rPr>
          <w:fldChar w:fldCharType="end"/>
        </w:r>
        <w:r w:rsidRPr="004B7552">
          <w:rPr>
            <w:rStyle w:val="Hyperlink"/>
            <w:noProof/>
          </w:rPr>
          <w:fldChar w:fldCharType="end"/>
        </w:r>
      </w:ins>
    </w:p>
    <w:p w14:paraId="085C42EC" w14:textId="64B79C2D" w:rsidR="00D04594" w:rsidRDefault="00D04594">
      <w:pPr>
        <w:pStyle w:val="TableofFigures"/>
        <w:tabs>
          <w:tab w:val="right" w:leader="dot" w:pos="9016"/>
        </w:tabs>
        <w:rPr>
          <w:ins w:id="995" w:author="Andrew Instone-Cowie" w:date="2025-05-07T15:51:00Z" w16du:dateUtc="2025-05-07T14:51:00Z"/>
          <w:rFonts w:eastAsiaTheme="minorEastAsia"/>
          <w:noProof/>
          <w:kern w:val="2"/>
          <w:sz w:val="24"/>
          <w:szCs w:val="24"/>
          <w:lang w:eastAsia="en-GB"/>
          <w14:ligatures w14:val="standardContextual"/>
        </w:rPr>
      </w:pPr>
      <w:ins w:id="996" w:author="Andrew Instone-Cowie" w:date="2025-05-07T15:51:00Z" w16du:dateUtc="2025-05-07T14:51:00Z">
        <w:r w:rsidRPr="004B7552">
          <w:rPr>
            <w:rStyle w:val="Hyperlink"/>
            <w:noProof/>
          </w:rPr>
          <w:fldChar w:fldCharType="begin"/>
        </w:r>
        <w:r w:rsidRPr="004B7552">
          <w:rPr>
            <w:rStyle w:val="Hyperlink"/>
            <w:noProof/>
          </w:rPr>
          <w:instrText xml:space="preserve"> </w:instrText>
        </w:r>
        <w:r>
          <w:rPr>
            <w:noProof/>
          </w:rPr>
          <w:instrText>HYPERLINK \l "_Toc197525650"</w:instrText>
        </w:r>
        <w:r w:rsidRPr="004B7552">
          <w:rPr>
            <w:rStyle w:val="Hyperlink"/>
            <w:noProof/>
          </w:rPr>
          <w:instrText xml:space="preserve"> </w:instrText>
        </w:r>
        <w:r w:rsidRPr="004B7552">
          <w:rPr>
            <w:rStyle w:val="Hyperlink"/>
            <w:noProof/>
          </w:rPr>
        </w:r>
        <w:r w:rsidRPr="004B7552">
          <w:rPr>
            <w:rStyle w:val="Hyperlink"/>
            <w:noProof/>
          </w:rPr>
          <w:fldChar w:fldCharType="separate"/>
        </w:r>
        <w:r w:rsidRPr="004B7552">
          <w:rPr>
            <w:rStyle w:val="Hyperlink"/>
            <w:noProof/>
          </w:rPr>
          <w:t>Figure 81 – Saving Interface Settings</w:t>
        </w:r>
        <w:r>
          <w:rPr>
            <w:noProof/>
            <w:webHidden/>
          </w:rPr>
          <w:tab/>
        </w:r>
        <w:r>
          <w:rPr>
            <w:noProof/>
            <w:webHidden/>
          </w:rPr>
          <w:fldChar w:fldCharType="begin"/>
        </w:r>
        <w:r>
          <w:rPr>
            <w:noProof/>
            <w:webHidden/>
          </w:rPr>
          <w:instrText xml:space="preserve"> PAGEREF _Toc197525650 \h </w:instrText>
        </w:r>
        <w:r>
          <w:rPr>
            <w:noProof/>
            <w:webHidden/>
          </w:rPr>
        </w:r>
      </w:ins>
      <w:r>
        <w:rPr>
          <w:noProof/>
          <w:webHidden/>
        </w:rPr>
        <w:fldChar w:fldCharType="separate"/>
      </w:r>
      <w:ins w:id="997" w:author="Andrew Instone-Cowie" w:date="2025-05-07T15:53:00Z" w16du:dateUtc="2025-05-07T14:53:00Z">
        <w:r w:rsidR="009B24E9">
          <w:rPr>
            <w:noProof/>
            <w:webHidden/>
          </w:rPr>
          <w:t>88</w:t>
        </w:r>
      </w:ins>
      <w:ins w:id="998" w:author="Andrew Instone-Cowie" w:date="2025-05-07T15:51:00Z" w16du:dateUtc="2025-05-07T14:51:00Z">
        <w:r>
          <w:rPr>
            <w:noProof/>
            <w:webHidden/>
          </w:rPr>
          <w:fldChar w:fldCharType="end"/>
        </w:r>
        <w:r w:rsidRPr="004B7552">
          <w:rPr>
            <w:rStyle w:val="Hyperlink"/>
            <w:noProof/>
          </w:rPr>
          <w:fldChar w:fldCharType="end"/>
        </w:r>
      </w:ins>
    </w:p>
    <w:p w14:paraId="21C55B43" w14:textId="56801852" w:rsidR="008E778E" w:rsidDel="009A052D" w:rsidRDefault="008E778E" w:rsidP="00CF22E8">
      <w:pPr>
        <w:pStyle w:val="TableofFigures"/>
        <w:tabs>
          <w:tab w:val="right" w:leader="dot" w:pos="9016"/>
        </w:tabs>
        <w:spacing w:after="120"/>
        <w:rPr>
          <w:del w:id="999" w:author="Andrew Instone-Cowie" w:date="2025-05-07T15:28:00Z" w16du:dateUtc="2025-05-07T14:28:00Z"/>
          <w:rFonts w:eastAsiaTheme="minorEastAsia"/>
          <w:noProof/>
          <w:kern w:val="2"/>
          <w:sz w:val="24"/>
          <w:szCs w:val="24"/>
          <w:lang w:eastAsia="en-GB"/>
          <w14:ligatures w14:val="standardContextual"/>
        </w:rPr>
      </w:pPr>
      <w:del w:id="1000" w:author="Andrew Instone-Cowie" w:date="2025-05-07T15:28:00Z" w16du:dateUtc="2025-05-07T14:28:00Z">
        <w:r w:rsidRPr="009A052D" w:rsidDel="009A052D">
          <w:rPr>
            <w:rStyle w:val="Hyperlink"/>
            <w:noProof/>
          </w:rPr>
          <w:delText>Figure 1 – Documentation Map</w:delText>
        </w:r>
        <w:r w:rsidDel="009A052D">
          <w:rPr>
            <w:noProof/>
            <w:webHidden/>
          </w:rPr>
          <w:tab/>
        </w:r>
        <w:r w:rsidR="00424FD2" w:rsidDel="009A052D">
          <w:rPr>
            <w:noProof/>
            <w:webHidden/>
          </w:rPr>
          <w:delText>11</w:delText>
        </w:r>
      </w:del>
    </w:p>
    <w:p w14:paraId="2B4AEE76" w14:textId="63C99A7A" w:rsidR="008E778E" w:rsidDel="009A052D" w:rsidRDefault="008E778E" w:rsidP="00CF22E8">
      <w:pPr>
        <w:pStyle w:val="TableofFigures"/>
        <w:tabs>
          <w:tab w:val="right" w:leader="dot" w:pos="9016"/>
        </w:tabs>
        <w:spacing w:after="120"/>
        <w:rPr>
          <w:del w:id="1001" w:author="Andrew Instone-Cowie" w:date="2025-05-07T15:28:00Z" w16du:dateUtc="2025-05-07T14:28:00Z"/>
          <w:rFonts w:eastAsiaTheme="minorEastAsia"/>
          <w:noProof/>
          <w:kern w:val="2"/>
          <w:sz w:val="24"/>
          <w:szCs w:val="24"/>
          <w:lang w:eastAsia="en-GB"/>
          <w14:ligatures w14:val="standardContextual"/>
        </w:rPr>
      </w:pPr>
      <w:del w:id="1002" w:author="Andrew Instone-Cowie" w:date="2025-05-07T15:28:00Z" w16du:dateUtc="2025-05-07T14:28:00Z">
        <w:r w:rsidRPr="009A052D" w:rsidDel="009A052D">
          <w:rPr>
            <w:rStyle w:val="Hyperlink"/>
            <w:noProof/>
          </w:rPr>
          <w:delText>Figure 2 – Simulator General Arrangement</w:delText>
        </w:r>
        <w:r w:rsidDel="009A052D">
          <w:rPr>
            <w:noProof/>
            <w:webHidden/>
          </w:rPr>
          <w:tab/>
        </w:r>
        <w:r w:rsidR="00424FD2" w:rsidDel="009A052D">
          <w:rPr>
            <w:noProof/>
            <w:webHidden/>
          </w:rPr>
          <w:delText>13</w:delText>
        </w:r>
      </w:del>
    </w:p>
    <w:p w14:paraId="74AAE587" w14:textId="6D3A2DE6" w:rsidR="008E778E" w:rsidDel="009A052D" w:rsidRDefault="008E778E" w:rsidP="00CF22E8">
      <w:pPr>
        <w:pStyle w:val="TableofFigures"/>
        <w:tabs>
          <w:tab w:val="right" w:leader="dot" w:pos="9016"/>
        </w:tabs>
        <w:spacing w:after="120"/>
        <w:rPr>
          <w:del w:id="1003" w:author="Andrew Instone-Cowie" w:date="2025-05-07T15:28:00Z" w16du:dateUtc="2025-05-07T14:28:00Z"/>
          <w:rFonts w:eastAsiaTheme="minorEastAsia"/>
          <w:noProof/>
          <w:kern w:val="2"/>
          <w:sz w:val="24"/>
          <w:szCs w:val="24"/>
          <w:lang w:eastAsia="en-GB"/>
          <w14:ligatures w14:val="standardContextual"/>
        </w:rPr>
      </w:pPr>
      <w:del w:id="1004" w:author="Andrew Instone-Cowie" w:date="2025-05-07T15:28:00Z" w16du:dateUtc="2025-05-07T14:28:00Z">
        <w:r w:rsidRPr="009A052D" w:rsidDel="009A052D">
          <w:rPr>
            <w:rStyle w:val="Hyperlink"/>
            <w:noProof/>
          </w:rPr>
          <w:delText>Figure 3 – PCB Panels of Sensor Boards</w:delText>
        </w:r>
        <w:r w:rsidDel="009A052D">
          <w:rPr>
            <w:noProof/>
            <w:webHidden/>
          </w:rPr>
          <w:tab/>
        </w:r>
        <w:r w:rsidR="00424FD2" w:rsidDel="009A052D">
          <w:rPr>
            <w:noProof/>
            <w:webHidden/>
          </w:rPr>
          <w:delText>15</w:delText>
        </w:r>
      </w:del>
    </w:p>
    <w:p w14:paraId="5B3462E1" w14:textId="3B545C43" w:rsidR="008E778E" w:rsidDel="009A052D" w:rsidRDefault="008E778E" w:rsidP="00CF22E8">
      <w:pPr>
        <w:pStyle w:val="TableofFigures"/>
        <w:tabs>
          <w:tab w:val="right" w:leader="dot" w:pos="9016"/>
        </w:tabs>
        <w:spacing w:after="120"/>
        <w:rPr>
          <w:del w:id="1005" w:author="Andrew Instone-Cowie" w:date="2025-05-07T15:28:00Z" w16du:dateUtc="2025-05-07T14:28:00Z"/>
          <w:rFonts w:eastAsiaTheme="minorEastAsia"/>
          <w:noProof/>
          <w:kern w:val="2"/>
          <w:sz w:val="24"/>
          <w:szCs w:val="24"/>
          <w:lang w:eastAsia="en-GB"/>
          <w14:ligatures w14:val="standardContextual"/>
        </w:rPr>
      </w:pPr>
      <w:del w:id="1006" w:author="Andrew Instone-Cowie" w:date="2025-05-07T15:28:00Z" w16du:dateUtc="2025-05-07T14:28:00Z">
        <w:r w:rsidRPr="009A052D" w:rsidDel="009A052D">
          <w:rPr>
            <w:rStyle w:val="Hyperlink"/>
            <w:noProof/>
          </w:rPr>
          <w:delText>Figure 4 – JLCPCB Upload Box</w:delText>
        </w:r>
        <w:r w:rsidDel="009A052D">
          <w:rPr>
            <w:noProof/>
            <w:webHidden/>
          </w:rPr>
          <w:tab/>
        </w:r>
        <w:r w:rsidR="00424FD2" w:rsidDel="009A052D">
          <w:rPr>
            <w:noProof/>
            <w:webHidden/>
          </w:rPr>
          <w:delText>16</w:delText>
        </w:r>
      </w:del>
    </w:p>
    <w:p w14:paraId="03C22EE1" w14:textId="4CB663FB" w:rsidR="008E778E" w:rsidDel="009A052D" w:rsidRDefault="008E778E" w:rsidP="00CF22E8">
      <w:pPr>
        <w:pStyle w:val="TableofFigures"/>
        <w:tabs>
          <w:tab w:val="right" w:leader="dot" w:pos="9016"/>
        </w:tabs>
        <w:spacing w:after="120"/>
        <w:rPr>
          <w:del w:id="1007" w:author="Andrew Instone-Cowie" w:date="2025-05-07T15:28:00Z" w16du:dateUtc="2025-05-07T14:28:00Z"/>
          <w:rFonts w:eastAsiaTheme="minorEastAsia"/>
          <w:noProof/>
          <w:kern w:val="2"/>
          <w:sz w:val="24"/>
          <w:szCs w:val="24"/>
          <w:lang w:eastAsia="en-GB"/>
          <w14:ligatures w14:val="standardContextual"/>
        </w:rPr>
      </w:pPr>
      <w:del w:id="1008" w:author="Andrew Instone-Cowie" w:date="2025-05-07T15:28:00Z" w16du:dateUtc="2025-05-07T14:28:00Z">
        <w:r w:rsidRPr="009A052D" w:rsidDel="009A052D">
          <w:rPr>
            <w:rStyle w:val="Hyperlink"/>
            <w:noProof/>
          </w:rPr>
          <w:delText>Figure 5 – JLCPCB File Uploaded</w:delText>
        </w:r>
        <w:r w:rsidDel="009A052D">
          <w:rPr>
            <w:noProof/>
            <w:webHidden/>
          </w:rPr>
          <w:tab/>
        </w:r>
        <w:r w:rsidR="00424FD2" w:rsidDel="009A052D">
          <w:rPr>
            <w:noProof/>
            <w:webHidden/>
          </w:rPr>
          <w:delText>16</w:delText>
        </w:r>
      </w:del>
    </w:p>
    <w:p w14:paraId="4B8D18BF" w14:textId="15D16235" w:rsidR="008E778E" w:rsidDel="009A052D" w:rsidRDefault="008E778E" w:rsidP="00CF22E8">
      <w:pPr>
        <w:pStyle w:val="TableofFigures"/>
        <w:tabs>
          <w:tab w:val="right" w:leader="dot" w:pos="9016"/>
        </w:tabs>
        <w:spacing w:after="120"/>
        <w:rPr>
          <w:del w:id="1009" w:author="Andrew Instone-Cowie" w:date="2025-05-07T15:28:00Z" w16du:dateUtc="2025-05-07T14:28:00Z"/>
          <w:rFonts w:eastAsiaTheme="minorEastAsia"/>
          <w:noProof/>
          <w:kern w:val="2"/>
          <w:sz w:val="24"/>
          <w:szCs w:val="24"/>
          <w:lang w:eastAsia="en-GB"/>
          <w14:ligatures w14:val="standardContextual"/>
        </w:rPr>
      </w:pPr>
      <w:del w:id="1010" w:author="Andrew Instone-Cowie" w:date="2025-05-07T15:28:00Z" w16du:dateUtc="2025-05-07T14:28:00Z">
        <w:r w:rsidRPr="009A052D" w:rsidDel="009A052D">
          <w:rPr>
            <w:rStyle w:val="Hyperlink"/>
            <w:noProof/>
          </w:rPr>
          <w:delText>Figure 6 – JLCPCB Gerber Viewer</w:delText>
        </w:r>
        <w:r w:rsidDel="009A052D">
          <w:rPr>
            <w:noProof/>
            <w:webHidden/>
          </w:rPr>
          <w:tab/>
        </w:r>
        <w:r w:rsidR="00424FD2" w:rsidDel="009A052D">
          <w:rPr>
            <w:noProof/>
            <w:webHidden/>
          </w:rPr>
          <w:delText>16</w:delText>
        </w:r>
      </w:del>
    </w:p>
    <w:p w14:paraId="7EFB3B43" w14:textId="285DFC51" w:rsidR="008E778E" w:rsidDel="009A052D" w:rsidRDefault="008E778E" w:rsidP="00CF22E8">
      <w:pPr>
        <w:pStyle w:val="TableofFigures"/>
        <w:tabs>
          <w:tab w:val="right" w:leader="dot" w:pos="9016"/>
        </w:tabs>
        <w:spacing w:after="120"/>
        <w:rPr>
          <w:del w:id="1011" w:author="Andrew Instone-Cowie" w:date="2025-05-07T15:28:00Z" w16du:dateUtc="2025-05-07T14:28:00Z"/>
          <w:rFonts w:eastAsiaTheme="minorEastAsia"/>
          <w:noProof/>
          <w:kern w:val="2"/>
          <w:sz w:val="24"/>
          <w:szCs w:val="24"/>
          <w:lang w:eastAsia="en-GB"/>
          <w14:ligatures w14:val="standardContextual"/>
        </w:rPr>
      </w:pPr>
      <w:del w:id="1012" w:author="Andrew Instone-Cowie" w:date="2025-05-07T15:28:00Z" w16du:dateUtc="2025-05-07T14:28:00Z">
        <w:r w:rsidRPr="009A052D" w:rsidDel="009A052D">
          <w:rPr>
            <w:rStyle w:val="Hyperlink"/>
            <w:noProof/>
          </w:rPr>
          <w:delText>Figure 7 – JLCPCB Completed Order Form</w:delText>
        </w:r>
        <w:r w:rsidDel="009A052D">
          <w:rPr>
            <w:noProof/>
            <w:webHidden/>
          </w:rPr>
          <w:tab/>
        </w:r>
        <w:r w:rsidR="00424FD2" w:rsidDel="009A052D">
          <w:rPr>
            <w:noProof/>
            <w:webHidden/>
          </w:rPr>
          <w:delText>18</w:delText>
        </w:r>
      </w:del>
    </w:p>
    <w:p w14:paraId="071D7E6B" w14:textId="12C5AA07" w:rsidR="008E778E" w:rsidDel="009A052D" w:rsidRDefault="008E778E" w:rsidP="00CF22E8">
      <w:pPr>
        <w:pStyle w:val="TableofFigures"/>
        <w:tabs>
          <w:tab w:val="right" w:leader="dot" w:pos="9016"/>
        </w:tabs>
        <w:spacing w:after="120"/>
        <w:rPr>
          <w:del w:id="1013" w:author="Andrew Instone-Cowie" w:date="2025-05-07T15:28:00Z" w16du:dateUtc="2025-05-07T14:28:00Z"/>
          <w:rFonts w:eastAsiaTheme="minorEastAsia"/>
          <w:noProof/>
          <w:kern w:val="2"/>
          <w:sz w:val="24"/>
          <w:szCs w:val="24"/>
          <w:lang w:eastAsia="en-GB"/>
          <w14:ligatures w14:val="standardContextual"/>
        </w:rPr>
      </w:pPr>
      <w:del w:id="1014" w:author="Andrew Instone-Cowie" w:date="2025-05-07T15:28:00Z" w16du:dateUtc="2025-05-07T14:28:00Z">
        <w:r w:rsidRPr="009A052D" w:rsidDel="009A052D">
          <w:rPr>
            <w:rStyle w:val="Hyperlink"/>
            <w:noProof/>
          </w:rPr>
          <w:delText>Figure 8 – Voltage Regulator Orientation</w:delText>
        </w:r>
        <w:r w:rsidDel="009A052D">
          <w:rPr>
            <w:noProof/>
            <w:webHidden/>
          </w:rPr>
          <w:tab/>
        </w:r>
        <w:r w:rsidR="00424FD2" w:rsidDel="009A052D">
          <w:rPr>
            <w:noProof/>
            <w:webHidden/>
          </w:rPr>
          <w:delText>20</w:delText>
        </w:r>
      </w:del>
    </w:p>
    <w:p w14:paraId="118772C4" w14:textId="175EA967" w:rsidR="008E778E" w:rsidDel="009A052D" w:rsidRDefault="008E778E" w:rsidP="00CF22E8">
      <w:pPr>
        <w:pStyle w:val="TableofFigures"/>
        <w:tabs>
          <w:tab w:val="right" w:leader="dot" w:pos="9016"/>
        </w:tabs>
        <w:spacing w:after="120"/>
        <w:rPr>
          <w:del w:id="1015" w:author="Andrew Instone-Cowie" w:date="2025-05-07T15:28:00Z" w16du:dateUtc="2025-05-07T14:28:00Z"/>
          <w:rFonts w:eastAsiaTheme="minorEastAsia"/>
          <w:noProof/>
          <w:kern w:val="2"/>
          <w:sz w:val="24"/>
          <w:szCs w:val="24"/>
          <w:lang w:eastAsia="en-GB"/>
          <w14:ligatures w14:val="standardContextual"/>
        </w:rPr>
      </w:pPr>
      <w:del w:id="1016" w:author="Andrew Instone-Cowie" w:date="2025-05-07T15:28:00Z" w16du:dateUtc="2025-05-07T14:28:00Z">
        <w:r w:rsidRPr="009A052D" w:rsidDel="009A052D">
          <w:rPr>
            <w:rStyle w:val="Hyperlink"/>
            <w:noProof/>
          </w:rPr>
          <w:delText>Figure 9 – Diode Orientation</w:delText>
        </w:r>
        <w:r w:rsidDel="009A052D">
          <w:rPr>
            <w:noProof/>
            <w:webHidden/>
          </w:rPr>
          <w:tab/>
        </w:r>
        <w:r w:rsidR="00424FD2" w:rsidDel="009A052D">
          <w:rPr>
            <w:noProof/>
            <w:webHidden/>
          </w:rPr>
          <w:delText>21</w:delText>
        </w:r>
      </w:del>
    </w:p>
    <w:p w14:paraId="144A7CE8" w14:textId="2C49AB2D" w:rsidR="008E778E" w:rsidDel="009A052D" w:rsidRDefault="008E778E" w:rsidP="00CF22E8">
      <w:pPr>
        <w:pStyle w:val="TableofFigures"/>
        <w:tabs>
          <w:tab w:val="right" w:leader="dot" w:pos="9016"/>
        </w:tabs>
        <w:spacing w:after="120"/>
        <w:rPr>
          <w:del w:id="1017" w:author="Andrew Instone-Cowie" w:date="2025-05-07T15:28:00Z" w16du:dateUtc="2025-05-07T14:28:00Z"/>
          <w:rFonts w:eastAsiaTheme="minorEastAsia"/>
          <w:noProof/>
          <w:kern w:val="2"/>
          <w:sz w:val="24"/>
          <w:szCs w:val="24"/>
          <w:lang w:eastAsia="en-GB"/>
          <w14:ligatures w14:val="standardContextual"/>
        </w:rPr>
      </w:pPr>
      <w:del w:id="1018" w:author="Andrew Instone-Cowie" w:date="2025-05-07T15:28:00Z" w16du:dateUtc="2025-05-07T14:28:00Z">
        <w:r w:rsidRPr="009A052D" w:rsidDel="009A052D">
          <w:rPr>
            <w:rStyle w:val="Hyperlink"/>
            <w:noProof/>
          </w:rPr>
          <w:delText>Figure 10 – Electrolytic Capacitor Orientation</w:delText>
        </w:r>
        <w:r w:rsidDel="009A052D">
          <w:rPr>
            <w:noProof/>
            <w:webHidden/>
          </w:rPr>
          <w:tab/>
        </w:r>
        <w:r w:rsidR="00424FD2" w:rsidDel="009A052D">
          <w:rPr>
            <w:noProof/>
            <w:webHidden/>
          </w:rPr>
          <w:delText>21</w:delText>
        </w:r>
      </w:del>
    </w:p>
    <w:p w14:paraId="08A69080" w14:textId="7429E37A" w:rsidR="008E778E" w:rsidDel="009A052D" w:rsidRDefault="008E778E" w:rsidP="00CF22E8">
      <w:pPr>
        <w:pStyle w:val="TableofFigures"/>
        <w:tabs>
          <w:tab w:val="right" w:leader="dot" w:pos="9016"/>
        </w:tabs>
        <w:spacing w:after="120"/>
        <w:rPr>
          <w:del w:id="1019" w:author="Andrew Instone-Cowie" w:date="2025-05-07T15:28:00Z" w16du:dateUtc="2025-05-07T14:28:00Z"/>
          <w:rFonts w:eastAsiaTheme="minorEastAsia"/>
          <w:noProof/>
          <w:kern w:val="2"/>
          <w:sz w:val="24"/>
          <w:szCs w:val="24"/>
          <w:lang w:eastAsia="en-GB"/>
          <w14:ligatures w14:val="standardContextual"/>
        </w:rPr>
      </w:pPr>
      <w:del w:id="1020" w:author="Andrew Instone-Cowie" w:date="2025-05-07T15:28:00Z" w16du:dateUtc="2025-05-07T14:28:00Z">
        <w:r w:rsidRPr="009A052D" w:rsidDel="009A052D">
          <w:rPr>
            <w:rStyle w:val="Hyperlink"/>
            <w:noProof/>
          </w:rPr>
          <w:delText>Figure 11 – Integrated Circuit Orientation</w:delText>
        </w:r>
        <w:r w:rsidDel="009A052D">
          <w:rPr>
            <w:noProof/>
            <w:webHidden/>
          </w:rPr>
          <w:tab/>
        </w:r>
        <w:r w:rsidR="00424FD2" w:rsidDel="009A052D">
          <w:rPr>
            <w:noProof/>
            <w:webHidden/>
          </w:rPr>
          <w:delText>22</w:delText>
        </w:r>
      </w:del>
    </w:p>
    <w:p w14:paraId="79022529" w14:textId="7C75C28D" w:rsidR="008E778E" w:rsidDel="009A052D" w:rsidRDefault="008E778E" w:rsidP="00CF22E8">
      <w:pPr>
        <w:pStyle w:val="TableofFigures"/>
        <w:tabs>
          <w:tab w:val="right" w:leader="dot" w:pos="9016"/>
        </w:tabs>
        <w:spacing w:after="120"/>
        <w:rPr>
          <w:del w:id="1021" w:author="Andrew Instone-Cowie" w:date="2025-05-07T15:28:00Z" w16du:dateUtc="2025-05-07T14:28:00Z"/>
          <w:rFonts w:eastAsiaTheme="minorEastAsia"/>
          <w:noProof/>
          <w:kern w:val="2"/>
          <w:sz w:val="24"/>
          <w:szCs w:val="24"/>
          <w:lang w:eastAsia="en-GB"/>
          <w14:ligatures w14:val="standardContextual"/>
        </w:rPr>
      </w:pPr>
      <w:del w:id="1022" w:author="Andrew Instone-Cowie" w:date="2025-05-07T15:28:00Z" w16du:dateUtc="2025-05-07T14:28:00Z">
        <w:r w:rsidRPr="009A052D" w:rsidDel="009A052D">
          <w:rPr>
            <w:rStyle w:val="Hyperlink"/>
            <w:noProof/>
          </w:rPr>
          <w:delText>Figure 12 – LED Orientation</w:delText>
        </w:r>
        <w:r w:rsidDel="009A052D">
          <w:rPr>
            <w:noProof/>
            <w:webHidden/>
          </w:rPr>
          <w:tab/>
        </w:r>
        <w:r w:rsidR="00424FD2" w:rsidDel="009A052D">
          <w:rPr>
            <w:noProof/>
            <w:webHidden/>
          </w:rPr>
          <w:delText>22</w:delText>
        </w:r>
      </w:del>
    </w:p>
    <w:p w14:paraId="62588B9B" w14:textId="4ADD3EF2" w:rsidR="008E778E" w:rsidDel="009A052D" w:rsidRDefault="008E778E" w:rsidP="00CF22E8">
      <w:pPr>
        <w:pStyle w:val="TableofFigures"/>
        <w:tabs>
          <w:tab w:val="right" w:leader="dot" w:pos="9016"/>
        </w:tabs>
        <w:spacing w:after="120"/>
        <w:rPr>
          <w:del w:id="1023" w:author="Andrew Instone-Cowie" w:date="2025-05-07T15:28:00Z" w16du:dateUtc="2025-05-07T14:28:00Z"/>
          <w:rFonts w:eastAsiaTheme="minorEastAsia"/>
          <w:noProof/>
          <w:kern w:val="2"/>
          <w:sz w:val="24"/>
          <w:szCs w:val="24"/>
          <w:lang w:eastAsia="en-GB"/>
          <w14:ligatures w14:val="standardContextual"/>
        </w:rPr>
      </w:pPr>
      <w:del w:id="1024" w:author="Andrew Instone-Cowie" w:date="2025-05-07T15:28:00Z" w16du:dateUtc="2025-05-07T14:28:00Z">
        <w:r w:rsidRPr="009A052D" w:rsidDel="009A052D">
          <w:rPr>
            <w:rStyle w:val="Hyperlink"/>
            <w:noProof/>
          </w:rPr>
          <w:delText>Figure 13 – Magneto-Resistive Sensor Orientation</w:delText>
        </w:r>
        <w:r w:rsidDel="009A052D">
          <w:rPr>
            <w:noProof/>
            <w:webHidden/>
          </w:rPr>
          <w:tab/>
        </w:r>
        <w:r w:rsidR="00424FD2" w:rsidDel="009A052D">
          <w:rPr>
            <w:noProof/>
            <w:webHidden/>
          </w:rPr>
          <w:delText>23</w:delText>
        </w:r>
      </w:del>
    </w:p>
    <w:p w14:paraId="79F0A0EE" w14:textId="5A9B046F" w:rsidR="008E778E" w:rsidDel="009A052D" w:rsidRDefault="008E778E" w:rsidP="00CF22E8">
      <w:pPr>
        <w:pStyle w:val="TableofFigures"/>
        <w:tabs>
          <w:tab w:val="right" w:leader="dot" w:pos="9016"/>
        </w:tabs>
        <w:spacing w:after="120"/>
        <w:rPr>
          <w:del w:id="1025" w:author="Andrew Instone-Cowie" w:date="2025-05-07T15:28:00Z" w16du:dateUtc="2025-05-07T14:28:00Z"/>
          <w:rFonts w:eastAsiaTheme="minorEastAsia"/>
          <w:noProof/>
          <w:kern w:val="2"/>
          <w:sz w:val="24"/>
          <w:szCs w:val="24"/>
          <w:lang w:eastAsia="en-GB"/>
          <w14:ligatures w14:val="standardContextual"/>
        </w:rPr>
      </w:pPr>
      <w:del w:id="1026" w:author="Andrew Instone-Cowie" w:date="2025-05-07T15:28:00Z" w16du:dateUtc="2025-05-07T14:28:00Z">
        <w:r w:rsidRPr="009A052D" w:rsidDel="009A052D">
          <w:rPr>
            <w:rStyle w:val="Hyperlink"/>
            <w:noProof/>
          </w:rPr>
          <w:delText>Figure 14 – Simulator Interface Parts</w:delText>
        </w:r>
        <w:r w:rsidDel="009A052D">
          <w:rPr>
            <w:noProof/>
            <w:webHidden/>
          </w:rPr>
          <w:tab/>
        </w:r>
        <w:r w:rsidR="00424FD2" w:rsidDel="009A052D">
          <w:rPr>
            <w:noProof/>
            <w:webHidden/>
          </w:rPr>
          <w:delText>26</w:delText>
        </w:r>
      </w:del>
    </w:p>
    <w:p w14:paraId="1F5AD2AF" w14:textId="1EB3DF0E" w:rsidR="008E778E" w:rsidDel="009A052D" w:rsidRDefault="008E778E" w:rsidP="00CF22E8">
      <w:pPr>
        <w:pStyle w:val="TableofFigures"/>
        <w:tabs>
          <w:tab w:val="right" w:leader="dot" w:pos="9016"/>
        </w:tabs>
        <w:spacing w:after="120"/>
        <w:rPr>
          <w:del w:id="1027" w:author="Andrew Instone-Cowie" w:date="2025-05-07T15:28:00Z" w16du:dateUtc="2025-05-07T14:28:00Z"/>
          <w:rFonts w:eastAsiaTheme="minorEastAsia"/>
          <w:noProof/>
          <w:kern w:val="2"/>
          <w:sz w:val="24"/>
          <w:szCs w:val="24"/>
          <w:lang w:eastAsia="en-GB"/>
          <w14:ligatures w14:val="standardContextual"/>
        </w:rPr>
      </w:pPr>
      <w:del w:id="1028" w:author="Andrew Instone-Cowie" w:date="2025-05-07T15:28:00Z" w16du:dateUtc="2025-05-07T14:28:00Z">
        <w:r w:rsidRPr="009A052D" w:rsidDel="009A052D">
          <w:rPr>
            <w:rStyle w:val="Hyperlink"/>
            <w:noProof/>
          </w:rPr>
          <w:delText>Figure 15 – Simulator Interface Board Layout</w:delText>
        </w:r>
        <w:r w:rsidDel="009A052D">
          <w:rPr>
            <w:noProof/>
            <w:webHidden/>
          </w:rPr>
          <w:tab/>
        </w:r>
        <w:r w:rsidR="00424FD2" w:rsidDel="009A052D">
          <w:rPr>
            <w:noProof/>
            <w:webHidden/>
          </w:rPr>
          <w:delText>26</w:delText>
        </w:r>
      </w:del>
    </w:p>
    <w:p w14:paraId="7A513FBD" w14:textId="0B1324E9" w:rsidR="008E778E" w:rsidDel="009A052D" w:rsidRDefault="008E778E" w:rsidP="00CF22E8">
      <w:pPr>
        <w:pStyle w:val="TableofFigures"/>
        <w:tabs>
          <w:tab w:val="right" w:leader="dot" w:pos="9016"/>
        </w:tabs>
        <w:spacing w:after="120"/>
        <w:rPr>
          <w:del w:id="1029" w:author="Andrew Instone-Cowie" w:date="2025-05-07T15:28:00Z" w16du:dateUtc="2025-05-07T14:28:00Z"/>
          <w:rFonts w:eastAsiaTheme="minorEastAsia"/>
          <w:noProof/>
          <w:kern w:val="2"/>
          <w:sz w:val="24"/>
          <w:szCs w:val="24"/>
          <w:lang w:eastAsia="en-GB"/>
          <w14:ligatures w14:val="standardContextual"/>
        </w:rPr>
      </w:pPr>
      <w:del w:id="1030" w:author="Andrew Instone-Cowie" w:date="2025-05-07T15:28:00Z" w16du:dateUtc="2025-05-07T14:28:00Z">
        <w:r w:rsidRPr="009A052D" w:rsidDel="009A052D">
          <w:rPr>
            <w:rStyle w:val="Hyperlink"/>
            <w:noProof/>
          </w:rPr>
          <w:delText>Figure 16 – Voltage Check Pin Locations</w:delText>
        </w:r>
        <w:r w:rsidDel="009A052D">
          <w:rPr>
            <w:noProof/>
            <w:webHidden/>
          </w:rPr>
          <w:tab/>
        </w:r>
        <w:r w:rsidR="00424FD2" w:rsidDel="009A052D">
          <w:rPr>
            <w:noProof/>
            <w:webHidden/>
          </w:rPr>
          <w:delText>28</w:delText>
        </w:r>
      </w:del>
    </w:p>
    <w:p w14:paraId="1A073065" w14:textId="74D30948" w:rsidR="008E778E" w:rsidDel="009A052D" w:rsidRDefault="008E778E" w:rsidP="00CF22E8">
      <w:pPr>
        <w:pStyle w:val="TableofFigures"/>
        <w:tabs>
          <w:tab w:val="right" w:leader="dot" w:pos="9016"/>
        </w:tabs>
        <w:spacing w:after="120"/>
        <w:rPr>
          <w:del w:id="1031" w:author="Andrew Instone-Cowie" w:date="2025-05-07T15:28:00Z" w16du:dateUtc="2025-05-07T14:28:00Z"/>
          <w:rFonts w:eastAsiaTheme="minorEastAsia"/>
          <w:noProof/>
          <w:kern w:val="2"/>
          <w:sz w:val="24"/>
          <w:szCs w:val="24"/>
          <w:lang w:eastAsia="en-GB"/>
          <w14:ligatures w14:val="standardContextual"/>
        </w:rPr>
      </w:pPr>
      <w:del w:id="1032" w:author="Andrew Instone-Cowie" w:date="2025-05-07T15:28:00Z" w16du:dateUtc="2025-05-07T14:28:00Z">
        <w:r w:rsidRPr="009A052D" w:rsidDel="009A052D">
          <w:rPr>
            <w:rStyle w:val="Hyperlink"/>
            <w:noProof/>
          </w:rPr>
          <w:delText>Figure 17 – Bending Voltage Regulator Pins</w:delText>
        </w:r>
        <w:r w:rsidDel="009A052D">
          <w:rPr>
            <w:noProof/>
            <w:webHidden/>
          </w:rPr>
          <w:tab/>
        </w:r>
        <w:r w:rsidR="00424FD2" w:rsidDel="009A052D">
          <w:rPr>
            <w:noProof/>
            <w:webHidden/>
          </w:rPr>
          <w:delText>29</w:delText>
        </w:r>
      </w:del>
    </w:p>
    <w:p w14:paraId="20D85A8D" w14:textId="0E48F06D" w:rsidR="008E778E" w:rsidDel="009A052D" w:rsidRDefault="008E778E" w:rsidP="00CF22E8">
      <w:pPr>
        <w:pStyle w:val="TableofFigures"/>
        <w:tabs>
          <w:tab w:val="right" w:leader="dot" w:pos="9016"/>
        </w:tabs>
        <w:spacing w:after="120"/>
        <w:rPr>
          <w:del w:id="1033" w:author="Andrew Instone-Cowie" w:date="2025-05-07T15:28:00Z" w16du:dateUtc="2025-05-07T14:28:00Z"/>
          <w:rFonts w:eastAsiaTheme="minorEastAsia"/>
          <w:noProof/>
          <w:kern w:val="2"/>
          <w:sz w:val="24"/>
          <w:szCs w:val="24"/>
          <w:lang w:eastAsia="en-GB"/>
          <w14:ligatures w14:val="standardContextual"/>
        </w:rPr>
      </w:pPr>
      <w:del w:id="1034" w:author="Andrew Instone-Cowie" w:date="2025-05-07T15:28:00Z" w16du:dateUtc="2025-05-07T14:28:00Z">
        <w:r w:rsidRPr="009A052D" w:rsidDel="009A052D">
          <w:rPr>
            <w:rStyle w:val="Hyperlink"/>
            <w:noProof/>
          </w:rPr>
          <w:delText>Figure 18 – Voltage Regulator Heatsink</w:delText>
        </w:r>
        <w:r w:rsidDel="009A052D">
          <w:rPr>
            <w:noProof/>
            <w:webHidden/>
          </w:rPr>
          <w:tab/>
        </w:r>
        <w:r w:rsidR="00424FD2" w:rsidDel="009A052D">
          <w:rPr>
            <w:noProof/>
            <w:webHidden/>
          </w:rPr>
          <w:delText>29</w:delText>
        </w:r>
      </w:del>
    </w:p>
    <w:p w14:paraId="27168E1E" w14:textId="444A45E7" w:rsidR="008E778E" w:rsidDel="009A052D" w:rsidRDefault="008E778E" w:rsidP="00CF22E8">
      <w:pPr>
        <w:pStyle w:val="TableofFigures"/>
        <w:tabs>
          <w:tab w:val="right" w:leader="dot" w:pos="9016"/>
        </w:tabs>
        <w:spacing w:after="120"/>
        <w:rPr>
          <w:del w:id="1035" w:author="Andrew Instone-Cowie" w:date="2025-05-07T15:28:00Z" w16du:dateUtc="2025-05-07T14:28:00Z"/>
          <w:rFonts w:eastAsiaTheme="minorEastAsia"/>
          <w:noProof/>
          <w:kern w:val="2"/>
          <w:sz w:val="24"/>
          <w:szCs w:val="24"/>
          <w:lang w:eastAsia="en-GB"/>
          <w14:ligatures w14:val="standardContextual"/>
        </w:rPr>
      </w:pPr>
      <w:del w:id="1036" w:author="Andrew Instone-Cowie" w:date="2025-05-07T15:28:00Z" w16du:dateUtc="2025-05-07T14:28:00Z">
        <w:r w:rsidRPr="009A052D" w:rsidDel="009A052D">
          <w:rPr>
            <w:rStyle w:val="Hyperlink"/>
            <w:noProof/>
          </w:rPr>
          <w:delText>Figure 19 – Completed Simulator Interface Module PCB</w:delText>
        </w:r>
        <w:r w:rsidDel="009A052D">
          <w:rPr>
            <w:noProof/>
            <w:webHidden/>
          </w:rPr>
          <w:tab/>
        </w:r>
        <w:r w:rsidR="00424FD2" w:rsidDel="009A052D">
          <w:rPr>
            <w:noProof/>
            <w:webHidden/>
          </w:rPr>
          <w:delText>30</w:delText>
        </w:r>
      </w:del>
    </w:p>
    <w:p w14:paraId="2756E5E6" w14:textId="530C3C5E" w:rsidR="008E778E" w:rsidDel="009A052D" w:rsidRDefault="008E778E" w:rsidP="00CF22E8">
      <w:pPr>
        <w:pStyle w:val="TableofFigures"/>
        <w:tabs>
          <w:tab w:val="right" w:leader="dot" w:pos="9016"/>
        </w:tabs>
        <w:spacing w:after="120"/>
        <w:rPr>
          <w:del w:id="1037" w:author="Andrew Instone-Cowie" w:date="2025-05-07T15:28:00Z" w16du:dateUtc="2025-05-07T14:28:00Z"/>
          <w:rFonts w:eastAsiaTheme="minorEastAsia"/>
          <w:noProof/>
          <w:kern w:val="2"/>
          <w:sz w:val="24"/>
          <w:szCs w:val="24"/>
          <w:lang w:eastAsia="en-GB"/>
          <w14:ligatures w14:val="standardContextual"/>
        </w:rPr>
      </w:pPr>
      <w:del w:id="1038" w:author="Andrew Instone-Cowie" w:date="2025-05-07T15:28:00Z" w16du:dateUtc="2025-05-07T14:28:00Z">
        <w:r w:rsidRPr="009A052D" w:rsidDel="009A052D">
          <w:rPr>
            <w:rStyle w:val="Hyperlink"/>
            <w:noProof/>
          </w:rPr>
          <w:delText>Figure 20 – Power Board Parts</w:delText>
        </w:r>
        <w:r w:rsidDel="009A052D">
          <w:rPr>
            <w:noProof/>
            <w:webHidden/>
          </w:rPr>
          <w:tab/>
        </w:r>
        <w:r w:rsidR="00424FD2" w:rsidDel="009A052D">
          <w:rPr>
            <w:noProof/>
            <w:webHidden/>
          </w:rPr>
          <w:delText>33</w:delText>
        </w:r>
      </w:del>
    </w:p>
    <w:p w14:paraId="4BBE6998" w14:textId="5887EA35" w:rsidR="008E778E" w:rsidDel="009A052D" w:rsidRDefault="008E778E" w:rsidP="00CF22E8">
      <w:pPr>
        <w:pStyle w:val="TableofFigures"/>
        <w:tabs>
          <w:tab w:val="right" w:leader="dot" w:pos="9016"/>
        </w:tabs>
        <w:spacing w:after="120"/>
        <w:rPr>
          <w:del w:id="1039" w:author="Andrew Instone-Cowie" w:date="2025-05-07T15:28:00Z" w16du:dateUtc="2025-05-07T14:28:00Z"/>
          <w:rFonts w:eastAsiaTheme="minorEastAsia"/>
          <w:noProof/>
          <w:kern w:val="2"/>
          <w:sz w:val="24"/>
          <w:szCs w:val="24"/>
          <w:lang w:eastAsia="en-GB"/>
          <w14:ligatures w14:val="standardContextual"/>
        </w:rPr>
      </w:pPr>
      <w:del w:id="1040" w:author="Andrew Instone-Cowie" w:date="2025-05-07T15:28:00Z" w16du:dateUtc="2025-05-07T14:28:00Z">
        <w:r w:rsidRPr="009A052D" w:rsidDel="009A052D">
          <w:rPr>
            <w:rStyle w:val="Hyperlink"/>
            <w:noProof/>
          </w:rPr>
          <w:delText>Figure 21 – Power Board Layout</w:delText>
        </w:r>
        <w:r w:rsidDel="009A052D">
          <w:rPr>
            <w:noProof/>
            <w:webHidden/>
          </w:rPr>
          <w:tab/>
        </w:r>
        <w:r w:rsidR="00424FD2" w:rsidDel="009A052D">
          <w:rPr>
            <w:noProof/>
            <w:webHidden/>
          </w:rPr>
          <w:delText>33</w:delText>
        </w:r>
      </w:del>
    </w:p>
    <w:p w14:paraId="62E5B92B" w14:textId="2C46167C" w:rsidR="008E778E" w:rsidDel="009A052D" w:rsidRDefault="008E778E" w:rsidP="00CF22E8">
      <w:pPr>
        <w:pStyle w:val="TableofFigures"/>
        <w:tabs>
          <w:tab w:val="right" w:leader="dot" w:pos="9016"/>
        </w:tabs>
        <w:spacing w:after="120"/>
        <w:rPr>
          <w:del w:id="1041" w:author="Andrew Instone-Cowie" w:date="2025-05-07T15:28:00Z" w16du:dateUtc="2025-05-07T14:28:00Z"/>
          <w:rFonts w:eastAsiaTheme="minorEastAsia"/>
          <w:noProof/>
          <w:kern w:val="2"/>
          <w:sz w:val="24"/>
          <w:szCs w:val="24"/>
          <w:lang w:eastAsia="en-GB"/>
          <w14:ligatures w14:val="standardContextual"/>
        </w:rPr>
      </w:pPr>
      <w:del w:id="1042" w:author="Andrew Instone-Cowie" w:date="2025-05-07T15:28:00Z" w16du:dateUtc="2025-05-07T14:28:00Z">
        <w:r w:rsidRPr="009A052D" w:rsidDel="009A052D">
          <w:rPr>
            <w:rStyle w:val="Hyperlink"/>
            <w:noProof/>
          </w:rPr>
          <w:delText>Figure 22 – Completed Power Module PCB</w:delText>
        </w:r>
        <w:r w:rsidDel="009A052D">
          <w:rPr>
            <w:noProof/>
            <w:webHidden/>
          </w:rPr>
          <w:tab/>
        </w:r>
        <w:r w:rsidR="00424FD2" w:rsidDel="009A052D">
          <w:rPr>
            <w:noProof/>
            <w:webHidden/>
          </w:rPr>
          <w:delText>34</w:delText>
        </w:r>
      </w:del>
    </w:p>
    <w:p w14:paraId="21FD955E" w14:textId="10562A90" w:rsidR="008E778E" w:rsidDel="009A052D" w:rsidRDefault="008E778E" w:rsidP="00CF22E8">
      <w:pPr>
        <w:pStyle w:val="TableofFigures"/>
        <w:tabs>
          <w:tab w:val="right" w:leader="dot" w:pos="9016"/>
        </w:tabs>
        <w:spacing w:after="120"/>
        <w:rPr>
          <w:del w:id="1043" w:author="Andrew Instone-Cowie" w:date="2025-05-07T15:28:00Z" w16du:dateUtc="2025-05-07T14:28:00Z"/>
          <w:rFonts w:eastAsiaTheme="minorEastAsia"/>
          <w:noProof/>
          <w:kern w:val="2"/>
          <w:sz w:val="24"/>
          <w:szCs w:val="24"/>
          <w:lang w:eastAsia="en-GB"/>
          <w14:ligatures w14:val="standardContextual"/>
        </w:rPr>
      </w:pPr>
      <w:del w:id="1044" w:author="Andrew Instone-Cowie" w:date="2025-05-07T15:28:00Z" w16du:dateUtc="2025-05-07T14:28:00Z">
        <w:r w:rsidRPr="009A052D" w:rsidDel="009A052D">
          <w:rPr>
            <w:rStyle w:val="Hyperlink"/>
            <w:noProof/>
          </w:rPr>
          <w:delText>Figure 23 – Magneto-Resistive Sensor Demonstration</w:delText>
        </w:r>
        <w:r w:rsidDel="009A052D">
          <w:rPr>
            <w:noProof/>
            <w:webHidden/>
          </w:rPr>
          <w:tab/>
        </w:r>
        <w:r w:rsidR="00424FD2" w:rsidDel="009A052D">
          <w:rPr>
            <w:noProof/>
            <w:webHidden/>
          </w:rPr>
          <w:delText>35</w:delText>
        </w:r>
      </w:del>
    </w:p>
    <w:p w14:paraId="1857FC76" w14:textId="26081455" w:rsidR="008E778E" w:rsidDel="009A052D" w:rsidRDefault="008E778E" w:rsidP="00CF22E8">
      <w:pPr>
        <w:pStyle w:val="TableofFigures"/>
        <w:tabs>
          <w:tab w:val="right" w:leader="dot" w:pos="9016"/>
        </w:tabs>
        <w:spacing w:after="120"/>
        <w:rPr>
          <w:del w:id="1045" w:author="Andrew Instone-Cowie" w:date="2025-05-07T15:28:00Z" w16du:dateUtc="2025-05-07T14:28:00Z"/>
          <w:rFonts w:eastAsiaTheme="minorEastAsia"/>
          <w:noProof/>
          <w:kern w:val="2"/>
          <w:sz w:val="24"/>
          <w:szCs w:val="24"/>
          <w:lang w:eastAsia="en-GB"/>
          <w14:ligatures w14:val="standardContextual"/>
        </w:rPr>
      </w:pPr>
      <w:del w:id="1046" w:author="Andrew Instone-Cowie" w:date="2025-05-07T15:28:00Z" w16du:dateUtc="2025-05-07T14:28:00Z">
        <w:r w:rsidRPr="009A052D" w:rsidDel="009A052D">
          <w:rPr>
            <w:rStyle w:val="Hyperlink"/>
            <w:noProof/>
          </w:rPr>
          <w:delText>Figure 24 – Magneto-Resistive Sensor Board Parts</w:delText>
        </w:r>
        <w:r w:rsidDel="009A052D">
          <w:rPr>
            <w:noProof/>
            <w:webHidden/>
          </w:rPr>
          <w:tab/>
        </w:r>
        <w:r w:rsidR="00424FD2" w:rsidDel="009A052D">
          <w:rPr>
            <w:noProof/>
            <w:webHidden/>
          </w:rPr>
          <w:delText>37</w:delText>
        </w:r>
      </w:del>
    </w:p>
    <w:p w14:paraId="027CEF05" w14:textId="4418819F" w:rsidR="008E778E" w:rsidDel="009A052D" w:rsidRDefault="008E778E" w:rsidP="00CF22E8">
      <w:pPr>
        <w:pStyle w:val="TableofFigures"/>
        <w:tabs>
          <w:tab w:val="right" w:leader="dot" w:pos="9016"/>
        </w:tabs>
        <w:spacing w:after="120"/>
        <w:rPr>
          <w:del w:id="1047" w:author="Andrew Instone-Cowie" w:date="2025-05-07T15:28:00Z" w16du:dateUtc="2025-05-07T14:28:00Z"/>
          <w:rFonts w:eastAsiaTheme="minorEastAsia"/>
          <w:noProof/>
          <w:kern w:val="2"/>
          <w:sz w:val="24"/>
          <w:szCs w:val="24"/>
          <w:lang w:eastAsia="en-GB"/>
          <w14:ligatures w14:val="standardContextual"/>
        </w:rPr>
      </w:pPr>
      <w:del w:id="1048" w:author="Andrew Instone-Cowie" w:date="2025-05-07T15:28:00Z" w16du:dateUtc="2025-05-07T14:28:00Z">
        <w:r w:rsidRPr="009A052D" w:rsidDel="009A052D">
          <w:rPr>
            <w:rStyle w:val="Hyperlink"/>
            <w:noProof/>
          </w:rPr>
          <w:delText>Figure 25 – Magneto-Resistive Sensor Board Layout</w:delText>
        </w:r>
        <w:r w:rsidDel="009A052D">
          <w:rPr>
            <w:noProof/>
            <w:webHidden/>
          </w:rPr>
          <w:tab/>
        </w:r>
        <w:r w:rsidR="00424FD2" w:rsidDel="009A052D">
          <w:rPr>
            <w:noProof/>
            <w:webHidden/>
          </w:rPr>
          <w:delText>37</w:delText>
        </w:r>
      </w:del>
    </w:p>
    <w:p w14:paraId="0DEA567B" w14:textId="67D5BD85" w:rsidR="008E778E" w:rsidDel="009A052D" w:rsidRDefault="008E778E" w:rsidP="00CF22E8">
      <w:pPr>
        <w:pStyle w:val="TableofFigures"/>
        <w:tabs>
          <w:tab w:val="right" w:leader="dot" w:pos="9016"/>
        </w:tabs>
        <w:spacing w:after="120"/>
        <w:rPr>
          <w:del w:id="1049" w:author="Andrew Instone-Cowie" w:date="2025-05-07T15:28:00Z" w16du:dateUtc="2025-05-07T14:28:00Z"/>
          <w:rFonts w:eastAsiaTheme="minorEastAsia"/>
          <w:noProof/>
          <w:kern w:val="2"/>
          <w:sz w:val="24"/>
          <w:szCs w:val="24"/>
          <w:lang w:eastAsia="en-GB"/>
          <w14:ligatures w14:val="standardContextual"/>
        </w:rPr>
      </w:pPr>
      <w:del w:id="1050" w:author="Andrew Instone-Cowie" w:date="2025-05-07T15:28:00Z" w16du:dateUtc="2025-05-07T14:28:00Z">
        <w:r w:rsidRPr="009A052D" w:rsidDel="009A052D">
          <w:rPr>
            <w:rStyle w:val="Hyperlink"/>
            <w:noProof/>
          </w:rPr>
          <w:delText>Figure 26 – Completed Magneto-Resistive Sensor Module PCB (Right-Handed)</w:delText>
        </w:r>
        <w:r w:rsidDel="009A052D">
          <w:rPr>
            <w:noProof/>
            <w:webHidden/>
          </w:rPr>
          <w:tab/>
        </w:r>
        <w:r w:rsidR="00424FD2" w:rsidDel="009A052D">
          <w:rPr>
            <w:noProof/>
            <w:webHidden/>
          </w:rPr>
          <w:delText>38</w:delText>
        </w:r>
      </w:del>
    </w:p>
    <w:p w14:paraId="720460FC" w14:textId="131EA0FB" w:rsidR="008E778E" w:rsidDel="009A052D" w:rsidRDefault="008E778E" w:rsidP="00CF22E8">
      <w:pPr>
        <w:pStyle w:val="TableofFigures"/>
        <w:tabs>
          <w:tab w:val="right" w:leader="dot" w:pos="9016"/>
        </w:tabs>
        <w:spacing w:after="120"/>
        <w:rPr>
          <w:del w:id="1051" w:author="Andrew Instone-Cowie" w:date="2025-05-07T15:28:00Z" w16du:dateUtc="2025-05-07T14:28:00Z"/>
          <w:rFonts w:eastAsiaTheme="minorEastAsia"/>
          <w:noProof/>
          <w:kern w:val="2"/>
          <w:sz w:val="24"/>
          <w:szCs w:val="24"/>
          <w:lang w:eastAsia="en-GB"/>
          <w14:ligatures w14:val="standardContextual"/>
        </w:rPr>
      </w:pPr>
      <w:del w:id="1052" w:author="Andrew Instone-Cowie" w:date="2025-05-07T15:28:00Z" w16du:dateUtc="2025-05-07T14:28:00Z">
        <w:r w:rsidRPr="009A052D" w:rsidDel="009A052D">
          <w:rPr>
            <w:rStyle w:val="Hyperlink"/>
            <w:noProof/>
          </w:rPr>
          <w:delText>Figure 27 – Generic Sensor Board Layout</w:delText>
        </w:r>
        <w:r w:rsidDel="009A052D">
          <w:rPr>
            <w:noProof/>
            <w:webHidden/>
          </w:rPr>
          <w:tab/>
        </w:r>
        <w:r w:rsidR="00424FD2" w:rsidDel="009A052D">
          <w:rPr>
            <w:noProof/>
            <w:webHidden/>
          </w:rPr>
          <w:delText>41</w:delText>
        </w:r>
      </w:del>
    </w:p>
    <w:p w14:paraId="2D098C26" w14:textId="37DD1B79" w:rsidR="008E778E" w:rsidDel="009A052D" w:rsidRDefault="008E778E" w:rsidP="00CF22E8">
      <w:pPr>
        <w:pStyle w:val="TableofFigures"/>
        <w:tabs>
          <w:tab w:val="right" w:leader="dot" w:pos="9016"/>
        </w:tabs>
        <w:spacing w:after="120"/>
        <w:rPr>
          <w:del w:id="1053" w:author="Andrew Instone-Cowie" w:date="2025-05-07T15:28:00Z" w16du:dateUtc="2025-05-07T14:28:00Z"/>
          <w:rFonts w:eastAsiaTheme="minorEastAsia"/>
          <w:noProof/>
          <w:kern w:val="2"/>
          <w:sz w:val="24"/>
          <w:szCs w:val="24"/>
          <w:lang w:eastAsia="en-GB"/>
          <w14:ligatures w14:val="standardContextual"/>
        </w:rPr>
      </w:pPr>
      <w:del w:id="1054" w:author="Andrew Instone-Cowie" w:date="2025-05-07T15:28:00Z" w16du:dateUtc="2025-05-07T14:28:00Z">
        <w:r w:rsidRPr="009A052D" w:rsidDel="009A052D">
          <w:rPr>
            <w:rStyle w:val="Hyperlink"/>
            <w:noProof/>
          </w:rPr>
          <w:delText>Figure 28 – Completed Generic Sensor Module PCB</w:delText>
        </w:r>
        <w:r w:rsidDel="009A052D">
          <w:rPr>
            <w:noProof/>
            <w:webHidden/>
          </w:rPr>
          <w:tab/>
        </w:r>
        <w:r w:rsidR="00424FD2" w:rsidDel="009A052D">
          <w:rPr>
            <w:noProof/>
            <w:webHidden/>
          </w:rPr>
          <w:delText>42</w:delText>
        </w:r>
      </w:del>
    </w:p>
    <w:p w14:paraId="62525728" w14:textId="1BB9E4E0" w:rsidR="008E778E" w:rsidDel="009A052D" w:rsidRDefault="008E778E" w:rsidP="00CF22E8">
      <w:pPr>
        <w:pStyle w:val="TableofFigures"/>
        <w:tabs>
          <w:tab w:val="right" w:leader="dot" w:pos="9016"/>
        </w:tabs>
        <w:spacing w:after="120"/>
        <w:rPr>
          <w:del w:id="1055" w:author="Andrew Instone-Cowie" w:date="2025-05-07T15:28:00Z" w16du:dateUtc="2025-05-07T14:28:00Z"/>
          <w:rFonts w:eastAsiaTheme="minorEastAsia"/>
          <w:noProof/>
          <w:kern w:val="2"/>
          <w:sz w:val="24"/>
          <w:szCs w:val="24"/>
          <w:lang w:eastAsia="en-GB"/>
          <w14:ligatures w14:val="standardContextual"/>
        </w:rPr>
      </w:pPr>
      <w:del w:id="1056" w:author="Andrew Instone-Cowie" w:date="2025-05-07T15:28:00Z" w16du:dateUtc="2025-05-07T14:28:00Z">
        <w:r w:rsidRPr="009A052D" w:rsidDel="009A052D">
          <w:rPr>
            <w:rStyle w:val="Hyperlink"/>
            <w:noProof/>
          </w:rPr>
          <w:delText>Figure 29 – Infra-Red Sensor Wiring</w:delText>
        </w:r>
        <w:r w:rsidDel="009A052D">
          <w:rPr>
            <w:noProof/>
            <w:webHidden/>
          </w:rPr>
          <w:tab/>
        </w:r>
        <w:r w:rsidR="00424FD2" w:rsidDel="009A052D">
          <w:rPr>
            <w:noProof/>
            <w:webHidden/>
          </w:rPr>
          <w:delText>43</w:delText>
        </w:r>
      </w:del>
    </w:p>
    <w:p w14:paraId="0BE69312" w14:textId="0DDC1A02" w:rsidR="008E778E" w:rsidDel="009A052D" w:rsidRDefault="008E778E" w:rsidP="00CF22E8">
      <w:pPr>
        <w:pStyle w:val="TableofFigures"/>
        <w:tabs>
          <w:tab w:val="right" w:leader="dot" w:pos="9016"/>
        </w:tabs>
        <w:spacing w:after="120"/>
        <w:rPr>
          <w:del w:id="1057" w:author="Andrew Instone-Cowie" w:date="2025-05-07T15:28:00Z" w16du:dateUtc="2025-05-07T14:28:00Z"/>
          <w:rFonts w:eastAsiaTheme="minorEastAsia"/>
          <w:noProof/>
          <w:kern w:val="2"/>
          <w:sz w:val="24"/>
          <w:szCs w:val="24"/>
          <w:lang w:eastAsia="en-GB"/>
          <w14:ligatures w14:val="standardContextual"/>
        </w:rPr>
      </w:pPr>
      <w:del w:id="1058" w:author="Andrew Instone-Cowie" w:date="2025-05-07T15:28:00Z" w16du:dateUtc="2025-05-07T14:28:00Z">
        <w:r w:rsidRPr="009A052D" w:rsidDel="009A052D">
          <w:rPr>
            <w:rStyle w:val="Hyperlink"/>
            <w:noProof/>
          </w:rPr>
          <w:delText>Figure 30 – Simulator Interface &amp; Power Module Enclosure Drilling Guide</w:delText>
        </w:r>
        <w:r w:rsidDel="009A052D">
          <w:rPr>
            <w:noProof/>
            <w:webHidden/>
          </w:rPr>
          <w:tab/>
        </w:r>
        <w:r w:rsidR="00424FD2" w:rsidDel="009A052D">
          <w:rPr>
            <w:noProof/>
            <w:webHidden/>
          </w:rPr>
          <w:delText>45</w:delText>
        </w:r>
      </w:del>
    </w:p>
    <w:p w14:paraId="27A4BE7B" w14:textId="579DD9B1" w:rsidR="008E778E" w:rsidDel="009A052D" w:rsidRDefault="008E778E" w:rsidP="00CF22E8">
      <w:pPr>
        <w:pStyle w:val="TableofFigures"/>
        <w:tabs>
          <w:tab w:val="right" w:leader="dot" w:pos="9016"/>
        </w:tabs>
        <w:spacing w:after="120"/>
        <w:rPr>
          <w:del w:id="1059" w:author="Andrew Instone-Cowie" w:date="2025-05-07T15:28:00Z" w16du:dateUtc="2025-05-07T14:28:00Z"/>
          <w:rFonts w:eastAsiaTheme="minorEastAsia"/>
          <w:noProof/>
          <w:kern w:val="2"/>
          <w:sz w:val="24"/>
          <w:szCs w:val="24"/>
          <w:lang w:eastAsia="en-GB"/>
          <w14:ligatures w14:val="standardContextual"/>
        </w:rPr>
      </w:pPr>
      <w:del w:id="1060" w:author="Andrew Instone-Cowie" w:date="2025-05-07T15:28:00Z" w16du:dateUtc="2025-05-07T14:28:00Z">
        <w:r w:rsidRPr="009A052D" w:rsidDel="009A052D">
          <w:rPr>
            <w:rStyle w:val="Hyperlink"/>
            <w:noProof/>
          </w:rPr>
          <w:delText>Figure 31 – Alternative Drilling Guide for DB9 Connector</w:delText>
        </w:r>
        <w:r w:rsidDel="009A052D">
          <w:rPr>
            <w:noProof/>
            <w:webHidden/>
          </w:rPr>
          <w:tab/>
        </w:r>
        <w:r w:rsidR="00424FD2" w:rsidDel="009A052D">
          <w:rPr>
            <w:noProof/>
            <w:webHidden/>
          </w:rPr>
          <w:delText>46</w:delText>
        </w:r>
      </w:del>
    </w:p>
    <w:p w14:paraId="762C3D36" w14:textId="759766B8" w:rsidR="008E778E" w:rsidDel="009A052D" w:rsidRDefault="008E778E" w:rsidP="00CF22E8">
      <w:pPr>
        <w:pStyle w:val="TableofFigures"/>
        <w:tabs>
          <w:tab w:val="right" w:leader="dot" w:pos="9016"/>
        </w:tabs>
        <w:spacing w:after="120"/>
        <w:rPr>
          <w:del w:id="1061" w:author="Andrew Instone-Cowie" w:date="2025-05-07T15:28:00Z" w16du:dateUtc="2025-05-07T14:28:00Z"/>
          <w:rFonts w:eastAsiaTheme="minorEastAsia"/>
          <w:noProof/>
          <w:kern w:val="2"/>
          <w:sz w:val="24"/>
          <w:szCs w:val="24"/>
          <w:lang w:eastAsia="en-GB"/>
          <w14:ligatures w14:val="standardContextual"/>
        </w:rPr>
      </w:pPr>
      <w:del w:id="1062" w:author="Andrew Instone-Cowie" w:date="2025-05-07T15:28:00Z" w16du:dateUtc="2025-05-07T14:28:00Z">
        <w:r w:rsidRPr="009A052D" w:rsidDel="009A052D">
          <w:rPr>
            <w:rStyle w:val="Hyperlink"/>
            <w:noProof/>
          </w:rPr>
          <w:delText>Figure 32 – Magneto-Resistive Sensor Module Enclosure Drilling Guide</w:delText>
        </w:r>
        <w:r w:rsidDel="009A052D">
          <w:rPr>
            <w:noProof/>
            <w:webHidden/>
          </w:rPr>
          <w:tab/>
        </w:r>
        <w:r w:rsidR="00424FD2" w:rsidDel="009A052D">
          <w:rPr>
            <w:noProof/>
            <w:webHidden/>
          </w:rPr>
          <w:delText>46</w:delText>
        </w:r>
      </w:del>
    </w:p>
    <w:p w14:paraId="1A353A3A" w14:textId="2936A6AA" w:rsidR="008E778E" w:rsidDel="009A052D" w:rsidRDefault="008E778E" w:rsidP="00CF22E8">
      <w:pPr>
        <w:pStyle w:val="TableofFigures"/>
        <w:tabs>
          <w:tab w:val="right" w:leader="dot" w:pos="9016"/>
        </w:tabs>
        <w:spacing w:after="120"/>
        <w:rPr>
          <w:del w:id="1063" w:author="Andrew Instone-Cowie" w:date="2025-05-07T15:28:00Z" w16du:dateUtc="2025-05-07T14:28:00Z"/>
          <w:rFonts w:eastAsiaTheme="minorEastAsia"/>
          <w:noProof/>
          <w:kern w:val="2"/>
          <w:sz w:val="24"/>
          <w:szCs w:val="24"/>
          <w:lang w:eastAsia="en-GB"/>
          <w14:ligatures w14:val="standardContextual"/>
        </w:rPr>
      </w:pPr>
      <w:del w:id="1064" w:author="Andrew Instone-Cowie" w:date="2025-05-07T15:28:00Z" w16du:dateUtc="2025-05-07T14:28:00Z">
        <w:r w:rsidRPr="009A052D" w:rsidDel="009A052D">
          <w:rPr>
            <w:rStyle w:val="Hyperlink"/>
            <w:noProof/>
          </w:rPr>
          <w:delText>Figure 33 – Infra-Red Sensor Module Enclosure Drilling Guide</w:delText>
        </w:r>
        <w:r w:rsidDel="009A052D">
          <w:rPr>
            <w:noProof/>
            <w:webHidden/>
          </w:rPr>
          <w:tab/>
        </w:r>
        <w:r w:rsidR="00424FD2" w:rsidDel="009A052D">
          <w:rPr>
            <w:noProof/>
            <w:webHidden/>
          </w:rPr>
          <w:delText>47</w:delText>
        </w:r>
      </w:del>
    </w:p>
    <w:p w14:paraId="0707956C" w14:textId="33DD84FE" w:rsidR="008E778E" w:rsidDel="009A052D" w:rsidRDefault="008E778E" w:rsidP="00CF22E8">
      <w:pPr>
        <w:pStyle w:val="TableofFigures"/>
        <w:tabs>
          <w:tab w:val="right" w:leader="dot" w:pos="9016"/>
        </w:tabs>
        <w:spacing w:after="120"/>
        <w:rPr>
          <w:del w:id="1065" w:author="Andrew Instone-Cowie" w:date="2025-05-07T15:28:00Z" w16du:dateUtc="2025-05-07T14:28:00Z"/>
          <w:rFonts w:eastAsiaTheme="minorEastAsia"/>
          <w:noProof/>
          <w:kern w:val="2"/>
          <w:sz w:val="24"/>
          <w:szCs w:val="24"/>
          <w:lang w:eastAsia="en-GB"/>
          <w14:ligatures w14:val="standardContextual"/>
        </w:rPr>
      </w:pPr>
      <w:del w:id="1066" w:author="Andrew Instone-Cowie" w:date="2025-05-07T15:28:00Z" w16du:dateUtc="2025-05-07T14:28:00Z">
        <w:r w:rsidRPr="009A052D" w:rsidDel="009A052D">
          <w:rPr>
            <w:rStyle w:val="Hyperlink"/>
            <w:noProof/>
          </w:rPr>
          <w:delText>Figure 34 – PCB Mounting Hardware</w:delText>
        </w:r>
        <w:r w:rsidDel="009A052D">
          <w:rPr>
            <w:noProof/>
            <w:webHidden/>
          </w:rPr>
          <w:tab/>
        </w:r>
        <w:r w:rsidR="00424FD2" w:rsidDel="009A052D">
          <w:rPr>
            <w:noProof/>
            <w:webHidden/>
          </w:rPr>
          <w:delText>47</w:delText>
        </w:r>
      </w:del>
    </w:p>
    <w:p w14:paraId="48FBF540" w14:textId="56AF2CE9" w:rsidR="008E778E" w:rsidDel="009A052D" w:rsidRDefault="008E778E" w:rsidP="00CF22E8">
      <w:pPr>
        <w:pStyle w:val="TableofFigures"/>
        <w:tabs>
          <w:tab w:val="right" w:leader="dot" w:pos="9016"/>
        </w:tabs>
        <w:spacing w:after="120"/>
        <w:rPr>
          <w:del w:id="1067" w:author="Andrew Instone-Cowie" w:date="2025-05-07T15:28:00Z" w16du:dateUtc="2025-05-07T14:28:00Z"/>
          <w:rFonts w:eastAsiaTheme="minorEastAsia"/>
          <w:noProof/>
          <w:kern w:val="2"/>
          <w:sz w:val="24"/>
          <w:szCs w:val="24"/>
          <w:lang w:eastAsia="en-GB"/>
          <w14:ligatures w14:val="standardContextual"/>
        </w:rPr>
      </w:pPr>
      <w:del w:id="1068" w:author="Andrew Instone-Cowie" w:date="2025-05-07T15:28:00Z" w16du:dateUtc="2025-05-07T14:28:00Z">
        <w:r w:rsidRPr="009A052D" w:rsidDel="009A052D">
          <w:rPr>
            <w:rStyle w:val="Hyperlink"/>
            <w:noProof/>
          </w:rPr>
          <w:delText>Figure 35 – Grommets Drilled &amp; Cut</w:delText>
        </w:r>
        <w:r w:rsidDel="009A052D">
          <w:rPr>
            <w:noProof/>
            <w:webHidden/>
          </w:rPr>
          <w:tab/>
        </w:r>
        <w:r w:rsidR="00424FD2" w:rsidDel="009A052D">
          <w:rPr>
            <w:noProof/>
            <w:webHidden/>
          </w:rPr>
          <w:delText>48</w:delText>
        </w:r>
      </w:del>
    </w:p>
    <w:p w14:paraId="04FC67C1" w14:textId="4C641404" w:rsidR="008E778E" w:rsidDel="009A052D" w:rsidRDefault="008E778E" w:rsidP="00CF22E8">
      <w:pPr>
        <w:pStyle w:val="TableofFigures"/>
        <w:tabs>
          <w:tab w:val="right" w:leader="dot" w:pos="9016"/>
        </w:tabs>
        <w:spacing w:after="120"/>
        <w:rPr>
          <w:del w:id="1069" w:author="Andrew Instone-Cowie" w:date="2025-05-07T15:28:00Z" w16du:dateUtc="2025-05-07T14:28:00Z"/>
          <w:rFonts w:eastAsiaTheme="minorEastAsia"/>
          <w:noProof/>
          <w:kern w:val="2"/>
          <w:sz w:val="24"/>
          <w:szCs w:val="24"/>
          <w:lang w:eastAsia="en-GB"/>
          <w14:ligatures w14:val="standardContextual"/>
        </w:rPr>
      </w:pPr>
      <w:del w:id="1070" w:author="Andrew Instone-Cowie" w:date="2025-05-07T15:28:00Z" w16du:dateUtc="2025-05-07T14:28:00Z">
        <w:r w:rsidRPr="009A052D" w:rsidDel="009A052D">
          <w:rPr>
            <w:rStyle w:val="Hyperlink"/>
            <w:noProof/>
          </w:rPr>
          <w:delText>Figure 36 – Completed Sensor Interface Module</w:delText>
        </w:r>
        <w:r w:rsidDel="009A052D">
          <w:rPr>
            <w:noProof/>
            <w:webHidden/>
          </w:rPr>
          <w:tab/>
        </w:r>
        <w:r w:rsidR="00424FD2" w:rsidDel="009A052D">
          <w:rPr>
            <w:noProof/>
            <w:webHidden/>
          </w:rPr>
          <w:delText>49</w:delText>
        </w:r>
      </w:del>
    </w:p>
    <w:p w14:paraId="6224FFDF" w14:textId="28BA1C3C" w:rsidR="008E778E" w:rsidDel="009A052D" w:rsidRDefault="008E778E" w:rsidP="00CF22E8">
      <w:pPr>
        <w:pStyle w:val="TableofFigures"/>
        <w:tabs>
          <w:tab w:val="right" w:leader="dot" w:pos="9016"/>
        </w:tabs>
        <w:spacing w:after="120"/>
        <w:rPr>
          <w:del w:id="1071" w:author="Andrew Instone-Cowie" w:date="2025-05-07T15:28:00Z" w16du:dateUtc="2025-05-07T14:28:00Z"/>
          <w:rFonts w:eastAsiaTheme="minorEastAsia"/>
          <w:noProof/>
          <w:kern w:val="2"/>
          <w:sz w:val="24"/>
          <w:szCs w:val="24"/>
          <w:lang w:eastAsia="en-GB"/>
          <w14:ligatures w14:val="standardContextual"/>
        </w:rPr>
      </w:pPr>
      <w:del w:id="1072" w:author="Andrew Instone-Cowie" w:date="2025-05-07T15:28:00Z" w16du:dateUtc="2025-05-07T14:28:00Z">
        <w:r w:rsidRPr="009A052D" w:rsidDel="009A052D">
          <w:rPr>
            <w:rStyle w:val="Hyperlink"/>
            <w:noProof/>
          </w:rPr>
          <w:delText>Figure 37 – Completed Power Board</w:delText>
        </w:r>
        <w:r w:rsidDel="009A052D">
          <w:rPr>
            <w:noProof/>
            <w:webHidden/>
          </w:rPr>
          <w:tab/>
        </w:r>
        <w:r w:rsidR="00424FD2" w:rsidDel="009A052D">
          <w:rPr>
            <w:noProof/>
            <w:webHidden/>
          </w:rPr>
          <w:delText>49</w:delText>
        </w:r>
      </w:del>
    </w:p>
    <w:p w14:paraId="40790705" w14:textId="5FD0D11A" w:rsidR="008E778E" w:rsidDel="009A052D" w:rsidRDefault="008E778E" w:rsidP="00CF22E8">
      <w:pPr>
        <w:pStyle w:val="TableofFigures"/>
        <w:tabs>
          <w:tab w:val="right" w:leader="dot" w:pos="9016"/>
        </w:tabs>
        <w:spacing w:after="120"/>
        <w:rPr>
          <w:del w:id="1073" w:author="Andrew Instone-Cowie" w:date="2025-05-07T15:28:00Z" w16du:dateUtc="2025-05-07T14:28:00Z"/>
          <w:rFonts w:eastAsiaTheme="minorEastAsia"/>
          <w:noProof/>
          <w:kern w:val="2"/>
          <w:sz w:val="24"/>
          <w:szCs w:val="24"/>
          <w:lang w:eastAsia="en-GB"/>
          <w14:ligatures w14:val="standardContextual"/>
        </w:rPr>
      </w:pPr>
      <w:del w:id="1074" w:author="Andrew Instone-Cowie" w:date="2025-05-07T15:28:00Z" w16du:dateUtc="2025-05-07T14:28:00Z">
        <w:r w:rsidRPr="009A052D" w:rsidDel="009A052D">
          <w:rPr>
            <w:rStyle w:val="Hyperlink"/>
            <w:noProof/>
          </w:rPr>
          <w:delText>Figure 38 – Completed Magneto-Resistive Sensor Module</w:delText>
        </w:r>
        <w:r w:rsidDel="009A052D">
          <w:rPr>
            <w:noProof/>
            <w:webHidden/>
          </w:rPr>
          <w:tab/>
        </w:r>
        <w:r w:rsidR="00424FD2" w:rsidDel="009A052D">
          <w:rPr>
            <w:noProof/>
            <w:webHidden/>
          </w:rPr>
          <w:delText>50</w:delText>
        </w:r>
      </w:del>
    </w:p>
    <w:p w14:paraId="7E0F3210" w14:textId="25BE23DB" w:rsidR="008E778E" w:rsidDel="009A052D" w:rsidRDefault="008E778E" w:rsidP="00CF22E8">
      <w:pPr>
        <w:pStyle w:val="TableofFigures"/>
        <w:tabs>
          <w:tab w:val="right" w:leader="dot" w:pos="9016"/>
        </w:tabs>
        <w:spacing w:after="120"/>
        <w:rPr>
          <w:del w:id="1075" w:author="Andrew Instone-Cowie" w:date="2025-05-07T15:28:00Z" w16du:dateUtc="2025-05-07T14:28:00Z"/>
          <w:rFonts w:eastAsiaTheme="minorEastAsia"/>
          <w:noProof/>
          <w:kern w:val="2"/>
          <w:sz w:val="24"/>
          <w:szCs w:val="24"/>
          <w:lang w:eastAsia="en-GB"/>
          <w14:ligatures w14:val="standardContextual"/>
        </w:rPr>
      </w:pPr>
      <w:del w:id="1076" w:author="Andrew Instone-Cowie" w:date="2025-05-07T15:28:00Z" w16du:dateUtc="2025-05-07T14:28:00Z">
        <w:r w:rsidRPr="009A052D" w:rsidDel="009A052D">
          <w:rPr>
            <w:rStyle w:val="Hyperlink"/>
            <w:noProof/>
          </w:rPr>
          <w:delText>Figure 39 – Completed Infra-Red Sensor Module</w:delText>
        </w:r>
        <w:r w:rsidDel="009A052D">
          <w:rPr>
            <w:noProof/>
            <w:webHidden/>
          </w:rPr>
          <w:tab/>
        </w:r>
        <w:r w:rsidR="00424FD2" w:rsidDel="009A052D">
          <w:rPr>
            <w:noProof/>
            <w:webHidden/>
          </w:rPr>
          <w:delText>50</w:delText>
        </w:r>
      </w:del>
    </w:p>
    <w:p w14:paraId="28009B8E" w14:textId="2CF7EF1A" w:rsidR="008E778E" w:rsidDel="009A052D" w:rsidRDefault="008E778E" w:rsidP="00CF22E8">
      <w:pPr>
        <w:pStyle w:val="TableofFigures"/>
        <w:tabs>
          <w:tab w:val="right" w:leader="dot" w:pos="9016"/>
        </w:tabs>
        <w:spacing w:after="120"/>
        <w:rPr>
          <w:del w:id="1077" w:author="Andrew Instone-Cowie" w:date="2025-05-07T15:28:00Z" w16du:dateUtc="2025-05-07T14:28:00Z"/>
          <w:rFonts w:eastAsiaTheme="minorEastAsia"/>
          <w:noProof/>
          <w:kern w:val="2"/>
          <w:sz w:val="24"/>
          <w:szCs w:val="24"/>
          <w:lang w:eastAsia="en-GB"/>
          <w14:ligatures w14:val="standardContextual"/>
        </w:rPr>
      </w:pPr>
      <w:del w:id="1078" w:author="Andrew Instone-Cowie" w:date="2025-05-07T15:28:00Z" w16du:dateUtc="2025-05-07T14:28:00Z">
        <w:r w:rsidRPr="009A052D" w:rsidDel="009A052D">
          <w:rPr>
            <w:rStyle w:val="Hyperlink"/>
            <w:noProof/>
          </w:rPr>
          <w:delText>Figure 40 – Examples of Hardware Programmers</w:delText>
        </w:r>
        <w:r w:rsidDel="009A052D">
          <w:rPr>
            <w:noProof/>
            <w:webHidden/>
          </w:rPr>
          <w:tab/>
        </w:r>
        <w:r w:rsidR="00424FD2" w:rsidDel="009A052D">
          <w:rPr>
            <w:noProof/>
            <w:webHidden/>
          </w:rPr>
          <w:delText>52</w:delText>
        </w:r>
      </w:del>
    </w:p>
    <w:p w14:paraId="3A5C6749" w14:textId="7F14AF0D" w:rsidR="008E778E" w:rsidDel="009A052D" w:rsidRDefault="008E778E" w:rsidP="00CF22E8">
      <w:pPr>
        <w:pStyle w:val="TableofFigures"/>
        <w:tabs>
          <w:tab w:val="right" w:leader="dot" w:pos="9016"/>
        </w:tabs>
        <w:spacing w:after="120"/>
        <w:rPr>
          <w:del w:id="1079" w:author="Andrew Instone-Cowie" w:date="2025-05-07T15:28:00Z" w16du:dateUtc="2025-05-07T14:28:00Z"/>
          <w:rFonts w:eastAsiaTheme="minorEastAsia"/>
          <w:noProof/>
          <w:kern w:val="2"/>
          <w:sz w:val="24"/>
          <w:szCs w:val="24"/>
          <w:lang w:eastAsia="en-GB"/>
          <w14:ligatures w14:val="standardContextual"/>
        </w:rPr>
      </w:pPr>
      <w:del w:id="1080" w:author="Andrew Instone-Cowie" w:date="2025-05-07T15:28:00Z" w16du:dateUtc="2025-05-07T14:28:00Z">
        <w:r w:rsidRPr="009A052D" w:rsidDel="009A052D">
          <w:rPr>
            <w:rStyle w:val="Hyperlink"/>
            <w:noProof/>
          </w:rPr>
          <w:delText>Figure 41 – Arduino IDE Preferences Menu</w:delText>
        </w:r>
        <w:r w:rsidDel="009A052D">
          <w:rPr>
            <w:noProof/>
            <w:webHidden/>
          </w:rPr>
          <w:tab/>
        </w:r>
        <w:r w:rsidR="00424FD2" w:rsidDel="009A052D">
          <w:rPr>
            <w:noProof/>
            <w:webHidden/>
          </w:rPr>
          <w:delText>53</w:delText>
        </w:r>
      </w:del>
    </w:p>
    <w:p w14:paraId="05F3270D" w14:textId="59697DE4" w:rsidR="008E778E" w:rsidDel="009A052D" w:rsidRDefault="008E778E" w:rsidP="00CF22E8">
      <w:pPr>
        <w:pStyle w:val="TableofFigures"/>
        <w:tabs>
          <w:tab w:val="right" w:leader="dot" w:pos="9016"/>
        </w:tabs>
        <w:spacing w:after="120"/>
        <w:rPr>
          <w:del w:id="1081" w:author="Andrew Instone-Cowie" w:date="2025-05-07T15:28:00Z" w16du:dateUtc="2025-05-07T14:28:00Z"/>
          <w:rFonts w:eastAsiaTheme="minorEastAsia"/>
          <w:noProof/>
          <w:kern w:val="2"/>
          <w:sz w:val="24"/>
          <w:szCs w:val="24"/>
          <w:lang w:eastAsia="en-GB"/>
          <w14:ligatures w14:val="standardContextual"/>
        </w:rPr>
      </w:pPr>
      <w:del w:id="1082" w:author="Andrew Instone-Cowie" w:date="2025-05-07T15:28:00Z" w16du:dateUtc="2025-05-07T14:28:00Z">
        <w:r w:rsidRPr="009A052D" w:rsidDel="009A052D">
          <w:rPr>
            <w:rStyle w:val="Hyperlink"/>
            <w:noProof/>
          </w:rPr>
          <w:delText>Figure 42 – Arduino IDE Sketchbook Location</w:delText>
        </w:r>
        <w:r w:rsidDel="009A052D">
          <w:rPr>
            <w:noProof/>
            <w:webHidden/>
          </w:rPr>
          <w:tab/>
        </w:r>
        <w:r w:rsidR="00424FD2" w:rsidDel="009A052D">
          <w:rPr>
            <w:noProof/>
            <w:webHidden/>
          </w:rPr>
          <w:delText>54</w:delText>
        </w:r>
      </w:del>
    </w:p>
    <w:p w14:paraId="5C2DD4CB" w14:textId="19A6F94C" w:rsidR="008E778E" w:rsidDel="009A052D" w:rsidRDefault="008E778E" w:rsidP="00CF22E8">
      <w:pPr>
        <w:pStyle w:val="TableofFigures"/>
        <w:tabs>
          <w:tab w:val="right" w:leader="dot" w:pos="9016"/>
        </w:tabs>
        <w:spacing w:after="120"/>
        <w:rPr>
          <w:del w:id="1083" w:author="Andrew Instone-Cowie" w:date="2025-05-07T15:28:00Z" w16du:dateUtc="2025-05-07T14:28:00Z"/>
          <w:rFonts w:eastAsiaTheme="minorEastAsia"/>
          <w:noProof/>
          <w:kern w:val="2"/>
          <w:sz w:val="24"/>
          <w:szCs w:val="24"/>
          <w:lang w:eastAsia="en-GB"/>
          <w14:ligatures w14:val="standardContextual"/>
        </w:rPr>
      </w:pPr>
      <w:del w:id="1084" w:author="Andrew Instone-Cowie" w:date="2025-05-07T15:28:00Z" w16du:dateUtc="2025-05-07T14:28:00Z">
        <w:r w:rsidRPr="009A052D" w:rsidDel="009A052D">
          <w:rPr>
            <w:rStyle w:val="Hyperlink"/>
            <w:noProof/>
          </w:rPr>
          <w:delText>Figure 43 – Arduino IDE Boards Manager Menu</w:delText>
        </w:r>
        <w:r w:rsidDel="009A052D">
          <w:rPr>
            <w:noProof/>
            <w:webHidden/>
          </w:rPr>
          <w:tab/>
        </w:r>
        <w:r w:rsidR="00424FD2" w:rsidDel="009A052D">
          <w:rPr>
            <w:noProof/>
            <w:webHidden/>
          </w:rPr>
          <w:delText>55</w:delText>
        </w:r>
      </w:del>
    </w:p>
    <w:p w14:paraId="65495CFD" w14:textId="7D84BB79" w:rsidR="008E778E" w:rsidDel="009A052D" w:rsidRDefault="008E778E" w:rsidP="00CF22E8">
      <w:pPr>
        <w:pStyle w:val="TableofFigures"/>
        <w:tabs>
          <w:tab w:val="right" w:leader="dot" w:pos="9016"/>
        </w:tabs>
        <w:spacing w:after="120"/>
        <w:rPr>
          <w:del w:id="1085" w:author="Andrew Instone-Cowie" w:date="2025-05-07T15:28:00Z" w16du:dateUtc="2025-05-07T14:28:00Z"/>
          <w:rFonts w:eastAsiaTheme="minorEastAsia"/>
          <w:noProof/>
          <w:kern w:val="2"/>
          <w:sz w:val="24"/>
          <w:szCs w:val="24"/>
          <w:lang w:eastAsia="en-GB"/>
          <w14:ligatures w14:val="standardContextual"/>
        </w:rPr>
      </w:pPr>
      <w:del w:id="1086" w:author="Andrew Instone-Cowie" w:date="2025-05-07T15:28:00Z" w16du:dateUtc="2025-05-07T14:28:00Z">
        <w:r w:rsidRPr="009A052D" w:rsidDel="009A052D">
          <w:rPr>
            <w:rStyle w:val="Hyperlink"/>
            <w:noProof/>
          </w:rPr>
          <w:delText>Figure 44 – Arduino IDE Board Manager</w:delText>
        </w:r>
        <w:r w:rsidDel="009A052D">
          <w:rPr>
            <w:noProof/>
            <w:webHidden/>
          </w:rPr>
          <w:tab/>
        </w:r>
        <w:r w:rsidR="00424FD2" w:rsidDel="009A052D">
          <w:rPr>
            <w:noProof/>
            <w:webHidden/>
          </w:rPr>
          <w:delText>56</w:delText>
        </w:r>
      </w:del>
    </w:p>
    <w:p w14:paraId="4A814FAB" w14:textId="1A08D65C" w:rsidR="008E778E" w:rsidDel="009A052D" w:rsidRDefault="008E778E" w:rsidP="00CF22E8">
      <w:pPr>
        <w:pStyle w:val="TableofFigures"/>
        <w:tabs>
          <w:tab w:val="right" w:leader="dot" w:pos="9016"/>
        </w:tabs>
        <w:spacing w:after="120"/>
        <w:rPr>
          <w:del w:id="1087" w:author="Andrew Instone-Cowie" w:date="2025-05-07T15:28:00Z" w16du:dateUtc="2025-05-07T14:28:00Z"/>
          <w:rFonts w:eastAsiaTheme="minorEastAsia"/>
          <w:noProof/>
          <w:kern w:val="2"/>
          <w:sz w:val="24"/>
          <w:szCs w:val="24"/>
          <w:lang w:eastAsia="en-GB"/>
          <w14:ligatures w14:val="standardContextual"/>
        </w:rPr>
      </w:pPr>
      <w:del w:id="1088" w:author="Andrew Instone-Cowie" w:date="2025-05-07T15:28:00Z" w16du:dateUtc="2025-05-07T14:28:00Z">
        <w:r w:rsidRPr="009A052D" w:rsidDel="009A052D">
          <w:rPr>
            <w:rStyle w:val="Hyperlink"/>
            <w:noProof/>
          </w:rPr>
          <w:delText>Figure 45 – Arduino USB Cable</w:delText>
        </w:r>
        <w:r w:rsidDel="009A052D">
          <w:rPr>
            <w:noProof/>
            <w:webHidden/>
          </w:rPr>
          <w:tab/>
        </w:r>
        <w:r w:rsidR="00424FD2" w:rsidDel="009A052D">
          <w:rPr>
            <w:noProof/>
            <w:webHidden/>
          </w:rPr>
          <w:delText>56</w:delText>
        </w:r>
      </w:del>
    </w:p>
    <w:p w14:paraId="5DDA3354" w14:textId="0882E59B" w:rsidR="008E778E" w:rsidDel="009A052D" w:rsidRDefault="008E778E" w:rsidP="00CF22E8">
      <w:pPr>
        <w:pStyle w:val="TableofFigures"/>
        <w:tabs>
          <w:tab w:val="right" w:leader="dot" w:pos="9016"/>
        </w:tabs>
        <w:spacing w:after="120"/>
        <w:rPr>
          <w:del w:id="1089" w:author="Andrew Instone-Cowie" w:date="2025-05-07T15:28:00Z" w16du:dateUtc="2025-05-07T14:28:00Z"/>
          <w:rFonts w:eastAsiaTheme="minorEastAsia"/>
          <w:noProof/>
          <w:kern w:val="2"/>
          <w:sz w:val="24"/>
          <w:szCs w:val="24"/>
          <w:lang w:eastAsia="en-GB"/>
          <w14:ligatures w14:val="standardContextual"/>
        </w:rPr>
      </w:pPr>
      <w:del w:id="1090" w:author="Andrew Instone-Cowie" w:date="2025-05-07T15:28:00Z" w16du:dateUtc="2025-05-07T14:28:00Z">
        <w:r w:rsidRPr="009A052D" w:rsidDel="009A052D">
          <w:rPr>
            <w:rStyle w:val="Hyperlink"/>
            <w:noProof/>
          </w:rPr>
          <w:delText>Figure 46 – Arduino IDE ISP Sketch Loading</w:delText>
        </w:r>
        <w:r w:rsidDel="009A052D">
          <w:rPr>
            <w:noProof/>
            <w:webHidden/>
          </w:rPr>
          <w:tab/>
        </w:r>
        <w:r w:rsidR="00424FD2" w:rsidDel="009A052D">
          <w:rPr>
            <w:noProof/>
            <w:webHidden/>
          </w:rPr>
          <w:delText>57</w:delText>
        </w:r>
      </w:del>
    </w:p>
    <w:p w14:paraId="16F0000D" w14:textId="07944C6F" w:rsidR="008E778E" w:rsidDel="009A052D" w:rsidRDefault="008E778E" w:rsidP="00CF22E8">
      <w:pPr>
        <w:pStyle w:val="TableofFigures"/>
        <w:tabs>
          <w:tab w:val="right" w:leader="dot" w:pos="9016"/>
        </w:tabs>
        <w:spacing w:after="120"/>
        <w:rPr>
          <w:del w:id="1091" w:author="Andrew Instone-Cowie" w:date="2025-05-07T15:28:00Z" w16du:dateUtc="2025-05-07T14:28:00Z"/>
          <w:rFonts w:eastAsiaTheme="minorEastAsia"/>
          <w:noProof/>
          <w:kern w:val="2"/>
          <w:sz w:val="24"/>
          <w:szCs w:val="24"/>
          <w:lang w:eastAsia="en-GB"/>
          <w14:ligatures w14:val="standardContextual"/>
        </w:rPr>
      </w:pPr>
      <w:del w:id="1092" w:author="Andrew Instone-Cowie" w:date="2025-05-07T15:28:00Z" w16du:dateUtc="2025-05-07T14:28:00Z">
        <w:r w:rsidRPr="009A052D" w:rsidDel="009A052D">
          <w:rPr>
            <w:rStyle w:val="Hyperlink"/>
            <w:noProof/>
          </w:rPr>
          <w:delText>Figure 47 – Arduino Programmer Board Selection</w:delText>
        </w:r>
        <w:r w:rsidDel="009A052D">
          <w:rPr>
            <w:noProof/>
            <w:webHidden/>
          </w:rPr>
          <w:tab/>
        </w:r>
        <w:r w:rsidR="00424FD2" w:rsidDel="009A052D">
          <w:rPr>
            <w:noProof/>
            <w:webHidden/>
          </w:rPr>
          <w:delText>58</w:delText>
        </w:r>
      </w:del>
    </w:p>
    <w:p w14:paraId="103EA0BB" w14:textId="45ACB79B" w:rsidR="008E778E" w:rsidDel="009A052D" w:rsidRDefault="008E778E" w:rsidP="00CF22E8">
      <w:pPr>
        <w:pStyle w:val="TableofFigures"/>
        <w:tabs>
          <w:tab w:val="right" w:leader="dot" w:pos="9016"/>
        </w:tabs>
        <w:spacing w:after="120"/>
        <w:rPr>
          <w:del w:id="1093" w:author="Andrew Instone-Cowie" w:date="2025-05-07T15:28:00Z" w16du:dateUtc="2025-05-07T14:28:00Z"/>
          <w:rFonts w:eastAsiaTheme="minorEastAsia"/>
          <w:noProof/>
          <w:kern w:val="2"/>
          <w:sz w:val="24"/>
          <w:szCs w:val="24"/>
          <w:lang w:eastAsia="en-GB"/>
          <w14:ligatures w14:val="standardContextual"/>
        </w:rPr>
      </w:pPr>
      <w:del w:id="1094" w:author="Andrew Instone-Cowie" w:date="2025-05-07T15:28:00Z" w16du:dateUtc="2025-05-07T14:28:00Z">
        <w:r w:rsidRPr="009A052D" w:rsidDel="009A052D">
          <w:rPr>
            <w:rStyle w:val="Hyperlink"/>
            <w:noProof/>
          </w:rPr>
          <w:delText>Figure 48 – Arduino Programmer Port Selection</w:delText>
        </w:r>
        <w:r w:rsidDel="009A052D">
          <w:rPr>
            <w:noProof/>
            <w:webHidden/>
          </w:rPr>
          <w:tab/>
        </w:r>
        <w:r w:rsidR="00424FD2" w:rsidDel="009A052D">
          <w:rPr>
            <w:noProof/>
            <w:webHidden/>
          </w:rPr>
          <w:delText>58</w:delText>
        </w:r>
      </w:del>
    </w:p>
    <w:p w14:paraId="4DA8EDA4" w14:textId="065EE328" w:rsidR="008E778E" w:rsidDel="009A052D" w:rsidRDefault="008E778E" w:rsidP="00CF22E8">
      <w:pPr>
        <w:pStyle w:val="TableofFigures"/>
        <w:tabs>
          <w:tab w:val="right" w:leader="dot" w:pos="9016"/>
        </w:tabs>
        <w:spacing w:after="120"/>
        <w:rPr>
          <w:del w:id="1095" w:author="Andrew Instone-Cowie" w:date="2025-05-07T15:28:00Z" w16du:dateUtc="2025-05-07T14:28:00Z"/>
          <w:rFonts w:eastAsiaTheme="minorEastAsia"/>
          <w:noProof/>
          <w:kern w:val="2"/>
          <w:sz w:val="24"/>
          <w:szCs w:val="24"/>
          <w:lang w:eastAsia="en-GB"/>
          <w14:ligatures w14:val="standardContextual"/>
        </w:rPr>
      </w:pPr>
      <w:del w:id="1096" w:author="Andrew Instone-Cowie" w:date="2025-05-07T15:28:00Z" w16du:dateUtc="2025-05-07T14:28:00Z">
        <w:r w:rsidRPr="009A052D" w:rsidDel="009A052D">
          <w:rPr>
            <w:rStyle w:val="Hyperlink"/>
            <w:noProof/>
          </w:rPr>
          <w:delText>Figure 49 – Arduino IDE ISP Upload</w:delText>
        </w:r>
        <w:r w:rsidDel="009A052D">
          <w:rPr>
            <w:noProof/>
            <w:webHidden/>
          </w:rPr>
          <w:tab/>
        </w:r>
        <w:r w:rsidR="00424FD2" w:rsidDel="009A052D">
          <w:rPr>
            <w:noProof/>
            <w:webHidden/>
          </w:rPr>
          <w:delText>59</w:delText>
        </w:r>
      </w:del>
    </w:p>
    <w:p w14:paraId="64B17FE5" w14:textId="2B697044" w:rsidR="008E778E" w:rsidDel="009A052D" w:rsidRDefault="008E778E" w:rsidP="00CF22E8">
      <w:pPr>
        <w:pStyle w:val="TableofFigures"/>
        <w:tabs>
          <w:tab w:val="right" w:leader="dot" w:pos="9016"/>
        </w:tabs>
        <w:spacing w:after="120"/>
        <w:rPr>
          <w:del w:id="1097" w:author="Andrew Instone-Cowie" w:date="2025-05-07T15:28:00Z" w16du:dateUtc="2025-05-07T14:28:00Z"/>
          <w:rFonts w:eastAsiaTheme="minorEastAsia"/>
          <w:noProof/>
          <w:kern w:val="2"/>
          <w:sz w:val="24"/>
          <w:szCs w:val="24"/>
          <w:lang w:eastAsia="en-GB"/>
          <w14:ligatures w14:val="standardContextual"/>
        </w:rPr>
      </w:pPr>
      <w:del w:id="1098" w:author="Andrew Instone-Cowie" w:date="2025-05-07T15:28:00Z" w16du:dateUtc="2025-05-07T14:28:00Z">
        <w:r w:rsidRPr="009A052D" w:rsidDel="009A052D">
          <w:rPr>
            <w:rStyle w:val="Hyperlink"/>
            <w:noProof/>
          </w:rPr>
          <w:delText>Figure 50 – Programmer with Capacitor</w:delText>
        </w:r>
        <w:r w:rsidDel="009A052D">
          <w:rPr>
            <w:noProof/>
            <w:webHidden/>
          </w:rPr>
          <w:tab/>
        </w:r>
        <w:r w:rsidR="00424FD2" w:rsidDel="009A052D">
          <w:rPr>
            <w:noProof/>
            <w:webHidden/>
          </w:rPr>
          <w:delText>60</w:delText>
        </w:r>
      </w:del>
    </w:p>
    <w:p w14:paraId="088473CC" w14:textId="2A6647FD" w:rsidR="008E778E" w:rsidDel="009A052D" w:rsidRDefault="008E778E" w:rsidP="00CF22E8">
      <w:pPr>
        <w:pStyle w:val="TableofFigures"/>
        <w:tabs>
          <w:tab w:val="right" w:leader="dot" w:pos="9016"/>
        </w:tabs>
        <w:spacing w:after="120"/>
        <w:rPr>
          <w:del w:id="1099" w:author="Andrew Instone-Cowie" w:date="2025-05-07T15:28:00Z" w16du:dateUtc="2025-05-07T14:28:00Z"/>
          <w:rFonts w:eastAsiaTheme="minorEastAsia"/>
          <w:noProof/>
          <w:kern w:val="2"/>
          <w:sz w:val="24"/>
          <w:szCs w:val="24"/>
          <w:lang w:eastAsia="en-GB"/>
          <w14:ligatures w14:val="standardContextual"/>
        </w:rPr>
      </w:pPr>
      <w:del w:id="1100" w:author="Andrew Instone-Cowie" w:date="2025-05-07T15:28:00Z" w16du:dateUtc="2025-05-07T14:28:00Z">
        <w:r w:rsidRPr="009A052D" w:rsidDel="009A052D">
          <w:rPr>
            <w:rStyle w:val="Hyperlink"/>
            <w:noProof/>
          </w:rPr>
          <w:delText>Figure 51 – Programmer Connections</w:delText>
        </w:r>
        <w:r w:rsidDel="009A052D">
          <w:rPr>
            <w:noProof/>
            <w:webHidden/>
          </w:rPr>
          <w:tab/>
        </w:r>
        <w:r w:rsidR="00424FD2" w:rsidDel="009A052D">
          <w:rPr>
            <w:noProof/>
            <w:webHidden/>
          </w:rPr>
          <w:delText>60</w:delText>
        </w:r>
      </w:del>
    </w:p>
    <w:p w14:paraId="5C5B1965" w14:textId="27D82783" w:rsidR="008E778E" w:rsidDel="009A052D" w:rsidRDefault="008E778E" w:rsidP="00CF22E8">
      <w:pPr>
        <w:pStyle w:val="TableofFigures"/>
        <w:tabs>
          <w:tab w:val="right" w:leader="dot" w:pos="9016"/>
        </w:tabs>
        <w:spacing w:after="120"/>
        <w:rPr>
          <w:del w:id="1101" w:author="Andrew Instone-Cowie" w:date="2025-05-07T15:28:00Z" w16du:dateUtc="2025-05-07T14:28:00Z"/>
          <w:rFonts w:eastAsiaTheme="minorEastAsia"/>
          <w:noProof/>
          <w:kern w:val="2"/>
          <w:sz w:val="24"/>
          <w:szCs w:val="24"/>
          <w:lang w:eastAsia="en-GB"/>
          <w14:ligatures w14:val="standardContextual"/>
        </w:rPr>
      </w:pPr>
      <w:del w:id="1102" w:author="Andrew Instone-Cowie" w:date="2025-05-07T15:28:00Z" w16du:dateUtc="2025-05-07T14:28:00Z">
        <w:r w:rsidRPr="009A052D" w:rsidDel="009A052D">
          <w:rPr>
            <w:rStyle w:val="Hyperlink"/>
            <w:noProof/>
          </w:rPr>
          <w:delText>Figure 52 – Programmer Connected to Interface Board</w:delText>
        </w:r>
        <w:r w:rsidDel="009A052D">
          <w:rPr>
            <w:noProof/>
            <w:webHidden/>
          </w:rPr>
          <w:tab/>
        </w:r>
        <w:r w:rsidR="00424FD2" w:rsidDel="009A052D">
          <w:rPr>
            <w:noProof/>
            <w:webHidden/>
          </w:rPr>
          <w:delText>61</w:delText>
        </w:r>
      </w:del>
    </w:p>
    <w:p w14:paraId="2DEA320D" w14:textId="642AD2A0" w:rsidR="008E778E" w:rsidDel="009A052D" w:rsidRDefault="008E778E" w:rsidP="00CF22E8">
      <w:pPr>
        <w:pStyle w:val="TableofFigures"/>
        <w:tabs>
          <w:tab w:val="right" w:leader="dot" w:pos="9016"/>
        </w:tabs>
        <w:spacing w:after="120"/>
        <w:rPr>
          <w:del w:id="1103" w:author="Andrew Instone-Cowie" w:date="2025-05-07T15:28:00Z" w16du:dateUtc="2025-05-07T14:28:00Z"/>
          <w:rFonts w:eastAsiaTheme="minorEastAsia"/>
          <w:noProof/>
          <w:kern w:val="2"/>
          <w:sz w:val="24"/>
          <w:szCs w:val="24"/>
          <w:lang w:eastAsia="en-GB"/>
          <w14:ligatures w14:val="standardContextual"/>
        </w:rPr>
      </w:pPr>
      <w:del w:id="1104" w:author="Andrew Instone-Cowie" w:date="2025-05-07T15:28:00Z" w16du:dateUtc="2025-05-07T14:28:00Z">
        <w:r w:rsidRPr="009A052D" w:rsidDel="009A052D">
          <w:rPr>
            <w:rStyle w:val="Hyperlink"/>
            <w:noProof/>
          </w:rPr>
          <w:delText>Figure 53 – Arduino IDE Target Board Selection</w:delText>
        </w:r>
        <w:r w:rsidDel="009A052D">
          <w:rPr>
            <w:noProof/>
            <w:webHidden/>
          </w:rPr>
          <w:tab/>
        </w:r>
        <w:r w:rsidR="00424FD2" w:rsidDel="009A052D">
          <w:rPr>
            <w:noProof/>
            <w:webHidden/>
          </w:rPr>
          <w:delText>62</w:delText>
        </w:r>
      </w:del>
    </w:p>
    <w:p w14:paraId="0C8EE7F4" w14:textId="665CF1C7" w:rsidR="008E778E" w:rsidDel="009A052D" w:rsidRDefault="008E778E" w:rsidP="00CF22E8">
      <w:pPr>
        <w:pStyle w:val="TableofFigures"/>
        <w:tabs>
          <w:tab w:val="right" w:leader="dot" w:pos="9016"/>
        </w:tabs>
        <w:spacing w:after="120"/>
        <w:rPr>
          <w:del w:id="1105" w:author="Andrew Instone-Cowie" w:date="2025-05-07T15:28:00Z" w16du:dateUtc="2025-05-07T14:28:00Z"/>
          <w:rFonts w:eastAsiaTheme="minorEastAsia"/>
          <w:noProof/>
          <w:kern w:val="2"/>
          <w:sz w:val="24"/>
          <w:szCs w:val="24"/>
          <w:lang w:eastAsia="en-GB"/>
          <w14:ligatures w14:val="standardContextual"/>
        </w:rPr>
      </w:pPr>
      <w:del w:id="1106" w:author="Andrew Instone-Cowie" w:date="2025-05-07T15:28:00Z" w16du:dateUtc="2025-05-07T14:28:00Z">
        <w:r w:rsidRPr="009A052D" w:rsidDel="009A052D">
          <w:rPr>
            <w:rStyle w:val="Hyperlink"/>
            <w:noProof/>
          </w:rPr>
          <w:delText>Figure 54 – Arduino IDE Programmer Selection</w:delText>
        </w:r>
        <w:r w:rsidDel="009A052D">
          <w:rPr>
            <w:noProof/>
            <w:webHidden/>
          </w:rPr>
          <w:tab/>
        </w:r>
        <w:r w:rsidR="00424FD2" w:rsidDel="009A052D">
          <w:rPr>
            <w:noProof/>
            <w:webHidden/>
          </w:rPr>
          <w:delText>63</w:delText>
        </w:r>
      </w:del>
    </w:p>
    <w:p w14:paraId="61653D33" w14:textId="13410E5C" w:rsidR="008E778E" w:rsidDel="009A052D" w:rsidRDefault="008E778E" w:rsidP="00CF22E8">
      <w:pPr>
        <w:pStyle w:val="TableofFigures"/>
        <w:tabs>
          <w:tab w:val="right" w:leader="dot" w:pos="9016"/>
        </w:tabs>
        <w:spacing w:after="120"/>
        <w:rPr>
          <w:del w:id="1107" w:author="Andrew Instone-Cowie" w:date="2025-05-07T15:28:00Z" w16du:dateUtc="2025-05-07T14:28:00Z"/>
          <w:rFonts w:eastAsiaTheme="minorEastAsia"/>
          <w:noProof/>
          <w:kern w:val="2"/>
          <w:sz w:val="24"/>
          <w:szCs w:val="24"/>
          <w:lang w:eastAsia="en-GB"/>
          <w14:ligatures w14:val="standardContextual"/>
        </w:rPr>
      </w:pPr>
      <w:del w:id="1108" w:author="Andrew Instone-Cowie" w:date="2025-05-07T15:28:00Z" w16du:dateUtc="2025-05-07T14:28:00Z">
        <w:r w:rsidRPr="009A052D" w:rsidDel="009A052D">
          <w:rPr>
            <w:rStyle w:val="Hyperlink"/>
            <w:noProof/>
          </w:rPr>
          <w:delText>Figure 55 – Arduino IDE Burn Bootloader</w:delText>
        </w:r>
        <w:r w:rsidDel="009A052D">
          <w:rPr>
            <w:noProof/>
            <w:webHidden/>
          </w:rPr>
          <w:tab/>
        </w:r>
        <w:r w:rsidR="00424FD2" w:rsidDel="009A052D">
          <w:rPr>
            <w:noProof/>
            <w:webHidden/>
          </w:rPr>
          <w:delText>64</w:delText>
        </w:r>
      </w:del>
    </w:p>
    <w:p w14:paraId="03E9CB43" w14:textId="5735C5FD" w:rsidR="008E778E" w:rsidDel="009A052D" w:rsidRDefault="008E778E" w:rsidP="00CF22E8">
      <w:pPr>
        <w:pStyle w:val="TableofFigures"/>
        <w:tabs>
          <w:tab w:val="right" w:leader="dot" w:pos="9016"/>
        </w:tabs>
        <w:spacing w:after="120"/>
        <w:rPr>
          <w:del w:id="1109" w:author="Andrew Instone-Cowie" w:date="2025-05-07T15:28:00Z" w16du:dateUtc="2025-05-07T14:28:00Z"/>
          <w:rFonts w:eastAsiaTheme="minorEastAsia"/>
          <w:noProof/>
          <w:kern w:val="2"/>
          <w:sz w:val="24"/>
          <w:szCs w:val="24"/>
          <w:lang w:eastAsia="en-GB"/>
          <w14:ligatures w14:val="standardContextual"/>
        </w:rPr>
      </w:pPr>
      <w:del w:id="1110" w:author="Andrew Instone-Cowie" w:date="2025-05-07T15:28:00Z" w16du:dateUtc="2025-05-07T14:28:00Z">
        <w:r w:rsidRPr="009A052D" w:rsidDel="009A052D">
          <w:rPr>
            <w:rStyle w:val="Hyperlink"/>
            <w:noProof/>
          </w:rPr>
          <w:delText>Figure 56 – Arduino IDE Add Library</w:delText>
        </w:r>
        <w:r w:rsidDel="009A052D">
          <w:rPr>
            <w:noProof/>
            <w:webHidden/>
          </w:rPr>
          <w:tab/>
        </w:r>
        <w:r w:rsidR="00424FD2" w:rsidDel="009A052D">
          <w:rPr>
            <w:noProof/>
            <w:webHidden/>
          </w:rPr>
          <w:delText>65</w:delText>
        </w:r>
      </w:del>
    </w:p>
    <w:p w14:paraId="3B2774E0" w14:textId="3063A64D" w:rsidR="008E778E" w:rsidDel="009A052D" w:rsidRDefault="008E778E" w:rsidP="00CF22E8">
      <w:pPr>
        <w:pStyle w:val="TableofFigures"/>
        <w:tabs>
          <w:tab w:val="right" w:leader="dot" w:pos="9016"/>
        </w:tabs>
        <w:spacing w:after="120"/>
        <w:rPr>
          <w:del w:id="1111" w:author="Andrew Instone-Cowie" w:date="2025-05-07T15:28:00Z" w16du:dateUtc="2025-05-07T14:28:00Z"/>
          <w:rFonts w:eastAsiaTheme="minorEastAsia"/>
          <w:noProof/>
          <w:kern w:val="2"/>
          <w:sz w:val="24"/>
          <w:szCs w:val="24"/>
          <w:lang w:eastAsia="en-GB"/>
          <w14:ligatures w14:val="standardContextual"/>
        </w:rPr>
      </w:pPr>
      <w:del w:id="1112" w:author="Andrew Instone-Cowie" w:date="2025-05-07T15:28:00Z" w16du:dateUtc="2025-05-07T14:28:00Z">
        <w:r w:rsidRPr="009A052D" w:rsidDel="009A052D">
          <w:rPr>
            <w:rStyle w:val="Hyperlink"/>
            <w:noProof/>
          </w:rPr>
          <w:delText>Figure 57 – Arduino IDE Firmware Upload</w:delText>
        </w:r>
        <w:r w:rsidDel="009A052D">
          <w:rPr>
            <w:noProof/>
            <w:webHidden/>
          </w:rPr>
          <w:tab/>
        </w:r>
        <w:r w:rsidR="00424FD2" w:rsidDel="009A052D">
          <w:rPr>
            <w:noProof/>
            <w:webHidden/>
          </w:rPr>
          <w:delText>66</w:delText>
        </w:r>
      </w:del>
    </w:p>
    <w:p w14:paraId="73BB7D4E" w14:textId="7786B6DD" w:rsidR="008E778E" w:rsidDel="009A052D" w:rsidRDefault="008E778E" w:rsidP="00CF22E8">
      <w:pPr>
        <w:pStyle w:val="TableofFigures"/>
        <w:tabs>
          <w:tab w:val="right" w:leader="dot" w:pos="9016"/>
        </w:tabs>
        <w:spacing w:after="120"/>
        <w:rPr>
          <w:del w:id="1113" w:author="Andrew Instone-Cowie" w:date="2025-05-07T15:28:00Z" w16du:dateUtc="2025-05-07T14:28:00Z"/>
          <w:rFonts w:eastAsiaTheme="minorEastAsia"/>
          <w:noProof/>
          <w:kern w:val="2"/>
          <w:sz w:val="24"/>
          <w:szCs w:val="24"/>
          <w:lang w:eastAsia="en-GB"/>
          <w14:ligatures w14:val="standardContextual"/>
        </w:rPr>
      </w:pPr>
      <w:del w:id="1114" w:author="Andrew Instone-Cowie" w:date="2025-05-07T15:28:00Z" w16du:dateUtc="2025-05-07T14:28:00Z">
        <w:r w:rsidRPr="009A052D" w:rsidDel="009A052D">
          <w:rPr>
            <w:rStyle w:val="Hyperlink"/>
            <w:noProof/>
          </w:rPr>
          <w:delText>Figure 58 – Installed Simulator Interface</w:delText>
        </w:r>
        <w:r w:rsidDel="009A052D">
          <w:rPr>
            <w:noProof/>
            <w:webHidden/>
          </w:rPr>
          <w:tab/>
        </w:r>
        <w:r w:rsidR="00424FD2" w:rsidDel="009A052D">
          <w:rPr>
            <w:noProof/>
            <w:webHidden/>
          </w:rPr>
          <w:delText>69</w:delText>
        </w:r>
      </w:del>
    </w:p>
    <w:p w14:paraId="7AC3018F" w14:textId="5684E0E5" w:rsidR="008E778E" w:rsidDel="009A052D" w:rsidRDefault="008E778E" w:rsidP="00CF22E8">
      <w:pPr>
        <w:pStyle w:val="TableofFigures"/>
        <w:tabs>
          <w:tab w:val="right" w:leader="dot" w:pos="9016"/>
        </w:tabs>
        <w:spacing w:after="120"/>
        <w:rPr>
          <w:del w:id="1115" w:author="Andrew Instone-Cowie" w:date="2025-05-07T15:28:00Z" w16du:dateUtc="2025-05-07T14:28:00Z"/>
          <w:rFonts w:eastAsiaTheme="minorEastAsia"/>
          <w:noProof/>
          <w:kern w:val="2"/>
          <w:sz w:val="24"/>
          <w:szCs w:val="24"/>
          <w:lang w:eastAsia="en-GB"/>
          <w14:ligatures w14:val="standardContextual"/>
        </w:rPr>
      </w:pPr>
      <w:del w:id="1116" w:author="Andrew Instone-Cowie" w:date="2025-05-07T15:28:00Z" w16du:dateUtc="2025-05-07T14:28:00Z">
        <w:r w:rsidRPr="009A052D" w:rsidDel="009A052D">
          <w:rPr>
            <w:rStyle w:val="Hyperlink"/>
            <w:noProof/>
          </w:rPr>
          <w:delText>Figure 59 – Installed Sensor (Lois Weedon 4</w:delText>
        </w:r>
        <w:r w:rsidRPr="009A052D" w:rsidDel="009A052D">
          <w:rPr>
            <w:rStyle w:val="Hyperlink"/>
            <w:noProof/>
            <w:vertAlign w:val="superscript"/>
          </w:rPr>
          <w:delText>th</w:delText>
        </w:r>
        <w:r w:rsidRPr="009A052D" w:rsidDel="009A052D">
          <w:rPr>
            <w:rStyle w:val="Hyperlink"/>
            <w:noProof/>
          </w:rPr>
          <w:delText>)</w:delText>
        </w:r>
        <w:r w:rsidDel="009A052D">
          <w:rPr>
            <w:noProof/>
            <w:webHidden/>
          </w:rPr>
          <w:tab/>
        </w:r>
        <w:r w:rsidR="00424FD2" w:rsidDel="009A052D">
          <w:rPr>
            <w:noProof/>
            <w:webHidden/>
          </w:rPr>
          <w:delText>70</w:delText>
        </w:r>
      </w:del>
    </w:p>
    <w:p w14:paraId="261FBE44" w14:textId="7C03AAA8" w:rsidR="008E778E" w:rsidDel="009A052D" w:rsidRDefault="008E778E" w:rsidP="00CF22E8">
      <w:pPr>
        <w:pStyle w:val="TableofFigures"/>
        <w:tabs>
          <w:tab w:val="right" w:leader="dot" w:pos="9016"/>
        </w:tabs>
        <w:spacing w:after="120"/>
        <w:rPr>
          <w:del w:id="1117" w:author="Andrew Instone-Cowie" w:date="2025-05-07T15:28:00Z" w16du:dateUtc="2025-05-07T14:28:00Z"/>
          <w:rFonts w:eastAsiaTheme="minorEastAsia"/>
          <w:noProof/>
          <w:kern w:val="2"/>
          <w:sz w:val="24"/>
          <w:szCs w:val="24"/>
          <w:lang w:eastAsia="en-GB"/>
          <w14:ligatures w14:val="standardContextual"/>
        </w:rPr>
      </w:pPr>
      <w:del w:id="1118" w:author="Andrew Instone-Cowie" w:date="2025-05-07T15:28:00Z" w16du:dateUtc="2025-05-07T14:28:00Z">
        <w:r w:rsidRPr="009A052D" w:rsidDel="009A052D">
          <w:rPr>
            <w:rStyle w:val="Hyperlink"/>
            <w:noProof/>
          </w:rPr>
          <w:delText>Figure 60 – Installed Sensor (Lois Weedon 6</w:delText>
        </w:r>
        <w:r w:rsidRPr="009A052D" w:rsidDel="009A052D">
          <w:rPr>
            <w:rStyle w:val="Hyperlink"/>
            <w:noProof/>
            <w:vertAlign w:val="superscript"/>
          </w:rPr>
          <w:delText>th</w:delText>
        </w:r>
        <w:r w:rsidRPr="009A052D" w:rsidDel="009A052D">
          <w:rPr>
            <w:rStyle w:val="Hyperlink"/>
            <w:noProof/>
          </w:rPr>
          <w:delText>)</w:delText>
        </w:r>
        <w:r w:rsidDel="009A052D">
          <w:rPr>
            <w:noProof/>
            <w:webHidden/>
          </w:rPr>
          <w:tab/>
        </w:r>
        <w:r w:rsidR="00424FD2" w:rsidDel="009A052D">
          <w:rPr>
            <w:noProof/>
            <w:webHidden/>
          </w:rPr>
          <w:delText>71</w:delText>
        </w:r>
      </w:del>
    </w:p>
    <w:p w14:paraId="2AD2FF29" w14:textId="6AD5FC9F" w:rsidR="008E778E" w:rsidDel="009A052D" w:rsidRDefault="008E778E" w:rsidP="00CF22E8">
      <w:pPr>
        <w:pStyle w:val="TableofFigures"/>
        <w:tabs>
          <w:tab w:val="right" w:leader="dot" w:pos="9016"/>
        </w:tabs>
        <w:spacing w:after="120"/>
        <w:rPr>
          <w:del w:id="1119" w:author="Andrew Instone-Cowie" w:date="2025-05-07T15:28:00Z" w16du:dateUtc="2025-05-07T14:28:00Z"/>
          <w:rFonts w:eastAsiaTheme="minorEastAsia"/>
          <w:noProof/>
          <w:kern w:val="2"/>
          <w:sz w:val="24"/>
          <w:szCs w:val="24"/>
          <w:lang w:eastAsia="en-GB"/>
          <w14:ligatures w14:val="standardContextual"/>
        </w:rPr>
      </w:pPr>
      <w:del w:id="1120" w:author="Andrew Instone-Cowie" w:date="2025-05-07T15:28:00Z" w16du:dateUtc="2025-05-07T14:28:00Z">
        <w:r w:rsidRPr="009A052D" w:rsidDel="009A052D">
          <w:rPr>
            <w:rStyle w:val="Hyperlink"/>
            <w:noProof/>
          </w:rPr>
          <w:delText>Figure 61 – Installed Sensor (Chirk, Type 1)</w:delText>
        </w:r>
        <w:r w:rsidDel="009A052D">
          <w:rPr>
            <w:noProof/>
            <w:webHidden/>
          </w:rPr>
          <w:tab/>
        </w:r>
        <w:r w:rsidR="00424FD2" w:rsidDel="009A052D">
          <w:rPr>
            <w:noProof/>
            <w:webHidden/>
          </w:rPr>
          <w:delText>71</w:delText>
        </w:r>
      </w:del>
    </w:p>
    <w:p w14:paraId="7B93942B" w14:textId="13ECD427" w:rsidR="008E778E" w:rsidDel="009A052D" w:rsidRDefault="008E778E" w:rsidP="00CF22E8">
      <w:pPr>
        <w:pStyle w:val="TableofFigures"/>
        <w:tabs>
          <w:tab w:val="right" w:leader="dot" w:pos="9016"/>
        </w:tabs>
        <w:spacing w:after="120"/>
        <w:rPr>
          <w:del w:id="1121" w:author="Andrew Instone-Cowie" w:date="2025-05-07T15:28:00Z" w16du:dateUtc="2025-05-07T14:28:00Z"/>
          <w:rFonts w:eastAsiaTheme="minorEastAsia"/>
          <w:noProof/>
          <w:kern w:val="2"/>
          <w:sz w:val="24"/>
          <w:szCs w:val="24"/>
          <w:lang w:eastAsia="en-GB"/>
          <w14:ligatures w14:val="standardContextual"/>
        </w:rPr>
      </w:pPr>
      <w:del w:id="1122" w:author="Andrew Instone-Cowie" w:date="2025-05-07T15:28:00Z" w16du:dateUtc="2025-05-07T14:28:00Z">
        <w:r w:rsidRPr="009A052D" w:rsidDel="009A052D">
          <w:rPr>
            <w:rStyle w:val="Hyperlink"/>
            <w:noProof/>
          </w:rPr>
          <w:delText>Figure 62 – Magnet Mounting Dimensions</w:delText>
        </w:r>
        <w:r w:rsidDel="009A052D">
          <w:rPr>
            <w:noProof/>
            <w:webHidden/>
          </w:rPr>
          <w:tab/>
        </w:r>
        <w:r w:rsidR="00424FD2" w:rsidDel="009A052D">
          <w:rPr>
            <w:noProof/>
            <w:webHidden/>
          </w:rPr>
          <w:delText>72</w:delText>
        </w:r>
      </w:del>
    </w:p>
    <w:p w14:paraId="67A83260" w14:textId="3A38B59D" w:rsidR="008E778E" w:rsidDel="009A052D" w:rsidRDefault="008E778E" w:rsidP="00CF22E8">
      <w:pPr>
        <w:pStyle w:val="TableofFigures"/>
        <w:tabs>
          <w:tab w:val="right" w:leader="dot" w:pos="9016"/>
        </w:tabs>
        <w:spacing w:after="120"/>
        <w:rPr>
          <w:del w:id="1123" w:author="Andrew Instone-Cowie" w:date="2025-05-07T15:28:00Z" w16du:dateUtc="2025-05-07T14:28:00Z"/>
          <w:rFonts w:eastAsiaTheme="minorEastAsia"/>
          <w:noProof/>
          <w:kern w:val="2"/>
          <w:sz w:val="24"/>
          <w:szCs w:val="24"/>
          <w:lang w:eastAsia="en-GB"/>
          <w14:ligatures w14:val="standardContextual"/>
        </w:rPr>
      </w:pPr>
      <w:del w:id="1124" w:author="Andrew Instone-Cowie" w:date="2025-05-07T15:28:00Z" w16du:dateUtc="2025-05-07T14:28:00Z">
        <w:r w:rsidRPr="009A052D" w:rsidDel="009A052D">
          <w:rPr>
            <w:rStyle w:val="Hyperlink"/>
            <w:noProof/>
          </w:rPr>
          <w:delText>Figure 63 – Magnet Mounting Construction</w:delText>
        </w:r>
        <w:r w:rsidDel="009A052D">
          <w:rPr>
            <w:noProof/>
            <w:webHidden/>
          </w:rPr>
          <w:tab/>
        </w:r>
        <w:r w:rsidR="00424FD2" w:rsidDel="009A052D">
          <w:rPr>
            <w:noProof/>
            <w:webHidden/>
          </w:rPr>
          <w:delText>73</w:delText>
        </w:r>
      </w:del>
    </w:p>
    <w:p w14:paraId="3AA17759" w14:textId="19B0ED64" w:rsidR="008E778E" w:rsidDel="009A052D" w:rsidRDefault="008E778E" w:rsidP="00CF22E8">
      <w:pPr>
        <w:pStyle w:val="TableofFigures"/>
        <w:tabs>
          <w:tab w:val="right" w:leader="dot" w:pos="9016"/>
        </w:tabs>
        <w:spacing w:after="120"/>
        <w:rPr>
          <w:del w:id="1125" w:author="Andrew Instone-Cowie" w:date="2025-05-07T15:28:00Z" w16du:dateUtc="2025-05-07T14:28:00Z"/>
          <w:rFonts w:eastAsiaTheme="minorEastAsia"/>
          <w:noProof/>
          <w:kern w:val="2"/>
          <w:sz w:val="24"/>
          <w:szCs w:val="24"/>
          <w:lang w:eastAsia="en-GB"/>
          <w14:ligatures w14:val="standardContextual"/>
        </w:rPr>
      </w:pPr>
      <w:del w:id="1126" w:author="Andrew Instone-Cowie" w:date="2025-05-07T15:28:00Z" w16du:dateUtc="2025-05-07T14:28:00Z">
        <w:r w:rsidRPr="009A052D" w:rsidDel="009A052D">
          <w:rPr>
            <w:rStyle w:val="Hyperlink"/>
            <w:noProof/>
          </w:rPr>
          <w:delText>Figure 64 – Completed Magnet Mounting</w:delText>
        </w:r>
        <w:r w:rsidDel="009A052D">
          <w:rPr>
            <w:noProof/>
            <w:webHidden/>
          </w:rPr>
          <w:tab/>
        </w:r>
        <w:r w:rsidR="00424FD2" w:rsidDel="009A052D">
          <w:rPr>
            <w:noProof/>
            <w:webHidden/>
          </w:rPr>
          <w:delText>73</w:delText>
        </w:r>
      </w:del>
    </w:p>
    <w:p w14:paraId="5F6C6F71" w14:textId="3C80B4F7" w:rsidR="008E778E" w:rsidDel="009A052D" w:rsidRDefault="008E778E" w:rsidP="00CF22E8">
      <w:pPr>
        <w:pStyle w:val="TableofFigures"/>
        <w:tabs>
          <w:tab w:val="right" w:leader="dot" w:pos="9016"/>
        </w:tabs>
        <w:spacing w:after="120"/>
        <w:rPr>
          <w:del w:id="1127" w:author="Andrew Instone-Cowie" w:date="2025-05-07T15:28:00Z" w16du:dateUtc="2025-05-07T14:28:00Z"/>
          <w:rFonts w:eastAsiaTheme="minorEastAsia"/>
          <w:noProof/>
          <w:kern w:val="2"/>
          <w:sz w:val="24"/>
          <w:szCs w:val="24"/>
          <w:lang w:eastAsia="en-GB"/>
          <w14:ligatures w14:val="standardContextual"/>
        </w:rPr>
      </w:pPr>
      <w:del w:id="1128" w:author="Andrew Instone-Cowie" w:date="2025-05-07T15:28:00Z" w16du:dateUtc="2025-05-07T14:28:00Z">
        <w:r w:rsidRPr="009A052D" w:rsidDel="009A052D">
          <w:rPr>
            <w:rStyle w:val="Hyperlink"/>
            <w:noProof/>
          </w:rPr>
          <w:delText>Figure 65 – Sensor Daisy Chain</w:delText>
        </w:r>
        <w:r w:rsidDel="009A052D">
          <w:rPr>
            <w:noProof/>
            <w:webHidden/>
          </w:rPr>
          <w:tab/>
        </w:r>
        <w:r w:rsidR="00424FD2" w:rsidDel="009A052D">
          <w:rPr>
            <w:noProof/>
            <w:webHidden/>
          </w:rPr>
          <w:delText>75</w:delText>
        </w:r>
      </w:del>
    </w:p>
    <w:p w14:paraId="5DFC2148" w14:textId="151D9B20" w:rsidR="008E778E" w:rsidDel="009A052D" w:rsidRDefault="008E778E" w:rsidP="00CF22E8">
      <w:pPr>
        <w:pStyle w:val="TableofFigures"/>
        <w:tabs>
          <w:tab w:val="right" w:leader="dot" w:pos="9016"/>
        </w:tabs>
        <w:spacing w:after="120"/>
        <w:rPr>
          <w:del w:id="1129" w:author="Andrew Instone-Cowie" w:date="2025-05-07T15:28:00Z" w16du:dateUtc="2025-05-07T14:28:00Z"/>
          <w:rFonts w:eastAsiaTheme="minorEastAsia"/>
          <w:noProof/>
          <w:kern w:val="2"/>
          <w:sz w:val="24"/>
          <w:szCs w:val="24"/>
          <w:lang w:eastAsia="en-GB"/>
          <w14:ligatures w14:val="standardContextual"/>
        </w:rPr>
      </w:pPr>
      <w:del w:id="1130" w:author="Andrew Instone-Cowie" w:date="2025-05-07T15:28:00Z" w16du:dateUtc="2025-05-07T14:28:00Z">
        <w:r w:rsidRPr="009A052D" w:rsidDel="009A052D">
          <w:rPr>
            <w:rStyle w:val="Hyperlink"/>
            <w:noProof/>
          </w:rPr>
          <w:delText>Figure 66 – 9-Pin Serial Port</w:delText>
        </w:r>
        <w:r w:rsidDel="009A052D">
          <w:rPr>
            <w:noProof/>
            <w:webHidden/>
          </w:rPr>
          <w:tab/>
        </w:r>
        <w:r w:rsidR="00424FD2" w:rsidDel="009A052D">
          <w:rPr>
            <w:noProof/>
            <w:webHidden/>
          </w:rPr>
          <w:delText>76</w:delText>
        </w:r>
      </w:del>
    </w:p>
    <w:p w14:paraId="2C95C231" w14:textId="308699C2" w:rsidR="008E778E" w:rsidDel="009A052D" w:rsidRDefault="008E778E" w:rsidP="00CF22E8">
      <w:pPr>
        <w:pStyle w:val="TableofFigures"/>
        <w:tabs>
          <w:tab w:val="right" w:leader="dot" w:pos="9016"/>
        </w:tabs>
        <w:spacing w:after="120"/>
        <w:rPr>
          <w:del w:id="1131" w:author="Andrew Instone-Cowie" w:date="2025-05-07T15:28:00Z" w16du:dateUtc="2025-05-07T14:28:00Z"/>
          <w:rFonts w:eastAsiaTheme="minorEastAsia"/>
          <w:noProof/>
          <w:kern w:val="2"/>
          <w:sz w:val="24"/>
          <w:szCs w:val="24"/>
          <w:lang w:eastAsia="en-GB"/>
          <w14:ligatures w14:val="standardContextual"/>
        </w:rPr>
      </w:pPr>
      <w:del w:id="1132" w:author="Andrew Instone-Cowie" w:date="2025-05-07T15:28:00Z" w16du:dateUtc="2025-05-07T14:28:00Z">
        <w:r w:rsidRPr="009A052D" w:rsidDel="009A052D">
          <w:rPr>
            <w:rStyle w:val="Hyperlink"/>
            <w:noProof/>
          </w:rPr>
          <w:delText>Figure 67 – 9-Pin Serial Cable</w:delText>
        </w:r>
        <w:r w:rsidDel="009A052D">
          <w:rPr>
            <w:noProof/>
            <w:webHidden/>
          </w:rPr>
          <w:tab/>
        </w:r>
        <w:r w:rsidR="00424FD2" w:rsidDel="009A052D">
          <w:rPr>
            <w:noProof/>
            <w:webHidden/>
          </w:rPr>
          <w:delText>76</w:delText>
        </w:r>
      </w:del>
    </w:p>
    <w:p w14:paraId="08478F05" w14:textId="0C4D4BE5" w:rsidR="008E778E" w:rsidDel="009A052D" w:rsidRDefault="008E778E" w:rsidP="00CF22E8">
      <w:pPr>
        <w:pStyle w:val="TableofFigures"/>
        <w:tabs>
          <w:tab w:val="right" w:leader="dot" w:pos="9016"/>
        </w:tabs>
        <w:spacing w:after="120"/>
        <w:rPr>
          <w:del w:id="1133" w:author="Andrew Instone-Cowie" w:date="2025-05-07T15:28:00Z" w16du:dateUtc="2025-05-07T14:28:00Z"/>
          <w:rFonts w:eastAsiaTheme="minorEastAsia"/>
          <w:noProof/>
          <w:kern w:val="2"/>
          <w:sz w:val="24"/>
          <w:szCs w:val="24"/>
          <w:lang w:eastAsia="en-GB"/>
          <w14:ligatures w14:val="standardContextual"/>
        </w:rPr>
      </w:pPr>
      <w:del w:id="1134" w:author="Andrew Instone-Cowie" w:date="2025-05-07T15:28:00Z" w16du:dateUtc="2025-05-07T14:28:00Z">
        <w:r w:rsidRPr="009A052D" w:rsidDel="009A052D">
          <w:rPr>
            <w:rStyle w:val="Hyperlink"/>
            <w:noProof/>
          </w:rPr>
          <w:delText>Figure 68 – PC USB Ports</w:delText>
        </w:r>
        <w:r w:rsidDel="009A052D">
          <w:rPr>
            <w:noProof/>
            <w:webHidden/>
          </w:rPr>
          <w:tab/>
        </w:r>
        <w:r w:rsidR="00424FD2" w:rsidDel="009A052D">
          <w:rPr>
            <w:noProof/>
            <w:webHidden/>
          </w:rPr>
          <w:delText>77</w:delText>
        </w:r>
      </w:del>
    </w:p>
    <w:p w14:paraId="3C4675A7" w14:textId="041D9555" w:rsidR="008E778E" w:rsidDel="009A052D" w:rsidRDefault="008E778E" w:rsidP="00CF22E8">
      <w:pPr>
        <w:pStyle w:val="TableofFigures"/>
        <w:tabs>
          <w:tab w:val="right" w:leader="dot" w:pos="9016"/>
        </w:tabs>
        <w:spacing w:after="120"/>
        <w:rPr>
          <w:del w:id="1135" w:author="Andrew Instone-Cowie" w:date="2025-05-07T15:28:00Z" w16du:dateUtc="2025-05-07T14:28:00Z"/>
          <w:rFonts w:eastAsiaTheme="minorEastAsia"/>
          <w:noProof/>
          <w:kern w:val="2"/>
          <w:sz w:val="24"/>
          <w:szCs w:val="24"/>
          <w:lang w:eastAsia="en-GB"/>
          <w14:ligatures w14:val="standardContextual"/>
        </w:rPr>
      </w:pPr>
      <w:del w:id="1136" w:author="Andrew Instone-Cowie" w:date="2025-05-07T15:28:00Z" w16du:dateUtc="2025-05-07T14:28:00Z">
        <w:r w:rsidRPr="009A052D" w:rsidDel="009A052D">
          <w:rPr>
            <w:rStyle w:val="Hyperlink"/>
            <w:noProof/>
          </w:rPr>
          <w:delText>Figure 69 – USB to Serial Adapter</w:delText>
        </w:r>
        <w:r w:rsidDel="009A052D">
          <w:rPr>
            <w:noProof/>
            <w:webHidden/>
          </w:rPr>
          <w:tab/>
        </w:r>
        <w:r w:rsidR="00424FD2" w:rsidDel="009A052D">
          <w:rPr>
            <w:noProof/>
            <w:webHidden/>
          </w:rPr>
          <w:delText>77</w:delText>
        </w:r>
      </w:del>
    </w:p>
    <w:p w14:paraId="761C6267" w14:textId="74823BE7" w:rsidR="008E778E" w:rsidDel="009A052D" w:rsidRDefault="008E778E" w:rsidP="00CF22E8">
      <w:pPr>
        <w:pStyle w:val="TableofFigures"/>
        <w:tabs>
          <w:tab w:val="right" w:leader="dot" w:pos="9016"/>
        </w:tabs>
        <w:spacing w:after="120"/>
        <w:rPr>
          <w:del w:id="1137" w:author="Andrew Instone-Cowie" w:date="2025-05-07T15:28:00Z" w16du:dateUtc="2025-05-07T14:28:00Z"/>
          <w:rFonts w:eastAsiaTheme="minorEastAsia"/>
          <w:noProof/>
          <w:kern w:val="2"/>
          <w:sz w:val="24"/>
          <w:szCs w:val="24"/>
          <w:lang w:eastAsia="en-GB"/>
          <w14:ligatures w14:val="standardContextual"/>
        </w:rPr>
      </w:pPr>
      <w:del w:id="1138" w:author="Andrew Instone-Cowie" w:date="2025-05-07T15:28:00Z" w16du:dateUtc="2025-05-07T14:28:00Z">
        <w:r w:rsidRPr="009A052D" w:rsidDel="009A052D">
          <w:rPr>
            <w:rStyle w:val="Hyperlink"/>
            <w:noProof/>
          </w:rPr>
          <w:delText>Figure 70 – PuTTY Configuration Dialogue</w:delText>
        </w:r>
        <w:r w:rsidDel="009A052D">
          <w:rPr>
            <w:noProof/>
            <w:webHidden/>
          </w:rPr>
          <w:tab/>
        </w:r>
        <w:r w:rsidR="00424FD2" w:rsidDel="009A052D">
          <w:rPr>
            <w:noProof/>
            <w:webHidden/>
          </w:rPr>
          <w:delText>78</w:delText>
        </w:r>
      </w:del>
    </w:p>
    <w:p w14:paraId="39F80859" w14:textId="3AEC8950" w:rsidR="008E778E" w:rsidDel="009A052D" w:rsidRDefault="008E778E" w:rsidP="00CF22E8">
      <w:pPr>
        <w:pStyle w:val="TableofFigures"/>
        <w:tabs>
          <w:tab w:val="right" w:leader="dot" w:pos="9016"/>
        </w:tabs>
        <w:spacing w:after="120"/>
        <w:rPr>
          <w:del w:id="1139" w:author="Andrew Instone-Cowie" w:date="2025-05-07T15:28:00Z" w16du:dateUtc="2025-05-07T14:28:00Z"/>
          <w:rFonts w:eastAsiaTheme="minorEastAsia"/>
          <w:noProof/>
          <w:kern w:val="2"/>
          <w:sz w:val="24"/>
          <w:szCs w:val="24"/>
          <w:lang w:eastAsia="en-GB"/>
          <w14:ligatures w14:val="standardContextual"/>
        </w:rPr>
      </w:pPr>
      <w:del w:id="1140" w:author="Andrew Instone-Cowie" w:date="2025-05-07T15:28:00Z" w16du:dateUtc="2025-05-07T14:28:00Z">
        <w:r w:rsidRPr="009A052D" w:rsidDel="009A052D">
          <w:rPr>
            <w:rStyle w:val="Hyperlink"/>
            <w:noProof/>
          </w:rPr>
          <w:delText>Figure 71 – Display Interface Settings</w:delText>
        </w:r>
        <w:r w:rsidDel="009A052D">
          <w:rPr>
            <w:noProof/>
            <w:webHidden/>
          </w:rPr>
          <w:tab/>
        </w:r>
        <w:r w:rsidR="00424FD2" w:rsidDel="009A052D">
          <w:rPr>
            <w:noProof/>
            <w:webHidden/>
          </w:rPr>
          <w:delText>79</w:delText>
        </w:r>
      </w:del>
    </w:p>
    <w:p w14:paraId="7B650CC7" w14:textId="26AB8368" w:rsidR="008E778E" w:rsidDel="009A052D" w:rsidRDefault="008E778E" w:rsidP="00CF22E8">
      <w:pPr>
        <w:pStyle w:val="TableofFigures"/>
        <w:tabs>
          <w:tab w:val="right" w:leader="dot" w:pos="9016"/>
        </w:tabs>
        <w:spacing w:after="120"/>
        <w:rPr>
          <w:del w:id="1141" w:author="Andrew Instone-Cowie" w:date="2025-05-07T15:28:00Z" w16du:dateUtc="2025-05-07T14:28:00Z"/>
          <w:rFonts w:eastAsiaTheme="minorEastAsia"/>
          <w:noProof/>
          <w:kern w:val="2"/>
          <w:sz w:val="24"/>
          <w:szCs w:val="24"/>
          <w:lang w:eastAsia="en-GB"/>
          <w14:ligatures w14:val="standardContextual"/>
        </w:rPr>
      </w:pPr>
      <w:del w:id="1142" w:author="Andrew Instone-Cowie" w:date="2025-05-07T15:28:00Z" w16du:dateUtc="2025-05-07T14:28:00Z">
        <w:r w:rsidRPr="009A052D" w:rsidDel="009A052D">
          <w:rPr>
            <w:rStyle w:val="Hyperlink"/>
            <w:noProof/>
          </w:rPr>
          <w:delText>Figure 72 – Interface Channel Numbers</w:delText>
        </w:r>
        <w:r w:rsidDel="009A052D">
          <w:rPr>
            <w:noProof/>
            <w:webHidden/>
          </w:rPr>
          <w:tab/>
        </w:r>
        <w:r w:rsidR="00424FD2" w:rsidDel="009A052D">
          <w:rPr>
            <w:noProof/>
            <w:webHidden/>
          </w:rPr>
          <w:delText>80</w:delText>
        </w:r>
      </w:del>
    </w:p>
    <w:p w14:paraId="6EA83550" w14:textId="56EEAB8B" w:rsidR="008E778E" w:rsidDel="009A052D" w:rsidRDefault="008E778E" w:rsidP="00CF22E8">
      <w:pPr>
        <w:pStyle w:val="TableofFigures"/>
        <w:tabs>
          <w:tab w:val="right" w:leader="dot" w:pos="9016"/>
        </w:tabs>
        <w:spacing w:after="120"/>
        <w:rPr>
          <w:del w:id="1143" w:author="Andrew Instone-Cowie" w:date="2025-05-07T15:28:00Z" w16du:dateUtc="2025-05-07T14:28:00Z"/>
          <w:rFonts w:eastAsiaTheme="minorEastAsia"/>
          <w:noProof/>
          <w:kern w:val="2"/>
          <w:sz w:val="24"/>
          <w:szCs w:val="24"/>
          <w:lang w:eastAsia="en-GB"/>
          <w14:ligatures w14:val="standardContextual"/>
        </w:rPr>
      </w:pPr>
      <w:del w:id="1144" w:author="Andrew Instone-Cowie" w:date="2025-05-07T15:28:00Z" w16du:dateUtc="2025-05-07T14:28:00Z">
        <w:r w:rsidRPr="009A052D" w:rsidDel="009A052D">
          <w:rPr>
            <w:rStyle w:val="Hyperlink"/>
            <w:noProof/>
          </w:rPr>
          <w:delText>Figure 73 – Example Sensor Cabling</w:delText>
        </w:r>
        <w:r w:rsidDel="009A052D">
          <w:rPr>
            <w:noProof/>
            <w:webHidden/>
          </w:rPr>
          <w:tab/>
        </w:r>
        <w:r w:rsidR="00424FD2" w:rsidDel="009A052D">
          <w:rPr>
            <w:noProof/>
            <w:webHidden/>
          </w:rPr>
          <w:delText>81</w:delText>
        </w:r>
      </w:del>
    </w:p>
    <w:p w14:paraId="46122431" w14:textId="2DD682BA" w:rsidR="008E778E" w:rsidDel="009A052D" w:rsidRDefault="008E778E" w:rsidP="00CF22E8">
      <w:pPr>
        <w:pStyle w:val="TableofFigures"/>
        <w:tabs>
          <w:tab w:val="right" w:leader="dot" w:pos="9016"/>
        </w:tabs>
        <w:spacing w:after="120"/>
        <w:rPr>
          <w:del w:id="1145" w:author="Andrew Instone-Cowie" w:date="2025-05-07T15:28:00Z" w16du:dateUtc="2025-05-07T14:28:00Z"/>
          <w:rFonts w:eastAsiaTheme="minorEastAsia"/>
          <w:noProof/>
          <w:kern w:val="2"/>
          <w:sz w:val="24"/>
          <w:szCs w:val="24"/>
          <w:lang w:eastAsia="en-GB"/>
          <w14:ligatures w14:val="standardContextual"/>
        </w:rPr>
      </w:pPr>
      <w:del w:id="1146" w:author="Andrew Instone-Cowie" w:date="2025-05-07T15:28:00Z" w16du:dateUtc="2025-05-07T14:28:00Z">
        <w:r w:rsidRPr="009A052D" w:rsidDel="009A052D">
          <w:rPr>
            <w:rStyle w:val="Hyperlink"/>
            <w:noProof/>
          </w:rPr>
          <w:delText>Figure 74 – Example Channel Connections</w:delText>
        </w:r>
        <w:r w:rsidDel="009A052D">
          <w:rPr>
            <w:noProof/>
            <w:webHidden/>
          </w:rPr>
          <w:tab/>
        </w:r>
        <w:r w:rsidR="00424FD2" w:rsidDel="009A052D">
          <w:rPr>
            <w:noProof/>
            <w:webHidden/>
          </w:rPr>
          <w:delText>81</w:delText>
        </w:r>
      </w:del>
    </w:p>
    <w:p w14:paraId="41033575" w14:textId="25028A1C" w:rsidR="008E778E" w:rsidDel="009A052D" w:rsidRDefault="008E778E" w:rsidP="00CF22E8">
      <w:pPr>
        <w:pStyle w:val="TableofFigures"/>
        <w:tabs>
          <w:tab w:val="right" w:leader="dot" w:pos="9016"/>
        </w:tabs>
        <w:spacing w:after="120"/>
        <w:rPr>
          <w:del w:id="1147" w:author="Andrew Instone-Cowie" w:date="2025-05-07T15:28:00Z" w16du:dateUtc="2025-05-07T14:28:00Z"/>
          <w:rFonts w:eastAsiaTheme="minorEastAsia"/>
          <w:noProof/>
          <w:kern w:val="2"/>
          <w:sz w:val="24"/>
          <w:szCs w:val="24"/>
          <w:lang w:eastAsia="en-GB"/>
          <w14:ligatures w14:val="standardContextual"/>
        </w:rPr>
      </w:pPr>
      <w:del w:id="1148" w:author="Andrew Instone-Cowie" w:date="2025-05-07T15:28:00Z" w16du:dateUtc="2025-05-07T14:28:00Z">
        <w:r w:rsidRPr="009A052D" w:rsidDel="009A052D">
          <w:rPr>
            <w:rStyle w:val="Hyperlink"/>
            <w:noProof/>
          </w:rPr>
          <w:delText>Figure 75 – Disabled Channels</w:delText>
        </w:r>
        <w:r w:rsidDel="009A052D">
          <w:rPr>
            <w:noProof/>
            <w:webHidden/>
          </w:rPr>
          <w:tab/>
        </w:r>
        <w:r w:rsidR="00424FD2" w:rsidDel="009A052D">
          <w:rPr>
            <w:noProof/>
            <w:webHidden/>
          </w:rPr>
          <w:delText>82</w:delText>
        </w:r>
      </w:del>
    </w:p>
    <w:p w14:paraId="3326922F" w14:textId="27BD8209" w:rsidR="008E778E" w:rsidDel="009A052D" w:rsidRDefault="008E778E" w:rsidP="00CF22E8">
      <w:pPr>
        <w:pStyle w:val="TableofFigures"/>
        <w:tabs>
          <w:tab w:val="right" w:leader="dot" w:pos="9016"/>
        </w:tabs>
        <w:spacing w:after="120"/>
        <w:rPr>
          <w:del w:id="1149" w:author="Andrew Instone-Cowie" w:date="2025-05-07T15:28:00Z" w16du:dateUtc="2025-05-07T14:28:00Z"/>
          <w:rFonts w:eastAsiaTheme="minorEastAsia"/>
          <w:noProof/>
          <w:kern w:val="2"/>
          <w:sz w:val="24"/>
          <w:szCs w:val="24"/>
          <w:lang w:eastAsia="en-GB"/>
          <w14:ligatures w14:val="standardContextual"/>
        </w:rPr>
      </w:pPr>
      <w:del w:id="1150" w:author="Andrew Instone-Cowie" w:date="2025-05-07T15:28:00Z" w16du:dateUtc="2025-05-07T14:28:00Z">
        <w:r w:rsidRPr="009A052D" w:rsidDel="009A052D">
          <w:rPr>
            <w:rStyle w:val="Hyperlink"/>
            <w:noProof/>
          </w:rPr>
          <w:delText>Figure 76 – Default Settings</w:delText>
        </w:r>
        <w:r w:rsidDel="009A052D">
          <w:rPr>
            <w:noProof/>
            <w:webHidden/>
          </w:rPr>
          <w:tab/>
        </w:r>
        <w:r w:rsidR="00424FD2" w:rsidDel="009A052D">
          <w:rPr>
            <w:noProof/>
            <w:webHidden/>
          </w:rPr>
          <w:delText>82</w:delText>
        </w:r>
      </w:del>
    </w:p>
    <w:p w14:paraId="69C2F641" w14:textId="33CB0289" w:rsidR="008E778E" w:rsidDel="009A052D" w:rsidRDefault="008E778E" w:rsidP="00CF22E8">
      <w:pPr>
        <w:pStyle w:val="TableofFigures"/>
        <w:tabs>
          <w:tab w:val="right" w:leader="dot" w:pos="9016"/>
        </w:tabs>
        <w:spacing w:after="120"/>
        <w:rPr>
          <w:del w:id="1151" w:author="Andrew Instone-Cowie" w:date="2025-05-07T15:28:00Z" w16du:dateUtc="2025-05-07T14:28:00Z"/>
          <w:rFonts w:eastAsiaTheme="minorEastAsia"/>
          <w:noProof/>
          <w:kern w:val="2"/>
          <w:sz w:val="24"/>
          <w:szCs w:val="24"/>
          <w:lang w:eastAsia="en-GB"/>
          <w14:ligatures w14:val="standardContextual"/>
        </w:rPr>
      </w:pPr>
      <w:del w:id="1152" w:author="Andrew Instone-Cowie" w:date="2025-05-07T15:28:00Z" w16du:dateUtc="2025-05-07T14:28:00Z">
        <w:r w:rsidRPr="009A052D" w:rsidDel="009A052D">
          <w:rPr>
            <w:rStyle w:val="Hyperlink"/>
            <w:noProof/>
          </w:rPr>
          <w:delText>Figure 77 – Disabling Channels Example</w:delText>
        </w:r>
        <w:r w:rsidDel="009A052D">
          <w:rPr>
            <w:noProof/>
            <w:webHidden/>
          </w:rPr>
          <w:tab/>
        </w:r>
        <w:r w:rsidR="00424FD2" w:rsidDel="009A052D">
          <w:rPr>
            <w:noProof/>
            <w:webHidden/>
          </w:rPr>
          <w:delText>83</w:delText>
        </w:r>
      </w:del>
    </w:p>
    <w:p w14:paraId="776E0C01" w14:textId="7AFB3E4B" w:rsidR="008E778E" w:rsidDel="009A052D" w:rsidRDefault="008E778E" w:rsidP="00CF22E8">
      <w:pPr>
        <w:pStyle w:val="TableofFigures"/>
        <w:tabs>
          <w:tab w:val="right" w:leader="dot" w:pos="9016"/>
        </w:tabs>
        <w:spacing w:after="120"/>
        <w:rPr>
          <w:del w:id="1153" w:author="Andrew Instone-Cowie" w:date="2025-05-07T15:28:00Z" w16du:dateUtc="2025-05-07T14:28:00Z"/>
          <w:rFonts w:eastAsiaTheme="minorEastAsia"/>
          <w:noProof/>
          <w:kern w:val="2"/>
          <w:sz w:val="24"/>
          <w:szCs w:val="24"/>
          <w:lang w:eastAsia="en-GB"/>
          <w14:ligatures w14:val="standardContextual"/>
        </w:rPr>
      </w:pPr>
      <w:del w:id="1154" w:author="Andrew Instone-Cowie" w:date="2025-05-07T15:28:00Z" w16du:dateUtc="2025-05-07T14:28:00Z">
        <w:r w:rsidRPr="009A052D" w:rsidDel="009A052D">
          <w:rPr>
            <w:rStyle w:val="Hyperlink"/>
            <w:noProof/>
          </w:rPr>
          <w:delText>Figure 78 – Channel Re-Mapping Example</w:delText>
        </w:r>
        <w:r w:rsidDel="009A052D">
          <w:rPr>
            <w:noProof/>
            <w:webHidden/>
          </w:rPr>
          <w:tab/>
        </w:r>
        <w:r w:rsidR="00424FD2" w:rsidDel="009A052D">
          <w:rPr>
            <w:noProof/>
            <w:webHidden/>
          </w:rPr>
          <w:delText>85</w:delText>
        </w:r>
      </w:del>
    </w:p>
    <w:p w14:paraId="53CF6DE2" w14:textId="7E9A0116" w:rsidR="008E778E" w:rsidDel="009A052D" w:rsidRDefault="008E778E" w:rsidP="00CF22E8">
      <w:pPr>
        <w:pStyle w:val="TableofFigures"/>
        <w:tabs>
          <w:tab w:val="right" w:leader="dot" w:pos="9016"/>
        </w:tabs>
        <w:spacing w:after="120"/>
        <w:rPr>
          <w:del w:id="1155" w:author="Andrew Instone-Cowie" w:date="2025-05-07T15:28:00Z" w16du:dateUtc="2025-05-07T14:28:00Z"/>
          <w:rFonts w:eastAsiaTheme="minorEastAsia"/>
          <w:noProof/>
          <w:kern w:val="2"/>
          <w:sz w:val="24"/>
          <w:szCs w:val="24"/>
          <w:lang w:eastAsia="en-GB"/>
          <w14:ligatures w14:val="standardContextual"/>
        </w:rPr>
      </w:pPr>
      <w:del w:id="1156" w:author="Andrew Instone-Cowie" w:date="2025-05-07T15:28:00Z" w16du:dateUtc="2025-05-07T14:28:00Z">
        <w:r w:rsidRPr="009A052D" w:rsidDel="009A052D">
          <w:rPr>
            <w:rStyle w:val="Hyperlink"/>
            <w:noProof/>
          </w:rPr>
          <w:delText>Figure 79 – Example Channel Connections</w:delText>
        </w:r>
        <w:r w:rsidDel="009A052D">
          <w:rPr>
            <w:noProof/>
            <w:webHidden/>
          </w:rPr>
          <w:tab/>
        </w:r>
        <w:r w:rsidR="00424FD2" w:rsidDel="009A052D">
          <w:rPr>
            <w:noProof/>
            <w:webHidden/>
          </w:rPr>
          <w:delText>85</w:delText>
        </w:r>
      </w:del>
    </w:p>
    <w:p w14:paraId="57B76A1E" w14:textId="2D36A0C2" w:rsidR="008E778E" w:rsidDel="009A052D" w:rsidRDefault="008E778E">
      <w:pPr>
        <w:pStyle w:val="TableofFigures"/>
        <w:tabs>
          <w:tab w:val="right" w:leader="dot" w:pos="9016"/>
        </w:tabs>
        <w:rPr>
          <w:del w:id="1157" w:author="Andrew Instone-Cowie" w:date="2025-05-07T15:28:00Z" w16du:dateUtc="2025-05-07T14:28:00Z"/>
          <w:rFonts w:eastAsiaTheme="minorEastAsia"/>
          <w:noProof/>
          <w:kern w:val="2"/>
          <w:sz w:val="24"/>
          <w:szCs w:val="24"/>
          <w:lang w:eastAsia="en-GB"/>
          <w14:ligatures w14:val="standardContextual"/>
        </w:rPr>
      </w:pPr>
      <w:del w:id="1158" w:author="Andrew Instone-Cowie" w:date="2025-05-07T15:28:00Z" w16du:dateUtc="2025-05-07T14:28:00Z">
        <w:r w:rsidRPr="009A052D" w:rsidDel="009A052D">
          <w:rPr>
            <w:rStyle w:val="Hyperlink"/>
            <w:noProof/>
          </w:rPr>
          <w:delText>Figure 80 – Saving Interface Settings</w:delText>
        </w:r>
        <w:r w:rsidDel="009A052D">
          <w:rPr>
            <w:noProof/>
            <w:webHidden/>
          </w:rPr>
          <w:tab/>
        </w:r>
        <w:r w:rsidR="00424FD2" w:rsidDel="009A052D">
          <w:rPr>
            <w:noProof/>
            <w:webHidden/>
          </w:rPr>
          <w:delText>86</w:delText>
        </w:r>
      </w:del>
    </w:p>
    <w:p w14:paraId="6CF22875" w14:textId="296F5765" w:rsidR="003A3D10" w:rsidRDefault="003A3D10" w:rsidP="004E080F">
      <w:pPr>
        <w:pStyle w:val="Heading1"/>
        <w:spacing w:after="100"/>
      </w:pPr>
      <w:r>
        <w:fldChar w:fldCharType="end"/>
      </w:r>
      <w:bookmarkStart w:id="1159" w:name="_Toc197525472"/>
      <w:r w:rsidR="00E35852">
        <w:t>Index of Tables</w:t>
      </w:r>
      <w:bookmarkEnd w:id="1159"/>
    </w:p>
    <w:p w14:paraId="28B3E9B7" w14:textId="23AA6F62" w:rsidR="00D04594" w:rsidRDefault="00E35852" w:rsidP="00D04594">
      <w:pPr>
        <w:pStyle w:val="TableofFigures"/>
        <w:tabs>
          <w:tab w:val="right" w:leader="dot" w:pos="9016"/>
        </w:tabs>
        <w:spacing w:after="120"/>
        <w:rPr>
          <w:ins w:id="1160" w:author="Andrew Instone-Cowie" w:date="2025-05-07T15:51:00Z" w16du:dateUtc="2025-05-07T14:51:00Z"/>
          <w:rFonts w:eastAsiaTheme="minorEastAsia"/>
          <w:noProof/>
          <w:kern w:val="2"/>
          <w:sz w:val="24"/>
          <w:szCs w:val="24"/>
          <w:lang w:eastAsia="en-GB"/>
          <w14:ligatures w14:val="standardContextual"/>
        </w:rPr>
        <w:pPrChange w:id="1161" w:author="Andrew Instone-Cowie" w:date="2025-05-07T15:52:00Z" w16du:dateUtc="2025-05-07T14:52:00Z">
          <w:pPr>
            <w:pStyle w:val="TableofFigures"/>
            <w:tabs>
              <w:tab w:val="right" w:leader="dot" w:pos="9016"/>
            </w:tabs>
          </w:pPr>
        </w:pPrChange>
      </w:pPr>
      <w:r>
        <w:fldChar w:fldCharType="begin"/>
      </w:r>
      <w:r>
        <w:instrText xml:space="preserve"> TOC \h \z \c "Table" </w:instrText>
      </w:r>
      <w:r>
        <w:fldChar w:fldCharType="separate"/>
      </w:r>
      <w:ins w:id="1162" w:author="Andrew Instone-Cowie" w:date="2025-05-07T15:51:00Z" w16du:dateUtc="2025-05-07T14:51:00Z">
        <w:r w:rsidR="00D04594" w:rsidRPr="00F3117B">
          <w:rPr>
            <w:rStyle w:val="Hyperlink"/>
            <w:noProof/>
          </w:rPr>
          <w:fldChar w:fldCharType="begin"/>
        </w:r>
        <w:r w:rsidR="00D04594" w:rsidRPr="00F3117B">
          <w:rPr>
            <w:rStyle w:val="Hyperlink"/>
            <w:noProof/>
          </w:rPr>
          <w:instrText xml:space="preserve"> </w:instrText>
        </w:r>
        <w:r w:rsidR="00D04594">
          <w:rPr>
            <w:noProof/>
          </w:rPr>
          <w:instrText>HYPERLINK \l "_Toc197525651"</w:instrText>
        </w:r>
        <w:r w:rsidR="00D04594" w:rsidRPr="00F3117B">
          <w:rPr>
            <w:rStyle w:val="Hyperlink"/>
            <w:noProof/>
          </w:rPr>
          <w:instrText xml:space="preserve"> </w:instrText>
        </w:r>
        <w:r w:rsidR="00D04594" w:rsidRPr="00F3117B">
          <w:rPr>
            <w:rStyle w:val="Hyperlink"/>
            <w:noProof/>
          </w:rPr>
        </w:r>
        <w:r w:rsidR="00D04594" w:rsidRPr="00F3117B">
          <w:rPr>
            <w:rStyle w:val="Hyperlink"/>
            <w:noProof/>
          </w:rPr>
          <w:fldChar w:fldCharType="separate"/>
        </w:r>
        <w:r w:rsidR="00D04594" w:rsidRPr="00F3117B">
          <w:rPr>
            <w:rStyle w:val="Hyperlink"/>
            <w:noProof/>
          </w:rPr>
          <w:t>Table 1 – PCB Ordering Parameters</w:t>
        </w:r>
        <w:r w:rsidR="00D04594">
          <w:rPr>
            <w:noProof/>
            <w:webHidden/>
          </w:rPr>
          <w:tab/>
        </w:r>
        <w:r w:rsidR="00D04594">
          <w:rPr>
            <w:noProof/>
            <w:webHidden/>
          </w:rPr>
          <w:fldChar w:fldCharType="begin"/>
        </w:r>
        <w:r w:rsidR="00D04594">
          <w:rPr>
            <w:noProof/>
            <w:webHidden/>
          </w:rPr>
          <w:instrText xml:space="preserve"> PAGEREF _Toc197525651 \h </w:instrText>
        </w:r>
        <w:r w:rsidR="00D04594">
          <w:rPr>
            <w:noProof/>
            <w:webHidden/>
          </w:rPr>
        </w:r>
      </w:ins>
      <w:r w:rsidR="00D04594">
        <w:rPr>
          <w:noProof/>
          <w:webHidden/>
        </w:rPr>
        <w:fldChar w:fldCharType="separate"/>
      </w:r>
      <w:ins w:id="1163" w:author="Andrew Instone-Cowie" w:date="2025-05-07T15:53:00Z" w16du:dateUtc="2025-05-07T14:53:00Z">
        <w:r w:rsidR="009B24E9">
          <w:rPr>
            <w:noProof/>
            <w:webHidden/>
          </w:rPr>
          <w:t>17</w:t>
        </w:r>
      </w:ins>
      <w:ins w:id="1164" w:author="Andrew Instone-Cowie" w:date="2025-05-07T15:51:00Z" w16du:dateUtc="2025-05-07T14:51:00Z">
        <w:r w:rsidR="00D04594">
          <w:rPr>
            <w:noProof/>
            <w:webHidden/>
          </w:rPr>
          <w:fldChar w:fldCharType="end"/>
        </w:r>
        <w:r w:rsidR="00D04594" w:rsidRPr="00F3117B">
          <w:rPr>
            <w:rStyle w:val="Hyperlink"/>
            <w:noProof/>
          </w:rPr>
          <w:fldChar w:fldCharType="end"/>
        </w:r>
      </w:ins>
    </w:p>
    <w:p w14:paraId="1919E34E" w14:textId="2BA1019E" w:rsidR="00D04594" w:rsidRDefault="00D04594" w:rsidP="00D04594">
      <w:pPr>
        <w:pStyle w:val="TableofFigures"/>
        <w:tabs>
          <w:tab w:val="right" w:leader="dot" w:pos="9016"/>
        </w:tabs>
        <w:spacing w:after="120"/>
        <w:rPr>
          <w:ins w:id="1165" w:author="Andrew Instone-Cowie" w:date="2025-05-07T15:51:00Z" w16du:dateUtc="2025-05-07T14:51:00Z"/>
          <w:rFonts w:eastAsiaTheme="minorEastAsia"/>
          <w:noProof/>
          <w:kern w:val="2"/>
          <w:sz w:val="24"/>
          <w:szCs w:val="24"/>
          <w:lang w:eastAsia="en-GB"/>
          <w14:ligatures w14:val="standardContextual"/>
        </w:rPr>
        <w:pPrChange w:id="1166" w:author="Andrew Instone-Cowie" w:date="2025-05-07T15:52:00Z" w16du:dateUtc="2025-05-07T14:52:00Z">
          <w:pPr>
            <w:pStyle w:val="TableofFigures"/>
            <w:tabs>
              <w:tab w:val="right" w:leader="dot" w:pos="9016"/>
            </w:tabs>
          </w:pPr>
        </w:pPrChange>
      </w:pPr>
      <w:ins w:id="1167"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"_Toc197525652"</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2 – Simulator Interface Module Parts List</w:t>
        </w:r>
        <w:r>
          <w:rPr>
            <w:noProof/>
            <w:webHidden/>
          </w:rPr>
          <w:tab/>
        </w:r>
        <w:r>
          <w:rPr>
            <w:noProof/>
            <w:webHidden/>
          </w:rPr>
          <w:fldChar w:fldCharType="begin"/>
        </w:r>
        <w:r>
          <w:rPr>
            <w:noProof/>
            <w:webHidden/>
          </w:rPr>
          <w:instrText xml:space="preserve"> PAGEREF _Toc197525652 \h </w:instrText>
        </w:r>
        <w:r>
          <w:rPr>
            <w:noProof/>
            <w:webHidden/>
          </w:rPr>
        </w:r>
      </w:ins>
      <w:r>
        <w:rPr>
          <w:noProof/>
          <w:webHidden/>
        </w:rPr>
        <w:fldChar w:fldCharType="separate"/>
      </w:r>
      <w:ins w:id="1168" w:author="Andrew Instone-Cowie" w:date="2025-05-07T15:53:00Z" w16du:dateUtc="2025-05-07T14:53:00Z">
        <w:r w:rsidR="009B24E9">
          <w:rPr>
            <w:noProof/>
            <w:webHidden/>
          </w:rPr>
          <w:t>24</w:t>
        </w:r>
      </w:ins>
      <w:ins w:id="1169" w:author="Andrew Instone-Cowie" w:date="2025-05-07T15:51:00Z" w16du:dateUtc="2025-05-07T14:51:00Z">
        <w:r>
          <w:rPr>
            <w:noProof/>
            <w:webHidden/>
          </w:rPr>
          <w:fldChar w:fldCharType="end"/>
        </w:r>
        <w:r w:rsidRPr="00F3117B">
          <w:rPr>
            <w:rStyle w:val="Hyperlink"/>
            <w:noProof/>
          </w:rPr>
          <w:fldChar w:fldCharType="end"/>
        </w:r>
      </w:ins>
    </w:p>
    <w:p w14:paraId="1131E84D" w14:textId="411BAEE0" w:rsidR="00D04594" w:rsidRDefault="00D04594" w:rsidP="00D04594">
      <w:pPr>
        <w:pStyle w:val="TableofFigures"/>
        <w:tabs>
          <w:tab w:val="right" w:leader="dot" w:pos="9016"/>
        </w:tabs>
        <w:spacing w:after="120"/>
        <w:rPr>
          <w:ins w:id="1170" w:author="Andrew Instone-Cowie" w:date="2025-05-07T15:51:00Z" w16du:dateUtc="2025-05-07T14:51:00Z"/>
          <w:rFonts w:eastAsiaTheme="minorEastAsia"/>
          <w:noProof/>
          <w:kern w:val="2"/>
          <w:sz w:val="24"/>
          <w:szCs w:val="24"/>
          <w:lang w:eastAsia="en-GB"/>
          <w14:ligatures w14:val="standardContextual"/>
        </w:rPr>
        <w:pPrChange w:id="1171" w:author="Andrew Instone-Cowie" w:date="2025-05-07T15:52:00Z" w16du:dateUtc="2025-05-07T14:52:00Z">
          <w:pPr>
            <w:pStyle w:val="TableofFigures"/>
            <w:tabs>
              <w:tab w:val="right" w:leader="dot" w:pos="9016"/>
            </w:tabs>
          </w:pPr>
        </w:pPrChange>
      </w:pPr>
      <w:ins w:id="1172"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"_Toc197525653"</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3 – Power Module PCB Parts List</w:t>
        </w:r>
        <w:r>
          <w:rPr>
            <w:noProof/>
            <w:webHidden/>
          </w:rPr>
          <w:tab/>
        </w:r>
        <w:r>
          <w:rPr>
            <w:noProof/>
            <w:webHidden/>
          </w:rPr>
          <w:fldChar w:fldCharType="begin"/>
        </w:r>
        <w:r>
          <w:rPr>
            <w:noProof/>
            <w:webHidden/>
          </w:rPr>
          <w:instrText xml:space="preserve"> PAGEREF _Toc197525653 \h </w:instrText>
        </w:r>
        <w:r>
          <w:rPr>
            <w:noProof/>
            <w:webHidden/>
          </w:rPr>
        </w:r>
      </w:ins>
      <w:r>
        <w:rPr>
          <w:noProof/>
          <w:webHidden/>
        </w:rPr>
        <w:fldChar w:fldCharType="separate"/>
      </w:r>
      <w:ins w:id="1173" w:author="Andrew Instone-Cowie" w:date="2025-05-07T15:53:00Z" w16du:dateUtc="2025-05-07T14:53:00Z">
        <w:r w:rsidR="009B24E9">
          <w:rPr>
            <w:noProof/>
            <w:webHidden/>
          </w:rPr>
          <w:t>31</w:t>
        </w:r>
      </w:ins>
      <w:ins w:id="1174" w:author="Andrew Instone-Cowie" w:date="2025-05-07T15:51:00Z" w16du:dateUtc="2025-05-07T14:51:00Z">
        <w:r>
          <w:rPr>
            <w:noProof/>
            <w:webHidden/>
          </w:rPr>
          <w:fldChar w:fldCharType="end"/>
        </w:r>
        <w:r w:rsidRPr="00F3117B">
          <w:rPr>
            <w:rStyle w:val="Hyperlink"/>
            <w:noProof/>
          </w:rPr>
          <w:fldChar w:fldCharType="end"/>
        </w:r>
      </w:ins>
    </w:p>
    <w:p w14:paraId="42A997F5" w14:textId="400B20E2" w:rsidR="00D04594" w:rsidRDefault="00D04594" w:rsidP="00D04594">
      <w:pPr>
        <w:pStyle w:val="TableofFigures"/>
        <w:tabs>
          <w:tab w:val="right" w:leader="dot" w:pos="9016"/>
        </w:tabs>
        <w:spacing w:after="120"/>
        <w:rPr>
          <w:ins w:id="1175" w:author="Andrew Instone-Cowie" w:date="2025-05-07T15:51:00Z" w16du:dateUtc="2025-05-07T14:51:00Z"/>
          <w:rFonts w:eastAsiaTheme="minorEastAsia"/>
          <w:noProof/>
          <w:kern w:val="2"/>
          <w:sz w:val="24"/>
          <w:szCs w:val="24"/>
          <w:lang w:eastAsia="en-GB"/>
          <w14:ligatures w14:val="standardContextual"/>
        </w:rPr>
        <w:pPrChange w:id="1176" w:author="Andrew Instone-Cowie" w:date="2025-05-07T15:52:00Z" w16du:dateUtc="2025-05-07T14:52:00Z">
          <w:pPr>
            <w:pStyle w:val="TableofFigures"/>
            <w:tabs>
              <w:tab w:val="right" w:leader="dot" w:pos="9016"/>
            </w:tabs>
          </w:pPr>
        </w:pPrChange>
      </w:pPr>
      <w:ins w:id="1177"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"_Toc197525654"</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4 – Magnetic Sensor Module Parts List</w:t>
        </w:r>
        <w:r>
          <w:rPr>
            <w:noProof/>
            <w:webHidden/>
          </w:rPr>
          <w:tab/>
        </w:r>
        <w:r>
          <w:rPr>
            <w:noProof/>
            <w:webHidden/>
          </w:rPr>
          <w:fldChar w:fldCharType="begin"/>
        </w:r>
        <w:r>
          <w:rPr>
            <w:noProof/>
            <w:webHidden/>
          </w:rPr>
          <w:instrText xml:space="preserve"> PAGEREF _Toc197525654 \h </w:instrText>
        </w:r>
        <w:r>
          <w:rPr>
            <w:noProof/>
            <w:webHidden/>
          </w:rPr>
        </w:r>
      </w:ins>
      <w:r>
        <w:rPr>
          <w:noProof/>
          <w:webHidden/>
        </w:rPr>
        <w:fldChar w:fldCharType="separate"/>
      </w:r>
      <w:ins w:id="1178" w:author="Andrew Instone-Cowie" w:date="2025-05-07T15:53:00Z" w16du:dateUtc="2025-05-07T14:53:00Z">
        <w:r w:rsidR="009B24E9">
          <w:rPr>
            <w:noProof/>
            <w:webHidden/>
          </w:rPr>
          <w:t>36</w:t>
        </w:r>
      </w:ins>
      <w:ins w:id="1179" w:author="Andrew Instone-Cowie" w:date="2025-05-07T15:51:00Z" w16du:dateUtc="2025-05-07T14:51:00Z">
        <w:r>
          <w:rPr>
            <w:noProof/>
            <w:webHidden/>
          </w:rPr>
          <w:fldChar w:fldCharType="end"/>
        </w:r>
        <w:r w:rsidRPr="00F3117B">
          <w:rPr>
            <w:rStyle w:val="Hyperlink"/>
            <w:noProof/>
          </w:rPr>
          <w:fldChar w:fldCharType="end"/>
        </w:r>
      </w:ins>
    </w:p>
    <w:p w14:paraId="7F375E81" w14:textId="4AE8DC20" w:rsidR="00D04594" w:rsidRDefault="00D04594" w:rsidP="00D04594">
      <w:pPr>
        <w:pStyle w:val="TableofFigures"/>
        <w:tabs>
          <w:tab w:val="right" w:leader="dot" w:pos="9016"/>
        </w:tabs>
        <w:spacing w:after="120"/>
        <w:rPr>
          <w:ins w:id="1180" w:author="Andrew Instone-Cowie" w:date="2025-05-07T15:51:00Z" w16du:dateUtc="2025-05-07T14:51:00Z"/>
          <w:rFonts w:eastAsiaTheme="minorEastAsia"/>
          <w:noProof/>
          <w:kern w:val="2"/>
          <w:sz w:val="24"/>
          <w:szCs w:val="24"/>
          <w:lang w:eastAsia="en-GB"/>
          <w14:ligatures w14:val="standardContextual"/>
        </w:rPr>
        <w:pPrChange w:id="1181" w:author="Andrew Instone-Cowie" w:date="2025-05-07T15:52:00Z" w16du:dateUtc="2025-05-07T14:52:00Z">
          <w:pPr>
            <w:pStyle w:val="TableofFigures"/>
            <w:tabs>
              <w:tab w:val="right" w:leader="dot" w:pos="9016"/>
            </w:tabs>
          </w:pPr>
        </w:pPrChange>
      </w:pPr>
      <w:ins w:id="1182"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"_Toc197525655"</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5 – Generic Sensor Module Parts List</w:t>
        </w:r>
        <w:r>
          <w:rPr>
            <w:noProof/>
            <w:webHidden/>
          </w:rPr>
          <w:tab/>
        </w:r>
        <w:r>
          <w:rPr>
            <w:noProof/>
            <w:webHidden/>
          </w:rPr>
          <w:fldChar w:fldCharType="begin"/>
        </w:r>
        <w:r>
          <w:rPr>
            <w:noProof/>
            <w:webHidden/>
          </w:rPr>
          <w:instrText xml:space="preserve"> PAGEREF _Toc197525655 \h </w:instrText>
        </w:r>
        <w:r>
          <w:rPr>
            <w:noProof/>
            <w:webHidden/>
          </w:rPr>
        </w:r>
      </w:ins>
      <w:r>
        <w:rPr>
          <w:noProof/>
          <w:webHidden/>
        </w:rPr>
        <w:fldChar w:fldCharType="separate"/>
      </w:r>
      <w:ins w:id="1183" w:author="Andrew Instone-Cowie" w:date="2025-05-07T15:53:00Z" w16du:dateUtc="2025-05-07T14:53:00Z">
        <w:r w:rsidR="009B24E9">
          <w:rPr>
            <w:noProof/>
            <w:webHidden/>
          </w:rPr>
          <w:t>41</w:t>
        </w:r>
      </w:ins>
      <w:ins w:id="1184" w:author="Andrew Instone-Cowie" w:date="2025-05-07T15:51:00Z" w16du:dateUtc="2025-05-07T14:51:00Z">
        <w:r>
          <w:rPr>
            <w:noProof/>
            <w:webHidden/>
          </w:rPr>
          <w:fldChar w:fldCharType="end"/>
        </w:r>
        <w:r w:rsidRPr="00F3117B">
          <w:rPr>
            <w:rStyle w:val="Hyperlink"/>
            <w:noProof/>
          </w:rPr>
          <w:fldChar w:fldCharType="end"/>
        </w:r>
      </w:ins>
    </w:p>
    <w:p w14:paraId="0A31662A" w14:textId="6FE16168" w:rsidR="00D04594" w:rsidRDefault="00D04594" w:rsidP="00D04594">
      <w:pPr>
        <w:pStyle w:val="TableofFigures"/>
        <w:tabs>
          <w:tab w:val="right" w:leader="dot" w:pos="9016"/>
        </w:tabs>
        <w:spacing w:after="120"/>
        <w:rPr>
          <w:ins w:id="1185" w:author="Andrew Instone-Cowie" w:date="2025-05-07T15:51:00Z" w16du:dateUtc="2025-05-07T14:51:00Z"/>
          <w:rFonts w:eastAsiaTheme="minorEastAsia"/>
          <w:noProof/>
          <w:kern w:val="2"/>
          <w:sz w:val="24"/>
          <w:szCs w:val="24"/>
          <w:lang w:eastAsia="en-GB"/>
          <w14:ligatures w14:val="standardContextual"/>
        </w:rPr>
        <w:pPrChange w:id="1186" w:author="Andrew Instone-Cowie" w:date="2025-05-07T15:52:00Z" w16du:dateUtc="2025-05-07T14:52:00Z">
          <w:pPr>
            <w:pStyle w:val="TableofFigures"/>
            <w:tabs>
              <w:tab w:val="right" w:leader="dot" w:pos="9016"/>
            </w:tabs>
          </w:pPr>
        </w:pPrChange>
      </w:pPr>
      <w:ins w:id="1187"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"_Toc197525656"</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6 – Enclosures Parts List</w:t>
        </w:r>
        <w:r>
          <w:rPr>
            <w:noProof/>
            <w:webHidden/>
          </w:rPr>
          <w:tab/>
        </w:r>
        <w:r>
          <w:rPr>
            <w:noProof/>
            <w:webHidden/>
          </w:rPr>
          <w:fldChar w:fldCharType="begin"/>
        </w:r>
        <w:r>
          <w:rPr>
            <w:noProof/>
            <w:webHidden/>
          </w:rPr>
          <w:instrText xml:space="preserve"> PAGEREF _Toc197525656 \h </w:instrText>
        </w:r>
        <w:r>
          <w:rPr>
            <w:noProof/>
            <w:webHidden/>
          </w:rPr>
        </w:r>
      </w:ins>
      <w:r>
        <w:rPr>
          <w:noProof/>
          <w:webHidden/>
        </w:rPr>
        <w:fldChar w:fldCharType="separate"/>
      </w:r>
      <w:ins w:id="1188" w:author="Andrew Instone-Cowie" w:date="2025-05-07T15:53:00Z" w16du:dateUtc="2025-05-07T14:53:00Z">
        <w:r w:rsidR="009B24E9">
          <w:rPr>
            <w:noProof/>
            <w:webHidden/>
          </w:rPr>
          <w:t>46</w:t>
        </w:r>
      </w:ins>
      <w:ins w:id="1189" w:author="Andrew Instone-Cowie" w:date="2025-05-07T15:51:00Z" w16du:dateUtc="2025-05-07T14:51:00Z">
        <w:r>
          <w:rPr>
            <w:noProof/>
            <w:webHidden/>
          </w:rPr>
          <w:fldChar w:fldCharType="end"/>
        </w:r>
        <w:r w:rsidRPr="00F3117B">
          <w:rPr>
            <w:rStyle w:val="Hyperlink"/>
            <w:noProof/>
          </w:rPr>
          <w:fldChar w:fldCharType="end"/>
        </w:r>
      </w:ins>
    </w:p>
    <w:p w14:paraId="242910EE" w14:textId="4C1FD7EB" w:rsidR="00D04594" w:rsidRDefault="00D04594" w:rsidP="00D04594">
      <w:pPr>
        <w:pStyle w:val="TableofFigures"/>
        <w:tabs>
          <w:tab w:val="right" w:leader="dot" w:pos="9016"/>
        </w:tabs>
        <w:spacing w:after="120"/>
        <w:rPr>
          <w:ins w:id="1190" w:author="Andrew Instone-Cowie" w:date="2025-05-07T15:51:00Z" w16du:dateUtc="2025-05-07T14:51:00Z"/>
          <w:rFonts w:eastAsiaTheme="minorEastAsia"/>
          <w:noProof/>
          <w:kern w:val="2"/>
          <w:sz w:val="24"/>
          <w:szCs w:val="24"/>
          <w:lang w:eastAsia="en-GB"/>
          <w14:ligatures w14:val="standardContextual"/>
        </w:rPr>
        <w:pPrChange w:id="1191" w:author="Andrew Instone-Cowie" w:date="2025-05-07T15:52:00Z" w16du:dateUtc="2025-05-07T14:52:00Z">
          <w:pPr>
            <w:pStyle w:val="TableofFigures"/>
            <w:tabs>
              <w:tab w:val="right" w:leader="dot" w:pos="9016"/>
            </w:tabs>
          </w:pPr>
        </w:pPrChange>
      </w:pPr>
      <w:ins w:id="1192"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"_Toc197525657"</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7 – Example Channel Mapping</w:t>
        </w:r>
        <w:r>
          <w:rPr>
            <w:noProof/>
            <w:webHidden/>
          </w:rPr>
          <w:tab/>
        </w:r>
        <w:r>
          <w:rPr>
            <w:noProof/>
            <w:webHidden/>
          </w:rPr>
          <w:fldChar w:fldCharType="begin"/>
        </w:r>
        <w:r>
          <w:rPr>
            <w:noProof/>
            <w:webHidden/>
          </w:rPr>
          <w:instrText xml:space="preserve"> PAGEREF _Toc197525657 \h </w:instrText>
        </w:r>
        <w:r>
          <w:rPr>
            <w:noProof/>
            <w:webHidden/>
          </w:rPr>
        </w:r>
      </w:ins>
      <w:r>
        <w:rPr>
          <w:noProof/>
          <w:webHidden/>
        </w:rPr>
        <w:fldChar w:fldCharType="separate"/>
      </w:r>
      <w:ins w:id="1193" w:author="Andrew Instone-Cowie" w:date="2025-05-07T15:53:00Z" w16du:dateUtc="2025-05-07T14:53:00Z">
        <w:r w:rsidR="009B24E9">
          <w:rPr>
            <w:noProof/>
            <w:webHidden/>
          </w:rPr>
          <w:t>86</w:t>
        </w:r>
      </w:ins>
      <w:ins w:id="1194" w:author="Andrew Instone-Cowie" w:date="2025-05-07T15:51:00Z" w16du:dateUtc="2025-05-07T14:51:00Z">
        <w:r>
          <w:rPr>
            <w:noProof/>
            <w:webHidden/>
          </w:rPr>
          <w:fldChar w:fldCharType="end"/>
        </w:r>
        <w:r w:rsidRPr="00F3117B">
          <w:rPr>
            <w:rStyle w:val="Hyperlink"/>
            <w:noProof/>
          </w:rPr>
          <w:fldChar w:fldCharType="end"/>
        </w:r>
      </w:ins>
    </w:p>
    <w:p w14:paraId="567B52BA" w14:textId="50B463CB" w:rsidR="00D04594" w:rsidRDefault="00D04594">
      <w:pPr>
        <w:pStyle w:val="TableofFigures"/>
        <w:tabs>
          <w:tab w:val="right" w:leader="dot" w:pos="9016"/>
        </w:tabs>
        <w:rPr>
          <w:ins w:id="1195" w:author="Andrew Instone-Cowie" w:date="2025-05-07T15:51:00Z" w16du:dateUtc="2025-05-07T14:51:00Z"/>
          <w:rFonts w:eastAsiaTheme="minorEastAsia"/>
          <w:noProof/>
          <w:kern w:val="2"/>
          <w:sz w:val="24"/>
          <w:szCs w:val="24"/>
          <w:lang w:eastAsia="en-GB"/>
          <w14:ligatures w14:val="standardContextual"/>
        </w:rPr>
      </w:pPr>
      <w:ins w:id="1196" w:author="Andrew Instone-Cowie" w:date="2025-05-07T15:51:00Z" w16du:dateUtc="2025-05-07T14:51:00Z">
        <w:r w:rsidRPr="00F3117B">
          <w:rPr>
            <w:rStyle w:val="Hyperlink"/>
            <w:noProof/>
          </w:rPr>
          <w:fldChar w:fldCharType="begin"/>
        </w:r>
        <w:r w:rsidRPr="00F3117B">
          <w:rPr>
            <w:rStyle w:val="Hyperlink"/>
            <w:noProof/>
          </w:rPr>
          <w:instrText xml:space="preserve"> </w:instrText>
        </w:r>
        <w:r>
          <w:rPr>
            <w:noProof/>
          </w:rPr>
          <w:instrText>HYPERLINK \l "_Toc197525658"</w:instrText>
        </w:r>
        <w:r w:rsidRPr="00F3117B">
          <w:rPr>
            <w:rStyle w:val="Hyperlink"/>
            <w:noProof/>
          </w:rPr>
          <w:instrText xml:space="preserve"> </w:instrText>
        </w:r>
        <w:r w:rsidRPr="00F3117B">
          <w:rPr>
            <w:rStyle w:val="Hyperlink"/>
            <w:noProof/>
          </w:rPr>
        </w:r>
        <w:r w:rsidRPr="00F3117B">
          <w:rPr>
            <w:rStyle w:val="Hyperlink"/>
            <w:noProof/>
          </w:rPr>
          <w:fldChar w:fldCharType="separate"/>
        </w:r>
        <w:r w:rsidRPr="00F3117B">
          <w:rPr>
            <w:rStyle w:val="Hyperlink"/>
            <w:noProof/>
          </w:rPr>
          <w:t>Table 8 – Bell Numbers &amp; Letters</w:t>
        </w:r>
        <w:r>
          <w:rPr>
            <w:noProof/>
            <w:webHidden/>
          </w:rPr>
          <w:tab/>
        </w:r>
        <w:r>
          <w:rPr>
            <w:noProof/>
            <w:webHidden/>
          </w:rPr>
          <w:fldChar w:fldCharType="begin"/>
        </w:r>
        <w:r>
          <w:rPr>
            <w:noProof/>
            <w:webHidden/>
          </w:rPr>
          <w:instrText xml:space="preserve"> PAGEREF _Toc197525658 \h </w:instrText>
        </w:r>
        <w:r>
          <w:rPr>
            <w:noProof/>
            <w:webHidden/>
          </w:rPr>
        </w:r>
      </w:ins>
      <w:r>
        <w:rPr>
          <w:noProof/>
          <w:webHidden/>
        </w:rPr>
        <w:fldChar w:fldCharType="separate"/>
      </w:r>
      <w:ins w:id="1197" w:author="Andrew Instone-Cowie" w:date="2025-05-07T15:53:00Z" w16du:dateUtc="2025-05-07T14:53:00Z">
        <w:r w:rsidR="009B24E9">
          <w:rPr>
            <w:noProof/>
            <w:webHidden/>
          </w:rPr>
          <w:t>86</w:t>
        </w:r>
      </w:ins>
      <w:ins w:id="1198" w:author="Andrew Instone-Cowie" w:date="2025-05-07T15:51:00Z" w16du:dateUtc="2025-05-07T14:51:00Z">
        <w:r>
          <w:rPr>
            <w:noProof/>
            <w:webHidden/>
          </w:rPr>
          <w:fldChar w:fldCharType="end"/>
        </w:r>
        <w:r w:rsidRPr="00F3117B">
          <w:rPr>
            <w:rStyle w:val="Hyperlink"/>
            <w:noProof/>
          </w:rPr>
          <w:fldChar w:fldCharType="end"/>
        </w:r>
      </w:ins>
    </w:p>
    <w:p w14:paraId="18B49295" w14:textId="5421825C" w:rsidR="008E778E" w:rsidDel="009A052D" w:rsidRDefault="008E778E" w:rsidP="00CF22E8">
      <w:pPr>
        <w:pStyle w:val="TableofFigures"/>
        <w:tabs>
          <w:tab w:val="right" w:leader="dot" w:pos="9016"/>
        </w:tabs>
        <w:spacing w:after="120"/>
        <w:rPr>
          <w:del w:id="1199" w:author="Andrew Instone-Cowie" w:date="2025-05-07T15:28:00Z" w16du:dateUtc="2025-05-07T14:28:00Z"/>
          <w:rFonts w:eastAsiaTheme="minorEastAsia"/>
          <w:noProof/>
          <w:kern w:val="2"/>
          <w:sz w:val="24"/>
          <w:szCs w:val="24"/>
          <w:lang w:eastAsia="en-GB"/>
          <w14:ligatures w14:val="standardContextual"/>
        </w:rPr>
      </w:pPr>
      <w:del w:id="1200" w:author="Andrew Instone-Cowie" w:date="2025-05-07T15:28:00Z" w16du:dateUtc="2025-05-07T14:28:00Z">
        <w:r w:rsidRPr="009A052D" w:rsidDel="009A052D">
          <w:rPr>
            <w:rStyle w:val="Hyperlink"/>
            <w:noProof/>
          </w:rPr>
          <w:delText>Table 1 – PCB Ordering Parameters</w:delText>
        </w:r>
        <w:r w:rsidDel="009A052D">
          <w:rPr>
            <w:noProof/>
            <w:webHidden/>
          </w:rPr>
          <w:tab/>
        </w:r>
        <w:r w:rsidR="00424FD2" w:rsidDel="009A052D">
          <w:rPr>
            <w:noProof/>
            <w:webHidden/>
          </w:rPr>
          <w:delText>17</w:delText>
        </w:r>
      </w:del>
    </w:p>
    <w:p w14:paraId="62680E4E" w14:textId="447C7355" w:rsidR="008E778E" w:rsidDel="009A052D" w:rsidRDefault="008E778E" w:rsidP="00CF22E8">
      <w:pPr>
        <w:pStyle w:val="TableofFigures"/>
        <w:tabs>
          <w:tab w:val="right" w:leader="dot" w:pos="9016"/>
        </w:tabs>
        <w:spacing w:after="120"/>
        <w:rPr>
          <w:del w:id="1201" w:author="Andrew Instone-Cowie" w:date="2025-05-07T15:28:00Z" w16du:dateUtc="2025-05-07T14:28:00Z"/>
          <w:rFonts w:eastAsiaTheme="minorEastAsia"/>
          <w:noProof/>
          <w:kern w:val="2"/>
          <w:sz w:val="24"/>
          <w:szCs w:val="24"/>
          <w:lang w:eastAsia="en-GB"/>
          <w14:ligatures w14:val="standardContextual"/>
        </w:rPr>
      </w:pPr>
      <w:del w:id="1202" w:author="Andrew Instone-Cowie" w:date="2025-05-07T15:28:00Z" w16du:dateUtc="2025-05-07T14:28:00Z">
        <w:r w:rsidRPr="009A052D" w:rsidDel="009A052D">
          <w:rPr>
            <w:rStyle w:val="Hyperlink"/>
            <w:noProof/>
          </w:rPr>
          <w:delText>Table 2 – Simulator Interface Module Parts List</w:delText>
        </w:r>
        <w:r w:rsidDel="009A052D">
          <w:rPr>
            <w:noProof/>
            <w:webHidden/>
          </w:rPr>
          <w:tab/>
        </w:r>
        <w:r w:rsidR="00424FD2" w:rsidDel="009A052D">
          <w:rPr>
            <w:noProof/>
            <w:webHidden/>
          </w:rPr>
          <w:delText>24</w:delText>
        </w:r>
      </w:del>
    </w:p>
    <w:p w14:paraId="4CF9BEAC" w14:textId="2F2C4502" w:rsidR="008E778E" w:rsidDel="009A052D" w:rsidRDefault="008E778E" w:rsidP="00CF22E8">
      <w:pPr>
        <w:pStyle w:val="TableofFigures"/>
        <w:tabs>
          <w:tab w:val="right" w:leader="dot" w:pos="9016"/>
        </w:tabs>
        <w:spacing w:after="120"/>
        <w:rPr>
          <w:del w:id="1203" w:author="Andrew Instone-Cowie" w:date="2025-05-07T15:28:00Z" w16du:dateUtc="2025-05-07T14:28:00Z"/>
          <w:rFonts w:eastAsiaTheme="minorEastAsia"/>
          <w:noProof/>
          <w:kern w:val="2"/>
          <w:sz w:val="24"/>
          <w:szCs w:val="24"/>
          <w:lang w:eastAsia="en-GB"/>
          <w14:ligatures w14:val="standardContextual"/>
        </w:rPr>
      </w:pPr>
      <w:del w:id="1204" w:author="Andrew Instone-Cowie" w:date="2025-05-07T15:28:00Z" w16du:dateUtc="2025-05-07T14:28:00Z">
        <w:r w:rsidRPr="009A052D" w:rsidDel="009A052D">
          <w:rPr>
            <w:rStyle w:val="Hyperlink"/>
            <w:noProof/>
          </w:rPr>
          <w:delText>Table 3 – Power Module PCB Parts List</w:delText>
        </w:r>
        <w:r w:rsidDel="009A052D">
          <w:rPr>
            <w:noProof/>
            <w:webHidden/>
          </w:rPr>
          <w:tab/>
        </w:r>
        <w:r w:rsidR="00424FD2" w:rsidDel="009A052D">
          <w:rPr>
            <w:noProof/>
            <w:webHidden/>
          </w:rPr>
          <w:delText>31</w:delText>
        </w:r>
      </w:del>
    </w:p>
    <w:p w14:paraId="24149B63" w14:textId="7E06F3D3" w:rsidR="008E778E" w:rsidDel="009A052D" w:rsidRDefault="008E778E" w:rsidP="00CF22E8">
      <w:pPr>
        <w:pStyle w:val="TableofFigures"/>
        <w:tabs>
          <w:tab w:val="right" w:leader="dot" w:pos="9016"/>
        </w:tabs>
        <w:spacing w:after="120"/>
        <w:rPr>
          <w:del w:id="1205" w:author="Andrew Instone-Cowie" w:date="2025-05-07T15:28:00Z" w16du:dateUtc="2025-05-07T14:28:00Z"/>
          <w:rFonts w:eastAsiaTheme="minorEastAsia"/>
          <w:noProof/>
          <w:kern w:val="2"/>
          <w:sz w:val="24"/>
          <w:szCs w:val="24"/>
          <w:lang w:eastAsia="en-GB"/>
          <w14:ligatures w14:val="standardContextual"/>
        </w:rPr>
      </w:pPr>
      <w:del w:id="1206" w:author="Andrew Instone-Cowie" w:date="2025-05-07T15:28:00Z" w16du:dateUtc="2025-05-07T14:28:00Z">
        <w:r w:rsidRPr="009A052D" w:rsidDel="009A052D">
          <w:rPr>
            <w:rStyle w:val="Hyperlink"/>
            <w:noProof/>
          </w:rPr>
          <w:delText>Table 4 – Magneto-Resistive Sensor Module Parts List</w:delText>
        </w:r>
        <w:r w:rsidDel="009A052D">
          <w:rPr>
            <w:noProof/>
            <w:webHidden/>
          </w:rPr>
          <w:tab/>
        </w:r>
        <w:r w:rsidR="00424FD2" w:rsidDel="009A052D">
          <w:rPr>
            <w:noProof/>
            <w:webHidden/>
          </w:rPr>
          <w:delText>35</w:delText>
        </w:r>
      </w:del>
    </w:p>
    <w:p w14:paraId="4599E2B5" w14:textId="4880D8B0" w:rsidR="008E778E" w:rsidDel="009A052D" w:rsidRDefault="008E778E" w:rsidP="00CF22E8">
      <w:pPr>
        <w:pStyle w:val="TableofFigures"/>
        <w:tabs>
          <w:tab w:val="right" w:leader="dot" w:pos="9016"/>
        </w:tabs>
        <w:spacing w:after="120"/>
        <w:rPr>
          <w:del w:id="1207" w:author="Andrew Instone-Cowie" w:date="2025-05-07T15:28:00Z" w16du:dateUtc="2025-05-07T14:28:00Z"/>
          <w:rFonts w:eastAsiaTheme="minorEastAsia"/>
          <w:noProof/>
          <w:kern w:val="2"/>
          <w:sz w:val="24"/>
          <w:szCs w:val="24"/>
          <w:lang w:eastAsia="en-GB"/>
          <w14:ligatures w14:val="standardContextual"/>
        </w:rPr>
      </w:pPr>
      <w:del w:id="1208" w:author="Andrew Instone-Cowie" w:date="2025-05-07T15:28:00Z" w16du:dateUtc="2025-05-07T14:28:00Z">
        <w:r w:rsidRPr="009A052D" w:rsidDel="009A052D">
          <w:rPr>
            <w:rStyle w:val="Hyperlink"/>
            <w:noProof/>
          </w:rPr>
          <w:delText>Table 5 – Generic Sensor Module Parts List</w:delText>
        </w:r>
        <w:r w:rsidDel="009A052D">
          <w:rPr>
            <w:noProof/>
            <w:webHidden/>
          </w:rPr>
          <w:tab/>
        </w:r>
        <w:r w:rsidR="00424FD2" w:rsidDel="009A052D">
          <w:rPr>
            <w:noProof/>
            <w:webHidden/>
          </w:rPr>
          <w:delText>39</w:delText>
        </w:r>
      </w:del>
    </w:p>
    <w:p w14:paraId="3B9B0701" w14:textId="05666B08" w:rsidR="008E778E" w:rsidDel="009A052D" w:rsidRDefault="008E778E" w:rsidP="00CF22E8">
      <w:pPr>
        <w:pStyle w:val="TableofFigures"/>
        <w:tabs>
          <w:tab w:val="right" w:leader="dot" w:pos="9016"/>
        </w:tabs>
        <w:spacing w:after="120"/>
        <w:rPr>
          <w:del w:id="1209" w:author="Andrew Instone-Cowie" w:date="2025-05-07T15:28:00Z" w16du:dateUtc="2025-05-07T14:28:00Z"/>
          <w:rFonts w:eastAsiaTheme="minorEastAsia"/>
          <w:noProof/>
          <w:kern w:val="2"/>
          <w:sz w:val="24"/>
          <w:szCs w:val="24"/>
          <w:lang w:eastAsia="en-GB"/>
          <w14:ligatures w14:val="standardContextual"/>
        </w:rPr>
      </w:pPr>
      <w:del w:id="1210" w:author="Andrew Instone-Cowie" w:date="2025-05-07T15:28:00Z" w16du:dateUtc="2025-05-07T14:28:00Z">
        <w:r w:rsidRPr="009A052D" w:rsidDel="009A052D">
          <w:rPr>
            <w:rStyle w:val="Hyperlink"/>
            <w:noProof/>
          </w:rPr>
          <w:delText>Table 6 – Enclosures Parts List</w:delText>
        </w:r>
        <w:r w:rsidDel="009A052D">
          <w:rPr>
            <w:noProof/>
            <w:webHidden/>
          </w:rPr>
          <w:tab/>
        </w:r>
        <w:r w:rsidR="00424FD2" w:rsidDel="009A052D">
          <w:rPr>
            <w:noProof/>
            <w:webHidden/>
          </w:rPr>
          <w:delText>44</w:delText>
        </w:r>
      </w:del>
    </w:p>
    <w:p w14:paraId="4568959E" w14:textId="7D1DCCBE" w:rsidR="008E778E" w:rsidDel="009A052D" w:rsidRDefault="008E778E" w:rsidP="00CF22E8">
      <w:pPr>
        <w:pStyle w:val="TableofFigures"/>
        <w:tabs>
          <w:tab w:val="right" w:leader="dot" w:pos="9016"/>
        </w:tabs>
        <w:spacing w:after="120"/>
        <w:rPr>
          <w:del w:id="1211" w:author="Andrew Instone-Cowie" w:date="2025-05-07T15:28:00Z" w16du:dateUtc="2025-05-07T14:28:00Z"/>
          <w:rFonts w:eastAsiaTheme="minorEastAsia"/>
          <w:noProof/>
          <w:kern w:val="2"/>
          <w:sz w:val="24"/>
          <w:szCs w:val="24"/>
          <w:lang w:eastAsia="en-GB"/>
          <w14:ligatures w14:val="standardContextual"/>
        </w:rPr>
      </w:pPr>
      <w:del w:id="1212" w:author="Andrew Instone-Cowie" w:date="2025-05-07T15:28:00Z" w16du:dateUtc="2025-05-07T14:28:00Z">
        <w:r w:rsidRPr="009A052D" w:rsidDel="009A052D">
          <w:rPr>
            <w:rStyle w:val="Hyperlink"/>
            <w:noProof/>
          </w:rPr>
          <w:delText>Table 7 – Example Channel Mapping</w:delText>
        </w:r>
        <w:r w:rsidDel="009A052D">
          <w:rPr>
            <w:noProof/>
            <w:webHidden/>
          </w:rPr>
          <w:tab/>
        </w:r>
        <w:r w:rsidR="00424FD2" w:rsidDel="009A052D">
          <w:rPr>
            <w:noProof/>
            <w:webHidden/>
          </w:rPr>
          <w:delText>84</w:delText>
        </w:r>
      </w:del>
    </w:p>
    <w:p w14:paraId="5840A996" w14:textId="5220AF6E" w:rsidR="008E778E" w:rsidDel="009A052D" w:rsidRDefault="008E778E">
      <w:pPr>
        <w:pStyle w:val="TableofFigures"/>
        <w:tabs>
          <w:tab w:val="right" w:leader="dot" w:pos="9016"/>
        </w:tabs>
        <w:rPr>
          <w:del w:id="1213" w:author="Andrew Instone-Cowie" w:date="2025-05-07T15:28:00Z" w16du:dateUtc="2025-05-07T14:28:00Z"/>
          <w:rFonts w:eastAsiaTheme="minorEastAsia"/>
          <w:noProof/>
          <w:kern w:val="2"/>
          <w:sz w:val="24"/>
          <w:szCs w:val="24"/>
          <w:lang w:eastAsia="en-GB"/>
          <w14:ligatures w14:val="standardContextual"/>
        </w:rPr>
      </w:pPr>
      <w:del w:id="1214" w:author="Andrew Instone-Cowie" w:date="2025-05-07T15:28:00Z" w16du:dateUtc="2025-05-07T14:28:00Z">
        <w:r w:rsidRPr="009A052D" w:rsidDel="009A052D">
          <w:rPr>
            <w:rStyle w:val="Hyperlink"/>
            <w:noProof/>
          </w:rPr>
          <w:delText>Table 8 – Bell Numbers &amp; Letters</w:delText>
        </w:r>
        <w:r w:rsidDel="009A052D">
          <w:rPr>
            <w:noProof/>
            <w:webHidden/>
          </w:rPr>
          <w:tab/>
        </w:r>
        <w:r w:rsidR="00424FD2" w:rsidDel="009A052D">
          <w:rPr>
            <w:noProof/>
            <w:webHidden/>
          </w:rPr>
          <w:delText>84</w:delText>
        </w:r>
      </w:del>
    </w:p>
    <w:p w14:paraId="1473B8C8" w14:textId="096350C6" w:rsidR="004D7582" w:rsidRPr="00787764" w:rsidRDefault="00E35852" w:rsidP="004E080F">
      <w:pPr>
        <w:pStyle w:val="Heading1"/>
        <w:pageBreakBefore/>
        <w:spacing w:after="100"/>
      </w:pPr>
      <w:r>
        <w:lastRenderedPageBreak/>
        <w:fldChar w:fldCharType="end"/>
      </w:r>
      <w:bookmarkStart w:id="1215" w:name="_Toc197525473"/>
      <w:r w:rsidR="004D7582">
        <w:t>Document History</w:t>
      </w:r>
      <w:bookmarkEnd w:id="121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c>
          <w:tcPr>
            <w:tcW w:w="991" w:type="dxa"/>
          </w:tcPr>
          <w:p w14:paraId="1B737D95" w14:textId="5AA96B0D" w:rsidR="00B46AB5" w:rsidRDefault="00B46AB5" w:rsidP="00B46AB5">
            <w:pPr>
              <w:contextualSpacing/>
            </w:pPr>
            <w:r>
              <w:t>1.3</w:t>
            </w:r>
          </w:p>
        </w:tc>
        <w:tc>
          <w:tcPr>
            <w:tcW w:w="1822" w:type="dxa"/>
          </w:tcPr>
          <w:p w14:paraId="38A57F5E" w14:textId="0EE7C3EB" w:rsidR="00B46AB5" w:rsidRDefault="00B46AB5" w:rsidP="00B46AB5">
            <w:pPr>
              <w:contextualSpacing/>
            </w:pPr>
            <w:r>
              <w:t>A J Instone-Cowie</w:t>
            </w:r>
          </w:p>
        </w:tc>
        <w:tc>
          <w:tcPr>
            <w:tcW w:w="1390" w:type="dxa"/>
          </w:tcPr>
          <w:p w14:paraId="40140281" w14:textId="69F225EE" w:rsidR="00B46AB5" w:rsidRDefault="00B46AB5" w:rsidP="00B46AB5">
            <w:pPr>
              <w:contextualSpacing/>
            </w:pPr>
            <w:r>
              <w:t>22/07/2021</w:t>
            </w:r>
          </w:p>
        </w:tc>
        <w:tc>
          <w:tcPr>
            <w:tcW w:w="4931" w:type="dxa"/>
          </w:tcPr>
          <w:p w14:paraId="5AB0E208" w14:textId="3DBF9DF8" w:rsidR="00B46AB5" w:rsidRDefault="00B46AB5" w:rsidP="00B46AB5">
            <w:pPr>
              <w:contextualSpacing/>
            </w:pPr>
            <w:r>
              <w:t>Add notes about Faculty Jurisdiction, remove references to COVID-19.</w:t>
            </w:r>
          </w:p>
        </w:tc>
      </w:tr>
      <w:tr w:rsidR="006B7D4A" w:rsidRPr="00D57358" w14:paraId="5ED6FCC0" w14:textId="77777777" w:rsidTr="003A2793">
        <w:tc>
          <w:tcPr>
            <w:tcW w:w="991" w:type="dxa"/>
          </w:tcPr>
          <w:p w14:paraId="3AC93A93" w14:textId="7BA5B956" w:rsidR="006B7D4A" w:rsidRDefault="006B7D4A" w:rsidP="00B46AB5">
            <w:pPr>
              <w:contextualSpacing/>
            </w:pPr>
            <w:r>
              <w:t>1.4</w:t>
            </w:r>
          </w:p>
        </w:tc>
        <w:tc>
          <w:tcPr>
            <w:tcW w:w="1822" w:type="dxa"/>
          </w:tcPr>
          <w:p w14:paraId="54D8DBF0" w14:textId="3EFAEAC4" w:rsidR="006B7D4A" w:rsidRDefault="006B7D4A" w:rsidP="00B46AB5">
            <w:pPr>
              <w:contextualSpacing/>
            </w:pPr>
            <w:r>
              <w:t>A J Instone-Cowie</w:t>
            </w:r>
          </w:p>
        </w:tc>
        <w:tc>
          <w:tcPr>
            <w:tcW w:w="1390" w:type="dxa"/>
          </w:tcPr>
          <w:p w14:paraId="1E7A6B6B" w14:textId="2A15BB32" w:rsidR="006B7D4A" w:rsidRDefault="006B7D4A" w:rsidP="00B46AB5">
            <w:pPr>
              <w:contextualSpacing/>
            </w:pPr>
            <w:r>
              <w:t>27/08/2021</w:t>
            </w:r>
          </w:p>
        </w:tc>
        <w:tc>
          <w:tcPr>
            <w:tcW w:w="4931" w:type="dxa"/>
          </w:tcPr>
          <w:p w14:paraId="5977AA8E" w14:textId="6681033C" w:rsidR="006B7D4A" w:rsidRDefault="005042AB" w:rsidP="00B46AB5">
            <w:pPr>
              <w:contextualSpacing/>
            </w:pPr>
            <w:r>
              <w:t>Alternative</w:t>
            </w:r>
            <w:r w:rsidR="006B7D4A">
              <w:t xml:space="preserve"> DB9 enclosure drilling option</w:t>
            </w:r>
            <w:r>
              <w:t>, DB9 part</w:t>
            </w:r>
            <w:r w:rsidR="006B7D4A">
              <w:t>.</w:t>
            </w:r>
          </w:p>
        </w:tc>
      </w:tr>
      <w:tr w:rsidR="00830835" w:rsidRPr="00D57358" w14:paraId="495DDB87" w14:textId="77777777" w:rsidTr="003A2793">
        <w:tc>
          <w:tcPr>
            <w:tcW w:w="991" w:type="dxa"/>
          </w:tcPr>
          <w:p w14:paraId="68DFE722" w14:textId="16FA1E85" w:rsidR="00830835" w:rsidRDefault="00830835" w:rsidP="00B46AB5">
            <w:pPr>
              <w:contextualSpacing/>
            </w:pPr>
            <w:r>
              <w:t>1.5</w:t>
            </w:r>
          </w:p>
        </w:tc>
        <w:tc>
          <w:tcPr>
            <w:tcW w:w="1822" w:type="dxa"/>
          </w:tcPr>
          <w:p w14:paraId="70B2E55B" w14:textId="0998A6A3" w:rsidR="00830835" w:rsidRDefault="00830835" w:rsidP="00B46AB5">
            <w:pPr>
              <w:contextualSpacing/>
            </w:pPr>
            <w:r>
              <w:t>A J Instone-Cowie</w:t>
            </w:r>
          </w:p>
        </w:tc>
        <w:tc>
          <w:tcPr>
            <w:tcW w:w="1390" w:type="dxa"/>
          </w:tcPr>
          <w:p w14:paraId="1A15C461" w14:textId="5CF3596A" w:rsidR="00830835" w:rsidRDefault="00830835" w:rsidP="00B46AB5">
            <w:pPr>
              <w:contextualSpacing/>
            </w:pPr>
            <w:r>
              <w:t>19/06/2024</w:t>
            </w:r>
          </w:p>
        </w:tc>
        <w:tc>
          <w:tcPr>
            <w:tcW w:w="4931" w:type="dxa"/>
          </w:tcPr>
          <w:p w14:paraId="501B7B81" w14:textId="028ECBB8" w:rsidR="00830835" w:rsidRDefault="00203CD1" w:rsidP="00B46AB5">
            <w:pPr>
              <w:contextualSpacing/>
            </w:pPr>
            <w:r>
              <w:t>Minor te</w:t>
            </w:r>
            <w:r w:rsidR="00AE013E">
              <w:t>x</w:t>
            </w:r>
            <w:r>
              <w:t>t updates, update faculty links, u</w:t>
            </w:r>
            <w:r w:rsidR="00830835">
              <w:t>pdate external links.</w:t>
            </w:r>
          </w:p>
        </w:tc>
      </w:tr>
      <w:tr w:rsidR="00DC0594" w:rsidRPr="00D57358" w14:paraId="22756AFB" w14:textId="77777777" w:rsidTr="003A2793">
        <w:tc>
          <w:tcPr>
            <w:tcW w:w="991" w:type="dxa"/>
          </w:tcPr>
          <w:p w14:paraId="525FDBD3" w14:textId="59DBB850" w:rsidR="00DC0594" w:rsidRDefault="00DC0594" w:rsidP="00B46AB5">
            <w:pPr>
              <w:contextualSpacing/>
            </w:pPr>
            <w:r>
              <w:t>1.6</w:t>
            </w:r>
          </w:p>
        </w:tc>
        <w:tc>
          <w:tcPr>
            <w:tcW w:w="1822" w:type="dxa"/>
          </w:tcPr>
          <w:p w14:paraId="4281053E" w14:textId="2CDE3050" w:rsidR="00DC0594" w:rsidRDefault="00DC0594" w:rsidP="00B46AB5">
            <w:pPr>
              <w:contextualSpacing/>
            </w:pPr>
            <w:r>
              <w:t>A J Instone-Cowie</w:t>
            </w:r>
          </w:p>
        </w:tc>
        <w:tc>
          <w:tcPr>
            <w:tcW w:w="1390" w:type="dxa"/>
          </w:tcPr>
          <w:p w14:paraId="6AB30253" w14:textId="669850D0" w:rsidR="00DC0594" w:rsidRDefault="00DC0594" w:rsidP="00B46AB5">
            <w:pPr>
              <w:contextualSpacing/>
            </w:pPr>
            <w:r>
              <w:t>2</w:t>
            </w:r>
            <w:r w:rsidR="00CB307A">
              <w:t>7</w:t>
            </w:r>
            <w:r>
              <w:t>/06/2024</w:t>
            </w:r>
          </w:p>
        </w:tc>
        <w:tc>
          <w:tcPr>
            <w:tcW w:w="4931" w:type="dxa"/>
          </w:tcPr>
          <w:p w14:paraId="706D0C15" w14:textId="0BE3E12B" w:rsidR="00DC0594" w:rsidRDefault="00991B52" w:rsidP="00B46AB5">
            <w:pPr>
              <w:contextualSpacing/>
            </w:pPr>
            <w:r>
              <w:t>U</w:t>
            </w:r>
            <w:r w:rsidR="00CF2395">
              <w:t xml:space="preserve">pdated </w:t>
            </w:r>
            <w:r>
              <w:t xml:space="preserve">Farnell/CPC/Screwfix </w:t>
            </w:r>
            <w:r w:rsidR="00DC0594">
              <w:t>part numbers</w:t>
            </w:r>
            <w:r w:rsidR="00CB307A">
              <w:t>, update PCB ordering information.</w:t>
            </w:r>
          </w:p>
        </w:tc>
      </w:tr>
      <w:tr w:rsidR="00490148" w:rsidRPr="00D57358" w14:paraId="12984639" w14:textId="77777777" w:rsidTr="003A2793">
        <w:tc>
          <w:tcPr>
            <w:tcW w:w="991" w:type="dxa"/>
          </w:tcPr>
          <w:p w14:paraId="138384E3" w14:textId="6117BB6F" w:rsidR="00490148" w:rsidRDefault="00490148" w:rsidP="00490148">
            <w:pPr>
              <w:contextualSpacing/>
            </w:pPr>
            <w:r>
              <w:t>1.7</w:t>
            </w:r>
          </w:p>
        </w:tc>
        <w:tc>
          <w:tcPr>
            <w:tcW w:w="1822" w:type="dxa"/>
          </w:tcPr>
          <w:p w14:paraId="378DB469" w14:textId="35906061" w:rsidR="00490148" w:rsidRDefault="00490148" w:rsidP="00490148">
            <w:pPr>
              <w:contextualSpacing/>
            </w:pPr>
            <w:r>
              <w:t>A J Instone-Cowie</w:t>
            </w:r>
          </w:p>
        </w:tc>
        <w:tc>
          <w:tcPr>
            <w:tcW w:w="1390" w:type="dxa"/>
          </w:tcPr>
          <w:p w14:paraId="524EDF9C" w14:textId="7BA50071" w:rsidR="00490148" w:rsidRDefault="00490148" w:rsidP="00490148">
            <w:pPr>
              <w:contextualSpacing/>
            </w:pPr>
            <w:r>
              <w:t>28/08/2024</w:t>
            </w:r>
          </w:p>
        </w:tc>
        <w:tc>
          <w:tcPr>
            <w:tcW w:w="4931" w:type="dxa"/>
          </w:tcPr>
          <w:p w14:paraId="36E537BE" w14:textId="7A515EC0" w:rsidR="00490148" w:rsidRDefault="00490148" w:rsidP="00490148">
            <w:pPr>
              <w:contextualSpacing/>
            </w:pPr>
            <w:r>
              <w:t>Improve diagram following feedback.</w:t>
            </w:r>
          </w:p>
        </w:tc>
      </w:tr>
      <w:tr w:rsidR="0036576A" w:rsidRPr="00D57358" w14:paraId="095B4874" w14:textId="77777777" w:rsidTr="003A2793">
        <w:tc>
          <w:tcPr>
            <w:tcW w:w="991" w:type="dxa"/>
          </w:tcPr>
          <w:p w14:paraId="5FB6E750" w14:textId="22DFB567" w:rsidR="0036576A" w:rsidRDefault="0036576A" w:rsidP="00490148">
            <w:pPr>
              <w:contextualSpacing/>
            </w:pPr>
            <w:r>
              <w:t>1.8</w:t>
            </w:r>
          </w:p>
        </w:tc>
        <w:tc>
          <w:tcPr>
            <w:tcW w:w="1822" w:type="dxa"/>
          </w:tcPr>
          <w:p w14:paraId="06D4C02F" w14:textId="66C41490" w:rsidR="0036576A" w:rsidRDefault="0036576A" w:rsidP="00490148">
            <w:pPr>
              <w:contextualSpacing/>
            </w:pPr>
            <w:r>
              <w:t>A J Instone-Cowie</w:t>
            </w:r>
          </w:p>
        </w:tc>
        <w:tc>
          <w:tcPr>
            <w:tcW w:w="1390" w:type="dxa"/>
          </w:tcPr>
          <w:p w14:paraId="2ADD6F91" w14:textId="6FCE2FC5" w:rsidR="0036576A" w:rsidRDefault="009601CF" w:rsidP="00490148">
            <w:pPr>
              <w:contextualSpacing/>
            </w:pPr>
            <w:r>
              <w:t>07/05</w:t>
            </w:r>
            <w:r w:rsidR="0036576A">
              <w:t>/202</w:t>
            </w:r>
            <w:r>
              <w:t>5</w:t>
            </w:r>
          </w:p>
        </w:tc>
        <w:tc>
          <w:tcPr>
            <w:tcW w:w="4931" w:type="dxa"/>
          </w:tcPr>
          <w:p w14:paraId="0C0DD2C3" w14:textId="2E329200" w:rsidR="0036576A" w:rsidRDefault="0036576A" w:rsidP="00490148">
            <w:pPr>
              <w:contextualSpacing/>
            </w:pPr>
            <w:r>
              <w:t xml:space="preserve">Eagle to KiCad </w:t>
            </w:r>
            <w:r w:rsidR="00EB6A53">
              <w:t xml:space="preserve">PCB design tool </w:t>
            </w:r>
            <w:r>
              <w:t>migration.</w:t>
            </w:r>
            <w:r w:rsidR="00BD574D">
              <w:t xml:space="preserve"> Updated schematics and board layouts</w:t>
            </w:r>
            <w:r w:rsidR="0066272B">
              <w:t xml:space="preserve"> (except MR sensor).</w:t>
            </w:r>
          </w:p>
        </w:tc>
      </w:tr>
      <w:tr w:rsidR="00CF22E8" w:rsidRPr="00D57358" w14:paraId="26B29FAC" w14:textId="77777777" w:rsidTr="003A2793">
        <w:trPr>
          <w:ins w:id="1216" w:author="Andrew Instone-Cowie" w:date="2025-05-07T14:12:00Z" w16du:dateUtc="2025-05-07T13:12:00Z"/>
        </w:trPr>
        <w:tc>
          <w:tcPr>
            <w:tcW w:w="991" w:type="dxa"/>
          </w:tcPr>
          <w:p w14:paraId="18AF74A7" w14:textId="175F1439" w:rsidR="00CF22E8" w:rsidRDefault="00CF22E8" w:rsidP="00490148">
            <w:pPr>
              <w:contextualSpacing/>
              <w:rPr>
                <w:ins w:id="1217" w:author="Andrew Instone-Cowie" w:date="2025-05-07T14:12:00Z" w16du:dateUtc="2025-05-07T13:12:00Z"/>
              </w:rPr>
            </w:pPr>
            <w:ins w:id="1218" w:author="Andrew Instone-Cowie" w:date="2025-05-07T14:12:00Z" w16du:dateUtc="2025-05-07T13:12:00Z">
              <w:r>
                <w:t>1.9</w:t>
              </w:r>
            </w:ins>
          </w:p>
        </w:tc>
        <w:tc>
          <w:tcPr>
            <w:tcW w:w="1822" w:type="dxa"/>
          </w:tcPr>
          <w:p w14:paraId="1E1AF7C6" w14:textId="5A9B8729" w:rsidR="00CF22E8" w:rsidRDefault="00CF22E8" w:rsidP="00490148">
            <w:pPr>
              <w:contextualSpacing/>
              <w:rPr>
                <w:ins w:id="1219" w:author="Andrew Instone-Cowie" w:date="2025-05-07T14:12:00Z" w16du:dateUtc="2025-05-07T13:12:00Z"/>
              </w:rPr>
            </w:pPr>
            <w:ins w:id="1220" w:author="Andrew Instone-Cowie" w:date="2025-05-07T14:12:00Z" w16du:dateUtc="2025-05-07T13:12:00Z">
              <w:r>
                <w:t>A J Instone-Cowie</w:t>
              </w:r>
            </w:ins>
          </w:p>
        </w:tc>
        <w:tc>
          <w:tcPr>
            <w:tcW w:w="1390" w:type="dxa"/>
          </w:tcPr>
          <w:p w14:paraId="0BA016E3" w14:textId="66D8D5E6" w:rsidR="00CF22E8" w:rsidRDefault="00CF22E8" w:rsidP="00490148">
            <w:pPr>
              <w:contextualSpacing/>
              <w:rPr>
                <w:ins w:id="1221" w:author="Andrew Instone-Cowie" w:date="2025-05-07T14:12:00Z" w16du:dateUtc="2025-05-07T13:12:00Z"/>
              </w:rPr>
            </w:pPr>
            <w:ins w:id="1222" w:author="Andrew Instone-Cowie" w:date="2025-05-07T14:12:00Z" w16du:dateUtc="2025-05-07T13:12:00Z">
              <w:r>
                <w:t>09/05/2025</w:t>
              </w:r>
            </w:ins>
          </w:p>
        </w:tc>
        <w:tc>
          <w:tcPr>
            <w:tcW w:w="4931" w:type="dxa"/>
          </w:tcPr>
          <w:p w14:paraId="179ABF89" w14:textId="00DE80D7" w:rsidR="00CF22E8" w:rsidRDefault="00CF22E8" w:rsidP="00490148">
            <w:pPr>
              <w:contextualSpacing/>
              <w:rPr>
                <w:ins w:id="1223" w:author="Andrew Instone-Cowie" w:date="2025-05-07T14:12:00Z" w16du:dateUtc="2025-05-07T13:12:00Z"/>
              </w:rPr>
            </w:pPr>
            <w:ins w:id="1224" w:author="Andrew Instone-Cowie" w:date="2025-05-07T14:18:00Z" w16du:dateUtc="2025-05-07T13:18:00Z">
              <w:r>
                <w:t>R</w:t>
              </w:r>
              <w:r>
                <w:t xml:space="preserve">estyled </w:t>
              </w:r>
              <w:r>
                <w:t xml:space="preserve">MR sensor </w:t>
              </w:r>
              <w:r>
                <w:t xml:space="preserve">as </w:t>
              </w:r>
              <w:r>
                <w:t>“</w:t>
              </w:r>
              <w:r>
                <w:t>Magnetic Sensor</w:t>
              </w:r>
              <w:r>
                <w:t xml:space="preserve">” and added </w:t>
              </w:r>
            </w:ins>
            <w:ins w:id="1225" w:author="Andrew Instone-Cowie" w:date="2025-05-07T14:14:00Z" w16du:dateUtc="2025-05-07T13:14:00Z">
              <w:r>
                <w:t>s</w:t>
              </w:r>
            </w:ins>
            <w:ins w:id="1226" w:author="Andrew Instone-Cowie" w:date="2025-05-07T14:12:00Z" w16du:dateUtc="2025-05-07T13:12:00Z">
              <w:r>
                <w:t xml:space="preserve">upport for </w:t>
              </w:r>
            </w:ins>
            <w:ins w:id="1227" w:author="Andrew Instone-Cowie" w:date="2025-05-07T14:13:00Z" w16du:dateUtc="2025-05-07T13:13:00Z">
              <w:r>
                <w:t>A1120EUA-T Hall Effect device</w:t>
              </w:r>
            </w:ins>
            <w:ins w:id="1228" w:author="Andrew Instone-Cowie" w:date="2025-05-07T14:19:00Z" w16du:dateUtc="2025-05-07T13:19:00Z">
              <w:r>
                <w:t>.</w:t>
              </w:r>
            </w:ins>
          </w:p>
        </w:tc>
      </w:tr>
    </w:tbl>
    <w:p w14:paraId="26FA6299" w14:textId="5032734A" w:rsidR="006C2C39" w:rsidDel="00CF22E8" w:rsidRDefault="006C2C39" w:rsidP="00756131">
      <w:pPr>
        <w:rPr>
          <w:del w:id="1229" w:author="Andrew Instone-Cowie" w:date="2025-05-07T14:14:00Z" w16du:dateUtc="2025-05-07T13:14:00Z"/>
          <w:i/>
          <w:color w:val="00B050"/>
        </w:rPr>
      </w:pPr>
    </w:p>
    <w:p w14:paraId="59E5B666" w14:textId="4A7A0B84" w:rsidR="0026264F" w:rsidDel="00CF22E8" w:rsidRDefault="0026264F">
      <w:pPr>
        <w:rPr>
          <w:del w:id="1230" w:author="Andrew Instone-Cowie" w:date="2025-05-07T14:14:00Z" w16du:dateUtc="2025-05-07T13:14:00Z"/>
          <w:i/>
        </w:rPr>
      </w:pPr>
      <w:del w:id="1231" w:author="Andrew Instone-Cowie" w:date="2025-05-07T14:14:00Z" w16du:dateUtc="2025-05-07T13:14:00Z">
        <w:r w:rsidDel="00CF22E8">
          <w:rPr>
            <w:i/>
          </w:rPr>
          <w:br w:type="page"/>
        </w:r>
      </w:del>
    </w:p>
    <w:p w14:paraId="6EA54818" w14:textId="78B58D04" w:rsidR="002663FF" w:rsidRPr="00212D29" w:rsidRDefault="002663FF" w:rsidP="00756131">
      <w:pPr>
        <w:rPr>
          <w:i/>
        </w:rPr>
      </w:pPr>
      <w:r w:rsidRPr="00212D29">
        <w:rPr>
          <w:i/>
        </w:rPr>
        <w:t>Copyright ©201</w:t>
      </w:r>
      <w:r w:rsidR="00D57358" w:rsidRPr="00212D29">
        <w:rPr>
          <w:i/>
        </w:rPr>
        <w:t>8</w:t>
      </w:r>
      <w:r w:rsidR="00C9246B">
        <w:rPr>
          <w:i/>
        </w:rPr>
        <w:t>-</w:t>
      </w:r>
      <w:r w:rsidR="00166FBD">
        <w:rPr>
          <w:i/>
        </w:rPr>
        <w:t>2</w:t>
      </w:r>
      <w:r w:rsidR="0036576A">
        <w:rPr>
          <w:i/>
        </w:rPr>
        <w:t>5</w:t>
      </w:r>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7CF9B230" w:rsidR="006E0931" w:rsidRPr="00212D29" w:rsidRDefault="006E0931" w:rsidP="00756131">
      <w:pPr>
        <w:rPr>
          <w:i/>
        </w:rPr>
      </w:pPr>
      <w:r w:rsidRPr="006E0931">
        <w:rPr>
          <w:i/>
        </w:rPr>
        <w:t xml:space="preserve">PC ports vector graphic design by </w:t>
      </w:r>
      <w:r>
        <w:fldChar w:fldCharType="begin"/>
      </w:r>
      <w:r>
        <w:instrText>HYPERLINK "https://www.vecteezy.com"</w:instrText>
      </w:r>
      <w:ins w:id="1232" w:author="Andrew Instone-Cowie" w:date="2025-05-07T15:28:00Z" w16du:dateUtc="2025-05-07T14:28:00Z"/>
      <w:r>
        <w:fldChar w:fldCharType="separate"/>
      </w:r>
      <w:r w:rsidRPr="00AC2A14">
        <w:rPr>
          <w:rStyle w:val="Hyperlink"/>
          <w:i/>
        </w:rPr>
        <w:t>https://www.vecteezy.com</w:t>
      </w:r>
      <w: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1233" w:name="_Toc197525474"/>
      <w:r>
        <w:lastRenderedPageBreak/>
        <w:t>Licence</w:t>
      </w:r>
      <w:bookmarkEnd w:id="1233"/>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1234" w:name="_Toc197525475"/>
      <w:r>
        <w:lastRenderedPageBreak/>
        <w:t>Documentation Map</w:t>
      </w:r>
      <w:bookmarkEnd w:id="1234"/>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6E1CFF3B" w:rsidR="004E080F" w:rsidRDefault="00D30D7C" w:rsidP="00D30D7C">
      <w:pPr>
        <w:pStyle w:val="Caption"/>
        <w:jc w:val="center"/>
      </w:pPr>
      <w:bookmarkStart w:id="1235" w:name="_Toc197525570"/>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9B24E9">
        <w:rPr>
          <w:noProof/>
        </w:rPr>
        <w:t>1</w:t>
      </w:r>
      <w:r w:rsidR="00927EE7">
        <w:rPr>
          <w:noProof/>
        </w:rPr>
        <w:fldChar w:fldCharType="end"/>
      </w:r>
      <w:r>
        <w:t xml:space="preserve"> – Documentation Map</w:t>
      </w:r>
      <w:bookmarkEnd w:id="1235"/>
    </w:p>
    <w:p w14:paraId="6A46F282" w14:textId="77777777" w:rsidR="004E080F" w:rsidRPr="004E080F" w:rsidRDefault="000306A5" w:rsidP="004E080F">
      <w:pPr>
        <w:pStyle w:val="Heading1"/>
        <w:pageBreakBefore/>
      </w:pPr>
      <w:bookmarkStart w:id="1236" w:name="_Toc197525476"/>
      <w:r>
        <w:lastRenderedPageBreak/>
        <w:t>About This Guide</w:t>
      </w:r>
      <w:bookmarkEnd w:id="1236"/>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64523EFE" w14:textId="77777777" w:rsidR="00166FBD" w:rsidRPr="00212D29" w:rsidRDefault="00166FBD" w:rsidP="00FC43B0"/>
    <w:p w14:paraId="5C266089" w14:textId="77777777" w:rsidR="0060312C" w:rsidRDefault="0060312C" w:rsidP="00CF647B">
      <w:pPr>
        <w:pStyle w:val="Heading1"/>
        <w:pageBreakBefore/>
      </w:pPr>
      <w:bookmarkStart w:id="1237" w:name="_Toc197525477"/>
      <w:r w:rsidRPr="00970EDC">
        <w:lastRenderedPageBreak/>
        <w:t xml:space="preserve">Typical </w:t>
      </w:r>
      <w:r w:rsidR="00E2398C">
        <w:t>Simulator Installation</w:t>
      </w:r>
      <w:bookmarkEnd w:id="1237"/>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7D7AFF70">
            <wp:extent cx="5731200" cy="3842676"/>
            <wp:effectExtent l="19050" t="19050" r="22225"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2676"/>
                    </a:xfrm>
                    <a:prstGeom prst="rect">
                      <a:avLst/>
                    </a:prstGeom>
                    <a:ln w="12700">
                      <a:solidFill>
                        <a:schemeClr val="tx1"/>
                      </a:solidFill>
                    </a:ln>
                  </pic:spPr>
                </pic:pic>
              </a:graphicData>
            </a:graphic>
          </wp:inline>
        </w:drawing>
      </w:r>
    </w:p>
    <w:p w14:paraId="10419B3B" w14:textId="22BCF959" w:rsidR="000F6726" w:rsidRPr="000F6726" w:rsidRDefault="003A3D10" w:rsidP="003A3D10">
      <w:pPr>
        <w:pStyle w:val="Caption"/>
        <w:jc w:val="center"/>
      </w:pPr>
      <w:bookmarkStart w:id="1238" w:name="_Toc19752557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9B24E9">
        <w:rPr>
          <w:noProof/>
        </w:rPr>
        <w:t>2</w:t>
      </w:r>
      <w:r w:rsidR="00D15F53">
        <w:rPr>
          <w:noProof/>
        </w:rPr>
        <w:fldChar w:fldCharType="end"/>
      </w:r>
      <w:r>
        <w:t xml:space="preserve"> </w:t>
      </w:r>
      <w:r w:rsidR="003A2793">
        <w:t>–</w:t>
      </w:r>
      <w:r>
        <w:t xml:space="preserve"> Simulator General Arrangement</w:t>
      </w:r>
      <w:bookmarkEnd w:id="1238"/>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1239" w:name="_Toc197525478"/>
      <w:r>
        <w:lastRenderedPageBreak/>
        <w:t>What You Will Need</w:t>
      </w:r>
      <w:bookmarkEnd w:id="1239"/>
      <w:r w:rsidR="00A13BF5">
        <w:t xml:space="preserve"> </w:t>
      </w:r>
    </w:p>
    <w:p w14:paraId="0ADAFEB1" w14:textId="77777777" w:rsidR="00F2560A" w:rsidRDefault="00F2560A" w:rsidP="006C2C39">
      <w:pPr>
        <w:pStyle w:val="Heading2"/>
      </w:pPr>
      <w:bookmarkStart w:id="1240" w:name="_Toc197525479"/>
      <w:r>
        <w:t>Skills</w:t>
      </w:r>
      <w:bookmarkEnd w:id="1240"/>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1241" w:name="_Toc197525480"/>
      <w:r>
        <w:t>Tools</w:t>
      </w:r>
      <w:bookmarkEnd w:id="1241"/>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2F05D8C2"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 xml:space="preserve">22647 &amp; </w:t>
      </w:r>
      <w:r w:rsidR="00CF2395">
        <w:t>7518H</w:t>
      </w:r>
      <w:r w:rsidR="00D1085C" w:rsidRPr="00212D29">
        <w:t>)</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1242" w:name="_Toc197525481"/>
      <w:r>
        <w:t>Parts</w:t>
      </w:r>
      <w:bookmarkEnd w:id="1242"/>
    </w:p>
    <w:p w14:paraId="39789CC0" w14:textId="71E9124F"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CF2395">
        <w:t xml:space="preserve">almost certainly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also be sourced from reputable suppliers on eBay.</w:t>
      </w:r>
    </w:p>
    <w:p w14:paraId="63223FD3" w14:textId="30B8C6E6" w:rsidR="005E14A6" w:rsidRDefault="005E14A6" w:rsidP="006C4A3A">
      <w:pPr>
        <w:pStyle w:val="ListParagraph"/>
        <w:numPr>
          <w:ilvl w:val="0"/>
          <w:numId w:val="21"/>
        </w:numPr>
      </w:pPr>
      <w:r>
        <w:t>Farnell</w:t>
      </w:r>
      <w:r w:rsidR="00CF647B">
        <w:t xml:space="preserve"> – </w:t>
      </w:r>
      <w:r w:rsidR="00CF647B">
        <w:fldChar w:fldCharType="begin"/>
      </w:r>
      <w:r w:rsidR="00CF647B">
        <w:instrText>HYPERLINK "https://uk.farnell.com"</w:instrText>
      </w:r>
      <w:ins w:id="1243" w:author="Andrew Instone-Cowie" w:date="2025-05-07T15:28:00Z" w16du:dateUtc="2025-05-07T14:28:00Z"/>
      <w:r w:rsidR="00CF647B">
        <w:fldChar w:fldCharType="separate"/>
      </w:r>
      <w:r w:rsidR="00CF647B" w:rsidRPr="007B1C53">
        <w:rPr>
          <w:rStyle w:val="Hyperlink"/>
        </w:rPr>
        <w:t>https://uk.farnell.com</w:t>
      </w:r>
      <w:r w:rsidR="00CF647B">
        <w:fldChar w:fldCharType="end"/>
      </w:r>
      <w:r w:rsidR="00CF647B">
        <w:t xml:space="preserve"> </w:t>
      </w:r>
    </w:p>
    <w:p w14:paraId="764D5C82" w14:textId="62C56334" w:rsidR="008F3DF9" w:rsidRDefault="008F3DF9" w:rsidP="008F3DF9">
      <w:pPr>
        <w:pStyle w:val="ListParagraph"/>
        <w:numPr>
          <w:ilvl w:val="0"/>
          <w:numId w:val="21"/>
        </w:numPr>
      </w:pPr>
      <w:r>
        <w:t xml:space="preserve">CPC – </w:t>
      </w:r>
      <w:r>
        <w:fldChar w:fldCharType="begin"/>
      </w:r>
      <w:r>
        <w:instrText>HYPERLINK "https://cpc.farnell.com"</w:instrText>
      </w:r>
      <w:ins w:id="1244" w:author="Andrew Instone-Cowie" w:date="2025-05-07T15:28:00Z" w16du:dateUtc="2025-05-07T14:28:00Z"/>
      <w:r>
        <w:fldChar w:fldCharType="separate"/>
      </w:r>
      <w:r w:rsidRPr="00E53D47">
        <w:rPr>
          <w:rStyle w:val="Hyperlink"/>
        </w:rPr>
        <w:t>https://cpc.farnell.com</w:t>
      </w:r>
      <w:r>
        <w:fldChar w:fldCharType="end"/>
      </w:r>
    </w:p>
    <w:p w14:paraId="33F765D5" w14:textId="28652BD6" w:rsidR="005E14A6" w:rsidRDefault="005E14A6" w:rsidP="006C4A3A">
      <w:pPr>
        <w:pStyle w:val="ListParagraph"/>
        <w:numPr>
          <w:ilvl w:val="0"/>
          <w:numId w:val="21"/>
        </w:numPr>
      </w:pPr>
      <w:r>
        <w:t>Rapid</w:t>
      </w:r>
      <w:r w:rsidR="00CF647B">
        <w:t xml:space="preserve"> Electronics - </w:t>
      </w:r>
      <w:r w:rsidR="00F2560A">
        <w:fldChar w:fldCharType="begin"/>
      </w:r>
      <w:r w:rsidR="00F2560A">
        <w:instrText>HYPERLINK "https://www.rapidonline.com"</w:instrText>
      </w:r>
      <w:ins w:id="1245" w:author="Andrew Instone-Cowie" w:date="2025-05-07T15:28:00Z" w16du:dateUtc="2025-05-07T14:28:00Z"/>
      <w:r w:rsidR="00F2560A">
        <w:fldChar w:fldCharType="separate"/>
      </w:r>
      <w:r w:rsidR="00F2560A">
        <w:rPr>
          <w:rStyle w:val="Hyperlink"/>
        </w:rPr>
        <w:t>https://www.rapidonline.com</w:t>
      </w:r>
      <w:r w:rsidR="00F2560A">
        <w:fldChar w:fldCharType="end"/>
      </w:r>
    </w:p>
    <w:p w14:paraId="350A7099" w14:textId="2117383A" w:rsidR="005E14A6" w:rsidRDefault="005E14A6" w:rsidP="006C4A3A">
      <w:pPr>
        <w:pStyle w:val="ListParagraph"/>
        <w:numPr>
          <w:ilvl w:val="0"/>
          <w:numId w:val="21"/>
        </w:numPr>
      </w:pPr>
      <w:r>
        <w:t>eBay</w:t>
      </w:r>
      <w:r w:rsidR="00CF647B">
        <w:t xml:space="preserve"> – </w:t>
      </w:r>
      <w:r w:rsidR="00CF647B">
        <w:fldChar w:fldCharType="begin"/>
      </w:r>
      <w:r w:rsidR="00CF647B">
        <w:instrText>HYPERLINK "https://www.ebay.co.uk"</w:instrText>
      </w:r>
      <w:ins w:id="1246" w:author="Andrew Instone-Cowie" w:date="2025-05-07T15:28:00Z" w16du:dateUtc="2025-05-07T14:28:00Z"/>
      <w:r w:rsidR="00CF647B">
        <w:fldChar w:fldCharType="separate"/>
      </w:r>
      <w:r w:rsidR="00CF647B" w:rsidRPr="007B1C53">
        <w:rPr>
          <w:rStyle w:val="Hyperlink"/>
        </w:rPr>
        <w:t>https://www.ebay.co.uk</w:t>
      </w:r>
      <w:r w:rsidR="00CF647B">
        <w:fldChar w:fldCharType="end"/>
      </w:r>
      <w:r w:rsidR="00CF647B">
        <w:t xml:space="preserve"> </w:t>
      </w:r>
    </w:p>
    <w:p w14:paraId="6C8E7DB6" w14:textId="157047E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leftovers to build</w:t>
      </w:r>
      <w:r w:rsidR="008F3DF9">
        <w:t xml:space="preserve"> more</w:t>
      </w:r>
      <w:r w:rsidRPr="00212D29">
        <w:t xml:space="preserve"> simulators for </w:t>
      </w:r>
      <w:r w:rsidR="008F3DF9">
        <w:t xml:space="preserve">other </w:t>
      </w:r>
      <w:r w:rsidRPr="00212D29">
        <w:t>local towers.</w:t>
      </w:r>
    </w:p>
    <w:p w14:paraId="3179B10B" w14:textId="7325CE4A" w:rsidR="006C2C39" w:rsidRDefault="006C2C39" w:rsidP="00CF22E8">
      <w:pPr>
        <w:pStyle w:val="Heading2"/>
        <w:pageBreakBefore/>
      </w:pPr>
      <w:bookmarkStart w:id="1247" w:name="_Toc197525482"/>
      <w:r>
        <w:lastRenderedPageBreak/>
        <w:t>PCBs</w:t>
      </w:r>
      <w:bookmarkEnd w:id="1247"/>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4480B696" w:rsidR="00797B39" w:rsidRPr="00212D29" w:rsidRDefault="00797B39" w:rsidP="00797B39">
      <w:r w:rsidRPr="00212D29">
        <w:t xml:space="preserve">The </w:t>
      </w:r>
      <w:r w:rsidR="00C33018">
        <w:t xml:space="preserve">core </w:t>
      </w:r>
      <w:r w:rsidRPr="00212D29">
        <w:t>Type 2 simulator</w:t>
      </w:r>
      <w:r w:rsidR="00112429">
        <w:t xml:space="preserve"> modules</w:t>
      </w:r>
      <w:r w:rsidRPr="00212D29">
        <w:t xml:space="preserve"> use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218E5A3"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xml:space="preserve">, </w:t>
      </w:r>
      <w:r w:rsidR="00797B39" w:rsidRPr="00212D29">
        <w:t>are available from the project GitHub repository</w:t>
      </w:r>
      <w:r w:rsidR="001F4FB7">
        <w:t>:</w:t>
      </w:r>
    </w:p>
    <w:p w14:paraId="7597E6AB" w14:textId="09F28EC3" w:rsidR="00990D1C" w:rsidRPr="001F4FB7" w:rsidRDefault="001F4FB7" w:rsidP="006C4A3A">
      <w:pPr>
        <w:pStyle w:val="ListParagraph"/>
        <w:numPr>
          <w:ilvl w:val="0"/>
          <w:numId w:val="23"/>
        </w:numPr>
        <w:rPr>
          <w:rStyle w:val="Hyperlink"/>
          <w:color w:val="auto"/>
        </w:rPr>
      </w:pPr>
      <w:r>
        <w:fldChar w:fldCharType="begin"/>
      </w:r>
      <w:r>
        <w:instrText>HYPERLINK "https://github.com/Simulators/simulator-type2"</w:instrText>
      </w:r>
      <w:ins w:id="1248" w:author="Andrew Instone-Cowie" w:date="2025-05-07T15:28:00Z" w16du:dateUtc="2025-05-07T14:28:00Z"/>
      <w:r>
        <w:fldChar w:fldCharType="separate"/>
      </w:r>
      <w:r w:rsidRPr="001F4FB7">
        <w:rPr>
          <w:rStyle w:val="Hyperlink"/>
        </w:rPr>
        <w:t>https://github.com/Simulators/simulator-type2</w:t>
      </w:r>
      <w: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1249" w:name="_Toc197525483"/>
      <w:r>
        <w:rPr>
          <w:rStyle w:val="Hyperlink"/>
          <w:color w:val="4F81BD" w:themeColor="accent1"/>
          <w:u w:val="none"/>
        </w:rPr>
        <w:t xml:space="preserve">JLCPCB or </w:t>
      </w:r>
      <w:r w:rsidR="00057FAF" w:rsidRPr="00C9246B">
        <w:rPr>
          <w:rStyle w:val="Hyperlink"/>
          <w:color w:val="4F81BD" w:themeColor="accent1"/>
          <w:u w:val="none"/>
        </w:rPr>
        <w:t>SeeedStudio</w:t>
      </w:r>
      <w:bookmarkEnd w:id="1249"/>
    </w:p>
    <w:p w14:paraId="16A59F1B" w14:textId="499BADC8"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xml:space="preserve">. At the time of writing, </w:t>
      </w:r>
      <w:r w:rsidR="00AD5582">
        <w:t>5</w:t>
      </w:r>
      <w:r w:rsidRPr="00212D29">
        <w:t xml:space="preserve"> PCBs</w:t>
      </w:r>
      <w:r w:rsidR="003B6A4C">
        <w:rPr>
          <w:rStyle w:val="FootnoteReference"/>
        </w:rPr>
        <w:footnoteReference w:id="6"/>
      </w:r>
      <w:r w:rsidRPr="00212D29">
        <w:t xml:space="preserve"> of a single design are available for </w:t>
      </w:r>
      <w:r w:rsidR="00C73139">
        <w:t xml:space="preserve">as little as </w:t>
      </w:r>
      <w:r w:rsidRPr="00212D29">
        <w:t>$</w:t>
      </w:r>
      <w:r w:rsidR="00AD5582">
        <w:t>2.00</w:t>
      </w:r>
      <w:r w:rsidRPr="00212D29">
        <w:t xml:space="preserve"> US, plus postage</w:t>
      </w:r>
      <w:r w:rsidR="00C73139">
        <w:rPr>
          <w:rStyle w:val="FootnoteReference"/>
        </w:rPr>
        <w:footnoteReference w:id="7"/>
      </w:r>
      <w:r w:rsidRPr="00212D29">
        <w:t>.</w:t>
      </w:r>
      <w:r>
        <w:t xml:space="preserve"> </w:t>
      </w:r>
    </w:p>
    <w:p w14:paraId="5F793644" w14:textId="218BDBC9"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 xml:space="preserve">an order of </w:t>
      </w:r>
      <w:r w:rsidR="00AD5582">
        <w:rPr>
          <w:rStyle w:val="Hyperlink"/>
          <w:color w:val="auto"/>
          <w:u w:val="none"/>
        </w:rPr>
        <w:t>5</w:t>
      </w:r>
      <w:r w:rsidR="00AD5582" w:rsidRPr="00212D29">
        <w:rPr>
          <w:rStyle w:val="Hyperlink"/>
          <w:color w:val="auto"/>
          <w:u w:val="none"/>
        </w:rPr>
        <w:t xml:space="preserve"> </w:t>
      </w:r>
      <w:r w:rsidRPr="00212D29">
        <w:rPr>
          <w:rStyle w:val="Hyperlink"/>
          <w:color w:val="auto"/>
          <w:u w:val="none"/>
        </w:rPr>
        <w:t xml:space="preserve">PCBs will result in enough boards for </w:t>
      </w:r>
      <w:r w:rsidR="00AD5582">
        <w:rPr>
          <w:rStyle w:val="Hyperlink"/>
          <w:color w:val="auto"/>
          <w:u w:val="none"/>
        </w:rPr>
        <w:t>30</w:t>
      </w:r>
      <w:r w:rsidR="00AD5582" w:rsidRPr="00212D29">
        <w:rPr>
          <w:rStyle w:val="Hyperlink"/>
          <w:color w:val="auto"/>
          <w:u w:val="none"/>
        </w:rPr>
        <w:t xml:space="preserve"> </w:t>
      </w:r>
      <w:r w:rsidRPr="00212D29">
        <w:rPr>
          <w:rStyle w:val="Hyperlink"/>
          <w:color w:val="auto"/>
          <w:u w:val="none"/>
        </w:rPr>
        <w:t>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41F313C7">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498928C8" w:rsidR="00990D1C" w:rsidRPr="009B5FE2" w:rsidRDefault="00990D1C" w:rsidP="00990D1C">
      <w:pPr>
        <w:pStyle w:val="Caption"/>
        <w:jc w:val="center"/>
      </w:pPr>
      <w:bookmarkStart w:id="1250" w:name="_Toc197525572"/>
      <w:r>
        <w:t xml:space="preserve">Figure </w:t>
      </w:r>
      <w:r>
        <w:rPr>
          <w:noProof/>
        </w:rPr>
        <w:fldChar w:fldCharType="begin"/>
      </w:r>
      <w:r>
        <w:rPr>
          <w:noProof/>
        </w:rPr>
        <w:instrText xml:space="preserve"> SEQ Figure \* ARABIC </w:instrText>
      </w:r>
      <w:r>
        <w:rPr>
          <w:noProof/>
        </w:rPr>
        <w:fldChar w:fldCharType="separate"/>
      </w:r>
      <w:r w:rsidR="009B24E9">
        <w:rPr>
          <w:noProof/>
        </w:rPr>
        <w:t>3</w:t>
      </w:r>
      <w:r>
        <w:rPr>
          <w:noProof/>
        </w:rPr>
        <w:fldChar w:fldCharType="end"/>
      </w:r>
      <w:r>
        <w:t xml:space="preserve"> – PCB Panel</w:t>
      </w:r>
      <w:r w:rsidR="00861139">
        <w:t>s</w:t>
      </w:r>
      <w:r w:rsidR="00212D29">
        <w:t xml:space="preserve"> of Sensor Boards</w:t>
      </w:r>
      <w:bookmarkEnd w:id="1250"/>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8"/>
      </w:r>
      <w:r>
        <w:rPr>
          <w:rStyle w:val="Hyperlink"/>
          <w:color w:val="auto"/>
          <w:u w:val="none"/>
        </w:rPr>
        <w:t xml:space="preserve"> from the project GitHub repository, then browse the following link to the service:</w:t>
      </w:r>
    </w:p>
    <w:p w14:paraId="65FE7911" w14:textId="725CE6EC" w:rsidR="00AD5582" w:rsidRDefault="00AD5582" w:rsidP="00AD5582">
      <w:pPr>
        <w:pStyle w:val="ListParagraph"/>
        <w:numPr>
          <w:ilvl w:val="0"/>
          <w:numId w:val="23"/>
        </w:numPr>
        <w:rPr>
          <w:rStyle w:val="Hyperlink"/>
          <w:color w:val="auto"/>
          <w:u w:val="none"/>
        </w:rPr>
      </w:pPr>
      <w:r>
        <w:lastRenderedPageBreak/>
        <w:fldChar w:fldCharType="begin"/>
      </w:r>
      <w:r>
        <w:instrText>HYPERLINK "https://jlcpcb.com"</w:instrText>
      </w:r>
      <w:ins w:id="1251" w:author="Andrew Instone-Cowie" w:date="2025-05-07T15:28:00Z" w16du:dateUtc="2025-05-07T14:28:00Z"/>
      <w:r>
        <w:fldChar w:fldCharType="separate"/>
      </w:r>
      <w:r>
        <w:rPr>
          <w:rStyle w:val="Hyperlink"/>
        </w:rPr>
        <w:t>https://jlcpcb.com</w:t>
      </w:r>
      <w:r>
        <w:fldChar w:fldCharType="end"/>
      </w:r>
      <w:r>
        <w:rPr>
          <w:rStyle w:val="Hyperlink"/>
          <w:color w:val="auto"/>
          <w:u w:val="none"/>
        </w:rPr>
        <w:t xml:space="preserve"> </w:t>
      </w:r>
    </w:p>
    <w:p w14:paraId="4F1FFD55" w14:textId="2094D2DF" w:rsidR="00861139" w:rsidRPr="00405050" w:rsidRDefault="003B6A4C" w:rsidP="00A228E9">
      <w:pPr>
        <w:pStyle w:val="ListParagraph"/>
        <w:numPr>
          <w:ilvl w:val="0"/>
          <w:numId w:val="23"/>
        </w:numPr>
        <w:rPr>
          <w:rStyle w:val="Hyperlink"/>
          <w:color w:val="auto"/>
          <w:u w:val="none"/>
        </w:rPr>
      </w:pPr>
      <w:r>
        <w:fldChar w:fldCharType="begin"/>
      </w:r>
      <w:r>
        <w:instrText>HYPERLINK "https://www.seeedstudio.com/fusion_pcb.html"</w:instrText>
      </w:r>
      <w:ins w:id="1252" w:author="Andrew Instone-Cowie" w:date="2025-05-07T15:28:00Z" w16du:dateUtc="2025-05-07T14:28:00Z"/>
      <w:r>
        <w:fldChar w:fldCharType="separate"/>
      </w:r>
      <w:r w:rsidRPr="00290BB6">
        <w:rPr>
          <w:rStyle w:val="Hyperlink"/>
        </w:rPr>
        <w:t>https://www.seeedstudio.com/fusion_pcb.html</w:t>
      </w:r>
      <w:r>
        <w:fldChar w:fldCharType="end"/>
      </w:r>
    </w:p>
    <w:p w14:paraId="414DACBD" w14:textId="049BE8F3" w:rsidR="00E83890" w:rsidRDefault="00E83890" w:rsidP="00A228E9">
      <w:pPr>
        <w:rPr>
          <w:rStyle w:val="Hyperlink"/>
          <w:color w:val="auto"/>
          <w:u w:val="none"/>
        </w:rPr>
      </w:pPr>
      <w:r>
        <w:rPr>
          <w:rStyle w:val="Hyperlink"/>
          <w:color w:val="auto"/>
          <w:u w:val="none"/>
        </w:rPr>
        <w:t xml:space="preserve">The ordering website for both manufacturers looks very similar, so only one </w:t>
      </w:r>
      <w:r w:rsidR="00C73139">
        <w:rPr>
          <w:rStyle w:val="Hyperlink"/>
          <w:color w:val="auto"/>
          <w:u w:val="none"/>
        </w:rPr>
        <w:t xml:space="preserve">(JLCPCB) </w:t>
      </w:r>
      <w:r>
        <w:rPr>
          <w:rStyle w:val="Hyperlink"/>
          <w:color w:val="auto"/>
          <w:u w:val="none"/>
        </w:rPr>
        <w:t>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138E29C4" w:rsidR="000E117B" w:rsidRDefault="00C73139" w:rsidP="00C9246B">
      <w:pPr>
        <w:keepNext/>
        <w:jc w:val="center"/>
        <w:rPr>
          <w:rStyle w:val="Hyperlink"/>
          <w:color w:val="auto"/>
          <w:u w:val="none"/>
        </w:rPr>
      </w:pPr>
      <w:r>
        <w:rPr>
          <w:noProof/>
        </w:rPr>
        <w:drawing>
          <wp:inline distT="0" distB="0" distL="0" distR="0" wp14:anchorId="7971FBFB" wp14:editId="00F0A6D4">
            <wp:extent cx="4320000" cy="1479600"/>
            <wp:effectExtent l="19050" t="19050" r="23495" b="25400"/>
            <wp:docPr id="21067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888"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20000" cy="1479600"/>
                    </a:xfrm>
                    <a:prstGeom prst="rect">
                      <a:avLst/>
                    </a:prstGeom>
                    <a:ln w="3175">
                      <a:solidFill>
                        <a:schemeClr val="tx1"/>
                      </a:solidFill>
                    </a:ln>
                  </pic:spPr>
                </pic:pic>
              </a:graphicData>
            </a:graphic>
          </wp:inline>
        </w:drawing>
      </w:r>
    </w:p>
    <w:p w14:paraId="63FEC4E6" w14:textId="7C4224A4" w:rsidR="000E117B" w:rsidRDefault="000E117B" w:rsidP="00D859C8">
      <w:pPr>
        <w:pStyle w:val="Caption"/>
        <w:jc w:val="center"/>
      </w:pPr>
      <w:bookmarkStart w:id="1253" w:name="_Toc197525573"/>
      <w:r>
        <w:t xml:space="preserve">Figure </w:t>
      </w:r>
      <w:r>
        <w:rPr>
          <w:noProof/>
        </w:rPr>
        <w:fldChar w:fldCharType="begin"/>
      </w:r>
      <w:r>
        <w:rPr>
          <w:noProof/>
        </w:rPr>
        <w:instrText xml:space="preserve"> SEQ Figure \* ARABIC </w:instrText>
      </w:r>
      <w:r>
        <w:rPr>
          <w:noProof/>
        </w:rPr>
        <w:fldChar w:fldCharType="separate"/>
      </w:r>
      <w:r w:rsidR="009B24E9">
        <w:rPr>
          <w:noProof/>
        </w:rPr>
        <w:t>4</w:t>
      </w:r>
      <w:r>
        <w:rPr>
          <w:noProof/>
        </w:rPr>
        <w:fldChar w:fldCharType="end"/>
      </w:r>
      <w:r>
        <w:t xml:space="preserve"> – </w:t>
      </w:r>
      <w:r w:rsidR="00C73139">
        <w:t xml:space="preserve">JLCPCB </w:t>
      </w:r>
      <w:r>
        <w:t>Upload Box</w:t>
      </w:r>
      <w:bookmarkEnd w:id="1253"/>
    </w:p>
    <w:p w14:paraId="231E73B7" w14:textId="05D3B09D" w:rsidR="00C73139" w:rsidRDefault="00C73139" w:rsidP="00C73139">
      <w:pPr>
        <w:keepNext/>
        <w:jc w:val="center"/>
        <w:rPr>
          <w:rStyle w:val="Hyperlink"/>
          <w:color w:val="auto"/>
          <w:u w:val="none"/>
        </w:rPr>
      </w:pPr>
      <w:r>
        <w:rPr>
          <w:noProof/>
        </w:rPr>
        <w:drawing>
          <wp:inline distT="0" distB="0" distL="0" distR="0" wp14:anchorId="252B312E" wp14:editId="01625229">
            <wp:extent cx="4320000" cy="1792800"/>
            <wp:effectExtent l="19050" t="19050" r="23495" b="17145"/>
            <wp:docPr id="413561446" name="Picture 3" descr="A screen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1446" name="Picture 3" descr="A screenshot of a computer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20000" cy="1792800"/>
                    </a:xfrm>
                    <a:prstGeom prst="rect">
                      <a:avLst/>
                    </a:prstGeom>
                    <a:ln w="3175">
                      <a:solidFill>
                        <a:schemeClr val="tx1"/>
                      </a:solidFill>
                    </a:ln>
                  </pic:spPr>
                </pic:pic>
              </a:graphicData>
            </a:graphic>
          </wp:inline>
        </w:drawing>
      </w:r>
    </w:p>
    <w:p w14:paraId="6249EA1A" w14:textId="1611EC57" w:rsidR="00C73139" w:rsidRDefault="00C73139" w:rsidP="00C73139">
      <w:pPr>
        <w:pStyle w:val="Caption"/>
        <w:jc w:val="center"/>
      </w:pPr>
      <w:bookmarkStart w:id="1254" w:name="_Toc197525574"/>
      <w:r>
        <w:t xml:space="preserve">Figure </w:t>
      </w:r>
      <w:r>
        <w:rPr>
          <w:noProof/>
        </w:rPr>
        <w:fldChar w:fldCharType="begin"/>
      </w:r>
      <w:r>
        <w:rPr>
          <w:noProof/>
        </w:rPr>
        <w:instrText xml:space="preserve"> SEQ Figure \* ARABIC </w:instrText>
      </w:r>
      <w:r>
        <w:rPr>
          <w:noProof/>
        </w:rPr>
        <w:fldChar w:fldCharType="separate"/>
      </w:r>
      <w:r w:rsidR="009B24E9">
        <w:rPr>
          <w:noProof/>
        </w:rPr>
        <w:t>5</w:t>
      </w:r>
      <w:r>
        <w:rPr>
          <w:noProof/>
        </w:rPr>
        <w:fldChar w:fldCharType="end"/>
      </w:r>
      <w:r>
        <w:t xml:space="preserve"> – JLCPCB File Uploaded</w:t>
      </w:r>
      <w:bookmarkEnd w:id="1254"/>
    </w:p>
    <w:p w14:paraId="31441D2A" w14:textId="1391C20C" w:rsidR="000E117B" w:rsidRDefault="00C73139" w:rsidP="00C9246B">
      <w:pPr>
        <w:keepNext/>
        <w:jc w:val="center"/>
      </w:pPr>
      <w:r>
        <w:rPr>
          <w:noProof/>
        </w:rPr>
        <w:drawing>
          <wp:inline distT="0" distB="0" distL="0" distR="0" wp14:anchorId="3C813D0E" wp14:editId="5944DD85">
            <wp:extent cx="4320000" cy="1648800"/>
            <wp:effectExtent l="19050" t="19050" r="23495" b="27940"/>
            <wp:docPr id="1616323645" name="Picture 2" descr="A computer screen shot of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3645" name="Picture 2" descr="A computer screen shot of a red circuit 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648800"/>
                    </a:xfrm>
                    <a:prstGeom prst="rect">
                      <a:avLst/>
                    </a:prstGeom>
                    <a:ln w="3175">
                      <a:solidFill>
                        <a:schemeClr val="tx1"/>
                      </a:solidFill>
                    </a:ln>
                  </pic:spPr>
                </pic:pic>
              </a:graphicData>
            </a:graphic>
          </wp:inline>
        </w:drawing>
      </w:r>
    </w:p>
    <w:p w14:paraId="29535735" w14:textId="68E56101" w:rsidR="000E117B" w:rsidRDefault="000E117B" w:rsidP="000E117B">
      <w:pPr>
        <w:pStyle w:val="Caption"/>
        <w:jc w:val="center"/>
      </w:pPr>
      <w:bookmarkStart w:id="1255" w:name="_Toc197525575"/>
      <w:r>
        <w:t xml:space="preserve">Figure </w:t>
      </w:r>
      <w:r>
        <w:rPr>
          <w:noProof/>
        </w:rPr>
        <w:fldChar w:fldCharType="begin"/>
      </w:r>
      <w:r>
        <w:rPr>
          <w:noProof/>
        </w:rPr>
        <w:instrText xml:space="preserve"> SEQ Figure \* ARABIC </w:instrText>
      </w:r>
      <w:r>
        <w:rPr>
          <w:noProof/>
        </w:rPr>
        <w:fldChar w:fldCharType="separate"/>
      </w:r>
      <w:r w:rsidR="009B24E9">
        <w:rPr>
          <w:noProof/>
        </w:rPr>
        <w:t>6</w:t>
      </w:r>
      <w:r>
        <w:rPr>
          <w:noProof/>
        </w:rPr>
        <w:fldChar w:fldCharType="end"/>
      </w:r>
      <w:r>
        <w:t xml:space="preserve"> – </w:t>
      </w:r>
      <w:r w:rsidR="00C73139">
        <w:t xml:space="preserve">JLCPCB </w:t>
      </w:r>
      <w:r>
        <w:t>Gerber Viewer</w:t>
      </w:r>
      <w:bookmarkEnd w:id="1255"/>
    </w:p>
    <w:p w14:paraId="345D801B" w14:textId="77777777" w:rsidR="00C73139" w:rsidRDefault="00C73139">
      <w:r>
        <w:br w:type="page"/>
      </w:r>
    </w:p>
    <w:p w14:paraId="0F2D4FB8" w14:textId="4A0A5ACD" w:rsidR="00C73139" w:rsidRPr="00C73139" w:rsidRDefault="00C73139" w:rsidP="00490148">
      <w:r>
        <w:lastRenderedPageBreak/>
        <w:t>Return to the order form and complete it using the parameters below. Note that the parameters for the smaller, panelised boards are slightly different from the larger, single boards.</w:t>
      </w:r>
    </w:p>
    <w:p w14:paraId="3C0CDE21" w14:textId="66EEBB14" w:rsidR="003A0F27" w:rsidRPr="00393B25" w:rsidRDefault="003A0F27" w:rsidP="003A0F27">
      <w:pPr>
        <w:pStyle w:val="Caption"/>
        <w:keepNext/>
      </w:pPr>
      <w:bookmarkStart w:id="1256" w:name="_Toc197525651"/>
      <w:r>
        <w:t xml:space="preserve">Table </w:t>
      </w:r>
      <w:r>
        <w:rPr>
          <w:noProof/>
        </w:rPr>
        <w:fldChar w:fldCharType="begin"/>
      </w:r>
      <w:r>
        <w:rPr>
          <w:noProof/>
        </w:rPr>
        <w:instrText xml:space="preserve"> SEQ Table \* ARABIC </w:instrText>
      </w:r>
      <w:r>
        <w:rPr>
          <w:noProof/>
        </w:rPr>
        <w:fldChar w:fldCharType="separate"/>
      </w:r>
      <w:r w:rsidR="009B24E9">
        <w:rPr>
          <w:noProof/>
        </w:rPr>
        <w:t>1</w:t>
      </w:r>
      <w:r>
        <w:rPr>
          <w:noProof/>
        </w:rPr>
        <w:fldChar w:fldCharType="end"/>
      </w:r>
      <w:r>
        <w:t xml:space="preserve"> – </w:t>
      </w:r>
      <w:r w:rsidR="00C73139">
        <w:t>PCB Ordering Parameters</w:t>
      </w:r>
      <w:bookmarkEnd w:id="12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94"/>
        <w:gridCol w:w="2194"/>
        <w:gridCol w:w="2194"/>
      </w:tblGrid>
      <w:tr w:rsidR="003E16DC" w:rsidRPr="00AE25BB" w14:paraId="2AD3F460" w14:textId="54960919" w:rsidTr="00490148">
        <w:tc>
          <w:tcPr>
            <w:tcW w:w="2552" w:type="dxa"/>
            <w:shd w:val="clear" w:color="auto" w:fill="D9D9D9" w:themeFill="background1" w:themeFillShade="D9"/>
          </w:tcPr>
          <w:p w14:paraId="54B27D84" w14:textId="4977E7FF" w:rsidR="003A0F27" w:rsidRPr="00212D29" w:rsidRDefault="003A0F27" w:rsidP="0068087A">
            <w:pPr>
              <w:contextualSpacing/>
              <w:rPr>
                <w:b/>
              </w:rPr>
            </w:pPr>
            <w:r>
              <w:rPr>
                <w:b/>
              </w:rPr>
              <w:t>Form Field</w:t>
            </w:r>
          </w:p>
        </w:tc>
        <w:tc>
          <w:tcPr>
            <w:tcW w:w="2194" w:type="dxa"/>
            <w:shd w:val="clear" w:color="auto" w:fill="D9D9D9" w:themeFill="background1" w:themeFillShade="D9"/>
          </w:tcPr>
          <w:p w14:paraId="5E860F83" w14:textId="2AB06C49" w:rsidR="003A0F27" w:rsidRPr="00212D29" w:rsidRDefault="003A0F27" w:rsidP="0068087A">
            <w:pPr>
              <w:contextualSpacing/>
              <w:rPr>
                <w:b/>
              </w:rPr>
            </w:pPr>
            <w:r>
              <w:rPr>
                <w:b/>
              </w:rPr>
              <w:t xml:space="preserve">Interface </w:t>
            </w:r>
            <w:r w:rsidR="003E16DC">
              <w:rPr>
                <w:b/>
              </w:rPr>
              <w:t>or Serial Splitter Boards</w:t>
            </w:r>
          </w:p>
        </w:tc>
        <w:tc>
          <w:tcPr>
            <w:tcW w:w="2194" w:type="dxa"/>
            <w:shd w:val="clear" w:color="auto" w:fill="D9D9D9" w:themeFill="background1" w:themeFillShade="D9"/>
          </w:tcPr>
          <w:p w14:paraId="580DF745" w14:textId="0D364583" w:rsidR="003A0F27" w:rsidRPr="00212D29" w:rsidRDefault="003A0F27" w:rsidP="0068087A">
            <w:pPr>
              <w:contextualSpacing/>
              <w:rPr>
                <w:b/>
              </w:rPr>
            </w:pPr>
            <w:r>
              <w:rPr>
                <w:b/>
              </w:rPr>
              <w:t xml:space="preserve">Power </w:t>
            </w:r>
            <w:r w:rsidR="003E16DC">
              <w:rPr>
                <w:b/>
              </w:rPr>
              <w:t>or Second PC Board</w:t>
            </w:r>
            <w:r w:rsidR="0009125B">
              <w:rPr>
                <w:b/>
              </w:rPr>
              <w:t>s</w:t>
            </w:r>
            <w:r w:rsidR="0009125B">
              <w:rPr>
                <w:b/>
              </w:rPr>
              <w:br/>
            </w:r>
            <w:r>
              <w:rPr>
                <w:b/>
              </w:rPr>
              <w:t>(</w:t>
            </w:r>
            <w:r w:rsidR="003E16DC">
              <w:rPr>
                <w:b/>
              </w:rPr>
              <w:t xml:space="preserve">4-way </w:t>
            </w:r>
            <w:r>
              <w:rPr>
                <w:b/>
              </w:rPr>
              <w:t>Panel</w:t>
            </w:r>
            <w:r w:rsidR="00C73139">
              <w:rPr>
                <w:b/>
              </w:rPr>
              <w:t>ised</w:t>
            </w:r>
            <w:r>
              <w:rPr>
                <w:b/>
              </w:rPr>
              <w:t>)</w:t>
            </w:r>
          </w:p>
        </w:tc>
        <w:tc>
          <w:tcPr>
            <w:tcW w:w="2194" w:type="dxa"/>
            <w:shd w:val="clear" w:color="auto" w:fill="D9D9D9" w:themeFill="background1" w:themeFillShade="D9"/>
          </w:tcPr>
          <w:p w14:paraId="1AE7F873" w14:textId="44CDB7A3" w:rsidR="003A0F27" w:rsidRPr="00212D29" w:rsidRDefault="0009125B" w:rsidP="0068087A">
            <w:pPr>
              <w:contextualSpacing/>
              <w:rPr>
                <w:b/>
              </w:rPr>
            </w:pPr>
            <w:r>
              <w:rPr>
                <w:b/>
              </w:rPr>
              <w:t xml:space="preserve">MR or Generic </w:t>
            </w:r>
            <w:r w:rsidR="003A0F27">
              <w:rPr>
                <w:b/>
              </w:rPr>
              <w:t>Sensor</w:t>
            </w:r>
            <w:r>
              <w:rPr>
                <w:b/>
              </w:rPr>
              <w:t xml:space="preserve"> Boards</w:t>
            </w:r>
            <w:r>
              <w:rPr>
                <w:b/>
              </w:rPr>
              <w:br/>
            </w:r>
            <w:r w:rsidR="003A0F27">
              <w:rPr>
                <w:b/>
              </w:rPr>
              <w:t>(</w:t>
            </w:r>
            <w:r w:rsidR="003E16DC">
              <w:rPr>
                <w:b/>
              </w:rPr>
              <w:t xml:space="preserve">6-way </w:t>
            </w:r>
            <w:r w:rsidR="003A0F27">
              <w:rPr>
                <w:b/>
              </w:rPr>
              <w:t>Panel</w:t>
            </w:r>
            <w:r w:rsidR="00C73139">
              <w:rPr>
                <w:b/>
              </w:rPr>
              <w:t>ised</w:t>
            </w:r>
            <w:r w:rsidR="003A0F27">
              <w:rPr>
                <w:b/>
              </w:rPr>
              <w:t>)</w:t>
            </w:r>
          </w:p>
        </w:tc>
      </w:tr>
      <w:tr w:rsidR="003E16DC" w:rsidRPr="007A4ECF" w14:paraId="79414FCC" w14:textId="50330AA0" w:rsidTr="00490148">
        <w:tc>
          <w:tcPr>
            <w:tcW w:w="2552" w:type="dxa"/>
          </w:tcPr>
          <w:p w14:paraId="2052C657" w14:textId="12E63196" w:rsidR="003E16DC" w:rsidRPr="00212D29" w:rsidRDefault="003E16DC" w:rsidP="0068087A">
            <w:pPr>
              <w:contextualSpacing/>
            </w:pPr>
            <w:r>
              <w:t>Base Material</w:t>
            </w:r>
          </w:p>
        </w:tc>
        <w:tc>
          <w:tcPr>
            <w:tcW w:w="6582" w:type="dxa"/>
            <w:gridSpan w:val="3"/>
          </w:tcPr>
          <w:p w14:paraId="512B7477" w14:textId="245AF470" w:rsidR="003E16DC" w:rsidRPr="00212D29" w:rsidRDefault="003E16DC" w:rsidP="00490148">
            <w:pPr>
              <w:contextualSpacing/>
              <w:jc w:val="center"/>
            </w:pPr>
            <w:r>
              <w:t>FR-4</w:t>
            </w:r>
          </w:p>
        </w:tc>
      </w:tr>
      <w:tr w:rsidR="003E16DC" w:rsidRPr="007A4ECF" w14:paraId="4DA96D8A" w14:textId="0B1FD8FE" w:rsidTr="00490148">
        <w:tc>
          <w:tcPr>
            <w:tcW w:w="2552" w:type="dxa"/>
          </w:tcPr>
          <w:p w14:paraId="599F4337" w14:textId="3E221890" w:rsidR="003E16DC" w:rsidRPr="00212D29" w:rsidRDefault="003E16DC" w:rsidP="0068087A">
            <w:pPr>
              <w:contextualSpacing/>
            </w:pPr>
            <w:r>
              <w:t>Layers</w:t>
            </w:r>
          </w:p>
        </w:tc>
        <w:tc>
          <w:tcPr>
            <w:tcW w:w="6582" w:type="dxa"/>
            <w:gridSpan w:val="3"/>
          </w:tcPr>
          <w:p w14:paraId="5FD440FE" w14:textId="3EEABCB8" w:rsidR="003E16DC" w:rsidRPr="00212D29" w:rsidRDefault="003E16DC" w:rsidP="00490148">
            <w:pPr>
              <w:contextualSpacing/>
              <w:jc w:val="center"/>
            </w:pPr>
            <w:r>
              <w:t>2</w:t>
            </w:r>
          </w:p>
        </w:tc>
      </w:tr>
      <w:tr w:rsidR="0009125B" w:rsidRPr="007A4ECF" w14:paraId="60AEF77F" w14:textId="6CCE3D5E" w:rsidTr="00E40C55">
        <w:tc>
          <w:tcPr>
            <w:tcW w:w="2552" w:type="dxa"/>
          </w:tcPr>
          <w:p w14:paraId="77DC161B" w14:textId="48924D0B" w:rsidR="0009125B" w:rsidRPr="00212D29" w:rsidRDefault="0009125B" w:rsidP="0068087A">
            <w:pPr>
              <w:contextualSpacing/>
            </w:pPr>
            <w:r>
              <w:t>Dimensions</w:t>
            </w:r>
          </w:p>
        </w:tc>
        <w:tc>
          <w:tcPr>
            <w:tcW w:w="6582" w:type="dxa"/>
            <w:gridSpan w:val="3"/>
          </w:tcPr>
          <w:p w14:paraId="3F152AF8" w14:textId="73F56111" w:rsidR="0009125B" w:rsidRPr="00212D29" w:rsidRDefault="0009125B" w:rsidP="00490148">
            <w:pPr>
              <w:contextualSpacing/>
              <w:jc w:val="center"/>
            </w:pPr>
            <w:r>
              <w:t>(Automatically detected from uploaded file)</w:t>
            </w:r>
          </w:p>
        </w:tc>
      </w:tr>
      <w:tr w:rsidR="003E16DC" w:rsidRPr="007A4ECF" w14:paraId="1745D6CF" w14:textId="2A1E549F" w:rsidTr="00490148">
        <w:tc>
          <w:tcPr>
            <w:tcW w:w="2552" w:type="dxa"/>
          </w:tcPr>
          <w:p w14:paraId="33599AE1" w14:textId="6F6DD5DE" w:rsidR="003E16DC" w:rsidRPr="00212D29" w:rsidRDefault="003E16DC" w:rsidP="0068087A">
            <w:pPr>
              <w:contextualSpacing/>
            </w:pPr>
            <w:r>
              <w:t>PCB Qty</w:t>
            </w:r>
          </w:p>
        </w:tc>
        <w:tc>
          <w:tcPr>
            <w:tcW w:w="6582" w:type="dxa"/>
            <w:gridSpan w:val="3"/>
          </w:tcPr>
          <w:p w14:paraId="68A11A25" w14:textId="4A322D2B" w:rsidR="003E16DC" w:rsidRPr="00212D29" w:rsidRDefault="003E16DC" w:rsidP="00490148">
            <w:pPr>
              <w:contextualSpacing/>
              <w:jc w:val="center"/>
            </w:pPr>
            <w:r>
              <w:t>5</w:t>
            </w:r>
          </w:p>
        </w:tc>
      </w:tr>
      <w:tr w:rsidR="003E16DC" w:rsidRPr="007A4ECF" w14:paraId="090A09E3" w14:textId="0774FB1A" w:rsidTr="00490148">
        <w:tc>
          <w:tcPr>
            <w:tcW w:w="2552" w:type="dxa"/>
          </w:tcPr>
          <w:p w14:paraId="6D4E7E77" w14:textId="4A34FBCB" w:rsidR="003E16DC" w:rsidRPr="00212D29" w:rsidRDefault="003E16DC" w:rsidP="0068087A">
            <w:pPr>
              <w:contextualSpacing/>
            </w:pPr>
            <w:r>
              <w:t>Product Type</w:t>
            </w:r>
          </w:p>
        </w:tc>
        <w:tc>
          <w:tcPr>
            <w:tcW w:w="6582" w:type="dxa"/>
            <w:gridSpan w:val="3"/>
          </w:tcPr>
          <w:p w14:paraId="2DD1B903" w14:textId="581734E3" w:rsidR="003E16DC" w:rsidRPr="00212D29" w:rsidRDefault="003E16DC" w:rsidP="00490148">
            <w:pPr>
              <w:contextualSpacing/>
              <w:jc w:val="center"/>
            </w:pPr>
            <w:r>
              <w:t>Industrial/Consumer</w:t>
            </w:r>
            <w:r w:rsidR="00CB307A">
              <w:t xml:space="preserve"> (default)</w:t>
            </w:r>
          </w:p>
        </w:tc>
      </w:tr>
      <w:tr w:rsidR="003E16DC" w:rsidRPr="007A4ECF" w14:paraId="294AE9C9" w14:textId="61B37424" w:rsidTr="00490148">
        <w:tc>
          <w:tcPr>
            <w:tcW w:w="2552" w:type="dxa"/>
          </w:tcPr>
          <w:p w14:paraId="6129FEF6" w14:textId="1C9CE12A" w:rsidR="003E16DC" w:rsidRPr="00212D29" w:rsidRDefault="003E16DC" w:rsidP="0068087A">
            <w:pPr>
              <w:contextualSpacing/>
            </w:pPr>
            <w:r>
              <w:t>Different Design</w:t>
            </w:r>
          </w:p>
        </w:tc>
        <w:tc>
          <w:tcPr>
            <w:tcW w:w="6582" w:type="dxa"/>
            <w:gridSpan w:val="3"/>
          </w:tcPr>
          <w:p w14:paraId="3C7B70EE" w14:textId="48997BD0" w:rsidR="003E16DC" w:rsidRPr="00212D29" w:rsidRDefault="003E16DC" w:rsidP="00490148">
            <w:pPr>
              <w:contextualSpacing/>
              <w:jc w:val="center"/>
            </w:pPr>
            <w:r>
              <w:t>1</w:t>
            </w:r>
          </w:p>
        </w:tc>
      </w:tr>
      <w:tr w:rsidR="003E16DC" w:rsidRPr="007A4ECF" w14:paraId="43978919" w14:textId="66A82ADB" w:rsidTr="00490148">
        <w:tc>
          <w:tcPr>
            <w:tcW w:w="2552" w:type="dxa"/>
          </w:tcPr>
          <w:p w14:paraId="39F77D6A" w14:textId="660ED27A" w:rsidR="003E16DC" w:rsidRPr="00212D29" w:rsidRDefault="003E16DC" w:rsidP="003E16DC">
            <w:pPr>
              <w:contextualSpacing/>
            </w:pPr>
            <w:r>
              <w:t>Delivery Format</w:t>
            </w:r>
          </w:p>
        </w:tc>
        <w:tc>
          <w:tcPr>
            <w:tcW w:w="2194" w:type="dxa"/>
          </w:tcPr>
          <w:p w14:paraId="66932A97" w14:textId="4BD98FA2" w:rsidR="003E16DC" w:rsidRPr="00212D29" w:rsidRDefault="003E16DC" w:rsidP="00490148">
            <w:pPr>
              <w:contextualSpacing/>
              <w:jc w:val="center"/>
            </w:pPr>
            <w:r>
              <w:t>Single PCB</w:t>
            </w:r>
          </w:p>
        </w:tc>
        <w:tc>
          <w:tcPr>
            <w:tcW w:w="2194" w:type="dxa"/>
          </w:tcPr>
          <w:p w14:paraId="36D5CFF4" w14:textId="2AC4ACE9" w:rsidR="003E16DC" w:rsidRPr="00212D29" w:rsidRDefault="003E16DC" w:rsidP="00490148">
            <w:pPr>
              <w:contextualSpacing/>
              <w:jc w:val="center"/>
            </w:pPr>
            <w:r>
              <w:t>Panel by Customer</w:t>
            </w:r>
          </w:p>
        </w:tc>
        <w:tc>
          <w:tcPr>
            <w:tcW w:w="2194" w:type="dxa"/>
          </w:tcPr>
          <w:p w14:paraId="5C810FF0" w14:textId="1F91CE17" w:rsidR="003E16DC" w:rsidRPr="00212D29" w:rsidRDefault="003E16DC" w:rsidP="00490148">
            <w:pPr>
              <w:contextualSpacing/>
              <w:jc w:val="center"/>
            </w:pPr>
            <w:r>
              <w:t>Panel by Customer</w:t>
            </w:r>
          </w:p>
        </w:tc>
      </w:tr>
      <w:tr w:rsidR="003E16DC" w:rsidRPr="007A4ECF" w14:paraId="39146488" w14:textId="77777777" w:rsidTr="00490148">
        <w:tc>
          <w:tcPr>
            <w:tcW w:w="2552" w:type="dxa"/>
          </w:tcPr>
          <w:p w14:paraId="16EFCF0F" w14:textId="35098125" w:rsidR="003E16DC" w:rsidRDefault="003E16DC" w:rsidP="003E16DC">
            <w:pPr>
              <w:contextualSpacing/>
            </w:pPr>
            <w:r>
              <w:t>Panel Format Columns</w:t>
            </w:r>
          </w:p>
        </w:tc>
        <w:tc>
          <w:tcPr>
            <w:tcW w:w="2194" w:type="dxa"/>
          </w:tcPr>
          <w:p w14:paraId="08E738E3" w14:textId="35DF616B" w:rsidR="003E16DC" w:rsidRDefault="003E16DC" w:rsidP="00490148">
            <w:pPr>
              <w:contextualSpacing/>
              <w:jc w:val="center"/>
            </w:pPr>
            <w:r>
              <w:t>N/A</w:t>
            </w:r>
          </w:p>
        </w:tc>
        <w:tc>
          <w:tcPr>
            <w:tcW w:w="2194" w:type="dxa"/>
          </w:tcPr>
          <w:p w14:paraId="297E060D" w14:textId="312A7F03" w:rsidR="003E16DC" w:rsidRPr="00212D29" w:rsidRDefault="003E16DC" w:rsidP="00490148">
            <w:pPr>
              <w:contextualSpacing/>
              <w:jc w:val="center"/>
            </w:pPr>
            <w:r>
              <w:t>2</w:t>
            </w:r>
          </w:p>
        </w:tc>
        <w:tc>
          <w:tcPr>
            <w:tcW w:w="2194" w:type="dxa"/>
          </w:tcPr>
          <w:p w14:paraId="62BAF34B" w14:textId="08949CC5" w:rsidR="003E16DC" w:rsidRPr="00212D29" w:rsidRDefault="003E16DC" w:rsidP="00490148">
            <w:pPr>
              <w:contextualSpacing/>
              <w:jc w:val="center"/>
            </w:pPr>
            <w:r>
              <w:t>2</w:t>
            </w:r>
          </w:p>
        </w:tc>
      </w:tr>
      <w:tr w:rsidR="003E16DC" w:rsidRPr="007A4ECF" w14:paraId="78F68C8B" w14:textId="77777777" w:rsidTr="00490148">
        <w:tc>
          <w:tcPr>
            <w:tcW w:w="2552" w:type="dxa"/>
          </w:tcPr>
          <w:p w14:paraId="365A1B71" w14:textId="432EBB99" w:rsidR="003E16DC" w:rsidRDefault="003E16DC" w:rsidP="003E16DC">
            <w:pPr>
              <w:contextualSpacing/>
            </w:pPr>
            <w:r>
              <w:t>Panel Format Rows</w:t>
            </w:r>
          </w:p>
        </w:tc>
        <w:tc>
          <w:tcPr>
            <w:tcW w:w="2194" w:type="dxa"/>
          </w:tcPr>
          <w:p w14:paraId="39DB8F93" w14:textId="6D00C8B5" w:rsidR="003E16DC" w:rsidRDefault="003E16DC" w:rsidP="00490148">
            <w:pPr>
              <w:contextualSpacing/>
              <w:jc w:val="center"/>
            </w:pPr>
            <w:r>
              <w:t>N/A</w:t>
            </w:r>
          </w:p>
        </w:tc>
        <w:tc>
          <w:tcPr>
            <w:tcW w:w="2194" w:type="dxa"/>
          </w:tcPr>
          <w:p w14:paraId="371FC5DB" w14:textId="51A15939" w:rsidR="003E16DC" w:rsidRPr="00212D29" w:rsidRDefault="003E16DC" w:rsidP="00490148">
            <w:pPr>
              <w:contextualSpacing/>
              <w:jc w:val="center"/>
            </w:pPr>
            <w:r>
              <w:t>2</w:t>
            </w:r>
          </w:p>
        </w:tc>
        <w:tc>
          <w:tcPr>
            <w:tcW w:w="2194" w:type="dxa"/>
          </w:tcPr>
          <w:p w14:paraId="58F63906" w14:textId="66ED30F7" w:rsidR="003E16DC" w:rsidRPr="00212D29" w:rsidRDefault="003E16DC" w:rsidP="00490148">
            <w:pPr>
              <w:contextualSpacing/>
              <w:jc w:val="center"/>
            </w:pPr>
            <w:r>
              <w:t>3</w:t>
            </w:r>
          </w:p>
        </w:tc>
      </w:tr>
      <w:tr w:rsidR="003E16DC" w:rsidRPr="007A4ECF" w14:paraId="397388C0" w14:textId="5E4D581B" w:rsidTr="00490148">
        <w:tc>
          <w:tcPr>
            <w:tcW w:w="2552" w:type="dxa"/>
          </w:tcPr>
          <w:p w14:paraId="27736C89" w14:textId="77364ED1" w:rsidR="003E16DC" w:rsidRPr="00212D29" w:rsidRDefault="003E16DC" w:rsidP="003E16DC">
            <w:pPr>
              <w:contextualSpacing/>
            </w:pPr>
            <w:r>
              <w:t>PCB Thickness</w:t>
            </w:r>
          </w:p>
        </w:tc>
        <w:tc>
          <w:tcPr>
            <w:tcW w:w="6582" w:type="dxa"/>
            <w:gridSpan w:val="3"/>
          </w:tcPr>
          <w:p w14:paraId="5839EF8E" w14:textId="74605179" w:rsidR="003E16DC" w:rsidRPr="00212D29" w:rsidRDefault="003E16DC" w:rsidP="00490148">
            <w:pPr>
              <w:contextualSpacing/>
              <w:jc w:val="center"/>
            </w:pPr>
            <w:r>
              <w:t>1.6mm (default)</w:t>
            </w:r>
          </w:p>
        </w:tc>
      </w:tr>
      <w:tr w:rsidR="003E16DC" w:rsidRPr="007A4ECF" w14:paraId="2BD919D8" w14:textId="77777777" w:rsidTr="00490148">
        <w:tc>
          <w:tcPr>
            <w:tcW w:w="2552" w:type="dxa"/>
          </w:tcPr>
          <w:p w14:paraId="7A04D496" w14:textId="16F145EF" w:rsidR="003E16DC" w:rsidRDefault="003E16DC" w:rsidP="003E16DC">
            <w:pPr>
              <w:contextualSpacing/>
            </w:pPr>
            <w:r>
              <w:t>PCB Colour</w:t>
            </w:r>
          </w:p>
        </w:tc>
        <w:tc>
          <w:tcPr>
            <w:tcW w:w="6582" w:type="dxa"/>
            <w:gridSpan w:val="3"/>
          </w:tcPr>
          <w:p w14:paraId="62BDF126" w14:textId="26423D5E" w:rsidR="003E16DC" w:rsidRPr="00212D29" w:rsidRDefault="003E16DC" w:rsidP="00490148">
            <w:pPr>
              <w:contextualSpacing/>
              <w:jc w:val="center"/>
            </w:pPr>
            <w:r>
              <w:t>Red</w:t>
            </w:r>
          </w:p>
        </w:tc>
      </w:tr>
      <w:tr w:rsidR="003E16DC" w:rsidRPr="007A4ECF" w14:paraId="2FD36091" w14:textId="77777777" w:rsidTr="00490148">
        <w:tc>
          <w:tcPr>
            <w:tcW w:w="2552" w:type="dxa"/>
          </w:tcPr>
          <w:p w14:paraId="374ABAA8" w14:textId="04FA57C6" w:rsidR="003E16DC" w:rsidRDefault="003E16DC" w:rsidP="003E16DC">
            <w:pPr>
              <w:contextualSpacing/>
            </w:pPr>
            <w:r>
              <w:t>Silkscreen</w:t>
            </w:r>
          </w:p>
        </w:tc>
        <w:tc>
          <w:tcPr>
            <w:tcW w:w="6582" w:type="dxa"/>
            <w:gridSpan w:val="3"/>
          </w:tcPr>
          <w:p w14:paraId="43BC74A3" w14:textId="1B2018C2" w:rsidR="003E16DC" w:rsidRPr="00212D29" w:rsidRDefault="003E16DC" w:rsidP="00490148">
            <w:pPr>
              <w:contextualSpacing/>
              <w:jc w:val="center"/>
            </w:pPr>
            <w:r>
              <w:t>White (default)</w:t>
            </w:r>
          </w:p>
        </w:tc>
      </w:tr>
      <w:tr w:rsidR="003E16DC" w:rsidRPr="007A4ECF" w14:paraId="3A110A3A" w14:textId="77777777" w:rsidTr="00490148">
        <w:tc>
          <w:tcPr>
            <w:tcW w:w="2552" w:type="dxa"/>
          </w:tcPr>
          <w:p w14:paraId="795017CA" w14:textId="7C200AED" w:rsidR="003E16DC" w:rsidRDefault="003E16DC" w:rsidP="003E16DC">
            <w:pPr>
              <w:contextualSpacing/>
            </w:pPr>
            <w:r>
              <w:t>Surface Finish</w:t>
            </w:r>
          </w:p>
        </w:tc>
        <w:tc>
          <w:tcPr>
            <w:tcW w:w="6582" w:type="dxa"/>
            <w:gridSpan w:val="3"/>
          </w:tcPr>
          <w:p w14:paraId="34624C2C" w14:textId="225BFC37" w:rsidR="003E16DC" w:rsidRPr="00212D29" w:rsidRDefault="003E16DC" w:rsidP="00490148">
            <w:pPr>
              <w:contextualSpacing/>
              <w:jc w:val="center"/>
            </w:pPr>
            <w:r>
              <w:t>HASL (with Lead) (default)</w:t>
            </w:r>
            <w:r w:rsidR="00CB307A">
              <w:rPr>
                <w:rStyle w:val="FootnoteReference"/>
              </w:rPr>
              <w:footnoteReference w:id="9"/>
            </w:r>
          </w:p>
        </w:tc>
      </w:tr>
      <w:tr w:rsidR="003E16DC" w:rsidRPr="007A4ECF" w14:paraId="178453F3" w14:textId="77777777" w:rsidTr="00490148">
        <w:tc>
          <w:tcPr>
            <w:tcW w:w="2552" w:type="dxa"/>
          </w:tcPr>
          <w:p w14:paraId="3CC3DF33" w14:textId="79299157" w:rsidR="003E16DC" w:rsidRDefault="003E16DC" w:rsidP="003E16DC">
            <w:pPr>
              <w:contextualSpacing/>
            </w:pPr>
            <w:r>
              <w:t>Outer Copper Weight</w:t>
            </w:r>
          </w:p>
        </w:tc>
        <w:tc>
          <w:tcPr>
            <w:tcW w:w="6582" w:type="dxa"/>
            <w:gridSpan w:val="3"/>
          </w:tcPr>
          <w:p w14:paraId="677891F5" w14:textId="6E63E379" w:rsidR="003E16DC" w:rsidRPr="00212D29" w:rsidRDefault="003E16DC" w:rsidP="00490148">
            <w:pPr>
              <w:contextualSpacing/>
              <w:jc w:val="center"/>
            </w:pPr>
            <w:r>
              <w:t>1oz (default)</w:t>
            </w:r>
          </w:p>
        </w:tc>
      </w:tr>
      <w:tr w:rsidR="003E16DC" w:rsidRPr="007A4ECF" w14:paraId="7C89BDC9" w14:textId="77777777" w:rsidTr="00490148">
        <w:tc>
          <w:tcPr>
            <w:tcW w:w="2552" w:type="dxa"/>
          </w:tcPr>
          <w:p w14:paraId="3BC14958" w14:textId="463E7FE0" w:rsidR="003E16DC" w:rsidRDefault="003E16DC" w:rsidP="003E16DC">
            <w:pPr>
              <w:contextualSpacing/>
            </w:pPr>
            <w:r>
              <w:t>Via Covering</w:t>
            </w:r>
          </w:p>
        </w:tc>
        <w:tc>
          <w:tcPr>
            <w:tcW w:w="6582" w:type="dxa"/>
            <w:gridSpan w:val="3"/>
          </w:tcPr>
          <w:p w14:paraId="79D1B13F" w14:textId="54E3C719" w:rsidR="003E16DC" w:rsidRPr="00212D29" w:rsidRDefault="003E16DC" w:rsidP="00490148">
            <w:pPr>
              <w:contextualSpacing/>
              <w:jc w:val="center"/>
            </w:pPr>
            <w:r>
              <w:t>Tented (default)</w:t>
            </w:r>
          </w:p>
        </w:tc>
      </w:tr>
      <w:tr w:rsidR="003E16DC" w:rsidRPr="007A4ECF" w14:paraId="4A3471F6" w14:textId="77777777" w:rsidTr="00490148">
        <w:tc>
          <w:tcPr>
            <w:tcW w:w="2552" w:type="dxa"/>
          </w:tcPr>
          <w:p w14:paraId="64A22DA9" w14:textId="4CF126CA" w:rsidR="003E16DC" w:rsidRDefault="003E16DC" w:rsidP="003E16DC">
            <w:pPr>
              <w:contextualSpacing/>
            </w:pPr>
            <w:r>
              <w:t>Board Outline Tolerance</w:t>
            </w:r>
          </w:p>
        </w:tc>
        <w:tc>
          <w:tcPr>
            <w:tcW w:w="6582" w:type="dxa"/>
            <w:gridSpan w:val="3"/>
          </w:tcPr>
          <w:p w14:paraId="1EA56585" w14:textId="73FF5624" w:rsidR="003E16DC" w:rsidRPr="00212D29" w:rsidRDefault="0009125B" w:rsidP="00490148">
            <w:pPr>
              <w:contextualSpacing/>
              <w:jc w:val="center"/>
            </w:pPr>
            <w:r>
              <w:rPr>
                <w:rFonts w:ascii="Calibri" w:hAnsi="Calibri" w:cs="Calibri"/>
                <w:sz w:val="24"/>
                <w:szCs w:val="24"/>
              </w:rPr>
              <w:t>±</w:t>
            </w:r>
            <w:r w:rsidR="003E16DC">
              <w:t>0.2mm (default)</w:t>
            </w:r>
          </w:p>
        </w:tc>
      </w:tr>
      <w:tr w:rsidR="003E16DC" w:rsidRPr="007A4ECF" w14:paraId="37D6270B" w14:textId="77777777" w:rsidTr="00490148">
        <w:tc>
          <w:tcPr>
            <w:tcW w:w="2552" w:type="dxa"/>
          </w:tcPr>
          <w:p w14:paraId="77C09D24" w14:textId="6A83E2EB" w:rsidR="003E16DC" w:rsidRDefault="003E16DC" w:rsidP="003E16DC">
            <w:pPr>
              <w:contextualSpacing/>
            </w:pPr>
            <w:r>
              <w:t>Confirm Production File</w:t>
            </w:r>
          </w:p>
        </w:tc>
        <w:tc>
          <w:tcPr>
            <w:tcW w:w="6582" w:type="dxa"/>
            <w:gridSpan w:val="3"/>
          </w:tcPr>
          <w:p w14:paraId="72F4E3DA" w14:textId="66ED7209" w:rsidR="003E16DC" w:rsidRPr="00212D29" w:rsidRDefault="003E16DC" w:rsidP="00490148">
            <w:pPr>
              <w:contextualSpacing/>
              <w:jc w:val="center"/>
            </w:pPr>
            <w:r>
              <w:t>No (default)</w:t>
            </w:r>
          </w:p>
        </w:tc>
      </w:tr>
      <w:tr w:rsidR="003E16DC" w:rsidRPr="007A4ECF" w14:paraId="479D88C5" w14:textId="77777777" w:rsidTr="00490148">
        <w:tc>
          <w:tcPr>
            <w:tcW w:w="2552" w:type="dxa"/>
          </w:tcPr>
          <w:p w14:paraId="34FF1B29" w14:textId="01A4E8C7" w:rsidR="003E16DC" w:rsidRDefault="003E16DC" w:rsidP="003E16DC">
            <w:pPr>
              <w:contextualSpacing/>
            </w:pPr>
            <w:r>
              <w:t>Remove Order Number</w:t>
            </w:r>
          </w:p>
        </w:tc>
        <w:tc>
          <w:tcPr>
            <w:tcW w:w="6582" w:type="dxa"/>
            <w:gridSpan w:val="3"/>
          </w:tcPr>
          <w:p w14:paraId="7EF99386" w14:textId="4CA9272B" w:rsidR="003E16DC" w:rsidRPr="00212D29" w:rsidRDefault="003E16DC" w:rsidP="00490148">
            <w:pPr>
              <w:contextualSpacing/>
              <w:jc w:val="center"/>
            </w:pPr>
            <w:r>
              <w:t>No (default)</w:t>
            </w:r>
          </w:p>
        </w:tc>
      </w:tr>
      <w:tr w:rsidR="003E16DC" w:rsidRPr="007A4ECF" w14:paraId="4FDD563B" w14:textId="77777777" w:rsidTr="00490148">
        <w:tc>
          <w:tcPr>
            <w:tcW w:w="2552" w:type="dxa"/>
          </w:tcPr>
          <w:p w14:paraId="584EF2E5" w14:textId="7B30C975" w:rsidR="003E16DC" w:rsidRDefault="003E16DC" w:rsidP="003E16DC">
            <w:pPr>
              <w:contextualSpacing/>
            </w:pPr>
            <w:r>
              <w:t>Flying Probe Test</w:t>
            </w:r>
          </w:p>
        </w:tc>
        <w:tc>
          <w:tcPr>
            <w:tcW w:w="6582" w:type="dxa"/>
            <w:gridSpan w:val="3"/>
          </w:tcPr>
          <w:p w14:paraId="3B51E57A" w14:textId="6CAE69C7" w:rsidR="003E16DC" w:rsidRPr="00212D29" w:rsidRDefault="003E16DC" w:rsidP="00490148">
            <w:pPr>
              <w:contextualSpacing/>
              <w:jc w:val="center"/>
            </w:pPr>
            <w:r>
              <w:t>Fully Test (default)</w:t>
            </w:r>
          </w:p>
        </w:tc>
      </w:tr>
      <w:tr w:rsidR="003E16DC" w:rsidRPr="007A4ECF" w14:paraId="147F7BB2" w14:textId="77777777" w:rsidTr="00490148">
        <w:tc>
          <w:tcPr>
            <w:tcW w:w="2552" w:type="dxa"/>
          </w:tcPr>
          <w:p w14:paraId="6F52578E" w14:textId="15B3B98A" w:rsidR="003E16DC" w:rsidRDefault="003E16DC" w:rsidP="003E16DC">
            <w:pPr>
              <w:contextualSpacing/>
            </w:pPr>
            <w:r>
              <w:t>Gold Fingers</w:t>
            </w:r>
          </w:p>
        </w:tc>
        <w:tc>
          <w:tcPr>
            <w:tcW w:w="6582" w:type="dxa"/>
            <w:gridSpan w:val="3"/>
          </w:tcPr>
          <w:p w14:paraId="3C228CC7" w14:textId="6919F9B7" w:rsidR="003E16DC" w:rsidRPr="00212D29" w:rsidRDefault="003E16DC" w:rsidP="00490148">
            <w:pPr>
              <w:contextualSpacing/>
              <w:jc w:val="center"/>
            </w:pPr>
            <w:r>
              <w:t>No (default)</w:t>
            </w:r>
          </w:p>
        </w:tc>
      </w:tr>
      <w:tr w:rsidR="003E16DC" w:rsidRPr="007A4ECF" w14:paraId="08D69166" w14:textId="77777777" w:rsidTr="00490148">
        <w:tc>
          <w:tcPr>
            <w:tcW w:w="2552" w:type="dxa"/>
          </w:tcPr>
          <w:p w14:paraId="40DF8C54" w14:textId="50782B9B" w:rsidR="003E16DC" w:rsidRDefault="003E16DC" w:rsidP="003E16DC">
            <w:pPr>
              <w:contextualSpacing/>
            </w:pPr>
            <w:r>
              <w:t>Castellated Holes</w:t>
            </w:r>
          </w:p>
        </w:tc>
        <w:tc>
          <w:tcPr>
            <w:tcW w:w="6582" w:type="dxa"/>
            <w:gridSpan w:val="3"/>
          </w:tcPr>
          <w:p w14:paraId="551E5CAF" w14:textId="6C78CD89" w:rsidR="003E16DC" w:rsidRPr="00212D29" w:rsidRDefault="003E16DC" w:rsidP="00490148">
            <w:pPr>
              <w:contextualSpacing/>
              <w:jc w:val="center"/>
            </w:pPr>
            <w:r>
              <w:t>No (default)</w:t>
            </w:r>
          </w:p>
        </w:tc>
      </w:tr>
      <w:tr w:rsidR="003E16DC" w:rsidRPr="007A4ECF" w14:paraId="44D314FF" w14:textId="77777777" w:rsidTr="00490148">
        <w:tc>
          <w:tcPr>
            <w:tcW w:w="2552" w:type="dxa"/>
          </w:tcPr>
          <w:p w14:paraId="52923476" w14:textId="5742FC24" w:rsidR="003E16DC" w:rsidRDefault="003E16DC" w:rsidP="003E16DC">
            <w:pPr>
              <w:contextualSpacing/>
            </w:pPr>
            <w:r>
              <w:t>Edge Plating</w:t>
            </w:r>
          </w:p>
        </w:tc>
        <w:tc>
          <w:tcPr>
            <w:tcW w:w="6582" w:type="dxa"/>
            <w:gridSpan w:val="3"/>
          </w:tcPr>
          <w:p w14:paraId="55309BBA" w14:textId="0F9F34DA" w:rsidR="003E16DC" w:rsidRPr="00212D29" w:rsidRDefault="003E16DC" w:rsidP="00490148">
            <w:pPr>
              <w:contextualSpacing/>
              <w:jc w:val="center"/>
            </w:pPr>
            <w:r>
              <w:t>No (default)</w:t>
            </w:r>
          </w:p>
        </w:tc>
      </w:tr>
    </w:tbl>
    <w:p w14:paraId="3E0968D3" w14:textId="13703E17" w:rsidR="00A228E9" w:rsidRDefault="00A228E9" w:rsidP="00C9246B">
      <w:pPr>
        <w:keepNext/>
        <w:rPr>
          <w:rStyle w:val="Hyperlink"/>
          <w:b/>
          <w:bCs/>
          <w:color w:val="auto"/>
          <w:sz w:val="18"/>
          <w:szCs w:val="18"/>
          <w:u w:val="none"/>
        </w:rPr>
      </w:pPr>
      <w:r>
        <w:rPr>
          <w:rStyle w:val="Hyperlink"/>
          <w:color w:val="auto"/>
          <w:u w:val="none"/>
        </w:rPr>
        <w:lastRenderedPageBreak/>
        <w:t xml:space="preserve">An example of a completed </w:t>
      </w:r>
      <w:r w:rsidR="00CB307A">
        <w:rPr>
          <w:rStyle w:val="Hyperlink"/>
          <w:color w:val="auto"/>
          <w:u w:val="none"/>
        </w:rPr>
        <w:t xml:space="preserve">JLCPCB </w:t>
      </w:r>
      <w:r>
        <w:rPr>
          <w:rStyle w:val="Hyperlink"/>
          <w:color w:val="auto"/>
          <w:u w:val="none"/>
        </w:rPr>
        <w:t>order form (for an Interface Board) is shown below:</w:t>
      </w:r>
    </w:p>
    <w:p w14:paraId="39C6A732" w14:textId="0F54973E" w:rsidR="003E2C39" w:rsidRDefault="00C73139" w:rsidP="00C9246B">
      <w:pPr>
        <w:jc w:val="center"/>
        <w:rPr>
          <w:rStyle w:val="Hyperlink"/>
          <w:color w:val="auto"/>
          <w:u w:val="none"/>
        </w:rPr>
      </w:pPr>
      <w:r>
        <w:rPr>
          <w:noProof/>
        </w:rPr>
        <w:drawing>
          <wp:inline distT="0" distB="0" distL="0" distR="0" wp14:anchorId="67413B36" wp14:editId="7D98A73C">
            <wp:extent cx="4320000" cy="4590000"/>
            <wp:effectExtent l="19050" t="19050" r="23495" b="20320"/>
            <wp:docPr id="101480499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4995" name="Picture 4"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20000" cy="4590000"/>
                    </a:xfrm>
                    <a:prstGeom prst="rect">
                      <a:avLst/>
                    </a:prstGeom>
                    <a:ln w="3175">
                      <a:solidFill>
                        <a:schemeClr val="tx1"/>
                      </a:solidFill>
                    </a:ln>
                  </pic:spPr>
                </pic:pic>
              </a:graphicData>
            </a:graphic>
          </wp:inline>
        </w:drawing>
      </w:r>
    </w:p>
    <w:p w14:paraId="1BC0E03D" w14:textId="24F09C5C" w:rsidR="003E2C39" w:rsidRPr="009B5FE2" w:rsidRDefault="003E2C39" w:rsidP="003E2C39">
      <w:pPr>
        <w:pStyle w:val="Caption"/>
        <w:jc w:val="center"/>
      </w:pPr>
      <w:bookmarkStart w:id="1257" w:name="_Toc197525576"/>
      <w:r>
        <w:t xml:space="preserve">Figure </w:t>
      </w:r>
      <w:r>
        <w:rPr>
          <w:noProof/>
        </w:rPr>
        <w:fldChar w:fldCharType="begin"/>
      </w:r>
      <w:r>
        <w:rPr>
          <w:noProof/>
        </w:rPr>
        <w:instrText xml:space="preserve"> SEQ Figure \* ARABIC </w:instrText>
      </w:r>
      <w:r>
        <w:rPr>
          <w:noProof/>
        </w:rPr>
        <w:fldChar w:fldCharType="separate"/>
      </w:r>
      <w:r w:rsidR="009B24E9">
        <w:rPr>
          <w:noProof/>
        </w:rPr>
        <w:t>7</w:t>
      </w:r>
      <w:r>
        <w:rPr>
          <w:noProof/>
        </w:rPr>
        <w:fldChar w:fldCharType="end"/>
      </w:r>
      <w:r>
        <w:t xml:space="preserve"> – </w:t>
      </w:r>
      <w:r w:rsidR="00C73139">
        <w:t xml:space="preserve">JLCPCB Completed </w:t>
      </w:r>
      <w:r>
        <w:t>Order Form</w:t>
      </w:r>
      <w:bookmarkEnd w:id="1257"/>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490148">
      <w:pPr>
        <w:pStyle w:val="Heading3"/>
        <w:pageBreakBefore/>
        <w:rPr>
          <w:rStyle w:val="Hyperlink"/>
          <w:rFonts w:asciiTheme="minorHAnsi" w:eastAsiaTheme="minorHAnsi" w:hAnsiTheme="minorHAnsi" w:cstheme="minorBidi"/>
          <w:b w:val="0"/>
          <w:bCs w:val="0"/>
          <w:color w:val="4F81BD" w:themeColor="accent1"/>
          <w:u w:val="none"/>
        </w:rPr>
      </w:pPr>
      <w:bookmarkStart w:id="1258" w:name="_Toc197525484"/>
      <w:r w:rsidRPr="00D859C8">
        <w:rPr>
          <w:rStyle w:val="Hyperlink"/>
          <w:color w:val="4F81BD" w:themeColor="accent1"/>
          <w:u w:val="none"/>
        </w:rPr>
        <w:lastRenderedPageBreak/>
        <w:t>OSH Park</w:t>
      </w:r>
      <w:bookmarkEnd w:id="1258"/>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602E5E47" w:rsidR="00A72C76" w:rsidRDefault="00A72C76" w:rsidP="00A72C76">
      <w:pPr>
        <w:rPr>
          <w:rStyle w:val="Hyperlink"/>
          <w:color w:val="auto"/>
          <w:u w:val="none"/>
        </w:rPr>
      </w:pPr>
      <w:r>
        <w:rPr>
          <w:rStyle w:val="Hyperlink"/>
          <w:color w:val="auto"/>
          <w:u w:val="none"/>
        </w:rPr>
        <w:t xml:space="preserve">Do NOT try to order panelised PCBs from OSH Park using the </w:t>
      </w:r>
      <w:r w:rsidR="009601CF">
        <w:rPr>
          <w:rStyle w:val="Hyperlink"/>
          <w:color w:val="auto"/>
          <w:u w:val="none"/>
        </w:rPr>
        <w:t xml:space="preserve">panelised </w:t>
      </w:r>
      <w:r>
        <w:rPr>
          <w:rStyle w:val="Hyperlink"/>
          <w:color w:val="auto"/>
          <w:u w:val="none"/>
        </w:rPr>
        <w:t>Gerber files! There is no cost advantage to doing so, and as OSH Park are themselves a panelisation service, trying to order panelised PCBs will most likely result in your order being rejected.</w:t>
      </w:r>
    </w:p>
    <w:p w14:paraId="1A217D4A" w14:textId="52C6DB7A" w:rsidR="00A72C76" w:rsidRDefault="00A72C76" w:rsidP="00A72C76">
      <w:pPr>
        <w:rPr>
          <w:rStyle w:val="Hyperlink"/>
          <w:color w:val="auto"/>
          <w:u w:val="none"/>
        </w:rPr>
      </w:pPr>
      <w:r>
        <w:rPr>
          <w:rStyle w:val="Hyperlink"/>
          <w:color w:val="auto"/>
          <w:u w:val="none"/>
        </w:rPr>
        <w:t xml:space="preserve">To order from </w:t>
      </w:r>
      <w:r w:rsidR="00EB6A53">
        <w:rPr>
          <w:rStyle w:val="Hyperlink"/>
          <w:color w:val="auto"/>
          <w:u w:val="none"/>
        </w:rPr>
        <w:t xml:space="preserve">OSH Park, </w:t>
      </w:r>
      <w:r>
        <w:rPr>
          <w:rStyle w:val="Hyperlink"/>
          <w:color w:val="auto"/>
          <w:u w:val="none"/>
        </w:rPr>
        <w:t>download the Gerber files</w:t>
      </w:r>
      <w:r>
        <w:rPr>
          <w:rStyle w:val="FootnoteReference"/>
        </w:rPr>
        <w:footnoteReference w:id="10"/>
      </w:r>
      <w:r>
        <w:rPr>
          <w:rStyle w:val="Hyperlink"/>
          <w:color w:val="auto"/>
          <w:u w:val="none"/>
        </w:rPr>
        <w:t xml:space="preserve"> from the project GitHub repository, then browse the following link to the service and follow the instructions:</w:t>
      </w:r>
    </w:p>
    <w:p w14:paraId="008B058D" w14:textId="5E55BE29" w:rsidR="00A72C76" w:rsidRPr="009D358D" w:rsidRDefault="00830835" w:rsidP="00CF22E8">
      <w:pPr>
        <w:pStyle w:val="ListParagraph"/>
        <w:numPr>
          <w:ilvl w:val="0"/>
          <w:numId w:val="23"/>
        </w:numPr>
        <w:rPr>
          <w:rStyle w:val="Hyperlink"/>
          <w:color w:val="auto"/>
          <w:u w:val="none"/>
        </w:rPr>
      </w:pPr>
      <w:r>
        <w:fldChar w:fldCharType="begin"/>
      </w:r>
      <w:r>
        <w:instrText>HYPERLINK "https://oshpark.com"</w:instrText>
      </w:r>
      <w:ins w:id="1259" w:author="Andrew Instone-Cowie" w:date="2025-05-07T15:28:00Z" w16du:dateUtc="2025-05-07T14:28:00Z"/>
      <w:r>
        <w:fldChar w:fldCharType="separate"/>
      </w:r>
      <w:r>
        <w:rPr>
          <w:rStyle w:val="Hyperlink"/>
        </w:rPr>
        <w:t>https://oshpark.com</w:t>
      </w:r>
      <w:r>
        <w:fldChar w:fldCharType="end"/>
      </w:r>
      <w:r w:rsidR="00A72C76" w:rsidRPr="009523C3">
        <w:rPr>
          <w:rStyle w:val="Hyperlink"/>
          <w:color w:val="auto"/>
          <w:u w:val="none"/>
        </w:rPr>
        <w:t xml:space="preserve"> </w:t>
      </w:r>
    </w:p>
    <w:p w14:paraId="62FDB952" w14:textId="77777777" w:rsidR="009D358D" w:rsidRDefault="009D358D" w:rsidP="00CF22E8">
      <w:pPr>
        <w:pStyle w:val="Heading3"/>
      </w:pPr>
      <w:bookmarkStart w:id="1260" w:name="_Toc197525485"/>
      <w:r>
        <w:t>PCB Design Software Change</w:t>
      </w:r>
      <w:bookmarkEnd w:id="1260"/>
    </w:p>
    <w:p w14:paraId="3ABB746D" w14:textId="60638926" w:rsidR="009D358D" w:rsidRDefault="009D358D" w:rsidP="009D358D">
      <w:r>
        <w:t xml:space="preserve">The Cadsoft Eagle design tool, now owned by AutoDesk, and originally used for all Liverpool Ringing Simulator Project PCBs, is being discontinued. </w:t>
      </w:r>
      <w:r w:rsidR="0066272B">
        <w:t>As of May</w:t>
      </w:r>
      <w:r>
        <w:t xml:space="preserve"> 2025, PCB designs </w:t>
      </w:r>
      <w:r w:rsidR="0066272B">
        <w:t xml:space="preserve">have been </w:t>
      </w:r>
      <w:r>
        <w:t xml:space="preserve">migrated to the open source KiCad EDA package, and KiCad CAD files and KiCad-generated Gerber files </w:t>
      </w:r>
      <w:r w:rsidR="0066272B">
        <w:t xml:space="preserve">have been </w:t>
      </w:r>
      <w:r>
        <w:t>made available in the GitHub repository.</w:t>
      </w:r>
    </w:p>
    <w:p w14:paraId="446E5A2E" w14:textId="04CCE0C7" w:rsidR="009D358D" w:rsidRDefault="009D358D" w:rsidP="009D358D">
      <w:r>
        <w:t xml:space="preserve">The project documentation </w:t>
      </w:r>
      <w:r w:rsidR="0066272B">
        <w:t>has</w:t>
      </w:r>
      <w:r>
        <w:t xml:space="preserve"> also be</w:t>
      </w:r>
      <w:r w:rsidR="0066272B">
        <w:t>en</w:t>
      </w:r>
      <w:r>
        <w:t xml:space="preserve"> updated with schematics and PCB layouts generated by KiCad, but board photographs may continue to show boards designed using Eagle. There may be cosmetic differences between the Eagle and KiCad versions of PCBs, but the functionality of the first KiCad and final Eagle versions of boards will be the same, except where noted otherwise.</w:t>
      </w: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1261" w:name="_Toc197525486"/>
      <w:r>
        <w:lastRenderedPageBreak/>
        <w:t xml:space="preserve">Simulator </w:t>
      </w:r>
      <w:r w:rsidR="00733A4D">
        <w:t>Assembly</w:t>
      </w:r>
      <w:bookmarkEnd w:id="1261"/>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1BC52D83" w:rsidR="00357EE3" w:rsidRDefault="00357EE3" w:rsidP="00357EE3">
      <w:r>
        <w:t xml:space="preserve">Before you start construction of the Simulator hardware, check the </w:t>
      </w:r>
      <w:r w:rsidR="00B1545C" w:rsidRPr="00490148">
        <w:rPr>
          <w:b/>
          <w:bCs/>
          <w:i/>
          <w:iCs/>
        </w:rPr>
        <w:t>Release Notes</w:t>
      </w:r>
      <w:r w:rsidR="00B1545C">
        <w:t xml:space="preserve"> and the issues </w:t>
      </w:r>
      <w:r>
        <w:t xml:space="preserve">log on </w:t>
      </w:r>
      <w:r w:rsidRPr="00212D29">
        <w:t>the project GitHub repository</w:t>
      </w:r>
      <w:r>
        <w:t xml:space="preserve"> for any open or late-breaking issues which may affect your build:</w:t>
      </w:r>
    </w:p>
    <w:p w14:paraId="397BAA48" w14:textId="68633807" w:rsidR="00357EE3" w:rsidRDefault="00357EE3" w:rsidP="00357EE3">
      <w:pPr>
        <w:pStyle w:val="ListParagraph"/>
        <w:numPr>
          <w:ilvl w:val="0"/>
          <w:numId w:val="29"/>
        </w:numPr>
      </w:pPr>
      <w:r>
        <w:fldChar w:fldCharType="begin"/>
      </w:r>
      <w:r>
        <w:instrText>HYPERLINK "https://github.com/Simulators/simulator-type2/issues"</w:instrText>
      </w:r>
      <w:ins w:id="1262" w:author="Andrew Instone-Cowie" w:date="2025-05-07T15:28:00Z" w16du:dateUtc="2025-05-07T14:28:00Z"/>
      <w:r>
        <w:fldChar w:fldCharType="separate"/>
      </w:r>
      <w:r>
        <w:rPr>
          <w:rStyle w:val="Hyperlink"/>
        </w:rPr>
        <w:t>https://github.com/Simulators/simulator-type2/issues</w:t>
      </w:r>
      <w:r>
        <w:fldChar w:fldCharType="end"/>
      </w:r>
    </w:p>
    <w:p w14:paraId="67FBCB64" w14:textId="36657DA5"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w:t>
      </w:r>
      <w:r w:rsidR="00B1545C">
        <w:t>Ambersil A</w:t>
      </w:r>
      <w:r w:rsidR="00950AF5">
        <w:t xml:space="preserve">crylic </w:t>
      </w:r>
      <w:r w:rsidR="00B1545C">
        <w:t xml:space="preserve">Conformal </w:t>
      </w:r>
      <w:r w:rsidR="00950AF5">
        <w:t>Coating (</w:t>
      </w:r>
      <w:r w:rsidR="00B1545C">
        <w:t>Farnell 1666251</w:t>
      </w:r>
      <w:r w:rsidR="00950AF5">
        <w:t>)</w:t>
      </w:r>
      <w:r w:rsidRPr="00212D29">
        <w:t xml:space="preserve">.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1263" w:name="_Toc197525487"/>
      <w:r>
        <w:t>Polarised Components</w:t>
      </w:r>
      <w:bookmarkEnd w:id="1263"/>
    </w:p>
    <w:p w14:paraId="1F8619D9" w14:textId="3F6DADC1" w:rsidR="00A242A8" w:rsidRDefault="00830835" w:rsidP="00A242A8">
      <w:r>
        <w:t>Several of</w:t>
      </w:r>
      <w:r w:rsidR="00A242A8">
        <w:t xml:space="preserve"> the components of the Simulator are </w:t>
      </w:r>
      <w:r w:rsidR="0099187C">
        <w:t>polarised and</w:t>
      </w:r>
      <w:r w:rsidR="00A242A8">
        <w:t xml:space="preserve"> must be fitted the right way </w:t>
      </w:r>
      <w:r w:rsidR="005D0F57">
        <w:t>round</w:t>
      </w:r>
      <w:r w:rsidR="00A242A8">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w:t>
      </w:r>
      <w:r>
        <w:t>w</w:t>
      </w:r>
      <w:r w:rsidR="0099187C">
        <w:t>ay round may result in damage to the component.</w:t>
      </w:r>
    </w:p>
    <w:p w14:paraId="769A4AE8" w14:textId="77777777" w:rsidR="00A242A8" w:rsidRDefault="00A242A8" w:rsidP="00A7651F">
      <w:pPr>
        <w:pStyle w:val="Heading3"/>
      </w:pPr>
      <w:bookmarkStart w:id="1264" w:name="_Toc197525488"/>
      <w:r>
        <w:t>Voltage Regulators</w:t>
      </w:r>
      <w:bookmarkEnd w:id="1264"/>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4B81BA3B" w:rsidR="00A242A8" w:rsidRDefault="00A242A8" w:rsidP="00A242A8">
      <w:pPr>
        <w:pStyle w:val="Caption"/>
        <w:jc w:val="center"/>
      </w:pPr>
      <w:bookmarkStart w:id="1265" w:name="_Toc197525577"/>
      <w:r>
        <w:t xml:space="preserve">Figure </w:t>
      </w:r>
      <w:r>
        <w:rPr>
          <w:noProof/>
        </w:rPr>
        <w:fldChar w:fldCharType="begin"/>
      </w:r>
      <w:r>
        <w:rPr>
          <w:noProof/>
        </w:rPr>
        <w:instrText xml:space="preserve"> SEQ Figure \* ARABIC </w:instrText>
      </w:r>
      <w:r>
        <w:rPr>
          <w:noProof/>
        </w:rPr>
        <w:fldChar w:fldCharType="separate"/>
      </w:r>
      <w:r w:rsidR="009B24E9">
        <w:rPr>
          <w:noProof/>
        </w:rPr>
        <w:t>8</w:t>
      </w:r>
      <w:r>
        <w:rPr>
          <w:noProof/>
        </w:rPr>
        <w:fldChar w:fldCharType="end"/>
      </w:r>
      <w:r>
        <w:t xml:space="preserve"> – Voltage Regulator Orientation</w:t>
      </w:r>
      <w:bookmarkEnd w:id="1265"/>
    </w:p>
    <w:p w14:paraId="4B3A1D2B" w14:textId="77777777" w:rsidR="00A242A8" w:rsidRDefault="00A242A8" w:rsidP="00A7651F">
      <w:pPr>
        <w:pStyle w:val="Heading3"/>
      </w:pPr>
      <w:bookmarkStart w:id="1266" w:name="_Toc197525489"/>
      <w:r>
        <w:lastRenderedPageBreak/>
        <w:t>Diodes</w:t>
      </w:r>
      <w:bookmarkEnd w:id="1266"/>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18">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11D7F0C0" w:rsidR="00A242A8" w:rsidRDefault="00A242A8" w:rsidP="00A242A8">
      <w:pPr>
        <w:pStyle w:val="Caption"/>
        <w:jc w:val="center"/>
      </w:pPr>
      <w:bookmarkStart w:id="1267" w:name="_Toc197525578"/>
      <w:r>
        <w:t xml:space="preserve">Figure </w:t>
      </w:r>
      <w:r>
        <w:rPr>
          <w:noProof/>
        </w:rPr>
        <w:fldChar w:fldCharType="begin"/>
      </w:r>
      <w:r>
        <w:rPr>
          <w:noProof/>
        </w:rPr>
        <w:instrText xml:space="preserve"> SEQ Figure \* ARABIC </w:instrText>
      </w:r>
      <w:r>
        <w:rPr>
          <w:noProof/>
        </w:rPr>
        <w:fldChar w:fldCharType="separate"/>
      </w:r>
      <w:r w:rsidR="009B24E9">
        <w:rPr>
          <w:noProof/>
        </w:rPr>
        <w:t>9</w:t>
      </w:r>
      <w:r>
        <w:rPr>
          <w:noProof/>
        </w:rPr>
        <w:fldChar w:fldCharType="end"/>
      </w:r>
      <w:r>
        <w:t xml:space="preserve"> – Diode Orientation</w:t>
      </w:r>
      <w:bookmarkEnd w:id="1267"/>
    </w:p>
    <w:p w14:paraId="34A7C6E2" w14:textId="77777777" w:rsidR="00A242A8" w:rsidRDefault="00A242A8" w:rsidP="00A7651F">
      <w:pPr>
        <w:pStyle w:val="Heading3"/>
      </w:pPr>
      <w:bookmarkStart w:id="1268" w:name="_Toc197525490"/>
      <w:r>
        <w:t>Electrolytic Capacitors</w:t>
      </w:r>
      <w:bookmarkEnd w:id="1268"/>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624DC299" w:rsidR="00A242A8" w:rsidRDefault="00A242A8" w:rsidP="00A242A8">
      <w:pPr>
        <w:pStyle w:val="Caption"/>
        <w:jc w:val="center"/>
      </w:pPr>
      <w:bookmarkStart w:id="1269" w:name="_Toc197525579"/>
      <w:r>
        <w:t xml:space="preserve">Figure </w:t>
      </w:r>
      <w:r>
        <w:rPr>
          <w:noProof/>
        </w:rPr>
        <w:fldChar w:fldCharType="begin"/>
      </w:r>
      <w:r>
        <w:rPr>
          <w:noProof/>
        </w:rPr>
        <w:instrText xml:space="preserve"> SEQ Figure \* ARABIC </w:instrText>
      </w:r>
      <w:r>
        <w:rPr>
          <w:noProof/>
        </w:rPr>
        <w:fldChar w:fldCharType="separate"/>
      </w:r>
      <w:r w:rsidR="009B24E9">
        <w:rPr>
          <w:noProof/>
        </w:rPr>
        <w:t>10</w:t>
      </w:r>
      <w:r>
        <w:rPr>
          <w:noProof/>
        </w:rPr>
        <w:fldChar w:fldCharType="end"/>
      </w:r>
      <w:r>
        <w:t xml:space="preserve"> – Electrolytic Capacitor Orientation</w:t>
      </w:r>
      <w:bookmarkEnd w:id="1269"/>
    </w:p>
    <w:p w14:paraId="79CC089B" w14:textId="77777777" w:rsidR="00A242A8" w:rsidRDefault="00A242A8" w:rsidP="00A242A8"/>
    <w:p w14:paraId="237308BD" w14:textId="77777777" w:rsidR="00A242A8" w:rsidRDefault="00A242A8" w:rsidP="00A7651F">
      <w:pPr>
        <w:pStyle w:val="Heading3"/>
      </w:pPr>
      <w:bookmarkStart w:id="1270" w:name="_Toc197525491"/>
      <w:r>
        <w:lastRenderedPageBreak/>
        <w:t>Integrated Circuits</w:t>
      </w:r>
      <w:bookmarkEnd w:id="1270"/>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592E8EF9" w:rsidR="00A242A8" w:rsidRDefault="00A242A8" w:rsidP="00A242A8">
      <w:pPr>
        <w:pStyle w:val="Caption"/>
        <w:jc w:val="center"/>
      </w:pPr>
      <w:bookmarkStart w:id="1271" w:name="_Toc197525580"/>
      <w:r>
        <w:t xml:space="preserve">Figure </w:t>
      </w:r>
      <w:r>
        <w:rPr>
          <w:noProof/>
        </w:rPr>
        <w:fldChar w:fldCharType="begin"/>
      </w:r>
      <w:r>
        <w:rPr>
          <w:noProof/>
        </w:rPr>
        <w:instrText xml:space="preserve"> SEQ Figure \* ARABIC </w:instrText>
      </w:r>
      <w:r>
        <w:rPr>
          <w:noProof/>
        </w:rPr>
        <w:fldChar w:fldCharType="separate"/>
      </w:r>
      <w:r w:rsidR="009B24E9">
        <w:rPr>
          <w:noProof/>
        </w:rPr>
        <w:t>11</w:t>
      </w:r>
      <w:r>
        <w:rPr>
          <w:noProof/>
        </w:rPr>
        <w:fldChar w:fldCharType="end"/>
      </w:r>
      <w:r>
        <w:t xml:space="preserve"> – Integrated Circuit Orientation</w:t>
      </w:r>
      <w:bookmarkEnd w:id="1271"/>
    </w:p>
    <w:p w14:paraId="2AA909F3" w14:textId="2C9D4699" w:rsidR="00A242A8" w:rsidRDefault="00A242A8" w:rsidP="00A7651F">
      <w:pPr>
        <w:pStyle w:val="Heading3"/>
      </w:pPr>
      <w:bookmarkStart w:id="1272" w:name="_Toc197525492"/>
      <w:r>
        <w:t>LEDs</w:t>
      </w:r>
      <w:bookmarkEnd w:id="1272"/>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37E1C9FD" w:rsidR="00A242A8" w:rsidRDefault="00A242A8" w:rsidP="00A242A8">
      <w:pPr>
        <w:pStyle w:val="Caption"/>
        <w:jc w:val="center"/>
      </w:pPr>
      <w:bookmarkStart w:id="1273" w:name="_Toc197525581"/>
      <w:r>
        <w:t xml:space="preserve">Figure </w:t>
      </w:r>
      <w:r>
        <w:rPr>
          <w:noProof/>
        </w:rPr>
        <w:fldChar w:fldCharType="begin"/>
      </w:r>
      <w:r>
        <w:rPr>
          <w:noProof/>
        </w:rPr>
        <w:instrText xml:space="preserve"> SEQ Figure \* ARABIC </w:instrText>
      </w:r>
      <w:r>
        <w:rPr>
          <w:noProof/>
        </w:rPr>
        <w:fldChar w:fldCharType="separate"/>
      </w:r>
      <w:r w:rsidR="009B24E9">
        <w:rPr>
          <w:noProof/>
        </w:rPr>
        <w:t>12</w:t>
      </w:r>
      <w:r>
        <w:rPr>
          <w:noProof/>
        </w:rPr>
        <w:fldChar w:fldCharType="end"/>
      </w:r>
      <w:r>
        <w:t xml:space="preserve"> – LED Orientation</w:t>
      </w:r>
      <w:bookmarkEnd w:id="1273"/>
    </w:p>
    <w:p w14:paraId="167BE60E" w14:textId="37B8BE39" w:rsidR="00A242A8" w:rsidRDefault="00A242A8" w:rsidP="00A7651F">
      <w:pPr>
        <w:pStyle w:val="Heading3"/>
      </w:pPr>
      <w:bookmarkStart w:id="1274" w:name="_Toc197525493"/>
      <w:r>
        <w:lastRenderedPageBreak/>
        <w:t>Magneto-Resistive Sensor</w:t>
      </w:r>
      <w:r w:rsidR="0099187C">
        <w:t>s</w:t>
      </w:r>
      <w:bookmarkEnd w:id="1274"/>
    </w:p>
    <w:p w14:paraId="2A3564E7" w14:textId="4D0721CE" w:rsidR="00A242A8" w:rsidRPr="00C84BBE" w:rsidRDefault="00A242A8" w:rsidP="00A242A8">
      <w:pPr>
        <w:keepNext/>
      </w:pPr>
      <w:r>
        <w:t xml:space="preserve">The </w:t>
      </w:r>
      <w:ins w:id="1275" w:author="Andrew Instone-Cowie" w:date="2025-05-07T14:22:00Z" w16du:dateUtc="2025-05-07T13:22:00Z">
        <w:r w:rsidR="002360DC">
          <w:t xml:space="preserve">2SS52M </w:t>
        </w:r>
      </w:ins>
      <w:r>
        <w:t>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2">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478D99D5" w:rsidR="00A242A8" w:rsidRDefault="00A242A8" w:rsidP="00A242A8">
      <w:pPr>
        <w:pStyle w:val="Caption"/>
        <w:jc w:val="center"/>
        <w:rPr>
          <w:ins w:id="1276" w:author="Andrew Instone-Cowie" w:date="2025-05-07T15:16:00Z" w16du:dateUtc="2025-05-07T14:16:00Z"/>
        </w:rPr>
      </w:pPr>
      <w:bookmarkStart w:id="1277" w:name="_Toc197525582"/>
      <w:r>
        <w:t xml:space="preserve">Figure </w:t>
      </w:r>
      <w:r>
        <w:rPr>
          <w:noProof/>
        </w:rPr>
        <w:fldChar w:fldCharType="begin"/>
      </w:r>
      <w:r>
        <w:rPr>
          <w:noProof/>
        </w:rPr>
        <w:instrText xml:space="preserve"> SEQ Figure \* ARABIC </w:instrText>
      </w:r>
      <w:r>
        <w:rPr>
          <w:noProof/>
        </w:rPr>
        <w:fldChar w:fldCharType="separate"/>
      </w:r>
      <w:r w:rsidR="009B24E9">
        <w:rPr>
          <w:noProof/>
        </w:rPr>
        <w:t>13</w:t>
      </w:r>
      <w:r>
        <w:rPr>
          <w:noProof/>
        </w:rPr>
        <w:fldChar w:fldCharType="end"/>
      </w:r>
      <w:r>
        <w:t xml:space="preserve"> – Magnet</w:t>
      </w:r>
      <w:r w:rsidR="0099187C">
        <w:t>o</w:t>
      </w:r>
      <w:r>
        <w:t>-Resistive Sensor Orientation</w:t>
      </w:r>
      <w:bookmarkEnd w:id="1277"/>
    </w:p>
    <w:p w14:paraId="209E3536" w14:textId="15535521" w:rsidR="00583F09" w:rsidRDefault="00583F09" w:rsidP="00583F09">
      <w:pPr>
        <w:pStyle w:val="Heading3"/>
        <w:rPr>
          <w:ins w:id="1278" w:author="Andrew Instone-Cowie" w:date="2025-05-07T15:16:00Z" w16du:dateUtc="2025-05-07T14:16:00Z"/>
        </w:rPr>
      </w:pPr>
      <w:bookmarkStart w:id="1279" w:name="_Toc197525494"/>
      <w:ins w:id="1280" w:author="Andrew Instone-Cowie" w:date="2025-05-07T15:16:00Z" w16du:dateUtc="2025-05-07T14:16:00Z">
        <w:r>
          <w:t xml:space="preserve">Hall Effect </w:t>
        </w:r>
        <w:r>
          <w:t>Sensors</w:t>
        </w:r>
        <w:bookmarkEnd w:id="1279"/>
      </w:ins>
    </w:p>
    <w:p w14:paraId="706C23B1" w14:textId="3D6D8E5E" w:rsidR="00583F09" w:rsidRPr="00C84BBE" w:rsidRDefault="00583F09" w:rsidP="00583F09">
      <w:pPr>
        <w:keepNext/>
        <w:rPr>
          <w:ins w:id="1281" w:author="Andrew Instone-Cowie" w:date="2025-05-07T15:16:00Z" w16du:dateUtc="2025-05-07T14:16:00Z"/>
        </w:rPr>
      </w:pPr>
      <w:ins w:id="1282" w:author="Andrew Instone-Cowie" w:date="2025-05-07T15:16:00Z" w16du:dateUtc="2025-05-07T14:16:00Z">
        <w:r>
          <w:t xml:space="preserve">The </w:t>
        </w:r>
        <w:r>
          <w:t xml:space="preserve">A1120EUA-T Hall Effect </w:t>
        </w:r>
        <w:r>
          <w:t xml:space="preserve">sensors are mounted </w:t>
        </w:r>
        <w:r>
          <w:t xml:space="preserve">vertically </w:t>
        </w:r>
        <w:r>
          <w:t xml:space="preserve">on the PCB, with the chamfered and printed </w:t>
        </w:r>
        <w:r>
          <w:t>face pointing outward towards the e</w:t>
        </w:r>
      </w:ins>
      <w:ins w:id="1283" w:author="Andrew Instone-Cowie" w:date="2025-05-07T15:17:00Z" w16du:dateUtc="2025-05-07T14:17:00Z">
        <w:r>
          <w:t>dge of the board</w:t>
        </w:r>
      </w:ins>
      <w:ins w:id="1284" w:author="Andrew Instone-Cowie" w:date="2025-05-07T15:16:00Z" w16du:dateUtc="2025-05-07T14:16:00Z">
        <w:r>
          <w:t>, as shown in the following photograph</w:t>
        </w:r>
      </w:ins>
      <w:ins w:id="1285" w:author="Andrew Instone-Cowie" w:date="2025-05-07T15:17:00Z" w16du:dateUtc="2025-05-07T14:17:00Z">
        <w:r>
          <w:t xml:space="preserve"> (prototype board shown</w:t>
        </w:r>
      </w:ins>
      <w:ins w:id="1286" w:author="Andrew Instone-Cowie" w:date="2025-05-07T15:26:00Z" w16du:dateUtc="2025-05-07T14:26:00Z">
        <w:r w:rsidR="00A50EDD">
          <w:t>, production board position is the same</w:t>
        </w:r>
      </w:ins>
      <w:ins w:id="1287" w:author="Andrew Instone-Cowie" w:date="2025-05-07T15:17:00Z" w16du:dateUtc="2025-05-07T14:17:00Z">
        <w:r>
          <w:t>)</w:t>
        </w:r>
      </w:ins>
      <w:ins w:id="1288" w:author="Andrew Instone-Cowie" w:date="2025-05-07T15:16:00Z" w16du:dateUtc="2025-05-07T14:16:00Z">
        <w:r>
          <w:t>.</w:t>
        </w:r>
      </w:ins>
    </w:p>
    <w:p w14:paraId="7FA23DA6" w14:textId="016BC810" w:rsidR="00583F09" w:rsidRDefault="00A50EDD" w:rsidP="00583F09">
      <w:pPr>
        <w:keepNext/>
        <w:jc w:val="center"/>
        <w:rPr>
          <w:ins w:id="1289" w:author="Andrew Instone-Cowie" w:date="2025-05-07T15:16:00Z" w16du:dateUtc="2025-05-07T14:16:00Z"/>
        </w:rPr>
      </w:pPr>
      <w:ins w:id="1290" w:author="Andrew Instone-Cowie" w:date="2025-05-07T15:26:00Z" w16du:dateUtc="2025-05-07T14:26:00Z">
        <w:r>
          <w:rPr>
            <w:noProof/>
          </w:rPr>
          <w:drawing>
            <wp:inline distT="0" distB="0" distL="0" distR="0" wp14:anchorId="1EE6CF14" wp14:editId="33784B3D">
              <wp:extent cx="3600000" cy="3200400"/>
              <wp:effectExtent l="19050" t="19050" r="19685" b="19050"/>
              <wp:docPr id="180778463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4637" name="Picture 3" descr="A close-up of a circuit board&#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600000" cy="3200400"/>
                      </a:xfrm>
                      <a:prstGeom prst="rect">
                        <a:avLst/>
                      </a:prstGeom>
                      <a:ln w="12700">
                        <a:solidFill>
                          <a:schemeClr val="tx1"/>
                        </a:solidFill>
                      </a:ln>
                    </pic:spPr>
                  </pic:pic>
                </a:graphicData>
              </a:graphic>
            </wp:inline>
          </w:drawing>
        </w:r>
      </w:ins>
    </w:p>
    <w:p w14:paraId="0E240F5B" w14:textId="73315002" w:rsidR="00583F09" w:rsidRDefault="00583F09" w:rsidP="00583F09">
      <w:pPr>
        <w:pStyle w:val="Caption"/>
        <w:jc w:val="center"/>
        <w:rPr>
          <w:ins w:id="1291" w:author="Andrew Instone-Cowie" w:date="2025-05-07T15:16:00Z" w16du:dateUtc="2025-05-07T14:16:00Z"/>
        </w:rPr>
      </w:pPr>
      <w:bookmarkStart w:id="1292" w:name="_Toc197525583"/>
      <w:ins w:id="1293" w:author="Andrew Instone-Cowie" w:date="2025-05-07T15:16:00Z" w16du:dateUtc="2025-05-07T14:16:00Z">
        <w:r>
          <w:t xml:space="preserve">Figure </w:t>
        </w:r>
        <w:r>
          <w:rPr>
            <w:noProof/>
          </w:rPr>
          <w:fldChar w:fldCharType="begin"/>
        </w:r>
        <w:r>
          <w:rPr>
            <w:noProof/>
          </w:rPr>
          <w:instrText xml:space="preserve"> SEQ Figure \* ARABIC </w:instrText>
        </w:r>
        <w:r>
          <w:rPr>
            <w:noProof/>
          </w:rPr>
          <w:fldChar w:fldCharType="separate"/>
        </w:r>
      </w:ins>
      <w:ins w:id="1294" w:author="Andrew Instone-Cowie" w:date="2025-05-07T15:54:00Z" w16du:dateUtc="2025-05-07T14:54:00Z">
        <w:r w:rsidR="009B24E9">
          <w:rPr>
            <w:noProof/>
          </w:rPr>
          <w:t>14</w:t>
        </w:r>
      </w:ins>
      <w:ins w:id="1295" w:author="Andrew Instone-Cowie" w:date="2025-05-07T15:16:00Z" w16du:dateUtc="2025-05-07T14:16:00Z">
        <w:r>
          <w:rPr>
            <w:noProof/>
          </w:rPr>
          <w:fldChar w:fldCharType="end"/>
        </w:r>
        <w:r>
          <w:t xml:space="preserve"> – </w:t>
        </w:r>
      </w:ins>
      <w:ins w:id="1296" w:author="Andrew Instone-Cowie" w:date="2025-05-07T15:17:00Z" w16du:dateUtc="2025-05-07T14:17:00Z">
        <w:r>
          <w:t xml:space="preserve">Hall Effect </w:t>
        </w:r>
      </w:ins>
      <w:ins w:id="1297" w:author="Andrew Instone-Cowie" w:date="2025-05-07T15:16:00Z" w16du:dateUtc="2025-05-07T14:16:00Z">
        <w:r>
          <w:t>Sensor Orientation</w:t>
        </w:r>
        <w:bookmarkEnd w:id="1292"/>
      </w:ins>
    </w:p>
    <w:p w14:paraId="67EEFB6D" w14:textId="77777777" w:rsidR="00583F09" w:rsidRPr="00583F09" w:rsidRDefault="00583F09" w:rsidP="00583F09">
      <w:pPr>
        <w:pPrChange w:id="1298" w:author="Andrew Instone-Cowie" w:date="2025-05-07T15:16:00Z" w16du:dateUtc="2025-05-07T14:16:00Z">
          <w:pPr>
            <w:pStyle w:val="Caption"/>
            <w:jc w:val="center"/>
          </w:pPr>
        </w:pPrChange>
      </w:pPr>
    </w:p>
    <w:p w14:paraId="41B6BB02" w14:textId="0FF77542" w:rsidR="001E1F78" w:rsidRDefault="00C5143D" w:rsidP="00A7651F">
      <w:pPr>
        <w:pStyle w:val="Heading2"/>
        <w:pageBreakBefore/>
      </w:pPr>
      <w:bookmarkStart w:id="1299" w:name="_Toc197525495"/>
      <w:r>
        <w:lastRenderedPageBreak/>
        <w:t xml:space="preserve">Simulator </w:t>
      </w:r>
      <w:r w:rsidR="004408BF">
        <w:t>Interface</w:t>
      </w:r>
      <w:r w:rsidR="001E1F78">
        <w:t xml:space="preserve"> </w:t>
      </w:r>
      <w:r w:rsidR="00112429">
        <w:t>Module</w:t>
      </w:r>
      <w:bookmarkEnd w:id="1299"/>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11"/>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1300" w:name="_Toc197525496"/>
      <w:r>
        <w:t>Parts List</w:t>
      </w:r>
      <w:bookmarkEnd w:id="1300"/>
    </w:p>
    <w:p w14:paraId="3B42F3D6" w14:textId="45E28228" w:rsidR="00FB1524" w:rsidRPr="00393B25" w:rsidRDefault="00FB1524" w:rsidP="00FB1524">
      <w:pPr>
        <w:pStyle w:val="Caption"/>
        <w:keepNext/>
      </w:pPr>
      <w:bookmarkStart w:id="1301" w:name="_Toc197525652"/>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9B24E9">
        <w:rPr>
          <w:noProof/>
        </w:rPr>
        <w:t>2</w:t>
      </w:r>
      <w:r w:rsidR="00D15F53">
        <w:rPr>
          <w:noProof/>
        </w:rPr>
        <w:fldChar w:fldCharType="end"/>
      </w:r>
      <w:r>
        <w:t xml:space="preserve"> – Simulator Interface</w:t>
      </w:r>
      <w:r w:rsidR="00152C2B">
        <w:t xml:space="preserve"> </w:t>
      </w:r>
      <w:r w:rsidR="00112429">
        <w:t xml:space="preserve">Module </w:t>
      </w:r>
      <w:r>
        <w:t>Parts List</w:t>
      </w:r>
      <w:bookmarkEnd w:id="130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2"/>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4A7A5C8B" w:rsidR="00FB1524" w:rsidRPr="00212D29" w:rsidRDefault="00B1545C" w:rsidP="005E14A6">
            <w:pPr>
              <w:contextualSpacing/>
            </w:pPr>
            <w:r>
              <w:t xml:space="preserve">MC7805CTG </w:t>
            </w:r>
            <w:r w:rsidR="00D81B86" w:rsidRPr="00212D29">
              <w:t>(replacement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533D1A8F" w:rsidR="00FB1524" w:rsidRPr="00212D29" w:rsidRDefault="000C396F" w:rsidP="00D81B86">
            <w:pPr>
              <w:contextualSpacing/>
            </w:pPr>
            <w:r w:rsidRPr="00212D29">
              <w:t xml:space="preserve">Farnell </w:t>
            </w:r>
            <w:r w:rsidR="00B1545C">
              <w:t>9666095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3"/>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4"/>
            </w:r>
          </w:p>
        </w:tc>
        <w:tc>
          <w:tcPr>
            <w:tcW w:w="4252" w:type="dxa"/>
          </w:tcPr>
          <w:p w14:paraId="349F85BA" w14:textId="79B8DFE3" w:rsidR="00FB1524" w:rsidRPr="00212D29" w:rsidRDefault="00FB1524" w:rsidP="00D81B86">
            <w:pPr>
              <w:contextualSpacing/>
            </w:pPr>
            <w:r w:rsidRPr="00212D29">
              <w:t>2x3-pin 0.1” Male Header</w:t>
            </w:r>
          </w:p>
        </w:tc>
        <w:tc>
          <w:tcPr>
            <w:tcW w:w="2897" w:type="dxa"/>
          </w:tcPr>
          <w:p w14:paraId="66D9ED7C" w14:textId="56D7C830" w:rsidR="00FB1524" w:rsidRPr="00212D29" w:rsidRDefault="00D27B45" w:rsidP="001631DF">
            <w:pPr>
              <w:contextualSpacing/>
            </w:pPr>
            <w:r>
              <w:t xml:space="preserve">Farnell </w:t>
            </w:r>
            <w:r w:rsidR="00514A81">
              <w:t>1593440</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2F27C4D0" w:rsidR="00FB1524" w:rsidRPr="00212D29" w:rsidRDefault="000C396F" w:rsidP="001631DF">
            <w:pPr>
              <w:contextualSpacing/>
            </w:pPr>
            <w:r w:rsidRPr="00212D29">
              <w:t xml:space="preserve">Farnell </w:t>
            </w:r>
            <w:r w:rsidR="00B1545C">
              <w:t>4285608</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4"/>
          <w:headerReference w:type="default" r:id="rId25"/>
          <w:footerReference w:type="even" r:id="rId26"/>
          <w:footerReference w:type="default" r:id="rId27"/>
          <w:footerReference w:type="first" r:id="rId28"/>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1306" w:name="_Toc197525497"/>
      <w:r>
        <w:lastRenderedPageBreak/>
        <w:t>Schematic</w:t>
      </w:r>
      <w:bookmarkEnd w:id="1306"/>
    </w:p>
    <w:p w14:paraId="037F9213" w14:textId="5CD87D89" w:rsidR="001818BB" w:rsidRPr="001818BB" w:rsidRDefault="004E06AF" w:rsidP="00783608">
      <w:pPr>
        <w:jc w:val="center"/>
      </w:pPr>
      <w:r>
        <w:rPr>
          <w:noProof/>
        </w:rPr>
        <w:drawing>
          <wp:inline distT="0" distB="0" distL="0" distR="0" wp14:anchorId="4CFF5866" wp14:editId="28746CE1">
            <wp:extent cx="7869600" cy="5400000"/>
            <wp:effectExtent l="0" t="0" r="0" b="0"/>
            <wp:docPr id="926237723" name="Picture 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37723" name="Picture 7" descr="A computer screen 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1307" w:name="_Toc197525498"/>
      <w:r>
        <w:lastRenderedPageBreak/>
        <w:t>Parts</w:t>
      </w:r>
      <w:bookmarkEnd w:id="1307"/>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544E41F3">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61EFB93E" w:rsidR="00D230DD" w:rsidRPr="009B5FE2" w:rsidRDefault="00D230DD" w:rsidP="00D230DD">
      <w:pPr>
        <w:pStyle w:val="Caption"/>
        <w:jc w:val="center"/>
      </w:pPr>
      <w:bookmarkStart w:id="1308" w:name="_Toc197525584"/>
      <w:r>
        <w:t xml:space="preserve">Figure </w:t>
      </w:r>
      <w:r>
        <w:rPr>
          <w:noProof/>
        </w:rPr>
        <w:fldChar w:fldCharType="begin"/>
      </w:r>
      <w:r>
        <w:rPr>
          <w:noProof/>
        </w:rPr>
        <w:instrText xml:space="preserve"> SEQ Figure \* ARABIC </w:instrText>
      </w:r>
      <w:r>
        <w:rPr>
          <w:noProof/>
        </w:rPr>
        <w:fldChar w:fldCharType="separate"/>
      </w:r>
      <w:ins w:id="1309" w:author="Andrew Instone-Cowie" w:date="2025-05-07T15:54:00Z" w16du:dateUtc="2025-05-07T14:54:00Z">
        <w:r w:rsidR="009B24E9">
          <w:rPr>
            <w:noProof/>
          </w:rPr>
          <w:t>15</w:t>
        </w:r>
      </w:ins>
      <w:del w:id="1310" w:author="Andrew Instone-Cowie" w:date="2025-05-07T15:28:00Z" w16du:dateUtc="2025-05-07T14:28:00Z">
        <w:r w:rsidR="00424FD2" w:rsidDel="009A052D">
          <w:rPr>
            <w:noProof/>
          </w:rPr>
          <w:delText>14</w:delText>
        </w:r>
      </w:del>
      <w:r>
        <w:rPr>
          <w:noProof/>
        </w:rPr>
        <w:fldChar w:fldCharType="end"/>
      </w:r>
      <w:r>
        <w:t xml:space="preserve"> – Simulator Interface Parts</w:t>
      </w:r>
      <w:bookmarkEnd w:id="1308"/>
    </w:p>
    <w:p w14:paraId="406F9A28" w14:textId="77777777" w:rsidR="001E1F78" w:rsidRDefault="009B5FE2" w:rsidP="00557FB7">
      <w:pPr>
        <w:pStyle w:val="Heading3"/>
      </w:pPr>
      <w:bookmarkStart w:id="1311" w:name="_Toc197525499"/>
      <w:r>
        <w:t>PCB Layout</w:t>
      </w:r>
      <w:bookmarkEnd w:id="1311"/>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7118142E" w:rsidR="009030AD" w:rsidRDefault="00AB2AFB" w:rsidP="009030AD">
      <w:pPr>
        <w:keepNext/>
        <w:jc w:val="center"/>
      </w:pPr>
      <w:r>
        <w:rPr>
          <w:noProof/>
        </w:rPr>
        <w:drawing>
          <wp:inline distT="0" distB="0" distL="0" distR="0" wp14:anchorId="73516826" wp14:editId="1ABEE56E">
            <wp:extent cx="3600000" cy="3474000"/>
            <wp:effectExtent l="0" t="0" r="635" b="0"/>
            <wp:docPr id="443917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7741" name="Picture 4439177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3474000"/>
                    </a:xfrm>
                    <a:prstGeom prst="rect">
                      <a:avLst/>
                    </a:prstGeom>
                    <a:ln w="12700">
                      <a:noFill/>
                    </a:ln>
                  </pic:spPr>
                </pic:pic>
              </a:graphicData>
            </a:graphic>
          </wp:inline>
        </w:drawing>
      </w:r>
    </w:p>
    <w:p w14:paraId="7C649B6E" w14:textId="69FFB9D3" w:rsidR="009B5FE2" w:rsidRPr="009B5FE2" w:rsidRDefault="009030AD" w:rsidP="009030AD">
      <w:pPr>
        <w:pStyle w:val="Caption"/>
        <w:jc w:val="center"/>
      </w:pPr>
      <w:bookmarkStart w:id="1312" w:name="_Toc19752558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13" w:author="Andrew Instone-Cowie" w:date="2025-05-07T15:54:00Z" w16du:dateUtc="2025-05-07T14:54:00Z">
        <w:r w:rsidR="009B24E9">
          <w:rPr>
            <w:noProof/>
          </w:rPr>
          <w:t>16</w:t>
        </w:r>
      </w:ins>
      <w:del w:id="1314" w:author="Andrew Instone-Cowie" w:date="2025-05-07T15:28:00Z" w16du:dateUtc="2025-05-07T14:28:00Z">
        <w:r w:rsidR="00424FD2" w:rsidDel="009A052D">
          <w:rPr>
            <w:noProof/>
          </w:rPr>
          <w:delText>15</w:delText>
        </w:r>
      </w:del>
      <w:r w:rsidR="00D15F53">
        <w:rPr>
          <w:noProof/>
        </w:rPr>
        <w:fldChar w:fldCharType="end"/>
      </w:r>
      <w:r>
        <w:t xml:space="preserve"> – Simulator Interface Board Layout</w:t>
      </w:r>
      <w:bookmarkEnd w:id="1312"/>
    </w:p>
    <w:p w14:paraId="3AABD0C9" w14:textId="77777777" w:rsidR="001E1F78" w:rsidRDefault="001E1F78" w:rsidP="00557FB7">
      <w:pPr>
        <w:pStyle w:val="Heading3"/>
      </w:pPr>
      <w:bookmarkStart w:id="1315" w:name="_Toc197525500"/>
      <w:r>
        <w:lastRenderedPageBreak/>
        <w:t>Construction</w:t>
      </w:r>
      <w:bookmarkEnd w:id="1315"/>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41A47ED8"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w:t>
      </w:r>
      <w:ins w:id="1316" w:author="Andrew Instone-Cowie" w:date="2025-05-07T14:19:00Z" w16du:dateUtc="2025-05-07T13:19:00Z">
        <w:r w:rsidR="00CF22E8">
          <w:t>ic</w:t>
        </w:r>
      </w:ins>
      <w:del w:id="1317" w:author="Andrew Instone-Cowie" w:date="2025-05-07T14:19:00Z" w16du:dateUtc="2025-05-07T13:19:00Z">
        <w:r w:rsidR="00CA2E9E" w:rsidRPr="00212D29" w:rsidDel="00CF22E8">
          <w:delText>o-resistive</w:delText>
        </w:r>
      </w:del>
      <w:r w:rsidR="00CA2E9E" w:rsidRPr="00212D29">
        <w:t xml:space="preser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1222D129" w:rsidR="00514E8C" w:rsidRPr="00152A9A" w:rsidRDefault="00514E8C" w:rsidP="00E804E5">
      <w:pPr>
        <w:pStyle w:val="Caption"/>
        <w:ind w:left="720"/>
        <w:jc w:val="center"/>
      </w:pPr>
      <w:bookmarkStart w:id="1318" w:name="_Toc197525586"/>
      <w:r>
        <w:t xml:space="preserve">Figure </w:t>
      </w:r>
      <w:r>
        <w:rPr>
          <w:noProof/>
        </w:rPr>
        <w:fldChar w:fldCharType="begin"/>
      </w:r>
      <w:r>
        <w:rPr>
          <w:noProof/>
        </w:rPr>
        <w:instrText xml:space="preserve"> SEQ Figure \* ARABIC </w:instrText>
      </w:r>
      <w:r>
        <w:rPr>
          <w:noProof/>
        </w:rPr>
        <w:fldChar w:fldCharType="separate"/>
      </w:r>
      <w:ins w:id="1319" w:author="Andrew Instone-Cowie" w:date="2025-05-07T15:54:00Z" w16du:dateUtc="2025-05-07T14:54:00Z">
        <w:r w:rsidR="009B24E9">
          <w:rPr>
            <w:noProof/>
          </w:rPr>
          <w:t>17</w:t>
        </w:r>
      </w:ins>
      <w:del w:id="1320" w:author="Andrew Instone-Cowie" w:date="2025-05-07T15:28:00Z" w16du:dateUtc="2025-05-07T14:28:00Z">
        <w:r w:rsidR="00424FD2" w:rsidDel="009A052D">
          <w:rPr>
            <w:noProof/>
          </w:rPr>
          <w:delText>16</w:delText>
        </w:r>
      </w:del>
      <w:r>
        <w:rPr>
          <w:noProof/>
        </w:rPr>
        <w:fldChar w:fldCharType="end"/>
      </w:r>
      <w:r>
        <w:t xml:space="preserve"> – Voltage Check Pin Locations</w:t>
      </w:r>
      <w:bookmarkEnd w:id="1318"/>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1321" w:name="_Toc197525501"/>
      <w:r>
        <w:t>Voltage Regulator</w:t>
      </w:r>
      <w:bookmarkEnd w:id="1321"/>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5"/>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3">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006043F9" w:rsidR="003455F9" w:rsidRPr="00152A9A" w:rsidRDefault="003455F9" w:rsidP="00C9246B">
      <w:pPr>
        <w:pStyle w:val="Caption"/>
        <w:ind w:left="360"/>
        <w:jc w:val="center"/>
      </w:pPr>
      <w:bookmarkStart w:id="1322" w:name="_Toc197525587"/>
      <w:r>
        <w:t xml:space="preserve">Figure </w:t>
      </w:r>
      <w:r>
        <w:rPr>
          <w:noProof/>
        </w:rPr>
        <w:fldChar w:fldCharType="begin"/>
      </w:r>
      <w:r>
        <w:rPr>
          <w:noProof/>
        </w:rPr>
        <w:instrText xml:space="preserve"> SEQ Figure \* ARABIC </w:instrText>
      </w:r>
      <w:r>
        <w:rPr>
          <w:noProof/>
        </w:rPr>
        <w:fldChar w:fldCharType="separate"/>
      </w:r>
      <w:ins w:id="1323" w:author="Andrew Instone-Cowie" w:date="2025-05-07T15:54:00Z" w16du:dateUtc="2025-05-07T14:54:00Z">
        <w:r w:rsidR="009B24E9">
          <w:rPr>
            <w:noProof/>
          </w:rPr>
          <w:t>18</w:t>
        </w:r>
      </w:ins>
      <w:del w:id="1324" w:author="Andrew Instone-Cowie" w:date="2025-05-07T15:28:00Z" w16du:dateUtc="2025-05-07T14:28:00Z">
        <w:r w:rsidR="00424FD2" w:rsidDel="009A052D">
          <w:rPr>
            <w:noProof/>
          </w:rPr>
          <w:delText>17</w:delText>
        </w:r>
      </w:del>
      <w:r>
        <w:rPr>
          <w:noProof/>
        </w:rPr>
        <w:fldChar w:fldCharType="end"/>
      </w:r>
      <w:r>
        <w:t xml:space="preserve"> – Bending Voltage Regulator Pins</w:t>
      </w:r>
      <w:bookmarkEnd w:id="1322"/>
    </w:p>
    <w:p w14:paraId="1A05EB5E" w14:textId="7A0F3A5B" w:rsidR="007A1D88" w:rsidRDefault="00861139" w:rsidP="00C9246B">
      <w:pPr>
        <w:pStyle w:val="Heading4"/>
      </w:pPr>
      <w:r>
        <w:t>Heatsink</w:t>
      </w:r>
    </w:p>
    <w:p w14:paraId="6F857DF8" w14:textId="51FF4F25"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w:t>
      </w:r>
      <w:r w:rsidR="00830835">
        <w:t xml:space="preserve">M3 </w:t>
      </w:r>
      <w:r>
        <w:t>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4">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62164AB3" w:rsidR="007A1D88" w:rsidRPr="00212D29" w:rsidRDefault="007A1D88" w:rsidP="00C9246B">
      <w:pPr>
        <w:pStyle w:val="Caption"/>
        <w:jc w:val="center"/>
      </w:pPr>
      <w:bookmarkStart w:id="1325" w:name="_Toc197525588"/>
      <w:r>
        <w:t xml:space="preserve">Figure </w:t>
      </w:r>
      <w:r>
        <w:rPr>
          <w:noProof/>
        </w:rPr>
        <w:fldChar w:fldCharType="begin"/>
      </w:r>
      <w:r>
        <w:rPr>
          <w:noProof/>
        </w:rPr>
        <w:instrText xml:space="preserve"> SEQ Figure \* ARABIC </w:instrText>
      </w:r>
      <w:r>
        <w:rPr>
          <w:noProof/>
        </w:rPr>
        <w:fldChar w:fldCharType="separate"/>
      </w:r>
      <w:ins w:id="1326" w:author="Andrew Instone-Cowie" w:date="2025-05-07T15:54:00Z" w16du:dateUtc="2025-05-07T14:54:00Z">
        <w:r w:rsidR="009B24E9">
          <w:rPr>
            <w:noProof/>
          </w:rPr>
          <w:t>19</w:t>
        </w:r>
      </w:ins>
      <w:del w:id="1327" w:author="Andrew Instone-Cowie" w:date="2025-05-07T15:28:00Z" w16du:dateUtc="2025-05-07T14:28:00Z">
        <w:r w:rsidR="00424FD2" w:rsidDel="009A052D">
          <w:rPr>
            <w:noProof/>
          </w:rPr>
          <w:delText>18</w:delText>
        </w:r>
      </w:del>
      <w:r>
        <w:rPr>
          <w:noProof/>
        </w:rPr>
        <w:fldChar w:fldCharType="end"/>
      </w:r>
      <w:r>
        <w:t xml:space="preserve"> –</w:t>
      </w:r>
      <w:r w:rsidR="0099187C">
        <w:t xml:space="preserve"> </w:t>
      </w:r>
      <w:r>
        <w:t>Voltage Regulator Heatsink</w:t>
      </w:r>
      <w:bookmarkEnd w:id="1325"/>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355F1E29" w:rsidR="00152A9A" w:rsidRDefault="00152A9A" w:rsidP="00152A9A">
      <w:pPr>
        <w:pStyle w:val="Caption"/>
        <w:jc w:val="center"/>
      </w:pPr>
      <w:bookmarkStart w:id="1328" w:name="_Toc19752558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29" w:author="Andrew Instone-Cowie" w:date="2025-05-07T15:54:00Z" w16du:dateUtc="2025-05-07T14:54:00Z">
        <w:r w:rsidR="009B24E9">
          <w:rPr>
            <w:noProof/>
          </w:rPr>
          <w:t>20</w:t>
        </w:r>
      </w:ins>
      <w:del w:id="1330" w:author="Andrew Instone-Cowie" w:date="2025-05-07T15:28:00Z" w16du:dateUtc="2025-05-07T14:28:00Z">
        <w:r w:rsidR="00424FD2" w:rsidDel="009A052D">
          <w:rPr>
            <w:noProof/>
          </w:rPr>
          <w:delText>19</w:delText>
        </w:r>
      </w:del>
      <w:r w:rsidR="00D15F53">
        <w:rPr>
          <w:noProof/>
        </w:rPr>
        <w:fldChar w:fldCharType="end"/>
      </w:r>
      <w:r>
        <w:t xml:space="preserve"> – Completed Simulator Interface </w:t>
      </w:r>
      <w:r w:rsidR="004E19AE">
        <w:t xml:space="preserve">Module </w:t>
      </w:r>
      <w:r>
        <w:t>PCB</w:t>
      </w:r>
      <w:bookmarkEnd w:id="1328"/>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1331" w:name="_Toc197525502"/>
      <w:r>
        <w:lastRenderedPageBreak/>
        <w:t xml:space="preserve">Power </w:t>
      </w:r>
      <w:r w:rsidR="00112429">
        <w:t>Module</w:t>
      </w:r>
      <w:bookmarkEnd w:id="1331"/>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1332" w:name="_Toc197525503"/>
      <w:r>
        <w:t>Parts List</w:t>
      </w:r>
      <w:bookmarkEnd w:id="1332"/>
    </w:p>
    <w:p w14:paraId="0E59C03E" w14:textId="7CD5B979" w:rsidR="00152C2B" w:rsidRPr="00393B25" w:rsidRDefault="00152C2B" w:rsidP="00152C2B">
      <w:pPr>
        <w:pStyle w:val="Caption"/>
        <w:keepNext/>
      </w:pPr>
      <w:bookmarkStart w:id="1333" w:name="_Toc197525653"/>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9B24E9">
        <w:rPr>
          <w:noProof/>
        </w:rPr>
        <w:t>3</w:t>
      </w:r>
      <w:r w:rsidR="00D15F53">
        <w:rPr>
          <w:noProof/>
        </w:rPr>
        <w:fldChar w:fldCharType="end"/>
      </w:r>
      <w:r>
        <w:t xml:space="preserve"> – Power </w:t>
      </w:r>
      <w:r w:rsidR="004E19AE">
        <w:t xml:space="preserve">Module </w:t>
      </w:r>
      <w:r>
        <w:t>PCB Parts List</w:t>
      </w:r>
      <w:bookmarkEnd w:id="133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620967C6" w:rsidR="00152C2B" w:rsidRPr="00212D29" w:rsidRDefault="00CD4E00" w:rsidP="00F002DD">
            <w:pPr>
              <w:contextualSpacing/>
            </w:pPr>
            <w:r w:rsidRPr="00212D29">
              <w:t>Farnell 1848372</w:t>
            </w:r>
            <w:r w:rsidR="00750C72">
              <w:t>*</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7125490E" w14:textId="752BF592" w:rsidR="00750C72" w:rsidRDefault="00750C72" w:rsidP="00830835">
      <w:pPr>
        <w:spacing w:before="120"/>
        <w:rPr>
          <w:b/>
          <w:bCs/>
        </w:rPr>
        <w:sectPr w:rsidR="00750C72" w:rsidSect="000C5B81">
          <w:footerReference w:type="even" r:id="rId35"/>
          <w:footerReference w:type="default" r:id="rId36"/>
          <w:headerReference w:type="first" r:id="rId37"/>
          <w:footerReference w:type="first" r:id="rId38"/>
          <w:endnotePr>
            <w:numFmt w:val="decimal"/>
          </w:endnotePr>
          <w:pgSz w:w="11906" w:h="16838"/>
          <w:pgMar w:top="1440" w:right="1440" w:bottom="1440" w:left="1440" w:header="709" w:footer="709" w:gutter="0"/>
          <w:cols w:space="708"/>
          <w:docGrid w:linePitch="360"/>
        </w:sectPr>
      </w:pPr>
      <w:bookmarkStart w:id="1334" w:name="_Hlk80967987"/>
      <w:r>
        <w:t xml:space="preserve">(* Farnell part </w:t>
      </w:r>
      <w:r w:rsidRPr="00212D29">
        <w:t>1848372</w:t>
      </w:r>
      <w:r>
        <w:t xml:space="preserve"> has threaded screw lock posts for cable plugs fitted with </w:t>
      </w:r>
      <w:r w:rsidR="005042AB">
        <w:t>locking</w:t>
      </w:r>
      <w:r>
        <w:t xml:space="preserve"> screws. If you do not want these, use alternative </w:t>
      </w:r>
      <w:r w:rsidR="005042AB">
        <w:t xml:space="preserve">part </w:t>
      </w:r>
      <w:r>
        <w:t>1084701 instead.)</w:t>
      </w:r>
    </w:p>
    <w:p w14:paraId="79D2FC43" w14:textId="35B4B8E0" w:rsidR="00152C2B" w:rsidRDefault="00152C2B" w:rsidP="00152C2B">
      <w:pPr>
        <w:pStyle w:val="Heading3"/>
      </w:pPr>
      <w:bookmarkStart w:id="1335" w:name="_Toc197525504"/>
      <w:bookmarkEnd w:id="1334"/>
      <w:r>
        <w:lastRenderedPageBreak/>
        <w:t>Schematic</w:t>
      </w:r>
      <w:bookmarkEnd w:id="1335"/>
    </w:p>
    <w:p w14:paraId="2E24895B" w14:textId="4B978FC2" w:rsidR="00152C2B" w:rsidRDefault="0066272B" w:rsidP="00994514">
      <w:pPr>
        <w:jc w:val="center"/>
      </w:pPr>
      <w:r>
        <w:rPr>
          <w:noProof/>
        </w:rPr>
        <w:drawing>
          <wp:inline distT="0" distB="0" distL="0" distR="0" wp14:anchorId="36FD94D1" wp14:editId="493B8A1D">
            <wp:extent cx="7869600" cy="5400000"/>
            <wp:effectExtent l="0" t="0" r="0" b="0"/>
            <wp:docPr id="68410512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5120" name="Picture 1" descr="A computer screen 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1336" w:name="_Toc197525505"/>
      <w:r>
        <w:lastRenderedPageBreak/>
        <w:t>Parts</w:t>
      </w:r>
      <w:bookmarkEnd w:id="1336"/>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381337BE">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4C21A5EC" w:rsidR="00D230DD" w:rsidRPr="009B5FE2" w:rsidRDefault="00D230DD" w:rsidP="00D230DD">
      <w:pPr>
        <w:pStyle w:val="Caption"/>
        <w:jc w:val="center"/>
      </w:pPr>
      <w:bookmarkStart w:id="1337" w:name="_Toc197525590"/>
      <w:r>
        <w:t xml:space="preserve">Figure </w:t>
      </w:r>
      <w:r>
        <w:rPr>
          <w:noProof/>
        </w:rPr>
        <w:fldChar w:fldCharType="begin"/>
      </w:r>
      <w:r>
        <w:rPr>
          <w:noProof/>
        </w:rPr>
        <w:instrText xml:space="preserve"> SEQ Figure \* ARABIC </w:instrText>
      </w:r>
      <w:r>
        <w:rPr>
          <w:noProof/>
        </w:rPr>
        <w:fldChar w:fldCharType="separate"/>
      </w:r>
      <w:ins w:id="1338" w:author="Andrew Instone-Cowie" w:date="2025-05-07T15:54:00Z" w16du:dateUtc="2025-05-07T14:54:00Z">
        <w:r w:rsidR="009B24E9">
          <w:rPr>
            <w:noProof/>
          </w:rPr>
          <w:t>21</w:t>
        </w:r>
      </w:ins>
      <w:del w:id="1339" w:author="Andrew Instone-Cowie" w:date="2025-05-07T15:28:00Z" w16du:dateUtc="2025-05-07T14:28:00Z">
        <w:r w:rsidR="00424FD2" w:rsidDel="009A052D">
          <w:rPr>
            <w:noProof/>
          </w:rPr>
          <w:delText>20</w:delText>
        </w:r>
      </w:del>
      <w:r>
        <w:rPr>
          <w:noProof/>
        </w:rPr>
        <w:fldChar w:fldCharType="end"/>
      </w:r>
      <w:r>
        <w:t xml:space="preserve"> – Power Board Parts</w:t>
      </w:r>
      <w:bookmarkEnd w:id="1337"/>
    </w:p>
    <w:p w14:paraId="0C0FD38C" w14:textId="77777777" w:rsidR="00152C2B" w:rsidRDefault="00152C2B" w:rsidP="00152C2B">
      <w:pPr>
        <w:pStyle w:val="Heading3"/>
      </w:pPr>
      <w:bookmarkStart w:id="1340" w:name="_Toc197525506"/>
      <w:r>
        <w:t>PCB Layout</w:t>
      </w:r>
      <w:bookmarkEnd w:id="1340"/>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077A6283" w:rsidR="00152C2B" w:rsidRDefault="00AB2AFB" w:rsidP="00152C2B">
      <w:pPr>
        <w:keepNext/>
        <w:jc w:val="center"/>
      </w:pPr>
      <w:r>
        <w:rPr>
          <w:noProof/>
        </w:rPr>
        <w:drawing>
          <wp:inline distT="0" distB="0" distL="0" distR="0" wp14:anchorId="1B7F74F5" wp14:editId="4174FCBD">
            <wp:extent cx="2880000" cy="2523600"/>
            <wp:effectExtent l="0" t="0" r="0" b="0"/>
            <wp:docPr id="1667840543" name="Picture 4" descr="A red and whit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40543" name="Picture 4" descr="A red and white circuit board&#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0000" cy="2523600"/>
                    </a:xfrm>
                    <a:prstGeom prst="rect">
                      <a:avLst/>
                    </a:prstGeom>
                  </pic:spPr>
                </pic:pic>
              </a:graphicData>
            </a:graphic>
          </wp:inline>
        </w:drawing>
      </w:r>
    </w:p>
    <w:p w14:paraId="33D7B0AC" w14:textId="4F40068C" w:rsidR="00E21E80" w:rsidRPr="009B5FE2" w:rsidRDefault="00E21E80" w:rsidP="00E21E80">
      <w:pPr>
        <w:pStyle w:val="Caption"/>
        <w:jc w:val="center"/>
      </w:pPr>
      <w:bookmarkStart w:id="1341" w:name="_Toc19752559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42" w:author="Andrew Instone-Cowie" w:date="2025-05-07T15:54:00Z" w16du:dateUtc="2025-05-07T14:54:00Z">
        <w:r w:rsidR="009B24E9">
          <w:rPr>
            <w:noProof/>
          </w:rPr>
          <w:t>22</w:t>
        </w:r>
      </w:ins>
      <w:del w:id="1343" w:author="Andrew Instone-Cowie" w:date="2025-05-07T15:28:00Z" w16du:dateUtc="2025-05-07T14:28:00Z">
        <w:r w:rsidR="00424FD2" w:rsidDel="009A052D">
          <w:rPr>
            <w:noProof/>
          </w:rPr>
          <w:delText>21</w:delText>
        </w:r>
      </w:del>
      <w:r w:rsidR="00D15F53">
        <w:rPr>
          <w:noProof/>
        </w:rPr>
        <w:fldChar w:fldCharType="end"/>
      </w:r>
      <w:r>
        <w:t xml:space="preserve"> – Power Board Layout</w:t>
      </w:r>
      <w:bookmarkEnd w:id="1341"/>
    </w:p>
    <w:p w14:paraId="74A1963D" w14:textId="77777777" w:rsidR="00152C2B" w:rsidRDefault="00152C2B" w:rsidP="00152C2B">
      <w:pPr>
        <w:pStyle w:val="Heading3"/>
      </w:pPr>
      <w:bookmarkStart w:id="1344" w:name="_Toc197525507"/>
      <w:r>
        <w:t>Construction</w:t>
      </w:r>
      <w:bookmarkEnd w:id="1344"/>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lastRenderedPageBreak/>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54FE3A66">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394EA7FA" w:rsidR="00152C2B" w:rsidRDefault="00152C2B" w:rsidP="00152C2B">
      <w:pPr>
        <w:pStyle w:val="Caption"/>
        <w:jc w:val="center"/>
      </w:pPr>
      <w:bookmarkStart w:id="1345" w:name="_Toc19752559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346" w:author="Andrew Instone-Cowie" w:date="2025-05-07T15:54:00Z" w16du:dateUtc="2025-05-07T14:54:00Z">
        <w:r w:rsidR="009B24E9">
          <w:rPr>
            <w:noProof/>
          </w:rPr>
          <w:t>23</w:t>
        </w:r>
      </w:ins>
      <w:del w:id="1347" w:author="Andrew Instone-Cowie" w:date="2025-05-07T15:28:00Z" w16du:dateUtc="2025-05-07T14:28:00Z">
        <w:r w:rsidR="00424FD2" w:rsidDel="009A052D">
          <w:rPr>
            <w:noProof/>
          </w:rPr>
          <w:delText>22</w:delText>
        </w:r>
      </w:del>
      <w:r w:rsidR="00D15F53">
        <w:rPr>
          <w:noProof/>
        </w:rPr>
        <w:fldChar w:fldCharType="end"/>
      </w:r>
      <w:r>
        <w:t xml:space="preserve"> – Completed </w:t>
      </w:r>
      <w:r w:rsidR="00E21E80">
        <w:t xml:space="preserve">Power </w:t>
      </w:r>
      <w:r w:rsidR="004E19AE">
        <w:t xml:space="preserve">Module </w:t>
      </w:r>
      <w:r>
        <w:t>PCB</w:t>
      </w:r>
      <w:bookmarkEnd w:id="1345"/>
    </w:p>
    <w:p w14:paraId="06525A63" w14:textId="69ECE75C" w:rsidR="00E21E80" w:rsidRDefault="00E21E80" w:rsidP="00994514">
      <w:pPr>
        <w:pStyle w:val="Heading2"/>
        <w:pageBreakBefore/>
      </w:pPr>
      <w:bookmarkStart w:id="1348" w:name="_Toc197525508"/>
      <w:r>
        <w:lastRenderedPageBreak/>
        <w:t>Magnet</w:t>
      </w:r>
      <w:ins w:id="1349" w:author="Andrew Instone-Cowie" w:date="2025-05-07T14:23:00Z" w16du:dateUtc="2025-05-07T13:23:00Z">
        <w:r w:rsidR="002360DC">
          <w:t>ic</w:t>
        </w:r>
      </w:ins>
      <w:del w:id="1350" w:author="Andrew Instone-Cowie" w:date="2025-05-07T14:23:00Z" w16du:dateUtc="2025-05-07T13:23:00Z">
        <w:r w:rsidDel="002360DC">
          <w:delText>o-Resistive</w:delText>
        </w:r>
      </w:del>
      <w:r>
        <w:t xml:space="preserve"> Sensor </w:t>
      </w:r>
      <w:r w:rsidR="004E19AE">
        <w:t>Module</w:t>
      </w:r>
      <w:bookmarkEnd w:id="1348"/>
    </w:p>
    <w:p w14:paraId="206231A1" w14:textId="51EBC443" w:rsidR="00DC3C21" w:rsidRDefault="00DC3C21" w:rsidP="00DC3C21">
      <w:pPr>
        <w:rPr>
          <w:ins w:id="1351" w:author="Andrew Instone-Cowie" w:date="2025-05-07T14:41:00Z" w16du:dateUtc="2025-05-07T13:41:00Z"/>
        </w:rPr>
      </w:pPr>
      <w:r w:rsidRPr="00212D29">
        <w:t>The magnet</w:t>
      </w:r>
      <w:ins w:id="1352" w:author="Andrew Instone-Cowie" w:date="2025-05-07T14:23:00Z" w16du:dateUtc="2025-05-07T13:23:00Z">
        <w:r w:rsidR="002360DC">
          <w:t>ic</w:t>
        </w:r>
      </w:ins>
      <w:del w:id="1353" w:author="Andrew Instone-Cowie" w:date="2025-05-07T14:23:00Z" w16du:dateUtc="2025-05-07T13:23:00Z">
        <w:r w:rsidRPr="00212D29" w:rsidDel="002360DC">
          <w:delText>o-resistive</w:delText>
        </w:r>
      </w:del>
      <w:r w:rsidRPr="00212D29">
        <w:t xml:space="preserve"> </w:t>
      </w:r>
      <w:r w:rsidR="008E418D" w:rsidRPr="00212D29">
        <w:t>s</w:t>
      </w:r>
      <w:r w:rsidRPr="00212D29">
        <w:t>ensor</w:t>
      </w:r>
      <w:r w:rsidR="004E19AE">
        <w:t xml:space="preserve"> module</w:t>
      </w:r>
      <w:r w:rsidRPr="00212D29">
        <w:t xml:space="preserve">, which is based on </w:t>
      </w:r>
      <w:del w:id="1354" w:author="Andrew Instone-Cowie" w:date="2025-05-07T14:23:00Z" w16du:dateUtc="2025-05-07T13:23:00Z">
        <w:r w:rsidRPr="00212D29" w:rsidDel="002360DC">
          <w:delText xml:space="preserve">a </w:delText>
        </w:r>
      </w:del>
      <w:r w:rsidRPr="00212D29">
        <w:t>design</w:t>
      </w:r>
      <w:ins w:id="1355" w:author="Andrew Instone-Cowie" w:date="2025-05-07T14:23:00Z" w16du:dateUtc="2025-05-07T13:23:00Z">
        <w:r w:rsidR="002360DC">
          <w:t xml:space="preserve">s </w:t>
        </w:r>
      </w:ins>
      <w:del w:id="1356" w:author="Andrew Instone-Cowie" w:date="2025-05-07T14:23:00Z" w16du:dateUtc="2025-05-07T13:23:00Z">
        <w:r w:rsidRPr="00212D29" w:rsidDel="002360DC">
          <w:rPr>
            <w:rStyle w:val="FootnoteReference"/>
          </w:rPr>
          <w:footnoteReference w:id="16"/>
        </w:r>
        <w:r w:rsidRPr="00212D29" w:rsidDel="002360DC">
          <w:delText xml:space="preserve"> </w:delText>
        </w:r>
      </w:del>
      <w:r w:rsidRPr="00212D29">
        <w:t>by Aidan Hedley</w:t>
      </w:r>
      <w:ins w:id="1359" w:author="Andrew Instone-Cowie" w:date="2025-05-07T14:23:00Z" w16du:dateUtc="2025-05-07T13:23:00Z">
        <w:r w:rsidR="002360DC" w:rsidRPr="00212D29">
          <w:rPr>
            <w:rStyle w:val="FootnoteReference"/>
          </w:rPr>
          <w:footnoteReference w:id="17"/>
        </w:r>
      </w:ins>
      <w:r w:rsidRPr="00212D29">
        <w:t xml:space="preserve">, </w:t>
      </w:r>
      <w:ins w:id="1362" w:author="Andrew Instone-Cowie" w:date="2025-05-07T14:24:00Z" w16du:dateUtc="2025-05-07T13:24:00Z">
        <w:r w:rsidR="002360DC">
          <w:t xml:space="preserve">and Alan Griffin and Derek Livsey, </w:t>
        </w:r>
      </w:ins>
      <w:r w:rsidRPr="00212D29">
        <w:t xml:space="preserve">uses </w:t>
      </w:r>
      <w:ins w:id="1363" w:author="Andrew Instone-Cowie" w:date="2025-05-07T14:32:00Z" w16du:dateUtc="2025-05-07T13:32:00Z">
        <w:r w:rsidR="00E26FEB">
          <w:t xml:space="preserve">either </w:t>
        </w:r>
      </w:ins>
      <w:r w:rsidRPr="00212D29">
        <w:t xml:space="preserve">a Honeywell </w:t>
      </w:r>
      <w:ins w:id="1364" w:author="Andrew Instone-Cowie" w:date="2025-05-07T14:38:00Z" w16du:dateUtc="2025-05-07T13:38:00Z">
        <w:r w:rsidR="00E26FEB">
          <w:t xml:space="preserve">2SS52M </w:t>
        </w:r>
      </w:ins>
      <w:r w:rsidRPr="00212D29">
        <w:t>magneto-resistive sensor IC</w:t>
      </w:r>
      <w:r w:rsidRPr="00212D29">
        <w:rPr>
          <w:rStyle w:val="FootnoteReference"/>
        </w:rPr>
        <w:footnoteReference w:id="18"/>
      </w:r>
      <w:r w:rsidRPr="00212D29">
        <w:t xml:space="preserve">, </w:t>
      </w:r>
      <w:ins w:id="1365" w:author="Andrew Instone-Cowie" w:date="2025-05-07T14:32:00Z" w16du:dateUtc="2025-05-07T13:32:00Z">
        <w:r w:rsidR="00E26FEB">
          <w:t xml:space="preserve">or an Allegro Microsystems A1120EUA-T </w:t>
        </w:r>
      </w:ins>
      <w:ins w:id="1366" w:author="Andrew Instone-Cowie" w:date="2025-05-07T14:33:00Z" w16du:dateUtc="2025-05-07T13:33:00Z">
        <w:r w:rsidR="00E26FEB">
          <w:t xml:space="preserve">Hall </w:t>
        </w:r>
      </w:ins>
      <w:ins w:id="1367" w:author="Andrew Instone-Cowie" w:date="2025-05-07T15:01:00Z" w16du:dateUtc="2025-05-07T14:01:00Z">
        <w:r w:rsidR="00893421">
          <w:t>E</w:t>
        </w:r>
      </w:ins>
      <w:ins w:id="1368" w:author="Andrew Instone-Cowie" w:date="2025-05-07T14:33:00Z" w16du:dateUtc="2025-05-07T13:33:00Z">
        <w:r w:rsidR="00E26FEB">
          <w:t>ffect IC</w:t>
        </w:r>
        <w:r w:rsidR="00E26FEB">
          <w:rPr>
            <w:rStyle w:val="FootnoteReference"/>
          </w:rPr>
          <w:footnoteReference w:id="19"/>
        </w:r>
        <w:r w:rsidR="00E26FEB">
          <w:t xml:space="preserve">, </w:t>
        </w:r>
      </w:ins>
      <w:r w:rsidRPr="00212D29">
        <w:t>activated by a small, powerful rare earth magnet mounted on the wheel shroud. Th</w:t>
      </w:r>
      <w:ins w:id="1370" w:author="Andrew Instone-Cowie" w:date="2025-05-07T14:33:00Z" w16du:dateUtc="2025-05-07T13:33:00Z">
        <w:r w:rsidR="00E26FEB">
          <w:t>ese</w:t>
        </w:r>
      </w:ins>
      <w:del w:id="1371" w:author="Andrew Instone-Cowie" w:date="2025-05-07T14:33:00Z" w16du:dateUtc="2025-05-07T13:33:00Z">
        <w:r w:rsidRPr="00212D29" w:rsidDel="00E26FEB">
          <w:delText>is</w:delText>
        </w:r>
      </w:del>
      <w:r w:rsidRPr="00212D29">
        <w:t xml:space="preserve"> sensor</w:t>
      </w:r>
      <w:ins w:id="1372" w:author="Andrew Instone-Cowie" w:date="2025-05-07T14:33:00Z" w16du:dateUtc="2025-05-07T13:33:00Z">
        <w:r w:rsidR="00E26FEB">
          <w:t>s</w:t>
        </w:r>
      </w:ins>
      <w:r w:rsidRPr="00212D29">
        <w:t xml:space="preserve"> ha</w:t>
      </w:r>
      <w:ins w:id="1373" w:author="Andrew Instone-Cowie" w:date="2025-05-07T14:33:00Z" w16du:dateUtc="2025-05-07T13:33:00Z">
        <w:r w:rsidR="00E26FEB">
          <w:t>ve</w:t>
        </w:r>
      </w:ins>
      <w:del w:id="1374" w:author="Andrew Instone-Cowie" w:date="2025-05-07T14:33:00Z" w16du:dateUtc="2025-05-07T13:33:00Z">
        <w:r w:rsidRPr="00212D29" w:rsidDel="00E26FEB">
          <w:delText>s</w:delText>
        </w:r>
      </w:del>
      <w:r w:rsidRPr="00212D29">
        <w:t xml:space="preserve"> no moving or optical </w:t>
      </w:r>
      <w:r w:rsidR="000E6CD5" w:rsidRPr="00212D29">
        <w:t>parts and</w:t>
      </w:r>
      <w:r w:rsidRPr="00212D29">
        <w:t xml:space="preserve"> </w:t>
      </w:r>
      <w:del w:id="1375" w:author="Andrew Instone-Cowie" w:date="2025-05-07T14:33:00Z" w16du:dateUtc="2025-05-07T13:33:00Z">
        <w:r w:rsidRPr="00212D29" w:rsidDel="00E26FEB">
          <w:delText xml:space="preserve">is </w:delText>
        </w:r>
      </w:del>
      <w:ins w:id="1376" w:author="Andrew Instone-Cowie" w:date="2025-05-07T14:33:00Z" w16du:dateUtc="2025-05-07T13:33:00Z">
        <w:r w:rsidR="00E26FEB">
          <w:t>are</w:t>
        </w:r>
        <w:r w:rsidR="00E26FEB" w:rsidRPr="00212D29">
          <w:t xml:space="preserve"> </w:t>
        </w:r>
      </w:ins>
      <w:r w:rsidRPr="00212D29">
        <w:t xml:space="preserve">completely free of optical interference. </w:t>
      </w:r>
      <w:del w:id="1377" w:author="Andrew Instone-Cowie" w:date="2025-05-07T14:33:00Z" w16du:dateUtc="2025-05-07T13:33:00Z">
        <w:r w:rsidRPr="00212D29" w:rsidDel="00E26FEB">
          <w:delText xml:space="preserve">It </w:delText>
        </w:r>
      </w:del>
      <w:ins w:id="1378" w:author="Andrew Instone-Cowie" w:date="2025-05-07T14:33:00Z" w16du:dateUtc="2025-05-07T13:33:00Z">
        <w:r w:rsidR="00E26FEB">
          <w:t>They</w:t>
        </w:r>
        <w:r w:rsidR="00E26FEB" w:rsidRPr="00212D29">
          <w:t xml:space="preserve"> </w:t>
        </w:r>
      </w:ins>
      <w:r w:rsidRPr="00212D29">
        <w:t>also draw</w:t>
      </w:r>
      <w:del w:id="1379" w:author="Andrew Instone-Cowie" w:date="2025-05-07T14:34:00Z" w16du:dateUtc="2025-05-07T13:34:00Z">
        <w:r w:rsidRPr="00212D29" w:rsidDel="00E26FEB">
          <w:delText>s</w:delText>
        </w:r>
      </w:del>
      <w:r w:rsidRPr="00212D29">
        <w:t xml:space="preserve"> much less current than </w:t>
      </w:r>
      <w:r w:rsidR="009B7054" w:rsidRPr="00212D29">
        <w:t>most</w:t>
      </w:r>
      <w:r w:rsidRPr="00212D29">
        <w:t xml:space="preserve"> optical sensor</w:t>
      </w:r>
      <w:r w:rsidR="009B7054" w:rsidRPr="00212D29">
        <w:t>s</w:t>
      </w:r>
      <w:r w:rsidRPr="00212D29">
        <w:t>.</w:t>
      </w:r>
    </w:p>
    <w:p w14:paraId="04371E51" w14:textId="6D36A050" w:rsidR="00E26FEB" w:rsidRDefault="00E26FEB" w:rsidP="00DC3C21">
      <w:pPr>
        <w:rPr>
          <w:ins w:id="1380" w:author="Andrew Instone-Cowie" w:date="2025-05-07T14:34:00Z" w16du:dateUtc="2025-05-07T13:34:00Z"/>
        </w:rPr>
      </w:pPr>
      <w:ins w:id="1381" w:author="Andrew Instone-Cowie" w:date="2025-05-07T14:41:00Z" w16du:dateUtc="2025-05-07T13:41:00Z">
        <w:r>
          <w:t xml:space="preserve">Notes on </w:t>
        </w:r>
      </w:ins>
      <w:ins w:id="1382" w:author="Andrew Instone-Cowie" w:date="2025-05-07T15:00:00Z" w16du:dateUtc="2025-05-07T14:00:00Z">
        <w:r w:rsidR="00893421">
          <w:t xml:space="preserve">the differences </w:t>
        </w:r>
      </w:ins>
      <w:ins w:id="1383" w:author="Andrew Instone-Cowie" w:date="2025-05-07T14:52:00Z" w16du:dateUtc="2025-05-07T13:52:00Z">
        <w:r w:rsidR="00481B18">
          <w:t>between</w:t>
        </w:r>
      </w:ins>
      <w:ins w:id="1384" w:author="Andrew Instone-Cowie" w:date="2025-05-07T14:41:00Z" w16du:dateUtc="2025-05-07T13:41:00Z">
        <w:r>
          <w:t xml:space="preserve"> the 2SS52M or A1120EUA-T device</w:t>
        </w:r>
      </w:ins>
      <w:ins w:id="1385" w:author="Andrew Instone-Cowie" w:date="2025-05-07T14:52:00Z" w16du:dateUtc="2025-05-07T13:52:00Z">
        <w:r w:rsidR="00481B18">
          <w:t>s</w:t>
        </w:r>
      </w:ins>
      <w:ins w:id="1386" w:author="Andrew Instone-Cowie" w:date="2025-05-07T14:41:00Z" w16du:dateUtc="2025-05-07T13:41:00Z">
        <w:r>
          <w:t xml:space="preserve"> are provided at the </w:t>
        </w:r>
      </w:ins>
      <w:ins w:id="1387" w:author="Andrew Instone-Cowie" w:date="2025-05-07T14:42:00Z" w16du:dateUtc="2025-05-07T13:42:00Z">
        <w:r>
          <w:t>end of this section.</w:t>
        </w:r>
      </w:ins>
    </w:p>
    <w:p w14:paraId="58EC5DC4" w14:textId="77D84073" w:rsidR="00E26FEB" w:rsidRPr="00212D29" w:rsidDel="00E26FEB" w:rsidRDefault="00E26FEB" w:rsidP="00DC3C21">
      <w:pPr>
        <w:rPr>
          <w:del w:id="1388" w:author="Andrew Instone-Cowie" w:date="2025-05-07T14:42:00Z" w16du:dateUtc="2025-05-07T13:42:00Z"/>
        </w:rPr>
      </w:pPr>
    </w:p>
    <w:p w14:paraId="1B168331" w14:textId="40B4C7D9" w:rsidR="00481B18"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w:t>
      </w:r>
      <w:ins w:id="1389" w:author="Andrew Instone-Cowie" w:date="2025-05-07T14:42:00Z" w16du:dateUtc="2025-05-07T13:42:00Z">
        <w:r w:rsidR="00481B18">
          <w:t xml:space="preserve">2SS52M </w:t>
        </w:r>
      </w:ins>
      <w:del w:id="1390" w:author="Andrew Instone-Cowie" w:date="2025-05-07T14:42:00Z" w16du:dateUtc="2025-05-07T13:42:00Z">
        <w:r w:rsidRPr="00212D29" w:rsidDel="00481B18">
          <w:delText xml:space="preserve">prototype </w:delText>
        </w:r>
      </w:del>
      <w:ins w:id="1391" w:author="Andrew Instone-Cowie" w:date="2025-05-07T14:42:00Z" w16du:dateUtc="2025-05-07T13:42:00Z">
        <w:r w:rsidR="00481B18">
          <w:t xml:space="preserve">sensor </w:t>
        </w:r>
      </w:ins>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ins w:id="1392" w:author="Andrew Instone-Cowie" w:date="2025-05-07T14:42:00Z" w16du:dateUtc="2025-05-07T13:42:00Z">
        <w:r w:rsidR="00481B18">
          <w:t xml:space="preserve"> The A1120EUA-</w:t>
        </w:r>
      </w:ins>
      <w:ins w:id="1393" w:author="Andrew Instone-Cowie" w:date="2025-05-07T14:43:00Z" w16du:dateUtc="2025-05-07T13:43:00Z">
        <w:r w:rsidR="00481B18">
          <w:t xml:space="preserve">T sensor has an absolute maximum </w:t>
        </w:r>
      </w:ins>
      <w:ins w:id="1394" w:author="Andrew Instone-Cowie" w:date="2025-05-07T15:07:00Z" w16du:dateUtc="2025-05-07T14:07:00Z">
        <w:r w:rsidR="00B619A3">
          <w:t xml:space="preserve">activation </w:t>
        </w:r>
      </w:ins>
      <w:ins w:id="1395" w:author="Andrew Instone-Cowie" w:date="2025-05-07T14:43:00Z" w16du:dateUtc="2025-05-07T13:43:00Z">
        <w:r w:rsidR="00481B18">
          <w:t xml:space="preserve">range of approximately </w:t>
        </w:r>
      </w:ins>
      <w:ins w:id="1396" w:author="Andrew Instone-Cowie" w:date="2025-05-07T15:07:00Z" w16du:dateUtc="2025-05-07T14:07:00Z">
        <w:r w:rsidR="00B619A3">
          <w:t>47</w:t>
        </w:r>
      </w:ins>
      <w:ins w:id="1397" w:author="Andrew Instone-Cowie" w:date="2025-05-07T14:43:00Z" w16du:dateUtc="2025-05-07T13:43:00Z">
        <w:r w:rsidR="00481B18">
          <w:t>mm, so the distance between the magnet and the sensor should be reduced acc</w:t>
        </w:r>
      </w:ins>
      <w:ins w:id="1398" w:author="Andrew Instone-Cowie" w:date="2025-05-07T14:44:00Z" w16du:dateUtc="2025-05-07T13:44:00Z">
        <w:r w:rsidR="00481B18">
          <w:t>ordingly.</w:t>
        </w:r>
      </w:ins>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3">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7A9D2130" w:rsidR="00DC3C21" w:rsidRDefault="00DC3C21" w:rsidP="00DC3C21">
      <w:pPr>
        <w:pStyle w:val="Caption"/>
        <w:jc w:val="center"/>
        <w:rPr>
          <w:color w:val="00B050"/>
        </w:rPr>
      </w:pPr>
      <w:bookmarkStart w:id="1399" w:name="_Toc472626756"/>
      <w:bookmarkStart w:id="1400" w:name="_Toc19752559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401" w:author="Andrew Instone-Cowie" w:date="2025-05-07T15:54:00Z" w16du:dateUtc="2025-05-07T14:54:00Z">
        <w:r w:rsidR="009B24E9">
          <w:rPr>
            <w:noProof/>
          </w:rPr>
          <w:t>24</w:t>
        </w:r>
      </w:ins>
      <w:del w:id="1402" w:author="Andrew Instone-Cowie" w:date="2025-05-07T15:28:00Z" w16du:dateUtc="2025-05-07T14:28:00Z">
        <w:r w:rsidR="00424FD2" w:rsidDel="009A052D">
          <w:rPr>
            <w:noProof/>
          </w:rPr>
          <w:delText>23</w:delText>
        </w:r>
      </w:del>
      <w:r w:rsidR="00D15F53">
        <w:rPr>
          <w:noProof/>
        </w:rPr>
        <w:fldChar w:fldCharType="end"/>
      </w:r>
      <w:r>
        <w:t xml:space="preserve"> – </w:t>
      </w:r>
      <w:ins w:id="1403" w:author="Andrew Instone-Cowie" w:date="2025-05-07T14:52:00Z" w16du:dateUtc="2025-05-07T13:52:00Z">
        <w:r w:rsidR="00481B18">
          <w:t xml:space="preserve">2SS52M </w:t>
        </w:r>
      </w:ins>
      <w:r>
        <w:t>Magneto-Resistive Sensor Demonstration</w:t>
      </w:r>
      <w:bookmarkEnd w:id="1399"/>
      <w:bookmarkEnd w:id="1400"/>
    </w:p>
    <w:p w14:paraId="70C8D75A" w14:textId="6EB5600A" w:rsidR="00E21E80" w:rsidRPr="00212D29" w:rsidRDefault="00DC3C21" w:rsidP="00E21E80">
      <w:r w:rsidRPr="00212D29">
        <w:t>The sensor PCB contains all the components of the sensor, including the magnet</w:t>
      </w:r>
      <w:ins w:id="1404" w:author="Andrew Instone-Cowie" w:date="2025-05-07T14:44:00Z" w16du:dateUtc="2025-05-07T13:44:00Z">
        <w:r w:rsidR="00481B18">
          <w:t>ic</w:t>
        </w:r>
      </w:ins>
      <w:del w:id="1405" w:author="Andrew Instone-Cowie" w:date="2025-05-07T14:44:00Z" w16du:dateUtc="2025-05-07T13:44:00Z">
        <w:r w:rsidRPr="00212D29" w:rsidDel="00481B18">
          <w:delText>o-resistive</w:delText>
        </w:r>
      </w:del>
      <w:r w:rsidRPr="00212D29">
        <w:t xml:space="preserve"> sensor itself, a diagnostic LED, and associated components.</w:t>
      </w:r>
      <w:r w:rsidR="008E418D" w:rsidRPr="00212D29">
        <w:t xml:space="preserve"> Build one sensor PCB for each bell you want to connect to the simulator.</w:t>
      </w:r>
    </w:p>
    <w:p w14:paraId="34376C71" w14:textId="77777777" w:rsidR="00481B18" w:rsidRDefault="00481B18">
      <w:pPr>
        <w:rPr>
          <w:ins w:id="1406" w:author="Andrew Instone-Cowie" w:date="2025-05-07T14:44:00Z" w16du:dateUtc="2025-05-07T13:44:00Z"/>
          <w:rFonts w:asciiTheme="majorHAnsi" w:eastAsiaTheme="majorEastAsia" w:hAnsiTheme="majorHAnsi" w:cstheme="majorBidi"/>
          <w:b/>
          <w:bCs/>
          <w:color w:val="4F81BD" w:themeColor="accent1"/>
        </w:rPr>
      </w:pPr>
      <w:ins w:id="1407" w:author="Andrew Instone-Cowie" w:date="2025-05-07T14:44:00Z" w16du:dateUtc="2025-05-07T13:44:00Z">
        <w:r>
          <w:br w:type="page"/>
        </w:r>
      </w:ins>
    </w:p>
    <w:p w14:paraId="63FA8FA7" w14:textId="4EBC989C" w:rsidR="00E21E80" w:rsidRDefault="00E21E80" w:rsidP="00E21E80">
      <w:pPr>
        <w:pStyle w:val="Heading3"/>
      </w:pPr>
      <w:bookmarkStart w:id="1408" w:name="_Toc197525509"/>
      <w:r>
        <w:lastRenderedPageBreak/>
        <w:t>Parts List</w:t>
      </w:r>
      <w:bookmarkEnd w:id="1408"/>
    </w:p>
    <w:p w14:paraId="1E65F288" w14:textId="789B6F70" w:rsidR="00E21E80" w:rsidRPr="00393B25" w:rsidRDefault="00E21E80" w:rsidP="00E21E80">
      <w:pPr>
        <w:pStyle w:val="Caption"/>
        <w:keepNext/>
      </w:pPr>
      <w:bookmarkStart w:id="1409" w:name="_Toc197525654"/>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9B24E9">
        <w:rPr>
          <w:noProof/>
        </w:rPr>
        <w:t>4</w:t>
      </w:r>
      <w:r w:rsidR="00D15F53">
        <w:rPr>
          <w:noProof/>
        </w:rPr>
        <w:fldChar w:fldCharType="end"/>
      </w:r>
      <w:r>
        <w:t xml:space="preserve"> – Magnet</w:t>
      </w:r>
      <w:ins w:id="1410" w:author="Andrew Instone-Cowie" w:date="2025-05-07T14:48:00Z" w16du:dateUtc="2025-05-07T13:48:00Z">
        <w:r w:rsidR="00481B18">
          <w:t>ic</w:t>
        </w:r>
      </w:ins>
      <w:del w:id="1411" w:author="Andrew Instone-Cowie" w:date="2025-05-07T14:48:00Z" w16du:dateUtc="2025-05-07T13:48:00Z">
        <w:r w:rsidDel="00481B18">
          <w:delText>o-Resistive</w:delText>
        </w:r>
      </w:del>
      <w:r>
        <w:t xml:space="preserve"> Sensor </w:t>
      </w:r>
      <w:r w:rsidR="004E19AE">
        <w:t xml:space="preserve">Module </w:t>
      </w:r>
      <w:r>
        <w:t>Parts List</w:t>
      </w:r>
      <w:bookmarkEnd w:id="140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4C0E3B45" w:rsidR="00E21E80" w:rsidRPr="00212D29" w:rsidRDefault="00E21E80" w:rsidP="00994514">
            <w:pPr>
              <w:contextualSpacing/>
            </w:pPr>
            <w:r w:rsidRPr="00212D29">
              <w:t xml:space="preserve">Type 2 </w:t>
            </w:r>
            <w:r w:rsidR="00994514" w:rsidRPr="00212D29">
              <w:t>Magnet</w:t>
            </w:r>
            <w:ins w:id="1412" w:author="Andrew Instone-Cowie" w:date="2025-05-07T15:14:00Z" w16du:dateUtc="2025-05-07T14:14:00Z">
              <w:r w:rsidR="00583F09">
                <w:t xml:space="preserve">ic </w:t>
              </w:r>
            </w:ins>
            <w:del w:id="1413" w:author="Andrew Instone-Cowie" w:date="2025-05-07T15:14:00Z" w16du:dateUtc="2025-05-07T14:14:00Z">
              <w:r w:rsidR="00994514" w:rsidRPr="00212D29" w:rsidDel="00583F09">
                <w:delText xml:space="preserve">o-Resistive </w:delText>
              </w:r>
            </w:del>
            <w:r w:rsidR="00994514" w:rsidRPr="00212D29">
              <w:t>Sensor PCB</w:t>
            </w:r>
            <w:ins w:id="1414" w:author="Andrew Instone-Cowie" w:date="2025-05-07T14:44:00Z" w16du:dateUtc="2025-05-07T13:44:00Z">
              <w:r w:rsidR="00481B18">
                <w:rPr>
                  <w:rStyle w:val="FootnoteReference"/>
                </w:rPr>
                <w:footnoteReference w:id="20"/>
              </w:r>
            </w:ins>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0257F602" w14:textId="77777777" w:rsidR="004B4F9B" w:rsidRDefault="004B4F9B" w:rsidP="00F002DD">
            <w:pPr>
              <w:contextualSpacing/>
              <w:rPr>
                <w:ins w:id="1419" w:author="Andrew Instone-Cowie" w:date="2025-05-07T14:46:00Z" w16du:dateUtc="2025-05-07T13:46:00Z"/>
              </w:rPr>
            </w:pPr>
            <w:r w:rsidRPr="00212D29">
              <w:t>Honeywell 2SS52M</w:t>
            </w:r>
          </w:p>
          <w:p w14:paraId="75B21036" w14:textId="3BD3D3E3" w:rsidR="00481B18" w:rsidRPr="00481B18" w:rsidRDefault="00481B18" w:rsidP="00F002DD">
            <w:pPr>
              <w:contextualSpacing/>
              <w:rPr>
                <w:ins w:id="1420" w:author="Andrew Instone-Cowie" w:date="2025-05-07T14:46:00Z" w16du:dateUtc="2025-05-07T13:46:00Z"/>
                <w:i/>
                <w:iCs/>
                <w:rPrChange w:id="1421" w:author="Andrew Instone-Cowie" w:date="2025-05-07T14:47:00Z" w16du:dateUtc="2025-05-07T13:47:00Z">
                  <w:rPr>
                    <w:ins w:id="1422" w:author="Andrew Instone-Cowie" w:date="2025-05-07T14:46:00Z" w16du:dateUtc="2025-05-07T13:46:00Z"/>
                  </w:rPr>
                </w:rPrChange>
              </w:rPr>
            </w:pPr>
            <w:ins w:id="1423" w:author="Andrew Instone-Cowie" w:date="2025-05-07T14:47:00Z" w16du:dateUtc="2025-05-07T13:47:00Z">
              <w:r w:rsidRPr="00481B18">
                <w:rPr>
                  <w:i/>
                  <w:iCs/>
                  <w:rPrChange w:id="1424" w:author="Andrew Instone-Cowie" w:date="2025-05-07T14:47:00Z" w16du:dateUtc="2025-05-07T13:47:00Z">
                    <w:rPr/>
                  </w:rPrChange>
                </w:rPr>
                <w:t>or</w:t>
              </w:r>
            </w:ins>
          </w:p>
          <w:p w14:paraId="736600E3" w14:textId="77BC7222" w:rsidR="00481B18" w:rsidRPr="00212D29" w:rsidRDefault="00481B18" w:rsidP="00F002DD">
            <w:pPr>
              <w:contextualSpacing/>
            </w:pPr>
            <w:ins w:id="1425" w:author="Andrew Instone-Cowie" w:date="2025-05-07T14:46:00Z" w16du:dateUtc="2025-05-07T13:46:00Z">
              <w:r>
                <w:t>Allegro Microsystems A1120EUA-T</w:t>
              </w:r>
            </w:ins>
          </w:p>
        </w:tc>
        <w:tc>
          <w:tcPr>
            <w:tcW w:w="2755" w:type="dxa"/>
          </w:tcPr>
          <w:p w14:paraId="64FA2025" w14:textId="77777777" w:rsidR="004B4F9B" w:rsidRDefault="004B4F9B" w:rsidP="00F002DD">
            <w:pPr>
              <w:contextualSpacing/>
              <w:rPr>
                <w:ins w:id="1426" w:author="Andrew Instone-Cowie" w:date="2025-05-07T14:46:00Z" w16du:dateUtc="2025-05-07T13:46:00Z"/>
              </w:rPr>
            </w:pPr>
            <w:r w:rsidRPr="00212D29">
              <w:t>Farnell 3111519</w:t>
            </w:r>
          </w:p>
          <w:p w14:paraId="20D1F577" w14:textId="7F0D0E46" w:rsidR="00481B18" w:rsidRPr="00481B18" w:rsidRDefault="00481B18" w:rsidP="00F002DD">
            <w:pPr>
              <w:contextualSpacing/>
              <w:rPr>
                <w:ins w:id="1427" w:author="Andrew Instone-Cowie" w:date="2025-05-07T14:46:00Z" w16du:dateUtc="2025-05-07T13:46:00Z"/>
                <w:i/>
                <w:iCs/>
                <w:rPrChange w:id="1428" w:author="Andrew Instone-Cowie" w:date="2025-05-07T14:47:00Z" w16du:dateUtc="2025-05-07T13:47:00Z">
                  <w:rPr>
                    <w:ins w:id="1429" w:author="Andrew Instone-Cowie" w:date="2025-05-07T14:46:00Z" w16du:dateUtc="2025-05-07T13:46:00Z"/>
                  </w:rPr>
                </w:rPrChange>
              </w:rPr>
            </w:pPr>
            <w:ins w:id="1430" w:author="Andrew Instone-Cowie" w:date="2025-05-07T14:47:00Z" w16du:dateUtc="2025-05-07T13:47:00Z">
              <w:r w:rsidRPr="00481B18">
                <w:rPr>
                  <w:i/>
                  <w:iCs/>
                  <w:rPrChange w:id="1431" w:author="Andrew Instone-Cowie" w:date="2025-05-07T14:47:00Z" w16du:dateUtc="2025-05-07T13:47:00Z">
                    <w:rPr/>
                  </w:rPrChange>
                </w:rPr>
                <w:t>or</w:t>
              </w:r>
            </w:ins>
          </w:p>
          <w:p w14:paraId="2B3D044B" w14:textId="076077B7" w:rsidR="00481B18" w:rsidRPr="00212D29" w:rsidRDefault="00481B18" w:rsidP="00F002DD">
            <w:pPr>
              <w:contextualSpacing/>
            </w:pPr>
            <w:ins w:id="1432" w:author="Andrew Instone-Cowie" w:date="2025-05-07T14:47:00Z" w16du:dateUtc="2025-05-07T13:47:00Z">
              <w:r>
                <w:t xml:space="preserve">Farnell </w:t>
              </w:r>
              <w:r w:rsidRPr="00481B18">
                <w:t>1791402</w:t>
              </w:r>
            </w:ins>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21"/>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4F6C8AD1" w:rsidR="00B1545C" w:rsidRPr="00212D29" w:rsidRDefault="00B1545C" w:rsidP="00C16666">
            <w:pPr>
              <w:contextualSpacing/>
            </w:pP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1433" w:name="_Toc197525510"/>
      <w:r>
        <w:lastRenderedPageBreak/>
        <w:t>Schematic</w:t>
      </w:r>
      <w:bookmarkEnd w:id="1433"/>
    </w:p>
    <w:p w14:paraId="280483C2" w14:textId="1E93430D" w:rsidR="00E21E80" w:rsidRPr="00E21E80" w:rsidRDefault="00E21E80" w:rsidP="00994514">
      <w:pPr>
        <w:jc w:val="center"/>
      </w:pPr>
      <w:del w:id="1434" w:author="Andrew Instone-Cowie" w:date="2025-05-07T14:48:00Z" w16du:dateUtc="2025-05-07T13:48:00Z">
        <w:r w:rsidDel="00481B18">
          <w:rPr>
            <w:noProof/>
            <w:lang w:eastAsia="en-GB"/>
          </w:rPr>
          <w:drawing>
            <wp:inline distT="0" distB="0" distL="0" distR="0" wp14:anchorId="19C0664F" wp14:editId="49D61642">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4">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del>
      <w:ins w:id="1435" w:author="Andrew Instone-Cowie" w:date="2025-05-07T15:48:00Z" w16du:dateUtc="2025-05-07T14:48:00Z">
        <w:r w:rsidR="00D46F5B">
          <w:rPr>
            <w:noProof/>
          </w:rPr>
          <w:drawing>
            <wp:inline distT="0" distB="0" distL="0" distR="0" wp14:anchorId="1280000C" wp14:editId="073FD015">
              <wp:extent cx="7869600" cy="5400000"/>
              <wp:effectExtent l="0" t="0" r="0" b="0"/>
              <wp:docPr id="1432870186" name="Picture 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0186" name="Picture 4" descr="A computer screen 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ins>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1436" w:name="_Toc197525511"/>
      <w:r>
        <w:lastRenderedPageBreak/>
        <w:t>Parts</w:t>
      </w:r>
      <w:bookmarkEnd w:id="1436"/>
    </w:p>
    <w:p w14:paraId="68112EB6" w14:textId="66CD278E"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w:t>
      </w:r>
      <w:ins w:id="1437" w:author="Andrew Instone-Cowie" w:date="2025-05-07T14:50:00Z" w16du:dateUtc="2025-05-07T13:50:00Z">
        <w:r w:rsidR="00481B18">
          <w:t>ic</w:t>
        </w:r>
      </w:ins>
      <w:del w:id="1438" w:author="Andrew Instone-Cowie" w:date="2025-05-07T14:50:00Z" w16du:dateUtc="2025-05-07T13:50:00Z">
        <w:r w:rsidRPr="00212D29" w:rsidDel="00481B18">
          <w:delText>o-Resistive</w:delText>
        </w:r>
      </w:del>
      <w:r w:rsidRPr="00212D29">
        <w:t xml:space="preserve"> Sensor Board</w:t>
      </w:r>
      <w:ins w:id="1439" w:author="Andrew Instone-Cowie" w:date="2025-05-07T14:50:00Z" w16du:dateUtc="2025-05-07T13:50:00Z">
        <w:r w:rsidR="00481B18">
          <w:t>, in this case with the 2SS52M device.</w:t>
        </w:r>
      </w:ins>
      <w:del w:id="1440" w:author="Andrew Instone-Cowie" w:date="2025-05-07T14:50:00Z" w16du:dateUtc="2025-05-07T13:50:00Z">
        <w:r w:rsidRPr="00212D29" w:rsidDel="00481B18">
          <w:delText>.</w:delText>
        </w:r>
      </w:del>
      <w:r w:rsidRPr="00212D29">
        <w:t xml:space="preserve"> </w:t>
      </w:r>
      <w:ins w:id="1441" w:author="Andrew Instone-Cowie" w:date="2025-05-07T15:01:00Z" w16du:dateUtc="2025-05-07T14:01:00Z">
        <w:r w:rsidR="00893421">
          <w:t>The A1120EUA-T device is visually very similar.</w:t>
        </w:r>
      </w:ins>
    </w:p>
    <w:p w14:paraId="7639E384" w14:textId="77777777" w:rsidR="00D230DD" w:rsidRDefault="00D230DD" w:rsidP="00D230DD">
      <w:pPr>
        <w:keepNext/>
        <w:jc w:val="center"/>
      </w:pPr>
      <w:r>
        <w:rPr>
          <w:noProof/>
        </w:rPr>
        <w:drawing>
          <wp:inline distT="0" distB="0" distL="0" distR="0" wp14:anchorId="768CB45C" wp14:editId="40213515">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3B568016" w:rsidR="00D230DD" w:rsidRPr="009B5FE2" w:rsidRDefault="00D230DD" w:rsidP="00D230DD">
      <w:pPr>
        <w:pStyle w:val="Caption"/>
        <w:jc w:val="center"/>
      </w:pPr>
      <w:bookmarkStart w:id="1442" w:name="_Toc197525594"/>
      <w:r>
        <w:t xml:space="preserve">Figure </w:t>
      </w:r>
      <w:r>
        <w:rPr>
          <w:noProof/>
        </w:rPr>
        <w:fldChar w:fldCharType="begin"/>
      </w:r>
      <w:r>
        <w:rPr>
          <w:noProof/>
        </w:rPr>
        <w:instrText xml:space="preserve"> SEQ Figure \* ARABIC </w:instrText>
      </w:r>
      <w:r>
        <w:rPr>
          <w:noProof/>
        </w:rPr>
        <w:fldChar w:fldCharType="separate"/>
      </w:r>
      <w:ins w:id="1443" w:author="Andrew Instone-Cowie" w:date="2025-05-07T15:54:00Z" w16du:dateUtc="2025-05-07T14:54:00Z">
        <w:r w:rsidR="009B24E9">
          <w:rPr>
            <w:noProof/>
          </w:rPr>
          <w:t>25</w:t>
        </w:r>
      </w:ins>
      <w:del w:id="1444" w:author="Andrew Instone-Cowie" w:date="2025-05-07T15:28:00Z" w16du:dateUtc="2025-05-07T14:28:00Z">
        <w:r w:rsidR="00424FD2" w:rsidDel="009A052D">
          <w:rPr>
            <w:noProof/>
          </w:rPr>
          <w:delText>24</w:delText>
        </w:r>
      </w:del>
      <w:r>
        <w:rPr>
          <w:noProof/>
        </w:rPr>
        <w:fldChar w:fldCharType="end"/>
      </w:r>
      <w:r>
        <w:t xml:space="preserve"> –</w:t>
      </w:r>
      <w:r w:rsidRPr="00D230DD">
        <w:t xml:space="preserve"> </w:t>
      </w:r>
      <w:r>
        <w:t>Magnet</w:t>
      </w:r>
      <w:ins w:id="1445" w:author="Andrew Instone-Cowie" w:date="2025-05-07T14:50:00Z" w16du:dateUtc="2025-05-07T13:50:00Z">
        <w:r w:rsidR="00481B18">
          <w:t xml:space="preserve">ic </w:t>
        </w:r>
      </w:ins>
      <w:del w:id="1446" w:author="Andrew Instone-Cowie" w:date="2025-05-07T14:50:00Z" w16du:dateUtc="2025-05-07T13:50:00Z">
        <w:r w:rsidDel="00481B18">
          <w:delText xml:space="preserve">o-Resistive </w:delText>
        </w:r>
      </w:del>
      <w:r>
        <w:t>Sensor Board Parts</w:t>
      </w:r>
      <w:ins w:id="1447" w:author="Andrew Instone-Cowie" w:date="2025-05-07T14:50:00Z" w16du:dateUtc="2025-05-07T13:50:00Z">
        <w:r w:rsidR="00481B18">
          <w:t xml:space="preserve"> (2SS52M Version)</w:t>
        </w:r>
      </w:ins>
      <w:bookmarkEnd w:id="1442"/>
    </w:p>
    <w:p w14:paraId="3EC74986" w14:textId="77777777" w:rsidR="00E21E80" w:rsidRDefault="00E21E80" w:rsidP="00E21E80">
      <w:pPr>
        <w:pStyle w:val="Heading3"/>
      </w:pPr>
      <w:bookmarkStart w:id="1448" w:name="_Toc197525512"/>
      <w:r>
        <w:t>PCB Layout</w:t>
      </w:r>
      <w:bookmarkEnd w:id="1448"/>
    </w:p>
    <w:p w14:paraId="7E5C65F4" w14:textId="5AD5ADDA" w:rsidR="00E21E80" w:rsidRPr="00212D29" w:rsidRDefault="00E21E80" w:rsidP="00E21E80">
      <w:pPr>
        <w:keepNext/>
      </w:pPr>
      <w:r w:rsidRPr="00212D29">
        <w:t>The following diagram shows the layout of a Magnet</w:t>
      </w:r>
      <w:ins w:id="1449" w:author="Andrew Instone-Cowie" w:date="2025-05-07T14:50:00Z" w16du:dateUtc="2025-05-07T13:50:00Z">
        <w:r w:rsidR="00481B18">
          <w:t>ic</w:t>
        </w:r>
      </w:ins>
      <w:del w:id="1450" w:author="Andrew Instone-Cowie" w:date="2025-05-07T14:50:00Z" w16du:dateUtc="2025-05-07T13:50:00Z">
        <w:r w:rsidRPr="00212D29" w:rsidDel="00481B18">
          <w:delText>o-Resistive</w:delText>
        </w:r>
      </w:del>
      <w:r w:rsidRPr="00212D29">
        <w:t xml:space="preserve"> Sensor PCB. All components are mounted on the top (silkscreen) side of the board.</w:t>
      </w:r>
    </w:p>
    <w:p w14:paraId="39C03E66" w14:textId="022F32D6" w:rsidR="00E21E80" w:rsidRDefault="00E21E80" w:rsidP="00E21E80">
      <w:pPr>
        <w:keepNext/>
        <w:jc w:val="center"/>
      </w:pPr>
      <w:del w:id="1451" w:author="Andrew Instone-Cowie" w:date="2025-05-07T14:49:00Z" w16du:dateUtc="2025-05-07T13:49:00Z">
        <w:r w:rsidDel="00481B18">
          <w:rPr>
            <w:noProof/>
            <w:lang w:eastAsia="en-GB"/>
          </w:rPr>
          <w:drawing>
            <wp:inline distT="0" distB="0" distL="0" distR="0" wp14:anchorId="2D1EFB60" wp14:editId="4CD9A348">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del>
      <w:ins w:id="1452" w:author="Andrew Instone-Cowie" w:date="2025-05-07T14:49:00Z" w16du:dateUtc="2025-05-07T13:49:00Z">
        <w:r w:rsidR="00481B18">
          <w:rPr>
            <w:noProof/>
          </w:rPr>
          <w:drawing>
            <wp:inline distT="0" distB="0" distL="0" distR="0" wp14:anchorId="67BDF450" wp14:editId="15ABED43">
              <wp:extent cx="3600000" cy="2692800"/>
              <wp:effectExtent l="0" t="0" r="635" b="0"/>
              <wp:docPr id="610045522" name="Picture 2"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522" name="Picture 2" descr="A computer screen shot of a circuit board&#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3600000" cy="2692800"/>
                      </a:xfrm>
                      <a:prstGeom prst="rect">
                        <a:avLst/>
                      </a:prstGeom>
                    </pic:spPr>
                  </pic:pic>
                </a:graphicData>
              </a:graphic>
            </wp:inline>
          </w:drawing>
        </w:r>
      </w:ins>
    </w:p>
    <w:p w14:paraId="1F26932B" w14:textId="5E5CED36" w:rsidR="00E21E80" w:rsidRDefault="00E21E80" w:rsidP="00E21E80">
      <w:pPr>
        <w:pStyle w:val="Caption"/>
        <w:jc w:val="center"/>
      </w:pPr>
      <w:bookmarkStart w:id="1453" w:name="_Toc19752559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454" w:author="Andrew Instone-Cowie" w:date="2025-05-07T15:54:00Z" w16du:dateUtc="2025-05-07T14:54:00Z">
        <w:r w:rsidR="009B24E9">
          <w:rPr>
            <w:noProof/>
          </w:rPr>
          <w:t>26</w:t>
        </w:r>
      </w:ins>
      <w:del w:id="1455" w:author="Andrew Instone-Cowie" w:date="2025-05-07T15:28:00Z" w16du:dateUtc="2025-05-07T14:28:00Z">
        <w:r w:rsidR="00424FD2" w:rsidDel="009A052D">
          <w:rPr>
            <w:noProof/>
          </w:rPr>
          <w:delText>25</w:delText>
        </w:r>
      </w:del>
      <w:r w:rsidR="00D15F53">
        <w:rPr>
          <w:noProof/>
        </w:rPr>
        <w:fldChar w:fldCharType="end"/>
      </w:r>
      <w:r>
        <w:t xml:space="preserve"> – Magnet</w:t>
      </w:r>
      <w:ins w:id="1456" w:author="Andrew Instone-Cowie" w:date="2025-05-07T15:14:00Z" w16du:dateUtc="2025-05-07T14:14:00Z">
        <w:r w:rsidR="00583F09">
          <w:t>ic</w:t>
        </w:r>
      </w:ins>
      <w:del w:id="1457" w:author="Andrew Instone-Cowie" w:date="2025-05-07T15:14:00Z" w16du:dateUtc="2025-05-07T14:14:00Z">
        <w:r w:rsidDel="00583F09">
          <w:delText>o-Resistive</w:delText>
        </w:r>
      </w:del>
      <w:r>
        <w:t xml:space="preserve"> Sensor Board Layout</w:t>
      </w:r>
      <w:bookmarkEnd w:id="1453"/>
    </w:p>
    <w:p w14:paraId="02AC132A" w14:textId="77777777" w:rsidR="00E5038A" w:rsidRDefault="00E5038A">
      <w:pPr>
        <w:rPr>
          <w:ins w:id="1458" w:author="Andrew Instone-Cowie" w:date="2025-05-07T14:59:00Z" w16du:dateUtc="2025-05-07T13:59:00Z"/>
          <w:rFonts w:asciiTheme="majorHAnsi" w:eastAsiaTheme="majorEastAsia" w:hAnsiTheme="majorHAnsi" w:cstheme="majorBidi"/>
          <w:b/>
          <w:bCs/>
          <w:color w:val="4F81BD" w:themeColor="accent1"/>
        </w:rPr>
      </w:pPr>
      <w:ins w:id="1459" w:author="Andrew Instone-Cowie" w:date="2025-05-07T14:59:00Z" w16du:dateUtc="2025-05-07T13:59:00Z">
        <w:r>
          <w:br w:type="page"/>
        </w:r>
      </w:ins>
    </w:p>
    <w:p w14:paraId="25E8905F" w14:textId="6E13A4F4" w:rsidR="00E21E80" w:rsidRDefault="00E21E80" w:rsidP="00E21E80">
      <w:pPr>
        <w:pStyle w:val="Heading3"/>
      </w:pPr>
      <w:bookmarkStart w:id="1460" w:name="_Toc197525513"/>
      <w:r>
        <w:lastRenderedPageBreak/>
        <w:t>Construction</w:t>
      </w:r>
      <w:bookmarkEnd w:id="1460"/>
    </w:p>
    <w:p w14:paraId="65F74561" w14:textId="7F4D34FE" w:rsidR="00E21E80" w:rsidRDefault="00E21E80" w:rsidP="00E21E80">
      <w:pPr>
        <w:rPr>
          <w:ins w:id="1461" w:author="Andrew Instone-Cowie" w:date="2025-05-07T14:51:00Z" w16du:dateUtc="2025-05-07T13:51:00Z"/>
        </w:rPr>
      </w:pPr>
      <w:r w:rsidRPr="00212D29">
        <w:t xml:space="preserve">All the components on the </w:t>
      </w:r>
      <w:r w:rsidR="008E418D" w:rsidRPr="00212D29">
        <w:t>Magnet</w:t>
      </w:r>
      <w:ins w:id="1462" w:author="Andrew Instone-Cowie" w:date="2025-05-07T15:00:00Z" w16du:dateUtc="2025-05-07T14:00:00Z">
        <w:r w:rsidR="00E5038A">
          <w:t>ic</w:t>
        </w:r>
      </w:ins>
      <w:del w:id="1463" w:author="Andrew Instone-Cowie" w:date="2025-05-07T15:00:00Z" w16du:dateUtc="2025-05-07T14:00:00Z">
        <w:r w:rsidR="008E418D" w:rsidRPr="00212D29" w:rsidDel="00E5038A">
          <w:delText>o-Resistive</w:delText>
        </w:r>
      </w:del>
      <w:r w:rsidR="008E418D" w:rsidRPr="00212D29">
        <w:t xml:space="preserve"> Sensor </w:t>
      </w:r>
      <w:r w:rsidR="004E19AE">
        <w:t>module</w:t>
      </w:r>
      <w:r w:rsidR="004E19AE" w:rsidRPr="00212D29">
        <w:t xml:space="preserve"> </w:t>
      </w:r>
      <w:r w:rsidRPr="00212D29">
        <w:t xml:space="preserve">are mounted on </w:t>
      </w:r>
      <w:ins w:id="1464" w:author="Andrew Instone-Cowie" w:date="2025-05-07T15:08:00Z" w16du:dateUtc="2025-05-07T14:08:00Z">
        <w:r w:rsidR="00B619A3">
          <w:t xml:space="preserve">the </w:t>
        </w:r>
      </w:ins>
      <w:r w:rsidRPr="00212D29">
        <w:t>top, silkscreen, side of the board.</w:t>
      </w:r>
    </w:p>
    <w:p w14:paraId="48680878" w14:textId="523E2B98" w:rsidR="00481B18" w:rsidRPr="00E5038A" w:rsidRDefault="00481B18" w:rsidP="00E5038A">
      <w:pPr>
        <w:pStyle w:val="ListParagraph"/>
        <w:numPr>
          <w:ilvl w:val="0"/>
          <w:numId w:val="3"/>
        </w:numPr>
        <w:rPr>
          <w:b/>
          <w:bCs/>
          <w:rPrChange w:id="1465" w:author="Andrew Instone-Cowie" w:date="2025-05-07T14:53:00Z" w16du:dateUtc="2025-05-07T13:53:00Z">
            <w:rPr/>
          </w:rPrChange>
        </w:rPr>
        <w:pPrChange w:id="1466" w:author="Andrew Instone-Cowie" w:date="2025-05-07T14:53:00Z" w16du:dateUtc="2025-05-07T13:53:00Z">
          <w:pPr/>
        </w:pPrChange>
      </w:pPr>
      <w:ins w:id="1467" w:author="Andrew Instone-Cowie" w:date="2025-05-07T14:51:00Z" w16du:dateUtc="2025-05-07T13:51:00Z">
        <w:r w:rsidRPr="00E5038A">
          <w:rPr>
            <w:b/>
            <w:bCs/>
            <w:rPrChange w:id="1468" w:author="Andrew Instone-Cowie" w:date="2025-05-07T14:53:00Z" w16du:dateUtc="2025-05-07T13:53:00Z">
              <w:rPr/>
            </w:rPrChange>
          </w:rPr>
          <w:t>Install only ONE 100nF capacitor</w:t>
        </w:r>
      </w:ins>
      <w:ins w:id="1469" w:author="Andrew Instone-Cowie" w:date="2025-05-07T15:00:00Z" w16du:dateUtc="2025-05-07T14:00:00Z">
        <w:r w:rsidR="00E5038A">
          <w:rPr>
            <w:b/>
            <w:bCs/>
          </w:rPr>
          <w:t>,</w:t>
        </w:r>
      </w:ins>
      <w:ins w:id="1470" w:author="Andrew Instone-Cowie" w:date="2025-05-07T14:51:00Z" w16du:dateUtc="2025-05-07T13:51:00Z">
        <w:r w:rsidRPr="00E5038A">
          <w:rPr>
            <w:b/>
            <w:bCs/>
            <w:rPrChange w:id="1471" w:author="Andrew Instone-Cowie" w:date="2025-05-07T14:53:00Z" w16du:dateUtc="2025-05-07T13:53:00Z">
              <w:rPr/>
            </w:rPrChange>
          </w:rPr>
          <w:t xml:space="preserve"> and either</w:t>
        </w:r>
      </w:ins>
      <w:ins w:id="1472" w:author="Andrew Instone-Cowie" w:date="2025-05-07T14:53:00Z" w16du:dateUtc="2025-05-07T13:53:00Z">
        <w:r w:rsidR="00E5038A" w:rsidRPr="00E5038A">
          <w:rPr>
            <w:b/>
            <w:bCs/>
            <w:rPrChange w:id="1473" w:author="Andrew Instone-Cowie" w:date="2025-05-07T14:53:00Z" w16du:dateUtc="2025-05-07T13:53:00Z">
              <w:rPr/>
            </w:rPrChange>
          </w:rPr>
          <w:t xml:space="preserve"> </w:t>
        </w:r>
      </w:ins>
      <w:ins w:id="1474" w:author="Andrew Instone-Cowie" w:date="2025-05-07T14:51:00Z" w16du:dateUtc="2025-05-07T13:51:00Z">
        <w:r w:rsidRPr="00E5038A">
          <w:rPr>
            <w:b/>
            <w:bCs/>
            <w:rPrChange w:id="1475" w:author="Andrew Instone-Cowie" w:date="2025-05-07T14:53:00Z" w16du:dateUtc="2025-05-07T13:53:00Z">
              <w:rPr/>
            </w:rPrChange>
          </w:rPr>
          <w:t>ONE 2SS52M Magneto-Resistive Sensor or</w:t>
        </w:r>
      </w:ins>
      <w:ins w:id="1476" w:author="Andrew Instone-Cowie" w:date="2025-05-07T14:53:00Z" w16du:dateUtc="2025-05-07T13:53:00Z">
        <w:r w:rsidR="00E5038A" w:rsidRPr="00E5038A">
          <w:rPr>
            <w:b/>
            <w:bCs/>
            <w:rPrChange w:id="1477" w:author="Andrew Instone-Cowie" w:date="2025-05-07T14:53:00Z" w16du:dateUtc="2025-05-07T13:53:00Z">
              <w:rPr/>
            </w:rPrChange>
          </w:rPr>
          <w:t xml:space="preserve"> </w:t>
        </w:r>
      </w:ins>
      <w:ins w:id="1478" w:author="Andrew Instone-Cowie" w:date="2025-05-07T14:51:00Z" w16du:dateUtc="2025-05-07T13:51:00Z">
        <w:r w:rsidRPr="00E5038A">
          <w:rPr>
            <w:b/>
            <w:bCs/>
            <w:rPrChange w:id="1479" w:author="Andrew Instone-Cowie" w:date="2025-05-07T14:53:00Z" w16du:dateUtc="2025-05-07T13:53:00Z">
              <w:rPr/>
            </w:rPrChange>
          </w:rPr>
          <w:t>ONE A1120</w:t>
        </w:r>
      </w:ins>
      <w:ins w:id="1480" w:author="Andrew Instone-Cowie" w:date="2025-05-07T15:00:00Z" w16du:dateUtc="2025-05-07T14:00:00Z">
        <w:r w:rsidR="00E5038A">
          <w:rPr>
            <w:b/>
            <w:bCs/>
          </w:rPr>
          <w:t>EUA-T</w:t>
        </w:r>
      </w:ins>
      <w:ins w:id="1481" w:author="Andrew Instone-Cowie" w:date="2025-05-07T14:51:00Z" w16du:dateUtc="2025-05-07T13:51:00Z">
        <w:r w:rsidRPr="00E5038A">
          <w:rPr>
            <w:b/>
            <w:bCs/>
            <w:rPrChange w:id="1482" w:author="Andrew Instone-Cowie" w:date="2025-05-07T14:53:00Z" w16du:dateUtc="2025-05-07T13:53:00Z">
              <w:rPr/>
            </w:rPrChange>
          </w:rPr>
          <w:t xml:space="preserve"> Hall Effect Sensor on each board.</w:t>
        </w:r>
      </w:ins>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5F47A6E6" w:rsidR="009B7054" w:rsidRPr="00212D29" w:rsidRDefault="009B7054" w:rsidP="006C4A3A">
      <w:pPr>
        <w:pStyle w:val="ListParagraph"/>
        <w:numPr>
          <w:ilvl w:val="0"/>
          <w:numId w:val="6"/>
        </w:numPr>
      </w:pPr>
      <w:r w:rsidRPr="00212D29">
        <w:t xml:space="preserve">Sensors can be constructed as right-handed or left-handed, to suit the installation in the belfry. Fit </w:t>
      </w:r>
      <w:ins w:id="1483" w:author="Andrew Instone-Cowie" w:date="2025-05-07T14:55:00Z" w16du:dateUtc="2025-05-07T13:55:00Z">
        <w:r w:rsidR="00E5038A">
          <w:t xml:space="preserve">capacitor C1 and a </w:t>
        </w:r>
      </w:ins>
      <w:r w:rsidRPr="00212D29">
        <w:t xml:space="preserve">sensor </w:t>
      </w:r>
      <w:ins w:id="1484" w:author="Andrew Instone-Cowie" w:date="2025-05-07T14:55:00Z" w16du:dateUtc="2025-05-07T13:55:00Z">
        <w:r w:rsidR="00E5038A">
          <w:t xml:space="preserve">at </w:t>
        </w:r>
      </w:ins>
      <w:r w:rsidRPr="00212D29">
        <w:t>U1</w:t>
      </w:r>
      <w:ins w:id="1485" w:author="Andrew Instone-Cowie" w:date="2025-05-07T14:54:00Z" w16du:dateUtc="2025-05-07T13:54:00Z">
        <w:r w:rsidR="00E5038A">
          <w:t xml:space="preserve"> or U3</w:t>
        </w:r>
      </w:ins>
      <w:r w:rsidRPr="00212D29">
        <w:t xml:space="preserve"> </w:t>
      </w:r>
      <w:del w:id="1486" w:author="Andrew Instone-Cowie" w:date="2025-05-07T14:55:00Z" w16du:dateUtc="2025-05-07T13:55:00Z">
        <w:r w:rsidRPr="00212D29" w:rsidDel="00E5038A">
          <w:delText xml:space="preserve">and capacitor C1 at positions U1A/C1A </w:delText>
        </w:r>
      </w:del>
      <w:r w:rsidRPr="00212D29">
        <w:t xml:space="preserve">for a right-handed sensor (as shown in the pictures in this section), or </w:t>
      </w:r>
      <w:ins w:id="1487" w:author="Andrew Instone-Cowie" w:date="2025-05-07T14:55:00Z" w16du:dateUtc="2025-05-07T13:55:00Z">
        <w:r w:rsidR="00E5038A">
          <w:t>capacitor C2 and a sen</w:t>
        </w:r>
      </w:ins>
      <w:ins w:id="1488" w:author="Andrew Instone-Cowie" w:date="2025-05-07T14:56:00Z" w16du:dateUtc="2025-05-07T13:56:00Z">
        <w:r w:rsidR="00E5038A">
          <w:t>sor a</w:t>
        </w:r>
      </w:ins>
      <w:ins w:id="1489" w:author="Andrew Instone-Cowie" w:date="2025-05-07T15:02:00Z" w16du:dateUtc="2025-05-07T14:02:00Z">
        <w:r w:rsidR="00893421">
          <w:t>t</w:t>
        </w:r>
      </w:ins>
      <w:ins w:id="1490" w:author="Andrew Instone-Cowie" w:date="2025-05-07T14:56:00Z" w16du:dateUtc="2025-05-07T13:56:00Z">
        <w:r w:rsidR="00E5038A">
          <w:t xml:space="preserve"> </w:t>
        </w:r>
      </w:ins>
      <w:del w:id="1491" w:author="Andrew Instone-Cowie" w:date="2025-05-07T14:56:00Z" w16du:dateUtc="2025-05-07T13:56:00Z">
        <w:r w:rsidRPr="00212D29" w:rsidDel="00E5038A">
          <w:delText xml:space="preserve">at </w:delText>
        </w:r>
      </w:del>
      <w:r w:rsidRPr="00212D29">
        <w:t>U</w:t>
      </w:r>
      <w:ins w:id="1492" w:author="Andrew Instone-Cowie" w:date="2025-05-07T14:55:00Z" w16du:dateUtc="2025-05-07T13:55:00Z">
        <w:r w:rsidR="00E5038A">
          <w:t xml:space="preserve">2 or U4 </w:t>
        </w:r>
      </w:ins>
      <w:del w:id="1493" w:author="Andrew Instone-Cowie" w:date="2025-05-07T14:56:00Z" w16du:dateUtc="2025-05-07T13:56:00Z">
        <w:r w:rsidRPr="00212D29" w:rsidDel="00E5038A">
          <w:delText xml:space="preserve">1B/C1B </w:delText>
        </w:r>
      </w:del>
      <w:r w:rsidRPr="00212D29">
        <w:t>for a left-handed sensor.</w:t>
      </w:r>
    </w:p>
    <w:p w14:paraId="04FCB225" w14:textId="7F63A86F" w:rsidR="009B7054" w:rsidRPr="00212D29" w:rsidRDefault="00E5038A" w:rsidP="006C4A3A">
      <w:pPr>
        <w:pStyle w:val="ListParagraph"/>
        <w:numPr>
          <w:ilvl w:val="0"/>
          <w:numId w:val="6"/>
        </w:numPr>
      </w:pPr>
      <w:ins w:id="1494" w:author="Andrew Instone-Cowie" w:date="2025-05-07T14:56:00Z" w16du:dateUtc="2025-05-07T13:56:00Z">
        <w:r>
          <w:t xml:space="preserve">If using </w:t>
        </w:r>
      </w:ins>
      <w:ins w:id="1495" w:author="Andrew Instone-Cowie" w:date="2025-05-07T15:02:00Z" w16du:dateUtc="2025-05-07T14:02:00Z">
        <w:r w:rsidR="00893421">
          <w:t>a</w:t>
        </w:r>
      </w:ins>
      <w:ins w:id="1496" w:author="Andrew Instone-Cowie" w:date="2025-05-07T14:56:00Z" w16du:dateUtc="2025-05-07T13:56:00Z">
        <w:r>
          <w:t xml:space="preserve"> 2SS52M</w:t>
        </w:r>
      </w:ins>
      <w:ins w:id="1497" w:author="Andrew Instone-Cowie" w:date="2025-05-07T14:58:00Z" w16du:dateUtc="2025-05-07T13:58:00Z">
        <w:r>
          <w:t xml:space="preserve"> device</w:t>
        </w:r>
      </w:ins>
      <w:ins w:id="1498" w:author="Andrew Instone-Cowie" w:date="2025-05-07T14:56:00Z" w16du:dateUtc="2025-05-07T13:56:00Z">
        <w:r>
          <w:t>, s</w:t>
        </w:r>
      </w:ins>
      <w:del w:id="1499" w:author="Andrew Instone-Cowie" w:date="2025-05-07T14:56:00Z" w16du:dateUtc="2025-05-07T13:56:00Z">
        <w:r w:rsidR="009B7054" w:rsidRPr="00212D29" w:rsidDel="00E5038A">
          <w:delText>S</w:delText>
        </w:r>
      </w:del>
      <w:r w:rsidR="009B7054" w:rsidRPr="00212D29">
        <w:t xml:space="preserve">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Default="00CA2912" w:rsidP="006C4A3A">
      <w:pPr>
        <w:pStyle w:val="ListParagraph"/>
        <w:numPr>
          <w:ilvl w:val="0"/>
          <w:numId w:val="6"/>
        </w:numPr>
        <w:rPr>
          <w:ins w:id="1500" w:author="Andrew Instone-Cowie" w:date="2025-05-07T14:58:00Z" w16du:dateUtc="2025-05-07T13:58:00Z"/>
        </w:rPr>
      </w:pPr>
      <w:r w:rsidRPr="00212D29">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78B9B2B5" w14:textId="31E16E22" w:rsidR="00E5038A" w:rsidRPr="00212D29" w:rsidRDefault="00E5038A" w:rsidP="006C4A3A">
      <w:pPr>
        <w:pStyle w:val="ListParagraph"/>
        <w:numPr>
          <w:ilvl w:val="0"/>
          <w:numId w:val="6"/>
        </w:numPr>
      </w:pPr>
      <w:ins w:id="1501" w:author="Andrew Instone-Cowie" w:date="2025-05-07T14:58:00Z" w16du:dateUtc="2025-05-07T13:58:00Z">
        <w:r>
          <w:t xml:space="preserve">The A1120EUA-T device stands vertically on the PCB, with the chamfered face towards the </w:t>
        </w:r>
      </w:ins>
      <w:ins w:id="1502" w:author="Andrew Instone-Cowie" w:date="2025-05-07T15:02:00Z" w16du:dateUtc="2025-05-07T14:02:00Z">
        <w:r w:rsidR="009426AF">
          <w:t xml:space="preserve">outer </w:t>
        </w:r>
      </w:ins>
      <w:ins w:id="1503" w:author="Andrew Instone-Cowie" w:date="2025-05-07T14:58:00Z" w16du:dateUtc="2025-05-07T13:58:00Z">
        <w:r>
          <w:t>edge of the board.</w:t>
        </w:r>
      </w:ins>
      <w:ins w:id="1504" w:author="Andrew Instone-Cowie" w:date="2025-05-07T14:59:00Z" w16du:dateUtc="2025-05-07T13:59:00Z">
        <w:r>
          <w:t xml:space="preserve"> Take car</w:t>
        </w:r>
      </w:ins>
      <w:ins w:id="1505" w:author="Andrew Instone-Cowie" w:date="2025-05-07T15:02:00Z" w16du:dateUtc="2025-05-07T14:02:00Z">
        <w:r w:rsidR="009426AF">
          <w:t>e</w:t>
        </w:r>
      </w:ins>
      <w:ins w:id="1506" w:author="Andrew Instone-Cowie" w:date="2025-05-07T14:59:00Z" w16du:dateUtc="2025-05-07T13:59:00Z">
        <w:r>
          <w:t xml:space="preserve"> soldering this device</w:t>
        </w:r>
      </w:ins>
      <w:ins w:id="1507" w:author="Andrew Instone-Cowie" w:date="2025-05-07T15:02:00Z" w16du:dateUtc="2025-05-07T14:02:00Z">
        <w:r w:rsidR="009426AF">
          <w:t xml:space="preserve"> and use a fine-tipped solde</w:t>
        </w:r>
      </w:ins>
      <w:ins w:id="1508" w:author="Andrew Instone-Cowie" w:date="2025-05-07T15:03:00Z" w16du:dateUtc="2025-05-07T14:03:00Z">
        <w:r w:rsidR="009426AF">
          <w:t>ring iron</w:t>
        </w:r>
      </w:ins>
      <w:ins w:id="1509" w:author="Andrew Instone-Cowie" w:date="2025-05-07T14:59:00Z" w16du:dateUtc="2025-05-07T13:59:00Z">
        <w:r>
          <w:t>, as the pins are very close together.</w:t>
        </w:r>
      </w:ins>
    </w:p>
    <w:p w14:paraId="6DF8CF7D" w14:textId="2A31AAE7"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del w:id="1510" w:author="Andrew Instone-Cowie" w:date="2025-05-07T14:56:00Z" w16du:dateUtc="2025-05-07T13:56:00Z">
        <w:r w:rsidR="00CA2912" w:rsidRPr="00212D29" w:rsidDel="00E5038A">
          <w:delText xml:space="preserve">U1, </w:delText>
        </w:r>
      </w:del>
      <w:r w:rsidR="00CA2912" w:rsidRPr="00212D29">
        <w:t>LED1</w:t>
      </w:r>
      <w:ins w:id="1511" w:author="Andrew Instone-Cowie" w:date="2025-05-07T14:56:00Z" w16du:dateUtc="2025-05-07T13:56:00Z">
        <w:r w:rsidR="00E5038A">
          <w:t>, an</w:t>
        </w:r>
      </w:ins>
      <w:ins w:id="1512" w:author="Andrew Instone-Cowie" w:date="2025-05-07T14:59:00Z" w16du:dateUtc="2025-05-07T13:59:00Z">
        <w:r w:rsidR="00E5038A">
          <w:t xml:space="preserve">d </w:t>
        </w:r>
      </w:ins>
      <w:ins w:id="1513" w:author="Andrew Instone-Cowie" w:date="2025-05-07T14:56:00Z" w16du:dateUtc="2025-05-07T13:56:00Z">
        <w:r w:rsidR="00E5038A">
          <w:t>the sensor IC</w:t>
        </w:r>
      </w:ins>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15A9A76B" w:rsidR="00CA2912" w:rsidRPr="00212D29" w:rsidRDefault="00E21E80" w:rsidP="00CA2912">
      <w:pPr>
        <w:keepNext/>
      </w:pPr>
      <w:r w:rsidRPr="00212D29">
        <w:lastRenderedPageBreak/>
        <w:t xml:space="preserve">A completed </w:t>
      </w:r>
      <w:r w:rsidR="009B7054" w:rsidRPr="00212D29">
        <w:t xml:space="preserve">right-handed </w:t>
      </w:r>
      <w:ins w:id="1514" w:author="Andrew Instone-Cowie" w:date="2025-05-07T14:57:00Z" w16du:dateUtc="2025-05-07T13:57:00Z">
        <w:r w:rsidR="00E5038A">
          <w:t xml:space="preserve">2SS52M </w:t>
        </w:r>
      </w:ins>
      <w:r w:rsidRPr="00212D29">
        <w:t>Magnet</w:t>
      </w:r>
      <w:ins w:id="1515" w:author="Andrew Instone-Cowie" w:date="2025-05-07T14:57:00Z" w16du:dateUtc="2025-05-07T13:57:00Z">
        <w:r w:rsidR="00E5038A">
          <w:t xml:space="preserve">ic </w:t>
        </w:r>
      </w:ins>
      <w:del w:id="1516" w:author="Andrew Instone-Cowie" w:date="2025-05-07T14:57:00Z" w16du:dateUtc="2025-05-07T13:57:00Z">
        <w:r w:rsidRPr="00212D29" w:rsidDel="00E5038A">
          <w:delText xml:space="preserve">o-Resistive </w:delText>
        </w:r>
      </w:del>
      <w:r w:rsidRPr="00212D29">
        <w:t>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49">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13F67022" w:rsidR="00E21E80" w:rsidRDefault="00E21E80" w:rsidP="00E21E80">
      <w:pPr>
        <w:pStyle w:val="Caption"/>
        <w:jc w:val="center"/>
      </w:pPr>
      <w:bookmarkStart w:id="1517" w:name="_Toc19752559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18" w:author="Andrew Instone-Cowie" w:date="2025-05-07T15:54:00Z" w16du:dateUtc="2025-05-07T14:54:00Z">
        <w:r w:rsidR="009B24E9">
          <w:rPr>
            <w:noProof/>
          </w:rPr>
          <w:t>27</w:t>
        </w:r>
      </w:ins>
      <w:del w:id="1519" w:author="Andrew Instone-Cowie" w:date="2025-05-07T15:28:00Z" w16du:dateUtc="2025-05-07T14:28:00Z">
        <w:r w:rsidR="00424FD2" w:rsidDel="009A052D">
          <w:rPr>
            <w:noProof/>
          </w:rPr>
          <w:delText>26</w:delText>
        </w:r>
      </w:del>
      <w:r w:rsidR="00D15F53">
        <w:rPr>
          <w:noProof/>
        </w:rPr>
        <w:fldChar w:fldCharType="end"/>
      </w:r>
      <w:r>
        <w:t xml:space="preserve"> – Completed Magnet</w:t>
      </w:r>
      <w:ins w:id="1520" w:author="Andrew Instone-Cowie" w:date="2025-05-07T14:57:00Z" w16du:dateUtc="2025-05-07T13:57:00Z">
        <w:r w:rsidR="00E5038A">
          <w:t>ic</w:t>
        </w:r>
      </w:ins>
      <w:del w:id="1521" w:author="Andrew Instone-Cowie" w:date="2025-05-07T14:57:00Z" w16du:dateUtc="2025-05-07T13:57:00Z">
        <w:r w:rsidDel="00E5038A">
          <w:delText>o-Resistive</w:delText>
        </w:r>
      </w:del>
      <w:r>
        <w:t xml:space="preserve"> Sensor </w:t>
      </w:r>
      <w:r w:rsidR="004E19AE">
        <w:t xml:space="preserve">Module </w:t>
      </w:r>
      <w:r>
        <w:t>PCB</w:t>
      </w:r>
      <w:r w:rsidR="00733A4D">
        <w:t xml:space="preserve"> (</w:t>
      </w:r>
      <w:ins w:id="1522" w:author="Andrew Instone-Cowie" w:date="2025-05-07T14:57:00Z" w16du:dateUtc="2025-05-07T13:57:00Z">
        <w:r w:rsidR="00E5038A">
          <w:t xml:space="preserve">2SS52M, </w:t>
        </w:r>
      </w:ins>
      <w:r w:rsidR="00733A4D">
        <w:t>Right-Handed)</w:t>
      </w:r>
      <w:bookmarkEnd w:id="1517"/>
    </w:p>
    <w:p w14:paraId="4EF85620" w14:textId="77777777" w:rsidR="00E26FEB" w:rsidRDefault="00E26FEB" w:rsidP="00E26FEB">
      <w:pPr>
        <w:pStyle w:val="Heading3"/>
        <w:rPr>
          <w:ins w:id="1523" w:author="Andrew Instone-Cowie" w:date="2025-05-07T14:42:00Z" w16du:dateUtc="2025-05-07T13:42:00Z"/>
        </w:rPr>
      </w:pPr>
      <w:bookmarkStart w:id="1524" w:name="_Toc197525514"/>
      <w:ins w:id="1525" w:author="Andrew Instone-Cowie" w:date="2025-05-07T14:42:00Z" w16du:dateUtc="2025-05-07T13:42:00Z">
        <w:r>
          <w:t>Sensor Device Choice</w:t>
        </w:r>
        <w:bookmarkEnd w:id="1524"/>
      </w:ins>
    </w:p>
    <w:p w14:paraId="280CD920" w14:textId="0F5ED957" w:rsidR="00E26FEB" w:rsidRDefault="00E26FEB" w:rsidP="00E26FEB">
      <w:pPr>
        <w:rPr>
          <w:ins w:id="1526" w:author="Andrew Instone-Cowie" w:date="2025-05-07T14:42:00Z" w16du:dateUtc="2025-05-07T13:42:00Z"/>
        </w:rPr>
      </w:pPr>
      <w:ins w:id="1527" w:author="Andrew Instone-Cowie" w:date="2025-05-07T14:42:00Z" w16du:dateUtc="2025-05-07T13:42:00Z">
        <w:r>
          <w:t xml:space="preserve">Each magnetic sensor PCB supports either one </w:t>
        </w:r>
      </w:ins>
      <w:ins w:id="1528" w:author="Andrew Instone-Cowie" w:date="2025-05-07T15:03:00Z" w16du:dateUtc="2025-05-07T14:03:00Z">
        <w:r w:rsidR="009426AF">
          <w:t xml:space="preserve">Honeywell </w:t>
        </w:r>
      </w:ins>
      <w:ins w:id="1529" w:author="Andrew Instone-Cowie" w:date="2025-05-07T14:42:00Z" w16du:dateUtc="2025-05-07T13:42:00Z">
        <w:r>
          <w:t xml:space="preserve">2SS52M or one </w:t>
        </w:r>
      </w:ins>
      <w:ins w:id="1530" w:author="Andrew Instone-Cowie" w:date="2025-05-07T15:03:00Z" w16du:dateUtc="2025-05-07T14:03:00Z">
        <w:r w:rsidR="009426AF">
          <w:t xml:space="preserve">Allegro Microsystems </w:t>
        </w:r>
      </w:ins>
      <w:ins w:id="1531" w:author="Andrew Instone-Cowie" w:date="2025-05-07T14:42:00Z" w16du:dateUtc="2025-05-07T13:42:00Z">
        <w:r>
          <w:t>A1120EUA-T device, using a common PCB.</w:t>
        </w:r>
      </w:ins>
    </w:p>
    <w:p w14:paraId="0FF26FC1" w14:textId="13B83432" w:rsidR="00E26FEB" w:rsidRDefault="00E26FEB" w:rsidP="00B619A3">
      <w:pPr>
        <w:pStyle w:val="ListParagraph"/>
        <w:numPr>
          <w:ilvl w:val="0"/>
          <w:numId w:val="36"/>
        </w:numPr>
        <w:rPr>
          <w:ins w:id="1532" w:author="Andrew Instone-Cowie" w:date="2025-05-07T14:42:00Z" w16du:dateUtc="2025-05-07T13:42:00Z"/>
        </w:rPr>
        <w:pPrChange w:id="1533" w:author="Andrew Instone-Cowie" w:date="2025-05-07T15:05:00Z" w16du:dateUtc="2025-05-07T14:05:00Z">
          <w:pPr/>
        </w:pPrChange>
      </w:pPr>
      <w:ins w:id="1534" w:author="Andrew Instone-Cowie" w:date="2025-05-07T14:42:00Z" w16du:dateUtc="2025-05-07T13:42:00Z">
        <w:r>
          <w:t>The main advantage of the A1120</w:t>
        </w:r>
      </w:ins>
      <w:ins w:id="1535" w:author="Andrew Instone-Cowie" w:date="2025-05-07T15:03:00Z" w16du:dateUtc="2025-05-07T14:03:00Z">
        <w:r w:rsidR="009426AF">
          <w:t>EUA-T</w:t>
        </w:r>
      </w:ins>
      <w:ins w:id="1536" w:author="Andrew Instone-Cowie" w:date="2025-05-07T14:42:00Z" w16du:dateUtc="2025-05-07T13:42:00Z">
        <w:r>
          <w:t xml:space="preserve"> device over the 2SS52M is significantly reduced cost. </w:t>
        </w:r>
      </w:ins>
      <w:ins w:id="1537" w:author="Andrew Instone-Cowie" w:date="2025-05-07T15:04:00Z" w16du:dateUtc="2025-05-07T14:04:00Z">
        <w:r w:rsidR="00B619A3">
          <w:t xml:space="preserve">The </w:t>
        </w:r>
        <w:r w:rsidR="00B619A3" w:rsidRPr="00B619A3">
          <w:rPr>
            <w:b/>
            <w:bCs/>
            <w:i/>
            <w:iCs/>
            <w:rPrChange w:id="1538" w:author="Andrew Instone-Cowie" w:date="2025-05-07T15:05:00Z" w16du:dateUtc="2025-05-07T14:05:00Z">
              <w:rPr/>
            </w:rPrChange>
          </w:rPr>
          <w:t>Cost Estimation Tool</w:t>
        </w:r>
        <w:r w:rsidR="00B619A3">
          <w:t xml:space="preserve"> spreadsheet can be used to </w:t>
        </w:r>
      </w:ins>
      <w:ins w:id="1539" w:author="Andrew Instone-Cowie" w:date="2025-05-07T15:05:00Z" w16du:dateUtc="2025-05-07T14:05:00Z">
        <w:r w:rsidR="00B619A3">
          <w:t>estimate the impact.</w:t>
        </w:r>
      </w:ins>
    </w:p>
    <w:p w14:paraId="3ECA9E38" w14:textId="77777777" w:rsidR="00B619A3" w:rsidRDefault="00E26FEB" w:rsidP="00B619A3">
      <w:pPr>
        <w:pStyle w:val="ListParagraph"/>
        <w:numPr>
          <w:ilvl w:val="0"/>
          <w:numId w:val="36"/>
        </w:numPr>
        <w:rPr>
          <w:ins w:id="1540" w:author="Andrew Instone-Cowie" w:date="2025-05-07T15:05:00Z" w16du:dateUtc="2025-05-07T14:05:00Z"/>
        </w:rPr>
      </w:pPr>
      <w:ins w:id="1541" w:author="Andrew Instone-Cowie" w:date="2025-05-07T14:42:00Z" w16du:dateUtc="2025-05-07T13:42:00Z">
        <w:r>
          <w:t>The main disadvantages of the A1120</w:t>
        </w:r>
      </w:ins>
      <w:ins w:id="1542" w:author="Andrew Instone-Cowie" w:date="2025-05-07T15:05:00Z" w16du:dateUtc="2025-05-07T14:05:00Z">
        <w:r w:rsidR="00B619A3">
          <w:t>EUA-T</w:t>
        </w:r>
      </w:ins>
      <w:ins w:id="1543" w:author="Andrew Instone-Cowie" w:date="2025-05-07T14:42:00Z" w16du:dateUtc="2025-05-07T13:42:00Z">
        <w:r>
          <w:t xml:space="preserve"> are that it is slightly less sensitive than the 2SS52M, and that it requires a specific magnet polarity. </w:t>
        </w:r>
      </w:ins>
    </w:p>
    <w:p w14:paraId="62B5EB65" w14:textId="11D8B942" w:rsidR="00E26FEB" w:rsidRDefault="00E26FEB" w:rsidP="00B619A3">
      <w:pPr>
        <w:pStyle w:val="ListParagraph"/>
        <w:numPr>
          <w:ilvl w:val="0"/>
          <w:numId w:val="36"/>
        </w:numPr>
        <w:rPr>
          <w:ins w:id="1544" w:author="Andrew Instone-Cowie" w:date="2025-05-07T14:42:00Z" w16du:dateUtc="2025-05-07T13:42:00Z"/>
        </w:rPr>
        <w:pPrChange w:id="1545" w:author="Andrew Instone-Cowie" w:date="2025-05-07T15:05:00Z" w16du:dateUtc="2025-05-07T14:05:00Z">
          <w:pPr/>
        </w:pPrChange>
      </w:pPr>
      <w:ins w:id="1546" w:author="Andrew Instone-Cowie" w:date="2025-05-07T14:42:00Z" w16du:dateUtc="2025-05-07T13:42:00Z">
        <w:r>
          <w:t xml:space="preserve">The A1120 device is not a direct drop-in replacement for the 2SS52M (the pinout and axis of </w:t>
        </w:r>
      </w:ins>
      <w:ins w:id="1547" w:author="Andrew Instone-Cowie" w:date="2025-05-07T15:06:00Z" w16du:dateUtc="2025-05-07T14:06:00Z">
        <w:r w:rsidR="00B619A3">
          <w:t xml:space="preserve">magnetic </w:t>
        </w:r>
      </w:ins>
      <w:ins w:id="1548" w:author="Andrew Instone-Cowie" w:date="2025-05-07T14:42:00Z" w16du:dateUtc="2025-05-07T13:42:00Z">
        <w:r>
          <w:t>sensitivity are different), so different PCB locations are provided for each type of device. In all other respects the sensor circuitry is similar, and A1120 sensors will interoperate with 2SS52M sensors should that be required.</w:t>
        </w:r>
      </w:ins>
    </w:p>
    <w:p w14:paraId="781468F1" w14:textId="5F1C496A" w:rsidR="00E26FEB" w:rsidRDefault="00E26FEB" w:rsidP="00B619A3">
      <w:pPr>
        <w:pStyle w:val="ListParagraph"/>
        <w:numPr>
          <w:ilvl w:val="0"/>
          <w:numId w:val="36"/>
        </w:numPr>
        <w:rPr>
          <w:ins w:id="1549" w:author="Andrew Instone-Cowie" w:date="2025-05-07T14:42:00Z" w16du:dateUtc="2025-05-07T13:42:00Z"/>
        </w:rPr>
        <w:pPrChange w:id="1550" w:author="Andrew Instone-Cowie" w:date="2025-05-07T15:06:00Z" w16du:dateUtc="2025-05-07T14:06:00Z">
          <w:pPr/>
        </w:pPrChange>
      </w:pPr>
      <w:ins w:id="1551" w:author="Andrew Instone-Cowie" w:date="2025-05-07T14:42:00Z" w16du:dateUtc="2025-05-07T13:42:00Z">
        <w:r>
          <w:t>In bench tests, the A1120</w:t>
        </w:r>
      </w:ins>
      <w:ins w:id="1552" w:author="Andrew Instone-Cowie" w:date="2025-05-07T15:06:00Z" w16du:dateUtc="2025-05-07T14:06:00Z">
        <w:r w:rsidR="00B619A3">
          <w:t>EAU-T</w:t>
        </w:r>
      </w:ins>
      <w:ins w:id="1553" w:author="Andrew Instone-Cowie" w:date="2025-05-07T14:42:00Z" w16du:dateUtc="2025-05-07T13:42:00Z">
        <w:r>
          <w:t xml:space="preserve"> maximum activation distance was approximately 47mm, and the release distance 56mm, coaxial with a 20x10mm N52 magnet, versus approximately 55-60mm for the 2SS52M sensor with the same magnet.</w:t>
        </w:r>
      </w:ins>
    </w:p>
    <w:p w14:paraId="420ACAEE" w14:textId="73790F6C" w:rsidR="00E26FEB" w:rsidRDefault="00E26FEB" w:rsidP="00B619A3">
      <w:pPr>
        <w:pStyle w:val="ListParagraph"/>
        <w:numPr>
          <w:ilvl w:val="0"/>
          <w:numId w:val="36"/>
        </w:numPr>
        <w:rPr>
          <w:ins w:id="1554" w:author="Andrew Instone-Cowie" w:date="2025-05-07T14:42:00Z" w16du:dateUtc="2025-05-07T13:42:00Z"/>
        </w:rPr>
        <w:pPrChange w:id="1555" w:author="Andrew Instone-Cowie" w:date="2025-05-07T15:08:00Z" w16du:dateUtc="2025-05-07T14:08:00Z">
          <w:pPr/>
        </w:pPrChange>
      </w:pPr>
      <w:ins w:id="1556" w:author="Andrew Instone-Cowie" w:date="2025-05-07T14:42:00Z" w16du:dateUtc="2025-05-07T13:42:00Z">
        <w:r>
          <w:t>Unlike the 2SS52M, the A1120</w:t>
        </w:r>
      </w:ins>
      <w:ins w:id="1557" w:author="Andrew Instone-Cowie" w:date="2025-05-07T15:08:00Z" w16du:dateUtc="2025-05-07T14:08:00Z">
        <w:r w:rsidR="00B619A3">
          <w:t>EUA-T</w:t>
        </w:r>
      </w:ins>
      <w:ins w:id="1558" w:author="Andrew Instone-Cowie" w:date="2025-05-07T14:42:00Z" w16du:dateUtc="2025-05-07T13:42:00Z">
        <w:r>
          <w:t xml:space="preserve"> is sensitive to magnet polarity (a magnetic South pole activates the sensor), and the field axis is perpendicular to the face of the package. The 2SS52M is polarity insensitive, with the field axis parallel to the package leads.</w:t>
        </w:r>
      </w:ins>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1559" w:name="_Toc197525515"/>
      <w:r>
        <w:lastRenderedPageBreak/>
        <w:t xml:space="preserve">Infra-Red </w:t>
      </w:r>
      <w:r w:rsidR="008E418D">
        <w:t xml:space="preserve">&amp; Other </w:t>
      </w:r>
      <w:r>
        <w:t>Sensor</w:t>
      </w:r>
      <w:r w:rsidR="004E19AE">
        <w:t xml:space="preserve"> Modules</w:t>
      </w:r>
      <w:bookmarkEnd w:id="1559"/>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22"/>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1560" w:name="_Toc197525516"/>
      <w:r>
        <w:t>Parts List</w:t>
      </w:r>
      <w:bookmarkEnd w:id="1560"/>
    </w:p>
    <w:p w14:paraId="614248F8" w14:textId="5BA3BF62" w:rsidR="008E418D" w:rsidRPr="00393B25" w:rsidRDefault="008E418D" w:rsidP="008E418D">
      <w:pPr>
        <w:pStyle w:val="Caption"/>
        <w:keepNext/>
      </w:pPr>
      <w:bookmarkStart w:id="1561" w:name="_Toc197525655"/>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9B24E9">
        <w:rPr>
          <w:noProof/>
        </w:rPr>
        <w:t>5</w:t>
      </w:r>
      <w:r w:rsidR="00D15F53">
        <w:rPr>
          <w:noProof/>
        </w:rPr>
        <w:fldChar w:fldCharType="end"/>
      </w:r>
      <w:r>
        <w:t xml:space="preserve"> – </w:t>
      </w:r>
      <w:r w:rsidR="002B774F">
        <w:t xml:space="preserve">Generic </w:t>
      </w:r>
      <w:r>
        <w:t xml:space="preserve">Sensor </w:t>
      </w:r>
      <w:r w:rsidR="004E19AE">
        <w:t xml:space="preserve">Module </w:t>
      </w:r>
      <w:r>
        <w:t>Parts List</w:t>
      </w:r>
      <w:bookmarkEnd w:id="156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013D7C15" w:rsidR="004B4F9B" w:rsidRPr="00212D29" w:rsidRDefault="00514A81" w:rsidP="00C16666">
            <w:pPr>
              <w:contextualSpacing/>
            </w:pPr>
            <w:r>
              <w:t>Farnell 1462888</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23"/>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4"/>
            </w:r>
            <w:r w:rsidRPr="00212D29">
              <w:br/>
              <w:t>4tronix</w:t>
            </w:r>
            <w:r w:rsidR="005E14A6" w:rsidRPr="00212D29">
              <w:rPr>
                <w:rStyle w:val="FootnoteReference"/>
              </w:rPr>
              <w:footnoteReference w:id="25"/>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1562" w:name="_Toc197525517"/>
      <w:r>
        <w:lastRenderedPageBreak/>
        <w:t>Schematic</w:t>
      </w:r>
      <w:bookmarkEnd w:id="1562"/>
    </w:p>
    <w:p w14:paraId="1610B388" w14:textId="07B6D964" w:rsidR="008E418D" w:rsidRPr="00E21E80" w:rsidRDefault="0066272B" w:rsidP="008E418D">
      <w:pPr>
        <w:jc w:val="center"/>
      </w:pPr>
      <w:r>
        <w:rPr>
          <w:noProof/>
        </w:rPr>
        <w:drawing>
          <wp:inline distT="0" distB="0" distL="0" distR="0" wp14:anchorId="2CBD62A0" wp14:editId="6AC601AF">
            <wp:extent cx="7869600" cy="5400000"/>
            <wp:effectExtent l="0" t="0" r="0" b="0"/>
            <wp:docPr id="1865115198"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15198" name="Picture 2" descr="A computer screen 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869600" cy="5400000"/>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1563" w:name="_Toc197525518"/>
      <w:r>
        <w:lastRenderedPageBreak/>
        <w:t>PCB Layout</w:t>
      </w:r>
      <w:bookmarkEnd w:id="1563"/>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0C170125" w:rsidR="008E418D" w:rsidRDefault="00AB2AFB" w:rsidP="008E418D">
      <w:pPr>
        <w:keepNext/>
        <w:jc w:val="center"/>
      </w:pPr>
      <w:r>
        <w:rPr>
          <w:noProof/>
        </w:rPr>
        <w:drawing>
          <wp:inline distT="0" distB="0" distL="0" distR="0" wp14:anchorId="3EBBA417" wp14:editId="00496546">
            <wp:extent cx="2880000" cy="1893600"/>
            <wp:effectExtent l="0" t="0" r="0" b="0"/>
            <wp:docPr id="2450200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0012" name="Picture 2450200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893600"/>
                    </a:xfrm>
                    <a:prstGeom prst="rect">
                      <a:avLst/>
                    </a:prstGeom>
                  </pic:spPr>
                </pic:pic>
              </a:graphicData>
            </a:graphic>
          </wp:inline>
        </w:drawing>
      </w:r>
    </w:p>
    <w:p w14:paraId="702F69E5" w14:textId="7DBA8AA4" w:rsidR="008E418D" w:rsidRDefault="008E418D" w:rsidP="008E418D">
      <w:pPr>
        <w:pStyle w:val="Caption"/>
        <w:jc w:val="center"/>
      </w:pPr>
      <w:bookmarkStart w:id="1564" w:name="_Toc19752559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65" w:author="Andrew Instone-Cowie" w:date="2025-05-07T15:54:00Z" w16du:dateUtc="2025-05-07T14:54:00Z">
        <w:r w:rsidR="009B24E9">
          <w:rPr>
            <w:noProof/>
          </w:rPr>
          <w:t>28</w:t>
        </w:r>
      </w:ins>
      <w:del w:id="1566" w:author="Andrew Instone-Cowie" w:date="2025-05-07T15:28:00Z" w16du:dateUtc="2025-05-07T14:28:00Z">
        <w:r w:rsidR="00424FD2" w:rsidDel="009A052D">
          <w:rPr>
            <w:noProof/>
          </w:rPr>
          <w:delText>27</w:delText>
        </w:r>
      </w:del>
      <w:r w:rsidR="00D15F53">
        <w:rPr>
          <w:noProof/>
        </w:rPr>
        <w:fldChar w:fldCharType="end"/>
      </w:r>
      <w:r>
        <w:t xml:space="preserve"> – </w:t>
      </w:r>
      <w:r w:rsidR="00AB2AFB">
        <w:t xml:space="preserve">Generic </w:t>
      </w:r>
      <w:r>
        <w:t>Sensor Board Layout</w:t>
      </w:r>
      <w:bookmarkEnd w:id="1564"/>
    </w:p>
    <w:p w14:paraId="65FE5A4B" w14:textId="77777777" w:rsidR="008E418D" w:rsidRDefault="008E418D" w:rsidP="008E418D">
      <w:pPr>
        <w:pStyle w:val="Heading3"/>
      </w:pPr>
      <w:bookmarkStart w:id="1567" w:name="_Toc197525519"/>
      <w:r>
        <w:t>Construction</w:t>
      </w:r>
      <w:bookmarkEnd w:id="1567"/>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52">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2BE84347" w:rsidR="008E418D" w:rsidRDefault="008E418D" w:rsidP="008E418D">
      <w:pPr>
        <w:pStyle w:val="Caption"/>
        <w:jc w:val="center"/>
      </w:pPr>
      <w:bookmarkStart w:id="1568" w:name="_Toc19752559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69" w:author="Andrew Instone-Cowie" w:date="2025-05-07T15:54:00Z" w16du:dateUtc="2025-05-07T14:54:00Z">
        <w:r w:rsidR="009B24E9">
          <w:rPr>
            <w:noProof/>
          </w:rPr>
          <w:t>29</w:t>
        </w:r>
      </w:ins>
      <w:del w:id="1570" w:author="Andrew Instone-Cowie" w:date="2025-05-07T15:28:00Z" w16du:dateUtc="2025-05-07T14:28:00Z">
        <w:r w:rsidR="00424FD2" w:rsidDel="009A052D">
          <w:rPr>
            <w:noProof/>
          </w:rPr>
          <w:delText>28</w:delText>
        </w:r>
      </w:del>
      <w:r w:rsidR="00D15F53">
        <w:rPr>
          <w:noProof/>
        </w:rPr>
        <w:fldChar w:fldCharType="end"/>
      </w:r>
      <w:r>
        <w:t xml:space="preserve"> – Completed </w:t>
      </w:r>
      <w:r w:rsidR="00B62195">
        <w:t xml:space="preserve">Generic </w:t>
      </w:r>
      <w:r>
        <w:t xml:space="preserve">Sensor </w:t>
      </w:r>
      <w:r w:rsidR="004E19AE">
        <w:t xml:space="preserve">Module </w:t>
      </w:r>
      <w:r>
        <w:t>PCB</w:t>
      </w:r>
      <w:bookmarkEnd w:id="1568"/>
      <w:r>
        <w:t xml:space="preserve"> </w:t>
      </w:r>
    </w:p>
    <w:p w14:paraId="4F245809" w14:textId="77777777" w:rsidR="00C2783A" w:rsidRDefault="00C2783A" w:rsidP="00B62195">
      <w:pPr>
        <w:pStyle w:val="Heading3"/>
        <w:pageBreakBefore/>
      </w:pPr>
      <w:bookmarkStart w:id="1571" w:name="_Toc197525520"/>
      <w:r>
        <w:lastRenderedPageBreak/>
        <w:t>Infra-Red Sensor</w:t>
      </w:r>
      <w:bookmarkEnd w:id="1571"/>
    </w:p>
    <w:p w14:paraId="405220D8" w14:textId="0B0F9CD8" w:rsidR="00C2783A" w:rsidRPr="00212D29" w:rsidRDefault="00C2783A" w:rsidP="00C2783A">
      <w:r w:rsidRPr="00212D29">
        <w:t>As an alternative to the magnet</w:t>
      </w:r>
      <w:ins w:id="1572" w:author="Andrew Instone-Cowie" w:date="2025-05-07T14:19:00Z" w16du:dateUtc="2025-05-07T13:19:00Z">
        <w:r w:rsidR="00CF22E8">
          <w:t>ic</w:t>
        </w:r>
      </w:ins>
      <w:del w:id="1573" w:author="Andrew Instone-Cowie" w:date="2025-05-07T14:19:00Z" w16du:dateUtc="2025-05-07T13:19:00Z">
        <w:r w:rsidRPr="00212D29" w:rsidDel="00CF22E8">
          <w:delText>o-resistive</w:delText>
        </w:r>
      </w:del>
      <w:r w:rsidRPr="00212D29">
        <w:t xml:space="preser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3E7C9E46" w:rsidR="00B62195" w:rsidRDefault="00B62195" w:rsidP="00B62195">
      <w:pPr>
        <w:pStyle w:val="Caption"/>
        <w:ind w:left="360"/>
        <w:jc w:val="center"/>
      </w:pPr>
      <w:bookmarkStart w:id="1574" w:name="_Toc197525599"/>
      <w:r>
        <w:t xml:space="preserve">Figure </w:t>
      </w:r>
      <w:r>
        <w:rPr>
          <w:noProof/>
        </w:rPr>
        <w:fldChar w:fldCharType="begin"/>
      </w:r>
      <w:r>
        <w:rPr>
          <w:noProof/>
        </w:rPr>
        <w:instrText xml:space="preserve"> SEQ Figure \* ARABIC </w:instrText>
      </w:r>
      <w:r>
        <w:rPr>
          <w:noProof/>
        </w:rPr>
        <w:fldChar w:fldCharType="separate"/>
      </w:r>
      <w:ins w:id="1575" w:author="Andrew Instone-Cowie" w:date="2025-05-07T15:54:00Z" w16du:dateUtc="2025-05-07T14:54:00Z">
        <w:r w:rsidR="009B24E9">
          <w:rPr>
            <w:noProof/>
          </w:rPr>
          <w:t>30</w:t>
        </w:r>
      </w:ins>
      <w:del w:id="1576" w:author="Andrew Instone-Cowie" w:date="2025-05-07T15:28:00Z" w16du:dateUtc="2025-05-07T14:28:00Z">
        <w:r w:rsidR="00424FD2" w:rsidDel="009A052D">
          <w:rPr>
            <w:noProof/>
          </w:rPr>
          <w:delText>29</w:delText>
        </w:r>
      </w:del>
      <w:r>
        <w:rPr>
          <w:noProof/>
        </w:rPr>
        <w:fldChar w:fldCharType="end"/>
      </w:r>
      <w:r>
        <w:t xml:space="preserve"> – Infra-Red Sensor Wiring</w:t>
      </w:r>
      <w:bookmarkEnd w:id="1574"/>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1577" w:name="_Toc197525521"/>
      <w:r>
        <w:lastRenderedPageBreak/>
        <w:t>Enc</w:t>
      </w:r>
      <w:r w:rsidRPr="006C2C39">
        <w:rPr>
          <w:rStyle w:val="Heading1Char"/>
        </w:rPr>
        <w:t>l</w:t>
      </w:r>
      <w:r>
        <w:t>osure</w:t>
      </w:r>
      <w:r w:rsidR="00994514">
        <w:t>s</w:t>
      </w:r>
      <w:bookmarkEnd w:id="1577"/>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6"/>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7"/>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1578" w:name="_Toc197525522"/>
      <w:r>
        <w:t>Parts List</w:t>
      </w:r>
      <w:bookmarkEnd w:id="1578"/>
    </w:p>
    <w:p w14:paraId="4DAECF3E" w14:textId="7117FB04" w:rsidR="009F0812" w:rsidRPr="00393B25" w:rsidRDefault="009F0812" w:rsidP="009F0812">
      <w:pPr>
        <w:pStyle w:val="Caption"/>
        <w:keepNext/>
      </w:pPr>
      <w:bookmarkStart w:id="1579" w:name="_Toc197525656"/>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9B24E9">
        <w:rPr>
          <w:noProof/>
        </w:rPr>
        <w:t>6</w:t>
      </w:r>
      <w:r w:rsidR="00D15F53">
        <w:rPr>
          <w:noProof/>
        </w:rPr>
        <w:fldChar w:fldCharType="end"/>
      </w:r>
      <w:r>
        <w:t xml:space="preserve"> –</w:t>
      </w:r>
      <w:r w:rsidR="00994514">
        <w:t xml:space="preserve"> </w:t>
      </w:r>
      <w:r>
        <w:t>Enclosure</w:t>
      </w:r>
      <w:r w:rsidR="00994514">
        <w:t>s</w:t>
      </w:r>
      <w:r>
        <w:t xml:space="preserve"> Parts List</w:t>
      </w:r>
      <w:bookmarkEnd w:id="157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0D716021" w:rsidR="00376881" w:rsidRPr="00212D29" w:rsidRDefault="00376881" w:rsidP="00F771CA">
            <w:pPr>
              <w:contextualSpacing/>
            </w:pPr>
            <w:r w:rsidRPr="00212D29">
              <w:t>Magnet</w:t>
            </w:r>
            <w:ins w:id="1580" w:author="Andrew Instone-Cowie" w:date="2025-05-07T14:20:00Z" w16du:dateUtc="2025-05-07T13:20:00Z">
              <w:r w:rsidR="00CF22E8">
                <w:t>ic</w:t>
              </w:r>
            </w:ins>
            <w:del w:id="1581" w:author="Andrew Instone-Cowie" w:date="2025-05-07T14:20:00Z" w16du:dateUtc="2025-05-07T13:20:00Z">
              <w:r w:rsidRPr="00212D29" w:rsidDel="00CF22E8">
                <w:delText>o-Resistive</w:delText>
              </w:r>
            </w:del>
            <w:r w:rsidRPr="00212D29">
              <w:t xml:space="preser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213CC730" w:rsidR="00376881" w:rsidRPr="00212D29" w:rsidRDefault="00376881" w:rsidP="00D1085C">
            <w:pPr>
              <w:contextualSpacing/>
            </w:pPr>
            <w:r w:rsidRPr="00212D29">
              <w:t xml:space="preserve">Screwfix </w:t>
            </w:r>
            <w:r w:rsidR="00514A81">
              <w:t>884VT</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1582" w:name="_Toc197525523"/>
      <w:r>
        <w:lastRenderedPageBreak/>
        <w:t xml:space="preserve">Simulator Interface &amp; Power </w:t>
      </w:r>
      <w:r w:rsidR="00AE2D6A">
        <w:t xml:space="preserve">Modules </w:t>
      </w:r>
      <w:r>
        <w:t>Enclosure</w:t>
      </w:r>
      <w:bookmarkEnd w:id="1582"/>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2024873A">
            <wp:extent cx="5731200" cy="4885200"/>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200" cy="4885200"/>
                    </a:xfrm>
                    <a:prstGeom prst="rect">
                      <a:avLst/>
                    </a:prstGeom>
                    <a:ln w="12700">
                      <a:solidFill>
                        <a:schemeClr val="tx1"/>
                      </a:solidFill>
                    </a:ln>
                  </pic:spPr>
                </pic:pic>
              </a:graphicData>
            </a:graphic>
          </wp:inline>
        </w:drawing>
      </w:r>
    </w:p>
    <w:p w14:paraId="6EB821AA" w14:textId="3260DF3B" w:rsidR="00133500" w:rsidRDefault="00133500" w:rsidP="00994514">
      <w:pPr>
        <w:pStyle w:val="Caption"/>
        <w:jc w:val="center"/>
      </w:pPr>
      <w:bookmarkStart w:id="1583" w:name="_Toc19752560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84" w:author="Andrew Instone-Cowie" w:date="2025-05-07T15:54:00Z" w16du:dateUtc="2025-05-07T14:54:00Z">
        <w:r w:rsidR="009B24E9">
          <w:rPr>
            <w:noProof/>
          </w:rPr>
          <w:t>31</w:t>
        </w:r>
      </w:ins>
      <w:del w:id="1585" w:author="Andrew Instone-Cowie" w:date="2025-05-07T15:28:00Z" w16du:dateUtc="2025-05-07T14:28:00Z">
        <w:r w:rsidR="00424FD2" w:rsidDel="009A052D">
          <w:rPr>
            <w:noProof/>
          </w:rPr>
          <w:delText>30</w:delText>
        </w:r>
      </w:del>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1583"/>
    </w:p>
    <w:p w14:paraId="0F2344C8" w14:textId="1DA8CD6D" w:rsidR="006B7D4A" w:rsidRDefault="006B7D4A" w:rsidP="00F80CCE">
      <w:pPr>
        <w:pStyle w:val="Heading3"/>
      </w:pPr>
      <w:bookmarkStart w:id="1586" w:name="_Hlk80966407"/>
      <w:bookmarkStart w:id="1587" w:name="_Toc197525524"/>
      <w:r>
        <w:lastRenderedPageBreak/>
        <w:t>D</w:t>
      </w:r>
      <w:r w:rsidR="00E848FD">
        <w:t xml:space="preserve"> Sub </w:t>
      </w:r>
      <w:r>
        <w:t>Serial Connector Alternative Drilling</w:t>
      </w:r>
      <w:bookmarkEnd w:id="1587"/>
    </w:p>
    <w:p w14:paraId="5C0582A9" w14:textId="3B270FF9" w:rsidR="006B7D4A" w:rsidRPr="00527599" w:rsidRDefault="006B7D4A" w:rsidP="00830835">
      <w:pPr>
        <w:keepNext/>
      </w:pPr>
      <w:r>
        <w:t>The single 20mm hole in the Power Module enclosure is sufficient for a USB-Serial adapter with a USB</w:t>
      </w:r>
      <w:r w:rsidR="00E848FD">
        <w:t>-A</w:t>
      </w:r>
      <w:r>
        <w:t xml:space="preserve"> connector. If you are using an RS-232 cable with a 9-pin D Sub </w:t>
      </w:r>
      <w:r w:rsidR="00E848FD">
        <w:t>Connector,</w:t>
      </w:r>
      <w:r>
        <w:t xml:space="preserve"> then a larger hole will be required. Drill two 20mm holes and cut out the area between them as shown </w:t>
      </w:r>
      <w:r w:rsidR="00E848FD">
        <w:t xml:space="preserve">by the dotted lines </w:t>
      </w:r>
      <w:r>
        <w:t xml:space="preserve">in the diagram below. </w:t>
      </w:r>
    </w:p>
    <w:p w14:paraId="2B050C1F" w14:textId="1575CB0A" w:rsidR="006B7D4A" w:rsidRDefault="00E848FD" w:rsidP="00830835">
      <w:pPr>
        <w:keepNext/>
        <w:jc w:val="center"/>
      </w:pPr>
      <w:r>
        <w:rPr>
          <w:noProof/>
        </w:rPr>
        <w:drawing>
          <wp:inline distT="0" distB="0" distL="0" distR="0" wp14:anchorId="3B9004EF" wp14:editId="404CF00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p>
    <w:p w14:paraId="4C86C750" w14:textId="284E465A" w:rsidR="006B7D4A" w:rsidRPr="00527599" w:rsidRDefault="006B7D4A" w:rsidP="00830835">
      <w:pPr>
        <w:pStyle w:val="Caption"/>
        <w:jc w:val="center"/>
      </w:pPr>
      <w:bookmarkStart w:id="1588" w:name="_Toc197525601"/>
      <w:r>
        <w:t xml:space="preserve">Figure </w:t>
      </w:r>
      <w:fldSimple w:instr=" SEQ Figure \* ARABIC ">
        <w:ins w:id="1589" w:author="Andrew Instone-Cowie" w:date="2025-05-07T15:54:00Z" w16du:dateUtc="2025-05-07T14:54:00Z">
          <w:r w:rsidR="009B24E9">
            <w:rPr>
              <w:noProof/>
            </w:rPr>
            <w:t>32</w:t>
          </w:r>
        </w:ins>
        <w:del w:id="1590" w:author="Andrew Instone-Cowie" w:date="2025-05-07T15:28:00Z" w16du:dateUtc="2025-05-07T14:28:00Z">
          <w:r w:rsidR="00424FD2" w:rsidDel="009A052D">
            <w:rPr>
              <w:noProof/>
            </w:rPr>
            <w:delText>31</w:delText>
          </w:r>
        </w:del>
      </w:fldSimple>
      <w:r>
        <w:t xml:space="preserve"> – Alternative Drilling Guide for DB9 Connector</w:t>
      </w:r>
      <w:bookmarkEnd w:id="1588"/>
    </w:p>
    <w:p w14:paraId="28F074DD" w14:textId="3C6C6B3E" w:rsidR="00C5143D" w:rsidRDefault="00376881" w:rsidP="00F80CCE">
      <w:pPr>
        <w:pStyle w:val="Heading3"/>
      </w:pPr>
      <w:bookmarkStart w:id="1591" w:name="_Toc197525525"/>
      <w:bookmarkEnd w:id="1586"/>
      <w:r>
        <w:t>Magnet</w:t>
      </w:r>
      <w:ins w:id="1592" w:author="Andrew Instone-Cowie" w:date="2025-05-07T14:20:00Z" w16du:dateUtc="2025-05-07T13:20:00Z">
        <w:r w:rsidR="00CF22E8">
          <w:t>ic</w:t>
        </w:r>
      </w:ins>
      <w:del w:id="1593" w:author="Andrew Instone-Cowie" w:date="2025-05-07T14:20:00Z" w16du:dateUtc="2025-05-07T13:20:00Z">
        <w:r w:rsidDel="00CF22E8">
          <w:delText>o-Resistive</w:delText>
        </w:r>
      </w:del>
      <w:r>
        <w:t xml:space="preserve"> Sensor</w:t>
      </w:r>
      <w:r w:rsidR="00AE2D6A">
        <w:t xml:space="preserve"> Module </w:t>
      </w:r>
      <w:r>
        <w:t>Enclosure</w:t>
      </w:r>
      <w:bookmarkEnd w:id="1591"/>
    </w:p>
    <w:p w14:paraId="2BC010BD" w14:textId="3738A407" w:rsidR="00BA65E4" w:rsidRPr="001F4FB7" w:rsidRDefault="00BA65E4" w:rsidP="00BA65E4">
      <w:pPr>
        <w:keepNext/>
      </w:pPr>
      <w:r w:rsidRPr="001F4FB7">
        <w:t xml:space="preserve">The following diagram shows the hole required in a 0.07 litre Really Useful </w:t>
      </w:r>
      <w:r w:rsidR="002665B2">
        <w:t xml:space="preserve">Box </w:t>
      </w:r>
      <w:r w:rsidRPr="001F4FB7">
        <w:t>for the Magnet</w:t>
      </w:r>
      <w:ins w:id="1594" w:author="Andrew Instone-Cowie" w:date="2025-05-07T14:20:00Z" w16du:dateUtc="2025-05-07T13:20:00Z">
        <w:r w:rsidR="00CF22E8">
          <w:t>ic</w:t>
        </w:r>
      </w:ins>
      <w:del w:id="1595" w:author="Andrew Instone-Cowie" w:date="2025-05-07T14:20:00Z" w16du:dateUtc="2025-05-07T13:20:00Z">
        <w:r w:rsidRPr="001F4FB7" w:rsidDel="00CF22E8">
          <w:delText>o-Resistive</w:delText>
        </w:r>
      </w:del>
      <w:r w:rsidRPr="001F4FB7">
        <w:t xml:space="preserve"> Sensor Board. The hole will catch the overhanging lip of the box slightly; this does not matter.</w:t>
      </w:r>
      <w:r w:rsidR="00A13BF5" w:rsidRPr="001F4FB7">
        <w:t xml:space="preserve"> There is no difference between right-hand and left-hand sensors.</w:t>
      </w:r>
    </w:p>
    <w:p w14:paraId="024EDCF5" w14:textId="77777777" w:rsidR="00994514" w:rsidRDefault="00994514" w:rsidP="00BA65E4">
      <w:pPr>
        <w:jc w:val="center"/>
      </w:pPr>
      <w:r>
        <w:rPr>
          <w:noProof/>
          <w:lang w:eastAsia="en-GB"/>
        </w:rPr>
        <w:drawing>
          <wp:inline distT="0" distB="0" distL="0" distR="0" wp14:anchorId="427DE932" wp14:editId="1496CADF">
            <wp:extent cx="5731200" cy="2080800"/>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200" cy="2080800"/>
                    </a:xfrm>
                    <a:prstGeom prst="rect">
                      <a:avLst/>
                    </a:prstGeom>
                    <a:ln w="12700">
                      <a:solidFill>
                        <a:schemeClr val="tx1"/>
                      </a:solidFill>
                    </a:ln>
                  </pic:spPr>
                </pic:pic>
              </a:graphicData>
            </a:graphic>
          </wp:inline>
        </w:drawing>
      </w:r>
    </w:p>
    <w:p w14:paraId="267F629F" w14:textId="40CCAB5E" w:rsidR="00994514" w:rsidRPr="00133500" w:rsidRDefault="00994514" w:rsidP="00994514">
      <w:pPr>
        <w:pStyle w:val="Caption"/>
        <w:jc w:val="center"/>
      </w:pPr>
      <w:bookmarkStart w:id="1596" w:name="_Toc19752560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597" w:author="Andrew Instone-Cowie" w:date="2025-05-07T15:54:00Z" w16du:dateUtc="2025-05-07T14:54:00Z">
        <w:r w:rsidR="009B24E9">
          <w:rPr>
            <w:noProof/>
          </w:rPr>
          <w:t>33</w:t>
        </w:r>
      </w:ins>
      <w:del w:id="1598" w:author="Andrew Instone-Cowie" w:date="2025-05-07T15:28:00Z" w16du:dateUtc="2025-05-07T14:28:00Z">
        <w:r w:rsidR="00424FD2" w:rsidDel="009A052D">
          <w:rPr>
            <w:noProof/>
          </w:rPr>
          <w:delText>32</w:delText>
        </w:r>
      </w:del>
      <w:r w:rsidR="00D15F53">
        <w:rPr>
          <w:noProof/>
        </w:rPr>
        <w:fldChar w:fldCharType="end"/>
      </w:r>
      <w:r>
        <w:t xml:space="preserve"> – </w:t>
      </w:r>
      <w:r w:rsidR="00376881">
        <w:t>Magnet</w:t>
      </w:r>
      <w:ins w:id="1599" w:author="Andrew Instone-Cowie" w:date="2025-05-07T14:20:00Z" w16du:dateUtc="2025-05-07T13:20:00Z">
        <w:r w:rsidR="00CF22E8">
          <w:t>ic</w:t>
        </w:r>
      </w:ins>
      <w:del w:id="1600" w:author="Andrew Instone-Cowie" w:date="2025-05-07T14:20:00Z" w16du:dateUtc="2025-05-07T13:20:00Z">
        <w:r w:rsidR="00376881" w:rsidDel="00CF22E8">
          <w:delText>o-Resistive</w:delText>
        </w:r>
      </w:del>
      <w:r w:rsidR="00376881">
        <w:t xml:space="preserve"> Sensor</w:t>
      </w:r>
      <w:r w:rsidR="00AE2D6A">
        <w:t xml:space="preserve"> Module</w:t>
      </w:r>
      <w:r w:rsidR="00376881">
        <w:t xml:space="preserve"> Enclosure Drilling Guide</w:t>
      </w:r>
      <w:bookmarkEnd w:id="1596"/>
    </w:p>
    <w:p w14:paraId="7FF72967" w14:textId="63A2B8CA" w:rsidR="00994514" w:rsidRDefault="00376881" w:rsidP="00F80CCE">
      <w:pPr>
        <w:pStyle w:val="Heading3"/>
      </w:pPr>
      <w:bookmarkStart w:id="1601" w:name="_Toc197525526"/>
      <w:r>
        <w:lastRenderedPageBreak/>
        <w:t>Infra-Red Sensor</w:t>
      </w:r>
      <w:r w:rsidR="00AE2D6A">
        <w:t xml:space="preserve"> Module</w:t>
      </w:r>
      <w:r>
        <w:t xml:space="preserve"> Enclosure</w:t>
      </w:r>
      <w:bookmarkEnd w:id="1601"/>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6EE168FC">
            <wp:extent cx="5731510" cy="2922270"/>
            <wp:effectExtent l="19050" t="19050" r="21590" b="1143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a:ln w="12700">
                      <a:solidFill>
                        <a:schemeClr val="tx1"/>
                      </a:solidFill>
                    </a:ln>
                  </pic:spPr>
                </pic:pic>
              </a:graphicData>
            </a:graphic>
          </wp:inline>
        </w:drawing>
      </w:r>
    </w:p>
    <w:p w14:paraId="4F346C11" w14:textId="11FB90C6" w:rsidR="00133500" w:rsidRPr="00133500" w:rsidRDefault="004776A2" w:rsidP="004776A2">
      <w:pPr>
        <w:pStyle w:val="Caption"/>
        <w:jc w:val="center"/>
      </w:pPr>
      <w:bookmarkStart w:id="1602" w:name="_Toc19752560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03" w:author="Andrew Instone-Cowie" w:date="2025-05-07T15:54:00Z" w16du:dateUtc="2025-05-07T14:54:00Z">
        <w:r w:rsidR="009B24E9">
          <w:rPr>
            <w:noProof/>
          </w:rPr>
          <w:t>34</w:t>
        </w:r>
      </w:ins>
      <w:del w:id="1604" w:author="Andrew Instone-Cowie" w:date="2025-05-07T15:28:00Z" w16du:dateUtc="2025-05-07T14:28:00Z">
        <w:r w:rsidR="00424FD2" w:rsidDel="009A052D">
          <w:rPr>
            <w:noProof/>
          </w:rPr>
          <w:delText>33</w:delText>
        </w:r>
      </w:del>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1602"/>
    </w:p>
    <w:p w14:paraId="75909CC5" w14:textId="15974F2A" w:rsidR="004E19AE" w:rsidRDefault="004E19AE" w:rsidP="00F80CCE">
      <w:pPr>
        <w:pStyle w:val="Heading3"/>
      </w:pPr>
      <w:bookmarkStart w:id="1605" w:name="_Toc197525527"/>
      <w:r>
        <w:t>PCB Mounting Hardware</w:t>
      </w:r>
      <w:bookmarkEnd w:id="1605"/>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58">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4C9682F1" w:rsidR="004E19AE" w:rsidRDefault="004E19AE" w:rsidP="00166FBD">
      <w:pPr>
        <w:pStyle w:val="Caption"/>
        <w:jc w:val="center"/>
      </w:pPr>
      <w:bookmarkStart w:id="1606" w:name="_Toc197525604"/>
      <w:r>
        <w:t xml:space="preserve">Figure </w:t>
      </w:r>
      <w:fldSimple w:instr=" SEQ Figure \* ARABIC ">
        <w:ins w:id="1607" w:author="Andrew Instone-Cowie" w:date="2025-05-07T15:54:00Z" w16du:dateUtc="2025-05-07T14:54:00Z">
          <w:r w:rsidR="009B24E9">
            <w:rPr>
              <w:noProof/>
            </w:rPr>
            <w:t>35</w:t>
          </w:r>
        </w:ins>
        <w:del w:id="1608" w:author="Andrew Instone-Cowie" w:date="2025-05-07T15:28:00Z" w16du:dateUtc="2025-05-07T14:28:00Z">
          <w:r w:rsidR="00424FD2" w:rsidDel="009A052D">
            <w:rPr>
              <w:noProof/>
            </w:rPr>
            <w:delText>34</w:delText>
          </w:r>
        </w:del>
      </w:fldSimple>
      <w:r>
        <w:t xml:space="preserve"> </w:t>
      </w:r>
      <w:r w:rsidR="00AE2D6A">
        <w:t>–</w:t>
      </w:r>
      <w:r>
        <w:t xml:space="preserve"> PCB Mounting Hardware</w:t>
      </w:r>
      <w:bookmarkEnd w:id="1606"/>
    </w:p>
    <w:p w14:paraId="2922B1C0" w14:textId="47DB31D8" w:rsidR="00C5143D" w:rsidRDefault="00376881" w:rsidP="00166FBD">
      <w:pPr>
        <w:pStyle w:val="Heading3"/>
        <w:pageBreakBefore/>
      </w:pPr>
      <w:bookmarkStart w:id="1609" w:name="_Toc197525528"/>
      <w:r>
        <w:lastRenderedPageBreak/>
        <w:t>Grommets</w:t>
      </w:r>
      <w:bookmarkEnd w:id="1609"/>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59">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7418D54D" w:rsidR="00733A4D" w:rsidRDefault="00733A4D" w:rsidP="00733A4D">
      <w:pPr>
        <w:pStyle w:val="Caption"/>
        <w:jc w:val="center"/>
      </w:pPr>
      <w:bookmarkStart w:id="1610" w:name="_Toc19752560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11" w:author="Andrew Instone-Cowie" w:date="2025-05-07T15:54:00Z" w16du:dateUtc="2025-05-07T14:54:00Z">
        <w:r w:rsidR="009B24E9">
          <w:rPr>
            <w:noProof/>
          </w:rPr>
          <w:t>36</w:t>
        </w:r>
      </w:ins>
      <w:del w:id="1612" w:author="Andrew Instone-Cowie" w:date="2025-05-07T15:28:00Z" w16du:dateUtc="2025-05-07T14:28:00Z">
        <w:r w:rsidR="00424FD2" w:rsidDel="009A052D">
          <w:rPr>
            <w:noProof/>
          </w:rPr>
          <w:delText>35</w:delText>
        </w:r>
      </w:del>
      <w:r w:rsidR="00D15F53">
        <w:rPr>
          <w:noProof/>
        </w:rPr>
        <w:fldChar w:fldCharType="end"/>
      </w:r>
      <w:r>
        <w:t xml:space="preserve"> – </w:t>
      </w:r>
      <w:r w:rsidR="00A13BF5">
        <w:t>Grommets Drilled &amp; Cut</w:t>
      </w:r>
      <w:bookmarkEnd w:id="1610"/>
    </w:p>
    <w:p w14:paraId="511E8A7C" w14:textId="77777777" w:rsidR="00F80CCE" w:rsidRDefault="00A13BF5" w:rsidP="00A13BF5">
      <w:pPr>
        <w:pStyle w:val="Heading2"/>
        <w:pageBreakBefore/>
      </w:pPr>
      <w:bookmarkStart w:id="1613" w:name="_Toc197525529"/>
      <w:r>
        <w:lastRenderedPageBreak/>
        <w:t>Completed Assemblies</w:t>
      </w:r>
      <w:bookmarkEnd w:id="1613"/>
    </w:p>
    <w:p w14:paraId="1BB38C78" w14:textId="206CBA1F" w:rsidR="00A13BF5" w:rsidRPr="00A13BF5" w:rsidRDefault="00A13BF5" w:rsidP="00A13BF5">
      <w:pPr>
        <w:pStyle w:val="Heading3"/>
      </w:pPr>
      <w:bookmarkStart w:id="1614" w:name="_Toc197525530"/>
      <w:r w:rsidRPr="00A13BF5">
        <w:t>Simulator Interface</w:t>
      </w:r>
      <w:r w:rsidR="004E19AE">
        <w:t xml:space="preserve"> Module</w:t>
      </w:r>
      <w:bookmarkEnd w:id="1614"/>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60">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3E6D66DC" w:rsidR="002930DA" w:rsidRDefault="002930DA" w:rsidP="002930DA">
      <w:pPr>
        <w:pStyle w:val="Caption"/>
        <w:jc w:val="center"/>
      </w:pPr>
      <w:bookmarkStart w:id="1615" w:name="_Toc19752560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16" w:author="Andrew Instone-Cowie" w:date="2025-05-07T15:54:00Z" w16du:dateUtc="2025-05-07T14:54:00Z">
        <w:r w:rsidR="009B24E9">
          <w:rPr>
            <w:noProof/>
          </w:rPr>
          <w:t>37</w:t>
        </w:r>
      </w:ins>
      <w:del w:id="1617" w:author="Andrew Instone-Cowie" w:date="2025-05-07T15:28:00Z" w16du:dateUtc="2025-05-07T14:28:00Z">
        <w:r w:rsidR="00424FD2" w:rsidDel="009A052D">
          <w:rPr>
            <w:noProof/>
          </w:rPr>
          <w:delText>36</w:delText>
        </w:r>
      </w:del>
      <w:r w:rsidR="00D15F53">
        <w:rPr>
          <w:noProof/>
        </w:rPr>
        <w:fldChar w:fldCharType="end"/>
      </w:r>
      <w:r>
        <w:t xml:space="preserve"> – </w:t>
      </w:r>
      <w:r w:rsidR="00F002DD">
        <w:t xml:space="preserve">Completed Sensor Interface </w:t>
      </w:r>
      <w:r w:rsidR="00000703">
        <w:t>Module</w:t>
      </w:r>
      <w:bookmarkEnd w:id="1615"/>
    </w:p>
    <w:p w14:paraId="4C074A40" w14:textId="6BBBBE21" w:rsidR="00A13BF5" w:rsidRDefault="00A13BF5" w:rsidP="00A13BF5">
      <w:pPr>
        <w:pStyle w:val="Heading3"/>
      </w:pPr>
      <w:bookmarkStart w:id="1618" w:name="_Toc197525531"/>
      <w:r>
        <w:t xml:space="preserve">Power </w:t>
      </w:r>
      <w:r w:rsidR="00000703">
        <w:t>Module</w:t>
      </w:r>
      <w:bookmarkEnd w:id="1618"/>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61">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5069C978" w:rsidR="00376881" w:rsidRDefault="00376881" w:rsidP="00376881">
      <w:pPr>
        <w:pStyle w:val="Caption"/>
        <w:jc w:val="center"/>
      </w:pPr>
      <w:bookmarkStart w:id="1619" w:name="_Toc19752560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20" w:author="Andrew Instone-Cowie" w:date="2025-05-07T15:54:00Z" w16du:dateUtc="2025-05-07T14:54:00Z">
        <w:r w:rsidR="009B24E9">
          <w:rPr>
            <w:noProof/>
          </w:rPr>
          <w:t>38</w:t>
        </w:r>
      </w:ins>
      <w:del w:id="1621" w:author="Andrew Instone-Cowie" w:date="2025-05-07T15:28:00Z" w16du:dateUtc="2025-05-07T14:28:00Z">
        <w:r w:rsidR="00424FD2" w:rsidDel="009A052D">
          <w:rPr>
            <w:noProof/>
          </w:rPr>
          <w:delText>37</w:delText>
        </w:r>
      </w:del>
      <w:r w:rsidR="00D15F53">
        <w:rPr>
          <w:noProof/>
        </w:rPr>
        <w:fldChar w:fldCharType="end"/>
      </w:r>
      <w:r>
        <w:t xml:space="preserve"> – </w:t>
      </w:r>
      <w:r w:rsidR="00F002DD">
        <w:t>Completed Power Board</w:t>
      </w:r>
      <w:bookmarkEnd w:id="1619"/>
    </w:p>
    <w:p w14:paraId="1ABA751E" w14:textId="670E0704" w:rsidR="00A13BF5" w:rsidRDefault="00A13BF5" w:rsidP="00A13BF5">
      <w:pPr>
        <w:pStyle w:val="Heading3"/>
      </w:pPr>
      <w:bookmarkStart w:id="1622" w:name="_Toc197525532"/>
      <w:r>
        <w:lastRenderedPageBreak/>
        <w:t>Magnet</w:t>
      </w:r>
      <w:ins w:id="1623" w:author="Andrew Instone-Cowie" w:date="2025-05-07T14:20:00Z" w16du:dateUtc="2025-05-07T13:20:00Z">
        <w:r w:rsidR="00CF22E8">
          <w:t>i</w:t>
        </w:r>
      </w:ins>
      <w:ins w:id="1624" w:author="Andrew Instone-Cowie" w:date="2025-05-07T14:21:00Z" w16du:dateUtc="2025-05-07T13:21:00Z">
        <w:r w:rsidR="00CF22E8">
          <w:t>c</w:t>
        </w:r>
      </w:ins>
      <w:del w:id="1625" w:author="Andrew Instone-Cowie" w:date="2025-05-07T14:21:00Z" w16du:dateUtc="2025-05-07T13:21:00Z">
        <w:r w:rsidDel="00CF22E8">
          <w:delText>o-Resistive</w:delText>
        </w:r>
      </w:del>
      <w:r>
        <w:t xml:space="preserve"> Sensor</w:t>
      </w:r>
      <w:r w:rsidR="00000703">
        <w:t xml:space="preserve"> Module</w:t>
      </w:r>
      <w:bookmarkEnd w:id="1622"/>
    </w:p>
    <w:p w14:paraId="7E2BBB77" w14:textId="3AA66616" w:rsidR="00C16666" w:rsidRPr="001F4FB7" w:rsidRDefault="00C16666" w:rsidP="00C16666">
      <w:pPr>
        <w:keepNext/>
      </w:pPr>
      <w:r w:rsidRPr="001F4FB7">
        <w:t>The following photograph shows a completed Magnet</w:t>
      </w:r>
      <w:ins w:id="1626" w:author="Andrew Instone-Cowie" w:date="2025-05-07T14:21:00Z" w16du:dateUtc="2025-05-07T13:21:00Z">
        <w:r w:rsidR="00CF22E8">
          <w:t>ic</w:t>
        </w:r>
      </w:ins>
      <w:del w:id="1627" w:author="Andrew Instone-Cowie" w:date="2025-05-07T14:21:00Z" w16du:dateUtc="2025-05-07T13:21:00Z">
        <w:r w:rsidRPr="001F4FB7" w:rsidDel="00CF22E8">
          <w:delText>o-Resistive</w:delText>
        </w:r>
      </w:del>
      <w:r w:rsidRPr="001F4FB7">
        <w:t xml:space="preserve"> Sensor</w:t>
      </w:r>
      <w:r w:rsidR="00000703">
        <w:t xml:space="preserve"> module</w:t>
      </w:r>
      <w:ins w:id="1628" w:author="Andrew Instone-Cowie" w:date="2025-05-07T14:21:00Z" w16du:dateUtc="2025-05-07T13:21:00Z">
        <w:r w:rsidR="00CF22E8">
          <w:t xml:space="preserve"> with a 2SS52M magneto-resistive sensor</w:t>
        </w:r>
      </w:ins>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62">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414ABBD7" w:rsidR="00733A4D" w:rsidRDefault="00733A4D" w:rsidP="00733A4D">
      <w:pPr>
        <w:pStyle w:val="Caption"/>
        <w:jc w:val="center"/>
      </w:pPr>
      <w:bookmarkStart w:id="1629" w:name="_Toc19752560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30" w:author="Andrew Instone-Cowie" w:date="2025-05-07T15:54:00Z" w16du:dateUtc="2025-05-07T14:54:00Z">
        <w:r w:rsidR="009B24E9">
          <w:rPr>
            <w:noProof/>
          </w:rPr>
          <w:t>39</w:t>
        </w:r>
      </w:ins>
      <w:del w:id="1631" w:author="Andrew Instone-Cowie" w:date="2025-05-07T15:28:00Z" w16du:dateUtc="2025-05-07T14:28:00Z">
        <w:r w:rsidR="00424FD2" w:rsidDel="009A052D">
          <w:rPr>
            <w:noProof/>
          </w:rPr>
          <w:delText>38</w:delText>
        </w:r>
      </w:del>
      <w:r w:rsidR="00D15F53">
        <w:rPr>
          <w:noProof/>
        </w:rPr>
        <w:fldChar w:fldCharType="end"/>
      </w:r>
      <w:r>
        <w:t xml:space="preserve"> – </w:t>
      </w:r>
      <w:r w:rsidR="00F002DD">
        <w:t>Completed Magnet</w:t>
      </w:r>
      <w:ins w:id="1632" w:author="Andrew Instone-Cowie" w:date="2025-05-07T14:21:00Z" w16du:dateUtc="2025-05-07T13:21:00Z">
        <w:r w:rsidR="00CF22E8">
          <w:t>ic</w:t>
        </w:r>
      </w:ins>
      <w:del w:id="1633" w:author="Andrew Instone-Cowie" w:date="2025-05-07T14:21:00Z" w16du:dateUtc="2025-05-07T13:21:00Z">
        <w:r w:rsidR="00F002DD" w:rsidDel="00CF22E8">
          <w:delText>o-Resistive</w:delText>
        </w:r>
      </w:del>
      <w:r>
        <w:t xml:space="preserve"> </w:t>
      </w:r>
      <w:r w:rsidR="00F002DD">
        <w:t>Sensor</w:t>
      </w:r>
      <w:r w:rsidR="00000703">
        <w:t xml:space="preserve"> Module</w:t>
      </w:r>
      <w:bookmarkEnd w:id="1629"/>
    </w:p>
    <w:p w14:paraId="2D825231" w14:textId="629DCC43" w:rsidR="00A13BF5" w:rsidRDefault="00A13BF5" w:rsidP="00A13BF5">
      <w:pPr>
        <w:pStyle w:val="Heading3"/>
      </w:pPr>
      <w:bookmarkStart w:id="1634" w:name="_Toc197525533"/>
      <w:r>
        <w:t>Infra-Red Sensor</w:t>
      </w:r>
      <w:r w:rsidR="00000703">
        <w:t xml:space="preserve"> Module</w:t>
      </w:r>
      <w:bookmarkEnd w:id="1634"/>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63">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20379999" w:rsidR="00F002DD" w:rsidRDefault="00F002DD" w:rsidP="00F002DD">
      <w:pPr>
        <w:pStyle w:val="Caption"/>
        <w:jc w:val="center"/>
      </w:pPr>
      <w:bookmarkStart w:id="1635" w:name="_Toc19752560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36" w:author="Andrew Instone-Cowie" w:date="2025-05-07T15:54:00Z" w16du:dateUtc="2025-05-07T14:54:00Z">
        <w:r w:rsidR="009B24E9">
          <w:rPr>
            <w:noProof/>
          </w:rPr>
          <w:t>40</w:t>
        </w:r>
      </w:ins>
      <w:del w:id="1637" w:author="Andrew Instone-Cowie" w:date="2025-05-07T15:28:00Z" w16du:dateUtc="2025-05-07T14:28:00Z">
        <w:r w:rsidR="00424FD2" w:rsidDel="009A052D">
          <w:rPr>
            <w:noProof/>
          </w:rPr>
          <w:delText>39</w:delText>
        </w:r>
      </w:del>
      <w:r w:rsidR="00D15F53">
        <w:rPr>
          <w:noProof/>
        </w:rPr>
        <w:fldChar w:fldCharType="end"/>
      </w:r>
      <w:r>
        <w:t xml:space="preserve"> – Completed Infra-Red Sensor</w:t>
      </w:r>
      <w:r w:rsidR="00000703">
        <w:t xml:space="preserve"> Module</w:t>
      </w:r>
      <w:bookmarkEnd w:id="1635"/>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1638" w:name="_Toc197525534"/>
      <w:r>
        <w:lastRenderedPageBreak/>
        <w:t>Firmware</w:t>
      </w:r>
      <w:r w:rsidR="001E1F78">
        <w:t xml:space="preserve"> Upload</w:t>
      </w:r>
      <w:bookmarkEnd w:id="1638"/>
    </w:p>
    <w:p w14:paraId="44E7F0C4" w14:textId="77777777" w:rsidR="00A13BF5" w:rsidRPr="001F4FB7" w:rsidRDefault="00A13BF5" w:rsidP="00A13BF5">
      <w:pPr>
        <w:rPr>
          <w:b/>
        </w:rPr>
      </w:pPr>
      <w:r w:rsidRPr="001F4FB7">
        <w:rPr>
          <w:b/>
        </w:rPr>
        <w:t xml:space="preserve">Note: If you </w:t>
      </w:r>
      <w:bookmarkStart w:id="1639"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1639"/>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576B3ACF" w:rsidR="008000C0" w:rsidRPr="009030AD" w:rsidRDefault="00852E7A" w:rsidP="006C4A3A">
      <w:pPr>
        <w:pStyle w:val="ListParagraph"/>
        <w:numPr>
          <w:ilvl w:val="0"/>
          <w:numId w:val="3"/>
        </w:numPr>
        <w:rPr>
          <w:rStyle w:val="Hyperlink"/>
          <w:color w:val="auto"/>
          <w:u w:val="none"/>
        </w:rPr>
      </w:pPr>
      <w:r>
        <w:fldChar w:fldCharType="begin"/>
      </w:r>
      <w:r>
        <w:instrText>HYPERLINK "https://github.com/Simulators/simulator-type2"</w:instrText>
      </w:r>
      <w:ins w:id="1640" w:author="Andrew Instone-Cowie" w:date="2025-05-07T15:28:00Z" w16du:dateUtc="2025-05-07T14:28:00Z"/>
      <w:r>
        <w:fldChar w:fldCharType="separate"/>
      </w:r>
      <w:r>
        <w:rPr>
          <w:rStyle w:val="Hyperlink"/>
        </w:rPr>
        <w:t>https://github.com/Simulators/simulator-type2</w:t>
      </w:r>
      <w: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8"/>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9"/>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30"/>
      </w:r>
      <w:r w:rsidR="00083948" w:rsidRPr="001F4FB7">
        <w:t>.</w:t>
      </w:r>
    </w:p>
    <w:p w14:paraId="59812EBC" w14:textId="0B0A45B4" w:rsidR="00A7651F" w:rsidRDefault="00A7651F" w:rsidP="00FE5199">
      <w:pPr>
        <w:pStyle w:val="Heading2"/>
      </w:pPr>
      <w:bookmarkStart w:id="1641" w:name="_Toc197525535"/>
      <w:r>
        <w:lastRenderedPageBreak/>
        <w:t>Hardware Programmer</w:t>
      </w:r>
      <w:r w:rsidR="00961938">
        <w:t xml:space="preserve"> Options</w:t>
      </w:r>
      <w:bookmarkEnd w:id="1641"/>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64">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1C669DD5" w:rsidR="001B2C16" w:rsidRDefault="001B2C16" w:rsidP="001B2C16">
      <w:pPr>
        <w:pStyle w:val="Caption"/>
        <w:jc w:val="center"/>
      </w:pPr>
      <w:bookmarkStart w:id="1642" w:name="_Toc197525610"/>
      <w:r>
        <w:t xml:space="preserve">Figure </w:t>
      </w:r>
      <w:r>
        <w:rPr>
          <w:noProof/>
        </w:rPr>
        <w:fldChar w:fldCharType="begin"/>
      </w:r>
      <w:r>
        <w:rPr>
          <w:noProof/>
        </w:rPr>
        <w:instrText xml:space="preserve"> SEQ Figure \* ARABIC </w:instrText>
      </w:r>
      <w:r>
        <w:rPr>
          <w:noProof/>
        </w:rPr>
        <w:fldChar w:fldCharType="separate"/>
      </w:r>
      <w:ins w:id="1643" w:author="Andrew Instone-Cowie" w:date="2025-05-07T15:54:00Z" w16du:dateUtc="2025-05-07T14:54:00Z">
        <w:r w:rsidR="009B24E9">
          <w:rPr>
            <w:noProof/>
          </w:rPr>
          <w:t>41</w:t>
        </w:r>
      </w:ins>
      <w:del w:id="1644" w:author="Andrew Instone-Cowie" w:date="2025-05-07T15:28:00Z" w16du:dateUtc="2025-05-07T14:28:00Z">
        <w:r w:rsidR="00424FD2" w:rsidDel="009A052D">
          <w:rPr>
            <w:noProof/>
          </w:rPr>
          <w:delText>40</w:delText>
        </w:r>
      </w:del>
      <w:r>
        <w:rPr>
          <w:noProof/>
        </w:rPr>
        <w:fldChar w:fldCharType="end"/>
      </w:r>
      <w:r>
        <w:t xml:space="preserve"> – </w:t>
      </w:r>
      <w:r w:rsidR="000E4BC6">
        <w:t xml:space="preserve">Examples of </w:t>
      </w:r>
      <w:r w:rsidR="00961938">
        <w:t>Hardware Programmers</w:t>
      </w:r>
      <w:bookmarkEnd w:id="1642"/>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1645" w:name="_Toc197525536"/>
      <w:r>
        <w:lastRenderedPageBreak/>
        <w:t>Pr</w:t>
      </w:r>
      <w:r w:rsidR="003D5EC0">
        <w:t>eparing the Environment</w:t>
      </w:r>
      <w:bookmarkEnd w:id="1645"/>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04919267" w:rsidR="003D5EC0" w:rsidRPr="001F4FB7" w:rsidRDefault="003D5EC0" w:rsidP="006C4A3A">
      <w:pPr>
        <w:pStyle w:val="ListParagraph"/>
        <w:keepNext/>
        <w:numPr>
          <w:ilvl w:val="0"/>
          <w:numId w:val="7"/>
        </w:numPr>
        <w:ind w:left="714" w:hanging="357"/>
      </w:pPr>
      <w:r w:rsidRPr="001F4FB7">
        <w:t xml:space="preserve">Download and install the latest </w:t>
      </w:r>
      <w:r w:rsidR="00CA299B">
        <w:t xml:space="preserve">version of the </w:t>
      </w:r>
      <w:r w:rsidRPr="001F4FB7">
        <w:t xml:space="preserve">Arduino </w:t>
      </w:r>
      <w:r w:rsidR="00CA299B">
        <w:t xml:space="preserve">“Legacy </w:t>
      </w:r>
      <w:r w:rsidRPr="001F4FB7">
        <w:t>IDE</w:t>
      </w:r>
      <w:r w:rsidR="00CA299B">
        <w:t>”</w:t>
      </w:r>
      <w:r w:rsidRPr="001F4FB7">
        <w:t xml:space="preserve"> package</w:t>
      </w:r>
      <w:r w:rsidRPr="001F4FB7">
        <w:rPr>
          <w:rStyle w:val="FootnoteReference"/>
        </w:rPr>
        <w:footnoteReference w:id="31"/>
      </w:r>
      <w:r w:rsidRPr="001F4FB7">
        <w:t>. At the time of writing this was version 1.</w:t>
      </w:r>
      <w:r w:rsidR="00CA299B">
        <w:t>8.19</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4E074B24" w:rsidR="005F77C3" w:rsidRDefault="00BD116B" w:rsidP="00BD116B">
      <w:pPr>
        <w:pStyle w:val="Caption"/>
        <w:ind w:left="720"/>
        <w:jc w:val="center"/>
        <w:rPr>
          <w:color w:val="00B050"/>
        </w:rPr>
      </w:pPr>
      <w:bookmarkStart w:id="1646" w:name="_Toc19752561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47" w:author="Andrew Instone-Cowie" w:date="2025-05-07T15:54:00Z" w16du:dateUtc="2025-05-07T14:54:00Z">
        <w:r w:rsidR="009B24E9">
          <w:rPr>
            <w:noProof/>
          </w:rPr>
          <w:t>42</w:t>
        </w:r>
      </w:ins>
      <w:del w:id="1648" w:author="Andrew Instone-Cowie" w:date="2025-05-07T15:28:00Z" w16du:dateUtc="2025-05-07T14:28:00Z">
        <w:r w:rsidR="00424FD2" w:rsidDel="009A052D">
          <w:rPr>
            <w:noProof/>
          </w:rPr>
          <w:delText>41</w:delText>
        </w:r>
      </w:del>
      <w:r w:rsidR="00D15F53">
        <w:rPr>
          <w:noProof/>
        </w:rPr>
        <w:fldChar w:fldCharType="end"/>
      </w:r>
      <w:r>
        <w:t xml:space="preserve"> – Arduino IDE Preferences Menu</w:t>
      </w:r>
      <w:bookmarkEnd w:id="1646"/>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6">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5C0629D5" w:rsidR="00BD116B" w:rsidRPr="00DA5E27" w:rsidRDefault="00BD116B" w:rsidP="00BD116B">
      <w:pPr>
        <w:pStyle w:val="Caption"/>
        <w:ind w:left="720"/>
        <w:jc w:val="center"/>
        <w:rPr>
          <w:color w:val="00B050"/>
          <w:highlight w:val="yellow"/>
        </w:rPr>
      </w:pPr>
      <w:bookmarkStart w:id="1649" w:name="_Toc19752561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50" w:author="Andrew Instone-Cowie" w:date="2025-05-07T15:54:00Z" w16du:dateUtc="2025-05-07T14:54:00Z">
        <w:r w:rsidR="009B24E9">
          <w:rPr>
            <w:noProof/>
          </w:rPr>
          <w:t>43</w:t>
        </w:r>
      </w:ins>
      <w:del w:id="1651" w:author="Andrew Instone-Cowie" w:date="2025-05-07T15:28:00Z" w16du:dateUtc="2025-05-07T14:28:00Z">
        <w:r w:rsidR="00424FD2" w:rsidDel="009A052D">
          <w:rPr>
            <w:noProof/>
          </w:rPr>
          <w:delText>42</w:delText>
        </w:r>
      </w:del>
      <w:r w:rsidR="00D15F53">
        <w:rPr>
          <w:noProof/>
        </w:rPr>
        <w:fldChar w:fldCharType="end"/>
      </w:r>
      <w:r>
        <w:t xml:space="preserve"> – Arduino IDE Sketchbook Location</w:t>
      </w:r>
      <w:bookmarkEnd w:id="1649"/>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67">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6079324A" w:rsidR="00614224" w:rsidRPr="00DA5E27" w:rsidRDefault="00614224" w:rsidP="00614224">
      <w:pPr>
        <w:pStyle w:val="Caption"/>
        <w:ind w:left="720"/>
        <w:jc w:val="center"/>
        <w:rPr>
          <w:color w:val="00B050"/>
          <w:highlight w:val="yellow"/>
        </w:rPr>
      </w:pPr>
      <w:bookmarkStart w:id="1652" w:name="_Toc19752561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53" w:author="Andrew Instone-Cowie" w:date="2025-05-07T15:54:00Z" w16du:dateUtc="2025-05-07T14:54:00Z">
        <w:r w:rsidR="009B24E9">
          <w:rPr>
            <w:noProof/>
          </w:rPr>
          <w:t>44</w:t>
        </w:r>
      </w:ins>
      <w:del w:id="1654" w:author="Andrew Instone-Cowie" w:date="2025-05-07T15:28:00Z" w16du:dateUtc="2025-05-07T14:28:00Z">
        <w:r w:rsidR="00424FD2" w:rsidDel="009A052D">
          <w:rPr>
            <w:noProof/>
          </w:rPr>
          <w:delText>43</w:delText>
        </w:r>
      </w:del>
      <w:r w:rsidR="00D15F53">
        <w:rPr>
          <w:noProof/>
        </w:rPr>
        <w:fldChar w:fldCharType="end"/>
      </w:r>
      <w:r>
        <w:t xml:space="preserve"> – Arduino IDE Boards Manager Menu</w:t>
      </w:r>
      <w:bookmarkEnd w:id="1652"/>
    </w:p>
    <w:p w14:paraId="7E0BA8D7" w14:textId="77777777" w:rsidR="00614224" w:rsidRDefault="00614224" w:rsidP="00D57358">
      <w:pPr>
        <w:ind w:left="357"/>
        <w:jc w:val="center"/>
      </w:pPr>
    </w:p>
    <w:p w14:paraId="2059342C" w14:textId="59685C41"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w:t>
      </w:r>
      <w:r w:rsidR="00CA299B">
        <w:t xml:space="preserve">The latest version of the boards package is 1.2.0. </w:t>
      </w:r>
      <w:r w:rsidRPr="001F4FB7">
        <w:t xml:space="preserve">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68">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7009DD82" w:rsidR="00614224" w:rsidRPr="00DA5E27" w:rsidRDefault="00614224" w:rsidP="00614224">
      <w:pPr>
        <w:pStyle w:val="Caption"/>
        <w:ind w:left="720"/>
        <w:jc w:val="center"/>
        <w:rPr>
          <w:color w:val="00B050"/>
          <w:highlight w:val="yellow"/>
        </w:rPr>
      </w:pPr>
      <w:bookmarkStart w:id="1655" w:name="_Toc19752561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56" w:author="Andrew Instone-Cowie" w:date="2025-05-07T15:54:00Z" w16du:dateUtc="2025-05-07T14:54:00Z">
        <w:r w:rsidR="009B24E9">
          <w:rPr>
            <w:noProof/>
          </w:rPr>
          <w:t>45</w:t>
        </w:r>
      </w:ins>
      <w:del w:id="1657" w:author="Andrew Instone-Cowie" w:date="2025-05-07T15:28:00Z" w16du:dateUtc="2025-05-07T14:28:00Z">
        <w:r w:rsidR="00424FD2" w:rsidDel="009A052D">
          <w:rPr>
            <w:noProof/>
          </w:rPr>
          <w:delText>44</w:delText>
        </w:r>
      </w:del>
      <w:r w:rsidR="00D15F53">
        <w:rPr>
          <w:noProof/>
        </w:rPr>
        <w:fldChar w:fldCharType="end"/>
      </w:r>
      <w:r>
        <w:t xml:space="preserve"> – Arduino IDE Board Manager</w:t>
      </w:r>
      <w:bookmarkEnd w:id="1655"/>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1658" w:name="_Toc197525537"/>
      <w:r>
        <w:t>Preparing the Programmer</w:t>
      </w:r>
      <w:bookmarkEnd w:id="1658"/>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69">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020512F3" w:rsidR="00C03C6E" w:rsidRPr="006B15EE" w:rsidRDefault="00C03C6E" w:rsidP="00C03C6E">
      <w:pPr>
        <w:pStyle w:val="Caption"/>
        <w:jc w:val="center"/>
      </w:pPr>
      <w:bookmarkStart w:id="1659" w:name="_Toc197525615"/>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ins w:id="1660" w:author="Andrew Instone-Cowie" w:date="2025-05-07T15:54:00Z" w16du:dateUtc="2025-05-07T14:54:00Z">
        <w:r w:rsidR="009B24E9">
          <w:rPr>
            <w:noProof/>
          </w:rPr>
          <w:t>46</w:t>
        </w:r>
      </w:ins>
      <w:del w:id="1661" w:author="Andrew Instone-Cowie" w:date="2025-05-07T15:28:00Z" w16du:dateUtc="2025-05-07T14:28:00Z">
        <w:r w:rsidR="00424FD2" w:rsidDel="009A052D">
          <w:rPr>
            <w:noProof/>
          </w:rPr>
          <w:delText>45</w:delText>
        </w:r>
      </w:del>
      <w:r w:rsidR="00D15F53">
        <w:rPr>
          <w:noProof/>
        </w:rPr>
        <w:fldChar w:fldCharType="end"/>
      </w:r>
      <w:r w:rsidRPr="006B15EE">
        <w:t xml:space="preserve"> </w:t>
      </w:r>
      <w:r w:rsidR="003A2793">
        <w:t>–</w:t>
      </w:r>
      <w:r w:rsidRPr="006B15EE">
        <w:t xml:space="preserve"> Arduino USB Cable</w:t>
      </w:r>
      <w:bookmarkEnd w:id="1659"/>
    </w:p>
    <w:p w14:paraId="568F21B8" w14:textId="5FAA3AFB" w:rsidR="00C03C6E" w:rsidRPr="001F4FB7" w:rsidRDefault="00C03C6E" w:rsidP="00C03C6E">
      <w:r w:rsidRPr="001F4FB7">
        <w:t>The Arduino website has instructions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lastRenderedPageBreak/>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70">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47724C60" w:rsidR="00BD116B" w:rsidRPr="00BD116B" w:rsidRDefault="00BD116B" w:rsidP="00BD116B">
      <w:pPr>
        <w:pStyle w:val="Caption"/>
        <w:ind w:left="360"/>
        <w:jc w:val="center"/>
        <w:rPr>
          <w:color w:val="00B050"/>
        </w:rPr>
      </w:pPr>
      <w:bookmarkStart w:id="1662" w:name="_Toc19752561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63" w:author="Andrew Instone-Cowie" w:date="2025-05-07T15:54:00Z" w16du:dateUtc="2025-05-07T14:54:00Z">
        <w:r w:rsidR="009B24E9">
          <w:rPr>
            <w:noProof/>
          </w:rPr>
          <w:t>47</w:t>
        </w:r>
      </w:ins>
      <w:del w:id="1664" w:author="Andrew Instone-Cowie" w:date="2025-05-07T15:28:00Z" w16du:dateUtc="2025-05-07T14:28:00Z">
        <w:r w:rsidR="00424FD2" w:rsidDel="009A052D">
          <w:rPr>
            <w:noProof/>
          </w:rPr>
          <w:delText>46</w:delText>
        </w:r>
      </w:del>
      <w:r w:rsidR="00D15F53">
        <w:rPr>
          <w:noProof/>
        </w:rPr>
        <w:fldChar w:fldCharType="end"/>
      </w:r>
      <w:r>
        <w:t xml:space="preserve"> </w:t>
      </w:r>
      <w:r w:rsidR="003A2793">
        <w:t>–</w:t>
      </w:r>
      <w:r>
        <w:t xml:space="preserve"> Arduino IDE ISP Sketch Loading</w:t>
      </w:r>
      <w:bookmarkEnd w:id="1662"/>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71">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49361DA2" w:rsidR="00FA21D8" w:rsidRDefault="00FA21D8" w:rsidP="00FA21D8">
      <w:pPr>
        <w:pStyle w:val="Caption"/>
        <w:ind w:left="720"/>
        <w:jc w:val="center"/>
        <w:rPr>
          <w:color w:val="00B050"/>
        </w:rPr>
      </w:pPr>
      <w:bookmarkStart w:id="1665" w:name="_Toc19752561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66" w:author="Andrew Instone-Cowie" w:date="2025-05-07T15:54:00Z" w16du:dateUtc="2025-05-07T14:54:00Z">
        <w:r w:rsidR="009B24E9">
          <w:rPr>
            <w:noProof/>
          </w:rPr>
          <w:t>48</w:t>
        </w:r>
      </w:ins>
      <w:del w:id="1667" w:author="Andrew Instone-Cowie" w:date="2025-05-07T15:28:00Z" w16du:dateUtc="2025-05-07T14:28:00Z">
        <w:r w:rsidR="00424FD2" w:rsidDel="009A052D">
          <w:rPr>
            <w:noProof/>
          </w:rPr>
          <w:delText>47</w:delText>
        </w:r>
      </w:del>
      <w:r w:rsidR="00D15F53">
        <w:rPr>
          <w:noProof/>
        </w:rPr>
        <w:fldChar w:fldCharType="end"/>
      </w:r>
      <w:r>
        <w:t xml:space="preserve"> </w:t>
      </w:r>
      <w:r w:rsidR="003A2793">
        <w:t>–</w:t>
      </w:r>
      <w:r>
        <w:t xml:space="preserve"> Arduino Programmer Board Selection</w:t>
      </w:r>
      <w:bookmarkEnd w:id="1665"/>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72">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3F8AB4F1" w:rsidR="00FA21D8" w:rsidRDefault="00FA21D8" w:rsidP="00FA21D8">
      <w:pPr>
        <w:pStyle w:val="Caption"/>
        <w:ind w:left="720"/>
        <w:jc w:val="center"/>
        <w:rPr>
          <w:color w:val="00B050"/>
        </w:rPr>
      </w:pPr>
      <w:bookmarkStart w:id="1668" w:name="_Toc19752561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69" w:author="Andrew Instone-Cowie" w:date="2025-05-07T15:54:00Z" w16du:dateUtc="2025-05-07T14:54:00Z">
        <w:r w:rsidR="009B24E9">
          <w:rPr>
            <w:noProof/>
          </w:rPr>
          <w:t>49</w:t>
        </w:r>
      </w:ins>
      <w:del w:id="1670" w:author="Andrew Instone-Cowie" w:date="2025-05-07T15:28:00Z" w16du:dateUtc="2025-05-07T14:28:00Z">
        <w:r w:rsidR="00424FD2" w:rsidDel="009A052D">
          <w:rPr>
            <w:noProof/>
          </w:rPr>
          <w:delText>48</w:delText>
        </w:r>
      </w:del>
      <w:r w:rsidR="00D15F53">
        <w:rPr>
          <w:noProof/>
        </w:rPr>
        <w:fldChar w:fldCharType="end"/>
      </w:r>
      <w:r>
        <w:t xml:space="preserve"> </w:t>
      </w:r>
      <w:r w:rsidR="003A2793">
        <w:t>–</w:t>
      </w:r>
      <w:r>
        <w:t xml:space="preserve"> Arduino Programmer Port Selection</w:t>
      </w:r>
      <w:bookmarkEnd w:id="1668"/>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73">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4D7C8331" w:rsidR="00FA21D8" w:rsidRPr="00DA5E27" w:rsidRDefault="00FA21D8" w:rsidP="00FA21D8">
      <w:pPr>
        <w:pStyle w:val="Caption"/>
        <w:ind w:left="720"/>
        <w:jc w:val="center"/>
        <w:rPr>
          <w:color w:val="00B050"/>
        </w:rPr>
      </w:pPr>
      <w:bookmarkStart w:id="1671" w:name="_Toc197525619"/>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72" w:author="Andrew Instone-Cowie" w:date="2025-05-07T15:54:00Z" w16du:dateUtc="2025-05-07T14:54:00Z">
        <w:r w:rsidR="009B24E9">
          <w:rPr>
            <w:noProof/>
          </w:rPr>
          <w:t>50</w:t>
        </w:r>
      </w:ins>
      <w:del w:id="1673" w:author="Andrew Instone-Cowie" w:date="2025-05-07T15:28:00Z" w16du:dateUtc="2025-05-07T14:28:00Z">
        <w:r w:rsidR="00424FD2" w:rsidDel="009A052D">
          <w:rPr>
            <w:noProof/>
          </w:rPr>
          <w:delText>49</w:delText>
        </w:r>
      </w:del>
      <w:r w:rsidR="00D15F53">
        <w:rPr>
          <w:noProof/>
        </w:rPr>
        <w:fldChar w:fldCharType="end"/>
      </w:r>
      <w:r>
        <w:t xml:space="preserve"> – Arduino IDE ISP Upload</w:t>
      </w:r>
      <w:bookmarkEnd w:id="1671"/>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45794771" w:rsidR="00FA21D8" w:rsidRPr="00DA5E27" w:rsidRDefault="00FA21D8" w:rsidP="00FA21D8">
      <w:pPr>
        <w:pStyle w:val="Caption"/>
        <w:ind w:left="720"/>
        <w:jc w:val="center"/>
        <w:rPr>
          <w:color w:val="00B050"/>
        </w:rPr>
      </w:pPr>
      <w:bookmarkStart w:id="1674" w:name="_Toc197525620"/>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75" w:author="Andrew Instone-Cowie" w:date="2025-05-07T15:54:00Z" w16du:dateUtc="2025-05-07T14:54:00Z">
        <w:r w:rsidR="009B24E9">
          <w:rPr>
            <w:noProof/>
          </w:rPr>
          <w:t>51</w:t>
        </w:r>
      </w:ins>
      <w:del w:id="1676" w:author="Andrew Instone-Cowie" w:date="2025-05-07T15:28:00Z" w16du:dateUtc="2025-05-07T14:28:00Z">
        <w:r w:rsidR="00424FD2" w:rsidDel="009A052D">
          <w:rPr>
            <w:noProof/>
          </w:rPr>
          <w:delText>50</w:delText>
        </w:r>
      </w:del>
      <w:r w:rsidR="00D15F53">
        <w:rPr>
          <w:noProof/>
        </w:rPr>
        <w:fldChar w:fldCharType="end"/>
      </w:r>
      <w:r>
        <w:t xml:space="preserve"> – Programmer </w:t>
      </w:r>
      <w:r w:rsidR="006B15EE">
        <w:t xml:space="preserve">with </w:t>
      </w:r>
      <w:r>
        <w:t>Capacitor</w:t>
      </w:r>
      <w:bookmarkEnd w:id="1674"/>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1677" w:name="_Toc197525538"/>
      <w:r>
        <w:t>Setting the Fuses</w:t>
      </w:r>
      <w:bookmarkEnd w:id="1677"/>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5FC2D7C6">
            <wp:extent cx="2581200" cy="1947600"/>
            <wp:effectExtent l="19050" t="19050" r="101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a:ln w="12700">
                      <a:solidFill>
                        <a:schemeClr val="tx1"/>
                      </a:solidFill>
                    </a:ln>
                  </pic:spPr>
                </pic:pic>
              </a:graphicData>
            </a:graphic>
          </wp:inline>
        </w:drawing>
      </w:r>
    </w:p>
    <w:p w14:paraId="607AA831" w14:textId="0ADAA059" w:rsidR="00006D96" w:rsidRDefault="00006D96" w:rsidP="00006D96">
      <w:pPr>
        <w:pStyle w:val="Caption"/>
        <w:ind w:left="720"/>
        <w:jc w:val="center"/>
      </w:pPr>
      <w:bookmarkStart w:id="1678" w:name="_Toc197525621"/>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79" w:author="Andrew Instone-Cowie" w:date="2025-05-07T15:54:00Z" w16du:dateUtc="2025-05-07T14:54:00Z">
        <w:r w:rsidR="009B24E9">
          <w:rPr>
            <w:noProof/>
          </w:rPr>
          <w:t>52</w:t>
        </w:r>
      </w:ins>
      <w:del w:id="1680" w:author="Andrew Instone-Cowie" w:date="2025-05-07T15:28:00Z" w16du:dateUtc="2025-05-07T14:28:00Z">
        <w:r w:rsidR="00424FD2" w:rsidDel="009A052D">
          <w:rPr>
            <w:noProof/>
          </w:rPr>
          <w:delText>51</w:delText>
        </w:r>
      </w:del>
      <w:r w:rsidR="00D15F53">
        <w:rPr>
          <w:noProof/>
        </w:rPr>
        <w:fldChar w:fldCharType="end"/>
      </w:r>
      <w:r>
        <w:t xml:space="preserve"> </w:t>
      </w:r>
      <w:r w:rsidR="003A2793">
        <w:t>–</w:t>
      </w:r>
      <w:r>
        <w:t xml:space="preserve"> Programmer Connections</w:t>
      </w:r>
      <w:bookmarkEnd w:id="1678"/>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3E75413A">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2D0BFD47" w:rsidR="00006D96" w:rsidRDefault="00006D96" w:rsidP="00006D96">
      <w:pPr>
        <w:pStyle w:val="Caption"/>
        <w:ind w:left="720"/>
        <w:jc w:val="center"/>
      </w:pPr>
      <w:bookmarkStart w:id="1681" w:name="_Toc19752562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82" w:author="Andrew Instone-Cowie" w:date="2025-05-07T15:54:00Z" w16du:dateUtc="2025-05-07T14:54:00Z">
        <w:r w:rsidR="009B24E9">
          <w:rPr>
            <w:noProof/>
          </w:rPr>
          <w:t>53</w:t>
        </w:r>
      </w:ins>
      <w:del w:id="1683" w:author="Andrew Instone-Cowie" w:date="2025-05-07T15:28:00Z" w16du:dateUtc="2025-05-07T14:28:00Z">
        <w:r w:rsidR="00424FD2" w:rsidDel="009A052D">
          <w:rPr>
            <w:noProof/>
          </w:rPr>
          <w:delText>52</w:delText>
        </w:r>
      </w:del>
      <w:r w:rsidR="00D15F53">
        <w:rPr>
          <w:noProof/>
        </w:rPr>
        <w:fldChar w:fldCharType="end"/>
      </w:r>
      <w:r>
        <w:t xml:space="preserve"> – Programmer Connected to Interface Board</w:t>
      </w:r>
      <w:bookmarkEnd w:id="1681"/>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32"/>
      </w:r>
      <w:r w:rsidR="00B76F90" w:rsidRPr="00405050">
        <w:rPr>
          <w:i/>
          <w:vertAlign w:val="superscript"/>
        </w:rPr>
        <w:t>,</w:t>
      </w:r>
      <w:r w:rsidR="00B76F90">
        <w:rPr>
          <w:rStyle w:val="FootnoteReference"/>
          <w:i/>
        </w:rPr>
        <w:footnoteReference w:id="33"/>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77">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4C40E50C" w:rsidR="00006D96" w:rsidRDefault="00D3619F" w:rsidP="007214A0">
      <w:pPr>
        <w:pStyle w:val="Caption"/>
        <w:ind w:left="720"/>
        <w:jc w:val="center"/>
        <w:rPr>
          <w:color w:val="00B050"/>
        </w:rPr>
      </w:pPr>
      <w:bookmarkStart w:id="1684" w:name="_Toc19752562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85" w:author="Andrew Instone-Cowie" w:date="2025-05-07T15:54:00Z" w16du:dateUtc="2025-05-07T14:54:00Z">
        <w:r w:rsidR="009B24E9">
          <w:rPr>
            <w:noProof/>
          </w:rPr>
          <w:t>54</w:t>
        </w:r>
      </w:ins>
      <w:del w:id="1686" w:author="Andrew Instone-Cowie" w:date="2025-05-07T15:28:00Z" w16du:dateUtc="2025-05-07T14:28:00Z">
        <w:r w:rsidR="00424FD2" w:rsidDel="009A052D">
          <w:rPr>
            <w:noProof/>
          </w:rPr>
          <w:delText>53</w:delText>
        </w:r>
      </w:del>
      <w:r w:rsidR="00D15F53">
        <w:rPr>
          <w:noProof/>
        </w:rPr>
        <w:fldChar w:fldCharType="end"/>
      </w:r>
      <w:r>
        <w:t xml:space="preserve"> – Arduino IDE Target Board Selection</w:t>
      </w:r>
      <w:bookmarkEnd w:id="1684"/>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78">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2B4DE3C5" w:rsidR="00D3619F" w:rsidRDefault="00D3619F" w:rsidP="007214A0">
      <w:pPr>
        <w:pStyle w:val="Caption"/>
        <w:ind w:left="720"/>
        <w:jc w:val="center"/>
        <w:rPr>
          <w:color w:val="00B050"/>
        </w:rPr>
      </w:pPr>
      <w:bookmarkStart w:id="1687" w:name="_Toc19752562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88" w:author="Andrew Instone-Cowie" w:date="2025-05-07T15:54:00Z" w16du:dateUtc="2025-05-07T14:54:00Z">
        <w:r w:rsidR="009B24E9">
          <w:rPr>
            <w:noProof/>
          </w:rPr>
          <w:t>55</w:t>
        </w:r>
      </w:ins>
      <w:del w:id="1689" w:author="Andrew Instone-Cowie" w:date="2025-05-07T15:28:00Z" w16du:dateUtc="2025-05-07T14:28:00Z">
        <w:r w:rsidR="00424FD2" w:rsidDel="009A052D">
          <w:rPr>
            <w:noProof/>
          </w:rPr>
          <w:delText>54</w:delText>
        </w:r>
      </w:del>
      <w:r w:rsidR="00D15F53">
        <w:rPr>
          <w:noProof/>
        </w:rPr>
        <w:fldChar w:fldCharType="end"/>
      </w:r>
      <w:r>
        <w:t xml:space="preserve"> – Arduino IDE </w:t>
      </w:r>
      <w:r w:rsidR="008B621C">
        <w:t>Programmer</w:t>
      </w:r>
      <w:r>
        <w:t xml:space="preserve"> Selection</w:t>
      </w:r>
      <w:bookmarkEnd w:id="1687"/>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79">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064B8B77" w:rsidR="00006D96" w:rsidRPr="00D3619F" w:rsidRDefault="00D3619F" w:rsidP="007214A0">
      <w:pPr>
        <w:pStyle w:val="Caption"/>
        <w:ind w:left="720"/>
        <w:jc w:val="center"/>
      </w:pPr>
      <w:bookmarkStart w:id="1690" w:name="_Toc197525625"/>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91" w:author="Andrew Instone-Cowie" w:date="2025-05-07T15:54:00Z" w16du:dateUtc="2025-05-07T14:54:00Z">
        <w:r w:rsidR="009B24E9">
          <w:rPr>
            <w:noProof/>
          </w:rPr>
          <w:t>56</w:t>
        </w:r>
      </w:ins>
      <w:del w:id="1692" w:author="Andrew Instone-Cowie" w:date="2025-05-07T15:28:00Z" w16du:dateUtc="2025-05-07T14:28:00Z">
        <w:r w:rsidR="00424FD2" w:rsidDel="009A052D">
          <w:rPr>
            <w:noProof/>
          </w:rPr>
          <w:delText>55</w:delText>
        </w:r>
      </w:del>
      <w:r w:rsidR="00D15F53">
        <w:rPr>
          <w:noProof/>
        </w:rPr>
        <w:fldChar w:fldCharType="end"/>
      </w:r>
      <w:r>
        <w:t xml:space="preserve"> – Arduino IDE Burn Bootloader</w:t>
      </w:r>
      <w:bookmarkEnd w:id="1690"/>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1693" w:name="_Toc197525539"/>
      <w:r>
        <w:lastRenderedPageBreak/>
        <w:t>Firmware Upload</w:t>
      </w:r>
      <w:bookmarkEnd w:id="1693"/>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4"/>
      </w:r>
      <w:r w:rsidRPr="001F4FB7">
        <w:t xml:space="preserve"> and VTSerial</w:t>
      </w:r>
      <w:r w:rsidRPr="001F4FB7">
        <w:rPr>
          <w:rStyle w:val="FootnoteReference"/>
        </w:rPr>
        <w:footnoteReference w:id="35"/>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80">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0587CEA5" w:rsidR="004F3A7E" w:rsidRDefault="004F3A7E" w:rsidP="004F3A7E">
      <w:pPr>
        <w:pStyle w:val="Caption"/>
        <w:ind w:left="720"/>
        <w:jc w:val="center"/>
        <w:rPr>
          <w:color w:val="00B050"/>
        </w:rPr>
      </w:pPr>
      <w:bookmarkStart w:id="1694" w:name="_Toc197525626"/>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95" w:author="Andrew Instone-Cowie" w:date="2025-05-07T15:54:00Z" w16du:dateUtc="2025-05-07T14:54:00Z">
        <w:r w:rsidR="009B24E9">
          <w:rPr>
            <w:noProof/>
          </w:rPr>
          <w:t>57</w:t>
        </w:r>
      </w:ins>
      <w:del w:id="1696" w:author="Andrew Instone-Cowie" w:date="2025-05-07T15:28:00Z" w16du:dateUtc="2025-05-07T14:28:00Z">
        <w:r w:rsidR="00424FD2" w:rsidDel="009A052D">
          <w:rPr>
            <w:noProof/>
          </w:rPr>
          <w:delText>56</w:delText>
        </w:r>
      </w:del>
      <w:r w:rsidR="00D15F53">
        <w:rPr>
          <w:noProof/>
        </w:rPr>
        <w:fldChar w:fldCharType="end"/>
      </w:r>
      <w:r>
        <w:t xml:space="preserve"> </w:t>
      </w:r>
      <w:r w:rsidR="003A2793">
        <w:t>–</w:t>
      </w:r>
      <w:r>
        <w:t xml:space="preserve"> Arduino IDE Add Library</w:t>
      </w:r>
      <w:bookmarkEnd w:id="1694"/>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81">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7CF466EE" w:rsidR="00A02E53" w:rsidRPr="00DA5E27" w:rsidRDefault="00A02E53" w:rsidP="00A02E53">
      <w:pPr>
        <w:pStyle w:val="Caption"/>
        <w:ind w:left="720"/>
        <w:jc w:val="center"/>
        <w:rPr>
          <w:color w:val="00B050"/>
        </w:rPr>
      </w:pPr>
      <w:bookmarkStart w:id="1697" w:name="_Toc197525627"/>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698" w:author="Andrew Instone-Cowie" w:date="2025-05-07T15:54:00Z" w16du:dateUtc="2025-05-07T14:54:00Z">
        <w:r w:rsidR="009B24E9">
          <w:rPr>
            <w:noProof/>
          </w:rPr>
          <w:t>58</w:t>
        </w:r>
      </w:ins>
      <w:del w:id="1699" w:author="Andrew Instone-Cowie" w:date="2025-05-07T15:28:00Z" w16du:dateUtc="2025-05-07T14:28:00Z">
        <w:r w:rsidR="00424FD2" w:rsidDel="009A052D">
          <w:rPr>
            <w:noProof/>
          </w:rPr>
          <w:delText>57</w:delText>
        </w:r>
      </w:del>
      <w:r w:rsidR="00D15F53">
        <w:rPr>
          <w:noProof/>
        </w:rPr>
        <w:fldChar w:fldCharType="end"/>
      </w:r>
      <w:r>
        <w:t xml:space="preserve"> – Arduino IDE </w:t>
      </w:r>
      <w:r w:rsidR="004F3A7E">
        <w:t>Firmware</w:t>
      </w:r>
      <w:r>
        <w:t xml:space="preserve"> Upload</w:t>
      </w:r>
      <w:bookmarkEnd w:id="1697"/>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pPr>
      <w:bookmarkStart w:id="1700" w:name="_Toc197525540"/>
      <w:r>
        <w:lastRenderedPageBreak/>
        <w:t xml:space="preserve">Simulator </w:t>
      </w:r>
      <w:r w:rsidR="00F002DD" w:rsidRPr="006C2C39">
        <w:t>Installation</w:t>
      </w:r>
      <w:bookmarkEnd w:id="1700"/>
    </w:p>
    <w:p w14:paraId="413A4A87" w14:textId="0F2AA2BE" w:rsidR="00B46AB5" w:rsidRDefault="00B46AB5" w:rsidP="006B7D4A">
      <w:pPr>
        <w:pStyle w:val="Heading2"/>
      </w:pPr>
      <w:bookmarkStart w:id="1701" w:name="_Toc197525541"/>
      <w:r>
        <w:t>Faculty Jurisdiction Rules</w:t>
      </w:r>
      <w:bookmarkEnd w:id="1701"/>
    </w:p>
    <w:p w14:paraId="3AE165F7" w14:textId="497B1885" w:rsidR="00612921" w:rsidRDefault="00B46AB5" w:rsidP="00612921">
      <w:r>
        <w:t>If</w:t>
      </w:r>
      <w:r w:rsidRPr="00B46AB5">
        <w:t xml:space="preserve"> </w:t>
      </w:r>
      <w:r>
        <w:t xml:space="preserve">you plan to install a simulator in a tower which falls under the Church of England </w:t>
      </w:r>
      <w:r w:rsidRPr="006B7D4A">
        <w:rPr>
          <w:i/>
          <w:iCs/>
        </w:rPr>
        <w:t>Faculty Jurisdiction Rules</w:t>
      </w:r>
      <w:r>
        <w:t>, then from 1</w:t>
      </w:r>
      <w:r w:rsidRPr="00B46AB5">
        <w:rPr>
          <w:vertAlign w:val="superscript"/>
        </w:rPr>
        <w:t>st</w:t>
      </w:r>
      <w:r>
        <w:t xml:space="preserve"> April 2020 you will need the Archdeacon’s </w:t>
      </w:r>
      <w:r w:rsidR="00612921">
        <w:t xml:space="preserve">formal </w:t>
      </w:r>
      <w:r>
        <w:t xml:space="preserve">approval for the installation. </w:t>
      </w:r>
      <w:r w:rsidR="00612921">
        <w:t xml:space="preserve">Installation of a simulator comes under </w:t>
      </w:r>
      <w:r w:rsidR="00612921" w:rsidRPr="006B7D4A">
        <w:rPr>
          <w:i/>
          <w:iCs/>
        </w:rPr>
        <w:t>List B</w:t>
      </w:r>
      <w:r w:rsidR="002368EA">
        <w:rPr>
          <w:rStyle w:val="FootnoteReference"/>
          <w:i/>
          <w:iCs/>
        </w:rPr>
        <w:footnoteReference w:id="36"/>
      </w:r>
      <w:r w:rsidR="00612921">
        <w:t>, which covers minor works which can be undertaken with the Archdeacon’s approval</w:t>
      </w:r>
      <w:r w:rsidR="00612921">
        <w:rPr>
          <w:rStyle w:val="FootnoteReference"/>
        </w:rPr>
        <w:footnoteReference w:id="37"/>
      </w:r>
      <w:r w:rsidR="00612921">
        <w:t xml:space="preserve">, and does </w:t>
      </w:r>
      <w:r w:rsidR="00612921" w:rsidRPr="006B7D4A">
        <w:rPr>
          <w:u w:val="single"/>
        </w:rPr>
        <w:t>not</w:t>
      </w:r>
      <w:r w:rsidR="00612921">
        <w:t xml:space="preserve"> require the granting of a full faculty.</w:t>
      </w:r>
    </w:p>
    <w:p w14:paraId="5F298C3D" w14:textId="17914207" w:rsidR="00B46AB5" w:rsidRDefault="00B46AB5" w:rsidP="00B46AB5">
      <w:r>
        <w:t xml:space="preserve">The </w:t>
      </w:r>
      <w:r w:rsidR="00203CD1">
        <w:t>schedule</w:t>
      </w:r>
      <w:r>
        <w:t xml:space="preserve"> of rules</w:t>
      </w:r>
      <w:r>
        <w:rPr>
          <w:rStyle w:val="FootnoteReference"/>
        </w:rPr>
        <w:footnoteReference w:id="38"/>
      </w:r>
      <w:r>
        <w:t xml:space="preserve"> </w:t>
      </w:r>
      <w:r w:rsidR="00203CD1">
        <w:t xml:space="preserve">(as amended in 2022) </w:t>
      </w:r>
      <w:r>
        <w:t xml:space="preserve">runs to </w:t>
      </w:r>
      <w:r w:rsidR="00203CD1">
        <w:t xml:space="preserve">73 </w:t>
      </w:r>
      <w:r>
        <w:t xml:space="preserve">pages, but the </w:t>
      </w:r>
      <w:r w:rsidR="008F3A7A">
        <w:t xml:space="preserve">item covering the </w:t>
      </w:r>
      <w:r>
        <w:t>installation of a simulator can be found under item B2(6) of List B, “</w:t>
      </w:r>
      <w:r w:rsidRPr="006B7D4A">
        <w:rPr>
          <w:i/>
          <w:iCs/>
        </w:rPr>
        <w:t>installation of an electric silent ringing device for the training of ringers</w:t>
      </w:r>
      <w:r>
        <w:t>”.</w:t>
      </w:r>
    </w:p>
    <w:p w14:paraId="7FA9DE9F" w14:textId="54317A09" w:rsidR="00612921" w:rsidRDefault="008B2351" w:rsidP="006B7D4A">
      <w:pPr>
        <w:pStyle w:val="Heading3"/>
      </w:pPr>
      <w:bookmarkStart w:id="1702" w:name="_Toc197525542"/>
      <w:r>
        <w:t xml:space="preserve">List B </w:t>
      </w:r>
      <w:r w:rsidR="00612921">
        <w:t>Application</w:t>
      </w:r>
      <w:bookmarkEnd w:id="1702"/>
    </w:p>
    <w:p w14:paraId="76DB427C" w14:textId="77777777" w:rsidR="00D02421" w:rsidRDefault="00B46AB5" w:rsidP="00D02421">
      <w:r>
        <w:t xml:space="preserve">The application process is relatively straightforward, and is all handled online via the </w:t>
      </w:r>
      <w:r w:rsidRPr="006B7D4A">
        <w:rPr>
          <w:i/>
          <w:iCs/>
        </w:rPr>
        <w:t>Church of England Online Faculty System</w:t>
      </w:r>
      <w:r>
        <w:t>, which can be found here:</w:t>
      </w:r>
    </w:p>
    <w:p w14:paraId="2AD96E5F" w14:textId="5D87E4A2" w:rsidR="00B46AB5" w:rsidRDefault="00D02421" w:rsidP="006B7D4A">
      <w:pPr>
        <w:jc w:val="center"/>
      </w:pPr>
      <w:r>
        <w:fldChar w:fldCharType="begin"/>
      </w:r>
      <w:r>
        <w:instrText>HYPERLINK "https://facultyonline.churchofengland.org/home"</w:instrText>
      </w:r>
      <w:ins w:id="1703" w:author="Andrew Instone-Cowie" w:date="2025-05-07T15:28:00Z" w16du:dateUtc="2025-05-07T14:28:00Z"/>
      <w:r>
        <w:fldChar w:fldCharType="separate"/>
      </w:r>
      <w:r w:rsidRPr="00EE6626">
        <w:rPr>
          <w:rStyle w:val="Hyperlink"/>
        </w:rPr>
        <w:t>https://facultyonline.churchofengland.org/home</w:t>
      </w:r>
      <w:r>
        <w:fldChar w:fldCharType="end"/>
      </w:r>
    </w:p>
    <w:p w14:paraId="4CC06DF8" w14:textId="3A9ED36C" w:rsidR="00612921" w:rsidRDefault="00B46AB5" w:rsidP="00B46AB5">
      <w:r>
        <w:t xml:space="preserve">The application would usually be made </w:t>
      </w:r>
      <w:r w:rsidR="00612921">
        <w:t xml:space="preserve">on behalf of the church </w:t>
      </w:r>
      <w:r>
        <w:t xml:space="preserve">by </w:t>
      </w:r>
      <w:r w:rsidR="00612921">
        <w:t xml:space="preserve">an officer of the PCC. Full guidance is available on the </w:t>
      </w:r>
      <w:r w:rsidR="00612921" w:rsidRPr="006B7D4A">
        <w:rPr>
          <w:i/>
          <w:iCs/>
        </w:rPr>
        <w:t>Online Faculty System</w:t>
      </w:r>
      <w:r w:rsidR="00612921">
        <w:t xml:space="preserve"> website</w:t>
      </w:r>
      <w:r w:rsidR="00612921">
        <w:rPr>
          <w:rStyle w:val="FootnoteReference"/>
        </w:rPr>
        <w:footnoteReference w:id="39"/>
      </w:r>
      <w:r w:rsidR="00612921">
        <w:t>.</w:t>
      </w:r>
    </w:p>
    <w:p w14:paraId="65936B66" w14:textId="190701B9" w:rsidR="00D02421" w:rsidRPr="001F4FB7" w:rsidRDefault="00D02421">
      <w:r>
        <w:t xml:space="preserve">The Liverpool Ringing Simulator Project documentation, or extracts from it, may be used to support your application, provided its source is acknowledged: all </w:t>
      </w:r>
      <w:r w:rsidRPr="001F4FB7">
        <w:t xml:space="preserve">documentation </w:t>
      </w:r>
      <w:r>
        <w:t xml:space="preserve">is </w:t>
      </w:r>
      <w:r w:rsidRPr="001F4FB7">
        <w:t>released under the Creative Commons Attribution-ShareAlike 4.0 International License (CC BY-SA)</w:t>
      </w:r>
      <w:r>
        <w:t xml:space="preserve"> which permits you to re-use it for any purpose.</w:t>
      </w:r>
    </w:p>
    <w:p w14:paraId="297E190A" w14:textId="77777777" w:rsidR="00D02421" w:rsidRDefault="00D02421" w:rsidP="00B46AB5"/>
    <w:p w14:paraId="108F4A8F" w14:textId="77777777" w:rsidR="00D02421" w:rsidRDefault="00D02421" w:rsidP="00612921">
      <w:pPr>
        <w:pStyle w:val="Heading3"/>
      </w:pPr>
      <w:r>
        <w:br w:type="page"/>
      </w:r>
    </w:p>
    <w:p w14:paraId="3BF6B5BF" w14:textId="73FEC9C4" w:rsidR="00B46AB5" w:rsidRDefault="00612921" w:rsidP="006B7D4A">
      <w:pPr>
        <w:pStyle w:val="Heading3"/>
      </w:pPr>
      <w:bookmarkStart w:id="1704" w:name="_Toc197525543"/>
      <w:r>
        <w:lastRenderedPageBreak/>
        <w:t>Conditions</w:t>
      </w:r>
      <w:bookmarkEnd w:id="1704"/>
    </w:p>
    <w:p w14:paraId="457444E5" w14:textId="1D7617B0" w:rsidR="00612921" w:rsidRDefault="00612921" w:rsidP="00B46AB5">
      <w:r>
        <w:t xml:space="preserve">There are four standard conditions attached to </w:t>
      </w:r>
      <w:r w:rsidR="002368EA">
        <w:t>item B2(6). These are listed and their implications discussed in the following table: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819"/>
      </w:tblGrid>
      <w:tr w:rsidR="002368EA" w:rsidRPr="00212D29" w14:paraId="39B6123F" w14:textId="77777777" w:rsidTr="006B7D4A">
        <w:tc>
          <w:tcPr>
            <w:tcW w:w="4253" w:type="dxa"/>
            <w:shd w:val="clear" w:color="auto" w:fill="D9D9D9" w:themeFill="background1" w:themeFillShade="D9"/>
          </w:tcPr>
          <w:p w14:paraId="421544AD" w14:textId="602ADED2" w:rsidR="002368EA" w:rsidRPr="00212D29" w:rsidRDefault="002368EA" w:rsidP="006B7D4A">
            <w:pPr>
              <w:contextualSpacing/>
              <w:rPr>
                <w:b/>
              </w:rPr>
            </w:pPr>
            <w:r>
              <w:rPr>
                <w:b/>
              </w:rPr>
              <w:t>Condition</w:t>
            </w:r>
          </w:p>
        </w:tc>
        <w:tc>
          <w:tcPr>
            <w:tcW w:w="4819" w:type="dxa"/>
            <w:shd w:val="clear" w:color="auto" w:fill="D9D9D9" w:themeFill="background1" w:themeFillShade="D9"/>
          </w:tcPr>
          <w:p w14:paraId="0A960E7A" w14:textId="7DA4D144" w:rsidR="002368EA" w:rsidRPr="00212D29" w:rsidRDefault="002368EA" w:rsidP="006B7D4A">
            <w:pPr>
              <w:contextualSpacing/>
              <w:rPr>
                <w:b/>
              </w:rPr>
            </w:pPr>
            <w:r>
              <w:rPr>
                <w:b/>
              </w:rPr>
              <w:t>Implications</w:t>
            </w:r>
          </w:p>
        </w:tc>
      </w:tr>
      <w:tr w:rsidR="002368EA" w:rsidRPr="00212D29" w14:paraId="6666F675" w14:textId="77777777" w:rsidTr="006B7D4A">
        <w:tc>
          <w:tcPr>
            <w:tcW w:w="4253" w:type="dxa"/>
          </w:tcPr>
          <w:p w14:paraId="18E6D002" w14:textId="7C02388B" w:rsidR="002368EA" w:rsidRPr="006B7D4A" w:rsidRDefault="002368EA" w:rsidP="006B7D4A">
            <w:pPr>
              <w:contextualSpacing/>
              <w:rPr>
                <w:i/>
                <w:iCs/>
              </w:rPr>
            </w:pPr>
            <w:r w:rsidRPr="006B7D4A">
              <w:rPr>
                <w:i/>
                <w:iCs/>
              </w:rPr>
              <w:t>Any work to an electrical installation or electrical equipment is carried out by a person whose work is subject to an accredited certification scheme (as defined in rule 3.1(6)).</w:t>
            </w:r>
          </w:p>
        </w:tc>
        <w:tc>
          <w:tcPr>
            <w:tcW w:w="4819" w:type="dxa"/>
          </w:tcPr>
          <w:p w14:paraId="629A3F78" w14:textId="1DA3B66C" w:rsidR="00D02421" w:rsidRDefault="002368EA" w:rsidP="006B7D4A">
            <w:pPr>
              <w:pStyle w:val="ListParagraph"/>
              <w:numPr>
                <w:ilvl w:val="0"/>
                <w:numId w:val="32"/>
              </w:numPr>
            </w:pPr>
            <w:r>
              <w:t>This condition is likely to apply only if you require additional socket outlets installing to power the simulator</w:t>
            </w:r>
            <w:r w:rsidR="00D02421">
              <w:t>, PC, etc</w:t>
            </w:r>
          </w:p>
          <w:p w14:paraId="0390D5CE" w14:textId="0C097A01" w:rsidR="002368EA" w:rsidRPr="00212D29" w:rsidRDefault="002368EA" w:rsidP="006B7D4A">
            <w:pPr>
              <w:pStyle w:val="ListParagraph"/>
              <w:numPr>
                <w:ilvl w:val="0"/>
                <w:numId w:val="32"/>
              </w:numPr>
            </w:pPr>
            <w:r>
              <w:t>This condition essentially means that the church must engage a qualified electrician to do that work.</w:t>
            </w:r>
          </w:p>
        </w:tc>
      </w:tr>
      <w:tr w:rsidR="002368EA" w:rsidRPr="00212D29" w14:paraId="4EA978A8" w14:textId="77777777" w:rsidTr="006B7D4A">
        <w:tc>
          <w:tcPr>
            <w:tcW w:w="4253" w:type="dxa"/>
          </w:tcPr>
          <w:p w14:paraId="1709D04E" w14:textId="5FCC41CE" w:rsidR="002368EA" w:rsidRPr="006B7D4A" w:rsidRDefault="002368EA" w:rsidP="006B7D4A">
            <w:pPr>
              <w:contextualSpacing/>
              <w:rPr>
                <w:i/>
                <w:iCs/>
              </w:rPr>
            </w:pPr>
            <w:r w:rsidRPr="006B7D4A">
              <w:rPr>
                <w:i/>
                <w:iCs/>
              </w:rPr>
              <w:t>The device is installed in a location not normally visible to the public.</w:t>
            </w:r>
          </w:p>
        </w:tc>
        <w:tc>
          <w:tcPr>
            <w:tcW w:w="4819" w:type="dxa"/>
          </w:tcPr>
          <w:p w14:paraId="68C66AD1" w14:textId="78676B0E" w:rsidR="00D02421" w:rsidRDefault="00D02421" w:rsidP="006B7D4A">
            <w:pPr>
              <w:pStyle w:val="ListParagraph"/>
              <w:numPr>
                <w:ilvl w:val="0"/>
                <w:numId w:val="33"/>
              </w:numPr>
            </w:pPr>
            <w:r>
              <w:t xml:space="preserve">Bell chambers and upstairs ringing rooms </w:t>
            </w:r>
            <w:r w:rsidR="008B2351">
              <w:t>would</w:t>
            </w:r>
            <w:r>
              <w:t xml:space="preserve"> not normally </w:t>
            </w:r>
            <w:r w:rsidR="008B2351">
              <w:t xml:space="preserve">be considered </w:t>
            </w:r>
            <w:r>
              <w:t>visible to the public.</w:t>
            </w:r>
          </w:p>
          <w:p w14:paraId="19BBA4AE" w14:textId="2A450DA1" w:rsidR="002368EA" w:rsidRPr="00212D29" w:rsidRDefault="00D02421" w:rsidP="006B7D4A">
            <w:pPr>
              <w:pStyle w:val="ListParagraph"/>
              <w:numPr>
                <w:ilvl w:val="0"/>
                <w:numId w:val="33"/>
              </w:numPr>
            </w:pPr>
            <w:r>
              <w:t>If the tower is</w:t>
            </w:r>
            <w:r w:rsidR="008B2351">
              <w:t>, for example,</w:t>
            </w:r>
            <w:r>
              <w:t xml:space="preserve"> a ground floor ring open to the body of the church, then you may need to arrange to store the ringing room equipment away when not in use, but that is probably advisable anyway for security. </w:t>
            </w:r>
          </w:p>
        </w:tc>
      </w:tr>
      <w:tr w:rsidR="002368EA" w:rsidRPr="00212D29" w14:paraId="0564ABFD" w14:textId="77777777" w:rsidTr="006B7D4A">
        <w:tc>
          <w:tcPr>
            <w:tcW w:w="4253" w:type="dxa"/>
          </w:tcPr>
          <w:p w14:paraId="5686AFE1" w14:textId="2CAB0540" w:rsidR="002368EA" w:rsidRPr="006B7D4A" w:rsidRDefault="002368EA" w:rsidP="006B7D4A">
            <w:pPr>
              <w:contextualSpacing/>
              <w:rPr>
                <w:i/>
                <w:iCs/>
              </w:rPr>
            </w:pPr>
            <w:r w:rsidRPr="006B7D4A">
              <w:rPr>
                <w:i/>
                <w:iCs/>
              </w:rPr>
              <w:t>No alteration is made to the fittings of the bells other than the installation of electric contacts and wires.</w:t>
            </w:r>
          </w:p>
        </w:tc>
        <w:tc>
          <w:tcPr>
            <w:tcW w:w="4819" w:type="dxa"/>
          </w:tcPr>
          <w:p w14:paraId="283625B8" w14:textId="3628A0AC" w:rsidR="002368EA" w:rsidRDefault="00C367D9" w:rsidP="00C367D9">
            <w:pPr>
              <w:pStyle w:val="ListParagraph"/>
              <w:numPr>
                <w:ilvl w:val="0"/>
                <w:numId w:val="34"/>
              </w:numPr>
            </w:pPr>
            <w:r>
              <w:t>No alteration to the fittings of a bell should be required to install a simulator or sensor.</w:t>
            </w:r>
          </w:p>
          <w:p w14:paraId="4FA8AF64" w14:textId="574C8592" w:rsidR="008B2351" w:rsidRDefault="008B2351" w:rsidP="006B7D4A">
            <w:pPr>
              <w:pStyle w:val="ListParagraph"/>
              <w:numPr>
                <w:ilvl w:val="0"/>
                <w:numId w:val="34"/>
              </w:numPr>
            </w:pPr>
            <w:r>
              <w:t xml:space="preserve">The example installations depicted in this guide show how sensor mountings can be devised which require no permanent fixings.  </w:t>
            </w:r>
          </w:p>
          <w:p w14:paraId="54A2D225" w14:textId="2E1F986E" w:rsidR="00C367D9" w:rsidRPr="00212D29" w:rsidRDefault="00C76C15" w:rsidP="006B7D4A">
            <w:pPr>
              <w:pStyle w:val="ListParagraph"/>
              <w:numPr>
                <w:ilvl w:val="0"/>
                <w:numId w:val="34"/>
              </w:numPr>
            </w:pPr>
            <w:r>
              <w:t>No modern simulator uses “electric contacts”, and th</w:t>
            </w:r>
            <w:r w:rsidR="00C367D9">
              <w:t>e terminology in this condition is antiquated</w:t>
            </w:r>
            <w:r>
              <w:t xml:space="preserve">, </w:t>
            </w:r>
            <w:r w:rsidR="00C367D9">
              <w:t>but could be construed to apply to optical or magnetic sensors.</w:t>
            </w:r>
          </w:p>
        </w:tc>
      </w:tr>
      <w:tr w:rsidR="002368EA" w:rsidRPr="00212D29" w14:paraId="3368733F" w14:textId="77777777" w:rsidTr="006B7D4A">
        <w:tc>
          <w:tcPr>
            <w:tcW w:w="4253" w:type="dxa"/>
          </w:tcPr>
          <w:p w14:paraId="0226B486" w14:textId="12A2CB77" w:rsidR="002368EA" w:rsidRPr="006B7D4A" w:rsidRDefault="002368EA" w:rsidP="006B7D4A">
            <w:pPr>
              <w:contextualSpacing/>
              <w:rPr>
                <w:i/>
                <w:iCs/>
              </w:rPr>
            </w:pPr>
            <w:r w:rsidRPr="006B7D4A">
              <w:rPr>
                <w:i/>
                <w:iCs/>
              </w:rPr>
              <w:t>The device does not adversely affect the church’s protection against lightning.</w:t>
            </w:r>
          </w:p>
        </w:tc>
        <w:tc>
          <w:tcPr>
            <w:tcW w:w="4819" w:type="dxa"/>
          </w:tcPr>
          <w:p w14:paraId="5F465DED" w14:textId="79C7E10F" w:rsidR="002368EA" w:rsidRDefault="00C367D9" w:rsidP="006B7D4A">
            <w:pPr>
              <w:pStyle w:val="ListParagraph"/>
              <w:numPr>
                <w:ilvl w:val="0"/>
                <w:numId w:val="35"/>
              </w:numPr>
            </w:pPr>
            <w:r>
              <w:t xml:space="preserve">The Liverpool Ringing Simulator design includes Transient Voltage Suppression devices on all signal and data lines. These are intended to protect the simulator itself and any downstream components from transients induced by, for example, nearby lightning strikes. </w:t>
            </w:r>
            <w:r w:rsidR="008F3A7A">
              <w:t xml:space="preserve">For more information, please refer to the </w:t>
            </w:r>
            <w:r w:rsidR="008F3A7A" w:rsidRPr="006B7D4A">
              <w:rPr>
                <w:b/>
                <w:bCs/>
                <w:i/>
                <w:iCs/>
              </w:rPr>
              <w:t>Technical Reference Guide</w:t>
            </w:r>
            <w:r w:rsidR="008F3A7A">
              <w:t>.</w:t>
            </w:r>
          </w:p>
          <w:p w14:paraId="614F1F16" w14:textId="0187B942" w:rsidR="00C367D9" w:rsidRPr="00212D29" w:rsidRDefault="00C367D9" w:rsidP="006B7D4A">
            <w:pPr>
              <w:pStyle w:val="ListParagraph"/>
              <w:numPr>
                <w:ilvl w:val="0"/>
                <w:numId w:val="35"/>
              </w:numPr>
            </w:pPr>
            <w:r>
              <w:t>Unless there are very unusual installation requirements, the presence of a simulator should present no additional hazard.</w:t>
            </w:r>
          </w:p>
        </w:tc>
      </w:tr>
    </w:tbl>
    <w:p w14:paraId="68606425" w14:textId="4B156AB9" w:rsidR="00D02421" w:rsidRDefault="00C76C15" w:rsidP="006B7D4A">
      <w:r>
        <w:t>The best advice is, i</w:t>
      </w:r>
      <w:r w:rsidR="00D02421">
        <w:t xml:space="preserve">f in any doubt, discuss the installation with the Archdeacon </w:t>
      </w:r>
      <w:r w:rsidR="00D02421" w:rsidRPr="006B7D4A">
        <w:rPr>
          <w:u w:val="single"/>
        </w:rPr>
        <w:t>before</w:t>
      </w:r>
      <w:r w:rsidR="00D02421">
        <w:t xml:space="preserve"> making an application.</w:t>
      </w:r>
      <w:r w:rsidR="00D02421">
        <w:br w:type="page"/>
      </w:r>
    </w:p>
    <w:p w14:paraId="27F1F44C" w14:textId="73332657" w:rsidR="00F80CCE" w:rsidRDefault="00F80CCE" w:rsidP="00F002DD">
      <w:pPr>
        <w:pStyle w:val="Heading2"/>
      </w:pPr>
      <w:bookmarkStart w:id="1705" w:name="_Toc197525544"/>
      <w:r>
        <w:lastRenderedPageBreak/>
        <w:t xml:space="preserve">Simulator Interface </w:t>
      </w:r>
      <w:r w:rsidR="00000703">
        <w:t>Module</w:t>
      </w:r>
      <w:bookmarkEnd w:id="1705"/>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82">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62BB5D0D" w:rsidR="00364667" w:rsidRDefault="00364667" w:rsidP="00364667">
      <w:pPr>
        <w:pStyle w:val="Caption"/>
        <w:jc w:val="center"/>
      </w:pPr>
      <w:bookmarkStart w:id="1706" w:name="_Toc197525628"/>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07" w:author="Andrew Instone-Cowie" w:date="2025-05-07T15:54:00Z" w16du:dateUtc="2025-05-07T14:54:00Z">
        <w:r w:rsidR="009B24E9">
          <w:rPr>
            <w:noProof/>
          </w:rPr>
          <w:t>59</w:t>
        </w:r>
      </w:ins>
      <w:del w:id="1708" w:author="Andrew Instone-Cowie" w:date="2025-05-07T15:28:00Z" w16du:dateUtc="2025-05-07T14:28:00Z">
        <w:r w:rsidR="00424FD2" w:rsidDel="009A052D">
          <w:rPr>
            <w:noProof/>
          </w:rPr>
          <w:delText>58</w:delText>
        </w:r>
      </w:del>
      <w:r w:rsidR="00D15F53">
        <w:rPr>
          <w:noProof/>
        </w:rPr>
        <w:fldChar w:fldCharType="end"/>
      </w:r>
      <w:r>
        <w:t xml:space="preserve"> – Installed Simulator Interface</w:t>
      </w:r>
      <w:bookmarkEnd w:id="1706"/>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1709" w:name="_Toc197525545"/>
      <w:r>
        <w:t xml:space="preserve">Power </w:t>
      </w:r>
      <w:r w:rsidR="00000703">
        <w:t>Module</w:t>
      </w:r>
      <w:bookmarkEnd w:id="1709"/>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1710" w:name="_Toc197525546"/>
      <w:r>
        <w:lastRenderedPageBreak/>
        <w:t>Power Supply</w:t>
      </w:r>
      <w:bookmarkEnd w:id="1710"/>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1711" w:name="_Toc197525547"/>
      <w:r>
        <w:t xml:space="preserve">Sensor </w:t>
      </w:r>
      <w:r w:rsidR="00000703">
        <w:t xml:space="preserve">Module </w:t>
      </w:r>
      <w:r>
        <w:t>Mounting</w:t>
      </w:r>
      <w:bookmarkEnd w:id="1711"/>
    </w:p>
    <w:p w14:paraId="138BE7C4" w14:textId="7F0A670C" w:rsidR="0074395E" w:rsidRPr="001F4FB7" w:rsidRDefault="00584A9D" w:rsidP="00584A9D">
      <w:pPr>
        <w:keepNext/>
      </w:pPr>
      <w:r w:rsidRPr="001F4FB7">
        <w:t>The magnet</w:t>
      </w:r>
      <w:ins w:id="1712" w:author="Andrew Instone-Cowie" w:date="2025-05-07T14:21:00Z" w16du:dateUtc="2025-05-07T13:21:00Z">
        <w:r w:rsidR="00CF22E8">
          <w:t>ic</w:t>
        </w:r>
      </w:ins>
      <w:del w:id="1713" w:author="Andrew Instone-Cowie" w:date="2025-05-07T14:21:00Z" w16du:dateUtc="2025-05-07T13:21:00Z">
        <w:r w:rsidRPr="001F4FB7" w:rsidDel="00CF22E8">
          <w:delText>o-resistive</w:delText>
        </w:r>
      </w:del>
      <w:r w:rsidRPr="001F4FB7">
        <w:t xml:space="preser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26B9FEE" w:rsidR="00F80CCE" w:rsidRPr="001F4FB7" w:rsidRDefault="0074395E" w:rsidP="00584A9D">
      <w:pPr>
        <w:keepNext/>
      </w:pPr>
      <w:r w:rsidRPr="001F4FB7">
        <w:t>The following photographs show magnet</w:t>
      </w:r>
      <w:ins w:id="1714" w:author="Andrew Instone-Cowie" w:date="2025-05-07T14:22:00Z" w16du:dateUtc="2025-05-07T13:22:00Z">
        <w:r w:rsidR="002360DC">
          <w:t>ic</w:t>
        </w:r>
      </w:ins>
      <w:del w:id="1715" w:author="Andrew Instone-Cowie" w:date="2025-05-07T14:22:00Z" w16du:dateUtc="2025-05-07T13:22:00Z">
        <w:r w:rsidRPr="001F4FB7" w:rsidDel="002360DC">
          <w:delText>o-resistive</w:delText>
        </w:r>
      </w:del>
      <w:r w:rsidRPr="001F4FB7">
        <w:t xml:space="preser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83">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1E555EF4" w:rsidR="00C01377" w:rsidRDefault="00C01377" w:rsidP="00C01377">
      <w:pPr>
        <w:pStyle w:val="Caption"/>
        <w:jc w:val="center"/>
      </w:pPr>
      <w:bookmarkStart w:id="1716" w:name="_Toc197525629"/>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17" w:author="Andrew Instone-Cowie" w:date="2025-05-07T15:54:00Z" w16du:dateUtc="2025-05-07T14:54:00Z">
        <w:r w:rsidR="009B24E9">
          <w:rPr>
            <w:noProof/>
          </w:rPr>
          <w:t>60</w:t>
        </w:r>
      </w:ins>
      <w:del w:id="1718" w:author="Andrew Instone-Cowie" w:date="2025-05-07T15:28:00Z" w16du:dateUtc="2025-05-07T14:28:00Z">
        <w:r w:rsidR="00424FD2" w:rsidDel="009A052D">
          <w:rPr>
            <w:noProof/>
          </w:rPr>
          <w:delText>59</w:delText>
        </w:r>
      </w:del>
      <w:r w:rsidR="00DC03A1">
        <w:rPr>
          <w:noProof/>
        </w:rPr>
        <w:fldChar w:fldCharType="end"/>
      </w:r>
      <w:r>
        <w:t xml:space="preserve"> – Installed Sensor (Lois Weedon</w:t>
      </w:r>
      <w:r w:rsidR="0074395E">
        <w:t xml:space="preserve"> 4</w:t>
      </w:r>
      <w:r w:rsidR="0074395E" w:rsidRPr="0074395E">
        <w:rPr>
          <w:vertAlign w:val="superscript"/>
        </w:rPr>
        <w:t>th</w:t>
      </w:r>
      <w:r>
        <w:t>)</w:t>
      </w:r>
      <w:bookmarkEnd w:id="1716"/>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84">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09C09D53" w:rsidR="00C01377" w:rsidRDefault="00C01377" w:rsidP="00C01377">
      <w:pPr>
        <w:pStyle w:val="Caption"/>
        <w:jc w:val="center"/>
      </w:pPr>
      <w:bookmarkStart w:id="1719" w:name="_Toc197525630"/>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20" w:author="Andrew Instone-Cowie" w:date="2025-05-07T15:54:00Z" w16du:dateUtc="2025-05-07T14:54:00Z">
        <w:r w:rsidR="009B24E9">
          <w:rPr>
            <w:noProof/>
          </w:rPr>
          <w:t>61</w:t>
        </w:r>
      </w:ins>
      <w:del w:id="1721" w:author="Andrew Instone-Cowie" w:date="2025-05-07T15:28:00Z" w16du:dateUtc="2025-05-07T14:28:00Z">
        <w:r w:rsidR="00424FD2" w:rsidDel="009A052D">
          <w:rPr>
            <w:noProof/>
          </w:rPr>
          <w:delText>60</w:delText>
        </w:r>
      </w:del>
      <w:r w:rsidR="00DC03A1">
        <w:rPr>
          <w:noProof/>
        </w:rPr>
        <w:fldChar w:fldCharType="end"/>
      </w:r>
      <w:r>
        <w:t xml:space="preserve"> – Installed Sensor (Lois Weedon</w:t>
      </w:r>
      <w:r w:rsidR="0074395E">
        <w:t xml:space="preserve"> 6</w:t>
      </w:r>
      <w:r w:rsidR="0074395E" w:rsidRPr="0074395E">
        <w:rPr>
          <w:vertAlign w:val="superscript"/>
        </w:rPr>
        <w:t>th</w:t>
      </w:r>
      <w:r>
        <w:t>)</w:t>
      </w:r>
      <w:bookmarkEnd w:id="1719"/>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5">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220EEBF8" w:rsidR="00C01377" w:rsidRDefault="00C01377" w:rsidP="00C01377">
      <w:pPr>
        <w:pStyle w:val="Caption"/>
        <w:jc w:val="center"/>
      </w:pPr>
      <w:bookmarkStart w:id="1722" w:name="_Toc197525631"/>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23" w:author="Andrew Instone-Cowie" w:date="2025-05-07T15:54:00Z" w16du:dateUtc="2025-05-07T14:54:00Z">
        <w:r w:rsidR="009B24E9">
          <w:rPr>
            <w:noProof/>
          </w:rPr>
          <w:t>62</w:t>
        </w:r>
      </w:ins>
      <w:del w:id="1724" w:author="Andrew Instone-Cowie" w:date="2025-05-07T15:28:00Z" w16du:dateUtc="2025-05-07T14:28:00Z">
        <w:r w:rsidR="00424FD2" w:rsidDel="009A052D">
          <w:rPr>
            <w:noProof/>
          </w:rPr>
          <w:delText>61</w:delText>
        </w:r>
      </w:del>
      <w:r w:rsidR="00DC03A1">
        <w:rPr>
          <w:noProof/>
        </w:rPr>
        <w:fldChar w:fldCharType="end"/>
      </w:r>
      <w:r>
        <w:t xml:space="preserve"> – Installed </w:t>
      </w:r>
      <w:r w:rsidR="0074395E">
        <w:t>Sensor (Chirk</w:t>
      </w:r>
      <w:r w:rsidR="008F3A7A">
        <w:t>, Type 1</w:t>
      </w:r>
      <w:r w:rsidR="0074395E">
        <w:t>)</w:t>
      </w:r>
      <w:bookmarkEnd w:id="1722"/>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1725" w:name="_Toc472626733"/>
      <w:bookmarkStart w:id="1726" w:name="_Toc197525548"/>
      <w:r>
        <w:lastRenderedPageBreak/>
        <w:t>Magnet Mounting</w:t>
      </w:r>
      <w:bookmarkEnd w:id="1725"/>
      <w:bookmarkEnd w:id="1726"/>
    </w:p>
    <w:p w14:paraId="1323FEEF" w14:textId="10C22B03" w:rsidR="00CA2E9E" w:rsidRPr="001F4FB7" w:rsidRDefault="00CA2E9E" w:rsidP="00CA2E9E">
      <w:r w:rsidRPr="001F4FB7">
        <w:t>The magnet</w:t>
      </w:r>
      <w:ins w:id="1727" w:author="Andrew Instone-Cowie" w:date="2025-05-07T14:22:00Z" w16du:dateUtc="2025-05-07T13:22:00Z">
        <w:r w:rsidR="002360DC">
          <w:t>ic</w:t>
        </w:r>
      </w:ins>
      <w:del w:id="1728" w:author="Andrew Instone-Cowie" w:date="2025-05-07T14:22:00Z" w16du:dateUtc="2025-05-07T13:22:00Z">
        <w:r w:rsidRPr="001F4FB7" w:rsidDel="002360DC">
          <w:delText>o-resistive</w:delText>
        </w:r>
      </w:del>
      <w:r w:rsidRPr="001F4FB7">
        <w:t xml:space="preserve"> sensor is triggered by a small rare-earth magnet mounted on the shroud of the wheel, such that the magnet is opposite the centre of the Sensor Head (i.e., co-axial with the 2SS52M sensor IC</w:t>
      </w:r>
      <w:ins w:id="1729" w:author="Andrew Instone-Cowie" w:date="2025-05-07T15:12:00Z" w16du:dateUtc="2025-05-07T14:12:00Z">
        <w:r w:rsidR="007420BC">
          <w:t xml:space="preserve">, or directly opposite the </w:t>
        </w:r>
      </w:ins>
      <w:ins w:id="1730" w:author="Andrew Instone-Cowie" w:date="2025-05-07T15:15:00Z" w16du:dateUtc="2025-05-07T14:15:00Z">
        <w:r w:rsidR="00583F09">
          <w:t xml:space="preserve">chamfered </w:t>
        </w:r>
      </w:ins>
      <w:ins w:id="1731" w:author="Andrew Instone-Cowie" w:date="2025-05-07T15:12:00Z" w16du:dateUtc="2025-05-07T14:12:00Z">
        <w:r w:rsidR="007420BC">
          <w:t>face of the A1120EUA-T</w:t>
        </w:r>
      </w:ins>
      <w:r w:rsidRPr="001F4FB7">
        <w:t>)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4562E200" w:rsidR="00CA2E9E" w:rsidRDefault="00CA2E9E" w:rsidP="00CA2E9E">
      <w:pPr>
        <w:pStyle w:val="Caption"/>
        <w:jc w:val="center"/>
      </w:pPr>
      <w:bookmarkStart w:id="1732" w:name="_Toc472626768"/>
      <w:bookmarkStart w:id="1733" w:name="_Toc197525632"/>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34" w:author="Andrew Instone-Cowie" w:date="2025-05-07T15:54:00Z" w16du:dateUtc="2025-05-07T14:54:00Z">
        <w:r w:rsidR="009B24E9">
          <w:rPr>
            <w:noProof/>
          </w:rPr>
          <w:t>63</w:t>
        </w:r>
      </w:ins>
      <w:del w:id="1735" w:author="Andrew Instone-Cowie" w:date="2025-05-07T15:28:00Z" w16du:dateUtc="2025-05-07T14:28:00Z">
        <w:r w:rsidR="00424FD2" w:rsidDel="009A052D">
          <w:rPr>
            <w:noProof/>
          </w:rPr>
          <w:delText>62</w:delText>
        </w:r>
      </w:del>
      <w:r w:rsidR="00D15F53">
        <w:rPr>
          <w:noProof/>
        </w:rPr>
        <w:fldChar w:fldCharType="end"/>
      </w:r>
      <w:r>
        <w:t xml:space="preserve"> – Magnet Mounting Dimensions</w:t>
      </w:r>
      <w:bookmarkEnd w:id="1732"/>
      <w:bookmarkEnd w:id="1733"/>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Default="00CA2E9E" w:rsidP="006C4A3A">
      <w:pPr>
        <w:pStyle w:val="ListParagraph"/>
        <w:keepLines/>
        <w:numPr>
          <w:ilvl w:val="0"/>
          <w:numId w:val="14"/>
        </w:numPr>
        <w:ind w:left="714" w:hanging="357"/>
        <w:rPr>
          <w:ins w:id="1736" w:author="Andrew Instone-Cowie" w:date="2025-05-07T15:10:00Z" w16du:dateUtc="2025-05-07T14:10:00Z"/>
        </w:rPr>
      </w:pPr>
      <w:r w:rsidRPr="001F4FB7">
        <w:t>The mounting is then cut and sanded to shape, and the remains of the template removed. Do not sand the inside of the central hole.</w:t>
      </w:r>
    </w:p>
    <w:p w14:paraId="20BC7717" w14:textId="4BF4860F" w:rsidR="007420BC" w:rsidRPr="001F4FB7" w:rsidRDefault="007420BC" w:rsidP="00071547">
      <w:pPr>
        <w:pStyle w:val="ListParagraph"/>
        <w:keepLines/>
        <w:ind w:left="714"/>
        <w:pPrChange w:id="1737" w:author="Andrew Instone-Cowie" w:date="2025-05-07T15:12:00Z" w16du:dateUtc="2025-05-07T14:12:00Z">
          <w:pPr>
            <w:pStyle w:val="ListParagraph"/>
            <w:keepLines/>
            <w:numPr>
              <w:numId w:val="14"/>
            </w:numPr>
            <w:ind w:left="714" w:hanging="357"/>
          </w:pPr>
        </w:pPrChange>
      </w:pPr>
      <w:ins w:id="1738" w:author="Andrew Instone-Cowie" w:date="2025-05-07T15:10:00Z" w16du:dateUtc="2025-05-07T14:10:00Z">
        <w:r>
          <w:t xml:space="preserve"> </w:t>
        </w:r>
      </w:ins>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87">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014B9AD1" w:rsidR="00CA2E9E" w:rsidRDefault="00CA2E9E" w:rsidP="00CA2E9E">
      <w:pPr>
        <w:pStyle w:val="Caption"/>
        <w:jc w:val="center"/>
      </w:pPr>
      <w:bookmarkStart w:id="1739" w:name="_Toc472626769"/>
      <w:bookmarkStart w:id="1740" w:name="_Toc197525633"/>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41" w:author="Andrew Instone-Cowie" w:date="2025-05-07T15:54:00Z" w16du:dateUtc="2025-05-07T14:54:00Z">
        <w:r w:rsidR="009B24E9">
          <w:rPr>
            <w:noProof/>
          </w:rPr>
          <w:t>64</w:t>
        </w:r>
      </w:ins>
      <w:del w:id="1742" w:author="Andrew Instone-Cowie" w:date="2025-05-07T15:28:00Z" w16du:dateUtc="2025-05-07T14:28:00Z">
        <w:r w:rsidR="00424FD2" w:rsidDel="009A052D">
          <w:rPr>
            <w:noProof/>
          </w:rPr>
          <w:delText>63</w:delText>
        </w:r>
      </w:del>
      <w:r w:rsidR="00D15F53">
        <w:rPr>
          <w:noProof/>
        </w:rPr>
        <w:fldChar w:fldCharType="end"/>
      </w:r>
      <w:r>
        <w:t xml:space="preserve"> – Magnet Mounting Construction</w:t>
      </w:r>
      <w:bookmarkEnd w:id="1739"/>
      <w:bookmarkEnd w:id="1740"/>
    </w:p>
    <w:p w14:paraId="0A9B5088" w14:textId="77777777" w:rsidR="00CA2E9E" w:rsidRDefault="00CA2E9E" w:rsidP="00CA2E9E">
      <w:pPr>
        <w:rPr>
          <w:ins w:id="1743" w:author="Andrew Instone-Cowie" w:date="2025-05-07T15:12:00Z" w16du:dateUtc="2025-05-07T14:12:00Z"/>
        </w:rPr>
      </w:pPr>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522804E" w14:textId="1ACF39BF" w:rsidR="00071547" w:rsidRPr="001F4FB7" w:rsidRDefault="00071547" w:rsidP="00CA2E9E">
      <w:ins w:id="1744" w:author="Andrew Instone-Cowie" w:date="2025-05-07T15:12:00Z" w16du:dateUtc="2025-05-07T14:12:00Z">
        <w:r>
          <w:t>If using the A1120EUA-T device, be sure to mount the magnet the right way round. The A1120EUA-T requires the magnet’s South pole to be facing the device. The South pole of the magnet can be identified with a compass; the South pole will attract the North-seeking end of the compass needle</w:t>
        </w:r>
      </w:ins>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88">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41E1A333" w:rsidR="00CA2E9E" w:rsidRDefault="00CA2E9E" w:rsidP="00CA2E9E">
      <w:pPr>
        <w:pStyle w:val="Caption"/>
        <w:jc w:val="center"/>
      </w:pPr>
      <w:bookmarkStart w:id="1745" w:name="_Toc472626770"/>
      <w:bookmarkStart w:id="1746" w:name="_Toc197525634"/>
      <w:r>
        <w:t xml:space="preserve">Figure </w:t>
      </w:r>
      <w:r w:rsidR="00D15F53">
        <w:rPr>
          <w:noProof/>
        </w:rPr>
        <w:fldChar w:fldCharType="begin"/>
      </w:r>
      <w:r w:rsidR="00D15F53">
        <w:rPr>
          <w:noProof/>
        </w:rPr>
        <w:instrText xml:space="preserve"> SEQ Figure \* ARABIC </w:instrText>
      </w:r>
      <w:r w:rsidR="00D15F53">
        <w:rPr>
          <w:noProof/>
        </w:rPr>
        <w:fldChar w:fldCharType="separate"/>
      </w:r>
      <w:ins w:id="1747" w:author="Andrew Instone-Cowie" w:date="2025-05-07T15:54:00Z" w16du:dateUtc="2025-05-07T14:54:00Z">
        <w:r w:rsidR="009B24E9">
          <w:rPr>
            <w:noProof/>
          </w:rPr>
          <w:t>65</w:t>
        </w:r>
      </w:ins>
      <w:del w:id="1748" w:author="Andrew Instone-Cowie" w:date="2025-05-07T15:28:00Z" w16du:dateUtc="2025-05-07T14:28:00Z">
        <w:r w:rsidR="00424FD2" w:rsidDel="009A052D">
          <w:rPr>
            <w:noProof/>
          </w:rPr>
          <w:delText>64</w:delText>
        </w:r>
      </w:del>
      <w:r w:rsidR="00D15F53">
        <w:rPr>
          <w:noProof/>
        </w:rPr>
        <w:fldChar w:fldCharType="end"/>
      </w:r>
      <w:r>
        <w:t xml:space="preserve"> – Completed Magnet Mounting</w:t>
      </w:r>
      <w:bookmarkEnd w:id="1745"/>
      <w:bookmarkEnd w:id="1746"/>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lastRenderedPageBreak/>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1749" w:name="_Toc197525549"/>
      <w:r>
        <w:t>Infra-Red Sensors</w:t>
      </w:r>
      <w:bookmarkEnd w:id="1749"/>
    </w:p>
    <w:p w14:paraId="67594EAC" w14:textId="63BBA241" w:rsidR="0074395E" w:rsidRPr="001F4FB7" w:rsidRDefault="0074395E" w:rsidP="0074395E">
      <w:pPr>
        <w:keepNext/>
      </w:pPr>
      <w:r w:rsidRPr="001F4FB7">
        <w:t>The sensor is attached to the bell frame in a similar way to a magnet</w:t>
      </w:r>
      <w:ins w:id="1750" w:author="Andrew Instone-Cowie" w:date="2025-05-07T14:22:00Z" w16du:dateUtc="2025-05-07T13:22:00Z">
        <w:r w:rsidR="002360DC">
          <w:t>ic</w:t>
        </w:r>
      </w:ins>
      <w:del w:id="1751" w:author="Andrew Instone-Cowie" w:date="2025-05-07T14:22:00Z" w16du:dateUtc="2025-05-07T13:22:00Z">
        <w:r w:rsidRPr="001F4FB7" w:rsidDel="002360DC">
          <w:delText>o-resistive</w:delText>
        </w:r>
      </w:del>
      <w:r w:rsidRPr="001F4FB7">
        <w:t xml:space="preserve"> sensor, such that the sensor masking tube is perpendicular to the face of the shroud of the wheel. </w:t>
      </w:r>
    </w:p>
    <w:p w14:paraId="682BFBCB" w14:textId="77777777" w:rsidR="0074395E" w:rsidRDefault="0074395E" w:rsidP="0074395E">
      <w:pPr>
        <w:pStyle w:val="Heading3"/>
      </w:pPr>
      <w:bookmarkStart w:id="1752" w:name="_Toc197525550"/>
      <w:r>
        <w:t>Reflector</w:t>
      </w:r>
      <w:bookmarkEnd w:id="1752"/>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1753" w:name="_Toc472626720"/>
      <w:bookmarkStart w:id="1754" w:name="_Toc197525551"/>
      <w:r>
        <w:t>Calibration</w:t>
      </w:r>
      <w:bookmarkEnd w:id="1753"/>
      <w:bookmarkEnd w:id="1754"/>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1755" w:name="_Toc197525552"/>
      <w:r>
        <w:lastRenderedPageBreak/>
        <w:t>Cabling</w:t>
      </w:r>
      <w:bookmarkEnd w:id="1755"/>
    </w:p>
    <w:p w14:paraId="1FD96ED5" w14:textId="77777777" w:rsidR="00AD09B7" w:rsidRDefault="00AD09B7" w:rsidP="00AD09B7">
      <w:pPr>
        <w:pStyle w:val="Heading3"/>
      </w:pPr>
      <w:bookmarkStart w:id="1756" w:name="_Toc197525553"/>
      <w:r>
        <w:t>Power/Data Cable</w:t>
      </w:r>
      <w:bookmarkEnd w:id="1756"/>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67B9EBD" w:rsidR="00AD09B7" w:rsidRPr="001F4FB7" w:rsidRDefault="00F17589" w:rsidP="006C4A3A">
      <w:pPr>
        <w:pStyle w:val="ListParagraph"/>
        <w:numPr>
          <w:ilvl w:val="0"/>
          <w:numId w:val="17"/>
        </w:numPr>
      </w:pPr>
      <w:r>
        <w:t>E</w:t>
      </w:r>
      <w:r w:rsidR="00AD09B7" w:rsidRPr="001F4FB7">
        <w:t>xample</w:t>
      </w:r>
      <w:r>
        <w:t>s</w:t>
      </w:r>
      <w:r w:rsidR="00AD09B7" w:rsidRPr="001F4FB7">
        <w:t xml:space="preserve"> of a 25m cable </w:t>
      </w:r>
      <w:r>
        <w:t>are</w:t>
      </w:r>
      <w:r w:rsidR="00AD09B7" w:rsidRPr="001F4FB7">
        <w:t xml:space="preserve"> Farnell </w:t>
      </w:r>
      <w:r w:rsidR="007E1723">
        <w:t xml:space="preserve">part number </w:t>
      </w:r>
      <w:r w:rsidR="00AD09B7" w:rsidRPr="001F4FB7">
        <w:t>2575533</w:t>
      </w:r>
      <w:r>
        <w:t xml:space="preserve"> or CPC CS24970</w:t>
      </w:r>
      <w:r w:rsidR="00AD09B7" w:rsidRPr="001F4FB7">
        <w:t>.</w:t>
      </w:r>
    </w:p>
    <w:p w14:paraId="461EED93" w14:textId="77777777" w:rsidR="00AD09B7" w:rsidRPr="00D2043A" w:rsidRDefault="00AD09B7" w:rsidP="00D2043A">
      <w:pPr>
        <w:pStyle w:val="Heading3"/>
      </w:pPr>
      <w:bookmarkStart w:id="1757" w:name="_Toc197525554"/>
      <w:r w:rsidRPr="00D2043A">
        <w:t>Sensor Cables</w:t>
      </w:r>
      <w:bookmarkEnd w:id="1757"/>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7F8EE9FC" w:rsidR="00584A9D" w:rsidRPr="001F4FB7" w:rsidRDefault="00F17589" w:rsidP="006C4A3A">
      <w:pPr>
        <w:pStyle w:val="ListParagraph"/>
        <w:numPr>
          <w:ilvl w:val="0"/>
          <w:numId w:val="17"/>
        </w:numPr>
      </w:pPr>
      <w:r>
        <w:t>E</w:t>
      </w:r>
      <w:r w:rsidR="00D2043A" w:rsidRPr="001F4FB7">
        <w:t>xample</w:t>
      </w:r>
      <w:r>
        <w:t>s</w:t>
      </w:r>
      <w:r w:rsidR="00D2043A" w:rsidRPr="001F4FB7">
        <w:t xml:space="preserve"> of a 5m cable </w:t>
      </w:r>
      <w:r>
        <w:t>are</w:t>
      </w:r>
      <w:r w:rsidR="00D2043A" w:rsidRPr="001F4FB7">
        <w:t xml:space="preserve"> </w:t>
      </w:r>
      <w:r w:rsidR="00AD09B7" w:rsidRPr="001F4FB7">
        <w:t xml:space="preserve">Farnell </w:t>
      </w:r>
      <w:r w:rsidR="007E1723">
        <w:t xml:space="preserve">part number </w:t>
      </w:r>
      <w:r w:rsidR="00AD09B7" w:rsidRPr="001F4FB7">
        <w:t>1734948</w:t>
      </w:r>
      <w:r>
        <w:t xml:space="preserve"> or CPC CS17415</w:t>
      </w:r>
      <w:r w:rsidR="00D2043A"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6F67B6DA">
            <wp:extent cx="5544000" cy="201600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a:ln w="12700">
                      <a:solidFill>
                        <a:schemeClr val="tx1"/>
                      </a:solidFill>
                    </a:ln>
                  </pic:spPr>
                </pic:pic>
              </a:graphicData>
            </a:graphic>
          </wp:inline>
        </w:drawing>
      </w:r>
    </w:p>
    <w:p w14:paraId="0E116EA1" w14:textId="1ED33A0D" w:rsidR="00D2043A" w:rsidRDefault="00D2043A" w:rsidP="00D2043A">
      <w:pPr>
        <w:pStyle w:val="Caption"/>
        <w:jc w:val="center"/>
      </w:pPr>
      <w:bookmarkStart w:id="1758" w:name="_Toc197525635"/>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59" w:author="Andrew Instone-Cowie" w:date="2025-05-07T15:54:00Z" w16du:dateUtc="2025-05-07T14:54:00Z">
        <w:r w:rsidR="009B24E9">
          <w:rPr>
            <w:noProof/>
          </w:rPr>
          <w:t>66</w:t>
        </w:r>
      </w:ins>
      <w:del w:id="1760" w:author="Andrew Instone-Cowie" w:date="2025-05-07T15:28:00Z" w16du:dateUtc="2025-05-07T14:28:00Z">
        <w:r w:rsidR="00424FD2" w:rsidDel="009A052D">
          <w:rPr>
            <w:noProof/>
          </w:rPr>
          <w:delText>65</w:delText>
        </w:r>
      </w:del>
      <w:r w:rsidR="00DC03A1">
        <w:rPr>
          <w:noProof/>
        </w:rPr>
        <w:fldChar w:fldCharType="end"/>
      </w:r>
      <w:r>
        <w:t xml:space="preserve"> – Sensor Daisy Chain</w:t>
      </w:r>
      <w:bookmarkEnd w:id="1758"/>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1761" w:name="_Toc197525555"/>
      <w:r>
        <w:lastRenderedPageBreak/>
        <w:t>Computer Connection</w:t>
      </w:r>
      <w:bookmarkEnd w:id="1761"/>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7123479C" w:rsidR="007E1723" w:rsidRDefault="007E1723" w:rsidP="007E1723">
      <w:pPr>
        <w:pStyle w:val="Caption"/>
        <w:jc w:val="center"/>
      </w:pPr>
      <w:bookmarkStart w:id="1762" w:name="_Toc197525636"/>
      <w:r>
        <w:t xml:space="preserve">Figure </w:t>
      </w:r>
      <w:r>
        <w:rPr>
          <w:noProof/>
        </w:rPr>
        <w:fldChar w:fldCharType="begin"/>
      </w:r>
      <w:r>
        <w:rPr>
          <w:noProof/>
        </w:rPr>
        <w:instrText xml:space="preserve"> SEQ Figure \* ARABIC </w:instrText>
      </w:r>
      <w:r>
        <w:rPr>
          <w:noProof/>
        </w:rPr>
        <w:fldChar w:fldCharType="separate"/>
      </w:r>
      <w:ins w:id="1763" w:author="Andrew Instone-Cowie" w:date="2025-05-07T15:54:00Z" w16du:dateUtc="2025-05-07T14:54:00Z">
        <w:r w:rsidR="009B24E9">
          <w:rPr>
            <w:noProof/>
          </w:rPr>
          <w:t>67</w:t>
        </w:r>
      </w:ins>
      <w:del w:id="1764" w:author="Andrew Instone-Cowie" w:date="2025-05-07T15:28:00Z" w16du:dateUtc="2025-05-07T14:28:00Z">
        <w:r w:rsidR="00424FD2" w:rsidDel="009A052D">
          <w:rPr>
            <w:noProof/>
          </w:rPr>
          <w:delText>66</w:delText>
        </w:r>
      </w:del>
      <w:r>
        <w:rPr>
          <w:noProof/>
        </w:rPr>
        <w:fldChar w:fldCharType="end"/>
      </w:r>
      <w:r>
        <w:t xml:space="preserve"> – 9-Pin Serial Port</w:t>
      </w:r>
      <w:bookmarkEnd w:id="1762"/>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40"/>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91">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59494462" w:rsidR="00AA6BF6" w:rsidRDefault="00AA6BF6" w:rsidP="00AA6BF6">
      <w:pPr>
        <w:pStyle w:val="Caption"/>
        <w:jc w:val="center"/>
      </w:pPr>
      <w:bookmarkStart w:id="1765" w:name="_Toc197525637"/>
      <w:r>
        <w:t xml:space="preserve">Figure </w:t>
      </w:r>
      <w:r>
        <w:rPr>
          <w:noProof/>
        </w:rPr>
        <w:fldChar w:fldCharType="begin"/>
      </w:r>
      <w:r>
        <w:rPr>
          <w:noProof/>
        </w:rPr>
        <w:instrText xml:space="preserve"> SEQ Figure \* ARABIC </w:instrText>
      </w:r>
      <w:r>
        <w:rPr>
          <w:noProof/>
        </w:rPr>
        <w:fldChar w:fldCharType="separate"/>
      </w:r>
      <w:ins w:id="1766" w:author="Andrew Instone-Cowie" w:date="2025-05-07T15:54:00Z" w16du:dateUtc="2025-05-07T14:54:00Z">
        <w:r w:rsidR="009B24E9">
          <w:rPr>
            <w:noProof/>
          </w:rPr>
          <w:t>68</w:t>
        </w:r>
      </w:ins>
      <w:del w:id="1767" w:author="Andrew Instone-Cowie" w:date="2025-05-07T15:28:00Z" w16du:dateUtc="2025-05-07T14:28:00Z">
        <w:r w:rsidR="00424FD2" w:rsidDel="009A052D">
          <w:rPr>
            <w:noProof/>
          </w:rPr>
          <w:delText>67</w:delText>
        </w:r>
      </w:del>
      <w:r>
        <w:rPr>
          <w:noProof/>
        </w:rPr>
        <w:fldChar w:fldCharType="end"/>
      </w:r>
      <w:r>
        <w:t xml:space="preserve"> – 9-Pin Serial Cable</w:t>
      </w:r>
      <w:bookmarkEnd w:id="1765"/>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463BFD51" w:rsidR="007E1723" w:rsidRDefault="007E1723" w:rsidP="007E1723">
      <w:pPr>
        <w:pStyle w:val="Caption"/>
        <w:jc w:val="center"/>
      </w:pPr>
      <w:bookmarkStart w:id="1768" w:name="_Toc197525638"/>
      <w:r>
        <w:t xml:space="preserve">Figure </w:t>
      </w:r>
      <w:r>
        <w:rPr>
          <w:noProof/>
        </w:rPr>
        <w:fldChar w:fldCharType="begin"/>
      </w:r>
      <w:r>
        <w:rPr>
          <w:noProof/>
        </w:rPr>
        <w:instrText xml:space="preserve"> SEQ Figure \* ARABIC </w:instrText>
      </w:r>
      <w:r>
        <w:rPr>
          <w:noProof/>
        </w:rPr>
        <w:fldChar w:fldCharType="separate"/>
      </w:r>
      <w:ins w:id="1769" w:author="Andrew Instone-Cowie" w:date="2025-05-07T15:54:00Z" w16du:dateUtc="2025-05-07T14:54:00Z">
        <w:r w:rsidR="009B24E9">
          <w:rPr>
            <w:noProof/>
          </w:rPr>
          <w:t>69</w:t>
        </w:r>
      </w:ins>
      <w:del w:id="1770" w:author="Andrew Instone-Cowie" w:date="2025-05-07T15:28:00Z" w16du:dateUtc="2025-05-07T14:28:00Z">
        <w:r w:rsidR="00424FD2" w:rsidDel="009A052D">
          <w:rPr>
            <w:noProof/>
          </w:rPr>
          <w:delText>68</w:delText>
        </w:r>
      </w:del>
      <w:r>
        <w:rPr>
          <w:noProof/>
        </w:rPr>
        <w:fldChar w:fldCharType="end"/>
      </w:r>
      <w:r>
        <w:t xml:space="preserve"> – PC USB Ports</w:t>
      </w:r>
      <w:bookmarkEnd w:id="1768"/>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B0BBCF6" w:rsidR="002B7A19" w:rsidRDefault="002B7A19" w:rsidP="002B7A19">
      <w:pPr>
        <w:keepNext/>
      </w:pPr>
      <w:r>
        <w:t>A</w:t>
      </w:r>
      <w:r w:rsidR="001661AB">
        <w:t>n example of a typical USB-Serial adapter is</w:t>
      </w:r>
      <w:r w:rsidR="009E4E3F">
        <w:t xml:space="preserve"> </w:t>
      </w:r>
      <w:r>
        <w:t>illustrated in the following photograph</w:t>
      </w:r>
      <w:r w:rsidR="009E4E3F">
        <w:rPr>
          <w:rStyle w:val="FootnoteReference"/>
        </w:rPr>
        <w:footnoteReference w:id="41"/>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93">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011675B9" w:rsidR="00AA6BF6" w:rsidRDefault="00AA6BF6" w:rsidP="00AA6BF6">
      <w:pPr>
        <w:pStyle w:val="Caption"/>
        <w:jc w:val="center"/>
      </w:pPr>
      <w:bookmarkStart w:id="1771" w:name="_Toc197525639"/>
      <w:r>
        <w:t xml:space="preserve">Figure </w:t>
      </w:r>
      <w:r>
        <w:rPr>
          <w:noProof/>
        </w:rPr>
        <w:fldChar w:fldCharType="begin"/>
      </w:r>
      <w:r>
        <w:rPr>
          <w:noProof/>
        </w:rPr>
        <w:instrText xml:space="preserve"> SEQ Figure \* ARABIC </w:instrText>
      </w:r>
      <w:r>
        <w:rPr>
          <w:noProof/>
        </w:rPr>
        <w:fldChar w:fldCharType="separate"/>
      </w:r>
      <w:ins w:id="1772" w:author="Andrew Instone-Cowie" w:date="2025-05-07T15:54:00Z" w16du:dateUtc="2025-05-07T14:54:00Z">
        <w:r w:rsidR="009B24E9">
          <w:rPr>
            <w:noProof/>
          </w:rPr>
          <w:t>70</w:t>
        </w:r>
      </w:ins>
      <w:del w:id="1773" w:author="Andrew Instone-Cowie" w:date="2025-05-07T15:28:00Z" w16du:dateUtc="2025-05-07T14:28:00Z">
        <w:r w:rsidR="00424FD2" w:rsidDel="009A052D">
          <w:rPr>
            <w:noProof/>
          </w:rPr>
          <w:delText>69</w:delText>
        </w:r>
      </w:del>
      <w:r>
        <w:rPr>
          <w:noProof/>
        </w:rPr>
        <w:fldChar w:fldCharType="end"/>
      </w:r>
      <w:r>
        <w:t xml:space="preserve"> – USB to Serial Adapter</w:t>
      </w:r>
      <w:bookmarkEnd w:id="1771"/>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1774" w:name="_Toc197525556"/>
      <w:r>
        <w:lastRenderedPageBreak/>
        <w:t xml:space="preserve">Interface </w:t>
      </w:r>
      <w:r w:rsidR="00000703">
        <w:t xml:space="preserve">Module </w:t>
      </w:r>
      <w:r w:rsidR="00DC03A1">
        <w:t>Set</w:t>
      </w:r>
      <w:r w:rsidR="00C30F94">
        <w:t>up</w:t>
      </w:r>
      <w:bookmarkEnd w:id="1774"/>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1775" w:name="_Toc197525557"/>
      <w:r>
        <w:t>Connecting to the Interface</w:t>
      </w:r>
      <w:r w:rsidR="00000703">
        <w:t xml:space="preserve"> Module</w:t>
      </w:r>
      <w:bookmarkEnd w:id="1775"/>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42"/>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94">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5">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249617DB" w:rsidR="008458D2" w:rsidRDefault="008458D2" w:rsidP="008458D2">
      <w:pPr>
        <w:pStyle w:val="Caption"/>
        <w:ind w:left="714"/>
        <w:jc w:val="center"/>
      </w:pPr>
      <w:bookmarkStart w:id="1776" w:name="_Toc415420604"/>
      <w:bookmarkStart w:id="1777" w:name="_Toc472625853"/>
      <w:bookmarkStart w:id="1778" w:name="_Toc197525640"/>
      <w:r>
        <w:t xml:space="preserve">Figure </w:t>
      </w:r>
      <w:r w:rsidR="00263CEE">
        <w:rPr>
          <w:noProof/>
        </w:rPr>
        <w:fldChar w:fldCharType="begin"/>
      </w:r>
      <w:r w:rsidR="00263CEE">
        <w:rPr>
          <w:noProof/>
        </w:rPr>
        <w:instrText xml:space="preserve"> SEQ Figure \* ARABIC </w:instrText>
      </w:r>
      <w:r w:rsidR="00263CEE">
        <w:rPr>
          <w:noProof/>
        </w:rPr>
        <w:fldChar w:fldCharType="separate"/>
      </w:r>
      <w:ins w:id="1779" w:author="Andrew Instone-Cowie" w:date="2025-05-07T15:54:00Z" w16du:dateUtc="2025-05-07T14:54:00Z">
        <w:r w:rsidR="009B24E9">
          <w:rPr>
            <w:noProof/>
          </w:rPr>
          <w:t>71</w:t>
        </w:r>
      </w:ins>
      <w:del w:id="1780" w:author="Andrew Instone-Cowie" w:date="2025-05-07T15:28:00Z" w16du:dateUtc="2025-05-07T14:28:00Z">
        <w:r w:rsidR="00424FD2" w:rsidDel="009A052D">
          <w:rPr>
            <w:noProof/>
          </w:rPr>
          <w:delText>70</w:delText>
        </w:r>
      </w:del>
      <w:r w:rsidR="00263CEE">
        <w:rPr>
          <w:noProof/>
        </w:rPr>
        <w:fldChar w:fldCharType="end"/>
      </w:r>
      <w:r>
        <w:t xml:space="preserve"> – PuTTY Configuration Dialogue</w:t>
      </w:r>
      <w:bookmarkEnd w:id="1776"/>
      <w:bookmarkEnd w:id="1777"/>
      <w:bookmarkEnd w:id="1778"/>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3"/>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6">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300DC2EA" w:rsidR="00F56FA9" w:rsidRDefault="00F56FA9" w:rsidP="00F56FA9">
      <w:pPr>
        <w:pStyle w:val="Caption"/>
        <w:jc w:val="center"/>
      </w:pPr>
      <w:bookmarkStart w:id="1781" w:name="_Toc197525641"/>
      <w:r>
        <w:t xml:space="preserve">Figure </w:t>
      </w:r>
      <w:r>
        <w:rPr>
          <w:noProof/>
        </w:rPr>
        <w:fldChar w:fldCharType="begin"/>
      </w:r>
      <w:r>
        <w:rPr>
          <w:noProof/>
        </w:rPr>
        <w:instrText xml:space="preserve"> SEQ Figure \* ARABIC </w:instrText>
      </w:r>
      <w:r>
        <w:rPr>
          <w:noProof/>
        </w:rPr>
        <w:fldChar w:fldCharType="separate"/>
      </w:r>
      <w:ins w:id="1782" w:author="Andrew Instone-Cowie" w:date="2025-05-07T15:54:00Z" w16du:dateUtc="2025-05-07T14:54:00Z">
        <w:r w:rsidR="009B24E9">
          <w:rPr>
            <w:noProof/>
          </w:rPr>
          <w:t>72</w:t>
        </w:r>
      </w:ins>
      <w:del w:id="1783" w:author="Andrew Instone-Cowie" w:date="2025-05-07T15:28:00Z" w16du:dateUtc="2025-05-07T14:28:00Z">
        <w:r w:rsidR="00424FD2" w:rsidDel="009A052D">
          <w:rPr>
            <w:noProof/>
          </w:rPr>
          <w:delText>71</w:delText>
        </w:r>
      </w:del>
      <w:r>
        <w:rPr>
          <w:noProof/>
        </w:rPr>
        <w:fldChar w:fldCharType="end"/>
      </w:r>
      <w:r>
        <w:t xml:space="preserve"> – Display Interface Settings</w:t>
      </w:r>
      <w:bookmarkEnd w:id="1781"/>
    </w:p>
    <w:p w14:paraId="3F1E5693" w14:textId="77777777" w:rsidR="00F80CCE" w:rsidRPr="00F80CCE" w:rsidRDefault="00F80CCE" w:rsidP="005B6B50">
      <w:pPr>
        <w:pStyle w:val="Heading2"/>
      </w:pPr>
      <w:bookmarkStart w:id="1784" w:name="_Toc197525558"/>
      <w:r>
        <w:t>Worked Example</w:t>
      </w:r>
      <w:bookmarkEnd w:id="1784"/>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1785" w:name="_Toc197525559"/>
      <w:r>
        <w:t>Sensor Channels</w:t>
      </w:r>
      <w:bookmarkEnd w:id="1785"/>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19D7D220">
            <wp:extent cx="4752000" cy="2592000"/>
            <wp:effectExtent l="19050" t="19050" r="1079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a:ln w="12700">
                      <a:solidFill>
                        <a:schemeClr val="tx1"/>
                      </a:solidFill>
                    </a:ln>
                  </pic:spPr>
                </pic:pic>
              </a:graphicData>
            </a:graphic>
          </wp:inline>
        </w:drawing>
      </w:r>
    </w:p>
    <w:p w14:paraId="756A5E38" w14:textId="5753E673" w:rsidR="00EA451C" w:rsidRDefault="00EA451C" w:rsidP="00EA451C">
      <w:pPr>
        <w:pStyle w:val="Caption"/>
        <w:jc w:val="center"/>
      </w:pPr>
      <w:bookmarkStart w:id="1786" w:name="_Toc197525642"/>
      <w:r>
        <w:t xml:space="preserve">Figure </w:t>
      </w:r>
      <w:r>
        <w:rPr>
          <w:noProof/>
        </w:rPr>
        <w:fldChar w:fldCharType="begin"/>
      </w:r>
      <w:r>
        <w:rPr>
          <w:noProof/>
        </w:rPr>
        <w:instrText xml:space="preserve"> SEQ Figure \* ARABIC </w:instrText>
      </w:r>
      <w:r>
        <w:rPr>
          <w:noProof/>
        </w:rPr>
        <w:fldChar w:fldCharType="separate"/>
      </w:r>
      <w:ins w:id="1787" w:author="Andrew Instone-Cowie" w:date="2025-05-07T15:54:00Z" w16du:dateUtc="2025-05-07T14:54:00Z">
        <w:r w:rsidR="009B24E9">
          <w:rPr>
            <w:noProof/>
          </w:rPr>
          <w:t>73</w:t>
        </w:r>
      </w:ins>
      <w:del w:id="1788" w:author="Andrew Instone-Cowie" w:date="2025-05-07T15:28:00Z" w16du:dateUtc="2025-05-07T14:28:00Z">
        <w:r w:rsidR="00424FD2" w:rsidDel="009A052D">
          <w:rPr>
            <w:noProof/>
          </w:rPr>
          <w:delText>72</w:delText>
        </w:r>
      </w:del>
      <w:r>
        <w:rPr>
          <w:noProof/>
        </w:rPr>
        <w:fldChar w:fldCharType="end"/>
      </w:r>
      <w:r>
        <w:t xml:space="preserve"> – Interface Channel </w:t>
      </w:r>
      <w:r w:rsidR="00BA093F">
        <w:t>Numbers</w:t>
      </w:r>
      <w:bookmarkEnd w:id="1786"/>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1789" w:name="_Toc197525560"/>
      <w:r>
        <w:lastRenderedPageBreak/>
        <w:t>Example Installation</w:t>
      </w:r>
      <w:bookmarkEnd w:id="1789"/>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4E12B34C">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75686529" w:rsidR="00D2043A" w:rsidRDefault="00D2043A" w:rsidP="00D2043A">
      <w:pPr>
        <w:pStyle w:val="Caption"/>
        <w:jc w:val="center"/>
      </w:pPr>
      <w:bookmarkStart w:id="1790" w:name="_Toc197525643"/>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91" w:author="Andrew Instone-Cowie" w:date="2025-05-07T15:54:00Z" w16du:dateUtc="2025-05-07T14:54:00Z">
        <w:r w:rsidR="009B24E9">
          <w:rPr>
            <w:noProof/>
          </w:rPr>
          <w:t>74</w:t>
        </w:r>
      </w:ins>
      <w:del w:id="1792" w:author="Andrew Instone-Cowie" w:date="2025-05-07T15:28:00Z" w16du:dateUtc="2025-05-07T14:28:00Z">
        <w:r w:rsidR="00424FD2" w:rsidDel="009A052D">
          <w:rPr>
            <w:noProof/>
          </w:rPr>
          <w:delText>73</w:delText>
        </w:r>
      </w:del>
      <w:r w:rsidR="00DC03A1">
        <w:rPr>
          <w:noProof/>
        </w:rPr>
        <w:fldChar w:fldCharType="end"/>
      </w:r>
      <w:r>
        <w:t xml:space="preserve"> – </w:t>
      </w:r>
      <w:r w:rsidR="00DA4419">
        <w:t>Example Sensor Cabling</w:t>
      </w:r>
      <w:bookmarkEnd w:id="1790"/>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00F83B97">
            <wp:extent cx="4320000" cy="2584800"/>
            <wp:effectExtent l="19050" t="19050" r="2349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a:ln w="12700">
                      <a:solidFill>
                        <a:schemeClr val="tx1"/>
                      </a:solidFill>
                    </a:ln>
                  </pic:spPr>
                </pic:pic>
              </a:graphicData>
            </a:graphic>
          </wp:inline>
        </w:drawing>
      </w:r>
    </w:p>
    <w:p w14:paraId="1BAAC4F0" w14:textId="388B3F85" w:rsidR="00D2043A" w:rsidRDefault="00D2043A" w:rsidP="00D2043A">
      <w:pPr>
        <w:pStyle w:val="Caption"/>
        <w:jc w:val="center"/>
      </w:pPr>
      <w:bookmarkStart w:id="1793" w:name="_Toc197525644"/>
      <w:r>
        <w:t xml:space="preserve">Figure </w:t>
      </w:r>
      <w:r w:rsidR="00DC03A1">
        <w:rPr>
          <w:noProof/>
        </w:rPr>
        <w:fldChar w:fldCharType="begin"/>
      </w:r>
      <w:r w:rsidR="00DC03A1">
        <w:rPr>
          <w:noProof/>
        </w:rPr>
        <w:instrText xml:space="preserve"> SEQ Figure \* ARABIC </w:instrText>
      </w:r>
      <w:r w:rsidR="00DC03A1">
        <w:rPr>
          <w:noProof/>
        </w:rPr>
        <w:fldChar w:fldCharType="separate"/>
      </w:r>
      <w:ins w:id="1794" w:author="Andrew Instone-Cowie" w:date="2025-05-07T15:54:00Z" w16du:dateUtc="2025-05-07T14:54:00Z">
        <w:r w:rsidR="009B24E9">
          <w:rPr>
            <w:noProof/>
          </w:rPr>
          <w:t>75</w:t>
        </w:r>
      </w:ins>
      <w:del w:id="1795" w:author="Andrew Instone-Cowie" w:date="2025-05-07T15:28:00Z" w16du:dateUtc="2025-05-07T14:28:00Z">
        <w:r w:rsidR="00424FD2" w:rsidDel="009A052D">
          <w:rPr>
            <w:noProof/>
          </w:rPr>
          <w:delText>74</w:delText>
        </w:r>
      </w:del>
      <w:r w:rsidR="00DC03A1">
        <w:rPr>
          <w:noProof/>
        </w:rPr>
        <w:fldChar w:fldCharType="end"/>
      </w:r>
      <w:r>
        <w:t xml:space="preserve"> – </w:t>
      </w:r>
      <w:r w:rsidR="00DA4419">
        <w:t>Example Channel Connections</w:t>
      </w:r>
      <w:bookmarkEnd w:id="1793"/>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1116B42A">
            <wp:extent cx="4320000" cy="2610000"/>
            <wp:effectExtent l="19050" t="19050" r="2349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a:ln w="12700">
                      <a:solidFill>
                        <a:schemeClr val="tx1"/>
                      </a:solidFill>
                    </a:ln>
                  </pic:spPr>
                </pic:pic>
              </a:graphicData>
            </a:graphic>
          </wp:inline>
        </w:drawing>
      </w:r>
    </w:p>
    <w:p w14:paraId="505C39F7" w14:textId="2601FFA4" w:rsidR="00DC03A1" w:rsidRDefault="00DC03A1" w:rsidP="00DC03A1">
      <w:pPr>
        <w:pStyle w:val="Caption"/>
        <w:jc w:val="center"/>
      </w:pPr>
      <w:bookmarkStart w:id="1796" w:name="_Toc197525645"/>
      <w:r>
        <w:t xml:space="preserve">Figure </w:t>
      </w:r>
      <w:r>
        <w:rPr>
          <w:noProof/>
        </w:rPr>
        <w:fldChar w:fldCharType="begin"/>
      </w:r>
      <w:r>
        <w:rPr>
          <w:noProof/>
        </w:rPr>
        <w:instrText xml:space="preserve"> SEQ Figure \* ARABIC </w:instrText>
      </w:r>
      <w:r>
        <w:rPr>
          <w:noProof/>
        </w:rPr>
        <w:fldChar w:fldCharType="separate"/>
      </w:r>
      <w:ins w:id="1797" w:author="Andrew Instone-Cowie" w:date="2025-05-07T15:54:00Z" w16du:dateUtc="2025-05-07T14:54:00Z">
        <w:r w:rsidR="009B24E9">
          <w:rPr>
            <w:noProof/>
          </w:rPr>
          <w:t>76</w:t>
        </w:r>
      </w:ins>
      <w:del w:id="1798" w:author="Andrew Instone-Cowie" w:date="2025-05-07T15:28:00Z" w16du:dateUtc="2025-05-07T14:28:00Z">
        <w:r w:rsidR="00424FD2" w:rsidDel="009A052D">
          <w:rPr>
            <w:noProof/>
          </w:rPr>
          <w:delText>75</w:delText>
        </w:r>
      </w:del>
      <w:r>
        <w:rPr>
          <w:noProof/>
        </w:rPr>
        <w:fldChar w:fldCharType="end"/>
      </w:r>
      <w:r>
        <w:t xml:space="preserve"> –</w:t>
      </w:r>
      <w:r w:rsidR="00BA093F">
        <w:t xml:space="preserve"> Disabled </w:t>
      </w:r>
      <w:r>
        <w:t>Channels</w:t>
      </w:r>
      <w:bookmarkEnd w:id="1796"/>
    </w:p>
    <w:p w14:paraId="7EAFE74B" w14:textId="490F4606" w:rsidR="00DC03A1" w:rsidRDefault="00BA093F" w:rsidP="00BA093F">
      <w:pPr>
        <w:pStyle w:val="Heading3"/>
      </w:pPr>
      <w:bookmarkStart w:id="1799" w:name="_Toc197525561"/>
      <w:r>
        <w:t>D</w:t>
      </w:r>
      <w:r w:rsidR="00C30F94">
        <w:t>efault Settings</w:t>
      </w:r>
      <w:bookmarkEnd w:id="1799"/>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6">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3F98B2B4" w:rsidR="00DC03A1" w:rsidRDefault="00DC03A1" w:rsidP="00DC03A1">
      <w:pPr>
        <w:pStyle w:val="Caption"/>
        <w:jc w:val="center"/>
      </w:pPr>
      <w:bookmarkStart w:id="1800" w:name="_Toc197525646"/>
      <w:r>
        <w:t xml:space="preserve">Figure </w:t>
      </w:r>
      <w:r>
        <w:rPr>
          <w:noProof/>
        </w:rPr>
        <w:fldChar w:fldCharType="begin"/>
      </w:r>
      <w:r>
        <w:rPr>
          <w:noProof/>
        </w:rPr>
        <w:instrText xml:space="preserve"> SEQ Figure \* ARABIC </w:instrText>
      </w:r>
      <w:r>
        <w:rPr>
          <w:noProof/>
        </w:rPr>
        <w:fldChar w:fldCharType="separate"/>
      </w:r>
      <w:ins w:id="1801" w:author="Andrew Instone-Cowie" w:date="2025-05-07T15:54:00Z" w16du:dateUtc="2025-05-07T14:54:00Z">
        <w:r w:rsidR="009B24E9">
          <w:rPr>
            <w:noProof/>
          </w:rPr>
          <w:t>77</w:t>
        </w:r>
      </w:ins>
      <w:del w:id="1802" w:author="Andrew Instone-Cowie" w:date="2025-05-07T15:28:00Z" w16du:dateUtc="2025-05-07T14:28:00Z">
        <w:r w:rsidR="00424FD2" w:rsidDel="009A052D">
          <w:rPr>
            <w:noProof/>
          </w:rPr>
          <w:delText>76</w:delText>
        </w:r>
      </w:del>
      <w:r>
        <w:rPr>
          <w:noProof/>
        </w:rPr>
        <w:fldChar w:fldCharType="end"/>
      </w:r>
      <w:r>
        <w:t xml:space="preserve"> – </w:t>
      </w:r>
      <w:r w:rsidR="00BA093F">
        <w:t>Default Setting</w:t>
      </w:r>
      <w:r>
        <w:t>s</w:t>
      </w:r>
      <w:bookmarkEnd w:id="1800"/>
    </w:p>
    <w:p w14:paraId="56BB0A68" w14:textId="399499B5" w:rsidR="00DC03A1" w:rsidRDefault="00DC03A1" w:rsidP="00DC03A1">
      <w:pPr>
        <w:pStyle w:val="Heading3"/>
      </w:pPr>
      <w:bookmarkStart w:id="1803" w:name="_Toc197525562"/>
      <w:r>
        <w:lastRenderedPageBreak/>
        <w:t>Disable Unused Channels</w:t>
      </w:r>
      <w:bookmarkEnd w:id="1803"/>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101">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3EA89FDE" w:rsidR="00DC03A1" w:rsidRDefault="00DC03A1" w:rsidP="00DC03A1">
      <w:pPr>
        <w:pStyle w:val="Caption"/>
        <w:jc w:val="center"/>
      </w:pPr>
      <w:bookmarkStart w:id="1804" w:name="_Toc197525647"/>
      <w:r>
        <w:t xml:space="preserve">Figure </w:t>
      </w:r>
      <w:r>
        <w:rPr>
          <w:noProof/>
        </w:rPr>
        <w:fldChar w:fldCharType="begin"/>
      </w:r>
      <w:r>
        <w:rPr>
          <w:noProof/>
        </w:rPr>
        <w:instrText xml:space="preserve"> SEQ Figure \* ARABIC </w:instrText>
      </w:r>
      <w:r>
        <w:rPr>
          <w:noProof/>
        </w:rPr>
        <w:fldChar w:fldCharType="separate"/>
      </w:r>
      <w:ins w:id="1805" w:author="Andrew Instone-Cowie" w:date="2025-05-07T15:54:00Z" w16du:dateUtc="2025-05-07T14:54:00Z">
        <w:r w:rsidR="009B24E9">
          <w:rPr>
            <w:noProof/>
          </w:rPr>
          <w:t>78</w:t>
        </w:r>
      </w:ins>
      <w:del w:id="1806" w:author="Andrew Instone-Cowie" w:date="2025-05-07T15:28:00Z" w16du:dateUtc="2025-05-07T14:28:00Z">
        <w:r w:rsidR="00424FD2" w:rsidDel="009A052D">
          <w:rPr>
            <w:noProof/>
          </w:rPr>
          <w:delText>77</w:delText>
        </w:r>
      </w:del>
      <w:r>
        <w:rPr>
          <w:noProof/>
        </w:rPr>
        <w:fldChar w:fldCharType="end"/>
      </w:r>
      <w:r>
        <w:t xml:space="preserve"> – </w:t>
      </w:r>
      <w:r w:rsidR="00BA093F">
        <w:t xml:space="preserve">Disabling </w:t>
      </w:r>
      <w:r>
        <w:t>Channels</w:t>
      </w:r>
      <w:r w:rsidR="00D30D7C">
        <w:t xml:space="preserve"> Example</w:t>
      </w:r>
      <w:bookmarkEnd w:id="1804"/>
    </w:p>
    <w:p w14:paraId="303B4C4B" w14:textId="36ADB9EF" w:rsidR="00DC03A1" w:rsidRDefault="00BA093F" w:rsidP="006173D7">
      <w:pPr>
        <w:pStyle w:val="Heading3"/>
        <w:pageBreakBefore/>
      </w:pPr>
      <w:bookmarkStart w:id="1807" w:name="_Toc197525563"/>
      <w:r>
        <w:lastRenderedPageBreak/>
        <w:t>Re-</w:t>
      </w:r>
      <w:r w:rsidR="00DC03A1">
        <w:t xml:space="preserve">Map </w:t>
      </w:r>
      <w:r>
        <w:t xml:space="preserve">Channels </w:t>
      </w:r>
      <w:r w:rsidR="00DC03A1">
        <w:t>to Bells</w:t>
      </w:r>
      <w:bookmarkEnd w:id="1807"/>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7779D5E9" w:rsidR="00D30D7C" w:rsidRDefault="00D30D7C" w:rsidP="00D30D7C">
      <w:pPr>
        <w:pStyle w:val="Caption"/>
        <w:keepNext/>
      </w:pPr>
      <w:bookmarkStart w:id="1808" w:name="_Toc197525657"/>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9B24E9">
        <w:rPr>
          <w:noProof/>
        </w:rPr>
        <w:t>7</w:t>
      </w:r>
      <w:r w:rsidR="00FE5199">
        <w:rPr>
          <w:noProof/>
        </w:rPr>
        <w:fldChar w:fldCharType="end"/>
      </w:r>
      <w:r>
        <w:t xml:space="preserve"> – Example Channel Mapping</w:t>
      </w:r>
      <w:bookmarkEnd w:id="1808"/>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323976BA" w:rsidR="00D30D7C" w:rsidRDefault="00D30D7C" w:rsidP="00D30D7C">
      <w:pPr>
        <w:pStyle w:val="Caption"/>
        <w:keepNext/>
      </w:pPr>
      <w:bookmarkStart w:id="1809" w:name="_Toc197525658"/>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9B24E9">
        <w:rPr>
          <w:noProof/>
        </w:rPr>
        <w:t>8</w:t>
      </w:r>
      <w:r w:rsidR="00FE5199">
        <w:rPr>
          <w:noProof/>
        </w:rPr>
        <w:fldChar w:fldCharType="end"/>
      </w:r>
      <w:r>
        <w:t xml:space="preserve"> – Bell Numbers &amp; Letters</w:t>
      </w:r>
      <w:bookmarkEnd w:id="1809"/>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4"/>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102">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35B3F515" w:rsidR="00DC03A1" w:rsidRDefault="00DC03A1" w:rsidP="00DC03A1">
      <w:pPr>
        <w:pStyle w:val="Caption"/>
        <w:jc w:val="center"/>
      </w:pPr>
      <w:bookmarkStart w:id="1810" w:name="_Toc197525648"/>
      <w:r>
        <w:t xml:space="preserve">Figure </w:t>
      </w:r>
      <w:r>
        <w:rPr>
          <w:noProof/>
        </w:rPr>
        <w:fldChar w:fldCharType="begin"/>
      </w:r>
      <w:r>
        <w:rPr>
          <w:noProof/>
        </w:rPr>
        <w:instrText xml:space="preserve"> SEQ Figure \* ARABIC </w:instrText>
      </w:r>
      <w:r>
        <w:rPr>
          <w:noProof/>
        </w:rPr>
        <w:fldChar w:fldCharType="separate"/>
      </w:r>
      <w:ins w:id="1811" w:author="Andrew Instone-Cowie" w:date="2025-05-07T15:54:00Z" w16du:dateUtc="2025-05-07T14:54:00Z">
        <w:r w:rsidR="009B24E9">
          <w:rPr>
            <w:noProof/>
          </w:rPr>
          <w:t>79</w:t>
        </w:r>
      </w:ins>
      <w:del w:id="1812" w:author="Andrew Instone-Cowie" w:date="2025-05-07T15:28:00Z" w16du:dateUtc="2025-05-07T14:28:00Z">
        <w:r w:rsidR="00424FD2" w:rsidDel="009A052D">
          <w:rPr>
            <w:noProof/>
          </w:rPr>
          <w:delText>78</w:delText>
        </w:r>
      </w:del>
      <w:r>
        <w:rPr>
          <w:noProof/>
        </w:rPr>
        <w:fldChar w:fldCharType="end"/>
      </w:r>
      <w:r>
        <w:t xml:space="preserve"> –</w:t>
      </w:r>
      <w:r w:rsidR="0099187C">
        <w:t xml:space="preserve"> </w:t>
      </w:r>
      <w:r>
        <w:t xml:space="preserve">Channel </w:t>
      </w:r>
      <w:r w:rsidR="006173D7">
        <w:t>Re-Mapping</w:t>
      </w:r>
      <w:r w:rsidR="00D30D7C">
        <w:t xml:space="preserve"> Example</w:t>
      </w:r>
      <w:bookmarkEnd w:id="1810"/>
    </w:p>
    <w:p w14:paraId="6D09090F" w14:textId="77777777" w:rsidR="00DC03A1" w:rsidRDefault="00DC03A1" w:rsidP="00DC03A1">
      <w:pPr>
        <w:pStyle w:val="Heading3"/>
      </w:pPr>
      <w:bookmarkStart w:id="1813" w:name="_Toc197525564"/>
      <w:r>
        <w:t>Save Settings</w:t>
      </w:r>
      <w:bookmarkEnd w:id="1813"/>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103">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63D7136B" w:rsidR="00740E9D" w:rsidRDefault="00740E9D" w:rsidP="00740E9D">
      <w:pPr>
        <w:pStyle w:val="Caption"/>
        <w:jc w:val="center"/>
      </w:pPr>
      <w:bookmarkStart w:id="1814" w:name="_Toc197525649"/>
      <w:r>
        <w:t xml:space="preserve">Figure </w:t>
      </w:r>
      <w:r>
        <w:rPr>
          <w:noProof/>
        </w:rPr>
        <w:fldChar w:fldCharType="begin"/>
      </w:r>
      <w:r>
        <w:rPr>
          <w:noProof/>
        </w:rPr>
        <w:instrText xml:space="preserve"> SEQ Figure \* ARABIC </w:instrText>
      </w:r>
      <w:r>
        <w:rPr>
          <w:noProof/>
        </w:rPr>
        <w:fldChar w:fldCharType="separate"/>
      </w:r>
      <w:ins w:id="1815" w:author="Andrew Instone-Cowie" w:date="2025-05-07T15:54:00Z" w16du:dateUtc="2025-05-07T14:54:00Z">
        <w:r w:rsidR="009B24E9">
          <w:rPr>
            <w:noProof/>
          </w:rPr>
          <w:t>80</w:t>
        </w:r>
      </w:ins>
      <w:del w:id="1816" w:author="Andrew Instone-Cowie" w:date="2025-05-07T15:28:00Z" w16du:dateUtc="2025-05-07T14:28:00Z">
        <w:r w:rsidR="00424FD2" w:rsidDel="009A052D">
          <w:rPr>
            <w:noProof/>
          </w:rPr>
          <w:delText>79</w:delText>
        </w:r>
      </w:del>
      <w:r>
        <w:rPr>
          <w:noProof/>
        </w:rPr>
        <w:fldChar w:fldCharType="end"/>
      </w:r>
      <w:r>
        <w:t xml:space="preserve"> – Example Channel Connections</w:t>
      </w:r>
      <w:bookmarkEnd w:id="1814"/>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104">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65468520" w:rsidR="00DC03A1" w:rsidRDefault="00DC03A1" w:rsidP="00DC03A1">
      <w:pPr>
        <w:pStyle w:val="Caption"/>
        <w:jc w:val="center"/>
      </w:pPr>
      <w:bookmarkStart w:id="1817" w:name="_Toc197525650"/>
      <w:r>
        <w:t xml:space="preserve">Figure </w:t>
      </w:r>
      <w:r>
        <w:rPr>
          <w:noProof/>
        </w:rPr>
        <w:fldChar w:fldCharType="begin"/>
      </w:r>
      <w:r>
        <w:rPr>
          <w:noProof/>
        </w:rPr>
        <w:instrText xml:space="preserve"> SEQ Figure \* ARABIC </w:instrText>
      </w:r>
      <w:r>
        <w:rPr>
          <w:noProof/>
        </w:rPr>
        <w:fldChar w:fldCharType="separate"/>
      </w:r>
      <w:ins w:id="1818" w:author="Andrew Instone-Cowie" w:date="2025-05-07T15:54:00Z" w16du:dateUtc="2025-05-07T14:54:00Z">
        <w:r w:rsidR="009B24E9">
          <w:rPr>
            <w:noProof/>
          </w:rPr>
          <w:t>81</w:t>
        </w:r>
      </w:ins>
      <w:del w:id="1819" w:author="Andrew Instone-Cowie" w:date="2025-05-07T15:28:00Z" w16du:dateUtc="2025-05-07T14:28:00Z">
        <w:r w:rsidR="00424FD2" w:rsidDel="009A052D">
          <w:rPr>
            <w:noProof/>
          </w:rPr>
          <w:delText>80</w:delText>
        </w:r>
      </w:del>
      <w:r>
        <w:rPr>
          <w:noProof/>
        </w:rPr>
        <w:fldChar w:fldCharType="end"/>
      </w:r>
      <w:r>
        <w:t xml:space="preserve"> – </w:t>
      </w:r>
      <w:r w:rsidR="00740E9D">
        <w:t>Saving Interface Settings</w:t>
      </w:r>
      <w:bookmarkEnd w:id="1817"/>
    </w:p>
    <w:p w14:paraId="3E56403B" w14:textId="77777777" w:rsidR="00F80CCE" w:rsidRDefault="00F80CCE" w:rsidP="00F80CCE">
      <w:pPr>
        <w:pStyle w:val="Heading1"/>
      </w:pPr>
      <w:bookmarkStart w:id="1820" w:name="_Toc197525565"/>
      <w:r>
        <w:t>Next Steps</w:t>
      </w:r>
      <w:bookmarkEnd w:id="1820"/>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1821" w:name="_Toc197525566"/>
      <w:r w:rsidRPr="00A35396">
        <w:lastRenderedPageBreak/>
        <w:t>Licensing &amp; Disclaimers</w:t>
      </w:r>
      <w:bookmarkEnd w:id="1821"/>
    </w:p>
    <w:p w14:paraId="42E29D23" w14:textId="77777777" w:rsidR="004E080F" w:rsidRDefault="004E080F" w:rsidP="004E080F">
      <w:pPr>
        <w:pStyle w:val="Heading2"/>
      </w:pPr>
      <w:bookmarkStart w:id="1822" w:name="_Toc197525567"/>
      <w:r>
        <w:t>Documentation</w:t>
      </w:r>
      <w:bookmarkEnd w:id="1822"/>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5"/>
      </w:r>
      <w:r w:rsidRPr="001F4FB7">
        <w:t xml:space="preserve"> are released under the Creative Commons Attribution-ShareAlike 4.0 International License (CC BY-SA),</w:t>
      </w:r>
      <w:r w:rsidRPr="001F4FB7">
        <w:rPr>
          <w:rStyle w:val="FootnoteReference"/>
        </w:rPr>
        <w:footnoteReference w:id="46"/>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1823" w:name="_Toc197525568"/>
      <w:r>
        <w:t>Software</w:t>
      </w:r>
      <w:bookmarkEnd w:id="1823"/>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7"/>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1824" w:name="_Toc197525569"/>
      <w:r>
        <w:lastRenderedPageBreak/>
        <w:t>Acknowledgements</w:t>
      </w:r>
      <w:bookmarkEnd w:id="1824"/>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5"/>
      <w:footerReference w:type="default" r:id="rId106"/>
      <w:headerReference w:type="first" r:id="rId107"/>
      <w:footerReference w:type="first" r:id="rId108"/>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74B25" w14:textId="77777777" w:rsidR="000900C4" w:rsidRDefault="000900C4" w:rsidP="00787764">
      <w:pPr>
        <w:spacing w:after="0" w:line="240" w:lineRule="auto"/>
      </w:pPr>
      <w:r>
        <w:separator/>
      </w:r>
    </w:p>
  </w:endnote>
  <w:endnote w:type="continuationSeparator" w:id="0">
    <w:p w14:paraId="5A6A66A9" w14:textId="77777777" w:rsidR="000900C4" w:rsidRDefault="000900C4"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2893740"/>
      <w:docPartObj>
        <w:docPartGallery w:val="Page Numbers (Bottom of Page)"/>
        <w:docPartUnique/>
      </w:docPartObj>
    </w:sdtPr>
    <w:sdtEndPr>
      <w:rPr>
        <w:noProof/>
      </w:rPr>
    </w:sdtEndPr>
    <w:sdtContent>
      <w:p w14:paraId="5F517585" w14:textId="77777777" w:rsidR="006B7D4A" w:rsidRDefault="006B7D4A">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6B7D4A" w:rsidRDefault="006B7D4A"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3163394"/>
      <w:docPartObj>
        <w:docPartGallery w:val="Page Numbers (Bottom of Page)"/>
        <w:docPartUnique/>
      </w:docPartObj>
    </w:sdtPr>
    <w:sdtEndPr>
      <w:rPr>
        <w:noProof/>
      </w:rPr>
    </w:sdtEndPr>
    <w:sdtContent>
      <w:p w14:paraId="535BD33C" w14:textId="77777777" w:rsidR="006B7D4A" w:rsidRDefault="006B7D4A">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6B7D4A" w:rsidRDefault="006B7D4A"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B83FD" w14:textId="77777777" w:rsidR="006B7D4A" w:rsidRDefault="006B7D4A">
    <w:pPr>
      <w:pStyle w:val="Footer"/>
      <w:jc w:val="center"/>
    </w:pPr>
  </w:p>
  <w:p w14:paraId="49237CD7" w14:textId="77777777" w:rsidR="006B7D4A" w:rsidRDefault="006B7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2944899"/>
      <w:docPartObj>
        <w:docPartGallery w:val="Page Numbers (Bottom of Page)"/>
        <w:docPartUnique/>
      </w:docPartObj>
    </w:sdtPr>
    <w:sdtEndPr>
      <w:rPr>
        <w:noProof/>
      </w:rPr>
    </w:sdtEndPr>
    <w:sdtContent>
      <w:p w14:paraId="50FCC1E0"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6B7D4A" w:rsidRDefault="006B7D4A"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7228315"/>
      <w:docPartObj>
        <w:docPartGallery w:val="Page Numbers (Bottom of Page)"/>
        <w:docPartUnique/>
      </w:docPartObj>
    </w:sdtPr>
    <w:sdtEndPr>
      <w:rPr>
        <w:noProof/>
      </w:rPr>
    </w:sdtEndPr>
    <w:sdtContent>
      <w:p w14:paraId="25FCE330"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6B7D4A" w:rsidRDefault="006B7D4A"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1858199"/>
      <w:docPartObj>
        <w:docPartGallery w:val="Page Numbers (Bottom of Page)"/>
        <w:docPartUnique/>
      </w:docPartObj>
    </w:sdtPr>
    <w:sdtEndPr>
      <w:rPr>
        <w:noProof/>
      </w:rPr>
    </w:sdtEndPr>
    <w:sdtContent>
      <w:p w14:paraId="5BB54543"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6B7D4A" w:rsidRDefault="006B7D4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7850763"/>
      <w:docPartObj>
        <w:docPartGallery w:val="Page Numbers (Bottom of Page)"/>
        <w:docPartUnique/>
      </w:docPartObj>
    </w:sdtPr>
    <w:sdtEndPr>
      <w:rPr>
        <w:noProof/>
      </w:rPr>
    </w:sdtEndPr>
    <w:sdtContent>
      <w:p w14:paraId="6EB856A4"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6B7D4A" w:rsidRDefault="006B7D4A"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789185"/>
      <w:docPartObj>
        <w:docPartGallery w:val="Page Numbers (Bottom of Page)"/>
        <w:docPartUnique/>
      </w:docPartObj>
    </w:sdtPr>
    <w:sdtEndPr>
      <w:rPr>
        <w:noProof/>
      </w:rPr>
    </w:sdtEndPr>
    <w:sdtContent>
      <w:p w14:paraId="62743F26"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6B7D4A" w:rsidRDefault="006B7D4A"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4314267"/>
      <w:docPartObj>
        <w:docPartGallery w:val="Page Numbers (Bottom of Page)"/>
        <w:docPartUnique/>
      </w:docPartObj>
    </w:sdtPr>
    <w:sdtEndPr>
      <w:rPr>
        <w:noProof/>
      </w:rPr>
    </w:sdtEndPr>
    <w:sdtContent>
      <w:p w14:paraId="69BFD60A"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6B7D4A" w:rsidRDefault="006B7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24FB0" w14:textId="77777777" w:rsidR="000900C4" w:rsidRDefault="000900C4" w:rsidP="00787764">
      <w:pPr>
        <w:spacing w:after="0" w:line="240" w:lineRule="auto"/>
      </w:pPr>
      <w:r>
        <w:separator/>
      </w:r>
    </w:p>
  </w:footnote>
  <w:footnote w:type="continuationSeparator" w:id="0">
    <w:p w14:paraId="5284ECE8" w14:textId="77777777" w:rsidR="000900C4" w:rsidRDefault="000900C4" w:rsidP="00787764">
      <w:pPr>
        <w:spacing w:after="0" w:line="240" w:lineRule="auto"/>
      </w:pPr>
      <w:r>
        <w:continuationSeparator/>
      </w:r>
    </w:p>
  </w:footnote>
  <w:footnote w:id="1">
    <w:p w14:paraId="37BCA9BF" w14:textId="15FDF39C" w:rsidR="006B7D4A" w:rsidRDefault="006B7D4A">
      <w:pPr>
        <w:pStyle w:val="FootnoteText"/>
      </w:pPr>
      <w:r>
        <w:rPr>
          <w:rStyle w:val="FootnoteReference"/>
        </w:rPr>
        <w:footnoteRef/>
      </w:r>
      <w:r>
        <w:t xml:space="preserve"> </w:t>
      </w:r>
      <w:hyperlink r:id="rId1" w:history="1">
        <w:r w:rsidR="00830835">
          <w:rPr>
            <w:rStyle w:val="Hyperlink"/>
          </w:rPr>
          <w:t>https://creativecommons.org/licenses/by-sa/4.0/</w:t>
        </w:r>
      </w:hyperlink>
      <w:r>
        <w:rPr>
          <w:i/>
        </w:rPr>
        <w:t xml:space="preserve"> </w:t>
      </w:r>
    </w:p>
  </w:footnote>
  <w:footnote w:id="2">
    <w:p w14:paraId="5BC8C74C" w14:textId="2C28B9B0" w:rsidR="006B7D4A" w:rsidRDefault="006B7D4A">
      <w:pPr>
        <w:pStyle w:val="FootnoteText"/>
      </w:pPr>
      <w:r>
        <w:rPr>
          <w:rStyle w:val="FootnoteReference"/>
        </w:rPr>
        <w:footnoteRef/>
      </w:r>
      <w:r>
        <w:t xml:space="preserve"> </w:t>
      </w:r>
      <w:hyperlink r:id="rId2" w:history="1">
        <w:r w:rsidR="00830835">
          <w:rPr>
            <w:rStyle w:val="Hyperlink"/>
          </w:rPr>
          <w:t>https://www.abelsim.co.uk</w:t>
        </w:r>
      </w:hyperlink>
      <w:r>
        <w:t xml:space="preserve"> </w:t>
      </w:r>
    </w:p>
  </w:footnote>
  <w:footnote w:id="3">
    <w:p w14:paraId="40929051" w14:textId="1E172297" w:rsidR="006B7D4A" w:rsidRDefault="006B7D4A">
      <w:pPr>
        <w:pStyle w:val="FootnoteText"/>
      </w:pPr>
      <w:r>
        <w:rPr>
          <w:rStyle w:val="FootnoteReference"/>
        </w:rPr>
        <w:footnoteRef/>
      </w:r>
      <w:r>
        <w:t xml:space="preserve"> </w:t>
      </w:r>
      <w:hyperlink r:id="rId3" w:history="1">
        <w:r w:rsidR="00830835">
          <w:rPr>
            <w:rStyle w:val="Hyperlink"/>
          </w:rPr>
          <w:t>https://www.beltower.co.uk</w:t>
        </w:r>
      </w:hyperlink>
      <w:r>
        <w:t xml:space="preserve"> </w:t>
      </w:r>
    </w:p>
  </w:footnote>
  <w:footnote w:id="4">
    <w:p w14:paraId="51B747DF" w14:textId="76ACC685" w:rsidR="006B7D4A" w:rsidRDefault="006B7D4A">
      <w:pPr>
        <w:pStyle w:val="FootnoteText"/>
      </w:pPr>
      <w:r>
        <w:rPr>
          <w:rStyle w:val="FootnoteReference"/>
        </w:rPr>
        <w:footnoteRef/>
      </w:r>
      <w:r>
        <w:t xml:space="preserve"> </w:t>
      </w:r>
      <w:hyperlink r:id="rId4" w:history="1">
        <w:r w:rsidR="00830835">
          <w:rPr>
            <w:rStyle w:val="Hyperlink"/>
          </w:rPr>
          <w:t>https://www.belfryware.com</w:t>
        </w:r>
      </w:hyperlink>
      <w:r>
        <w:t xml:space="preserve"> </w:t>
      </w:r>
    </w:p>
  </w:footnote>
  <w:footnote w:id="5">
    <w:p w14:paraId="7F4D04AF" w14:textId="77777777" w:rsidR="006B7D4A" w:rsidRDefault="006B7D4A">
      <w:pPr>
        <w:pStyle w:val="FootnoteText"/>
      </w:pPr>
      <w:r>
        <w:rPr>
          <w:rStyle w:val="FootnoteReference"/>
        </w:rPr>
        <w:footnoteRef/>
      </w:r>
      <w:r>
        <w:t xml:space="preserve"> Printed Circuit Board</w:t>
      </w:r>
    </w:p>
  </w:footnote>
  <w:footnote w:id="6">
    <w:p w14:paraId="1DAC7354" w14:textId="4AAE307E" w:rsidR="006B7D4A" w:rsidRDefault="006B7D4A">
      <w:pPr>
        <w:pStyle w:val="FootnoteText"/>
      </w:pPr>
      <w:r>
        <w:rPr>
          <w:rStyle w:val="FootnoteReference"/>
        </w:rPr>
        <w:footnoteRef/>
      </w:r>
      <w:r>
        <w:t xml:space="preserve"> This price is for HASL finish leaded solder PCBs, other finishes have higher costs.</w:t>
      </w:r>
    </w:p>
  </w:footnote>
  <w:footnote w:id="7">
    <w:p w14:paraId="0DF75AC5" w14:textId="437DDA07" w:rsidR="00C73139" w:rsidRDefault="00C73139">
      <w:pPr>
        <w:pStyle w:val="FootnoteText"/>
      </w:pPr>
      <w:r>
        <w:rPr>
          <w:rStyle w:val="FootnoteReference"/>
        </w:rPr>
        <w:footnoteRef/>
      </w:r>
      <w:r>
        <w:t xml:space="preserve"> Panelized boards pricing is slightly more complex, but handled automatically by the fabrication service.</w:t>
      </w:r>
    </w:p>
  </w:footnote>
  <w:footnote w:id="8">
    <w:p w14:paraId="27D4264C" w14:textId="3FB1A140" w:rsidR="006B7D4A" w:rsidRDefault="006B7D4A">
      <w:pPr>
        <w:pStyle w:val="FootnoteText"/>
      </w:pPr>
      <w:r>
        <w:rPr>
          <w:rStyle w:val="FootnoteReference"/>
        </w:rPr>
        <w:footnoteRef/>
      </w:r>
      <w:r>
        <w:t xml:space="preserve"> </w:t>
      </w:r>
      <w:r w:rsidR="009601CF">
        <w:t xml:space="preserve">A single set of </w:t>
      </w:r>
      <w:r>
        <w:t>Gerber files</w:t>
      </w:r>
      <w:r w:rsidR="009601CF">
        <w:t xml:space="preserve"> is provided, which should be suitable for all the manufacturers mentioned</w:t>
      </w:r>
      <w:r>
        <w:t>.</w:t>
      </w:r>
    </w:p>
  </w:footnote>
  <w:footnote w:id="9">
    <w:p w14:paraId="3DE79339" w14:textId="421528DD" w:rsidR="00CB307A" w:rsidRDefault="00CB307A">
      <w:pPr>
        <w:pStyle w:val="FootnoteText"/>
      </w:pPr>
      <w:r>
        <w:rPr>
          <w:rStyle w:val="FootnoteReference"/>
        </w:rPr>
        <w:footnoteRef/>
      </w:r>
      <w:r>
        <w:t xml:space="preserve"> If you require lead-free boards for commercial reasons, specify Lead-Free HASL or ENIG. There is an additional cost for these finishes. </w:t>
      </w:r>
    </w:p>
  </w:footnote>
  <w:footnote w:id="10">
    <w:p w14:paraId="7C579631" w14:textId="77777777" w:rsidR="006B7D4A" w:rsidRDefault="006B7D4A"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11">
    <w:p w14:paraId="14B44F68" w14:textId="77777777" w:rsidR="006B7D4A" w:rsidRDefault="006B7D4A">
      <w:pPr>
        <w:pStyle w:val="FootnoteText"/>
      </w:pPr>
      <w:r>
        <w:rPr>
          <w:rStyle w:val="FootnoteReference"/>
        </w:rPr>
        <w:footnoteRef/>
      </w:r>
      <w:r>
        <w:t xml:space="preserve"> In-Circuit Serial Programming</w:t>
      </w:r>
    </w:p>
  </w:footnote>
  <w:footnote w:id="12">
    <w:p w14:paraId="64570C84" w14:textId="77777777" w:rsidR="006B7D4A" w:rsidRDefault="006B7D4A">
      <w:pPr>
        <w:pStyle w:val="FootnoteText"/>
      </w:pPr>
      <w:r>
        <w:rPr>
          <w:rStyle w:val="FootnoteReference"/>
        </w:rPr>
        <w:footnoteRef/>
      </w:r>
      <w:r>
        <w:t xml:space="preserve"> Multi-Layer Ceramic Capacitor</w:t>
      </w:r>
    </w:p>
  </w:footnote>
  <w:footnote w:id="13">
    <w:p w14:paraId="6EFE0ACC" w14:textId="039A8F1F" w:rsidR="006B7D4A" w:rsidRDefault="006B7D4A">
      <w:pPr>
        <w:pStyle w:val="FootnoteText"/>
      </w:pPr>
      <w:r>
        <w:rPr>
          <w:rStyle w:val="FootnoteReference"/>
        </w:rPr>
        <w:footnoteRef/>
      </w:r>
      <w:r>
        <w:t xml:space="preserve"> PCB Revision E onwards</w:t>
      </w:r>
    </w:p>
  </w:footnote>
  <w:footnote w:id="14">
    <w:p w14:paraId="353E7D20" w14:textId="2E32C7D1" w:rsidR="006B7D4A" w:rsidRDefault="006B7D4A">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5">
    <w:p w14:paraId="230C878A" w14:textId="68CC8FDC" w:rsidR="006B7D4A" w:rsidRDefault="006B7D4A">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6">
    <w:p w14:paraId="7A880595" w14:textId="07CA5BA6" w:rsidR="006B7D4A" w:rsidDel="002360DC" w:rsidRDefault="006B7D4A" w:rsidP="00DC3C21">
      <w:pPr>
        <w:pStyle w:val="FootnoteText"/>
        <w:rPr>
          <w:del w:id="1357" w:author="Andrew Instone-Cowie" w:date="2025-05-07T14:23:00Z" w16du:dateUtc="2025-05-07T13:23:00Z"/>
        </w:rPr>
      </w:pPr>
      <w:del w:id="1358" w:author="Andrew Instone-Cowie" w:date="2025-05-07T14:23:00Z" w16du:dateUtc="2025-05-07T13:23:00Z">
        <w:r w:rsidDel="002360DC">
          <w:rPr>
            <w:rStyle w:val="FootnoteReference"/>
          </w:rPr>
          <w:footnoteRef/>
        </w:r>
        <w:r w:rsidDel="002360DC">
          <w:delText xml:space="preserve"> </w:delText>
        </w:r>
        <w:r w:rsidDel="002360DC">
          <w:fldChar w:fldCharType="begin"/>
        </w:r>
        <w:r w:rsidDel="002360DC">
          <w:delInstrText>HYPERLINK "http://www.gremlyn.plus.com/ahme/mag_sen.html"</w:delInstrText>
        </w:r>
        <w:r w:rsidDel="002360DC">
          <w:fldChar w:fldCharType="separate"/>
        </w:r>
        <w:r w:rsidRPr="00AC513D" w:rsidDel="002360DC">
          <w:rPr>
            <w:rStyle w:val="Hyperlink"/>
          </w:rPr>
          <w:delText>http://www.gremlyn.plus.com/ahme/mag_sen.html</w:delText>
        </w:r>
        <w:r w:rsidDel="002360DC">
          <w:fldChar w:fldCharType="end"/>
        </w:r>
        <w:r w:rsidDel="002360DC">
          <w:delText xml:space="preserve"> </w:delText>
        </w:r>
      </w:del>
    </w:p>
  </w:footnote>
  <w:footnote w:id="17">
    <w:p w14:paraId="7F03A577" w14:textId="77777777" w:rsidR="002360DC" w:rsidRDefault="002360DC" w:rsidP="002360DC">
      <w:pPr>
        <w:pStyle w:val="FootnoteText"/>
        <w:rPr>
          <w:ins w:id="1360" w:author="Andrew Instone-Cowie" w:date="2025-05-07T14:23:00Z" w16du:dateUtc="2025-05-07T13:23:00Z"/>
        </w:rPr>
      </w:pPr>
      <w:ins w:id="1361" w:author="Andrew Instone-Cowie" w:date="2025-05-07T14:23:00Z" w16du:dateUtc="2025-05-07T13:23:00Z">
        <w:r>
          <w:rPr>
            <w:rStyle w:val="FootnoteReference"/>
          </w:rPr>
          <w:footnoteRef/>
        </w:r>
        <w:r>
          <w:t xml:space="preserve"> </w:t>
        </w:r>
        <w:r>
          <w:fldChar w:fldCharType="begin"/>
        </w:r>
        <w:r>
          <w:instrText>HYPERLINK "http://www.gremlyn.plus.com/ahme/mag_sen.html"</w:instrText>
        </w:r>
        <w:r>
          <w:fldChar w:fldCharType="separate"/>
        </w:r>
        <w:r w:rsidRPr="00AC513D">
          <w:rPr>
            <w:rStyle w:val="Hyperlink"/>
          </w:rPr>
          <w:t>http://www.gremlyn.plus.com/ahme/mag_sen.html</w:t>
        </w:r>
        <w:r>
          <w:fldChar w:fldCharType="end"/>
        </w:r>
        <w:r>
          <w:t xml:space="preserve"> </w:t>
        </w:r>
      </w:ins>
    </w:p>
  </w:footnote>
  <w:footnote w:id="18">
    <w:p w14:paraId="4F4B18F8" w14:textId="6C2C4873" w:rsidR="006B7D4A" w:rsidRDefault="006B7D4A" w:rsidP="00DC3C21">
      <w:pPr>
        <w:pStyle w:val="FootnoteText"/>
      </w:pPr>
      <w:r>
        <w:rPr>
          <w:rStyle w:val="FootnoteReference"/>
        </w:rPr>
        <w:footnoteRef/>
      </w:r>
      <w:r>
        <w:t xml:space="preserve"> </w:t>
      </w:r>
      <w:hyperlink r:id="rId5" w:history="1">
        <w:r w:rsidR="00693D16">
          <w:rPr>
            <w:rStyle w:val="Hyperlink"/>
          </w:rPr>
          <w:t>https://sps.honeywell.com/us/en/products/advanced-sensing-technologies/industrial-sensing/industrial-sensors/magnetic-sensors/omnipolar-position-sensor-ics/2ss52m-series</w:t>
        </w:r>
      </w:hyperlink>
      <w:r>
        <w:t xml:space="preserve"> </w:t>
      </w:r>
    </w:p>
  </w:footnote>
  <w:footnote w:id="19">
    <w:p w14:paraId="78508CB9" w14:textId="12F8E560" w:rsidR="00E26FEB" w:rsidRDefault="00E26FEB">
      <w:pPr>
        <w:pStyle w:val="FootnoteText"/>
      </w:pPr>
      <w:ins w:id="1369" w:author="Andrew Instone-Cowie" w:date="2025-05-07T14:33:00Z" w16du:dateUtc="2025-05-07T13:33:00Z">
        <w:r>
          <w:rPr>
            <w:rStyle w:val="FootnoteReference"/>
          </w:rPr>
          <w:footnoteRef/>
        </w:r>
        <w:r>
          <w:t xml:space="preserve"> </w:t>
        </w:r>
        <w:r>
          <w:fldChar w:fldCharType="begin"/>
        </w:r>
        <w:r>
          <w:instrText>HYPERLINK "</w:instrText>
        </w:r>
        <w:r w:rsidRPr="00E26FEB">
          <w:instrText>https://www.allegromicro.com/en/products/sense/switches-and-latches/three-wire-hall-effect-switches/a1120-1-2-5</w:instrText>
        </w:r>
        <w:r>
          <w:instrText>"</w:instrText>
        </w:r>
        <w:r>
          <w:fldChar w:fldCharType="separate"/>
        </w:r>
        <w:r w:rsidRPr="0041250C">
          <w:rPr>
            <w:rStyle w:val="Hyperlink"/>
          </w:rPr>
          <w:t>https://www.allegromicro.com/en/products/sense/switches-and-latches/three-wire-hall-effect-switches/a1120-1-2-5</w:t>
        </w:r>
        <w:r>
          <w:fldChar w:fldCharType="end"/>
        </w:r>
        <w:r>
          <w:t xml:space="preserve"> </w:t>
        </w:r>
      </w:ins>
    </w:p>
  </w:footnote>
  <w:footnote w:id="20">
    <w:p w14:paraId="62B670EA" w14:textId="2213D498" w:rsidR="00481B18" w:rsidRDefault="00481B18">
      <w:pPr>
        <w:pStyle w:val="FootnoteText"/>
      </w:pPr>
      <w:ins w:id="1415" w:author="Andrew Instone-Cowie" w:date="2025-05-07T14:44:00Z" w16du:dateUtc="2025-05-07T13:44:00Z">
        <w:r>
          <w:rPr>
            <w:rStyle w:val="FootnoteReference"/>
          </w:rPr>
          <w:footnoteRef/>
        </w:r>
        <w:r>
          <w:t xml:space="preserve"> PCB </w:t>
        </w:r>
      </w:ins>
      <w:ins w:id="1416" w:author="Andrew Instone-Cowie" w:date="2025-05-07T14:45:00Z" w16du:dateUtc="2025-05-07T13:45:00Z">
        <w:r>
          <w:t>Revision E or later is required for the A1120EUA-T Hall Effect device</w:t>
        </w:r>
      </w:ins>
      <w:ins w:id="1417" w:author="Andrew Instone-Cowie" w:date="2025-05-07T15:32:00Z" w16du:dateUtc="2025-05-07T14:32:00Z">
        <w:r w:rsidR="006C2A4F">
          <w:t xml:space="preserve"> option</w:t>
        </w:r>
      </w:ins>
      <w:ins w:id="1418" w:author="Andrew Instone-Cowie" w:date="2025-05-07T14:45:00Z" w16du:dateUtc="2025-05-07T13:45:00Z">
        <w:r>
          <w:t>. Earlier revisions support the 2SS52M device only.</w:t>
        </w:r>
      </w:ins>
    </w:p>
  </w:footnote>
  <w:footnote w:id="21">
    <w:p w14:paraId="501958B0" w14:textId="568B0670"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2">
    <w:p w14:paraId="0F09B50B" w14:textId="77777777" w:rsidR="006B7D4A" w:rsidRDefault="006B7D4A">
      <w:pPr>
        <w:pStyle w:val="FootnoteText"/>
      </w:pPr>
      <w:r>
        <w:rPr>
          <w:rStyle w:val="FootnoteReference"/>
        </w:rPr>
        <w:footnoteRef/>
      </w:r>
      <w:r>
        <w:t xml:space="preserve"> See </w:t>
      </w:r>
      <w:r w:rsidRPr="007E37F0">
        <w:rPr>
          <w:b/>
          <w:i/>
        </w:rPr>
        <w:t>Technical Reference Guide</w:t>
      </w:r>
      <w:r>
        <w:t xml:space="preserve"> for more information.</w:t>
      </w:r>
    </w:p>
  </w:footnote>
  <w:footnote w:id="23">
    <w:p w14:paraId="1F310A45" w14:textId="77777777"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4">
    <w:p w14:paraId="02731D66" w14:textId="4D1F2755" w:rsidR="006B7D4A" w:rsidRDefault="006B7D4A">
      <w:pPr>
        <w:pStyle w:val="FootnoteText"/>
      </w:pPr>
      <w:r>
        <w:rPr>
          <w:rStyle w:val="FootnoteReference"/>
        </w:rPr>
        <w:footnoteRef/>
      </w:r>
      <w:r>
        <w:t xml:space="preserve"> </w:t>
      </w:r>
      <w:hyperlink r:id="rId6" w:history="1">
        <w:r w:rsidR="00693D16">
          <w:rPr>
            <w:rStyle w:val="Hyperlink"/>
          </w:rPr>
          <w:t>https://hobbycomponents.com/sensors/213-ir-infrared-obstacle-avoidance-sensor-e18-d80nk</w:t>
        </w:r>
      </w:hyperlink>
      <w:r>
        <w:t xml:space="preserve"> </w:t>
      </w:r>
    </w:p>
  </w:footnote>
  <w:footnote w:id="25">
    <w:p w14:paraId="153B8097" w14:textId="77777777" w:rsidR="006B7D4A" w:rsidRDefault="006B7D4A">
      <w:pPr>
        <w:pStyle w:val="FootnoteText"/>
      </w:pPr>
      <w:r>
        <w:rPr>
          <w:rStyle w:val="FootnoteReference"/>
        </w:rPr>
        <w:footnoteRef/>
      </w:r>
      <w:r>
        <w:t xml:space="preserve"> </w:t>
      </w:r>
      <w:hyperlink r:id="rId7" w:history="1">
        <w:r w:rsidRPr="006A5CA0">
          <w:rPr>
            <w:rStyle w:val="Hyperlink"/>
          </w:rPr>
          <w:t>https://shop.4tronix.co.uk/collections/sensors/products/ir-infrared-obstacle-sensor</w:t>
        </w:r>
      </w:hyperlink>
      <w:r>
        <w:t xml:space="preserve"> </w:t>
      </w:r>
    </w:p>
  </w:footnote>
  <w:footnote w:id="26">
    <w:p w14:paraId="26C0CC9E" w14:textId="4B2AAF83" w:rsidR="006B7D4A" w:rsidRDefault="006B7D4A">
      <w:pPr>
        <w:pStyle w:val="FootnoteText"/>
      </w:pPr>
      <w:r>
        <w:rPr>
          <w:rStyle w:val="FootnoteReference"/>
        </w:rPr>
        <w:footnoteRef/>
      </w:r>
      <w:r>
        <w:t xml:space="preserve"> </w:t>
      </w:r>
      <w:hyperlink r:id="rId8" w:history="1">
        <w:r w:rsidR="00CA299B">
          <w:rPr>
            <w:rStyle w:val="Hyperlink"/>
          </w:rPr>
          <w:t>https://www.reallyusefulproducts.co.uk/</w:t>
        </w:r>
      </w:hyperlink>
      <w:r>
        <w:t xml:space="preserve"> </w:t>
      </w:r>
    </w:p>
  </w:footnote>
  <w:footnote w:id="27">
    <w:p w14:paraId="3B0D9707" w14:textId="69BFA0F6" w:rsidR="006B7D4A" w:rsidRDefault="006B7D4A">
      <w:pPr>
        <w:pStyle w:val="FootnoteText"/>
      </w:pPr>
      <w:r>
        <w:rPr>
          <w:rStyle w:val="FootnoteReference"/>
        </w:rPr>
        <w:footnoteRef/>
      </w:r>
      <w:r>
        <w:t xml:space="preserve"> Frequently used by electricians.</w:t>
      </w:r>
    </w:p>
  </w:footnote>
  <w:footnote w:id="28">
    <w:p w14:paraId="4D7696E0" w14:textId="1122CF57" w:rsidR="006B7D4A" w:rsidRDefault="006B7D4A">
      <w:pPr>
        <w:pStyle w:val="FootnoteText"/>
      </w:pPr>
      <w:r>
        <w:rPr>
          <w:rStyle w:val="FootnoteReference"/>
        </w:rPr>
        <w:footnoteRef/>
      </w:r>
      <w:r>
        <w:t xml:space="preserve"> </w:t>
      </w:r>
      <w:hyperlink r:id="rId9" w:history="1">
        <w:r>
          <w:rPr>
            <w:rStyle w:val="Hyperlink"/>
          </w:rPr>
          <w:t>https://www.microchip.com/developmenttools/ProductDetails/atatmel-ice</w:t>
        </w:r>
      </w:hyperlink>
      <w:r>
        <w:t xml:space="preserve"> </w:t>
      </w:r>
    </w:p>
  </w:footnote>
  <w:footnote w:id="29">
    <w:p w14:paraId="5986E22B" w14:textId="48AF4CC8" w:rsidR="006B7D4A" w:rsidRDefault="006B7D4A">
      <w:pPr>
        <w:pStyle w:val="FootnoteText"/>
      </w:pPr>
      <w:r>
        <w:rPr>
          <w:rStyle w:val="FootnoteReference"/>
        </w:rPr>
        <w:footnoteRef/>
      </w:r>
      <w:r>
        <w:t xml:space="preserve"> </w:t>
      </w:r>
      <w:hyperlink r:id="rId10" w:history="1">
        <w:r w:rsidR="00CA299B">
          <w:rPr>
            <w:rStyle w:val="Hyperlink"/>
          </w:rPr>
          <w:t>https://www.arduino.cc/en/Main/ArduinoISP</w:t>
        </w:r>
      </w:hyperlink>
      <w:r>
        <w:t xml:space="preserve"> </w:t>
      </w:r>
    </w:p>
  </w:footnote>
  <w:footnote w:id="30">
    <w:p w14:paraId="501D6256" w14:textId="24248970" w:rsidR="006B7D4A" w:rsidRDefault="006B7D4A">
      <w:pPr>
        <w:pStyle w:val="FootnoteText"/>
      </w:pPr>
      <w:r>
        <w:rPr>
          <w:rStyle w:val="FootnoteReference"/>
        </w:rPr>
        <w:footnoteRef/>
      </w:r>
      <w:r>
        <w:t xml:space="preserve"> </w:t>
      </w:r>
      <w:hyperlink r:id="rId11" w:history="1">
        <w:r w:rsidR="00CA299B">
          <w:rPr>
            <w:rStyle w:val="Hyperlink"/>
          </w:rPr>
          <w:t>https://www.arduino.cc/en/Tutorial/ArduinoISP</w:t>
        </w:r>
      </w:hyperlink>
      <w:r>
        <w:t xml:space="preserve"> </w:t>
      </w:r>
    </w:p>
  </w:footnote>
  <w:footnote w:id="31">
    <w:p w14:paraId="12524E9E" w14:textId="345291DA" w:rsidR="006B7D4A" w:rsidRDefault="006B7D4A">
      <w:pPr>
        <w:pStyle w:val="FootnoteText"/>
      </w:pPr>
      <w:r>
        <w:rPr>
          <w:rStyle w:val="FootnoteReference"/>
        </w:rPr>
        <w:footnoteRef/>
      </w:r>
      <w:r>
        <w:t xml:space="preserve"> </w:t>
      </w:r>
      <w:hyperlink r:id="rId12" w:history="1">
        <w:r w:rsidR="00CA299B">
          <w:rPr>
            <w:rStyle w:val="Hyperlink"/>
          </w:rPr>
          <w:t>https://www.arduino.cc/en/Main/Software</w:t>
        </w:r>
      </w:hyperlink>
      <w:r>
        <w:t xml:space="preserve"> </w:t>
      </w:r>
    </w:p>
  </w:footnote>
  <w:footnote w:id="32">
    <w:p w14:paraId="375BAFB8" w14:textId="77777777" w:rsidR="006B7D4A" w:rsidRDefault="006B7D4A">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3">
    <w:p w14:paraId="1A6121A5" w14:textId="09A576FB" w:rsidR="006B7D4A" w:rsidRDefault="006B7D4A">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4">
    <w:p w14:paraId="5370F019" w14:textId="77777777" w:rsidR="006B7D4A" w:rsidRDefault="006B7D4A">
      <w:pPr>
        <w:pStyle w:val="FootnoteText"/>
      </w:pPr>
      <w:r>
        <w:rPr>
          <w:rStyle w:val="FootnoteReference"/>
        </w:rPr>
        <w:footnoteRef/>
      </w:r>
      <w:r>
        <w:t xml:space="preserve"> </w:t>
      </w:r>
      <w:hyperlink r:id="rId13" w:history="1">
        <w:r w:rsidRPr="00577478">
          <w:rPr>
            <w:rStyle w:val="Hyperlink"/>
          </w:rPr>
          <w:t>https://github.com/maniacbug/MemoryFree</w:t>
        </w:r>
      </w:hyperlink>
      <w:r>
        <w:t xml:space="preserve"> </w:t>
      </w:r>
    </w:p>
  </w:footnote>
  <w:footnote w:id="35">
    <w:p w14:paraId="2EB7C926" w14:textId="7F2DB95D" w:rsidR="006B7D4A" w:rsidRDefault="006B7D4A">
      <w:pPr>
        <w:pStyle w:val="FootnoteText"/>
      </w:pPr>
      <w:r>
        <w:rPr>
          <w:rStyle w:val="FootnoteReference"/>
        </w:rPr>
        <w:footnoteRef/>
      </w:r>
      <w:r>
        <w:t xml:space="preserve"> </w:t>
      </w:r>
      <w:r w:rsidR="00CA299B">
        <w:t>The original source of the VTSerial library is no longer available. Use the copy included in the GitHub repository.</w:t>
      </w:r>
      <w:r>
        <w:t xml:space="preserve"> </w:t>
      </w:r>
    </w:p>
  </w:footnote>
  <w:footnote w:id="36">
    <w:p w14:paraId="1268954A" w14:textId="55D6AA83" w:rsidR="006B7D4A" w:rsidRDefault="006B7D4A" w:rsidP="002368EA">
      <w:pPr>
        <w:pStyle w:val="FootnoteText"/>
      </w:pPr>
      <w:r>
        <w:rPr>
          <w:rStyle w:val="FootnoteReference"/>
        </w:rPr>
        <w:footnoteRef/>
      </w:r>
      <w:r>
        <w:t xml:space="preserve"> </w:t>
      </w:r>
      <w:r w:rsidRPr="006B7D4A">
        <w:rPr>
          <w:i/>
          <w:iCs/>
        </w:rPr>
        <w:t>“[List B] prescribes matters which may, subject to any specified conditions, be undertaken without  a  faculty  if  the  archdeacon  has  been  consulted  on  the  proposal  to  undertake  the matter  and  has  given  notice  in  writing  that  the  matter  may  be  undertaken  without  a  faculty. The archdeacon may impose additional conditions in the written notice.”</w:t>
      </w:r>
    </w:p>
  </w:footnote>
  <w:footnote w:id="37">
    <w:p w14:paraId="60694AC7" w14:textId="77777777" w:rsidR="006B7D4A" w:rsidRDefault="006B7D4A" w:rsidP="00612921">
      <w:pPr>
        <w:pStyle w:val="FootnoteText"/>
      </w:pPr>
      <w:r>
        <w:rPr>
          <w:rStyle w:val="FootnoteReference"/>
        </w:rPr>
        <w:footnoteRef/>
      </w:r>
      <w:r>
        <w:t xml:space="preserve"> List A covers minor works for which no prior approval is required. Works on List B require the Archdeacon’s approval, and everything else requires the granting of a full faculty.</w:t>
      </w:r>
    </w:p>
  </w:footnote>
  <w:footnote w:id="38">
    <w:p w14:paraId="66D12ADA" w14:textId="1130A335" w:rsidR="006B7D4A" w:rsidRDefault="006B7D4A" w:rsidP="006B7D4A">
      <w:pPr>
        <w:spacing w:after="0"/>
      </w:pPr>
      <w:r>
        <w:rPr>
          <w:rStyle w:val="FootnoteReference"/>
        </w:rPr>
        <w:footnoteRef/>
      </w:r>
      <w:r>
        <w:t xml:space="preserve"> </w:t>
      </w:r>
      <w:hyperlink r:id="rId14" w:history="1">
        <w:r w:rsidR="00203CD1">
          <w:rPr>
            <w:rStyle w:val="Hyperlink"/>
            <w:sz w:val="20"/>
            <w:szCs w:val="20"/>
          </w:rPr>
          <w:t>https://www.churchofengland.org/sites/default/files/2022-06/FJR_2022_ListA_ListB.pdf</w:t>
        </w:r>
      </w:hyperlink>
    </w:p>
  </w:footnote>
  <w:footnote w:id="39">
    <w:p w14:paraId="58F87430" w14:textId="6F61B2C9" w:rsidR="006B7D4A" w:rsidRDefault="006B7D4A" w:rsidP="006B7D4A">
      <w:r>
        <w:rPr>
          <w:rStyle w:val="FootnoteReference"/>
        </w:rPr>
        <w:footnoteRef/>
      </w:r>
      <w:r>
        <w:t xml:space="preserve"> </w:t>
      </w:r>
      <w:hyperlink r:id="rId15" w:history="1">
        <w:r w:rsidR="00203CD1">
          <w:rPr>
            <w:rStyle w:val="Hyperlink"/>
            <w:sz w:val="20"/>
            <w:szCs w:val="20"/>
          </w:rPr>
          <w:t>https://facultyonline.churchofengland.org/Data/Sites/1/media/user-manuals/2022/parish_user_manual_2022.pdf</w:t>
        </w:r>
      </w:hyperlink>
    </w:p>
  </w:footnote>
  <w:footnote w:id="40">
    <w:p w14:paraId="31B24150" w14:textId="258C9AF3" w:rsidR="006B7D4A" w:rsidRDefault="006B7D4A">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41">
    <w:p w14:paraId="3391B4C0" w14:textId="2B6B5801" w:rsidR="006B7D4A" w:rsidRDefault="006B7D4A">
      <w:pPr>
        <w:pStyle w:val="FootnoteText"/>
      </w:pPr>
      <w:r>
        <w:rPr>
          <w:rStyle w:val="FootnoteReference"/>
        </w:rPr>
        <w:footnoteRef/>
      </w:r>
      <w:r>
        <w:t xml:space="preserve"> If your computer has only “USB-C” or “USB 3” ports then you may require a different adapter. </w:t>
      </w:r>
    </w:p>
  </w:footnote>
  <w:footnote w:id="42">
    <w:p w14:paraId="199349D9" w14:textId="64FBF51A" w:rsidR="006B7D4A" w:rsidRDefault="006B7D4A" w:rsidP="008458D2">
      <w:pPr>
        <w:pStyle w:val="FootnoteText"/>
      </w:pPr>
      <w:r>
        <w:rPr>
          <w:rStyle w:val="FootnoteReference"/>
        </w:rPr>
        <w:footnoteRef/>
      </w:r>
      <w:r>
        <w:t xml:space="preserve"> </w:t>
      </w:r>
      <w:hyperlink r:id="rId16" w:history="1">
        <w:r w:rsidR="00E8519D">
          <w:rPr>
            <w:rStyle w:val="Hyperlink"/>
          </w:rPr>
          <w:t>https://www.chiark.greenend.org.uk/~sgtatham/putty/</w:t>
        </w:r>
      </w:hyperlink>
      <w:r>
        <w:rPr>
          <w:rStyle w:val="Hyperlink"/>
        </w:rPr>
        <w:t xml:space="preserve"> </w:t>
      </w:r>
    </w:p>
  </w:footnote>
  <w:footnote w:id="43">
    <w:p w14:paraId="4284C780" w14:textId="77777777" w:rsidR="006B7D4A" w:rsidRDefault="006B7D4A"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4">
    <w:p w14:paraId="0AB5A6A3" w14:textId="2165AD26" w:rsidR="006B7D4A" w:rsidRDefault="006B7D4A">
      <w:pPr>
        <w:pStyle w:val="FootnoteText"/>
      </w:pPr>
      <w:r>
        <w:rPr>
          <w:rStyle w:val="FootnoteReference"/>
        </w:rPr>
        <w:footnoteRef/>
      </w:r>
      <w:r>
        <w:t xml:space="preserve"> You may have a single interface serving both a ring of real bells and a set of training dumb bells, for example.</w:t>
      </w:r>
    </w:p>
  </w:footnote>
  <w:footnote w:id="45">
    <w:p w14:paraId="5BAC7704" w14:textId="0A8DA28E" w:rsidR="006B7D4A" w:rsidRDefault="006B7D4A" w:rsidP="004E080F">
      <w:pPr>
        <w:pStyle w:val="FootnoteText"/>
      </w:pPr>
      <w:r>
        <w:rPr>
          <w:rStyle w:val="FootnoteReference"/>
        </w:rPr>
        <w:footnoteRef/>
      </w:r>
      <w:r>
        <w:t xml:space="preserve"> </w:t>
      </w:r>
      <w:hyperlink r:id="rId17" w:history="1">
        <w:r w:rsidR="00E8519D">
          <w:rPr>
            <w:rStyle w:val="Hyperlink"/>
          </w:rPr>
          <w:t>https://www.simulators.org.uk/</w:t>
        </w:r>
      </w:hyperlink>
      <w:r>
        <w:t xml:space="preserve"> </w:t>
      </w:r>
    </w:p>
  </w:footnote>
  <w:footnote w:id="46">
    <w:p w14:paraId="025EC7D9" w14:textId="224A57EC" w:rsidR="006B7D4A" w:rsidRDefault="006B7D4A" w:rsidP="004E080F">
      <w:pPr>
        <w:pStyle w:val="FootnoteText"/>
      </w:pPr>
      <w:r>
        <w:rPr>
          <w:rStyle w:val="FootnoteReference"/>
        </w:rPr>
        <w:footnoteRef/>
      </w:r>
      <w:r>
        <w:t xml:space="preserve"> </w:t>
      </w:r>
      <w:hyperlink r:id="rId18" w:history="1">
        <w:r w:rsidR="00E8519D">
          <w:rPr>
            <w:rStyle w:val="Hyperlink"/>
          </w:rPr>
          <w:t>https://creativecommons.org/licenses/by-sa/4.0/</w:t>
        </w:r>
      </w:hyperlink>
      <w:r>
        <w:rPr>
          <w:i/>
        </w:rPr>
        <w:t xml:space="preserve"> </w:t>
      </w:r>
    </w:p>
  </w:footnote>
  <w:footnote w:id="47">
    <w:p w14:paraId="092578D2" w14:textId="18A030D8" w:rsidR="006B7D4A" w:rsidRDefault="006B7D4A" w:rsidP="004E080F">
      <w:pPr>
        <w:pStyle w:val="FootnoteText"/>
      </w:pPr>
      <w:r>
        <w:rPr>
          <w:rStyle w:val="FootnoteReference"/>
        </w:rPr>
        <w:footnoteRef/>
      </w:r>
      <w:r>
        <w:t xml:space="preserve"> </w:t>
      </w:r>
      <w:hyperlink r:id="rId19" w:history="1">
        <w:r w:rsidR="00E8519D">
          <w:rPr>
            <w:rStyle w:val="Hyperlink"/>
          </w:rPr>
          <w:t>https://www.gnu.org/licenses/gpl-3.0.en.html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C7F7A" w14:textId="65AE6CEA" w:rsidR="006B7D4A" w:rsidRDefault="006B7D4A" w:rsidP="00111092">
    <w:pPr>
      <w:pStyle w:val="Header"/>
    </w:pPr>
    <w:r>
      <w:t>Type 2 Simulator – Build &amp; Installation Guide 1.</w:t>
    </w:r>
    <w:ins w:id="1302" w:author="Andrew Instone-Cowie" w:date="2025-05-07T14:14:00Z" w16du:dateUtc="2025-05-07T13:14:00Z">
      <w:r w:rsidR="00CF22E8">
        <w:t>9</w:t>
      </w:r>
    </w:ins>
    <w:del w:id="1303" w:author="Andrew Instone-Cowie" w:date="2025-05-07T14:14:00Z" w16du:dateUtc="2025-05-07T13:14:00Z">
      <w:r w:rsidR="0036576A" w:rsidDel="00CF22E8">
        <w:delText>8</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0342A" w14:textId="2513117B" w:rsidR="006B7D4A" w:rsidRDefault="006B7D4A" w:rsidP="004E080F">
    <w:pPr>
      <w:pStyle w:val="Header"/>
      <w:jc w:val="right"/>
    </w:pPr>
    <w:r>
      <w:t>Type 2 Simulator – Build &amp; Installation Guide 1.</w:t>
    </w:r>
    <w:ins w:id="1304" w:author="Andrew Instone-Cowie" w:date="2025-05-07T14:15:00Z" w16du:dateUtc="2025-05-07T13:15:00Z">
      <w:r w:rsidR="00CF22E8">
        <w:t>9</w:t>
      </w:r>
    </w:ins>
    <w:del w:id="1305" w:author="Andrew Instone-Cowie" w:date="2025-05-07T14:15:00Z" w16du:dateUtc="2025-05-07T13:15:00Z">
      <w:r w:rsidR="0036576A" w:rsidDel="00CF22E8">
        <w:delText>8</w:delText>
      </w:r>
    </w:del>
  </w:p>
  <w:p w14:paraId="50EE2AAA" w14:textId="77777777" w:rsidR="006B7D4A" w:rsidRPr="004E080F" w:rsidRDefault="006B7D4A"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9E348" w14:textId="5ADAC179" w:rsidR="006B7D4A" w:rsidRDefault="006B7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36E46" w14:textId="77777777" w:rsidR="006B7D4A" w:rsidRDefault="00000000">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1B22"/>
    <w:multiLevelType w:val="hybridMultilevel"/>
    <w:tmpl w:val="C1BCC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D53CB"/>
    <w:multiLevelType w:val="hybridMultilevel"/>
    <w:tmpl w:val="B6A6A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5476884">
    <w:abstractNumId w:val="23"/>
  </w:num>
  <w:num w:numId="2" w16cid:durableId="789787450">
    <w:abstractNumId w:val="31"/>
  </w:num>
  <w:num w:numId="3" w16cid:durableId="2053459721">
    <w:abstractNumId w:val="35"/>
  </w:num>
  <w:num w:numId="4" w16cid:durableId="138612783">
    <w:abstractNumId w:val="30"/>
  </w:num>
  <w:num w:numId="5" w16cid:durableId="1261447320">
    <w:abstractNumId w:val="11"/>
  </w:num>
  <w:num w:numId="6" w16cid:durableId="1626235495">
    <w:abstractNumId w:val="27"/>
  </w:num>
  <w:num w:numId="7" w16cid:durableId="1130439809">
    <w:abstractNumId w:val="2"/>
  </w:num>
  <w:num w:numId="8" w16cid:durableId="1188374498">
    <w:abstractNumId w:val="9"/>
  </w:num>
  <w:num w:numId="9" w16cid:durableId="1054039712">
    <w:abstractNumId w:val="20"/>
  </w:num>
  <w:num w:numId="10" w16cid:durableId="1950115831">
    <w:abstractNumId w:val="16"/>
  </w:num>
  <w:num w:numId="11" w16cid:durableId="119300397">
    <w:abstractNumId w:val="12"/>
  </w:num>
  <w:num w:numId="12" w16cid:durableId="434788462">
    <w:abstractNumId w:val="8"/>
  </w:num>
  <w:num w:numId="13" w16cid:durableId="1416167690">
    <w:abstractNumId w:val="10"/>
  </w:num>
  <w:num w:numId="14" w16cid:durableId="1634679967">
    <w:abstractNumId w:val="5"/>
  </w:num>
  <w:num w:numId="15" w16cid:durableId="175047699">
    <w:abstractNumId w:val="1"/>
  </w:num>
  <w:num w:numId="16" w16cid:durableId="788010057">
    <w:abstractNumId w:val="25"/>
  </w:num>
  <w:num w:numId="17" w16cid:durableId="1295864706">
    <w:abstractNumId w:val="22"/>
  </w:num>
  <w:num w:numId="18" w16cid:durableId="214202344">
    <w:abstractNumId w:val="28"/>
  </w:num>
  <w:num w:numId="19" w16cid:durableId="1963606816">
    <w:abstractNumId w:val="7"/>
  </w:num>
  <w:num w:numId="20" w16cid:durableId="912592257">
    <w:abstractNumId w:val="15"/>
  </w:num>
  <w:num w:numId="21" w16cid:durableId="872304717">
    <w:abstractNumId w:val="33"/>
  </w:num>
  <w:num w:numId="22" w16cid:durableId="1957249428">
    <w:abstractNumId w:val="4"/>
  </w:num>
  <w:num w:numId="23" w16cid:durableId="1097409828">
    <w:abstractNumId w:val="26"/>
  </w:num>
  <w:num w:numId="24" w16cid:durableId="48506357">
    <w:abstractNumId w:val="34"/>
  </w:num>
  <w:num w:numId="25" w16cid:durableId="1621112432">
    <w:abstractNumId w:val="6"/>
  </w:num>
  <w:num w:numId="26" w16cid:durableId="2033611017">
    <w:abstractNumId w:val="29"/>
  </w:num>
  <w:num w:numId="27" w16cid:durableId="880824966">
    <w:abstractNumId w:val="17"/>
  </w:num>
  <w:num w:numId="28" w16cid:durableId="1163621338">
    <w:abstractNumId w:val="32"/>
  </w:num>
  <w:num w:numId="29" w16cid:durableId="921111058">
    <w:abstractNumId w:val="3"/>
  </w:num>
  <w:num w:numId="30" w16cid:durableId="932127241">
    <w:abstractNumId w:val="18"/>
  </w:num>
  <w:num w:numId="31" w16cid:durableId="1379206589">
    <w:abstractNumId w:val="24"/>
  </w:num>
  <w:num w:numId="32" w16cid:durableId="1630042023">
    <w:abstractNumId w:val="21"/>
  </w:num>
  <w:num w:numId="33" w16cid:durableId="293562774">
    <w:abstractNumId w:val="14"/>
  </w:num>
  <w:num w:numId="34" w16cid:durableId="1413163494">
    <w:abstractNumId w:val="13"/>
  </w:num>
  <w:num w:numId="35" w16cid:durableId="430199104">
    <w:abstractNumId w:val="19"/>
  </w:num>
  <w:num w:numId="36" w16cid:durableId="1528981927">
    <w:abstractNumId w:val="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12"/>
  <w:revisionView w:markup="0"/>
  <w:trackRevisio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14BC"/>
    <w:rsid w:val="00006D96"/>
    <w:rsid w:val="0001008E"/>
    <w:rsid w:val="000103DC"/>
    <w:rsid w:val="00011217"/>
    <w:rsid w:val="000134F5"/>
    <w:rsid w:val="0001379F"/>
    <w:rsid w:val="00016A73"/>
    <w:rsid w:val="00017503"/>
    <w:rsid w:val="000175E1"/>
    <w:rsid w:val="00026457"/>
    <w:rsid w:val="000276BB"/>
    <w:rsid w:val="000279CA"/>
    <w:rsid w:val="000306A5"/>
    <w:rsid w:val="00030E5F"/>
    <w:rsid w:val="00035D65"/>
    <w:rsid w:val="00037720"/>
    <w:rsid w:val="0005005F"/>
    <w:rsid w:val="000520CD"/>
    <w:rsid w:val="000541E9"/>
    <w:rsid w:val="000542B3"/>
    <w:rsid w:val="00057FAF"/>
    <w:rsid w:val="00060914"/>
    <w:rsid w:val="00060CAF"/>
    <w:rsid w:val="0006471A"/>
    <w:rsid w:val="00065D66"/>
    <w:rsid w:val="00071547"/>
    <w:rsid w:val="00071B80"/>
    <w:rsid w:val="00080785"/>
    <w:rsid w:val="00083948"/>
    <w:rsid w:val="000843D0"/>
    <w:rsid w:val="00087329"/>
    <w:rsid w:val="000900C4"/>
    <w:rsid w:val="000903D8"/>
    <w:rsid w:val="00090D46"/>
    <w:rsid w:val="0009125B"/>
    <w:rsid w:val="00091FBF"/>
    <w:rsid w:val="0009270C"/>
    <w:rsid w:val="00092A62"/>
    <w:rsid w:val="00094D60"/>
    <w:rsid w:val="00097412"/>
    <w:rsid w:val="000A3B23"/>
    <w:rsid w:val="000A62DC"/>
    <w:rsid w:val="000B2B8C"/>
    <w:rsid w:val="000B6C76"/>
    <w:rsid w:val="000C0ADF"/>
    <w:rsid w:val="000C1F75"/>
    <w:rsid w:val="000C2AFE"/>
    <w:rsid w:val="000C396F"/>
    <w:rsid w:val="000C5B81"/>
    <w:rsid w:val="000C5ED4"/>
    <w:rsid w:val="000D219F"/>
    <w:rsid w:val="000D3235"/>
    <w:rsid w:val="000D3C5F"/>
    <w:rsid w:val="000D4752"/>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31B"/>
    <w:rsid w:val="001329CE"/>
    <w:rsid w:val="00133500"/>
    <w:rsid w:val="00133866"/>
    <w:rsid w:val="001346DB"/>
    <w:rsid w:val="001363EA"/>
    <w:rsid w:val="00136DDA"/>
    <w:rsid w:val="00142C50"/>
    <w:rsid w:val="00142D48"/>
    <w:rsid w:val="00143D50"/>
    <w:rsid w:val="0014461C"/>
    <w:rsid w:val="00145656"/>
    <w:rsid w:val="001468DF"/>
    <w:rsid w:val="001519A1"/>
    <w:rsid w:val="00152A9A"/>
    <w:rsid w:val="00152C2B"/>
    <w:rsid w:val="00155206"/>
    <w:rsid w:val="001562F8"/>
    <w:rsid w:val="00156DB0"/>
    <w:rsid w:val="0016121D"/>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B4191"/>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03BF4"/>
    <w:rsid w:val="00203CD1"/>
    <w:rsid w:val="00203FD7"/>
    <w:rsid w:val="00211292"/>
    <w:rsid w:val="0021223B"/>
    <w:rsid w:val="00212D29"/>
    <w:rsid w:val="00215D7E"/>
    <w:rsid w:val="00215F07"/>
    <w:rsid w:val="002229FA"/>
    <w:rsid w:val="00224F10"/>
    <w:rsid w:val="00226107"/>
    <w:rsid w:val="002301A9"/>
    <w:rsid w:val="00231358"/>
    <w:rsid w:val="00231FFE"/>
    <w:rsid w:val="002360DC"/>
    <w:rsid w:val="002368EA"/>
    <w:rsid w:val="002437BA"/>
    <w:rsid w:val="00251800"/>
    <w:rsid w:val="00256E3C"/>
    <w:rsid w:val="00257834"/>
    <w:rsid w:val="0026264F"/>
    <w:rsid w:val="00263CEE"/>
    <w:rsid w:val="002645C5"/>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B0B68"/>
    <w:rsid w:val="002B3BDA"/>
    <w:rsid w:val="002B3F80"/>
    <w:rsid w:val="002B672E"/>
    <w:rsid w:val="002B774F"/>
    <w:rsid w:val="002B7A19"/>
    <w:rsid w:val="002B7C93"/>
    <w:rsid w:val="002B7EE5"/>
    <w:rsid w:val="002C2E75"/>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4AD8"/>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6576A"/>
    <w:rsid w:val="0037402A"/>
    <w:rsid w:val="0037469B"/>
    <w:rsid w:val="00374BB5"/>
    <w:rsid w:val="00375324"/>
    <w:rsid w:val="00376237"/>
    <w:rsid w:val="00376386"/>
    <w:rsid w:val="00376625"/>
    <w:rsid w:val="00376881"/>
    <w:rsid w:val="00380F33"/>
    <w:rsid w:val="0038103D"/>
    <w:rsid w:val="00382709"/>
    <w:rsid w:val="00391FA2"/>
    <w:rsid w:val="00393B25"/>
    <w:rsid w:val="00395444"/>
    <w:rsid w:val="003A018A"/>
    <w:rsid w:val="003A0C36"/>
    <w:rsid w:val="003A0F27"/>
    <w:rsid w:val="003A1049"/>
    <w:rsid w:val="003A2065"/>
    <w:rsid w:val="003A26C7"/>
    <w:rsid w:val="003A2793"/>
    <w:rsid w:val="003A28B0"/>
    <w:rsid w:val="003A3D10"/>
    <w:rsid w:val="003B40EC"/>
    <w:rsid w:val="003B6A4C"/>
    <w:rsid w:val="003B6F74"/>
    <w:rsid w:val="003B7101"/>
    <w:rsid w:val="003C09E0"/>
    <w:rsid w:val="003C1C2C"/>
    <w:rsid w:val="003C320E"/>
    <w:rsid w:val="003C52F3"/>
    <w:rsid w:val="003D5EC0"/>
    <w:rsid w:val="003D6260"/>
    <w:rsid w:val="003D7BE9"/>
    <w:rsid w:val="003E16DC"/>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24FD2"/>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6E07"/>
    <w:rsid w:val="004776A2"/>
    <w:rsid w:val="00481B18"/>
    <w:rsid w:val="00483BB7"/>
    <w:rsid w:val="004856C5"/>
    <w:rsid w:val="00485DDC"/>
    <w:rsid w:val="00490148"/>
    <w:rsid w:val="00492AE5"/>
    <w:rsid w:val="00493697"/>
    <w:rsid w:val="0049533D"/>
    <w:rsid w:val="004A04C9"/>
    <w:rsid w:val="004A1829"/>
    <w:rsid w:val="004A19E5"/>
    <w:rsid w:val="004A3B22"/>
    <w:rsid w:val="004A5B04"/>
    <w:rsid w:val="004A7011"/>
    <w:rsid w:val="004B0FDE"/>
    <w:rsid w:val="004B14BC"/>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6AF"/>
    <w:rsid w:val="004E080F"/>
    <w:rsid w:val="004E19AE"/>
    <w:rsid w:val="004E23E2"/>
    <w:rsid w:val="004E2986"/>
    <w:rsid w:val="004E3C76"/>
    <w:rsid w:val="004E57EF"/>
    <w:rsid w:val="004F084A"/>
    <w:rsid w:val="004F0F66"/>
    <w:rsid w:val="004F1145"/>
    <w:rsid w:val="004F3A7E"/>
    <w:rsid w:val="004F644B"/>
    <w:rsid w:val="004F7F7B"/>
    <w:rsid w:val="00500527"/>
    <w:rsid w:val="00503B9B"/>
    <w:rsid w:val="005042AB"/>
    <w:rsid w:val="00506102"/>
    <w:rsid w:val="005115DD"/>
    <w:rsid w:val="0051426B"/>
    <w:rsid w:val="00514A81"/>
    <w:rsid w:val="00514E8C"/>
    <w:rsid w:val="00520540"/>
    <w:rsid w:val="00524404"/>
    <w:rsid w:val="00527599"/>
    <w:rsid w:val="00530DD5"/>
    <w:rsid w:val="005370E8"/>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3F09"/>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272B"/>
    <w:rsid w:val="00666B73"/>
    <w:rsid w:val="00667773"/>
    <w:rsid w:val="006708BA"/>
    <w:rsid w:val="00671D64"/>
    <w:rsid w:val="00672C50"/>
    <w:rsid w:val="006734D2"/>
    <w:rsid w:val="00677FFD"/>
    <w:rsid w:val="00681D68"/>
    <w:rsid w:val="00686BAE"/>
    <w:rsid w:val="00687725"/>
    <w:rsid w:val="00693D16"/>
    <w:rsid w:val="006958B3"/>
    <w:rsid w:val="0069605D"/>
    <w:rsid w:val="006975F8"/>
    <w:rsid w:val="006A02C6"/>
    <w:rsid w:val="006A710F"/>
    <w:rsid w:val="006A7E4C"/>
    <w:rsid w:val="006B06AB"/>
    <w:rsid w:val="006B15EE"/>
    <w:rsid w:val="006B31BA"/>
    <w:rsid w:val="006B3B40"/>
    <w:rsid w:val="006B65C2"/>
    <w:rsid w:val="006B7D4A"/>
    <w:rsid w:val="006B7EE2"/>
    <w:rsid w:val="006C0468"/>
    <w:rsid w:val="006C1816"/>
    <w:rsid w:val="006C2A4F"/>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0BC"/>
    <w:rsid w:val="007426D0"/>
    <w:rsid w:val="0074395E"/>
    <w:rsid w:val="00745D9B"/>
    <w:rsid w:val="00746FAD"/>
    <w:rsid w:val="00750C72"/>
    <w:rsid w:val="00752607"/>
    <w:rsid w:val="00753436"/>
    <w:rsid w:val="00756131"/>
    <w:rsid w:val="007564FC"/>
    <w:rsid w:val="00760735"/>
    <w:rsid w:val="0076349F"/>
    <w:rsid w:val="007639F0"/>
    <w:rsid w:val="007779DD"/>
    <w:rsid w:val="00777A4E"/>
    <w:rsid w:val="00781F35"/>
    <w:rsid w:val="00783608"/>
    <w:rsid w:val="007837A3"/>
    <w:rsid w:val="0078474A"/>
    <w:rsid w:val="00787705"/>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145B"/>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0835"/>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3421"/>
    <w:rsid w:val="00894BA1"/>
    <w:rsid w:val="00897E2A"/>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78E"/>
    <w:rsid w:val="008E7853"/>
    <w:rsid w:val="008E7D1B"/>
    <w:rsid w:val="008F0E54"/>
    <w:rsid w:val="008F3A7A"/>
    <w:rsid w:val="008F3DF9"/>
    <w:rsid w:val="008F5297"/>
    <w:rsid w:val="008F67D7"/>
    <w:rsid w:val="008F7177"/>
    <w:rsid w:val="0090134D"/>
    <w:rsid w:val="009030AD"/>
    <w:rsid w:val="00917E91"/>
    <w:rsid w:val="00924AB5"/>
    <w:rsid w:val="00927EE7"/>
    <w:rsid w:val="009336E2"/>
    <w:rsid w:val="00934136"/>
    <w:rsid w:val="0093516A"/>
    <w:rsid w:val="00936DEF"/>
    <w:rsid w:val="009426AF"/>
    <w:rsid w:val="009438BD"/>
    <w:rsid w:val="0095033B"/>
    <w:rsid w:val="00950AF5"/>
    <w:rsid w:val="00953C16"/>
    <w:rsid w:val="0095679A"/>
    <w:rsid w:val="009601CF"/>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1B52"/>
    <w:rsid w:val="009935F4"/>
    <w:rsid w:val="00994514"/>
    <w:rsid w:val="009A052D"/>
    <w:rsid w:val="009A575D"/>
    <w:rsid w:val="009B24E9"/>
    <w:rsid w:val="009B27F9"/>
    <w:rsid w:val="009B2B07"/>
    <w:rsid w:val="009B47B0"/>
    <w:rsid w:val="009B5EC6"/>
    <w:rsid w:val="009B5FE2"/>
    <w:rsid w:val="009B7054"/>
    <w:rsid w:val="009C0ED9"/>
    <w:rsid w:val="009C36BF"/>
    <w:rsid w:val="009C6B62"/>
    <w:rsid w:val="009D358D"/>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4494"/>
    <w:rsid w:val="00A350A4"/>
    <w:rsid w:val="00A35396"/>
    <w:rsid w:val="00A354A3"/>
    <w:rsid w:val="00A357C8"/>
    <w:rsid w:val="00A37861"/>
    <w:rsid w:val="00A450E9"/>
    <w:rsid w:val="00A46E0E"/>
    <w:rsid w:val="00A50D46"/>
    <w:rsid w:val="00A50EDD"/>
    <w:rsid w:val="00A520C5"/>
    <w:rsid w:val="00A55A46"/>
    <w:rsid w:val="00A5763D"/>
    <w:rsid w:val="00A61E77"/>
    <w:rsid w:val="00A62A0F"/>
    <w:rsid w:val="00A70B19"/>
    <w:rsid w:val="00A72C76"/>
    <w:rsid w:val="00A764ED"/>
    <w:rsid w:val="00A7651F"/>
    <w:rsid w:val="00A77120"/>
    <w:rsid w:val="00A81427"/>
    <w:rsid w:val="00A85471"/>
    <w:rsid w:val="00A871C0"/>
    <w:rsid w:val="00A93DF4"/>
    <w:rsid w:val="00A960F8"/>
    <w:rsid w:val="00A964DD"/>
    <w:rsid w:val="00A97D27"/>
    <w:rsid w:val="00AA0E6C"/>
    <w:rsid w:val="00AA49A8"/>
    <w:rsid w:val="00AA4A85"/>
    <w:rsid w:val="00AA4FD7"/>
    <w:rsid w:val="00AA6BF6"/>
    <w:rsid w:val="00AB2AFB"/>
    <w:rsid w:val="00AB3F75"/>
    <w:rsid w:val="00AB7F72"/>
    <w:rsid w:val="00AC1650"/>
    <w:rsid w:val="00AC40D2"/>
    <w:rsid w:val="00AC5B4C"/>
    <w:rsid w:val="00AC78CA"/>
    <w:rsid w:val="00AD0901"/>
    <w:rsid w:val="00AD09B7"/>
    <w:rsid w:val="00AD4B47"/>
    <w:rsid w:val="00AD4C07"/>
    <w:rsid w:val="00AD4EB0"/>
    <w:rsid w:val="00AD5582"/>
    <w:rsid w:val="00AE013E"/>
    <w:rsid w:val="00AE2D6A"/>
    <w:rsid w:val="00AE4E75"/>
    <w:rsid w:val="00AE6363"/>
    <w:rsid w:val="00AF40F7"/>
    <w:rsid w:val="00AF618E"/>
    <w:rsid w:val="00AF683D"/>
    <w:rsid w:val="00AF72D9"/>
    <w:rsid w:val="00B0640D"/>
    <w:rsid w:val="00B071A3"/>
    <w:rsid w:val="00B1151E"/>
    <w:rsid w:val="00B1545C"/>
    <w:rsid w:val="00B25124"/>
    <w:rsid w:val="00B30973"/>
    <w:rsid w:val="00B33E7E"/>
    <w:rsid w:val="00B36828"/>
    <w:rsid w:val="00B46AB5"/>
    <w:rsid w:val="00B4736C"/>
    <w:rsid w:val="00B513CB"/>
    <w:rsid w:val="00B52FFB"/>
    <w:rsid w:val="00B5557C"/>
    <w:rsid w:val="00B555B9"/>
    <w:rsid w:val="00B56143"/>
    <w:rsid w:val="00B619A3"/>
    <w:rsid w:val="00B62195"/>
    <w:rsid w:val="00B62BA1"/>
    <w:rsid w:val="00B64158"/>
    <w:rsid w:val="00B64BA0"/>
    <w:rsid w:val="00B65B84"/>
    <w:rsid w:val="00B7092D"/>
    <w:rsid w:val="00B7322D"/>
    <w:rsid w:val="00B74394"/>
    <w:rsid w:val="00B74644"/>
    <w:rsid w:val="00B7533B"/>
    <w:rsid w:val="00B75510"/>
    <w:rsid w:val="00B76689"/>
    <w:rsid w:val="00B76F90"/>
    <w:rsid w:val="00B81758"/>
    <w:rsid w:val="00B836FB"/>
    <w:rsid w:val="00B8755F"/>
    <w:rsid w:val="00B90DE3"/>
    <w:rsid w:val="00B911AA"/>
    <w:rsid w:val="00B9287A"/>
    <w:rsid w:val="00B92A92"/>
    <w:rsid w:val="00B93231"/>
    <w:rsid w:val="00B9654E"/>
    <w:rsid w:val="00B96BEE"/>
    <w:rsid w:val="00BA08DE"/>
    <w:rsid w:val="00BA093F"/>
    <w:rsid w:val="00BA1450"/>
    <w:rsid w:val="00BA65E4"/>
    <w:rsid w:val="00BB578F"/>
    <w:rsid w:val="00BB5DB9"/>
    <w:rsid w:val="00BB6D5C"/>
    <w:rsid w:val="00BC0C02"/>
    <w:rsid w:val="00BC22EA"/>
    <w:rsid w:val="00BC75A4"/>
    <w:rsid w:val="00BD116B"/>
    <w:rsid w:val="00BD25FB"/>
    <w:rsid w:val="00BD574D"/>
    <w:rsid w:val="00BD5CAC"/>
    <w:rsid w:val="00BD7089"/>
    <w:rsid w:val="00BE0C5F"/>
    <w:rsid w:val="00BE358B"/>
    <w:rsid w:val="00BE3CD0"/>
    <w:rsid w:val="00BE5731"/>
    <w:rsid w:val="00BE687C"/>
    <w:rsid w:val="00BF0173"/>
    <w:rsid w:val="00BF30B8"/>
    <w:rsid w:val="00C01377"/>
    <w:rsid w:val="00C02560"/>
    <w:rsid w:val="00C02830"/>
    <w:rsid w:val="00C03C6E"/>
    <w:rsid w:val="00C077C5"/>
    <w:rsid w:val="00C10D73"/>
    <w:rsid w:val="00C12249"/>
    <w:rsid w:val="00C146CF"/>
    <w:rsid w:val="00C14E3C"/>
    <w:rsid w:val="00C15FE4"/>
    <w:rsid w:val="00C16666"/>
    <w:rsid w:val="00C23EE2"/>
    <w:rsid w:val="00C26866"/>
    <w:rsid w:val="00C2783A"/>
    <w:rsid w:val="00C30F94"/>
    <w:rsid w:val="00C33018"/>
    <w:rsid w:val="00C3508E"/>
    <w:rsid w:val="00C367D9"/>
    <w:rsid w:val="00C375BF"/>
    <w:rsid w:val="00C37C0C"/>
    <w:rsid w:val="00C503E2"/>
    <w:rsid w:val="00C508EE"/>
    <w:rsid w:val="00C5143D"/>
    <w:rsid w:val="00C55B4E"/>
    <w:rsid w:val="00C64E35"/>
    <w:rsid w:val="00C71FF5"/>
    <w:rsid w:val="00C73139"/>
    <w:rsid w:val="00C733DC"/>
    <w:rsid w:val="00C76C15"/>
    <w:rsid w:val="00C7795F"/>
    <w:rsid w:val="00C84899"/>
    <w:rsid w:val="00C854F0"/>
    <w:rsid w:val="00C9246B"/>
    <w:rsid w:val="00C9401E"/>
    <w:rsid w:val="00C94427"/>
    <w:rsid w:val="00C9540A"/>
    <w:rsid w:val="00C976A0"/>
    <w:rsid w:val="00CA10C5"/>
    <w:rsid w:val="00CA2473"/>
    <w:rsid w:val="00CA2912"/>
    <w:rsid w:val="00CA299B"/>
    <w:rsid w:val="00CA2D50"/>
    <w:rsid w:val="00CA2E9E"/>
    <w:rsid w:val="00CB0A05"/>
    <w:rsid w:val="00CB203A"/>
    <w:rsid w:val="00CB2A64"/>
    <w:rsid w:val="00CB307A"/>
    <w:rsid w:val="00CB38C5"/>
    <w:rsid w:val="00CB469A"/>
    <w:rsid w:val="00CB5FC9"/>
    <w:rsid w:val="00CB7045"/>
    <w:rsid w:val="00CC1789"/>
    <w:rsid w:val="00CC3025"/>
    <w:rsid w:val="00CC4315"/>
    <w:rsid w:val="00CD4E00"/>
    <w:rsid w:val="00CD768A"/>
    <w:rsid w:val="00CE0F0B"/>
    <w:rsid w:val="00CF22E8"/>
    <w:rsid w:val="00CF2395"/>
    <w:rsid w:val="00CF28E1"/>
    <w:rsid w:val="00CF647B"/>
    <w:rsid w:val="00CF6D73"/>
    <w:rsid w:val="00D02421"/>
    <w:rsid w:val="00D03205"/>
    <w:rsid w:val="00D04594"/>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46F5B"/>
    <w:rsid w:val="00D50639"/>
    <w:rsid w:val="00D51E99"/>
    <w:rsid w:val="00D525A7"/>
    <w:rsid w:val="00D52F9C"/>
    <w:rsid w:val="00D54498"/>
    <w:rsid w:val="00D55A61"/>
    <w:rsid w:val="00D57358"/>
    <w:rsid w:val="00D700EA"/>
    <w:rsid w:val="00D717AA"/>
    <w:rsid w:val="00D71E7F"/>
    <w:rsid w:val="00D736D6"/>
    <w:rsid w:val="00D81B86"/>
    <w:rsid w:val="00D81E25"/>
    <w:rsid w:val="00D8238D"/>
    <w:rsid w:val="00D85978"/>
    <w:rsid w:val="00D859C8"/>
    <w:rsid w:val="00D95B3F"/>
    <w:rsid w:val="00DA1732"/>
    <w:rsid w:val="00DA3C19"/>
    <w:rsid w:val="00DA4419"/>
    <w:rsid w:val="00DA557F"/>
    <w:rsid w:val="00DA5E27"/>
    <w:rsid w:val="00DA65F1"/>
    <w:rsid w:val="00DA711C"/>
    <w:rsid w:val="00DB1558"/>
    <w:rsid w:val="00DB2BC9"/>
    <w:rsid w:val="00DB3065"/>
    <w:rsid w:val="00DB6478"/>
    <w:rsid w:val="00DB657C"/>
    <w:rsid w:val="00DC03A1"/>
    <w:rsid w:val="00DC0594"/>
    <w:rsid w:val="00DC3B5F"/>
    <w:rsid w:val="00DC3C21"/>
    <w:rsid w:val="00DC5316"/>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6FEB"/>
    <w:rsid w:val="00E27643"/>
    <w:rsid w:val="00E35643"/>
    <w:rsid w:val="00E35852"/>
    <w:rsid w:val="00E377C0"/>
    <w:rsid w:val="00E410E3"/>
    <w:rsid w:val="00E442F2"/>
    <w:rsid w:val="00E5038A"/>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8FD"/>
    <w:rsid w:val="00E8494B"/>
    <w:rsid w:val="00E8519D"/>
    <w:rsid w:val="00E856B8"/>
    <w:rsid w:val="00E906D4"/>
    <w:rsid w:val="00E91616"/>
    <w:rsid w:val="00E92209"/>
    <w:rsid w:val="00E922A5"/>
    <w:rsid w:val="00EA10C5"/>
    <w:rsid w:val="00EA2591"/>
    <w:rsid w:val="00EA287C"/>
    <w:rsid w:val="00EA451C"/>
    <w:rsid w:val="00EA79DD"/>
    <w:rsid w:val="00EA7EB9"/>
    <w:rsid w:val="00EB275E"/>
    <w:rsid w:val="00EB2E10"/>
    <w:rsid w:val="00EB6A53"/>
    <w:rsid w:val="00EB7440"/>
    <w:rsid w:val="00EC1EB4"/>
    <w:rsid w:val="00EC7956"/>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17589"/>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DDD"/>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 w:type="paragraph" w:styleId="Revision">
    <w:name w:val="Revision"/>
    <w:hidden/>
    <w:uiPriority w:val="99"/>
    <w:semiHidden/>
    <w:rsid w:val="005275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 w:id="203445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jp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png"/><Relationship Id="rId84" Type="http://schemas.openxmlformats.org/officeDocument/2006/relationships/image" Target="media/image68.jpg"/><Relationship Id="rId89" Type="http://schemas.openxmlformats.org/officeDocument/2006/relationships/image" Target="media/image73.png"/><Relationship Id="rId16" Type="http://schemas.openxmlformats.org/officeDocument/2006/relationships/image" Target="media/image9.png"/><Relationship Id="rId107" Type="http://schemas.openxmlformats.org/officeDocument/2006/relationships/header" Target="header4.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eader" Target="header3.xml"/><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g"/><Relationship Id="rId27" Type="http://schemas.openxmlformats.org/officeDocument/2006/relationships/footer" Target="footer2.xml"/><Relationship Id="rId43" Type="http://schemas.openxmlformats.org/officeDocument/2006/relationships/image" Target="media/image27.jp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g"/><Relationship Id="rId80" Type="http://schemas.openxmlformats.org/officeDocument/2006/relationships/image" Target="media/image64.png"/><Relationship Id="rId85" Type="http://schemas.openxmlformats.org/officeDocument/2006/relationships/image" Target="media/image69.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1.png"/><Relationship Id="rId38" Type="http://schemas.openxmlformats.org/officeDocument/2006/relationships/footer" Target="footer6.xml"/><Relationship Id="rId59" Type="http://schemas.openxmlformats.org/officeDocument/2006/relationships/image" Target="media/image43.jpg"/><Relationship Id="rId103" Type="http://schemas.openxmlformats.org/officeDocument/2006/relationships/image" Target="media/image87.png"/><Relationship Id="rId108" Type="http://schemas.openxmlformats.org/officeDocument/2006/relationships/footer" Target="footer9.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3.xml"/><Relationship Id="rId36" Type="http://schemas.openxmlformats.org/officeDocument/2006/relationships/footer" Target="footer5.xml"/><Relationship Id="rId49" Type="http://schemas.openxmlformats.org/officeDocument/2006/relationships/image" Target="media/image33.jpg"/><Relationship Id="rId57" Type="http://schemas.openxmlformats.org/officeDocument/2006/relationships/image" Target="media/image41.png"/><Relationship Id="rId106" Type="http://schemas.openxmlformats.org/officeDocument/2006/relationships/footer" Target="footer8.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22.jp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eader" Target="header1.xml"/><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g"/><Relationship Id="rId110" Type="http://schemas.microsoft.com/office/2011/relationships/people" Target="people.xml"/><Relationship Id="rId61" Type="http://schemas.openxmlformats.org/officeDocument/2006/relationships/image" Target="media/image45.jpeg"/><Relationship Id="rId82" Type="http://schemas.openxmlformats.org/officeDocument/2006/relationships/image" Target="media/image66.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18.jpg"/><Relationship Id="rId35" Type="http://schemas.openxmlformats.org/officeDocument/2006/relationships/footer" Target="footer4.xm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7.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30.jpg"/><Relationship Id="rId67" Type="http://schemas.openxmlformats.org/officeDocument/2006/relationships/image" Target="media/image51.png"/><Relationship Id="rId20" Type="http://schemas.openxmlformats.org/officeDocument/2006/relationships/image" Target="media/image13.jp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7.jpg"/><Relationship Id="rId88" Type="http://schemas.openxmlformats.org/officeDocument/2006/relationships/image" Target="media/image72.jpg"/><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reallyusefulproducts.co.uk/" TargetMode="External"/><Relationship Id="rId13" Type="http://schemas.openxmlformats.org/officeDocument/2006/relationships/hyperlink" Target="https://github.com/maniacbug/MemoryFree" TargetMode="External"/><Relationship Id="rId18" Type="http://schemas.openxmlformats.org/officeDocument/2006/relationships/hyperlink" Target="https://creativecommons.org/licenses/by-sa/4.0/" TargetMode="External"/><Relationship Id="rId3" Type="http://schemas.openxmlformats.org/officeDocument/2006/relationships/hyperlink" Target="https://www.beltower.co.uk" TargetMode="External"/><Relationship Id="rId7" Type="http://schemas.openxmlformats.org/officeDocument/2006/relationships/hyperlink" Target="https://shop.4tronix.co.uk/collections/sensors/products/ir-infrared-obstacle-sensor" TargetMode="External"/><Relationship Id="rId12" Type="http://schemas.openxmlformats.org/officeDocument/2006/relationships/hyperlink" Target="https://www.arduino.cc/en/Main/Software" TargetMode="External"/><Relationship Id="rId17" Type="http://schemas.openxmlformats.org/officeDocument/2006/relationships/hyperlink" Target="https://www.simulators.org.uk/" TargetMode="External"/><Relationship Id="rId2" Type="http://schemas.openxmlformats.org/officeDocument/2006/relationships/hyperlink" Target="https://www.abelsim.co.uk" TargetMode="External"/><Relationship Id="rId16" Type="http://schemas.openxmlformats.org/officeDocument/2006/relationships/hyperlink" Target="https://www.chiark.greenend.org.uk/~sgtatham/putty/" TargetMode="External"/><Relationship Id="rId1" Type="http://schemas.openxmlformats.org/officeDocument/2006/relationships/hyperlink" Target="https://creativecommons.org/licenses/by-sa/4.0/" TargetMode="External"/><Relationship Id="rId6" Type="http://schemas.openxmlformats.org/officeDocument/2006/relationships/hyperlink" Target="https://hobbycomponents.com/sensors/213-ir-infrared-obstacle-avoidance-sensor-e18-d80nk" TargetMode="External"/><Relationship Id="rId11" Type="http://schemas.openxmlformats.org/officeDocument/2006/relationships/hyperlink" Target="https://www.arduino.cc/en/Tutorial/ArduinoISP" TargetMode="External"/><Relationship Id="rId5" Type="http://schemas.openxmlformats.org/officeDocument/2006/relationships/hyperlink" Target="https://sps.honeywell.com/us/en/products/advanced-sensing-technologies/industrial-sensing/industrial-sensors/magnetic-sensors/omnipolar-position-sensor-ics/2ss52m-series" TargetMode="External"/><Relationship Id="rId15" Type="http://schemas.openxmlformats.org/officeDocument/2006/relationships/hyperlink" Target="https://facultyonline.churchofengland.org/Data/Sites/1/media/user-manuals/2022/parish_user_manual_2022.pdf" TargetMode="External"/><Relationship Id="rId10" Type="http://schemas.openxmlformats.org/officeDocument/2006/relationships/hyperlink" Target="https://www.arduino.cc/en/Main/ArduinoISP" TargetMode="External"/><Relationship Id="rId19" Type="http://schemas.openxmlformats.org/officeDocument/2006/relationships/hyperlink" Target="https://www.gnu.org/licenses/gpl-3.0.en.html" TargetMode="External"/><Relationship Id="rId4" Type="http://schemas.openxmlformats.org/officeDocument/2006/relationships/hyperlink" Target="https://www.belfryware.com" TargetMode="External"/><Relationship Id="rId9" Type="http://schemas.openxmlformats.org/officeDocument/2006/relationships/hyperlink" Target="https://www.microchip.com/developmenttools/ProductDetails/atatmel-ice" TargetMode="External"/><Relationship Id="rId14" Type="http://schemas.openxmlformats.org/officeDocument/2006/relationships/hyperlink" Target="https://www.churchofengland.org/sites/default/files/2022-06/FJR_2022_ListA_ListB.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DF5DD-FFAD-4D7D-931C-4D28CB5C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Pages>
  <Words>15082</Words>
  <Characters>85973</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100854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29</cp:revision>
  <cp:lastPrinted>2025-05-07T14:53:00Z</cp:lastPrinted>
  <dcterms:created xsi:type="dcterms:W3CDTF">2025-04-24T19:19:00Z</dcterms:created>
  <dcterms:modified xsi:type="dcterms:W3CDTF">2025-05-07T14:57:00Z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